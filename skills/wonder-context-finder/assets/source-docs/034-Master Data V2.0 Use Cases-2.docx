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E2EFD9" w:themeColor="accent6" w:themeTint="33"/>
  <w:body>
    <w:p w14:paraId="60201996" w14:textId="77777777" w:rsidR="00023220" w:rsidRPr="005F1365" w:rsidRDefault="00023220" w:rsidP="009714D4"/>
    <w:p w14:paraId="3B7C565B" w14:textId="53B4A21D" w:rsidR="00F102DD" w:rsidRPr="00F102DD" w:rsidRDefault="00721AFA" w:rsidP="00F102DD">
      <w:pPr>
        <w:pStyle w:val="Heading2"/>
        <w:numPr>
          <w:ilvl w:val="1"/>
          <w:numId w:val="1518"/>
        </w:numPr>
        <w:rPr>
          <w:rFonts w:ascii="Arial" w:hAnsi="Arial" w:cs="Arial"/>
        </w:rPr>
      </w:pPr>
      <w:r>
        <w:rPr>
          <w:rFonts w:ascii="Arial" w:hAnsi="Arial" w:cs="Arial" w:hint="eastAsia"/>
        </w:rPr>
        <w:t>Tran-</w:t>
      </w:r>
      <w:r w:rsidR="00F102DD" w:rsidRPr="00F102DD">
        <w:rPr>
          <w:rFonts w:ascii="Arial" w:hAnsi="Arial" w:cs="Arial"/>
        </w:rPr>
        <w:t>MS05-1</w:t>
      </w:r>
      <w:r w:rsidR="00023220">
        <w:rPr>
          <w:rFonts w:ascii="Arial" w:hAnsi="Arial" w:cs="Arial"/>
        </w:rPr>
        <w:t>6</w:t>
      </w:r>
      <w:r w:rsidR="00F102DD">
        <w:rPr>
          <w:rFonts w:ascii="Arial" w:hAnsi="Arial" w:cs="Arial"/>
        </w:rPr>
        <w:t xml:space="preserve"> </w:t>
      </w:r>
      <w:proofErr w:type="spellStart"/>
      <w:r w:rsidR="00F102DD" w:rsidRPr="00F102DD">
        <w:rPr>
          <w:rFonts w:ascii="Arial" w:hAnsi="Arial" w:cs="Arial"/>
        </w:rPr>
        <w:t>Smallwares</w:t>
      </w:r>
      <w:proofErr w:type="spellEnd"/>
      <w:r w:rsidR="00F102DD">
        <w:rPr>
          <w:rFonts w:ascii="Arial" w:hAnsi="Arial" w:cs="Arial"/>
        </w:rPr>
        <w:t xml:space="preserve"> Card</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F102DD" w:rsidRPr="00452515" w14:paraId="5551CA12" w14:textId="77777777" w:rsidTr="00721AFA">
        <w:tc>
          <w:tcPr>
            <w:tcW w:w="8008" w:type="dxa"/>
          </w:tcPr>
          <w:p w14:paraId="3A39C545" w14:textId="23DE4E6A" w:rsidR="00F102DD" w:rsidRPr="00E97505" w:rsidRDefault="00F102DD">
            <w:pPr>
              <w:rPr>
                <w:rStyle w:val="Strong"/>
              </w:rPr>
            </w:pPr>
            <w:r w:rsidRPr="00F102DD">
              <w:rPr>
                <w:rStyle w:val="Strong"/>
              </w:rPr>
              <w:t>MS05-1</w:t>
            </w:r>
            <w:r w:rsidR="00023220">
              <w:rPr>
                <w:rStyle w:val="Strong"/>
              </w:rPr>
              <w:t>6</w:t>
            </w:r>
            <w:r w:rsidRPr="00F102DD">
              <w:rPr>
                <w:rStyle w:val="Strong"/>
              </w:rPr>
              <w:t xml:space="preserve"> </w:t>
            </w:r>
            <w:proofErr w:type="spellStart"/>
            <w:r w:rsidRPr="00F102DD">
              <w:rPr>
                <w:rStyle w:val="Strong"/>
              </w:rPr>
              <w:t>Smallwares</w:t>
            </w:r>
            <w:proofErr w:type="spellEnd"/>
            <w:r w:rsidRPr="00F102DD">
              <w:rPr>
                <w:rStyle w:val="Strong"/>
              </w:rPr>
              <w:t xml:space="preserve"> Card</w:t>
            </w:r>
          </w:p>
        </w:tc>
      </w:tr>
      <w:tr w:rsidR="00F102DD" w:rsidRPr="00452515" w14:paraId="38C33BE7" w14:textId="77777777" w:rsidTr="00721AFA">
        <w:tc>
          <w:tcPr>
            <w:tcW w:w="8008" w:type="dxa"/>
          </w:tcPr>
          <w:p w14:paraId="3DC204DB" w14:textId="77777777" w:rsidR="00F102DD" w:rsidRPr="00E97505" w:rsidRDefault="00F102DD">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F102DD" w14:paraId="73B948CF" w14:textId="77777777">
              <w:trPr>
                <w:jc w:val="center"/>
              </w:trPr>
              <w:tc>
                <w:tcPr>
                  <w:tcW w:w="1169" w:type="dxa"/>
                </w:tcPr>
                <w:p w14:paraId="57412A1C" w14:textId="77777777" w:rsidR="00F102DD" w:rsidRPr="007A35F7" w:rsidRDefault="00F102DD">
                  <w:pPr>
                    <w:rPr>
                      <w:rFonts w:ascii="Arial" w:hAnsi="Arial" w:cs="Arial"/>
                    </w:rPr>
                  </w:pPr>
                  <w:r w:rsidRPr="007A35F7">
                    <w:rPr>
                      <w:rFonts w:ascii="Arial" w:hAnsi="Arial" w:cs="Arial"/>
                    </w:rPr>
                    <w:t>Version</w:t>
                  </w:r>
                </w:p>
              </w:tc>
              <w:tc>
                <w:tcPr>
                  <w:tcW w:w="1357" w:type="dxa"/>
                </w:tcPr>
                <w:p w14:paraId="79F96B3B" w14:textId="77777777" w:rsidR="00F102DD" w:rsidRPr="007A35F7" w:rsidRDefault="00F102DD">
                  <w:pPr>
                    <w:rPr>
                      <w:rFonts w:ascii="Arial" w:hAnsi="Arial" w:cs="Arial"/>
                    </w:rPr>
                  </w:pPr>
                  <w:r w:rsidRPr="007A35F7">
                    <w:rPr>
                      <w:rFonts w:ascii="Arial" w:hAnsi="Arial" w:cs="Arial"/>
                    </w:rPr>
                    <w:t>Date</w:t>
                  </w:r>
                </w:p>
              </w:tc>
              <w:tc>
                <w:tcPr>
                  <w:tcW w:w="1315" w:type="dxa"/>
                </w:tcPr>
                <w:p w14:paraId="7093A852" w14:textId="77777777" w:rsidR="00F102DD" w:rsidRPr="007A35F7" w:rsidRDefault="00F102DD">
                  <w:pPr>
                    <w:rPr>
                      <w:rFonts w:ascii="Arial" w:hAnsi="Arial" w:cs="Arial"/>
                    </w:rPr>
                  </w:pPr>
                  <w:r w:rsidRPr="007A35F7">
                    <w:rPr>
                      <w:rFonts w:ascii="Arial" w:hAnsi="Arial" w:cs="Arial"/>
                    </w:rPr>
                    <w:t>Updated By</w:t>
                  </w:r>
                </w:p>
              </w:tc>
              <w:tc>
                <w:tcPr>
                  <w:tcW w:w="3924" w:type="dxa"/>
                </w:tcPr>
                <w:p w14:paraId="6BAD5596" w14:textId="77777777" w:rsidR="00F102DD" w:rsidRPr="007A35F7" w:rsidRDefault="00F102DD">
                  <w:pPr>
                    <w:rPr>
                      <w:rFonts w:ascii="Arial" w:hAnsi="Arial" w:cs="Arial"/>
                    </w:rPr>
                  </w:pPr>
                  <w:r w:rsidRPr="007A35F7">
                    <w:rPr>
                      <w:rFonts w:ascii="Arial" w:hAnsi="Arial" w:cs="Arial"/>
                    </w:rPr>
                    <w:t>Description</w:t>
                  </w:r>
                </w:p>
              </w:tc>
            </w:tr>
            <w:tr w:rsidR="00F102DD" w14:paraId="698BDBF1" w14:textId="77777777">
              <w:trPr>
                <w:jc w:val="center"/>
              </w:trPr>
              <w:tc>
                <w:tcPr>
                  <w:tcW w:w="1169" w:type="dxa"/>
                </w:tcPr>
                <w:p w14:paraId="262B2E01" w14:textId="77777777" w:rsidR="00F102DD" w:rsidRPr="007A35F7" w:rsidRDefault="00F102DD">
                  <w:pPr>
                    <w:rPr>
                      <w:rFonts w:ascii="Arial" w:hAnsi="Arial" w:cs="Arial"/>
                    </w:rPr>
                  </w:pPr>
                  <w:bookmarkStart w:id="0" w:name="_Hlk207204133"/>
                  <w:r w:rsidRPr="007A35F7">
                    <w:rPr>
                      <w:rFonts w:ascii="Arial" w:hAnsi="Arial" w:cs="Arial"/>
                    </w:rPr>
                    <w:t>1.0</w:t>
                  </w:r>
                </w:p>
              </w:tc>
              <w:tc>
                <w:tcPr>
                  <w:tcW w:w="1357" w:type="dxa"/>
                </w:tcPr>
                <w:p w14:paraId="61909921" w14:textId="51C22E50" w:rsidR="00F102DD" w:rsidRPr="007A35F7" w:rsidRDefault="00F102DD">
                  <w:pPr>
                    <w:rPr>
                      <w:rFonts w:ascii="Arial" w:hAnsi="Arial" w:cs="Arial"/>
                    </w:rPr>
                  </w:pPr>
                  <w:r w:rsidRPr="007A35F7">
                    <w:rPr>
                      <w:rFonts w:ascii="Arial" w:hAnsi="Arial" w:cs="Arial"/>
                    </w:rPr>
                    <w:t>2022.</w:t>
                  </w:r>
                  <w:r>
                    <w:rPr>
                      <w:rFonts w:ascii="Arial" w:hAnsi="Arial" w:cs="Arial"/>
                    </w:rPr>
                    <w:t>10.20</w:t>
                  </w:r>
                </w:p>
              </w:tc>
              <w:tc>
                <w:tcPr>
                  <w:tcW w:w="1315" w:type="dxa"/>
                </w:tcPr>
                <w:p w14:paraId="034F6CBF" w14:textId="77777777" w:rsidR="00F102DD" w:rsidRPr="007A35F7" w:rsidRDefault="00F102DD">
                  <w:pPr>
                    <w:rPr>
                      <w:rFonts w:ascii="Arial" w:hAnsi="Arial" w:cs="Arial"/>
                    </w:rPr>
                  </w:pPr>
                  <w:r w:rsidRPr="007A35F7">
                    <w:rPr>
                      <w:rFonts w:ascii="Arial" w:hAnsi="Arial" w:cs="Arial"/>
                    </w:rPr>
                    <w:t>Bonnie</w:t>
                  </w:r>
                </w:p>
              </w:tc>
              <w:tc>
                <w:tcPr>
                  <w:tcW w:w="3924" w:type="dxa"/>
                </w:tcPr>
                <w:p w14:paraId="190B8221" w14:textId="4A1C2D04" w:rsidR="00F102DD" w:rsidRPr="007A35F7" w:rsidRDefault="00F102DD">
                  <w:pPr>
                    <w:rPr>
                      <w:rFonts w:ascii="Arial" w:hAnsi="Arial" w:cs="Arial"/>
                    </w:rPr>
                  </w:pPr>
                  <w:r w:rsidRPr="007A35F7">
                    <w:rPr>
                      <w:rFonts w:ascii="Arial" w:hAnsi="Arial" w:cs="Arial"/>
                    </w:rPr>
                    <w:t xml:space="preserve">First version, copy from </w:t>
                  </w:r>
                  <w:r w:rsidRPr="00F102DD">
                    <w:rPr>
                      <w:rFonts w:ascii="Arial" w:hAnsi="Arial" w:cs="Arial"/>
                    </w:rPr>
                    <w:t>RS06-04 Item details –Mapping Non-food Item</w:t>
                  </w:r>
                </w:p>
              </w:tc>
            </w:tr>
            <w:bookmarkEnd w:id="0"/>
            <w:tr w:rsidR="00F102DD" w14:paraId="0DF337DB" w14:textId="77777777">
              <w:trPr>
                <w:jc w:val="center"/>
              </w:trPr>
              <w:tc>
                <w:tcPr>
                  <w:tcW w:w="1169" w:type="dxa"/>
                </w:tcPr>
                <w:p w14:paraId="3581A6FC" w14:textId="77777777" w:rsidR="00F102DD" w:rsidRDefault="00F102DD"/>
              </w:tc>
              <w:tc>
                <w:tcPr>
                  <w:tcW w:w="1357" w:type="dxa"/>
                </w:tcPr>
                <w:p w14:paraId="49EFE3BE" w14:textId="77777777" w:rsidR="00F102DD" w:rsidRDefault="00F102DD"/>
              </w:tc>
              <w:tc>
                <w:tcPr>
                  <w:tcW w:w="1315" w:type="dxa"/>
                </w:tcPr>
                <w:p w14:paraId="1300D3D5" w14:textId="77777777" w:rsidR="00F102DD" w:rsidRDefault="00F102DD"/>
              </w:tc>
              <w:tc>
                <w:tcPr>
                  <w:tcW w:w="3924" w:type="dxa"/>
                </w:tcPr>
                <w:p w14:paraId="21CB43C2" w14:textId="77777777" w:rsidR="00F102DD" w:rsidRDefault="00F102DD"/>
              </w:tc>
            </w:tr>
            <w:tr w:rsidR="00F102DD" w14:paraId="79F0C674" w14:textId="77777777">
              <w:trPr>
                <w:jc w:val="center"/>
              </w:trPr>
              <w:tc>
                <w:tcPr>
                  <w:tcW w:w="1169" w:type="dxa"/>
                </w:tcPr>
                <w:p w14:paraId="46B27FE2" w14:textId="77777777" w:rsidR="00F102DD" w:rsidRDefault="00F102DD"/>
              </w:tc>
              <w:tc>
                <w:tcPr>
                  <w:tcW w:w="1357" w:type="dxa"/>
                </w:tcPr>
                <w:p w14:paraId="48E0EB33" w14:textId="77777777" w:rsidR="00F102DD" w:rsidRDefault="00F102DD"/>
              </w:tc>
              <w:tc>
                <w:tcPr>
                  <w:tcW w:w="1315" w:type="dxa"/>
                </w:tcPr>
                <w:p w14:paraId="77ABE528" w14:textId="77777777" w:rsidR="00F102DD" w:rsidRDefault="00F102DD"/>
              </w:tc>
              <w:tc>
                <w:tcPr>
                  <w:tcW w:w="3924" w:type="dxa"/>
                </w:tcPr>
                <w:p w14:paraId="18832360" w14:textId="77777777" w:rsidR="00F102DD" w:rsidRDefault="00F102DD"/>
              </w:tc>
            </w:tr>
            <w:tr w:rsidR="00F102DD" w14:paraId="071CBE57" w14:textId="77777777">
              <w:trPr>
                <w:jc w:val="center"/>
              </w:trPr>
              <w:tc>
                <w:tcPr>
                  <w:tcW w:w="1169" w:type="dxa"/>
                </w:tcPr>
                <w:p w14:paraId="24FA5344" w14:textId="77777777" w:rsidR="00F102DD" w:rsidRDefault="00F102DD"/>
              </w:tc>
              <w:tc>
                <w:tcPr>
                  <w:tcW w:w="1357" w:type="dxa"/>
                </w:tcPr>
                <w:p w14:paraId="32592CBF" w14:textId="77777777" w:rsidR="00F102DD" w:rsidRDefault="00F102DD"/>
              </w:tc>
              <w:tc>
                <w:tcPr>
                  <w:tcW w:w="1315" w:type="dxa"/>
                </w:tcPr>
                <w:p w14:paraId="22167B72" w14:textId="77777777" w:rsidR="00F102DD" w:rsidRDefault="00F102DD"/>
              </w:tc>
              <w:tc>
                <w:tcPr>
                  <w:tcW w:w="3924" w:type="dxa"/>
                </w:tcPr>
                <w:p w14:paraId="538A9902" w14:textId="77777777" w:rsidR="00F102DD" w:rsidRPr="00B66734" w:rsidRDefault="00F102DD"/>
              </w:tc>
            </w:tr>
            <w:tr w:rsidR="00F102DD" w14:paraId="2D969590" w14:textId="77777777">
              <w:trPr>
                <w:jc w:val="center"/>
              </w:trPr>
              <w:tc>
                <w:tcPr>
                  <w:tcW w:w="1169" w:type="dxa"/>
                </w:tcPr>
                <w:p w14:paraId="74BED68F" w14:textId="77777777" w:rsidR="00F102DD" w:rsidRDefault="00F102DD"/>
              </w:tc>
              <w:tc>
                <w:tcPr>
                  <w:tcW w:w="1357" w:type="dxa"/>
                </w:tcPr>
                <w:p w14:paraId="583A2CAD" w14:textId="77777777" w:rsidR="00F102DD" w:rsidRDefault="00F102DD"/>
              </w:tc>
              <w:tc>
                <w:tcPr>
                  <w:tcW w:w="1315" w:type="dxa"/>
                </w:tcPr>
                <w:p w14:paraId="4AD0C516" w14:textId="77777777" w:rsidR="00F102DD" w:rsidRDefault="00F102DD"/>
              </w:tc>
              <w:tc>
                <w:tcPr>
                  <w:tcW w:w="3924" w:type="dxa"/>
                </w:tcPr>
                <w:p w14:paraId="4625A779" w14:textId="77777777" w:rsidR="00F102DD" w:rsidRDefault="00F102DD"/>
              </w:tc>
            </w:tr>
            <w:tr w:rsidR="00F102DD" w14:paraId="531A1362" w14:textId="77777777">
              <w:trPr>
                <w:jc w:val="center"/>
              </w:trPr>
              <w:tc>
                <w:tcPr>
                  <w:tcW w:w="1169" w:type="dxa"/>
                </w:tcPr>
                <w:p w14:paraId="04F48F88" w14:textId="77777777" w:rsidR="00F102DD" w:rsidRDefault="00F102DD"/>
              </w:tc>
              <w:tc>
                <w:tcPr>
                  <w:tcW w:w="1357" w:type="dxa"/>
                </w:tcPr>
                <w:p w14:paraId="3532FC32" w14:textId="77777777" w:rsidR="00F102DD" w:rsidRDefault="00F102DD"/>
              </w:tc>
              <w:tc>
                <w:tcPr>
                  <w:tcW w:w="1315" w:type="dxa"/>
                </w:tcPr>
                <w:p w14:paraId="0001CEF4" w14:textId="77777777" w:rsidR="00F102DD" w:rsidRDefault="00F102DD"/>
              </w:tc>
              <w:tc>
                <w:tcPr>
                  <w:tcW w:w="3924" w:type="dxa"/>
                </w:tcPr>
                <w:p w14:paraId="606D1060" w14:textId="77777777" w:rsidR="00F102DD" w:rsidRPr="005C49CE" w:rsidRDefault="00F102DD"/>
              </w:tc>
            </w:tr>
          </w:tbl>
          <w:p w14:paraId="2A667C81" w14:textId="77777777" w:rsidR="00F102DD" w:rsidRDefault="00F102DD"/>
        </w:tc>
      </w:tr>
      <w:tr w:rsidR="00F102DD" w:rsidRPr="00452515" w14:paraId="3E272674" w14:textId="77777777" w:rsidTr="00721AFA">
        <w:tc>
          <w:tcPr>
            <w:tcW w:w="8008" w:type="dxa"/>
          </w:tcPr>
          <w:p w14:paraId="34DDDAFF" w14:textId="77777777" w:rsidR="00F102DD" w:rsidRPr="00452515" w:rsidRDefault="00F102DD">
            <w:r w:rsidRPr="00E97505">
              <w:rPr>
                <w:rStyle w:val="Strong"/>
              </w:rPr>
              <w:t>Stakeholder:</w:t>
            </w:r>
            <w:r w:rsidRPr="00452515">
              <w:t xml:space="preserve"> </w:t>
            </w:r>
            <w:r>
              <w:t>User with privilege</w:t>
            </w:r>
          </w:p>
        </w:tc>
      </w:tr>
      <w:tr w:rsidR="00F102DD" w:rsidRPr="00452515" w14:paraId="7768E63D" w14:textId="77777777" w:rsidTr="00721AFA">
        <w:tc>
          <w:tcPr>
            <w:tcW w:w="8008" w:type="dxa"/>
          </w:tcPr>
          <w:p w14:paraId="7EFB045B" w14:textId="77777777" w:rsidR="00F102DD" w:rsidRPr="00E97505" w:rsidRDefault="00F102DD">
            <w:pPr>
              <w:rPr>
                <w:rStyle w:val="Strong"/>
              </w:rPr>
            </w:pPr>
            <w:r w:rsidRPr="00E97505">
              <w:rPr>
                <w:rStyle w:val="Strong"/>
              </w:rPr>
              <w:t xml:space="preserve">Pre-Condition: </w:t>
            </w:r>
          </w:p>
          <w:p w14:paraId="7EE31D8D" w14:textId="77777777" w:rsidR="00F102DD" w:rsidRDefault="00F102DD">
            <w:pPr>
              <w:rPr>
                <w:rFonts w:ascii="Arial" w:hAnsi="Arial" w:cs="Arial"/>
                <w:sz w:val="20"/>
                <w:szCs w:val="20"/>
              </w:rPr>
            </w:pPr>
            <w:r>
              <w:t>The user goes to the page</w:t>
            </w:r>
            <w:r w:rsidRPr="00DD3CB0">
              <w:rPr>
                <w:rFonts w:ascii="Arial" w:hAnsi="Arial" w:cs="Arial"/>
                <w:sz w:val="20"/>
                <w:szCs w:val="20"/>
              </w:rPr>
              <w:t xml:space="preserve"> </w:t>
            </w:r>
          </w:p>
          <w:p w14:paraId="69F1AC39" w14:textId="77777777" w:rsidR="00F102DD" w:rsidRPr="00DD3CB0" w:rsidRDefault="00F102DD">
            <w:pPr>
              <w:rPr>
                <w:rFonts w:ascii="Arial" w:hAnsi="Arial" w:cs="Arial"/>
                <w:sz w:val="20"/>
                <w:szCs w:val="20"/>
              </w:rPr>
            </w:pPr>
          </w:p>
        </w:tc>
      </w:tr>
      <w:tr w:rsidR="00F102DD" w:rsidRPr="00452515" w14:paraId="0D200C19" w14:textId="77777777" w:rsidTr="00721AFA">
        <w:tc>
          <w:tcPr>
            <w:tcW w:w="8008" w:type="dxa"/>
          </w:tcPr>
          <w:p w14:paraId="0E55A2B5" w14:textId="77777777" w:rsidR="00F102DD" w:rsidRPr="00E97505" w:rsidRDefault="00F102DD">
            <w:pPr>
              <w:rPr>
                <w:rStyle w:val="Strong"/>
              </w:rPr>
            </w:pPr>
            <w:r w:rsidRPr="00E97505">
              <w:rPr>
                <w:rStyle w:val="Strong"/>
                <w:rFonts w:hint="eastAsia"/>
              </w:rPr>
              <w:t>Main Scenario:</w:t>
            </w:r>
          </w:p>
          <w:p w14:paraId="713804E0" w14:textId="65AE1B4E" w:rsidR="00F102DD" w:rsidRPr="00C11AA9" w:rsidRDefault="00721AFA" w:rsidP="00721AFA">
            <w:pPr>
              <w:pStyle w:val="NoSpacing"/>
              <w:ind w:left="0"/>
            </w:pPr>
            <w:hyperlink r:id="rId11" w:history="1">
              <w:r w:rsidRPr="00D26D28">
                <w:rPr>
                  <w:rStyle w:val="Hyperlink"/>
                </w:rPr>
                <w:t>https://wonder.atlassian.net/wiki/x/foHt_g</w:t>
              </w:r>
            </w:hyperlink>
            <w:r>
              <w:rPr>
                <w:rFonts w:hint="eastAsia"/>
              </w:rPr>
              <w:t xml:space="preserve"> </w:t>
            </w:r>
          </w:p>
        </w:tc>
      </w:tr>
      <w:tr w:rsidR="00F102DD" w:rsidRPr="00452515" w14:paraId="20A10CEA" w14:textId="77777777" w:rsidTr="00721AFA">
        <w:tc>
          <w:tcPr>
            <w:tcW w:w="8008" w:type="dxa"/>
          </w:tcPr>
          <w:p w14:paraId="217CE557" w14:textId="77777777" w:rsidR="00F102DD" w:rsidRDefault="00F102DD">
            <w:r w:rsidRPr="00452515">
              <w:t>Extend Scenario:</w:t>
            </w:r>
          </w:p>
          <w:p w14:paraId="4F76EE4E" w14:textId="77777777" w:rsidR="00F102DD" w:rsidRPr="00452515" w:rsidRDefault="00F102DD"/>
        </w:tc>
      </w:tr>
      <w:tr w:rsidR="00F102DD" w:rsidRPr="00452515" w14:paraId="3339A6F3" w14:textId="77777777" w:rsidTr="00721AFA">
        <w:tc>
          <w:tcPr>
            <w:tcW w:w="8008" w:type="dxa"/>
          </w:tcPr>
          <w:p w14:paraId="5D793A08" w14:textId="77777777" w:rsidR="00F102DD" w:rsidRDefault="00F102DD">
            <w:r w:rsidRPr="00452515">
              <w:t>Exception Scenario:</w:t>
            </w:r>
          </w:p>
          <w:p w14:paraId="0EB43A9F" w14:textId="77777777" w:rsidR="00F102DD" w:rsidRPr="00452515" w:rsidRDefault="00F102DD"/>
        </w:tc>
      </w:tr>
      <w:tr w:rsidR="00F102DD" w:rsidRPr="00452515" w14:paraId="6E0898C2" w14:textId="77777777" w:rsidTr="00721AFA">
        <w:tc>
          <w:tcPr>
            <w:tcW w:w="8008" w:type="dxa"/>
          </w:tcPr>
          <w:p w14:paraId="45C6932A" w14:textId="77777777" w:rsidR="00F102DD" w:rsidRPr="00452515" w:rsidRDefault="00F102DD">
            <w:r w:rsidRPr="00452515">
              <w:t>Notes:</w:t>
            </w:r>
          </w:p>
        </w:tc>
      </w:tr>
      <w:tr w:rsidR="00F102DD" w:rsidRPr="00452515" w14:paraId="5A1BE919" w14:textId="77777777" w:rsidTr="00721AFA">
        <w:tc>
          <w:tcPr>
            <w:tcW w:w="8008" w:type="dxa"/>
          </w:tcPr>
          <w:p w14:paraId="5AD936E6" w14:textId="77777777" w:rsidR="00F102DD" w:rsidRPr="00452515" w:rsidRDefault="00F102DD">
            <w:r w:rsidRPr="00452515">
              <w:t>Q/A:</w:t>
            </w:r>
          </w:p>
        </w:tc>
      </w:tr>
    </w:tbl>
    <w:p w14:paraId="18190334" w14:textId="503C5ACC" w:rsidR="009714D4" w:rsidRDefault="009714D4" w:rsidP="00020897"/>
    <w:p w14:paraId="36742F68" w14:textId="60B98C15" w:rsidR="00F102DD" w:rsidRDefault="00F102DD" w:rsidP="00020897"/>
    <w:p w14:paraId="35378F9F" w14:textId="127F055D" w:rsidR="00F102DD" w:rsidRPr="00F102DD" w:rsidRDefault="00D0419B" w:rsidP="00F102DD">
      <w:pPr>
        <w:pStyle w:val="Heading2"/>
        <w:numPr>
          <w:ilvl w:val="1"/>
          <w:numId w:val="1518"/>
        </w:numPr>
        <w:rPr>
          <w:rFonts w:ascii="Arial" w:hAnsi="Arial" w:cs="Arial"/>
        </w:rPr>
      </w:pPr>
      <w:ins w:id="1" w:author="Bonnie Yang" w:date="2024-04-29T14:27:00Z">
        <w:r>
          <w:rPr>
            <w:rFonts w:ascii="Arial" w:hAnsi="Arial" w:cs="Arial" w:hint="eastAsia"/>
          </w:rPr>
          <w:t>[</w:t>
        </w:r>
        <w:proofErr w:type="spellStart"/>
        <w:r>
          <w:rPr>
            <w:rFonts w:ascii="Arial" w:hAnsi="Arial" w:cs="Arial" w:hint="eastAsia"/>
          </w:rPr>
          <w:t>depricated</w:t>
        </w:r>
        <w:proofErr w:type="spellEnd"/>
        <w:r>
          <w:rPr>
            <w:rFonts w:ascii="Arial" w:hAnsi="Arial" w:cs="Arial" w:hint="eastAsia"/>
          </w:rPr>
          <w:t>]</w:t>
        </w:r>
      </w:ins>
      <w:r w:rsidR="00F102DD" w:rsidRPr="00F102DD">
        <w:rPr>
          <w:rFonts w:ascii="Arial" w:hAnsi="Arial" w:cs="Arial"/>
        </w:rPr>
        <w:t>MS05-1</w:t>
      </w:r>
      <w:r w:rsidR="00023220">
        <w:rPr>
          <w:rFonts w:ascii="Arial" w:hAnsi="Arial" w:cs="Arial"/>
        </w:rPr>
        <w:t>7</w:t>
      </w:r>
      <w:r w:rsidR="00F102DD">
        <w:rPr>
          <w:rFonts w:ascii="Arial" w:hAnsi="Arial" w:cs="Arial"/>
        </w:rPr>
        <w:t xml:space="preserve"> </w:t>
      </w:r>
      <w:r w:rsidR="00F102DD" w:rsidRPr="00F102DD">
        <w:rPr>
          <w:rFonts w:ascii="Arial" w:hAnsi="Arial" w:cs="Arial"/>
        </w:rPr>
        <w:t>Guest Packaging</w:t>
      </w:r>
      <w:r w:rsidR="00F102DD">
        <w:rPr>
          <w:rFonts w:ascii="Arial" w:hAnsi="Arial" w:cs="Arial"/>
        </w:rPr>
        <w:t xml:space="preserve"> Card</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28"/>
      </w:tblGrid>
      <w:tr w:rsidR="00F102DD" w:rsidRPr="00452515" w14:paraId="0794B818" w14:textId="77777777">
        <w:tc>
          <w:tcPr>
            <w:tcW w:w="8008" w:type="dxa"/>
          </w:tcPr>
          <w:p w14:paraId="10682D0B" w14:textId="56CEA7C2" w:rsidR="00F102DD" w:rsidRPr="00E97505" w:rsidRDefault="00F102DD">
            <w:pPr>
              <w:rPr>
                <w:rStyle w:val="Strong"/>
              </w:rPr>
            </w:pPr>
            <w:r w:rsidRPr="00F102DD">
              <w:rPr>
                <w:rStyle w:val="Strong"/>
              </w:rPr>
              <w:t>MS05-1</w:t>
            </w:r>
            <w:r w:rsidR="00023220">
              <w:rPr>
                <w:rStyle w:val="Strong"/>
              </w:rPr>
              <w:t>7</w:t>
            </w:r>
            <w:r w:rsidRPr="00F102DD">
              <w:rPr>
                <w:rStyle w:val="Strong"/>
              </w:rPr>
              <w:t xml:space="preserve"> Guest Packaging Card</w:t>
            </w:r>
          </w:p>
        </w:tc>
      </w:tr>
      <w:tr w:rsidR="00F102DD" w:rsidRPr="00452515" w14:paraId="532ABCB6" w14:textId="77777777">
        <w:tc>
          <w:tcPr>
            <w:tcW w:w="8008" w:type="dxa"/>
          </w:tcPr>
          <w:p w14:paraId="6F6733ED" w14:textId="77777777" w:rsidR="00F102DD" w:rsidRPr="00E97505" w:rsidRDefault="00F102DD">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F102DD" w14:paraId="6E4C11B8" w14:textId="77777777">
              <w:trPr>
                <w:jc w:val="center"/>
              </w:trPr>
              <w:tc>
                <w:tcPr>
                  <w:tcW w:w="1169" w:type="dxa"/>
                </w:tcPr>
                <w:p w14:paraId="654008AD" w14:textId="77777777" w:rsidR="00F102DD" w:rsidRPr="007A35F7" w:rsidRDefault="00F102DD">
                  <w:pPr>
                    <w:rPr>
                      <w:rFonts w:ascii="Arial" w:hAnsi="Arial" w:cs="Arial"/>
                    </w:rPr>
                  </w:pPr>
                  <w:r w:rsidRPr="007A35F7">
                    <w:rPr>
                      <w:rFonts w:ascii="Arial" w:hAnsi="Arial" w:cs="Arial"/>
                    </w:rPr>
                    <w:t>Version</w:t>
                  </w:r>
                </w:p>
              </w:tc>
              <w:tc>
                <w:tcPr>
                  <w:tcW w:w="1357" w:type="dxa"/>
                </w:tcPr>
                <w:p w14:paraId="6499BF2B" w14:textId="77777777" w:rsidR="00F102DD" w:rsidRPr="007A35F7" w:rsidRDefault="00F102DD">
                  <w:pPr>
                    <w:rPr>
                      <w:rFonts w:ascii="Arial" w:hAnsi="Arial" w:cs="Arial"/>
                    </w:rPr>
                  </w:pPr>
                  <w:r w:rsidRPr="007A35F7">
                    <w:rPr>
                      <w:rFonts w:ascii="Arial" w:hAnsi="Arial" w:cs="Arial"/>
                    </w:rPr>
                    <w:t>Date</w:t>
                  </w:r>
                </w:p>
              </w:tc>
              <w:tc>
                <w:tcPr>
                  <w:tcW w:w="1315" w:type="dxa"/>
                </w:tcPr>
                <w:p w14:paraId="7947CB28" w14:textId="77777777" w:rsidR="00F102DD" w:rsidRPr="007A35F7" w:rsidRDefault="00F102DD">
                  <w:pPr>
                    <w:rPr>
                      <w:rFonts w:ascii="Arial" w:hAnsi="Arial" w:cs="Arial"/>
                    </w:rPr>
                  </w:pPr>
                  <w:r w:rsidRPr="007A35F7">
                    <w:rPr>
                      <w:rFonts w:ascii="Arial" w:hAnsi="Arial" w:cs="Arial"/>
                    </w:rPr>
                    <w:t>Updated By</w:t>
                  </w:r>
                </w:p>
              </w:tc>
              <w:tc>
                <w:tcPr>
                  <w:tcW w:w="3924" w:type="dxa"/>
                </w:tcPr>
                <w:p w14:paraId="5249A502" w14:textId="77777777" w:rsidR="00F102DD" w:rsidRPr="007A35F7" w:rsidRDefault="00F102DD">
                  <w:pPr>
                    <w:rPr>
                      <w:rFonts w:ascii="Arial" w:hAnsi="Arial" w:cs="Arial"/>
                    </w:rPr>
                  </w:pPr>
                  <w:r w:rsidRPr="007A35F7">
                    <w:rPr>
                      <w:rFonts w:ascii="Arial" w:hAnsi="Arial" w:cs="Arial"/>
                    </w:rPr>
                    <w:t>Description</w:t>
                  </w:r>
                </w:p>
              </w:tc>
            </w:tr>
            <w:tr w:rsidR="00F102DD" w14:paraId="0FCB294E" w14:textId="77777777">
              <w:trPr>
                <w:jc w:val="center"/>
              </w:trPr>
              <w:tc>
                <w:tcPr>
                  <w:tcW w:w="1169" w:type="dxa"/>
                </w:tcPr>
                <w:p w14:paraId="7750B16F" w14:textId="77777777" w:rsidR="00F102DD" w:rsidRPr="007A35F7" w:rsidRDefault="00F102DD">
                  <w:pPr>
                    <w:rPr>
                      <w:rFonts w:ascii="Arial" w:hAnsi="Arial" w:cs="Arial"/>
                    </w:rPr>
                  </w:pPr>
                  <w:r w:rsidRPr="007A35F7">
                    <w:rPr>
                      <w:rFonts w:ascii="Arial" w:hAnsi="Arial" w:cs="Arial"/>
                    </w:rPr>
                    <w:t>1.0</w:t>
                  </w:r>
                </w:p>
              </w:tc>
              <w:tc>
                <w:tcPr>
                  <w:tcW w:w="1357" w:type="dxa"/>
                </w:tcPr>
                <w:p w14:paraId="6DB3D73F" w14:textId="77777777" w:rsidR="00F102DD" w:rsidRPr="007A35F7" w:rsidRDefault="00F102DD">
                  <w:pPr>
                    <w:rPr>
                      <w:rFonts w:ascii="Arial" w:hAnsi="Arial" w:cs="Arial"/>
                    </w:rPr>
                  </w:pPr>
                  <w:r w:rsidRPr="007A35F7">
                    <w:rPr>
                      <w:rFonts w:ascii="Arial" w:hAnsi="Arial" w:cs="Arial"/>
                    </w:rPr>
                    <w:t>2022.</w:t>
                  </w:r>
                  <w:r>
                    <w:rPr>
                      <w:rFonts w:ascii="Arial" w:hAnsi="Arial" w:cs="Arial"/>
                    </w:rPr>
                    <w:t>10.20</w:t>
                  </w:r>
                </w:p>
              </w:tc>
              <w:tc>
                <w:tcPr>
                  <w:tcW w:w="1315" w:type="dxa"/>
                </w:tcPr>
                <w:p w14:paraId="275589B1" w14:textId="77777777" w:rsidR="00F102DD" w:rsidRPr="007A35F7" w:rsidRDefault="00F102DD">
                  <w:pPr>
                    <w:rPr>
                      <w:rFonts w:ascii="Arial" w:hAnsi="Arial" w:cs="Arial"/>
                    </w:rPr>
                  </w:pPr>
                  <w:r w:rsidRPr="007A35F7">
                    <w:rPr>
                      <w:rFonts w:ascii="Arial" w:hAnsi="Arial" w:cs="Arial"/>
                    </w:rPr>
                    <w:t>Bonnie</w:t>
                  </w:r>
                </w:p>
              </w:tc>
              <w:tc>
                <w:tcPr>
                  <w:tcW w:w="3924" w:type="dxa"/>
                </w:tcPr>
                <w:p w14:paraId="1790243E" w14:textId="1EB9900D" w:rsidR="00F102DD" w:rsidRPr="007A35F7" w:rsidRDefault="00F102DD">
                  <w:pPr>
                    <w:rPr>
                      <w:rFonts w:ascii="Arial" w:hAnsi="Arial" w:cs="Arial"/>
                    </w:rPr>
                  </w:pPr>
                  <w:r w:rsidRPr="007A35F7">
                    <w:rPr>
                      <w:rFonts w:ascii="Arial" w:hAnsi="Arial" w:cs="Arial"/>
                    </w:rPr>
                    <w:t xml:space="preserve">First version, copy from </w:t>
                  </w:r>
                  <w:r w:rsidRPr="00F102DD">
                    <w:rPr>
                      <w:rFonts w:ascii="Arial" w:hAnsi="Arial" w:cs="Arial"/>
                    </w:rPr>
                    <w:t>RS06-04 Item details –Mapping Non-food Item</w:t>
                  </w:r>
                </w:p>
              </w:tc>
            </w:tr>
            <w:tr w:rsidR="00DD0759" w14:paraId="4DCEE6E8" w14:textId="77777777">
              <w:trPr>
                <w:jc w:val="center"/>
              </w:trPr>
              <w:tc>
                <w:tcPr>
                  <w:tcW w:w="1169" w:type="dxa"/>
                </w:tcPr>
                <w:p w14:paraId="7FFC5373" w14:textId="67040EFC" w:rsidR="00DD0759" w:rsidRDefault="00DD0759" w:rsidP="00DD0759">
                  <w:ins w:id="2" w:author="Bonnie Yang" w:date="2023-03-28T14:54:00Z">
                    <w:r w:rsidRPr="007A35F7">
                      <w:rPr>
                        <w:rFonts w:ascii="Arial" w:hAnsi="Arial" w:cs="Arial"/>
                      </w:rPr>
                      <w:t>1.</w:t>
                    </w:r>
                    <w:r>
                      <w:rPr>
                        <w:rFonts w:ascii="Arial" w:hAnsi="Arial" w:cs="Arial"/>
                      </w:rPr>
                      <w:t>1</w:t>
                    </w:r>
                  </w:ins>
                </w:p>
              </w:tc>
              <w:tc>
                <w:tcPr>
                  <w:tcW w:w="1357" w:type="dxa"/>
                </w:tcPr>
                <w:p w14:paraId="0E1A52E0" w14:textId="5B7BB4C4" w:rsidR="00DD0759" w:rsidRDefault="00DD0759" w:rsidP="00DD0759">
                  <w:ins w:id="3" w:author="Bonnie Yang" w:date="2023-03-28T14:54:00Z">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3</w:t>
                    </w:r>
                    <w:r w:rsidRPr="007A35F7">
                      <w:rPr>
                        <w:rFonts w:ascii="Arial" w:hAnsi="Arial" w:cs="Arial"/>
                      </w:rPr>
                      <w:t>.</w:t>
                    </w:r>
                    <w:r>
                      <w:rPr>
                        <w:rFonts w:ascii="Arial" w:hAnsi="Arial" w:cs="Arial"/>
                      </w:rPr>
                      <w:t>28</w:t>
                    </w:r>
                  </w:ins>
                </w:p>
              </w:tc>
              <w:tc>
                <w:tcPr>
                  <w:tcW w:w="1315" w:type="dxa"/>
                </w:tcPr>
                <w:p w14:paraId="22EA04AA" w14:textId="322A7004" w:rsidR="00DD0759" w:rsidRDefault="00DD0759" w:rsidP="00DD0759">
                  <w:ins w:id="4" w:author="Bonnie Yang" w:date="2023-03-28T14:54:00Z">
                    <w:r w:rsidRPr="007A35F7">
                      <w:rPr>
                        <w:rFonts w:ascii="Arial" w:hAnsi="Arial" w:cs="Arial"/>
                      </w:rPr>
                      <w:t>Bonnie</w:t>
                    </w:r>
                  </w:ins>
                </w:p>
              </w:tc>
              <w:tc>
                <w:tcPr>
                  <w:tcW w:w="3924" w:type="dxa"/>
                </w:tcPr>
                <w:p w14:paraId="06C1A476" w14:textId="2118125C" w:rsidR="00DD0759" w:rsidRDefault="00DD0759" w:rsidP="00DD0759">
                  <w:ins w:id="5" w:author="Bonnie Yang" w:date="2023-03-28T14:54:00Z">
                    <w:r w:rsidRPr="00794610">
                      <w:rPr>
                        <w:rFonts w:ascii="Arial" w:hAnsi="Arial" w:cs="Arial"/>
                      </w:rPr>
                      <w:t>Accurate Recipe Costs in Cookbook</w:t>
                    </w:r>
                  </w:ins>
                </w:p>
              </w:tc>
            </w:tr>
            <w:tr w:rsidR="00DD0759" w14:paraId="6864DC1D" w14:textId="77777777">
              <w:trPr>
                <w:jc w:val="center"/>
              </w:trPr>
              <w:tc>
                <w:tcPr>
                  <w:tcW w:w="1169" w:type="dxa"/>
                </w:tcPr>
                <w:p w14:paraId="157D3A49" w14:textId="77777777" w:rsidR="00DD0759" w:rsidRDefault="00DD0759" w:rsidP="00DD0759"/>
              </w:tc>
              <w:tc>
                <w:tcPr>
                  <w:tcW w:w="1357" w:type="dxa"/>
                </w:tcPr>
                <w:p w14:paraId="0031BA7F" w14:textId="77777777" w:rsidR="00DD0759" w:rsidRDefault="00DD0759" w:rsidP="00DD0759"/>
              </w:tc>
              <w:tc>
                <w:tcPr>
                  <w:tcW w:w="1315" w:type="dxa"/>
                </w:tcPr>
                <w:p w14:paraId="0ECC418D" w14:textId="77777777" w:rsidR="00DD0759" w:rsidRDefault="00DD0759" w:rsidP="00DD0759"/>
              </w:tc>
              <w:tc>
                <w:tcPr>
                  <w:tcW w:w="3924" w:type="dxa"/>
                </w:tcPr>
                <w:p w14:paraId="4CFB8688" w14:textId="77777777" w:rsidR="00DD0759" w:rsidRDefault="00DD0759" w:rsidP="00DD0759"/>
              </w:tc>
            </w:tr>
            <w:tr w:rsidR="00DD0759" w14:paraId="19B2400A" w14:textId="77777777">
              <w:trPr>
                <w:jc w:val="center"/>
              </w:trPr>
              <w:tc>
                <w:tcPr>
                  <w:tcW w:w="1169" w:type="dxa"/>
                </w:tcPr>
                <w:p w14:paraId="005D263F" w14:textId="77777777" w:rsidR="00DD0759" w:rsidRDefault="00DD0759" w:rsidP="00DD0759"/>
              </w:tc>
              <w:tc>
                <w:tcPr>
                  <w:tcW w:w="1357" w:type="dxa"/>
                </w:tcPr>
                <w:p w14:paraId="1090ECF9" w14:textId="77777777" w:rsidR="00DD0759" w:rsidRDefault="00DD0759" w:rsidP="00DD0759"/>
              </w:tc>
              <w:tc>
                <w:tcPr>
                  <w:tcW w:w="1315" w:type="dxa"/>
                </w:tcPr>
                <w:p w14:paraId="22DFB4C6" w14:textId="77777777" w:rsidR="00DD0759" w:rsidRDefault="00DD0759" w:rsidP="00DD0759"/>
              </w:tc>
              <w:tc>
                <w:tcPr>
                  <w:tcW w:w="3924" w:type="dxa"/>
                </w:tcPr>
                <w:p w14:paraId="7B26C721" w14:textId="77777777" w:rsidR="00DD0759" w:rsidRPr="00B66734" w:rsidRDefault="00DD0759" w:rsidP="00DD0759"/>
              </w:tc>
            </w:tr>
            <w:tr w:rsidR="00DD0759" w14:paraId="5A6B5D2E" w14:textId="77777777">
              <w:trPr>
                <w:jc w:val="center"/>
              </w:trPr>
              <w:tc>
                <w:tcPr>
                  <w:tcW w:w="1169" w:type="dxa"/>
                </w:tcPr>
                <w:p w14:paraId="664F8DA2" w14:textId="77777777" w:rsidR="00DD0759" w:rsidRDefault="00DD0759" w:rsidP="00DD0759"/>
              </w:tc>
              <w:tc>
                <w:tcPr>
                  <w:tcW w:w="1357" w:type="dxa"/>
                </w:tcPr>
                <w:p w14:paraId="14F95D11" w14:textId="77777777" w:rsidR="00DD0759" w:rsidRDefault="00DD0759" w:rsidP="00DD0759"/>
              </w:tc>
              <w:tc>
                <w:tcPr>
                  <w:tcW w:w="1315" w:type="dxa"/>
                </w:tcPr>
                <w:p w14:paraId="3D740727" w14:textId="77777777" w:rsidR="00DD0759" w:rsidRDefault="00DD0759" w:rsidP="00DD0759"/>
              </w:tc>
              <w:tc>
                <w:tcPr>
                  <w:tcW w:w="3924" w:type="dxa"/>
                </w:tcPr>
                <w:p w14:paraId="274342EE" w14:textId="77777777" w:rsidR="00DD0759" w:rsidRDefault="00DD0759" w:rsidP="00DD0759"/>
              </w:tc>
            </w:tr>
            <w:tr w:rsidR="00DD0759" w14:paraId="6866E9A4" w14:textId="77777777">
              <w:trPr>
                <w:jc w:val="center"/>
              </w:trPr>
              <w:tc>
                <w:tcPr>
                  <w:tcW w:w="1169" w:type="dxa"/>
                </w:tcPr>
                <w:p w14:paraId="63E29ACE" w14:textId="77777777" w:rsidR="00DD0759" w:rsidRDefault="00DD0759" w:rsidP="00DD0759"/>
              </w:tc>
              <w:tc>
                <w:tcPr>
                  <w:tcW w:w="1357" w:type="dxa"/>
                </w:tcPr>
                <w:p w14:paraId="0759BCA9" w14:textId="77777777" w:rsidR="00DD0759" w:rsidRDefault="00DD0759" w:rsidP="00DD0759"/>
              </w:tc>
              <w:tc>
                <w:tcPr>
                  <w:tcW w:w="1315" w:type="dxa"/>
                </w:tcPr>
                <w:p w14:paraId="18A7617C" w14:textId="77777777" w:rsidR="00DD0759" w:rsidRDefault="00DD0759" w:rsidP="00DD0759"/>
              </w:tc>
              <w:tc>
                <w:tcPr>
                  <w:tcW w:w="3924" w:type="dxa"/>
                </w:tcPr>
                <w:p w14:paraId="68538D76" w14:textId="77777777" w:rsidR="00DD0759" w:rsidRPr="005C49CE" w:rsidRDefault="00DD0759" w:rsidP="00DD0759"/>
              </w:tc>
            </w:tr>
          </w:tbl>
          <w:p w14:paraId="4F1E297F" w14:textId="77777777" w:rsidR="00F102DD" w:rsidRDefault="00F102DD"/>
        </w:tc>
      </w:tr>
      <w:tr w:rsidR="00F102DD" w:rsidRPr="00452515" w14:paraId="0A28AE25" w14:textId="77777777">
        <w:tc>
          <w:tcPr>
            <w:tcW w:w="8008" w:type="dxa"/>
          </w:tcPr>
          <w:p w14:paraId="29966836" w14:textId="77777777" w:rsidR="00F102DD" w:rsidRPr="00452515" w:rsidRDefault="00F102DD">
            <w:r w:rsidRPr="00E97505">
              <w:rPr>
                <w:rStyle w:val="Strong"/>
              </w:rPr>
              <w:t>Stakeholder:</w:t>
            </w:r>
            <w:r w:rsidRPr="00452515">
              <w:t xml:space="preserve"> </w:t>
            </w:r>
            <w:r>
              <w:t>User with privilege</w:t>
            </w:r>
          </w:p>
        </w:tc>
      </w:tr>
      <w:tr w:rsidR="00F102DD" w:rsidRPr="00452515" w14:paraId="4672C193" w14:textId="77777777">
        <w:tc>
          <w:tcPr>
            <w:tcW w:w="8008" w:type="dxa"/>
          </w:tcPr>
          <w:p w14:paraId="55AD82B4" w14:textId="77777777" w:rsidR="00F102DD" w:rsidRPr="00E97505" w:rsidRDefault="00F102DD">
            <w:pPr>
              <w:rPr>
                <w:rStyle w:val="Strong"/>
              </w:rPr>
            </w:pPr>
            <w:r w:rsidRPr="00E97505">
              <w:rPr>
                <w:rStyle w:val="Strong"/>
              </w:rPr>
              <w:t xml:space="preserve">Pre-Condition: </w:t>
            </w:r>
          </w:p>
          <w:p w14:paraId="7C7C153E" w14:textId="77777777" w:rsidR="00F102DD" w:rsidRDefault="00F102DD">
            <w:pPr>
              <w:rPr>
                <w:rFonts w:ascii="Arial" w:hAnsi="Arial" w:cs="Arial"/>
                <w:sz w:val="20"/>
                <w:szCs w:val="20"/>
              </w:rPr>
            </w:pPr>
            <w:r>
              <w:lastRenderedPageBreak/>
              <w:t>The user goes to the page</w:t>
            </w:r>
            <w:r w:rsidRPr="00DD3CB0">
              <w:rPr>
                <w:rFonts w:ascii="Arial" w:hAnsi="Arial" w:cs="Arial"/>
                <w:sz w:val="20"/>
                <w:szCs w:val="20"/>
              </w:rPr>
              <w:t xml:space="preserve"> </w:t>
            </w:r>
          </w:p>
          <w:p w14:paraId="3F47F445" w14:textId="77777777" w:rsidR="00F102DD" w:rsidRPr="00DD3CB0" w:rsidRDefault="00F102DD">
            <w:pPr>
              <w:rPr>
                <w:rFonts w:ascii="Arial" w:hAnsi="Arial" w:cs="Arial"/>
                <w:sz w:val="20"/>
                <w:szCs w:val="20"/>
              </w:rPr>
            </w:pPr>
          </w:p>
        </w:tc>
      </w:tr>
      <w:tr w:rsidR="00F102DD" w:rsidRPr="00452515" w14:paraId="7AA46AE6" w14:textId="77777777">
        <w:tc>
          <w:tcPr>
            <w:tcW w:w="8008" w:type="dxa"/>
          </w:tcPr>
          <w:p w14:paraId="3B78FB52" w14:textId="77777777" w:rsidR="00F102DD" w:rsidRPr="00E97505" w:rsidRDefault="00F102DD">
            <w:pPr>
              <w:rPr>
                <w:rStyle w:val="Strong"/>
              </w:rPr>
            </w:pPr>
            <w:r w:rsidRPr="00E97505">
              <w:rPr>
                <w:rStyle w:val="Strong"/>
                <w:rFonts w:hint="eastAsia"/>
              </w:rPr>
              <w:lastRenderedPageBreak/>
              <w:t>Main Scenario:</w:t>
            </w:r>
          </w:p>
          <w:p w14:paraId="365B54C6" w14:textId="77777777" w:rsidR="00F102DD" w:rsidRDefault="00F102DD" w:rsidP="00FA64C4">
            <w:pPr>
              <w:pStyle w:val="ListParagraph"/>
              <w:numPr>
                <w:ilvl w:val="0"/>
                <w:numId w:val="1114"/>
              </w:numPr>
            </w:pPr>
            <w:r>
              <w:t>User can add “Guest Packaging” for</w:t>
            </w:r>
            <w:r w:rsidRPr="00E92FBB">
              <w:rPr>
                <w:b/>
              </w:rPr>
              <w:t xml:space="preserve"> a truck </w:t>
            </w:r>
            <w:proofErr w:type="gramStart"/>
            <w:r w:rsidRPr="00E92FBB">
              <w:rPr>
                <w:b/>
              </w:rPr>
              <w:t>item</w:t>
            </w:r>
            <w:r w:rsidRPr="00B344F8">
              <w:rPr>
                <w:b/>
                <w:bCs/>
              </w:rPr>
              <w:t xml:space="preserve"> </w:t>
            </w:r>
            <w:r>
              <w:t>,</w:t>
            </w:r>
            <w:proofErr w:type="gramEnd"/>
            <w:r>
              <w:t xml:space="preserve"> that </w:t>
            </w:r>
            <w:r w:rsidRPr="001B1DDB">
              <w:t xml:space="preserve">ops teams </w:t>
            </w:r>
            <w:r>
              <w:t>can</w:t>
            </w:r>
            <w:r w:rsidRPr="001B1DDB">
              <w:t xml:space="preserve"> track</w:t>
            </w:r>
            <w:r>
              <w:t xml:space="preserve"> </w:t>
            </w:r>
            <w:r w:rsidRPr="001B1DDB">
              <w:t>the consumption of guest packaging</w:t>
            </w:r>
            <w:r>
              <w:t xml:space="preserve"> items</w:t>
            </w:r>
            <w:r w:rsidRPr="001B1DDB">
              <w:t xml:space="preserve"> as it relates to dishes</w:t>
            </w:r>
            <w:r>
              <w:t>.</w:t>
            </w:r>
          </w:p>
          <w:p w14:paraId="43795AD1" w14:textId="54A4DB2D" w:rsidR="00FA64C4" w:rsidRDefault="00FA64C4" w:rsidP="00FA64C4">
            <w:pPr>
              <w:pStyle w:val="ListParagraph"/>
              <w:numPr>
                <w:ilvl w:val="0"/>
                <w:numId w:val="1114"/>
              </w:numPr>
            </w:pPr>
            <w:r w:rsidRPr="00FA64C4">
              <w:t xml:space="preserve">When </w:t>
            </w:r>
            <w:proofErr w:type="gramStart"/>
            <w:r w:rsidRPr="00FA64C4">
              <w:t>user</w:t>
            </w:r>
            <w:proofErr w:type="gramEnd"/>
            <w:r w:rsidRPr="00FA64C4">
              <w:t xml:space="preserve"> associate a non-food item with a specific version of truck item, that means we associate a non-food item level rather than a specific non-food item version.</w:t>
            </w:r>
          </w:p>
          <w:p w14:paraId="1C8196E9" w14:textId="66B83295" w:rsidR="001B462F" w:rsidRDefault="001B462F" w:rsidP="00FA64C4">
            <w:pPr>
              <w:pStyle w:val="ListParagraph"/>
              <w:numPr>
                <w:ilvl w:val="0"/>
                <w:numId w:val="1114"/>
              </w:numPr>
            </w:pPr>
            <w:r>
              <w:rPr>
                <w:rFonts w:hint="eastAsia"/>
              </w:rPr>
              <w:t>If</w:t>
            </w:r>
            <w:r>
              <w:t xml:space="preserve"> no guest packaging item has been associated in the ‘Guest Packaging’ card. Display the following screenshot:</w:t>
            </w:r>
            <w:r>
              <w:rPr>
                <w:noProof/>
              </w:rPr>
              <w:t xml:space="preserve"> </w:t>
            </w:r>
            <w:r>
              <w:rPr>
                <w:noProof/>
              </w:rPr>
              <w:drawing>
                <wp:inline distT="0" distB="0" distL="0" distR="0" wp14:anchorId="69D17859" wp14:editId="5F8EEF0F">
                  <wp:extent cx="5180120" cy="1182830"/>
                  <wp:effectExtent l="0" t="0" r="1905" b="0"/>
                  <wp:docPr id="2011944847" name="图片 2011944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00273" cy="1187432"/>
                          </a:xfrm>
                          <a:prstGeom prst="rect">
                            <a:avLst/>
                          </a:prstGeom>
                        </pic:spPr>
                      </pic:pic>
                    </a:graphicData>
                  </a:graphic>
                </wp:inline>
              </w:drawing>
            </w:r>
          </w:p>
          <w:p w14:paraId="4E2FFAA1" w14:textId="42CC60B0" w:rsidR="001B462F" w:rsidRDefault="001B462F" w:rsidP="00FA64C4">
            <w:pPr>
              <w:pStyle w:val="ListParagraph"/>
              <w:numPr>
                <w:ilvl w:val="0"/>
                <w:numId w:val="1114"/>
              </w:numPr>
            </w:pPr>
            <w:r>
              <w:rPr>
                <w:rFonts w:hint="eastAsia"/>
              </w:rPr>
              <w:t>If</w:t>
            </w:r>
            <w:r>
              <w:t xml:space="preserve"> </w:t>
            </w:r>
            <w:r>
              <w:rPr>
                <w:rFonts w:hint="eastAsia"/>
              </w:rPr>
              <w:t>any</w:t>
            </w:r>
            <w:r>
              <w:t xml:space="preserve"> guest pack item has been associated in the ‘Guest Packaging’ card. Display the following screenshot:</w:t>
            </w:r>
          </w:p>
          <w:p w14:paraId="71E1E81C" w14:textId="57EEC801" w:rsidR="001B462F" w:rsidRDefault="001B462F">
            <w:pPr>
              <w:pStyle w:val="ListParagraph"/>
              <w:ind w:left="360"/>
              <w:pPrChange w:id="6" w:author="Bonnie Yang [2]" w:date="2022-10-24T15:41:00Z">
                <w:pPr>
                  <w:pStyle w:val="ListParagraph"/>
                  <w:numPr>
                    <w:numId w:val="1114"/>
                  </w:numPr>
                  <w:ind w:left="360" w:hanging="360"/>
                </w:pPr>
              </w:pPrChange>
            </w:pPr>
            <w:r>
              <w:rPr>
                <w:noProof/>
              </w:rPr>
              <w:drawing>
                <wp:inline distT="0" distB="0" distL="0" distR="0" wp14:anchorId="01E46633" wp14:editId="02EDC450">
                  <wp:extent cx="5122414" cy="1030612"/>
                  <wp:effectExtent l="0" t="0" r="2540" b="0"/>
                  <wp:docPr id="2011944829" name="图片 201194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11944829"/>
                          <pic:cNvPicPr/>
                        </pic:nvPicPr>
                        <pic:blipFill>
                          <a:blip r:embed="rId13">
                            <a:extLst>
                              <a:ext uri="{28A0092B-C50C-407E-A947-70E740481C1C}">
                                <a14:useLocalDpi xmlns:a14="http://schemas.microsoft.com/office/drawing/2010/main" val="0"/>
                              </a:ext>
                            </a:extLst>
                          </a:blip>
                          <a:stretch>
                            <a:fillRect/>
                          </a:stretch>
                        </pic:blipFill>
                        <pic:spPr>
                          <a:xfrm>
                            <a:off x="0" y="0"/>
                            <a:ext cx="5122414" cy="1030612"/>
                          </a:xfrm>
                          <a:prstGeom prst="rect">
                            <a:avLst/>
                          </a:prstGeom>
                        </pic:spPr>
                      </pic:pic>
                    </a:graphicData>
                  </a:graphic>
                </wp:inline>
              </w:drawing>
            </w:r>
          </w:p>
          <w:p w14:paraId="7C53B527" w14:textId="08AE11B0" w:rsidR="00194897" w:rsidRDefault="00194897" w:rsidP="00FA64C4">
            <w:pPr>
              <w:pStyle w:val="ListParagraph"/>
              <w:numPr>
                <w:ilvl w:val="0"/>
                <w:numId w:val="1114"/>
              </w:numPr>
              <w:rPr>
                <w:ins w:id="7" w:author="Bonnie Yang" w:date="2023-03-28T15:04:00Z"/>
              </w:rPr>
            </w:pPr>
            <w:ins w:id="8" w:author="Bonnie Yang" w:date="2023-03-28T14:56:00Z">
              <w:r>
                <w:rPr>
                  <w:rFonts w:hint="eastAsia"/>
                </w:rPr>
                <w:t>S</w:t>
              </w:r>
              <w:r>
                <w:t>how ‘Cost’ column at the right of ‘Inventory Unit’ column.</w:t>
              </w:r>
            </w:ins>
            <w:ins w:id="9" w:author="Bonnie Yang" w:date="2023-03-28T15:01:00Z">
              <w:r>
                <w:t xml:space="preserve"> Cost= standard cost*quantity.</w:t>
              </w:r>
            </w:ins>
          </w:p>
          <w:p w14:paraId="18E93327" w14:textId="2432F257" w:rsidR="00016123" w:rsidRDefault="00016123" w:rsidP="00016123">
            <w:pPr>
              <w:pStyle w:val="ListParagraph"/>
              <w:ind w:left="360"/>
              <w:rPr>
                <w:ins w:id="10" w:author="Bonnie Yang" w:date="2023-03-28T15:04:00Z"/>
              </w:rPr>
            </w:pPr>
            <w:ins w:id="11" w:author="Bonnie Yang" w:date="2023-03-28T15:04:00Z">
              <w:r>
                <w:t xml:space="preserve">If any guest packaged item is missing cost, show </w:t>
              </w:r>
              <w:proofErr w:type="gramStart"/>
              <w:r>
                <w:t>“ --</w:t>
              </w:r>
              <w:proofErr w:type="gramEnd"/>
              <w:r>
                <w:t xml:space="preserve"> </w:t>
              </w:r>
              <w:r>
                <w:rPr>
                  <w:noProof/>
                </w:rPr>
                <w:drawing>
                  <wp:inline distT="0" distB="0" distL="0" distR="0" wp14:anchorId="7BED2B73" wp14:editId="54A8D9C8">
                    <wp:extent cx="236240" cy="289585"/>
                    <wp:effectExtent l="0" t="0" r="0" b="0"/>
                    <wp:docPr id="2046616664" name="图片 2046616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6240" cy="289585"/>
                            </a:xfrm>
                            <a:prstGeom prst="rect">
                              <a:avLst/>
                            </a:prstGeom>
                          </pic:spPr>
                        </pic:pic>
                      </a:graphicData>
                    </a:graphic>
                  </wp:inline>
                </w:drawing>
              </w:r>
              <w:r>
                <w:t>”</w:t>
              </w:r>
            </w:ins>
          </w:p>
          <w:p w14:paraId="5187A967" w14:textId="5931E533" w:rsidR="00016123" w:rsidRDefault="00016123">
            <w:pPr>
              <w:pStyle w:val="ListParagraph"/>
              <w:ind w:left="360"/>
              <w:rPr>
                <w:ins w:id="12" w:author="Bonnie Yang" w:date="2023-04-13T14:43:00Z"/>
              </w:rPr>
            </w:pPr>
            <w:ins w:id="13" w:author="Bonnie Yang" w:date="2023-03-28T15:04:00Z">
              <w:r>
                <w:t>Show tip: ‘</w:t>
              </w:r>
              <w:r w:rsidRPr="00016123">
                <w:t>Missing Standard Cost</w:t>
              </w:r>
            </w:ins>
            <w:ins w:id="14" w:author="Bonnie Yang" w:date="2023-03-28T15:05:00Z">
              <w:r>
                <w:t>’.</w:t>
              </w:r>
            </w:ins>
          </w:p>
          <w:p w14:paraId="6DF5AE2F" w14:textId="004A38D4" w:rsidR="00332411" w:rsidRDefault="00332411">
            <w:pPr>
              <w:pStyle w:val="ListParagraph"/>
              <w:ind w:left="360"/>
              <w:rPr>
                <w:ins w:id="15" w:author="Bonnie Yang" w:date="2023-04-13T14:43:00Z"/>
              </w:rPr>
            </w:pPr>
            <w:ins w:id="16" w:author="Bonnie Yang" w:date="2023-04-13T14:43:00Z">
              <w:r>
                <w:t xml:space="preserve">If unit is not consistent, show </w:t>
              </w:r>
              <w:proofErr w:type="gramStart"/>
              <w:r>
                <w:t>tip: ‘</w:t>
              </w:r>
              <w:proofErr w:type="gramEnd"/>
              <w:r>
                <w:t>Inventory </w:t>
              </w:r>
              <w:proofErr w:type="gramStart"/>
              <w:r>
                <w:t>unit ({g})</w:t>
              </w:r>
              <w:proofErr w:type="gramEnd"/>
              <w:r>
                <w:t> is not consistent with standard cost </w:t>
              </w:r>
              <w:proofErr w:type="gramStart"/>
              <w:r>
                <w:t>unit ({ea})</w:t>
              </w:r>
              <w:proofErr w:type="gramEnd"/>
              <w:r>
                <w:t>’</w:t>
              </w:r>
            </w:ins>
          </w:p>
          <w:p w14:paraId="630437BE" w14:textId="04404A66" w:rsidR="00936856" w:rsidRDefault="00936856">
            <w:pPr>
              <w:pStyle w:val="ListParagraph"/>
              <w:ind w:left="360"/>
              <w:rPr>
                <w:ins w:id="17" w:author="Bonnie Yang" w:date="2023-03-28T14:56:00Z"/>
              </w:rPr>
              <w:pPrChange w:id="18" w:author="Bonnie Yang [2]" w:date="2023-03-28T15:04:00Z">
                <w:pPr>
                  <w:pStyle w:val="ListParagraph"/>
                  <w:numPr>
                    <w:numId w:val="1114"/>
                  </w:numPr>
                  <w:ind w:left="360" w:hanging="360"/>
                </w:pPr>
              </w:pPrChange>
            </w:pPr>
            <w:ins w:id="19" w:author="Bonnie Yang" w:date="2023-04-13T14:43:00Z">
              <w:r>
                <w:rPr>
                  <w:rFonts w:hint="eastAsia"/>
                </w:rPr>
                <w:t>I</w:t>
              </w:r>
              <w:r>
                <w:t>f the gu</w:t>
              </w:r>
            </w:ins>
            <w:ins w:id="20" w:author="Bonnie Yang" w:date="2023-04-13T14:44:00Z">
              <w:r>
                <w:t>est package’s attribute is reusable, the cost should be 0.</w:t>
              </w:r>
            </w:ins>
          </w:p>
          <w:p w14:paraId="3832AE8F" w14:textId="3E206872" w:rsidR="001B462F" w:rsidRDefault="001B462F" w:rsidP="00FA64C4">
            <w:pPr>
              <w:pStyle w:val="ListParagraph"/>
              <w:numPr>
                <w:ilvl w:val="0"/>
                <w:numId w:val="1114"/>
              </w:numPr>
            </w:pPr>
            <w:r>
              <w:rPr>
                <w:rFonts w:hint="eastAsia"/>
              </w:rPr>
              <w:t>If</w:t>
            </w:r>
            <w:r>
              <w:t xml:space="preserve"> all guest pack items have been removed from the ‘Guest Packaging’ card. Display the ‘Last Updated’ field as the following screenshot:</w:t>
            </w:r>
          </w:p>
          <w:p w14:paraId="3AE9921E" w14:textId="220322F7" w:rsidR="001B462F" w:rsidRDefault="001B462F">
            <w:pPr>
              <w:pStyle w:val="ListParagraph"/>
              <w:ind w:left="360"/>
              <w:pPrChange w:id="21" w:author="Bonnie Yang [2]" w:date="2022-10-24T15:42:00Z">
                <w:pPr>
                  <w:pStyle w:val="ListParagraph"/>
                  <w:numPr>
                    <w:numId w:val="1114"/>
                  </w:numPr>
                  <w:ind w:left="360" w:hanging="360"/>
                </w:pPr>
              </w:pPrChange>
            </w:pPr>
            <w:r>
              <w:rPr>
                <w:noProof/>
              </w:rPr>
              <w:lastRenderedPageBreak/>
              <w:drawing>
                <wp:inline distT="0" distB="0" distL="0" distR="0" wp14:anchorId="745F90AD" wp14:editId="74F08382">
                  <wp:extent cx="5179696" cy="1377273"/>
                  <wp:effectExtent l="0" t="0" r="1905" b="0"/>
                  <wp:docPr id="2011944848" name="图片 2011944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11944848"/>
                          <pic:cNvPicPr/>
                        </pic:nvPicPr>
                        <pic:blipFill>
                          <a:blip r:embed="rId15">
                            <a:extLst>
                              <a:ext uri="{28A0092B-C50C-407E-A947-70E740481C1C}">
                                <a14:useLocalDpi xmlns:a14="http://schemas.microsoft.com/office/drawing/2010/main" val="0"/>
                              </a:ext>
                            </a:extLst>
                          </a:blip>
                          <a:stretch>
                            <a:fillRect/>
                          </a:stretch>
                        </pic:blipFill>
                        <pic:spPr>
                          <a:xfrm>
                            <a:off x="0" y="0"/>
                            <a:ext cx="5179696" cy="1377273"/>
                          </a:xfrm>
                          <a:prstGeom prst="rect">
                            <a:avLst/>
                          </a:prstGeom>
                        </pic:spPr>
                      </pic:pic>
                    </a:graphicData>
                  </a:graphic>
                </wp:inline>
              </w:drawing>
            </w:r>
          </w:p>
          <w:p w14:paraId="68D0013A" w14:textId="141669E7" w:rsidR="00F102DD" w:rsidRPr="003F3526" w:rsidRDefault="00F102DD" w:rsidP="00FA64C4">
            <w:pPr>
              <w:pStyle w:val="ListParagraph"/>
              <w:numPr>
                <w:ilvl w:val="0"/>
                <w:numId w:val="1114"/>
              </w:numPr>
            </w:pPr>
            <w:r>
              <w:rPr>
                <w:rFonts w:hint="eastAsia"/>
              </w:rPr>
              <w:t>T</w:t>
            </w:r>
            <w:r>
              <w:t xml:space="preserve">here is a section “Guest Packaging” in item detail page under </w:t>
            </w:r>
            <w:r w:rsidRPr="00B66FDA">
              <w:t>Attribute values</w:t>
            </w:r>
            <w:r>
              <w:t xml:space="preserve"> section, as follows:</w:t>
            </w:r>
            <w:r w:rsidRPr="00E92FBB">
              <w:rPr>
                <w:rFonts w:ascii="宋体" w:hAnsi="宋体"/>
                <w:sz w:val="24"/>
              </w:rPr>
              <w:fldChar w:fldCharType="begin"/>
            </w:r>
            <w:r w:rsidRPr="00E92FBB">
              <w:rPr>
                <w:rFonts w:ascii="宋体" w:hAnsi="宋体"/>
                <w:sz w:val="24"/>
              </w:rPr>
              <w:instrText xml:space="preserve"> INCLUDEPICTURE "C:\\Users\\ADMINI~1\\AppData\\Local\\Temp\\1625469006(1).jpg" \* MERGEFORMATINET </w:instrText>
            </w:r>
            <w:r w:rsidRPr="00E92FBB">
              <w:rPr>
                <w:rFonts w:ascii="宋体" w:hAnsi="宋体"/>
                <w:sz w:val="24"/>
              </w:rPr>
              <w:fldChar w:fldCharType="end"/>
            </w:r>
          </w:p>
          <w:p w14:paraId="0ECBEAFC" w14:textId="77777777" w:rsidR="00F102DD" w:rsidRPr="00B66FDA" w:rsidRDefault="00F102DD" w:rsidP="00F102DD">
            <w:pPr>
              <w:pStyle w:val="ListParagraph"/>
              <w:ind w:left="360"/>
            </w:pPr>
            <w:r>
              <w:rPr>
                <w:noProof/>
              </w:rPr>
              <w:drawing>
                <wp:inline distT="0" distB="0" distL="0" distR="0" wp14:anchorId="4EE07700" wp14:editId="14422D58">
                  <wp:extent cx="4704240" cy="6445250"/>
                  <wp:effectExtent l="0" t="0" r="1270" b="0"/>
                  <wp:docPr id="2011944840" name="图片 2011944840"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710" descr="电脑屏幕截图&#10;&#10;描述已自动生成"/>
                          <pic:cNvPicPr/>
                        </pic:nvPicPr>
                        <pic:blipFill>
                          <a:blip r:embed="rId16"/>
                          <a:stretch>
                            <a:fillRect/>
                          </a:stretch>
                        </pic:blipFill>
                        <pic:spPr>
                          <a:xfrm>
                            <a:off x="0" y="0"/>
                            <a:ext cx="4709403" cy="6452324"/>
                          </a:xfrm>
                          <a:prstGeom prst="rect">
                            <a:avLst/>
                          </a:prstGeom>
                        </pic:spPr>
                      </pic:pic>
                    </a:graphicData>
                  </a:graphic>
                </wp:inline>
              </w:drawing>
            </w:r>
          </w:p>
          <w:p w14:paraId="40028204" w14:textId="77777777" w:rsidR="00F102DD" w:rsidRDefault="00F102DD" w:rsidP="00FA64C4">
            <w:pPr>
              <w:pStyle w:val="ListParagraph"/>
              <w:numPr>
                <w:ilvl w:val="0"/>
                <w:numId w:val="1114"/>
              </w:numPr>
            </w:pPr>
            <w:r>
              <w:lastRenderedPageBreak/>
              <w:t xml:space="preserve">If some guest packaging items have been mapping, display the details of guest packaging items, including item number, item name, quantity and inventory unit. </w:t>
            </w:r>
          </w:p>
          <w:p w14:paraId="3B429D55" w14:textId="77777777" w:rsidR="00F102DD" w:rsidRDefault="00F102DD" w:rsidP="00FA64C4">
            <w:pPr>
              <w:pStyle w:val="ListParagraph"/>
              <w:numPr>
                <w:ilvl w:val="0"/>
                <w:numId w:val="1114"/>
              </w:numPr>
            </w:pPr>
            <w:r>
              <w:rPr>
                <w:rFonts w:hint="eastAsia"/>
              </w:rPr>
              <w:t>O</w:t>
            </w:r>
            <w:r>
              <w:t>ne truck item can be mapped multi guest packaging items.</w:t>
            </w:r>
          </w:p>
          <w:p w14:paraId="059AA378" w14:textId="77777777" w:rsidR="00F102DD" w:rsidRDefault="00F102DD" w:rsidP="00FA64C4">
            <w:pPr>
              <w:pStyle w:val="ListParagraph"/>
              <w:numPr>
                <w:ilvl w:val="0"/>
                <w:numId w:val="1114"/>
              </w:numPr>
            </w:pPr>
            <w:r>
              <w:t xml:space="preserve">The list of guest packaging items </w:t>
            </w:r>
            <w:proofErr w:type="gramStart"/>
            <w:r>
              <w:t>order</w:t>
            </w:r>
            <w:proofErr w:type="gramEnd"/>
            <w:r>
              <w:t xml:space="preserve"> as “</w:t>
            </w:r>
            <w:r>
              <w:rPr>
                <w:rFonts w:hint="eastAsia"/>
              </w:rPr>
              <w:t>update</w:t>
            </w:r>
            <w:r>
              <w:t xml:space="preserve"> time” DESC. </w:t>
            </w:r>
          </w:p>
          <w:p w14:paraId="187DE10D" w14:textId="77777777" w:rsidR="00F102DD" w:rsidRDefault="00F102DD" w:rsidP="00FA64C4">
            <w:pPr>
              <w:pStyle w:val="ListParagraph"/>
              <w:numPr>
                <w:ilvl w:val="0"/>
                <w:numId w:val="1114"/>
              </w:numPr>
            </w:pPr>
            <w:r>
              <w:t xml:space="preserve">Display “Remove” button for each selected guest packaging items. </w:t>
            </w:r>
          </w:p>
          <w:p w14:paraId="302F7AE1" w14:textId="7CE19250" w:rsidR="00F102DD" w:rsidRDefault="00F102DD" w:rsidP="00FA64C4">
            <w:pPr>
              <w:pStyle w:val="ListParagraph"/>
              <w:numPr>
                <w:ilvl w:val="0"/>
                <w:numId w:val="1114"/>
              </w:numPr>
              <w:rPr>
                <w:ins w:id="22" w:author="Bonnie Yang" w:date="2022-10-24T15:45:00Z"/>
              </w:rPr>
            </w:pPr>
            <w:r>
              <w:t>The mapping between truck item and guest packaging items could be dismiss by clicking “Remove”. But we will display a pop-up warning first.</w:t>
            </w:r>
          </w:p>
          <w:p w14:paraId="74B6F6B4" w14:textId="6747194D" w:rsidR="005274F8" w:rsidRDefault="005274F8">
            <w:pPr>
              <w:pStyle w:val="ListParagraph"/>
              <w:ind w:left="360"/>
              <w:pPrChange w:id="23" w:author="Bonnie Yang [2]" w:date="2022-10-24T15:45:00Z">
                <w:pPr>
                  <w:pStyle w:val="ListParagraph"/>
                  <w:numPr>
                    <w:numId w:val="1114"/>
                  </w:numPr>
                  <w:ind w:left="360" w:hanging="360"/>
                </w:pPr>
              </w:pPrChange>
            </w:pPr>
            <w:ins w:id="24" w:author="Bonnie Yang" w:date="2022-10-24T15:45:00Z">
              <w:r>
                <w:rPr>
                  <w:noProof/>
                </w:rPr>
                <w:drawing>
                  <wp:inline distT="0" distB="0" distL="0" distR="0" wp14:anchorId="37EB6521" wp14:editId="1B6AD552">
                    <wp:extent cx="2641106" cy="1251050"/>
                    <wp:effectExtent l="0" t="0" r="6985" b="6350"/>
                    <wp:docPr id="2011944849" name="图片 2011944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11944849"/>
                            <pic:cNvPicPr/>
                          </pic:nvPicPr>
                          <pic:blipFill>
                            <a:blip r:embed="rId17">
                              <a:extLst>
                                <a:ext uri="{28A0092B-C50C-407E-A947-70E740481C1C}">
                                  <a14:useLocalDpi xmlns:a14="http://schemas.microsoft.com/office/drawing/2010/main" val="0"/>
                                </a:ext>
                              </a:extLst>
                            </a:blip>
                            <a:stretch>
                              <a:fillRect/>
                            </a:stretch>
                          </pic:blipFill>
                          <pic:spPr>
                            <a:xfrm>
                              <a:off x="0" y="0"/>
                              <a:ext cx="2641106" cy="1251050"/>
                            </a:xfrm>
                            <a:prstGeom prst="rect">
                              <a:avLst/>
                            </a:prstGeom>
                          </pic:spPr>
                        </pic:pic>
                      </a:graphicData>
                    </a:graphic>
                  </wp:inline>
                </w:drawing>
              </w:r>
            </w:ins>
          </w:p>
          <w:p w14:paraId="2889C455" w14:textId="08BA5F0B" w:rsidR="00F102DD" w:rsidRDefault="00F102DD" w:rsidP="00F102DD">
            <w:pPr>
              <w:jc w:val="center"/>
            </w:pPr>
            <w:del w:id="25" w:author="Bonnie Yang" w:date="2022-10-24T15:45:00Z">
              <w:r w:rsidDel="005274F8">
                <w:rPr>
                  <w:noProof/>
                </w:rPr>
                <w:drawing>
                  <wp:inline distT="0" distB="0" distL="0" distR="0" wp14:anchorId="49D2437D" wp14:editId="70DCD4C0">
                    <wp:extent cx="2540000" cy="1206117"/>
                    <wp:effectExtent l="0" t="0" r="0" b="0"/>
                    <wp:docPr id="2011944841" name="图片 201194484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711" descr="图形用户界面, 文本&#10;&#10;描述已自动生成"/>
                            <pic:cNvPicPr/>
                          </pic:nvPicPr>
                          <pic:blipFill>
                            <a:blip r:embed="rId18"/>
                            <a:stretch>
                              <a:fillRect/>
                            </a:stretch>
                          </pic:blipFill>
                          <pic:spPr>
                            <a:xfrm>
                              <a:off x="0" y="0"/>
                              <a:ext cx="2549060" cy="1210419"/>
                            </a:xfrm>
                            <a:prstGeom prst="rect">
                              <a:avLst/>
                            </a:prstGeom>
                          </pic:spPr>
                        </pic:pic>
                      </a:graphicData>
                    </a:graphic>
                  </wp:inline>
                </w:drawing>
              </w:r>
            </w:del>
          </w:p>
          <w:p w14:paraId="483DCC5E" w14:textId="77777777" w:rsidR="00F102DD" w:rsidRDefault="00F102DD" w:rsidP="00FA64C4">
            <w:pPr>
              <w:pStyle w:val="ListParagraph"/>
              <w:numPr>
                <w:ilvl w:val="0"/>
                <w:numId w:val="1114"/>
              </w:numPr>
            </w:pPr>
            <w:r>
              <w:t>Copy: first line” Remove</w:t>
            </w:r>
            <w:r w:rsidRPr="001B7436">
              <w:t xml:space="preserve"> Guest Packaging</w:t>
            </w:r>
            <w:r>
              <w:t>”, second line “Are you sure you want to dismiss the mapping with {guest packaging item name</w:t>
            </w:r>
            <w:proofErr w:type="gramStart"/>
            <w:r>
              <w:t>}</w:t>
            </w:r>
            <w:r w:rsidRPr="00BA4897">
              <w:t xml:space="preserve"> ?</w:t>
            </w:r>
            <w:proofErr w:type="gramEnd"/>
            <w:r>
              <w:t xml:space="preserve">”   </w:t>
            </w:r>
          </w:p>
          <w:p w14:paraId="05D603AD" w14:textId="77777777" w:rsidR="00F102DD" w:rsidRDefault="00F102DD" w:rsidP="00FA64C4">
            <w:pPr>
              <w:pStyle w:val="ListParagraph"/>
              <w:numPr>
                <w:ilvl w:val="0"/>
                <w:numId w:val="1114"/>
              </w:numPr>
            </w:pPr>
            <w:r>
              <w:t xml:space="preserve">Action: </w:t>
            </w:r>
          </w:p>
          <w:p w14:paraId="7E57A8EF" w14:textId="77777777" w:rsidR="00F102DD" w:rsidRDefault="00F102DD" w:rsidP="00FA64C4">
            <w:pPr>
              <w:pStyle w:val="ListParagraph"/>
              <w:numPr>
                <w:ilvl w:val="0"/>
                <w:numId w:val="1114"/>
              </w:numPr>
            </w:pPr>
            <w:r>
              <w:t>“Yes”: dismiss the mapping between truck item and guest packaging items.</w:t>
            </w:r>
          </w:p>
          <w:p w14:paraId="03F8D5A9" w14:textId="77777777" w:rsidR="00F102DD" w:rsidRDefault="00F102DD" w:rsidP="00FA64C4">
            <w:pPr>
              <w:pStyle w:val="ListParagraph"/>
              <w:numPr>
                <w:ilvl w:val="0"/>
                <w:numId w:val="1114"/>
              </w:numPr>
            </w:pPr>
            <w:r>
              <w:t>“No”: close the pop-up warning, stay on the item detail page.</w:t>
            </w:r>
          </w:p>
          <w:p w14:paraId="7C29592E" w14:textId="77777777" w:rsidR="00F102DD" w:rsidRDefault="00F102DD" w:rsidP="00FA64C4">
            <w:pPr>
              <w:pStyle w:val="ListParagraph"/>
              <w:numPr>
                <w:ilvl w:val="0"/>
                <w:numId w:val="1114"/>
              </w:numPr>
            </w:pPr>
            <w:r>
              <w:t>Display a “pencil” image beside quantity. Clicking the image, the grid of quantity turns to editable. The value is positive integer.</w:t>
            </w:r>
          </w:p>
          <w:p w14:paraId="594F4108" w14:textId="77777777" w:rsidR="00F102DD" w:rsidRDefault="00F102DD" w:rsidP="00F102DD">
            <w:pPr>
              <w:pStyle w:val="ListParagraph"/>
              <w:ind w:left="720"/>
            </w:pPr>
            <w:r>
              <w:t>As follows:</w:t>
            </w:r>
          </w:p>
          <w:p w14:paraId="507EAB8B" w14:textId="77777777" w:rsidR="00F102DD" w:rsidRDefault="00F102DD" w:rsidP="00F102DD">
            <w:pPr>
              <w:pStyle w:val="ListParagraph"/>
              <w:ind w:left="720"/>
            </w:pPr>
            <w:r>
              <w:rPr>
                <w:noProof/>
              </w:rPr>
              <w:drawing>
                <wp:inline distT="0" distB="0" distL="0" distR="0" wp14:anchorId="536F0E1A" wp14:editId="667CECE2">
                  <wp:extent cx="4070350" cy="806131"/>
                  <wp:effectExtent l="0" t="0" r="6350" b="0"/>
                  <wp:docPr id="2011944842" name="图片 2011944842"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712" descr="图形用户界面&#10;&#10;中度可信度描述已自动生成"/>
                          <pic:cNvPicPr/>
                        </pic:nvPicPr>
                        <pic:blipFill>
                          <a:blip r:embed="rId19"/>
                          <a:stretch>
                            <a:fillRect/>
                          </a:stretch>
                        </pic:blipFill>
                        <pic:spPr>
                          <a:xfrm>
                            <a:off x="0" y="0"/>
                            <a:ext cx="4090585" cy="810139"/>
                          </a:xfrm>
                          <a:prstGeom prst="rect">
                            <a:avLst/>
                          </a:prstGeom>
                        </pic:spPr>
                      </pic:pic>
                    </a:graphicData>
                  </a:graphic>
                </wp:inline>
              </w:drawing>
            </w:r>
          </w:p>
          <w:p w14:paraId="2687D2F5" w14:textId="77777777" w:rsidR="00F102DD" w:rsidRDefault="00F102DD" w:rsidP="00FA64C4">
            <w:pPr>
              <w:pStyle w:val="ListParagraph"/>
              <w:numPr>
                <w:ilvl w:val="0"/>
                <w:numId w:val="1114"/>
              </w:numPr>
            </w:pPr>
            <w:r>
              <w:lastRenderedPageBreak/>
              <w:t xml:space="preserve">Click an item number or an item name in </w:t>
            </w:r>
            <w:r w:rsidRPr="00104B4D">
              <w:t>Guest Packaging</w:t>
            </w:r>
            <w:r>
              <w:t xml:space="preserve"> item grid, </w:t>
            </w:r>
            <w:proofErr w:type="gramStart"/>
            <w:r>
              <w:t>user</w:t>
            </w:r>
            <w:proofErr w:type="gramEnd"/>
            <w:r>
              <w:t xml:space="preserve"> can go to the </w:t>
            </w:r>
            <w:r w:rsidRPr="00104B4D">
              <w:t>Guest Packaging</w:t>
            </w:r>
            <w:r>
              <w:t xml:space="preserve"> Item Detail page.</w:t>
            </w:r>
          </w:p>
          <w:p w14:paraId="43B4C437" w14:textId="77777777" w:rsidR="00F102DD" w:rsidRDefault="00F102DD" w:rsidP="00FA64C4">
            <w:pPr>
              <w:pStyle w:val="ListParagraph"/>
              <w:numPr>
                <w:ilvl w:val="0"/>
                <w:numId w:val="1114"/>
              </w:numPr>
            </w:pPr>
            <w:r>
              <w:rPr>
                <w:rFonts w:hint="eastAsia"/>
              </w:rPr>
              <w:t>I</w:t>
            </w:r>
            <w:r>
              <w:t xml:space="preserve">f there is no </w:t>
            </w:r>
            <w:r w:rsidRPr="00104B4D">
              <w:t>Guest Packaging</w:t>
            </w:r>
            <w:r>
              <w:t xml:space="preserve"> item, never show the item grid, as follows:</w:t>
            </w:r>
          </w:p>
          <w:p w14:paraId="08D84933" w14:textId="77777777" w:rsidR="00F102DD" w:rsidRDefault="00F102DD" w:rsidP="00F102DD">
            <w:pPr>
              <w:pStyle w:val="ListParagraph"/>
              <w:ind w:left="720"/>
            </w:pPr>
            <w:r>
              <w:rPr>
                <w:noProof/>
              </w:rPr>
              <w:drawing>
                <wp:inline distT="0" distB="0" distL="0" distR="0" wp14:anchorId="61989A74" wp14:editId="366A33C0">
                  <wp:extent cx="4094752" cy="1080135"/>
                  <wp:effectExtent l="0" t="0" r="1270" b="5715"/>
                  <wp:docPr id="2011944843" name="图片 201194484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713" descr="表格&#10;&#10;描述已自动生成"/>
                          <pic:cNvPicPr/>
                        </pic:nvPicPr>
                        <pic:blipFill>
                          <a:blip r:embed="rId20"/>
                          <a:stretch>
                            <a:fillRect/>
                          </a:stretch>
                        </pic:blipFill>
                        <pic:spPr>
                          <a:xfrm>
                            <a:off x="0" y="0"/>
                            <a:ext cx="4098426" cy="1081104"/>
                          </a:xfrm>
                          <a:prstGeom prst="rect">
                            <a:avLst/>
                          </a:prstGeom>
                        </pic:spPr>
                      </pic:pic>
                    </a:graphicData>
                  </a:graphic>
                </wp:inline>
              </w:drawing>
            </w:r>
          </w:p>
          <w:p w14:paraId="6C7CED7C" w14:textId="77777777" w:rsidR="00F102DD" w:rsidRDefault="00F102DD" w:rsidP="00FA64C4">
            <w:pPr>
              <w:pStyle w:val="ListParagraph"/>
              <w:numPr>
                <w:ilvl w:val="0"/>
                <w:numId w:val="1114"/>
              </w:numPr>
            </w:pPr>
            <w:r>
              <w:rPr>
                <w:rFonts w:hint="eastAsia"/>
              </w:rPr>
              <w:t>U</w:t>
            </w:r>
            <w:r>
              <w:t xml:space="preserve">se clicks </w:t>
            </w:r>
            <w:r>
              <w:rPr>
                <w:rFonts w:hint="eastAsia"/>
              </w:rPr>
              <w:t>the</w:t>
            </w:r>
            <w:r>
              <w:t xml:space="preserve"> button “Add</w:t>
            </w:r>
            <w:proofErr w:type="gramStart"/>
            <w:r>
              <w:t>” ,</w:t>
            </w:r>
            <w:proofErr w:type="gramEnd"/>
            <w:r>
              <w:t xml:space="preserve"> show a pop-up window where user can select items from drop down. As follows:</w:t>
            </w:r>
          </w:p>
          <w:p w14:paraId="0FAFA496" w14:textId="77777777" w:rsidR="00F102DD" w:rsidRDefault="00F102DD" w:rsidP="00F102DD">
            <w:pPr>
              <w:pStyle w:val="ListParagraph"/>
              <w:ind w:left="360"/>
              <w:jc w:val="center"/>
            </w:pPr>
            <w:r>
              <w:rPr>
                <w:noProof/>
              </w:rPr>
              <w:drawing>
                <wp:inline distT="0" distB="0" distL="0" distR="0" wp14:anchorId="23501DE6" wp14:editId="5397CF87">
                  <wp:extent cx="3149600" cy="1478383"/>
                  <wp:effectExtent l="0" t="0" r="0" b="7620"/>
                  <wp:docPr id="2011944844" name="图片 201194484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714" descr="图形用户界面, 文本, 应用程序&#10;&#10;描述已自动生成"/>
                          <pic:cNvPicPr/>
                        </pic:nvPicPr>
                        <pic:blipFill>
                          <a:blip r:embed="rId21"/>
                          <a:stretch>
                            <a:fillRect/>
                          </a:stretch>
                        </pic:blipFill>
                        <pic:spPr>
                          <a:xfrm>
                            <a:off x="0" y="0"/>
                            <a:ext cx="3166493" cy="1486313"/>
                          </a:xfrm>
                          <a:prstGeom prst="rect">
                            <a:avLst/>
                          </a:prstGeom>
                        </pic:spPr>
                      </pic:pic>
                    </a:graphicData>
                  </a:graphic>
                </wp:inline>
              </w:drawing>
            </w:r>
          </w:p>
          <w:p w14:paraId="6049CFC1" w14:textId="77777777" w:rsidR="00F102DD" w:rsidRDefault="00F102DD" w:rsidP="00FA64C4">
            <w:pPr>
              <w:pStyle w:val="ListParagraph"/>
              <w:numPr>
                <w:ilvl w:val="0"/>
                <w:numId w:val="1114"/>
              </w:numPr>
            </w:pPr>
            <w:r>
              <w:rPr>
                <w:rFonts w:hint="eastAsia"/>
              </w:rPr>
              <w:t>T</w:t>
            </w:r>
            <w:r>
              <w:t>he drop down only can be pulled based on object type “Non-Food” and sub-type “Guest Packaging”</w:t>
            </w:r>
          </w:p>
          <w:p w14:paraId="0AB400F9" w14:textId="77777777" w:rsidR="00F102DD" w:rsidRDefault="00F102DD" w:rsidP="00FA64C4">
            <w:pPr>
              <w:pStyle w:val="ListParagraph"/>
              <w:numPr>
                <w:ilvl w:val="0"/>
                <w:numId w:val="1114"/>
              </w:numPr>
            </w:pPr>
            <w:r>
              <w:t xml:space="preserve">Items can be selected by item ID or item name for </w:t>
            </w:r>
            <w:r w:rsidRPr="002F273B">
              <w:t>a fuzzy search</w:t>
            </w:r>
            <w:r>
              <w:t xml:space="preserve">, listing related guest packaging items </w:t>
            </w:r>
            <w:proofErr w:type="gramStart"/>
            <w:r>
              <w:t>{ item</w:t>
            </w:r>
            <w:proofErr w:type="gramEnd"/>
            <w:r>
              <w:t xml:space="preserve"> ID item name} according to relevancy DESC. Only support single selection for one search. As follows:</w:t>
            </w:r>
          </w:p>
          <w:p w14:paraId="36960C7A" w14:textId="77777777" w:rsidR="00F102DD" w:rsidRDefault="00F102DD" w:rsidP="00F102DD">
            <w:pPr>
              <w:ind w:left="360"/>
              <w:jc w:val="center"/>
            </w:pPr>
            <w:r>
              <w:rPr>
                <w:noProof/>
              </w:rPr>
              <w:drawing>
                <wp:inline distT="0" distB="0" distL="0" distR="0" wp14:anchorId="0201591F" wp14:editId="08C49D08">
                  <wp:extent cx="3168687" cy="1990090"/>
                  <wp:effectExtent l="0" t="0" r="0" b="0"/>
                  <wp:docPr id="2011944845" name="图片 2011944845"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715" descr="图形用户界面, 文本&#10;&#10;描述已自动生成"/>
                          <pic:cNvPicPr/>
                        </pic:nvPicPr>
                        <pic:blipFill>
                          <a:blip r:embed="rId22"/>
                          <a:stretch>
                            <a:fillRect/>
                          </a:stretch>
                        </pic:blipFill>
                        <pic:spPr>
                          <a:xfrm>
                            <a:off x="0" y="0"/>
                            <a:ext cx="3173922" cy="1993378"/>
                          </a:xfrm>
                          <a:prstGeom prst="rect">
                            <a:avLst/>
                          </a:prstGeom>
                        </pic:spPr>
                      </pic:pic>
                    </a:graphicData>
                  </a:graphic>
                </wp:inline>
              </w:drawing>
            </w:r>
          </w:p>
          <w:p w14:paraId="35696AC1" w14:textId="77777777" w:rsidR="00F102DD" w:rsidRDefault="00F102DD" w:rsidP="00FA64C4">
            <w:pPr>
              <w:pStyle w:val="ListParagraph"/>
              <w:numPr>
                <w:ilvl w:val="0"/>
                <w:numId w:val="1114"/>
              </w:numPr>
            </w:pPr>
            <w:r>
              <w:fldChar w:fldCharType="begin"/>
            </w:r>
            <w:r>
              <w:instrText xml:space="preserve"> INCLUDEPICTURE "C:\\Users\\Administrator\\Documents\\Tencent Files\\64054461\\Image\\C2C\\6PSGO8]AJ2$80MZ3@3~%})5.jpg" \* MERGEFORMATINET </w:instrText>
            </w:r>
            <w:r>
              <w:fldChar w:fldCharType="end"/>
            </w:r>
            <w:r>
              <w:rPr>
                <w:noProof/>
              </w:rPr>
              <w:t xml:space="preserve"> </w:t>
            </w:r>
            <w:r>
              <w:t>The default value of quantity is 1, can be changed manually. The value is positive integer.</w:t>
            </w:r>
          </w:p>
          <w:p w14:paraId="28313E10" w14:textId="77777777" w:rsidR="00F102DD" w:rsidRDefault="00F102DD" w:rsidP="00FA64C4">
            <w:pPr>
              <w:pStyle w:val="ListParagraph"/>
              <w:numPr>
                <w:ilvl w:val="0"/>
                <w:numId w:val="1114"/>
              </w:numPr>
            </w:pPr>
            <w:r>
              <w:lastRenderedPageBreak/>
              <w:t xml:space="preserve">The moment one item was selected, the </w:t>
            </w:r>
            <w:proofErr w:type="gramStart"/>
            <w:r>
              <w:t>drop down</w:t>
            </w:r>
            <w:proofErr w:type="gramEnd"/>
            <w:r>
              <w:t xml:space="preserve"> list will not show it again.</w:t>
            </w:r>
          </w:p>
          <w:p w14:paraId="0426BE63" w14:textId="77777777" w:rsidR="00F102DD" w:rsidRDefault="00F102DD" w:rsidP="00FA64C4">
            <w:pPr>
              <w:pStyle w:val="ListParagraph"/>
              <w:numPr>
                <w:ilvl w:val="0"/>
                <w:numId w:val="1114"/>
              </w:numPr>
            </w:pPr>
            <w:r>
              <w:t xml:space="preserve">The action of pop-up window: </w:t>
            </w:r>
          </w:p>
          <w:p w14:paraId="5D6295E2" w14:textId="77777777" w:rsidR="00F102DD" w:rsidRDefault="00F102DD" w:rsidP="00F102DD">
            <w:pPr>
              <w:pStyle w:val="ListParagraph"/>
              <w:ind w:left="720"/>
            </w:pPr>
            <w:r>
              <w:t>“Cancel”: close the pop-up window.</w:t>
            </w:r>
          </w:p>
          <w:p w14:paraId="2A1CE89A" w14:textId="77777777" w:rsidR="00F102DD" w:rsidRDefault="00F102DD" w:rsidP="00F102DD">
            <w:pPr>
              <w:pStyle w:val="ListParagraph"/>
              <w:ind w:left="720"/>
            </w:pPr>
            <w:r>
              <w:t>“Add”: select the item, close the pop-up window and show the selected item in gird.</w:t>
            </w:r>
          </w:p>
          <w:p w14:paraId="32142C32" w14:textId="77777777" w:rsidR="00F102DD" w:rsidRDefault="00F102DD" w:rsidP="00FA64C4">
            <w:pPr>
              <w:pStyle w:val="ListParagraph"/>
              <w:numPr>
                <w:ilvl w:val="0"/>
                <w:numId w:val="1114"/>
              </w:numPr>
            </w:pPr>
            <w:r>
              <w:t>We need to record “edit time” and “edit by” for mapping Guest Packaging on truck item level, and we won’t show them in UI.</w:t>
            </w:r>
          </w:p>
          <w:p w14:paraId="4AF0423F" w14:textId="77777777" w:rsidR="00F102DD" w:rsidRDefault="00F102DD" w:rsidP="00FA64C4">
            <w:pPr>
              <w:pStyle w:val="ListParagraph"/>
              <w:numPr>
                <w:ilvl w:val="0"/>
                <w:numId w:val="1114"/>
              </w:numPr>
            </w:pPr>
            <w:r>
              <w:rPr>
                <w:rFonts w:hint="eastAsia"/>
              </w:rPr>
              <w:t>If</w:t>
            </w:r>
            <w:r>
              <w:t xml:space="preserve"> a sub-type of non-food item is </w:t>
            </w:r>
            <w:proofErr w:type="gramStart"/>
            <w:r>
              <w:t>change</w:t>
            </w:r>
            <w:proofErr w:type="gramEnd"/>
            <w:r>
              <w:t xml:space="preserve"> from guest packaging to the other sub-types. Display a </w:t>
            </w:r>
            <w:r>
              <w:rPr>
                <w:rFonts w:hint="eastAsia"/>
              </w:rPr>
              <w:t>pop</w:t>
            </w:r>
            <w:r>
              <w:t>-up window warning first. The copy is “This non-food item has been mapped with {truck item </w:t>
            </w:r>
            <w:proofErr w:type="gramStart"/>
            <w:r>
              <w:t>nameA,truck</w:t>
            </w:r>
            <w:proofErr w:type="gramEnd"/>
            <w:r>
              <w:t> item nameB</w:t>
            </w:r>
            <w:proofErr w:type="gramStart"/>
            <w:r>
              <w:t>} ,</w:t>
            </w:r>
            <w:proofErr w:type="gramEnd"/>
            <w:r>
              <w:t> editing sub-type will dismiss the mapping. Are you sure edit the sub-type?”</w:t>
            </w:r>
          </w:p>
          <w:p w14:paraId="7E2A3AAF" w14:textId="77777777" w:rsidR="00F102DD" w:rsidRDefault="00F102DD" w:rsidP="00F102DD">
            <w:pPr>
              <w:pStyle w:val="ListParagraph"/>
              <w:ind w:left="360"/>
            </w:pPr>
            <w:r>
              <w:rPr>
                <w:rFonts w:hint="eastAsia"/>
              </w:rPr>
              <w:t>A</w:t>
            </w:r>
            <w:r>
              <w:t>ctions: “Yes”, clicking it will dismiss the mapping and change the sub-type.</w:t>
            </w:r>
          </w:p>
          <w:p w14:paraId="351A3693" w14:textId="77777777" w:rsidR="00F102DD" w:rsidRDefault="00F102DD" w:rsidP="00F102DD">
            <w:pPr>
              <w:pStyle w:val="ListParagraph"/>
              <w:ind w:left="360"/>
            </w:pPr>
            <w:r>
              <w:t>“Cancel”, clicking it to close the pop-up window.</w:t>
            </w:r>
          </w:p>
          <w:p w14:paraId="49AC6790" w14:textId="77777777" w:rsidR="00F102DD" w:rsidRDefault="00F102DD" w:rsidP="00FA64C4">
            <w:pPr>
              <w:pStyle w:val="ListParagraph"/>
              <w:numPr>
                <w:ilvl w:val="0"/>
                <w:numId w:val="1114"/>
              </w:numPr>
            </w:pPr>
            <w:r>
              <w:t>P</w:t>
            </w:r>
            <w:r w:rsidRPr="00BD4A6F">
              <w:t>roject the</w:t>
            </w:r>
            <w:r>
              <w:t xml:space="preserve"> mapping</w:t>
            </w:r>
            <w:r w:rsidRPr="00BD4A6F">
              <w:t xml:space="preserve"> data into a snowflake table</w:t>
            </w:r>
            <w:r>
              <w:t xml:space="preserve"> </w:t>
            </w:r>
            <w:proofErr w:type="gramStart"/>
            <w:r>
              <w:t>that</w:t>
            </w:r>
            <w:proofErr w:type="gramEnd"/>
            <w:r>
              <w:t xml:space="preserve"> </w:t>
            </w:r>
            <w:r w:rsidRPr="00BD4A6F">
              <w:t xml:space="preserve">ops teams can </w:t>
            </w:r>
            <w:r>
              <w:t>analyze</w:t>
            </w:r>
            <w:r w:rsidRPr="00BD4A6F">
              <w:t xml:space="preserve"> </w:t>
            </w:r>
            <w:r>
              <w:t xml:space="preserve">the </w:t>
            </w:r>
            <w:r w:rsidRPr="00BD4A6F">
              <w:t>consumption of guest packaging items.</w:t>
            </w:r>
          </w:p>
          <w:p w14:paraId="760DE80F" w14:textId="77777777" w:rsidR="00F102DD" w:rsidRDefault="00F102DD" w:rsidP="00FA64C4">
            <w:pPr>
              <w:pStyle w:val="ListParagraph"/>
              <w:numPr>
                <w:ilvl w:val="0"/>
                <w:numId w:val="1114"/>
              </w:numPr>
            </w:pPr>
            <w:r>
              <w:t xml:space="preserve">Allow </w:t>
            </w:r>
            <w:proofErr w:type="gramStart"/>
            <w:r>
              <w:t>user</w:t>
            </w:r>
            <w:proofErr w:type="gramEnd"/>
            <w:r>
              <w:t xml:space="preserve"> </w:t>
            </w:r>
            <w:r>
              <w:rPr>
                <w:rFonts w:hint="eastAsia"/>
              </w:rPr>
              <w:t>t</w:t>
            </w:r>
            <w:r>
              <w:t>o delete a</w:t>
            </w:r>
            <w:r w:rsidRPr="00DC467B">
              <w:t xml:space="preserve"> </w:t>
            </w:r>
            <w:r>
              <w:t>truck</w:t>
            </w:r>
            <w:r w:rsidRPr="00DC467B">
              <w:t xml:space="preserve"> item </w:t>
            </w:r>
            <w:proofErr w:type="gramStart"/>
            <w:r>
              <w:t>even</w:t>
            </w:r>
            <w:proofErr w:type="gramEnd"/>
            <w:r>
              <w:t xml:space="preserve"> it </w:t>
            </w:r>
            <w:r w:rsidRPr="00DC467B">
              <w:t>has</w:t>
            </w:r>
            <w:r>
              <w:t xml:space="preserve"> </w:t>
            </w:r>
            <w:r w:rsidRPr="00DC467B">
              <w:t xml:space="preserve">mapped </w:t>
            </w:r>
            <w:r>
              <w:t>with</w:t>
            </w:r>
            <w:r w:rsidRPr="00DC467B">
              <w:t xml:space="preserve"> </w:t>
            </w:r>
            <w:r>
              <w:t>guest packaging. But we will display a pop-up warning first.</w:t>
            </w:r>
          </w:p>
          <w:p w14:paraId="608F943E" w14:textId="77777777" w:rsidR="003F1840" w:rsidRDefault="00F102DD" w:rsidP="00F102DD">
            <w:pPr>
              <w:pStyle w:val="ListParagraph"/>
              <w:ind w:left="360"/>
              <w:rPr>
                <w:ins w:id="26" w:author="Bonnie Yang" w:date="2022-11-02T19:08:00Z"/>
              </w:rPr>
            </w:pPr>
            <w:r>
              <w:t>Copy: “</w:t>
            </w:r>
            <w:ins w:id="27" w:author="Bonnie Yang" w:date="2022-11-02T19:08:00Z">
              <w:r w:rsidR="003F1840">
                <w:t>A</w:t>
              </w:r>
              <w:r w:rsidR="003F1840">
                <w:rPr>
                  <w:rFonts w:hint="eastAsia"/>
                </w:rPr>
                <w:t>re</w:t>
              </w:r>
              <w:r w:rsidR="003F1840">
                <w:t xml:space="preserve"> you sure</w:t>
              </w:r>
            </w:ins>
          </w:p>
          <w:p w14:paraId="0E8C851B" w14:textId="7F865C4B" w:rsidR="00F102DD" w:rsidRDefault="00F102DD" w:rsidP="00F102DD">
            <w:pPr>
              <w:pStyle w:val="ListParagraph"/>
              <w:ind w:left="360"/>
            </w:pPr>
            <w:r>
              <w:t xml:space="preserve">This item has </w:t>
            </w:r>
            <w:r w:rsidRPr="000438E5">
              <w:t>set up</w:t>
            </w:r>
            <w:r>
              <w:t xml:space="preserve"> guest packaging. Deleting this item will remove the mapping. Are you sure delete this item?”   </w:t>
            </w:r>
          </w:p>
          <w:p w14:paraId="3FDB27D0" w14:textId="77777777" w:rsidR="00F102DD" w:rsidRDefault="00F102DD" w:rsidP="00F102DD">
            <w:pPr>
              <w:pStyle w:val="ListParagraph"/>
              <w:ind w:left="360"/>
            </w:pPr>
            <w:r>
              <w:t xml:space="preserve">Action: </w:t>
            </w:r>
          </w:p>
          <w:p w14:paraId="55932995" w14:textId="77777777" w:rsidR="00F102DD" w:rsidRDefault="00F102DD" w:rsidP="00F102DD">
            <w:pPr>
              <w:pStyle w:val="ListParagraph"/>
              <w:ind w:left="360"/>
            </w:pPr>
            <w:r>
              <w:t>“Yes”: The mapping will be deleted firstly, then the truck</w:t>
            </w:r>
            <w:r w:rsidRPr="00DC467B">
              <w:t xml:space="preserve"> item</w:t>
            </w:r>
            <w:r>
              <w:t xml:space="preserve"> will be deleted at the same time.</w:t>
            </w:r>
          </w:p>
          <w:p w14:paraId="09AF1CDD" w14:textId="77777777" w:rsidR="00F102DD" w:rsidRDefault="00F102DD" w:rsidP="00F102DD">
            <w:pPr>
              <w:pStyle w:val="ListParagraph"/>
              <w:ind w:left="360"/>
            </w:pPr>
            <w:r>
              <w:t>“No”: close the pop-up warning, stay on the item detail page.</w:t>
            </w:r>
          </w:p>
          <w:p w14:paraId="1DF2F4B2" w14:textId="77777777" w:rsidR="00F102DD" w:rsidRDefault="00F102DD" w:rsidP="00FA64C4">
            <w:pPr>
              <w:pStyle w:val="ListParagraph"/>
              <w:numPr>
                <w:ilvl w:val="0"/>
                <w:numId w:val="1114"/>
              </w:numPr>
            </w:pPr>
            <w:r>
              <w:t xml:space="preserve">Allow user </w:t>
            </w:r>
            <w:r>
              <w:rPr>
                <w:rFonts w:hint="eastAsia"/>
              </w:rPr>
              <w:t>t</w:t>
            </w:r>
            <w:r>
              <w:t>o delete a</w:t>
            </w:r>
            <w:r w:rsidRPr="00DC467B">
              <w:t xml:space="preserve"> non-food item </w:t>
            </w:r>
            <w:proofErr w:type="gramStart"/>
            <w:r>
              <w:t>even</w:t>
            </w:r>
            <w:proofErr w:type="gramEnd"/>
            <w:r>
              <w:t xml:space="preserve"> it </w:t>
            </w:r>
            <w:r w:rsidRPr="00DC467B">
              <w:t>has</w:t>
            </w:r>
            <w:r>
              <w:t xml:space="preserve"> </w:t>
            </w:r>
            <w:r>
              <w:rPr>
                <w:rFonts w:hint="eastAsia"/>
              </w:rPr>
              <w:t>been</w:t>
            </w:r>
            <w:r>
              <w:t xml:space="preserve"> </w:t>
            </w:r>
            <w:r w:rsidRPr="00DC467B">
              <w:t xml:space="preserve">mapped </w:t>
            </w:r>
            <w:r>
              <w:t>with truck item. But we will display a pop-up warning first.</w:t>
            </w:r>
          </w:p>
          <w:p w14:paraId="72E7CCB2" w14:textId="77777777" w:rsidR="003F1840" w:rsidRDefault="00F102DD" w:rsidP="00F102DD">
            <w:pPr>
              <w:pStyle w:val="ListParagraph"/>
              <w:ind w:left="360"/>
              <w:rPr>
                <w:ins w:id="28" w:author="Bonnie Yang" w:date="2022-11-02T19:08:00Z"/>
              </w:rPr>
            </w:pPr>
            <w:r>
              <w:t>Copy: “</w:t>
            </w:r>
            <w:ins w:id="29" w:author="Bonnie Yang" w:date="2022-11-02T19:08:00Z">
              <w:r w:rsidR="003F1840">
                <w:t>Are you sure</w:t>
              </w:r>
            </w:ins>
          </w:p>
          <w:p w14:paraId="0CA2232A" w14:textId="5CD85954" w:rsidR="00F102DD" w:rsidRDefault="00F102DD" w:rsidP="00F102DD">
            <w:pPr>
              <w:pStyle w:val="ListParagraph"/>
              <w:ind w:left="360"/>
            </w:pPr>
            <w:del w:id="30" w:author="Bonnie Yang" w:date="2022-11-02T19:08:00Z">
              <w:r w:rsidDel="003F1840">
                <w:delText xml:space="preserve"> </w:delText>
              </w:r>
            </w:del>
            <w:r w:rsidRPr="00C8485A">
              <w:t>This item has been mapped truck item. Deleting this item will remove the mapping. Are you sure delet</w:t>
            </w:r>
            <w:r>
              <w:t>e</w:t>
            </w:r>
            <w:r w:rsidRPr="00C8485A">
              <w:t xml:space="preserve"> this item?</w:t>
            </w:r>
            <w:r>
              <w:t xml:space="preserve">”   </w:t>
            </w:r>
          </w:p>
          <w:p w14:paraId="432BB536" w14:textId="77777777" w:rsidR="00F102DD" w:rsidRDefault="00F102DD" w:rsidP="00F102DD">
            <w:pPr>
              <w:pStyle w:val="ListParagraph"/>
              <w:ind w:left="360"/>
            </w:pPr>
            <w:r>
              <w:lastRenderedPageBreak/>
              <w:t xml:space="preserve">Action: </w:t>
            </w:r>
          </w:p>
          <w:p w14:paraId="7ED39FDF" w14:textId="77777777" w:rsidR="00F102DD" w:rsidRDefault="00F102DD" w:rsidP="00F102DD">
            <w:pPr>
              <w:pStyle w:val="ListParagraph"/>
              <w:ind w:left="360"/>
            </w:pPr>
            <w:r>
              <w:t>“Yes”: The mapping will be deleted firstly, then the non-food</w:t>
            </w:r>
            <w:r w:rsidRPr="00DC467B">
              <w:t xml:space="preserve"> item</w:t>
            </w:r>
            <w:r>
              <w:t xml:space="preserve"> will be deleted at the same time.</w:t>
            </w:r>
          </w:p>
          <w:p w14:paraId="17A92440" w14:textId="77777777" w:rsidR="00F102DD" w:rsidRDefault="00F102DD" w:rsidP="00F102DD">
            <w:pPr>
              <w:pStyle w:val="ListParagraph"/>
              <w:ind w:left="360"/>
            </w:pPr>
            <w:r>
              <w:t>“No”: close the pop-up warning, stay on the item detail page.</w:t>
            </w:r>
          </w:p>
          <w:p w14:paraId="2B4E473E" w14:textId="77777777" w:rsidR="00F102DD" w:rsidRPr="005472BD" w:rsidRDefault="00F102DD">
            <w:pPr>
              <w:pStyle w:val="NoSpacing"/>
              <w:ind w:left="0"/>
            </w:pPr>
          </w:p>
          <w:p w14:paraId="750FCFD1" w14:textId="77777777" w:rsidR="00F102DD" w:rsidRPr="00C11AA9" w:rsidRDefault="00F102DD"/>
        </w:tc>
      </w:tr>
      <w:tr w:rsidR="00F102DD" w:rsidRPr="00452515" w14:paraId="758C4009" w14:textId="77777777">
        <w:tc>
          <w:tcPr>
            <w:tcW w:w="8008" w:type="dxa"/>
          </w:tcPr>
          <w:p w14:paraId="10A60201" w14:textId="77777777" w:rsidR="00F102DD" w:rsidRDefault="00F102DD">
            <w:r w:rsidRPr="00452515">
              <w:lastRenderedPageBreak/>
              <w:t>Extend Scenario:</w:t>
            </w:r>
          </w:p>
          <w:p w14:paraId="4BA78AFF" w14:textId="77777777" w:rsidR="00F102DD" w:rsidRPr="00452515" w:rsidRDefault="00F102DD"/>
        </w:tc>
      </w:tr>
      <w:tr w:rsidR="00F102DD" w:rsidRPr="00452515" w14:paraId="50DF1C8E" w14:textId="77777777">
        <w:tc>
          <w:tcPr>
            <w:tcW w:w="8008" w:type="dxa"/>
          </w:tcPr>
          <w:p w14:paraId="20818C96" w14:textId="77777777" w:rsidR="00F102DD" w:rsidRDefault="00F102DD">
            <w:r w:rsidRPr="00452515">
              <w:t>Exception Scenario:</w:t>
            </w:r>
          </w:p>
          <w:p w14:paraId="24FB1EF3" w14:textId="77777777" w:rsidR="00F102DD" w:rsidRPr="00452515" w:rsidRDefault="00F102DD"/>
        </w:tc>
      </w:tr>
      <w:tr w:rsidR="00F102DD" w:rsidRPr="00452515" w14:paraId="21BDE638" w14:textId="77777777">
        <w:tc>
          <w:tcPr>
            <w:tcW w:w="8008" w:type="dxa"/>
          </w:tcPr>
          <w:p w14:paraId="1A5749FB" w14:textId="77777777" w:rsidR="00F102DD" w:rsidRPr="00452515" w:rsidRDefault="00F102DD">
            <w:r w:rsidRPr="00452515">
              <w:t>Notes:</w:t>
            </w:r>
          </w:p>
        </w:tc>
      </w:tr>
      <w:tr w:rsidR="00F102DD" w:rsidRPr="00452515" w14:paraId="637F7D66" w14:textId="77777777">
        <w:tc>
          <w:tcPr>
            <w:tcW w:w="8008" w:type="dxa"/>
          </w:tcPr>
          <w:p w14:paraId="0D35C97D" w14:textId="77777777" w:rsidR="00F102DD" w:rsidRPr="00452515" w:rsidRDefault="00F102DD">
            <w:r w:rsidRPr="00452515">
              <w:t>Q/A:</w:t>
            </w:r>
          </w:p>
        </w:tc>
      </w:tr>
    </w:tbl>
    <w:p w14:paraId="493FE296" w14:textId="30C1A7FE" w:rsidR="00F102DD" w:rsidRDefault="00F102DD" w:rsidP="00020897"/>
    <w:p w14:paraId="563064FA" w14:textId="234C672F" w:rsidR="00A755EF" w:rsidRDefault="00D0419B" w:rsidP="00C350D0">
      <w:pPr>
        <w:pStyle w:val="Heading2"/>
        <w:numPr>
          <w:ilvl w:val="1"/>
          <w:numId w:val="1522"/>
        </w:numPr>
        <w:rPr>
          <w:rFonts w:ascii="Arial" w:hAnsi="Arial" w:cs="Arial"/>
        </w:rPr>
      </w:pPr>
      <w:ins w:id="31" w:author="Bonnie Yang" w:date="2024-04-29T14:28:00Z">
        <w:r>
          <w:rPr>
            <w:rFonts w:ascii="Arial" w:hAnsi="Arial" w:cs="Arial" w:hint="eastAsia"/>
          </w:rPr>
          <w:t>[</w:t>
        </w:r>
        <w:proofErr w:type="spellStart"/>
        <w:r>
          <w:rPr>
            <w:rFonts w:ascii="Arial" w:hAnsi="Arial" w:cs="Arial" w:hint="eastAsia"/>
          </w:rPr>
          <w:t>depricated</w:t>
        </w:r>
        <w:proofErr w:type="spellEnd"/>
        <w:r>
          <w:rPr>
            <w:rFonts w:ascii="Arial" w:hAnsi="Arial" w:cs="Arial" w:hint="eastAsia"/>
          </w:rPr>
          <w:t xml:space="preserve">] </w:t>
        </w:r>
      </w:ins>
      <w:r w:rsidR="00A755EF" w:rsidRPr="00C350D0">
        <w:rPr>
          <w:rFonts w:ascii="Arial" w:hAnsi="Arial" w:cs="Arial"/>
        </w:rPr>
        <w:t>MS05-1</w:t>
      </w:r>
      <w:r w:rsidR="00023220">
        <w:rPr>
          <w:rFonts w:ascii="Arial" w:hAnsi="Arial" w:cs="Arial"/>
        </w:rPr>
        <w:t>8</w:t>
      </w:r>
      <w:r w:rsidR="00A755EF">
        <w:rPr>
          <w:rFonts w:ascii="Arial" w:hAnsi="Arial" w:cs="Arial"/>
        </w:rPr>
        <w:t xml:space="preserve"> Nutrition Data</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28"/>
      </w:tblGrid>
      <w:tr w:rsidR="00A755EF" w:rsidRPr="00452515" w14:paraId="220A1FA9" w14:textId="77777777">
        <w:tc>
          <w:tcPr>
            <w:tcW w:w="8728" w:type="dxa"/>
          </w:tcPr>
          <w:p w14:paraId="5A524ABD" w14:textId="39D01252" w:rsidR="00A755EF" w:rsidRPr="00E97505" w:rsidRDefault="00A755EF">
            <w:pPr>
              <w:rPr>
                <w:rStyle w:val="Strong"/>
              </w:rPr>
            </w:pPr>
            <w:r w:rsidRPr="00F102DD">
              <w:rPr>
                <w:rStyle w:val="Strong"/>
              </w:rPr>
              <w:t>MS05-1</w:t>
            </w:r>
            <w:r w:rsidR="00023220">
              <w:rPr>
                <w:rStyle w:val="Strong"/>
              </w:rPr>
              <w:t>8</w:t>
            </w:r>
            <w:r w:rsidRPr="00C350D0">
              <w:rPr>
                <w:rStyle w:val="Strong"/>
              </w:rPr>
              <w:t xml:space="preserve"> </w:t>
            </w:r>
            <w:r w:rsidRPr="00A755EF">
              <w:rPr>
                <w:rStyle w:val="Strong"/>
              </w:rPr>
              <w:t>Nutrition Data</w:t>
            </w:r>
          </w:p>
        </w:tc>
      </w:tr>
      <w:tr w:rsidR="00A755EF" w:rsidRPr="00452515" w14:paraId="2F1A25B1" w14:textId="77777777">
        <w:tc>
          <w:tcPr>
            <w:tcW w:w="8728" w:type="dxa"/>
          </w:tcPr>
          <w:p w14:paraId="796D588E" w14:textId="77777777" w:rsidR="00A755EF" w:rsidRPr="00E97505" w:rsidRDefault="00A755EF">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A755EF" w14:paraId="41856090" w14:textId="77777777">
              <w:trPr>
                <w:jc w:val="center"/>
              </w:trPr>
              <w:tc>
                <w:tcPr>
                  <w:tcW w:w="1169" w:type="dxa"/>
                </w:tcPr>
                <w:p w14:paraId="72EB2855" w14:textId="77777777" w:rsidR="00A755EF" w:rsidRPr="007A35F7" w:rsidRDefault="00A755EF">
                  <w:pPr>
                    <w:rPr>
                      <w:rFonts w:ascii="Arial" w:hAnsi="Arial" w:cs="Arial"/>
                    </w:rPr>
                  </w:pPr>
                  <w:r w:rsidRPr="007A35F7">
                    <w:rPr>
                      <w:rFonts w:ascii="Arial" w:hAnsi="Arial" w:cs="Arial"/>
                    </w:rPr>
                    <w:t>Version</w:t>
                  </w:r>
                </w:p>
              </w:tc>
              <w:tc>
                <w:tcPr>
                  <w:tcW w:w="1357" w:type="dxa"/>
                </w:tcPr>
                <w:p w14:paraId="427742AF" w14:textId="77777777" w:rsidR="00A755EF" w:rsidRPr="007A35F7" w:rsidRDefault="00A755EF">
                  <w:pPr>
                    <w:rPr>
                      <w:rFonts w:ascii="Arial" w:hAnsi="Arial" w:cs="Arial"/>
                    </w:rPr>
                  </w:pPr>
                  <w:r w:rsidRPr="007A35F7">
                    <w:rPr>
                      <w:rFonts w:ascii="Arial" w:hAnsi="Arial" w:cs="Arial"/>
                    </w:rPr>
                    <w:t>Date</w:t>
                  </w:r>
                </w:p>
              </w:tc>
              <w:tc>
                <w:tcPr>
                  <w:tcW w:w="1315" w:type="dxa"/>
                </w:tcPr>
                <w:p w14:paraId="74460C83" w14:textId="77777777" w:rsidR="00A755EF" w:rsidRPr="007A35F7" w:rsidRDefault="00A755EF">
                  <w:pPr>
                    <w:rPr>
                      <w:rFonts w:ascii="Arial" w:hAnsi="Arial" w:cs="Arial"/>
                    </w:rPr>
                  </w:pPr>
                  <w:r w:rsidRPr="007A35F7">
                    <w:rPr>
                      <w:rFonts w:ascii="Arial" w:hAnsi="Arial" w:cs="Arial"/>
                    </w:rPr>
                    <w:t>Updated By</w:t>
                  </w:r>
                </w:p>
              </w:tc>
              <w:tc>
                <w:tcPr>
                  <w:tcW w:w="3924" w:type="dxa"/>
                </w:tcPr>
                <w:p w14:paraId="3E5AEEBB" w14:textId="77777777" w:rsidR="00A755EF" w:rsidRPr="007A35F7" w:rsidRDefault="00A755EF">
                  <w:pPr>
                    <w:rPr>
                      <w:rFonts w:ascii="Arial" w:hAnsi="Arial" w:cs="Arial"/>
                    </w:rPr>
                  </w:pPr>
                  <w:r w:rsidRPr="007A35F7">
                    <w:rPr>
                      <w:rFonts w:ascii="Arial" w:hAnsi="Arial" w:cs="Arial"/>
                    </w:rPr>
                    <w:t>Description</w:t>
                  </w:r>
                </w:p>
              </w:tc>
            </w:tr>
            <w:tr w:rsidR="00A755EF" w14:paraId="3CE367D6" w14:textId="77777777">
              <w:trPr>
                <w:jc w:val="center"/>
              </w:trPr>
              <w:tc>
                <w:tcPr>
                  <w:tcW w:w="1169" w:type="dxa"/>
                </w:tcPr>
                <w:p w14:paraId="34D64BFB" w14:textId="77777777" w:rsidR="00A755EF" w:rsidRPr="007A35F7" w:rsidRDefault="00A755EF">
                  <w:pPr>
                    <w:rPr>
                      <w:rFonts w:ascii="Arial" w:hAnsi="Arial" w:cs="Arial"/>
                    </w:rPr>
                  </w:pPr>
                  <w:r w:rsidRPr="007A35F7">
                    <w:rPr>
                      <w:rFonts w:ascii="Arial" w:hAnsi="Arial" w:cs="Arial"/>
                    </w:rPr>
                    <w:t>1.0</w:t>
                  </w:r>
                </w:p>
              </w:tc>
              <w:tc>
                <w:tcPr>
                  <w:tcW w:w="1357" w:type="dxa"/>
                </w:tcPr>
                <w:p w14:paraId="1C2DA398" w14:textId="41A1C2D1" w:rsidR="00A755EF" w:rsidRPr="007A35F7" w:rsidRDefault="00A755EF">
                  <w:pPr>
                    <w:rPr>
                      <w:rFonts w:ascii="Arial" w:hAnsi="Arial" w:cs="Arial"/>
                    </w:rPr>
                  </w:pPr>
                  <w:r w:rsidRPr="007A35F7">
                    <w:rPr>
                      <w:rFonts w:ascii="Arial" w:hAnsi="Arial" w:cs="Arial"/>
                    </w:rPr>
                    <w:t>2022.</w:t>
                  </w:r>
                  <w:r>
                    <w:rPr>
                      <w:rFonts w:ascii="Arial" w:hAnsi="Arial" w:cs="Arial"/>
                    </w:rPr>
                    <w:t>11.4</w:t>
                  </w:r>
                </w:p>
              </w:tc>
              <w:tc>
                <w:tcPr>
                  <w:tcW w:w="1315" w:type="dxa"/>
                </w:tcPr>
                <w:p w14:paraId="1DE9B5AB" w14:textId="77777777" w:rsidR="00A755EF" w:rsidRPr="007A35F7" w:rsidRDefault="00A755EF">
                  <w:pPr>
                    <w:rPr>
                      <w:rFonts w:ascii="Arial" w:hAnsi="Arial" w:cs="Arial"/>
                    </w:rPr>
                  </w:pPr>
                  <w:r w:rsidRPr="007A35F7">
                    <w:rPr>
                      <w:rFonts w:ascii="Arial" w:hAnsi="Arial" w:cs="Arial"/>
                    </w:rPr>
                    <w:t>Bonnie</w:t>
                  </w:r>
                </w:p>
              </w:tc>
              <w:tc>
                <w:tcPr>
                  <w:tcW w:w="3924" w:type="dxa"/>
                </w:tcPr>
                <w:p w14:paraId="29EB247C" w14:textId="1153B8E1" w:rsidR="00A755EF" w:rsidRPr="007A35F7" w:rsidRDefault="00A755EF">
                  <w:pPr>
                    <w:rPr>
                      <w:rFonts w:ascii="Arial" w:hAnsi="Arial" w:cs="Arial"/>
                    </w:rPr>
                  </w:pPr>
                  <w:r w:rsidRPr="007A35F7">
                    <w:rPr>
                      <w:rFonts w:ascii="Arial" w:hAnsi="Arial" w:cs="Arial"/>
                    </w:rPr>
                    <w:t>First version</w:t>
                  </w:r>
                </w:p>
              </w:tc>
            </w:tr>
            <w:tr w:rsidR="00A755EF" w14:paraId="51307BEE" w14:textId="77777777">
              <w:trPr>
                <w:jc w:val="center"/>
              </w:trPr>
              <w:tc>
                <w:tcPr>
                  <w:tcW w:w="1169" w:type="dxa"/>
                </w:tcPr>
                <w:p w14:paraId="7B135ED2" w14:textId="77777777" w:rsidR="00A755EF" w:rsidRDefault="00A755EF"/>
              </w:tc>
              <w:tc>
                <w:tcPr>
                  <w:tcW w:w="1357" w:type="dxa"/>
                </w:tcPr>
                <w:p w14:paraId="31299593" w14:textId="77777777" w:rsidR="00A755EF" w:rsidRDefault="00A755EF"/>
              </w:tc>
              <w:tc>
                <w:tcPr>
                  <w:tcW w:w="1315" w:type="dxa"/>
                </w:tcPr>
                <w:p w14:paraId="235C08D6" w14:textId="77777777" w:rsidR="00A755EF" w:rsidRDefault="00A755EF"/>
              </w:tc>
              <w:tc>
                <w:tcPr>
                  <w:tcW w:w="3924" w:type="dxa"/>
                </w:tcPr>
                <w:p w14:paraId="1CCBCAD1" w14:textId="77777777" w:rsidR="00A755EF" w:rsidRDefault="00A755EF"/>
              </w:tc>
            </w:tr>
            <w:tr w:rsidR="00A755EF" w14:paraId="7F90FB2F" w14:textId="77777777">
              <w:trPr>
                <w:jc w:val="center"/>
              </w:trPr>
              <w:tc>
                <w:tcPr>
                  <w:tcW w:w="1169" w:type="dxa"/>
                </w:tcPr>
                <w:p w14:paraId="4C0F48A7" w14:textId="77777777" w:rsidR="00A755EF" w:rsidRDefault="00A755EF"/>
              </w:tc>
              <w:tc>
                <w:tcPr>
                  <w:tcW w:w="1357" w:type="dxa"/>
                </w:tcPr>
                <w:p w14:paraId="01631DCA" w14:textId="77777777" w:rsidR="00A755EF" w:rsidRDefault="00A755EF"/>
              </w:tc>
              <w:tc>
                <w:tcPr>
                  <w:tcW w:w="1315" w:type="dxa"/>
                </w:tcPr>
                <w:p w14:paraId="527A902B" w14:textId="77777777" w:rsidR="00A755EF" w:rsidRDefault="00A755EF"/>
              </w:tc>
              <w:tc>
                <w:tcPr>
                  <w:tcW w:w="3924" w:type="dxa"/>
                </w:tcPr>
                <w:p w14:paraId="42F9ADE5" w14:textId="77777777" w:rsidR="00A755EF" w:rsidRDefault="00A755EF"/>
              </w:tc>
            </w:tr>
            <w:tr w:rsidR="00A755EF" w14:paraId="4A262357" w14:textId="77777777">
              <w:trPr>
                <w:jc w:val="center"/>
              </w:trPr>
              <w:tc>
                <w:tcPr>
                  <w:tcW w:w="1169" w:type="dxa"/>
                </w:tcPr>
                <w:p w14:paraId="780147D6" w14:textId="77777777" w:rsidR="00A755EF" w:rsidRDefault="00A755EF"/>
              </w:tc>
              <w:tc>
                <w:tcPr>
                  <w:tcW w:w="1357" w:type="dxa"/>
                </w:tcPr>
                <w:p w14:paraId="642DD00E" w14:textId="77777777" w:rsidR="00A755EF" w:rsidRDefault="00A755EF"/>
              </w:tc>
              <w:tc>
                <w:tcPr>
                  <w:tcW w:w="1315" w:type="dxa"/>
                </w:tcPr>
                <w:p w14:paraId="4C9397E8" w14:textId="77777777" w:rsidR="00A755EF" w:rsidRDefault="00A755EF"/>
              </w:tc>
              <w:tc>
                <w:tcPr>
                  <w:tcW w:w="3924" w:type="dxa"/>
                </w:tcPr>
                <w:p w14:paraId="55376B8F" w14:textId="77777777" w:rsidR="00A755EF" w:rsidRPr="00B66734" w:rsidRDefault="00A755EF"/>
              </w:tc>
            </w:tr>
            <w:tr w:rsidR="00A755EF" w14:paraId="2C163065" w14:textId="77777777">
              <w:trPr>
                <w:jc w:val="center"/>
              </w:trPr>
              <w:tc>
                <w:tcPr>
                  <w:tcW w:w="1169" w:type="dxa"/>
                </w:tcPr>
                <w:p w14:paraId="3426AB01" w14:textId="77777777" w:rsidR="00A755EF" w:rsidRDefault="00A755EF"/>
              </w:tc>
              <w:tc>
                <w:tcPr>
                  <w:tcW w:w="1357" w:type="dxa"/>
                </w:tcPr>
                <w:p w14:paraId="4A7B1C81" w14:textId="77777777" w:rsidR="00A755EF" w:rsidRDefault="00A755EF"/>
              </w:tc>
              <w:tc>
                <w:tcPr>
                  <w:tcW w:w="1315" w:type="dxa"/>
                </w:tcPr>
                <w:p w14:paraId="70016437" w14:textId="77777777" w:rsidR="00A755EF" w:rsidRDefault="00A755EF"/>
              </w:tc>
              <w:tc>
                <w:tcPr>
                  <w:tcW w:w="3924" w:type="dxa"/>
                </w:tcPr>
                <w:p w14:paraId="006E8CA4" w14:textId="77777777" w:rsidR="00A755EF" w:rsidRDefault="00A755EF"/>
              </w:tc>
            </w:tr>
            <w:tr w:rsidR="00A755EF" w14:paraId="199C8262" w14:textId="77777777">
              <w:trPr>
                <w:jc w:val="center"/>
              </w:trPr>
              <w:tc>
                <w:tcPr>
                  <w:tcW w:w="1169" w:type="dxa"/>
                </w:tcPr>
                <w:p w14:paraId="6A4B4ABD" w14:textId="77777777" w:rsidR="00A755EF" w:rsidRDefault="00A755EF"/>
              </w:tc>
              <w:tc>
                <w:tcPr>
                  <w:tcW w:w="1357" w:type="dxa"/>
                </w:tcPr>
                <w:p w14:paraId="657F14E7" w14:textId="77777777" w:rsidR="00A755EF" w:rsidRDefault="00A755EF"/>
              </w:tc>
              <w:tc>
                <w:tcPr>
                  <w:tcW w:w="1315" w:type="dxa"/>
                </w:tcPr>
                <w:p w14:paraId="5751DB27" w14:textId="77777777" w:rsidR="00A755EF" w:rsidRDefault="00A755EF"/>
              </w:tc>
              <w:tc>
                <w:tcPr>
                  <w:tcW w:w="3924" w:type="dxa"/>
                </w:tcPr>
                <w:p w14:paraId="7A513CF5" w14:textId="77777777" w:rsidR="00A755EF" w:rsidRPr="005C49CE" w:rsidRDefault="00A755EF"/>
              </w:tc>
            </w:tr>
          </w:tbl>
          <w:p w14:paraId="2442BB5A" w14:textId="77777777" w:rsidR="00A755EF" w:rsidRDefault="00A755EF"/>
        </w:tc>
      </w:tr>
      <w:tr w:rsidR="00A755EF" w:rsidRPr="00452515" w14:paraId="321C7EE9" w14:textId="77777777">
        <w:tc>
          <w:tcPr>
            <w:tcW w:w="8728" w:type="dxa"/>
          </w:tcPr>
          <w:p w14:paraId="1924C168" w14:textId="77777777" w:rsidR="00A755EF" w:rsidRPr="00452515" w:rsidRDefault="00A755EF">
            <w:r w:rsidRPr="00E97505">
              <w:rPr>
                <w:rStyle w:val="Strong"/>
              </w:rPr>
              <w:t>Stakeholder:</w:t>
            </w:r>
            <w:r w:rsidRPr="00452515">
              <w:t xml:space="preserve"> </w:t>
            </w:r>
            <w:r>
              <w:t>User with privilege</w:t>
            </w:r>
          </w:p>
        </w:tc>
      </w:tr>
      <w:tr w:rsidR="00A755EF" w:rsidRPr="00452515" w14:paraId="149D210F" w14:textId="77777777">
        <w:tc>
          <w:tcPr>
            <w:tcW w:w="8728" w:type="dxa"/>
          </w:tcPr>
          <w:p w14:paraId="0A3D791B" w14:textId="77777777" w:rsidR="00A755EF" w:rsidRPr="00E97505" w:rsidRDefault="00A755EF">
            <w:pPr>
              <w:rPr>
                <w:rStyle w:val="Strong"/>
              </w:rPr>
            </w:pPr>
            <w:r w:rsidRPr="00E97505">
              <w:rPr>
                <w:rStyle w:val="Strong"/>
              </w:rPr>
              <w:t xml:space="preserve">Pre-Condition: </w:t>
            </w:r>
          </w:p>
          <w:p w14:paraId="735BA6B8" w14:textId="77777777" w:rsidR="00A755EF" w:rsidRDefault="00A755EF">
            <w:pPr>
              <w:rPr>
                <w:rFonts w:ascii="Arial" w:hAnsi="Arial" w:cs="Arial"/>
                <w:sz w:val="20"/>
                <w:szCs w:val="20"/>
              </w:rPr>
            </w:pPr>
            <w:r>
              <w:t>The user goes to the page</w:t>
            </w:r>
            <w:r w:rsidRPr="00DD3CB0">
              <w:rPr>
                <w:rFonts w:ascii="Arial" w:hAnsi="Arial" w:cs="Arial"/>
                <w:sz w:val="20"/>
                <w:szCs w:val="20"/>
              </w:rPr>
              <w:t xml:space="preserve"> </w:t>
            </w:r>
          </w:p>
          <w:p w14:paraId="1E17DD9A" w14:textId="77777777" w:rsidR="00A755EF" w:rsidRPr="00DD3CB0" w:rsidRDefault="00A755EF">
            <w:pPr>
              <w:rPr>
                <w:rFonts w:ascii="Arial" w:hAnsi="Arial" w:cs="Arial"/>
                <w:sz w:val="20"/>
                <w:szCs w:val="20"/>
              </w:rPr>
            </w:pPr>
          </w:p>
        </w:tc>
      </w:tr>
      <w:tr w:rsidR="00A755EF" w:rsidRPr="00452515" w14:paraId="67447ACC" w14:textId="77777777">
        <w:tc>
          <w:tcPr>
            <w:tcW w:w="8728" w:type="dxa"/>
          </w:tcPr>
          <w:p w14:paraId="6B09F432" w14:textId="77777777" w:rsidR="00A755EF" w:rsidRPr="00E97505" w:rsidRDefault="00A755EF">
            <w:pPr>
              <w:rPr>
                <w:rStyle w:val="Strong"/>
              </w:rPr>
            </w:pPr>
            <w:r w:rsidRPr="00E97505">
              <w:rPr>
                <w:rStyle w:val="Strong"/>
                <w:rFonts w:hint="eastAsia"/>
              </w:rPr>
              <w:t>Main Scenario:</w:t>
            </w:r>
          </w:p>
          <w:p w14:paraId="5E240439" w14:textId="43442A31" w:rsidR="00A755EF" w:rsidRDefault="00E6524F" w:rsidP="00A755EF">
            <w:pPr>
              <w:pStyle w:val="ListParagraph"/>
              <w:numPr>
                <w:ilvl w:val="0"/>
                <w:numId w:val="1583"/>
              </w:numPr>
              <w:rPr>
                <w:rStyle w:val="Strong"/>
                <w:rFonts w:asciiTheme="minorHAnsi" w:eastAsiaTheme="minorHAnsi" w:hAnsiTheme="minorHAnsi"/>
              </w:rPr>
            </w:pPr>
            <w:ins w:id="32" w:author="Bonnie Yang" w:date="2022-11-04T17:11:00Z">
              <w:r w:rsidRPr="00E6524F">
                <w:rPr>
                  <w:rStyle w:val="Strong"/>
                  <w:rFonts w:asciiTheme="minorHAnsi" w:eastAsiaTheme="minorHAnsi" w:hAnsiTheme="minorHAnsi"/>
                </w:rPr>
                <w:t>D</w:t>
              </w:r>
              <w:r w:rsidRPr="00E6524F">
                <w:rPr>
                  <w:rStyle w:val="Strong"/>
                  <w:rFonts w:asciiTheme="minorHAnsi" w:eastAsiaTheme="minorHAnsi" w:hAnsiTheme="minorHAnsi"/>
                  <w:rPrChange w:id="33" w:author="Bonnie Yang [2]" w:date="2022-11-04T17:11:00Z">
                    <w:rPr>
                      <w:rStyle w:val="Strong"/>
                      <w:rFonts w:eastAsiaTheme="minorHAnsi"/>
                    </w:rPr>
                  </w:rPrChange>
                </w:rPr>
                <w:t>isplay</w:t>
              </w:r>
              <w:r>
                <w:rPr>
                  <w:rStyle w:val="Strong"/>
                  <w:rFonts w:asciiTheme="minorHAnsi" w:eastAsiaTheme="minorHAnsi" w:hAnsiTheme="minorHAnsi"/>
                </w:rPr>
                <w:t xml:space="preserve"> a ‘Base Nu</w:t>
              </w:r>
            </w:ins>
            <w:ins w:id="34" w:author="Bonnie Yang" w:date="2022-11-04T17:12:00Z">
              <w:r>
                <w:rPr>
                  <w:rStyle w:val="Strong"/>
                  <w:rFonts w:asciiTheme="minorHAnsi" w:eastAsiaTheme="minorHAnsi" w:hAnsiTheme="minorHAnsi"/>
                </w:rPr>
                <w:t>trition Facts</w:t>
              </w:r>
            </w:ins>
            <w:ins w:id="35" w:author="Bonnie Yang" w:date="2022-11-04T17:11:00Z">
              <w:r>
                <w:rPr>
                  <w:rStyle w:val="Strong"/>
                  <w:rFonts w:asciiTheme="minorHAnsi" w:eastAsiaTheme="minorHAnsi" w:hAnsiTheme="minorHAnsi"/>
                </w:rPr>
                <w:t>’</w:t>
              </w:r>
            </w:ins>
            <w:ins w:id="36" w:author="Bonnie Yang" w:date="2022-11-04T17:12:00Z">
              <w:r>
                <w:rPr>
                  <w:rStyle w:val="Strong"/>
                  <w:rFonts w:asciiTheme="minorHAnsi" w:eastAsiaTheme="minorHAnsi" w:hAnsiTheme="minorHAnsi"/>
                </w:rPr>
                <w:t xml:space="preserve"> card on ‘ERP Item Information’ tab of truck item detail page.</w:t>
              </w:r>
            </w:ins>
          </w:p>
          <w:p w14:paraId="327CFD8A" w14:textId="3E303B7B" w:rsidR="00A755EF" w:rsidRDefault="00EE44A9" w:rsidP="00A755EF">
            <w:pPr>
              <w:rPr>
                <w:rStyle w:val="Strong"/>
                <w:rFonts w:asciiTheme="minorHAnsi" w:eastAsiaTheme="minorHAnsi" w:hAnsiTheme="minorHAnsi"/>
              </w:rPr>
            </w:pPr>
            <w:ins w:id="37" w:author="Bonnie Yang" w:date="2022-11-04T17:13:00Z">
              <w:r>
                <w:rPr>
                  <w:noProof/>
                </w:rPr>
                <w:lastRenderedPageBreak/>
                <w:drawing>
                  <wp:inline distT="0" distB="0" distL="0" distR="0" wp14:anchorId="5B66B0A1" wp14:editId="2392CBE7">
                    <wp:extent cx="5228947" cy="2593039"/>
                    <wp:effectExtent l="0" t="0" r="0" b="0"/>
                    <wp:docPr id="2011944996" name="图片 2011944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38640" cy="2597846"/>
                            </a:xfrm>
                            <a:prstGeom prst="rect">
                              <a:avLst/>
                            </a:prstGeom>
                          </pic:spPr>
                        </pic:pic>
                      </a:graphicData>
                    </a:graphic>
                  </wp:inline>
                </w:drawing>
              </w:r>
            </w:ins>
          </w:p>
          <w:p w14:paraId="7793CD27" w14:textId="5BBA296D" w:rsidR="00A755EF" w:rsidDel="00E6524F" w:rsidRDefault="00A755EF" w:rsidP="00A755EF">
            <w:pPr>
              <w:rPr>
                <w:del w:id="38" w:author="Bonnie Yang" w:date="2022-11-04T17:09:00Z"/>
              </w:rPr>
            </w:pPr>
            <w:del w:id="39" w:author="Bonnie Yang" w:date="2022-11-04T17:09:00Z">
              <w:r w:rsidDel="00E6524F">
                <w:delText>A truck recipe’s nutrition will be synced to Middle Layer from Galley in the hourly job.</w:delText>
              </w:r>
            </w:del>
          </w:p>
          <w:p w14:paraId="0F84D73B" w14:textId="1B4F6F89" w:rsidR="00EE44A9" w:rsidRDefault="00EE44A9" w:rsidP="00E6524F">
            <w:pPr>
              <w:pStyle w:val="ListParagraph"/>
              <w:numPr>
                <w:ilvl w:val="0"/>
                <w:numId w:val="1591"/>
              </w:numPr>
              <w:rPr>
                <w:ins w:id="40" w:author="Bonnie Yang" w:date="2022-11-04T17:13:00Z"/>
              </w:rPr>
            </w:pPr>
            <w:ins w:id="41" w:author="Bonnie Yang" w:date="2022-11-04T17:13:00Z">
              <w:r>
                <w:rPr>
                  <w:rFonts w:hint="eastAsia"/>
                </w:rPr>
                <w:t>I</w:t>
              </w:r>
              <w:r>
                <w:t>f any field missing display None in gray chip</w:t>
              </w:r>
            </w:ins>
            <w:ins w:id="42" w:author="Bonnie Yang" w:date="2022-11-04T17:14:00Z">
              <w:r w:rsidR="00774D56">
                <w:rPr>
                  <w:rFonts w:hint="eastAsia"/>
                </w:rPr>
                <w:t>.</w:t>
              </w:r>
              <w:r w:rsidR="00774D56">
                <w:t xml:space="preserve"> If</w:t>
              </w:r>
            </w:ins>
            <w:ins w:id="43" w:author="Bonnie Yang" w:date="2022-11-04T17:16:00Z">
              <w:r w:rsidR="00774D56">
                <w:t xml:space="preserve"> </w:t>
              </w:r>
              <w:r w:rsidR="00774D56">
                <w:rPr>
                  <w:rFonts w:hint="eastAsia"/>
                </w:rPr>
                <w:t>a</w:t>
              </w:r>
              <w:r w:rsidR="00774D56">
                <w:t xml:space="preserve">ll nutrients are missing, display ‘No Data’ with icon. </w:t>
              </w:r>
            </w:ins>
            <w:ins w:id="44" w:author="Bonnie Yang" w:date="2022-11-04T17:17:00Z">
              <w:r w:rsidR="00774D56">
                <w:t xml:space="preserve">If any nutrient is missing, </w:t>
              </w:r>
              <w:proofErr w:type="gramStart"/>
              <w:r w:rsidR="00774D56">
                <w:t>display ‘-</w:t>
              </w:r>
              <w:proofErr w:type="gramEnd"/>
              <w:r w:rsidR="00774D56">
                <w:t>-’.</w:t>
              </w:r>
            </w:ins>
          </w:p>
          <w:p w14:paraId="7E9BBC80" w14:textId="09FC1DC4" w:rsidR="00EE44A9" w:rsidRDefault="00EE44A9">
            <w:pPr>
              <w:pStyle w:val="ListParagraph"/>
              <w:ind w:left="420"/>
              <w:rPr>
                <w:ins w:id="45" w:author="Bonnie Yang" w:date="2022-11-04T17:13:00Z"/>
              </w:rPr>
              <w:pPrChange w:id="46" w:author="Bonnie Yang [2]" w:date="2022-11-04T17:13:00Z">
                <w:pPr>
                  <w:pStyle w:val="ListParagraph"/>
                  <w:numPr>
                    <w:numId w:val="1591"/>
                  </w:numPr>
                  <w:ind w:left="420" w:hanging="420"/>
                </w:pPr>
              </w:pPrChange>
            </w:pPr>
            <w:ins w:id="47" w:author="Bonnie Yang" w:date="2022-11-04T17:13:00Z">
              <w:r>
                <w:rPr>
                  <w:noProof/>
                </w:rPr>
                <w:drawing>
                  <wp:inline distT="0" distB="0" distL="0" distR="0" wp14:anchorId="23AC4524" wp14:editId="6714E573">
                    <wp:extent cx="5149690" cy="2553736"/>
                    <wp:effectExtent l="0" t="0" r="0" b="0"/>
                    <wp:docPr id="2011944997" name="图片 2011944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11944997"/>
                            <pic:cNvPicPr/>
                          </pic:nvPicPr>
                          <pic:blipFill>
                            <a:blip r:embed="rId24">
                              <a:extLst>
                                <a:ext uri="{28A0092B-C50C-407E-A947-70E740481C1C}">
                                  <a14:useLocalDpi xmlns:a14="http://schemas.microsoft.com/office/drawing/2010/main" val="0"/>
                                </a:ext>
                              </a:extLst>
                            </a:blip>
                            <a:stretch>
                              <a:fillRect/>
                            </a:stretch>
                          </pic:blipFill>
                          <pic:spPr>
                            <a:xfrm>
                              <a:off x="0" y="0"/>
                              <a:ext cx="5149690" cy="2553736"/>
                            </a:xfrm>
                            <a:prstGeom prst="rect">
                              <a:avLst/>
                            </a:prstGeom>
                          </pic:spPr>
                        </pic:pic>
                      </a:graphicData>
                    </a:graphic>
                  </wp:inline>
                </w:drawing>
              </w:r>
            </w:ins>
          </w:p>
          <w:p w14:paraId="00432EA0" w14:textId="1FDC2579" w:rsidR="00774D56" w:rsidRDefault="00774D56" w:rsidP="00E6524F">
            <w:pPr>
              <w:pStyle w:val="ListParagraph"/>
              <w:numPr>
                <w:ilvl w:val="0"/>
                <w:numId w:val="1591"/>
              </w:numPr>
              <w:rPr>
                <w:ins w:id="48" w:author="Bonnie Yang" w:date="2022-11-04T17:16:00Z"/>
              </w:rPr>
            </w:pPr>
            <w:ins w:id="49" w:author="Bonnie Yang" w:date="2022-11-04T17:15:00Z">
              <w:r>
                <w:rPr>
                  <w:rFonts w:hint="eastAsia"/>
                </w:rPr>
                <w:t>I</w:t>
              </w:r>
              <w:r>
                <w:t>f the truck item hasn’t create</w:t>
              </w:r>
            </w:ins>
            <w:ins w:id="50" w:author="Bonnie Yang" w:date="2022-11-04T17:16:00Z">
              <w:r>
                <w:t>d</w:t>
              </w:r>
            </w:ins>
            <w:ins w:id="51" w:author="Bonnie Yang" w:date="2022-11-04T17:15:00Z">
              <w:r>
                <w:t xml:space="preserve"> component</w:t>
              </w:r>
            </w:ins>
            <w:ins w:id="52" w:author="Bonnie Yang" w:date="2022-11-04T17:16:00Z">
              <w:r>
                <w:t>s. Display ‘None’ in the card, like this:</w:t>
              </w:r>
            </w:ins>
          </w:p>
          <w:p w14:paraId="5B965172" w14:textId="121339B8" w:rsidR="00774D56" w:rsidRDefault="00774D56">
            <w:pPr>
              <w:pStyle w:val="ListParagraph"/>
              <w:ind w:left="420"/>
              <w:rPr>
                <w:ins w:id="53" w:author="Bonnie Yang" w:date="2022-11-04T17:15:00Z"/>
              </w:rPr>
              <w:pPrChange w:id="54" w:author="Bonnie Yang [2]" w:date="2022-11-04T17:16:00Z">
                <w:pPr>
                  <w:pStyle w:val="ListParagraph"/>
                  <w:numPr>
                    <w:numId w:val="1591"/>
                  </w:numPr>
                  <w:ind w:left="420" w:hanging="420"/>
                </w:pPr>
              </w:pPrChange>
            </w:pPr>
            <w:ins w:id="55" w:author="Bonnie Yang" w:date="2022-11-04T17:16:00Z">
              <w:r>
                <w:rPr>
                  <w:noProof/>
                </w:rPr>
                <w:drawing>
                  <wp:inline distT="0" distB="0" distL="0" distR="0" wp14:anchorId="0F58BA13" wp14:editId="3531DE17">
                    <wp:extent cx="5007008" cy="403290"/>
                    <wp:effectExtent l="0" t="0" r="3175" b="0"/>
                    <wp:docPr id="2011944998" name="图片 2011944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11944998"/>
                            <pic:cNvPicPr/>
                          </pic:nvPicPr>
                          <pic:blipFill>
                            <a:blip r:embed="rId25">
                              <a:extLst>
                                <a:ext uri="{28A0092B-C50C-407E-A947-70E740481C1C}">
                                  <a14:useLocalDpi xmlns:a14="http://schemas.microsoft.com/office/drawing/2010/main" val="0"/>
                                </a:ext>
                              </a:extLst>
                            </a:blip>
                            <a:stretch>
                              <a:fillRect/>
                            </a:stretch>
                          </pic:blipFill>
                          <pic:spPr>
                            <a:xfrm>
                              <a:off x="0" y="0"/>
                              <a:ext cx="5007008" cy="403290"/>
                            </a:xfrm>
                            <a:prstGeom prst="rect">
                              <a:avLst/>
                            </a:prstGeom>
                          </pic:spPr>
                        </pic:pic>
                      </a:graphicData>
                    </a:graphic>
                  </wp:inline>
                </w:drawing>
              </w:r>
            </w:ins>
          </w:p>
          <w:p w14:paraId="61BD0581" w14:textId="08D95639" w:rsidR="00C03F67" w:rsidRDefault="00C03F67" w:rsidP="00E6524F">
            <w:pPr>
              <w:pStyle w:val="ListParagraph"/>
              <w:numPr>
                <w:ilvl w:val="0"/>
                <w:numId w:val="1591"/>
              </w:numPr>
              <w:rPr>
                <w:ins w:id="56" w:author="Bonnie Yang" w:date="2022-11-04T17:19:00Z"/>
              </w:rPr>
            </w:pPr>
            <w:ins w:id="57" w:author="Bonnie Yang" w:date="2022-11-04T17:18:00Z">
              <w:r>
                <w:rPr>
                  <w:rFonts w:hint="eastAsia"/>
                </w:rPr>
                <w:t>D</w:t>
              </w:r>
              <w:r>
                <w:t xml:space="preserve">isplay ‘Note’, the copy is as </w:t>
              </w:r>
              <w:proofErr w:type="gramStart"/>
              <w:r>
                <w:t>foll</w:t>
              </w:r>
            </w:ins>
            <w:ins w:id="58" w:author="Bonnie Yang" w:date="2022-11-04T17:19:00Z">
              <w:r>
                <w:t>owing</w:t>
              </w:r>
              <w:proofErr w:type="gramEnd"/>
              <w:r>
                <w:t>:</w:t>
              </w:r>
            </w:ins>
          </w:p>
          <w:p w14:paraId="3DF506D9" w14:textId="77777777" w:rsidR="00C03F67" w:rsidRDefault="00C03F67" w:rsidP="00C03F67">
            <w:pPr>
              <w:pStyle w:val="ListParagraph"/>
              <w:ind w:left="420"/>
              <w:rPr>
                <w:ins w:id="59" w:author="Bonnie Yang" w:date="2022-11-04T17:19:00Z"/>
              </w:rPr>
            </w:pPr>
            <w:ins w:id="60" w:author="Bonnie Yang" w:date="2022-11-04T17:19:00Z">
              <w:r>
                <w:t>Note:</w:t>
              </w:r>
            </w:ins>
          </w:p>
          <w:p w14:paraId="7C1482B4" w14:textId="77777777" w:rsidR="00C03F67" w:rsidRDefault="00C03F67">
            <w:pPr>
              <w:pStyle w:val="ListParagraph"/>
              <w:numPr>
                <w:ilvl w:val="0"/>
                <w:numId w:val="1594"/>
              </w:numPr>
              <w:rPr>
                <w:ins w:id="61" w:author="Bonnie Yang" w:date="2022-11-04T17:19:00Z"/>
              </w:rPr>
              <w:pPrChange w:id="62" w:author="Bonnie Yang [2]" w:date="2022-11-04T17:19:00Z">
                <w:pPr>
                  <w:pStyle w:val="ListParagraph"/>
                  <w:ind w:left="420"/>
                </w:pPr>
              </w:pPrChange>
            </w:pPr>
            <w:ins w:id="63" w:author="Bonnie Yang" w:date="2022-11-04T17:19:00Z">
              <w:r>
                <w:t>If the item has mandatory type of customization, base nutrition does not include default mandatory option's nutrition data.</w:t>
              </w:r>
            </w:ins>
          </w:p>
          <w:p w14:paraId="39E7255B" w14:textId="77777777" w:rsidR="00C03F67" w:rsidRDefault="00C03F67">
            <w:pPr>
              <w:pStyle w:val="ListParagraph"/>
              <w:numPr>
                <w:ilvl w:val="0"/>
                <w:numId w:val="1594"/>
              </w:numPr>
              <w:rPr>
                <w:ins w:id="64" w:author="Bonnie Yang" w:date="2022-11-04T17:19:00Z"/>
              </w:rPr>
              <w:pPrChange w:id="65" w:author="Bonnie Yang [2]" w:date="2022-11-04T17:19:00Z">
                <w:pPr>
                  <w:pStyle w:val="ListParagraph"/>
                  <w:ind w:left="420"/>
                </w:pPr>
              </w:pPrChange>
            </w:pPr>
            <w:ins w:id="66" w:author="Bonnie Yang" w:date="2022-11-04T17:19:00Z">
              <w:r>
                <w:lastRenderedPageBreak/>
                <w:t>Consumer App's nutrition is synced from item's nutrition.</w:t>
              </w:r>
            </w:ins>
          </w:p>
          <w:p w14:paraId="64E31316" w14:textId="77777777" w:rsidR="00C53BC1" w:rsidRDefault="00C03F67">
            <w:pPr>
              <w:pStyle w:val="ListParagraph"/>
              <w:numPr>
                <w:ilvl w:val="0"/>
                <w:numId w:val="1594"/>
              </w:numPr>
              <w:rPr>
                <w:ins w:id="67" w:author="Bonnie Yang" w:date="2022-11-16T19:28:00Z"/>
              </w:rPr>
            </w:pPr>
            <w:ins w:id="68" w:author="Bonnie Yang" w:date="2022-11-04T17:19:00Z">
              <w:r>
                <w:t>Item's nutrition is calculated according to nutrition data</w:t>
              </w:r>
            </w:ins>
            <w:ins w:id="69" w:author="Bonnie Yang" w:date="2022-11-04T17:21:00Z">
              <w:r>
                <w:t xml:space="preserve"> of its components</w:t>
              </w:r>
            </w:ins>
            <w:ins w:id="70" w:author="Bonnie Yang" w:date="2022-11-04T17:19:00Z">
              <w:r>
                <w:t xml:space="preserve">. </w:t>
              </w:r>
            </w:ins>
          </w:p>
          <w:p w14:paraId="7390F889" w14:textId="054EB84C" w:rsidR="00C03F67" w:rsidRDefault="00C03F67">
            <w:pPr>
              <w:pStyle w:val="ListParagraph"/>
              <w:numPr>
                <w:ilvl w:val="0"/>
                <w:numId w:val="1594"/>
              </w:numPr>
              <w:rPr>
                <w:ins w:id="71" w:author="Bonnie Yang" w:date="2022-11-04T17:19:00Z"/>
              </w:rPr>
              <w:pPrChange w:id="72" w:author="Bonnie Yang [2]" w:date="2022-11-04T17:19:00Z">
                <w:pPr>
                  <w:pStyle w:val="ListParagraph"/>
                  <w:ind w:left="420"/>
                </w:pPr>
              </w:pPrChange>
            </w:pPr>
            <w:ins w:id="73" w:author="Bonnie Yang" w:date="2022-11-04T17:19:00Z">
              <w:r>
                <w:t xml:space="preserve">If a </w:t>
              </w:r>
            </w:ins>
            <w:ins w:id="74" w:author="Bonnie Yang" w:date="2022-11-04T17:21:00Z">
              <w:r>
                <w:t>subcomponent’</w:t>
              </w:r>
            </w:ins>
            <w:ins w:id="75" w:author="Bonnie Yang" w:date="2022-11-04T17:22:00Z">
              <w:r>
                <w:t>s nutrition</w:t>
              </w:r>
            </w:ins>
            <w:ins w:id="76" w:author="Bonnie Yang" w:date="2022-11-04T17:21:00Z">
              <w:r>
                <w:t xml:space="preserve"> </w:t>
              </w:r>
            </w:ins>
            <w:ins w:id="77" w:author="Bonnie Yang" w:date="2022-11-16T19:27:00Z">
              <w:r w:rsidR="00C53BC1">
                <w:t>is</w:t>
              </w:r>
            </w:ins>
            <w:ins w:id="78" w:author="Bonnie Yang" w:date="2022-11-04T17:19:00Z">
              <w:r>
                <w:t xml:space="preserve"> </w:t>
              </w:r>
            </w:ins>
            <w:ins w:id="79" w:author="Bonnie Yang" w:date="2022-11-04T17:22:00Z">
              <w:r>
                <w:t>changed</w:t>
              </w:r>
            </w:ins>
            <w:ins w:id="80" w:author="Bonnie Yang" w:date="2022-11-16T19:28:00Z">
              <w:r w:rsidR="00C53BC1">
                <w:t xml:space="preserve"> and approved by nutri</w:t>
              </w:r>
            </w:ins>
            <w:ins w:id="81" w:author="Bonnie Yang" w:date="2022-11-16T19:30:00Z">
              <w:r w:rsidR="00C53BC1">
                <w:t>tionist</w:t>
              </w:r>
            </w:ins>
            <w:ins w:id="82" w:author="Bonnie Yang" w:date="2022-11-16T19:29:00Z">
              <w:r w:rsidR="00C53BC1">
                <w:t>.</w:t>
              </w:r>
            </w:ins>
            <w:ins w:id="83" w:author="Bonnie Yang" w:date="2022-11-16T19:30:00Z">
              <w:r w:rsidR="00C53BC1">
                <w:t xml:space="preserve"> </w:t>
              </w:r>
            </w:ins>
            <w:ins w:id="84" w:author="Bonnie Yang" w:date="2022-11-16T19:29:00Z">
              <w:r w:rsidR="00C53BC1">
                <w:t>T</w:t>
              </w:r>
              <w:r w:rsidR="00C53BC1">
                <w:rPr>
                  <w:rFonts w:hint="eastAsia"/>
                </w:rPr>
                <w:t>he</w:t>
              </w:r>
            </w:ins>
            <w:ins w:id="85" w:author="Bonnie Yang" w:date="2022-11-04T17:24:00Z">
              <w:r w:rsidR="00ED3A2A">
                <w:t xml:space="preserve"> item's </w:t>
              </w:r>
            </w:ins>
            <w:ins w:id="86" w:author="Bonnie Yang" w:date="2022-11-04T17:19:00Z">
              <w:r>
                <w:t xml:space="preserve">nutrition will be </w:t>
              </w:r>
            </w:ins>
            <w:ins w:id="87" w:author="Bonnie Yang" w:date="2022-11-04T17:24:00Z">
              <w:r w:rsidR="00ED3A2A">
                <w:t xml:space="preserve">automatically </w:t>
              </w:r>
            </w:ins>
            <w:ins w:id="88" w:author="Bonnie Yang" w:date="2022-11-04T17:19:00Z">
              <w:r>
                <w:t xml:space="preserve">recalculated </w:t>
              </w:r>
            </w:ins>
            <w:ins w:id="89" w:author="Bonnie Yang" w:date="2022-11-04T17:23:00Z">
              <w:r w:rsidR="00ED3A2A">
                <w:t xml:space="preserve">at </w:t>
              </w:r>
            </w:ins>
            <w:ins w:id="90" w:author="Bonnie Yang" w:date="2022-11-16T19:29:00Z">
              <w:r w:rsidR="00C53BC1">
                <w:t>3:30 AM</w:t>
              </w:r>
            </w:ins>
            <w:ins w:id="91" w:author="Bonnie Yang" w:date="2022-11-04T17:19:00Z">
              <w:r>
                <w:t>.</w:t>
              </w:r>
            </w:ins>
            <w:ins w:id="92" w:author="Bonnie Yang" w:date="2022-11-16T19:30:00Z">
              <w:r w:rsidR="00C53BC1">
                <w:t xml:space="preserve"> </w:t>
              </w:r>
            </w:ins>
          </w:p>
          <w:p w14:paraId="14CD8088" w14:textId="46D85E32" w:rsidR="00C03F67" w:rsidRDefault="00ED3A2A">
            <w:pPr>
              <w:pStyle w:val="ListParagraph"/>
              <w:numPr>
                <w:ilvl w:val="0"/>
                <w:numId w:val="1594"/>
              </w:numPr>
              <w:rPr>
                <w:ins w:id="93" w:author="Bonnie Yang" w:date="2022-11-04T17:18:00Z"/>
              </w:rPr>
              <w:pPrChange w:id="94" w:author="Bonnie Yang [2]" w:date="2022-11-04T17:19:00Z">
                <w:pPr>
                  <w:pStyle w:val="ListParagraph"/>
                  <w:numPr>
                    <w:numId w:val="1591"/>
                  </w:numPr>
                  <w:ind w:left="420" w:hanging="420"/>
                </w:pPr>
              </w:pPrChange>
            </w:pPr>
            <w:ins w:id="95" w:author="Bonnie Yang" w:date="2022-11-04T17:24:00Z">
              <w:r>
                <w:t>Y</w:t>
              </w:r>
            </w:ins>
            <w:ins w:id="96" w:author="Bonnie Yang" w:date="2022-11-04T17:19:00Z">
              <w:r w:rsidR="00C03F67">
                <w:t>ou can click "Recalculate" to manual recalculation of nutrition and sync to Consumer App.</w:t>
              </w:r>
            </w:ins>
          </w:p>
          <w:p w14:paraId="7C32483A" w14:textId="30C3C72E" w:rsidR="00A755EF" w:rsidRDefault="00A755EF">
            <w:pPr>
              <w:pStyle w:val="ListParagraph"/>
              <w:numPr>
                <w:ilvl w:val="0"/>
                <w:numId w:val="1591"/>
              </w:numPr>
              <w:pPrChange w:id="97" w:author="Bonnie Yang [2]" w:date="2022-11-04T17:09:00Z">
                <w:pPr/>
              </w:pPrChange>
            </w:pPr>
            <w:r w:rsidRPr="00E92FBB">
              <w:t>A tru</w:t>
            </w:r>
            <w:r>
              <w:t>ck item’s base nutrition information is calculated in these ways:</w:t>
            </w:r>
          </w:p>
          <w:p w14:paraId="3009CB0A" w14:textId="77777777" w:rsidR="00A755EF" w:rsidRDefault="00A755EF" w:rsidP="00A755EF">
            <w:pPr>
              <w:pStyle w:val="ListParagraph"/>
              <w:numPr>
                <w:ilvl w:val="0"/>
                <w:numId w:val="1106"/>
              </w:numPr>
            </w:pPr>
            <w:r>
              <w:t>For nutrition, it will get the mapping recipe’s nutrition data minus the default mandatory choice’s nutrition. It means, it does not include any mandatory type of option value’s nutrition.</w:t>
            </w:r>
          </w:p>
          <w:p w14:paraId="02BEFCC1" w14:textId="77777777" w:rsidR="00A755EF" w:rsidRDefault="00A755EF" w:rsidP="00A755EF">
            <w:pPr>
              <w:pStyle w:val="ListParagraph"/>
              <w:numPr>
                <w:ilvl w:val="0"/>
                <w:numId w:val="1106"/>
              </w:numPr>
            </w:pPr>
            <w:r>
              <w:t xml:space="preserve">For Allergens/Ingredients, it </w:t>
            </w:r>
            <w:proofErr w:type="gramStart"/>
            <w:r>
              <w:t>get</w:t>
            </w:r>
            <w:proofErr w:type="gramEnd"/>
            <w:r>
              <w:t xml:space="preserve"> its mapping recipe’s first level components’ </w:t>
            </w:r>
            <w:proofErr w:type="spellStart"/>
            <w:r>
              <w:t>allergnes</w:t>
            </w:r>
            <w:proofErr w:type="spellEnd"/>
            <w:r>
              <w:t xml:space="preserve">/ingredients, except the default mandatory option value, get the aggregate </w:t>
            </w:r>
            <w:r>
              <w:rPr>
                <w:rFonts w:hint="eastAsia"/>
              </w:rPr>
              <w:t>re</w:t>
            </w:r>
            <w:r>
              <w:t>sults, keep the duplicate data.</w:t>
            </w:r>
          </w:p>
          <w:p w14:paraId="73F31B7A" w14:textId="269F0BC3" w:rsidR="00A755EF" w:rsidDel="003B2268" w:rsidRDefault="00A755EF">
            <w:pPr>
              <w:pStyle w:val="ListParagraph"/>
              <w:numPr>
                <w:ilvl w:val="0"/>
                <w:numId w:val="1591"/>
              </w:numPr>
              <w:rPr>
                <w:del w:id="98" w:author="Bonnie Yang" w:date="2022-11-08T13:44:00Z"/>
              </w:rPr>
              <w:pPrChange w:id="99" w:author="Bonnie Yang [2]" w:date="2022-11-04T17:10:00Z">
                <w:pPr/>
              </w:pPrChange>
            </w:pPr>
            <w:del w:id="100" w:author="Bonnie Yang" w:date="2022-11-08T13:44:00Z">
              <w:r w:rsidDel="003B2268">
                <w:delText xml:space="preserve">A truck item’s option value’s nutrition will also be calculated. See </w:delText>
              </w:r>
              <w:r w:rsidRPr="00E6524F" w:rsidDel="003B2268">
                <w:rPr>
                  <w:b/>
                  <w:bCs/>
                </w:rPr>
                <w:delText>RS10</w:delText>
              </w:r>
              <w:r w:rsidRPr="00E6524F" w:rsidDel="003B2268">
                <w:rPr>
                  <w:b/>
                </w:rPr>
                <w:delText>-0</w:delText>
              </w:r>
              <w:r w:rsidDel="003B2268">
                <w:delText xml:space="preserve">2, </w:delText>
              </w:r>
              <w:r w:rsidRPr="00E6524F" w:rsidDel="003B2268">
                <w:rPr>
                  <w:b/>
                  <w:bCs/>
                </w:rPr>
                <w:delText>RS10</w:delText>
              </w:r>
              <w:r w:rsidRPr="00E6524F" w:rsidDel="003B2268">
                <w:rPr>
                  <w:b/>
                </w:rPr>
                <w:delText>-0</w:delText>
              </w:r>
              <w:r w:rsidDel="003B2268">
                <w:delText>3.</w:delText>
              </w:r>
            </w:del>
          </w:p>
          <w:p w14:paraId="50720D56" w14:textId="6DF579B7" w:rsidR="00A755EF" w:rsidDel="003B2268" w:rsidRDefault="00A755EF" w:rsidP="00A755EF">
            <w:pPr>
              <w:pStyle w:val="ListParagraph"/>
              <w:numPr>
                <w:ilvl w:val="0"/>
                <w:numId w:val="1106"/>
              </w:numPr>
              <w:rPr>
                <w:del w:id="101" w:author="Bonnie Yang" w:date="2022-11-08T13:44:00Z"/>
              </w:rPr>
            </w:pPr>
            <w:del w:id="102" w:author="Bonnie Yang" w:date="2022-11-08T13:44:00Z">
              <w:r w:rsidDel="003B2268">
                <w:delText xml:space="preserve">Every day @3:30am, there is a daily job to calculate all truck item’s base nutrition and option value’s nutrition. And then sync the data to </w:delText>
              </w:r>
              <w:r w:rsidDel="003B2268">
                <w:rPr>
                  <w:rFonts w:hint="eastAsia"/>
                </w:rPr>
                <w:delText>both</w:delText>
              </w:r>
              <w:r w:rsidDel="003B2268">
                <w:delText xml:space="preserve"> merch tool and consumer app.</w:delText>
              </w:r>
            </w:del>
          </w:p>
          <w:p w14:paraId="427669F1" w14:textId="406626A9" w:rsidR="00A755EF" w:rsidRPr="00E92FBB" w:rsidDel="003B2268" w:rsidRDefault="00A755EF">
            <w:pPr>
              <w:pStyle w:val="ListParagraph"/>
              <w:numPr>
                <w:ilvl w:val="0"/>
                <w:numId w:val="1591"/>
              </w:numPr>
              <w:rPr>
                <w:del w:id="103" w:author="Bonnie Yang" w:date="2022-11-08T13:44:00Z"/>
              </w:rPr>
              <w:pPrChange w:id="104" w:author="Bonnie Yang [2]" w:date="2022-11-04T17:10:00Z">
                <w:pPr/>
              </w:pPrChange>
            </w:pPr>
            <w:del w:id="105" w:author="Bonnie Yang" w:date="2022-11-08T13:44:00Z">
              <w:r w:rsidDel="003B2268">
                <w:delText>We would like to display the truck item’s nutrition data as:</w:delText>
              </w:r>
            </w:del>
          </w:p>
          <w:p w14:paraId="53CB2A40" w14:textId="016D0C32" w:rsidR="00A755EF" w:rsidDel="003B2268" w:rsidRDefault="00A755EF">
            <w:pPr>
              <w:pStyle w:val="ListParagraph"/>
              <w:numPr>
                <w:ilvl w:val="0"/>
                <w:numId w:val="1591"/>
              </w:numPr>
              <w:rPr>
                <w:del w:id="106" w:author="Bonnie Yang" w:date="2022-11-08T13:43:00Z"/>
              </w:rPr>
              <w:pPrChange w:id="107" w:author="Bonnie Yang [2]" w:date="2022-11-04T17:11:00Z">
                <w:pPr>
                  <w:pStyle w:val="ListParagraph"/>
                  <w:numPr>
                    <w:numId w:val="1329"/>
                  </w:numPr>
                  <w:ind w:left="360" w:hanging="360"/>
                </w:pPr>
              </w:pPrChange>
            </w:pPr>
            <w:del w:id="108" w:author="Bonnie Yang" w:date="2022-11-08T13:43:00Z">
              <w:r w:rsidRPr="001A6E20" w:rsidDel="003B2268">
                <w:delText>Add “Nutrition Data” link for each truck item.</w:delText>
              </w:r>
            </w:del>
          </w:p>
          <w:p w14:paraId="3420C213" w14:textId="352066AC" w:rsidR="00A755EF" w:rsidRDefault="00A755EF" w:rsidP="00A755EF">
            <w:pPr>
              <w:pStyle w:val="ListParagraph"/>
              <w:ind w:left="720"/>
            </w:pPr>
            <w:del w:id="109" w:author="Bonnie Yang" w:date="2022-11-08T13:43:00Z">
              <w:r w:rsidDel="003B2268">
                <w:rPr>
                  <w:noProof/>
                </w:rPr>
                <w:drawing>
                  <wp:inline distT="0" distB="0" distL="0" distR="0" wp14:anchorId="25BB796F" wp14:editId="370F95BF">
                    <wp:extent cx="4683401" cy="1002665"/>
                    <wp:effectExtent l="0" t="0" r="3175" b="6985"/>
                    <wp:docPr id="2011944894" name="图片 2011944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92276" cy="1004565"/>
                            </a:xfrm>
                            <a:prstGeom prst="rect">
                              <a:avLst/>
                            </a:prstGeom>
                          </pic:spPr>
                        </pic:pic>
                      </a:graphicData>
                    </a:graphic>
                  </wp:inline>
                </w:drawing>
              </w:r>
            </w:del>
          </w:p>
          <w:p w14:paraId="67C23129" w14:textId="2DADDA37" w:rsidR="00A755EF" w:rsidDel="003B2268" w:rsidRDefault="00A755EF">
            <w:pPr>
              <w:pStyle w:val="ListParagraph"/>
              <w:numPr>
                <w:ilvl w:val="0"/>
                <w:numId w:val="1591"/>
              </w:numPr>
              <w:rPr>
                <w:del w:id="110" w:author="Bonnie Yang" w:date="2022-11-08T13:44:00Z"/>
              </w:rPr>
              <w:pPrChange w:id="111" w:author="Bonnie Yang [2]" w:date="2022-11-04T17:11:00Z">
                <w:pPr>
                  <w:pStyle w:val="ListParagraph"/>
                  <w:numPr>
                    <w:numId w:val="1329"/>
                  </w:numPr>
                  <w:ind w:left="360" w:hanging="360"/>
                </w:pPr>
              </w:pPrChange>
            </w:pPr>
            <w:del w:id="112" w:author="Bonnie Yang" w:date="2022-11-08T13:44:00Z">
              <w:r w:rsidRPr="001A6E20" w:rsidDel="003B2268">
                <w:delText>Clicking it will display this truck item’s base nutrition page as:</w:delText>
              </w:r>
            </w:del>
          </w:p>
          <w:p w14:paraId="1FE4DF11" w14:textId="5413AA49" w:rsidR="00A755EF" w:rsidRPr="00E92FBB" w:rsidRDefault="00A755EF" w:rsidP="00A755EF">
            <w:pPr>
              <w:rPr>
                <w:b/>
              </w:rPr>
            </w:pPr>
            <w:del w:id="113" w:author="Bonnie Yang" w:date="2022-11-08T13:44:00Z">
              <w:r w:rsidDel="003B2268">
                <w:rPr>
                  <w:noProof/>
                </w:rPr>
                <w:lastRenderedPageBreak/>
                <w:drawing>
                  <wp:inline distT="0" distB="0" distL="0" distR="0" wp14:anchorId="21990DE2" wp14:editId="1178A444">
                    <wp:extent cx="4930727" cy="1910909"/>
                    <wp:effectExtent l="0" t="0" r="3810" b="0"/>
                    <wp:docPr id="2011944904" name="图片 2011944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33041" cy="1911806"/>
                            </a:xfrm>
                            <a:prstGeom prst="rect">
                              <a:avLst/>
                            </a:prstGeom>
                          </pic:spPr>
                        </pic:pic>
                      </a:graphicData>
                    </a:graphic>
                  </wp:inline>
                </w:drawing>
              </w:r>
            </w:del>
          </w:p>
          <w:p w14:paraId="2A4E5B9B" w14:textId="77777777" w:rsidR="00A755EF" w:rsidRDefault="00A755EF">
            <w:pPr>
              <w:pStyle w:val="ListParagraph"/>
              <w:numPr>
                <w:ilvl w:val="0"/>
                <w:numId w:val="1591"/>
              </w:numPr>
              <w:rPr>
                <w:ins w:id="114" w:author="Bonnie Yang" w:date="2023-12-12T09:54:00Z"/>
              </w:rPr>
            </w:pPr>
            <w:r>
              <w:t>D</w:t>
            </w:r>
            <w:r>
              <w:rPr>
                <w:rFonts w:hint="eastAsia"/>
              </w:rPr>
              <w:t>isplay</w:t>
            </w:r>
            <w:r>
              <w:t xml:space="preserve"> </w:t>
            </w:r>
            <w:r>
              <w:rPr>
                <w:noProof/>
              </w:rPr>
              <w:drawing>
                <wp:inline distT="0" distB="0" distL="0" distR="0" wp14:anchorId="7C3D290C" wp14:editId="515CB768">
                  <wp:extent cx="356135" cy="409969"/>
                  <wp:effectExtent l="0" t="0" r="6350" b="0"/>
                  <wp:docPr id="2011944906" name="图片 2011944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9333" cy="413650"/>
                          </a:xfrm>
                          <a:prstGeom prst="rect">
                            <a:avLst/>
                          </a:prstGeom>
                        </pic:spPr>
                      </pic:pic>
                    </a:graphicData>
                  </a:graphic>
                </wp:inline>
              </w:drawing>
            </w:r>
            <w:r>
              <w:t xml:space="preserve"> </w:t>
            </w:r>
            <w:r>
              <w:rPr>
                <w:rFonts w:hint="eastAsia"/>
              </w:rPr>
              <w:t>icon</w:t>
            </w:r>
            <w:r>
              <w:t xml:space="preserve"> at the right of ‘Ingredients’. </w:t>
            </w:r>
            <w:r w:rsidRPr="00FC4D17">
              <w:t>When users click on the copy button, they should have the comma delimited list of Ingredients</w:t>
            </w:r>
            <w:r>
              <w:t>’ external name</w:t>
            </w:r>
            <w:r w:rsidRPr="00FC4D17">
              <w:t xml:space="preserve"> copied</w:t>
            </w:r>
            <w:r>
              <w:t xml:space="preserve">, so that </w:t>
            </w:r>
            <w:proofErr w:type="gramStart"/>
            <w:r>
              <w:t>user</w:t>
            </w:r>
            <w:proofErr w:type="gramEnd"/>
            <w:r>
              <w:t xml:space="preserve"> can paste the copy to other pages or applications.</w:t>
            </w:r>
          </w:p>
          <w:p w14:paraId="397F7C44" w14:textId="537CB6B7" w:rsidR="005F35C7" w:rsidRDefault="005F35C7">
            <w:pPr>
              <w:pStyle w:val="ListParagraph"/>
              <w:numPr>
                <w:ilvl w:val="0"/>
                <w:numId w:val="1591"/>
              </w:numPr>
              <w:pPrChange w:id="115" w:author="Bonnie Yang [2]" w:date="2023-12-12T09:54:00Z">
                <w:pPr>
                  <w:pStyle w:val="ListParagraph"/>
                  <w:numPr>
                    <w:numId w:val="1329"/>
                  </w:numPr>
                  <w:ind w:left="360" w:hanging="360"/>
                </w:pPr>
              </w:pPrChange>
            </w:pPr>
            <w:ins w:id="116" w:author="Bonnie Yang" w:date="2023-12-12T09:54:00Z">
              <w:r w:rsidRPr="005F35C7">
                <w:t>If a byproduct item is included in a menu item/customization option, we should show ingredients that are in the mapped ‘Parent Recipe' item’s component in the ingredients field.</w:t>
              </w:r>
            </w:ins>
          </w:p>
          <w:p w14:paraId="1B1D0747" w14:textId="77777777" w:rsidR="00A755EF" w:rsidRDefault="00A755EF" w:rsidP="00A755EF">
            <w:pPr>
              <w:ind w:firstLineChars="100" w:firstLine="210"/>
            </w:pPr>
            <w:r>
              <w:rPr>
                <w:noProof/>
              </w:rPr>
              <w:drawing>
                <wp:inline distT="0" distB="0" distL="0" distR="0" wp14:anchorId="6CF4E8F8" wp14:editId="0A9A6A48">
                  <wp:extent cx="4084674" cy="2408129"/>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3"/>
                          <pic:cNvPicPr/>
                        </pic:nvPicPr>
                        <pic:blipFill>
                          <a:blip r:embed="rId29">
                            <a:extLst>
                              <a:ext uri="{28A0092B-C50C-407E-A947-70E740481C1C}">
                                <a14:useLocalDpi xmlns:a14="http://schemas.microsoft.com/office/drawing/2010/main" val="0"/>
                              </a:ext>
                            </a:extLst>
                          </a:blip>
                          <a:stretch>
                            <a:fillRect/>
                          </a:stretch>
                        </pic:blipFill>
                        <pic:spPr>
                          <a:xfrm>
                            <a:off x="0" y="0"/>
                            <a:ext cx="4084674" cy="2408129"/>
                          </a:xfrm>
                          <a:prstGeom prst="rect">
                            <a:avLst/>
                          </a:prstGeom>
                        </pic:spPr>
                      </pic:pic>
                    </a:graphicData>
                  </a:graphic>
                </wp:inline>
              </w:drawing>
            </w:r>
          </w:p>
          <w:p w14:paraId="43ACEA96" w14:textId="7F9DD992" w:rsidR="00A755EF" w:rsidDel="001C38DF" w:rsidRDefault="00A755EF">
            <w:pPr>
              <w:pStyle w:val="ListParagraph"/>
              <w:numPr>
                <w:ilvl w:val="0"/>
                <w:numId w:val="1591"/>
              </w:numPr>
              <w:rPr>
                <w:del w:id="117" w:author="Bonnie Yang" w:date="2022-11-04T17:32:00Z"/>
              </w:rPr>
              <w:pPrChange w:id="118" w:author="Bonnie Yang [2]" w:date="2022-11-04T17:11:00Z">
                <w:pPr>
                  <w:pStyle w:val="ListParagraph"/>
                  <w:numPr>
                    <w:numId w:val="1329"/>
                  </w:numPr>
                  <w:ind w:left="360" w:hanging="360"/>
                </w:pPr>
              </w:pPrChange>
            </w:pPr>
            <w:del w:id="119" w:author="Bonnie Yang" w:date="2022-11-04T17:32:00Z">
              <w:r w:rsidDel="001C38DF">
                <w:delText>Update ‘</w:delText>
              </w:r>
              <w:r w:rsidDel="001C38DF">
                <w:rPr>
                  <w:rFonts w:hint="eastAsia"/>
                </w:rPr>
                <w:delText>N</w:delText>
              </w:r>
              <w:r w:rsidDel="001C38DF">
                <w:delText>ote 3’, the copy is “</w:delText>
              </w:r>
              <w:r w:rsidRPr="0061020A" w:rsidDel="001C38DF">
                <w:delText>Item</w:delText>
              </w:r>
              <w:r w:rsidDel="001C38DF">
                <w:delText>’</w:delText>
              </w:r>
              <w:r w:rsidRPr="0061020A" w:rsidDel="001C38DF">
                <w:delText>s nutrition is calculated in a daily job according to recipe</w:delText>
              </w:r>
              <w:r w:rsidDel="001C38DF">
                <w:delText>’</w:delText>
              </w:r>
              <w:r w:rsidRPr="0061020A" w:rsidDel="001C38DF">
                <w:delText>s nutrition data. If a “do not sync changes before” date has been set on the the recipe’s nutrition, nutrition will not be recalculated prior to the set date.</w:delText>
              </w:r>
              <w:r w:rsidDel="001C38DF">
                <w:delText>” This logic should be implemented in customization page as well.</w:delText>
              </w:r>
            </w:del>
          </w:p>
          <w:p w14:paraId="5BB05462" w14:textId="476C9CC3" w:rsidR="00A755EF" w:rsidDel="001C38DF" w:rsidRDefault="00A755EF">
            <w:pPr>
              <w:pStyle w:val="ListParagraph"/>
              <w:numPr>
                <w:ilvl w:val="0"/>
                <w:numId w:val="1591"/>
              </w:numPr>
              <w:rPr>
                <w:del w:id="120" w:author="Bonnie Yang" w:date="2022-11-04T17:32:00Z"/>
              </w:rPr>
              <w:pPrChange w:id="121" w:author="Bonnie Yang [2]" w:date="2022-11-04T17:11:00Z">
                <w:pPr>
                  <w:pStyle w:val="ListParagraph"/>
                  <w:numPr>
                    <w:numId w:val="1329"/>
                  </w:numPr>
                  <w:ind w:left="360" w:hanging="360"/>
                </w:pPr>
              </w:pPrChange>
            </w:pPr>
            <w:del w:id="122" w:author="Bonnie Yang" w:date="2022-11-04T17:32:00Z">
              <w:r w:rsidDel="001C38DF">
                <w:delText>Add ‘</w:delText>
              </w:r>
              <w:r w:rsidDel="001C38DF">
                <w:rPr>
                  <w:rFonts w:hint="eastAsia"/>
                </w:rPr>
                <w:delText>N</w:delText>
              </w:r>
              <w:r w:rsidDel="001C38DF">
                <w:delText>ote 4’, the copy is “</w:delText>
              </w:r>
              <w:r w:rsidRPr="0061020A" w:rsidDel="001C38DF">
                <w:delText xml:space="preserve">If the truck recipe does not have an effective “do not sync changes before” date, you can click </w:delText>
              </w:r>
              <w:r w:rsidDel="001C38DF">
                <w:delText>“</w:delText>
              </w:r>
              <w:r w:rsidRPr="0061020A" w:rsidDel="001C38DF">
                <w:delText>Recalculate</w:delText>
              </w:r>
              <w:r w:rsidDel="001C38DF">
                <w:delText>”</w:delText>
              </w:r>
              <w:r w:rsidRPr="0061020A" w:rsidDel="001C38DF">
                <w:delText xml:space="preserve"> to force a manual recalculation of nutrition and sync to Consumer App.</w:delText>
              </w:r>
              <w:r w:rsidDel="001C38DF">
                <w:delText>” This logic should be implemented in customization page as well.</w:delText>
              </w:r>
            </w:del>
          </w:p>
          <w:p w14:paraId="16A20FEB" w14:textId="2381C021" w:rsidR="00A755EF" w:rsidDel="001C38DF" w:rsidRDefault="00A755EF">
            <w:pPr>
              <w:pStyle w:val="ListParagraph"/>
              <w:numPr>
                <w:ilvl w:val="0"/>
                <w:numId w:val="1591"/>
              </w:numPr>
              <w:rPr>
                <w:del w:id="123" w:author="Bonnie Yang" w:date="2022-11-04T17:32:00Z"/>
              </w:rPr>
              <w:pPrChange w:id="124" w:author="Bonnie Yang [2]" w:date="2022-11-04T17:11:00Z">
                <w:pPr>
                  <w:pStyle w:val="ListParagraph"/>
                  <w:numPr>
                    <w:numId w:val="1329"/>
                  </w:numPr>
                  <w:ind w:left="360" w:hanging="360"/>
                </w:pPr>
              </w:pPrChange>
            </w:pPr>
            <w:del w:id="125" w:author="Bonnie Yang" w:date="2022-11-04T17:32:00Z">
              <w:r w:rsidDel="001C38DF">
                <w:rPr>
                  <w:rFonts w:hint="eastAsia"/>
                </w:rPr>
                <w:lastRenderedPageBreak/>
                <w:delText>I</w:delText>
              </w:r>
              <w:r w:rsidDel="001C38DF">
                <w:delText xml:space="preserve">f user has chosen a date </w:delText>
              </w:r>
              <w:r w:rsidRPr="00112130" w:rsidDel="001C38DF">
                <w:delText>for a truck recipe</w:delText>
              </w:r>
              <w:r w:rsidDel="001C38DF">
                <w:delText xml:space="preserve">’s </w:delText>
              </w:r>
              <w:r w:rsidRPr="00112130" w:rsidDel="001C38DF">
                <w:delText xml:space="preserve">“Do not sync changes before:” </w:delText>
              </w:r>
              <w:r w:rsidDel="001C38DF">
                <w:delText>and it is greater than</w:delText>
              </w:r>
              <w:r w:rsidRPr="00112130" w:rsidDel="001C38DF">
                <w:delText xml:space="preserve"> today</w:delText>
              </w:r>
              <w:r w:rsidDel="001C38DF">
                <w:delText xml:space="preserve">. When user clicks </w:delText>
              </w:r>
              <w:r w:rsidRPr="00112130" w:rsidDel="001C38DF">
                <w:delText>the Re</w:delText>
              </w:r>
              <w:r w:rsidDel="001C38DF">
                <w:delText>c</w:delText>
              </w:r>
              <w:r w:rsidRPr="00112130" w:rsidDel="001C38DF">
                <w:delText>alculate button on the truck item</w:delText>
              </w:r>
              <w:r w:rsidDel="001C38DF">
                <w:delText>, pop up a warning window. This logic should be implemented in customization page as well.</w:delText>
              </w:r>
            </w:del>
          </w:p>
          <w:p w14:paraId="62495574" w14:textId="5B286E4C" w:rsidR="00A755EF" w:rsidDel="001C38DF" w:rsidRDefault="00A755EF" w:rsidP="00A755EF">
            <w:pPr>
              <w:pStyle w:val="ListParagraph"/>
              <w:ind w:left="360"/>
              <w:rPr>
                <w:del w:id="126" w:author="Bonnie Yang" w:date="2022-11-04T17:32:00Z"/>
              </w:rPr>
            </w:pPr>
            <w:del w:id="127" w:author="Bonnie Yang" w:date="2022-11-04T17:32:00Z">
              <w:r w:rsidDel="001C38DF">
                <w:delText xml:space="preserve">Header: </w:delText>
              </w:r>
              <w:r w:rsidRPr="00AD42F5" w:rsidDel="001C38DF">
                <w:delText>Unable to recalculate nutrition</w:delText>
              </w:r>
              <w:r w:rsidDel="001C38DF">
                <w:delText xml:space="preserve"> </w:delText>
              </w:r>
            </w:del>
          </w:p>
          <w:p w14:paraId="32602DFD" w14:textId="32F48A65" w:rsidR="00A755EF" w:rsidDel="001C38DF" w:rsidRDefault="00A755EF" w:rsidP="00A755EF">
            <w:pPr>
              <w:pStyle w:val="ListParagraph"/>
              <w:ind w:left="360"/>
              <w:rPr>
                <w:del w:id="128" w:author="Bonnie Yang" w:date="2022-11-04T17:32:00Z"/>
              </w:rPr>
            </w:pPr>
            <w:del w:id="129" w:author="Bonnie Yang" w:date="2022-11-04T17:32:00Z">
              <w:r w:rsidDel="001C38DF">
                <w:delText xml:space="preserve">Body: </w:delText>
              </w:r>
              <w:r w:rsidRPr="00AD42F5" w:rsidDel="001C38DF">
                <w:delText>The truck recipe’s nutrition has a “do not sync changes before” date in the future. Please contact the Nutrition team or a Cookbook site admin to remove this value before trying again.</w:delText>
              </w:r>
            </w:del>
          </w:p>
          <w:p w14:paraId="2ED11D80" w14:textId="422292D7" w:rsidR="00A755EF" w:rsidDel="001C38DF" w:rsidRDefault="00A755EF" w:rsidP="00A755EF">
            <w:pPr>
              <w:pStyle w:val="ListParagraph"/>
              <w:ind w:left="360"/>
              <w:rPr>
                <w:del w:id="130" w:author="Bonnie Yang" w:date="2022-11-04T17:32:00Z"/>
              </w:rPr>
            </w:pPr>
            <w:del w:id="131" w:author="Bonnie Yang" w:date="2022-11-04T17:32:00Z">
              <w:r w:rsidDel="001C38DF">
                <w:delText xml:space="preserve">Buttons: OK: cancel and close the pop-up window. </w:delText>
              </w:r>
            </w:del>
          </w:p>
          <w:p w14:paraId="27658221" w14:textId="3B477DC9" w:rsidR="00A755EF" w:rsidRPr="00E92FBB" w:rsidRDefault="003B2268">
            <w:pPr>
              <w:pStyle w:val="ListParagraph"/>
              <w:numPr>
                <w:ilvl w:val="0"/>
                <w:numId w:val="1591"/>
              </w:numPr>
              <w:pPrChange w:id="132" w:author="Bonnie Yang [2]" w:date="2022-11-04T17:11:00Z">
                <w:pPr>
                  <w:pStyle w:val="ListParagraph"/>
                  <w:numPr>
                    <w:numId w:val="1329"/>
                  </w:numPr>
                  <w:ind w:left="360" w:hanging="360"/>
                </w:pPr>
              </w:pPrChange>
            </w:pPr>
            <w:ins w:id="133" w:author="Bonnie Yang" w:date="2022-11-08T13:45:00Z">
              <w:r>
                <w:t>When user clicks ‘Recalculate’ button,</w:t>
              </w:r>
              <w:r w:rsidDel="003B2268">
                <w:t xml:space="preserve"> </w:t>
              </w:r>
            </w:ins>
            <w:del w:id="134" w:author="Bonnie Yang" w:date="2022-11-08T13:45:00Z">
              <w:r w:rsidR="00A755EF" w:rsidDel="003B2268">
                <w:delText xml:space="preserve">If </w:delText>
              </w:r>
              <w:r w:rsidR="00A755EF" w:rsidRPr="003F6603" w:rsidDel="003B2268">
                <w:delText>the value of truck recipe’s “Do not sync changes before” doesn’t exist or</w:delText>
              </w:r>
              <w:r w:rsidR="00A755EF" w:rsidDel="003B2268">
                <w:delText xml:space="preserve"> the date is </w:delText>
              </w:r>
              <w:r w:rsidR="00A755EF" w:rsidRPr="00B20D1B" w:rsidDel="003B2268">
                <w:delText>&lt;= today</w:delText>
              </w:r>
              <w:r w:rsidR="00A755EF" w:rsidDel="003B2268">
                <w:delText>,</w:delText>
              </w:r>
            </w:del>
            <w:r w:rsidR="00A755EF">
              <w:t xml:space="preserve"> display </w:t>
            </w:r>
            <w:r w:rsidR="00A755EF" w:rsidRPr="00E92FBB">
              <w:t xml:space="preserve">a confirmation warning as user clicks </w:t>
            </w:r>
            <w:r w:rsidR="00A755EF">
              <w:t>‘</w:t>
            </w:r>
            <w:r w:rsidR="00A755EF" w:rsidRPr="00E92FBB">
              <w:t>Recalculate</w:t>
            </w:r>
            <w:r w:rsidR="00A755EF">
              <w:t>’</w:t>
            </w:r>
            <w:r w:rsidR="00A755EF" w:rsidRPr="00E92FBB">
              <w:t xml:space="preserve"> on item detail page or customization page.</w:t>
            </w:r>
          </w:p>
          <w:p w14:paraId="7C3E0287" w14:textId="77777777" w:rsidR="00A755EF" w:rsidRPr="00E92FBB" w:rsidRDefault="00A755EF" w:rsidP="00A755EF">
            <w:pPr>
              <w:widowControl/>
              <w:spacing w:before="100" w:beforeAutospacing="1" w:after="100" w:afterAutospacing="1"/>
              <w:ind w:leftChars="200" w:left="420"/>
              <w:jc w:val="left"/>
              <w:rPr>
                <w:rFonts w:eastAsia="宋体" w:cs="宋体"/>
                <w:kern w:val="0"/>
                <w:szCs w:val="24"/>
              </w:rPr>
            </w:pPr>
            <w:r w:rsidRPr="00E92FBB">
              <w:rPr>
                <w:rFonts w:eastAsia="宋体" w:cs="宋体"/>
                <w:kern w:val="0"/>
                <w:szCs w:val="24"/>
              </w:rPr>
              <w:t xml:space="preserve">Header: Are you sure? </w:t>
            </w:r>
          </w:p>
          <w:p w14:paraId="71F3ED60" w14:textId="77777777" w:rsidR="00A755EF" w:rsidRPr="00E92FBB" w:rsidRDefault="00A755EF" w:rsidP="00A755EF">
            <w:pPr>
              <w:widowControl/>
              <w:spacing w:before="100" w:beforeAutospacing="1" w:after="100" w:afterAutospacing="1"/>
              <w:ind w:leftChars="200" w:left="420"/>
              <w:jc w:val="left"/>
              <w:rPr>
                <w:rFonts w:eastAsia="宋体" w:cs="宋体"/>
                <w:kern w:val="0"/>
                <w:szCs w:val="24"/>
              </w:rPr>
            </w:pPr>
            <w:r w:rsidRPr="00E92FBB">
              <w:rPr>
                <w:rFonts w:eastAsia="宋体" w:cs="宋体"/>
                <w:kern w:val="0"/>
                <w:szCs w:val="24"/>
              </w:rPr>
              <w:t>Body: The truck recipe’s nutrition will be calculated according to recipe</w:t>
            </w:r>
            <w:r>
              <w:rPr>
                <w:rFonts w:eastAsia="宋体" w:cs="宋体"/>
                <w:kern w:val="0"/>
                <w:szCs w:val="24"/>
              </w:rPr>
              <w:t>’</w:t>
            </w:r>
            <w:r w:rsidRPr="00E92FBB">
              <w:rPr>
                <w:rFonts w:eastAsia="宋体" w:cs="宋体"/>
                <w:kern w:val="0"/>
                <w:szCs w:val="24"/>
              </w:rPr>
              <w:t>s nutrition data and will be synced to Consumer App. Are you sure you want to continue?</w:t>
            </w:r>
          </w:p>
          <w:p w14:paraId="35E6714A" w14:textId="77777777" w:rsidR="00A755EF" w:rsidRPr="00E92FBB" w:rsidRDefault="00A755EF" w:rsidP="00A755EF">
            <w:pPr>
              <w:widowControl/>
              <w:spacing w:before="100" w:beforeAutospacing="1" w:after="100" w:afterAutospacing="1"/>
              <w:ind w:leftChars="200" w:left="420"/>
              <w:jc w:val="left"/>
              <w:rPr>
                <w:rFonts w:eastAsia="宋体" w:cs="宋体"/>
                <w:kern w:val="0"/>
                <w:szCs w:val="24"/>
              </w:rPr>
            </w:pPr>
            <w:r w:rsidRPr="00E92FBB">
              <w:rPr>
                <w:rFonts w:eastAsia="宋体" w:cs="宋体"/>
                <w:kern w:val="0"/>
                <w:szCs w:val="24"/>
              </w:rPr>
              <w:t>Buttons:</w:t>
            </w:r>
          </w:p>
          <w:p w14:paraId="6494EFA2" w14:textId="77777777" w:rsidR="00A755EF" w:rsidRPr="00E92FBB" w:rsidRDefault="00A755EF" w:rsidP="00A755EF">
            <w:pPr>
              <w:widowControl/>
              <w:numPr>
                <w:ilvl w:val="0"/>
                <w:numId w:val="1291"/>
              </w:numPr>
              <w:spacing w:before="100" w:beforeAutospacing="1" w:after="100" w:afterAutospacing="1"/>
              <w:ind w:leftChars="371" w:left="1139"/>
              <w:jc w:val="left"/>
              <w:rPr>
                <w:rFonts w:eastAsia="宋体" w:cs="宋体"/>
                <w:kern w:val="0"/>
                <w:szCs w:val="24"/>
              </w:rPr>
            </w:pPr>
            <w:r w:rsidRPr="00E92FBB">
              <w:rPr>
                <w:rFonts w:eastAsia="宋体" w:cs="宋体"/>
                <w:kern w:val="0"/>
                <w:szCs w:val="24"/>
              </w:rPr>
              <w:t>Cancel: cancel the action and close the warning modal.</w:t>
            </w:r>
          </w:p>
          <w:p w14:paraId="40BA0C31" w14:textId="77777777" w:rsidR="00A755EF" w:rsidRPr="00F412EC" w:rsidRDefault="00A755EF" w:rsidP="00A755EF">
            <w:pPr>
              <w:widowControl/>
              <w:numPr>
                <w:ilvl w:val="0"/>
                <w:numId w:val="1291"/>
              </w:numPr>
              <w:spacing w:before="100" w:beforeAutospacing="1" w:after="100" w:afterAutospacing="1"/>
              <w:ind w:leftChars="371" w:left="1139"/>
              <w:jc w:val="left"/>
            </w:pPr>
            <w:proofErr w:type="gramStart"/>
            <w:r w:rsidRPr="00E92FBB">
              <w:rPr>
                <w:rFonts w:eastAsia="宋体" w:cs="宋体"/>
                <w:kern w:val="0"/>
                <w:szCs w:val="24"/>
              </w:rPr>
              <w:t>Continue</w:t>
            </w:r>
            <w:proofErr w:type="gramEnd"/>
            <w:r w:rsidRPr="00E92FBB">
              <w:rPr>
                <w:rFonts w:eastAsia="宋体" w:cs="宋体"/>
                <w:kern w:val="0"/>
                <w:szCs w:val="24"/>
              </w:rPr>
              <w:t>: recalculate it.</w:t>
            </w:r>
          </w:p>
          <w:p w14:paraId="3C7294AF" w14:textId="3E5BA625" w:rsidR="00A755EF" w:rsidRDefault="00A755EF">
            <w:pPr>
              <w:pStyle w:val="ListParagraph"/>
              <w:numPr>
                <w:ilvl w:val="0"/>
                <w:numId w:val="1591"/>
              </w:numPr>
              <w:pPrChange w:id="135" w:author="Bonnie Yang [2]" w:date="2022-11-04T17:11:00Z">
                <w:pPr>
                  <w:pStyle w:val="ListParagraph"/>
                  <w:numPr>
                    <w:numId w:val="1329"/>
                  </w:numPr>
                  <w:ind w:left="360" w:hanging="360"/>
                </w:pPr>
              </w:pPrChange>
            </w:pPr>
            <w:r>
              <w:t>Recalculate item’s nutrition by ‘Recalculate’ button</w:t>
            </w:r>
            <w:del w:id="136" w:author="Bonnie Yang" w:date="2022-11-08T13:46:00Z">
              <w:r w:rsidDel="003B2268">
                <w:delText xml:space="preserve"> if the truck recipe’s ‘Do not sync before date’ is null or &lt; today</w:delText>
              </w:r>
            </w:del>
            <w:r>
              <w:t xml:space="preserve">, AND </w:t>
            </w:r>
            <w:ins w:id="137" w:author="Bonnie Yang" w:date="2022-11-16T19:32:00Z">
              <w:r w:rsidR="00302B96">
                <w:t xml:space="preserve">the truck item or </w:t>
              </w:r>
            </w:ins>
            <w:r>
              <w:t xml:space="preserve">ANY the </w:t>
            </w:r>
            <w:ins w:id="138" w:author="Bonnie Yang" w:date="2022-11-16T19:32:00Z">
              <w:r w:rsidR="00302B96">
                <w:t xml:space="preserve">direct </w:t>
              </w:r>
            </w:ins>
            <w:r>
              <w:t xml:space="preserve">components’ nutrition/allergens review toggle is ‘No’, which are in nested structure of the truck recipe, display a warning message: </w:t>
            </w:r>
          </w:p>
          <w:p w14:paraId="12BED219" w14:textId="77777777" w:rsidR="00A755EF" w:rsidRDefault="00A755EF" w:rsidP="00A755EF">
            <w:pPr>
              <w:pStyle w:val="ListParagraph"/>
              <w:ind w:left="360"/>
            </w:pPr>
            <w:r>
              <w:t xml:space="preserve">Warning message: </w:t>
            </w:r>
          </w:p>
          <w:p w14:paraId="3D8EB85D" w14:textId="77777777" w:rsidR="00A755EF" w:rsidRDefault="00A755EF" w:rsidP="00A755EF">
            <w:pPr>
              <w:pStyle w:val="ListParagraph"/>
              <w:ind w:left="360"/>
            </w:pPr>
            <w:r>
              <w:t>Are you sure</w:t>
            </w:r>
          </w:p>
          <w:p w14:paraId="274392DD" w14:textId="77777777" w:rsidR="00A755EF" w:rsidRDefault="00A755EF" w:rsidP="00A755EF">
            <w:pPr>
              <w:pStyle w:val="ListParagraph"/>
              <w:ind w:left="360"/>
            </w:pPr>
            <w:r>
              <w:t xml:space="preserve">The truck recipe’s nutrition will be calculated according to recipe’s nutrition data and will be synced to Consumer App. Although, </w:t>
            </w:r>
            <w:r w:rsidRPr="00477CB8">
              <w:t>the truck recipe or its components</w:t>
            </w:r>
            <w:r>
              <w:t>’</w:t>
            </w:r>
            <w:r w:rsidRPr="00477CB8">
              <w:t xml:space="preserve"> </w:t>
            </w:r>
            <w:r>
              <w:t>nutrition/allergens haven’t been approved. Are you sure you want to continue?</w:t>
            </w:r>
          </w:p>
          <w:p w14:paraId="66660246" w14:textId="77777777" w:rsidR="00A755EF" w:rsidRDefault="00A755EF" w:rsidP="00A755EF">
            <w:pPr>
              <w:pStyle w:val="ListParagraph"/>
              <w:ind w:left="360"/>
            </w:pPr>
            <w:r>
              <w:t>Cancel: cancel the action and close the warning modal.</w:t>
            </w:r>
          </w:p>
          <w:p w14:paraId="72721709" w14:textId="77777777" w:rsidR="00A755EF" w:rsidRDefault="00A755EF" w:rsidP="00A755EF">
            <w:pPr>
              <w:pStyle w:val="ListParagraph"/>
              <w:ind w:left="360"/>
            </w:pPr>
            <w:proofErr w:type="gramStart"/>
            <w:r>
              <w:t>Continue</w:t>
            </w:r>
            <w:proofErr w:type="gramEnd"/>
            <w:r>
              <w:t>: recalculate it.</w:t>
            </w:r>
          </w:p>
          <w:p w14:paraId="1DEAABC8" w14:textId="77777777" w:rsidR="00A755EF" w:rsidRDefault="00A755EF">
            <w:pPr>
              <w:pStyle w:val="ListParagraph"/>
              <w:numPr>
                <w:ilvl w:val="0"/>
                <w:numId w:val="1591"/>
              </w:numPr>
              <w:pPrChange w:id="139" w:author="Bonnie Yang [2]" w:date="2022-11-04T17:11:00Z">
                <w:pPr>
                  <w:pStyle w:val="ListParagraph"/>
                  <w:numPr>
                    <w:numId w:val="1329"/>
                  </w:numPr>
                  <w:ind w:left="360" w:hanging="360"/>
                </w:pPr>
              </w:pPrChange>
            </w:pPr>
            <w:r w:rsidRPr="00EE5E9A">
              <w:lastRenderedPageBreak/>
              <w:t>Click</w:t>
            </w:r>
            <w:r>
              <w:rPr>
                <w:rFonts w:hint="eastAsia"/>
              </w:rPr>
              <w:t>ing</w:t>
            </w:r>
            <w:r w:rsidRPr="00EE5E9A">
              <w:t xml:space="preserve"> “Recalculate” will trigger recalculate this item’s nutrition and sync to </w:t>
            </w:r>
            <w:r>
              <w:rPr>
                <w:rFonts w:hint="eastAsia"/>
              </w:rPr>
              <w:t>Merch</w:t>
            </w:r>
            <w:r>
              <w:t xml:space="preserve"> tool and </w:t>
            </w:r>
            <w:r w:rsidRPr="00EE5E9A">
              <w:t>consumer App.</w:t>
            </w:r>
          </w:p>
          <w:p w14:paraId="4ECCE6B4" w14:textId="77777777" w:rsidR="00A755EF" w:rsidRDefault="00A755EF" w:rsidP="00A755EF">
            <w:pPr>
              <w:pStyle w:val="ListParagraph"/>
              <w:ind w:left="360"/>
            </w:pPr>
            <w:r>
              <w:t>After it is triggered successfully, show message: “This item’s nutrition data has been recalculated and synced to consumer App. “</w:t>
            </w:r>
          </w:p>
          <w:p w14:paraId="7B771B29" w14:textId="77777777" w:rsidR="00A755EF" w:rsidRPr="00A755EF" w:rsidRDefault="00A755EF" w:rsidP="00A755EF">
            <w:pPr>
              <w:rPr>
                <w:rStyle w:val="Strong"/>
                <w:rFonts w:asciiTheme="minorHAnsi" w:eastAsiaTheme="minorHAnsi" w:hAnsiTheme="minorHAnsi"/>
              </w:rPr>
            </w:pPr>
          </w:p>
          <w:p w14:paraId="77EA0165" w14:textId="63917435" w:rsidR="00A755EF" w:rsidRPr="00A755EF" w:rsidRDefault="00A755EF" w:rsidP="00A755EF">
            <w:pPr>
              <w:pStyle w:val="ListParagraph"/>
              <w:numPr>
                <w:ilvl w:val="0"/>
                <w:numId w:val="1583"/>
              </w:numPr>
              <w:rPr>
                <w:rStyle w:val="Strong"/>
                <w:rFonts w:asciiTheme="minorHAnsi" w:eastAsiaTheme="minorHAnsi" w:hAnsiTheme="minorHAnsi"/>
              </w:rPr>
            </w:pPr>
          </w:p>
        </w:tc>
      </w:tr>
      <w:tr w:rsidR="00A755EF" w:rsidRPr="00452515" w14:paraId="122EBF2E" w14:textId="77777777">
        <w:tc>
          <w:tcPr>
            <w:tcW w:w="8728" w:type="dxa"/>
          </w:tcPr>
          <w:p w14:paraId="4927CEBB" w14:textId="77777777" w:rsidR="00A755EF" w:rsidRDefault="00A755EF">
            <w:r w:rsidRPr="00452515">
              <w:lastRenderedPageBreak/>
              <w:t>Extend Scenario:</w:t>
            </w:r>
          </w:p>
          <w:p w14:paraId="1732C7FC" w14:textId="77777777" w:rsidR="00A755EF" w:rsidRPr="00452515" w:rsidRDefault="00A755EF"/>
        </w:tc>
      </w:tr>
      <w:tr w:rsidR="00A755EF" w:rsidRPr="00452515" w14:paraId="6E49CE02" w14:textId="77777777">
        <w:tc>
          <w:tcPr>
            <w:tcW w:w="8728" w:type="dxa"/>
          </w:tcPr>
          <w:p w14:paraId="2668F6C5" w14:textId="77777777" w:rsidR="00A755EF" w:rsidRDefault="00A755EF">
            <w:r w:rsidRPr="00452515">
              <w:t>Exception Scenario:</w:t>
            </w:r>
          </w:p>
          <w:p w14:paraId="23CF99BE" w14:textId="77777777" w:rsidR="00A755EF" w:rsidRPr="00452515" w:rsidRDefault="00A755EF"/>
        </w:tc>
      </w:tr>
      <w:tr w:rsidR="00A755EF" w:rsidRPr="00452515" w14:paraId="30080E31" w14:textId="77777777">
        <w:tc>
          <w:tcPr>
            <w:tcW w:w="8728" w:type="dxa"/>
          </w:tcPr>
          <w:p w14:paraId="20712794" w14:textId="77777777" w:rsidR="00A755EF" w:rsidRPr="00452515" w:rsidRDefault="00A755EF">
            <w:r w:rsidRPr="00452515">
              <w:t>Notes:</w:t>
            </w:r>
          </w:p>
        </w:tc>
      </w:tr>
      <w:tr w:rsidR="00A755EF" w:rsidRPr="00452515" w14:paraId="0898B0B7" w14:textId="77777777">
        <w:tc>
          <w:tcPr>
            <w:tcW w:w="8728" w:type="dxa"/>
          </w:tcPr>
          <w:p w14:paraId="401534D5" w14:textId="77777777" w:rsidR="00A755EF" w:rsidRPr="00452515" w:rsidRDefault="00A755EF">
            <w:r w:rsidRPr="00452515">
              <w:t>Q/A:</w:t>
            </w:r>
          </w:p>
        </w:tc>
      </w:tr>
    </w:tbl>
    <w:p w14:paraId="012D35C2" w14:textId="734E942D" w:rsidR="00A755EF" w:rsidRDefault="00A755EF" w:rsidP="00A755EF"/>
    <w:p w14:paraId="28976867" w14:textId="77777777" w:rsidR="00A755EF" w:rsidRPr="00A755EF" w:rsidRDefault="00A755EF" w:rsidP="00A755EF"/>
    <w:p w14:paraId="1A0AD262" w14:textId="3574065C" w:rsidR="00C350D0" w:rsidRPr="00C350D0" w:rsidRDefault="00721AFA" w:rsidP="00C350D0">
      <w:pPr>
        <w:pStyle w:val="Heading2"/>
        <w:numPr>
          <w:ilvl w:val="1"/>
          <w:numId w:val="1522"/>
        </w:numPr>
        <w:rPr>
          <w:rFonts w:ascii="Arial" w:hAnsi="Arial" w:cs="Arial"/>
        </w:rPr>
      </w:pPr>
      <w:r>
        <w:rPr>
          <w:rFonts w:ascii="Arial" w:hAnsi="Arial" w:cs="Arial" w:hint="eastAsia"/>
        </w:rPr>
        <w:t>Tran-</w:t>
      </w:r>
      <w:r w:rsidR="00C350D0" w:rsidRPr="00C350D0">
        <w:rPr>
          <w:rFonts w:ascii="Arial" w:hAnsi="Arial" w:cs="Arial"/>
        </w:rPr>
        <w:t>MS05-1</w:t>
      </w:r>
      <w:r w:rsidR="00023220">
        <w:rPr>
          <w:rFonts w:ascii="Arial" w:hAnsi="Arial" w:cs="Arial"/>
        </w:rPr>
        <w:t>9</w:t>
      </w:r>
      <w:r w:rsidR="00C350D0" w:rsidRPr="00C350D0">
        <w:rPr>
          <w:rFonts w:ascii="Arial" w:hAnsi="Arial" w:cs="Arial"/>
        </w:rPr>
        <w:t xml:space="preserve"> </w:t>
      </w:r>
      <w:r w:rsidR="00075A3B">
        <w:rPr>
          <w:rFonts w:ascii="Arial" w:hAnsi="Arial" w:cs="Arial"/>
        </w:rPr>
        <w:t>Customization Usage</w:t>
      </w:r>
      <w:r w:rsidR="00C350D0" w:rsidRPr="00C350D0">
        <w:rPr>
          <w:rFonts w:ascii="Arial" w:hAnsi="Arial" w:cs="Arial"/>
        </w:rPr>
        <w:t xml:space="preserve"> Card</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28"/>
      </w:tblGrid>
      <w:tr w:rsidR="00C350D0" w:rsidRPr="00452515" w14:paraId="55C85860" w14:textId="77777777" w:rsidTr="00721AFA">
        <w:tc>
          <w:tcPr>
            <w:tcW w:w="8728" w:type="dxa"/>
          </w:tcPr>
          <w:p w14:paraId="3852A673" w14:textId="2312E8DC" w:rsidR="00C350D0" w:rsidRPr="00E97505" w:rsidRDefault="00C350D0">
            <w:pPr>
              <w:rPr>
                <w:rStyle w:val="Strong"/>
              </w:rPr>
            </w:pPr>
            <w:r w:rsidRPr="00F102DD">
              <w:rPr>
                <w:rStyle w:val="Strong"/>
              </w:rPr>
              <w:t>MS05-1</w:t>
            </w:r>
            <w:r w:rsidR="00023220">
              <w:rPr>
                <w:rStyle w:val="Strong"/>
              </w:rPr>
              <w:t>9</w:t>
            </w:r>
            <w:r w:rsidRPr="00C350D0">
              <w:rPr>
                <w:rStyle w:val="Strong"/>
              </w:rPr>
              <w:t xml:space="preserve"> </w:t>
            </w:r>
            <w:r w:rsidR="00075A3B" w:rsidRPr="00075A3B">
              <w:rPr>
                <w:rStyle w:val="Strong"/>
              </w:rPr>
              <w:t>Customization Usage</w:t>
            </w:r>
            <w:r w:rsidRPr="00F102DD">
              <w:rPr>
                <w:rStyle w:val="Strong"/>
              </w:rPr>
              <w:t xml:space="preserve"> Card</w:t>
            </w:r>
          </w:p>
        </w:tc>
      </w:tr>
      <w:tr w:rsidR="00C350D0" w:rsidRPr="00452515" w14:paraId="746263BB" w14:textId="77777777" w:rsidTr="00721AFA">
        <w:tc>
          <w:tcPr>
            <w:tcW w:w="8728" w:type="dxa"/>
          </w:tcPr>
          <w:p w14:paraId="01F34979" w14:textId="77777777" w:rsidR="00C350D0" w:rsidRPr="00E97505" w:rsidRDefault="00C350D0">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C350D0" w14:paraId="14F9F1D5" w14:textId="77777777">
              <w:trPr>
                <w:jc w:val="center"/>
              </w:trPr>
              <w:tc>
                <w:tcPr>
                  <w:tcW w:w="1169" w:type="dxa"/>
                </w:tcPr>
                <w:p w14:paraId="6D565E54" w14:textId="77777777" w:rsidR="00C350D0" w:rsidRPr="007A35F7" w:rsidRDefault="00C350D0">
                  <w:pPr>
                    <w:rPr>
                      <w:rFonts w:ascii="Arial" w:hAnsi="Arial" w:cs="Arial"/>
                    </w:rPr>
                  </w:pPr>
                  <w:r w:rsidRPr="007A35F7">
                    <w:rPr>
                      <w:rFonts w:ascii="Arial" w:hAnsi="Arial" w:cs="Arial"/>
                    </w:rPr>
                    <w:t>Version</w:t>
                  </w:r>
                </w:p>
              </w:tc>
              <w:tc>
                <w:tcPr>
                  <w:tcW w:w="1357" w:type="dxa"/>
                </w:tcPr>
                <w:p w14:paraId="256D9F47" w14:textId="77777777" w:rsidR="00C350D0" w:rsidRPr="007A35F7" w:rsidRDefault="00C350D0">
                  <w:pPr>
                    <w:rPr>
                      <w:rFonts w:ascii="Arial" w:hAnsi="Arial" w:cs="Arial"/>
                    </w:rPr>
                  </w:pPr>
                  <w:r w:rsidRPr="007A35F7">
                    <w:rPr>
                      <w:rFonts w:ascii="Arial" w:hAnsi="Arial" w:cs="Arial"/>
                    </w:rPr>
                    <w:t>Date</w:t>
                  </w:r>
                </w:p>
              </w:tc>
              <w:tc>
                <w:tcPr>
                  <w:tcW w:w="1315" w:type="dxa"/>
                </w:tcPr>
                <w:p w14:paraId="79841A6A" w14:textId="77777777" w:rsidR="00C350D0" w:rsidRPr="007A35F7" w:rsidRDefault="00C350D0">
                  <w:pPr>
                    <w:rPr>
                      <w:rFonts w:ascii="Arial" w:hAnsi="Arial" w:cs="Arial"/>
                    </w:rPr>
                  </w:pPr>
                  <w:r w:rsidRPr="007A35F7">
                    <w:rPr>
                      <w:rFonts w:ascii="Arial" w:hAnsi="Arial" w:cs="Arial"/>
                    </w:rPr>
                    <w:t>Updated By</w:t>
                  </w:r>
                </w:p>
              </w:tc>
              <w:tc>
                <w:tcPr>
                  <w:tcW w:w="3924" w:type="dxa"/>
                </w:tcPr>
                <w:p w14:paraId="5BF65A7A" w14:textId="77777777" w:rsidR="00C350D0" w:rsidRPr="007A35F7" w:rsidRDefault="00C350D0">
                  <w:pPr>
                    <w:rPr>
                      <w:rFonts w:ascii="Arial" w:hAnsi="Arial" w:cs="Arial"/>
                    </w:rPr>
                  </w:pPr>
                  <w:r w:rsidRPr="007A35F7">
                    <w:rPr>
                      <w:rFonts w:ascii="Arial" w:hAnsi="Arial" w:cs="Arial"/>
                    </w:rPr>
                    <w:t>Description</w:t>
                  </w:r>
                </w:p>
              </w:tc>
            </w:tr>
            <w:tr w:rsidR="00C350D0" w14:paraId="5B80F9E9" w14:textId="77777777">
              <w:trPr>
                <w:jc w:val="center"/>
              </w:trPr>
              <w:tc>
                <w:tcPr>
                  <w:tcW w:w="1169" w:type="dxa"/>
                </w:tcPr>
                <w:p w14:paraId="53BF475A" w14:textId="77777777" w:rsidR="00C350D0" w:rsidRPr="007A35F7" w:rsidRDefault="00C350D0">
                  <w:pPr>
                    <w:rPr>
                      <w:rFonts w:ascii="Arial" w:hAnsi="Arial" w:cs="Arial"/>
                    </w:rPr>
                  </w:pPr>
                  <w:r w:rsidRPr="007A35F7">
                    <w:rPr>
                      <w:rFonts w:ascii="Arial" w:hAnsi="Arial" w:cs="Arial"/>
                    </w:rPr>
                    <w:t>1.0</w:t>
                  </w:r>
                </w:p>
              </w:tc>
              <w:tc>
                <w:tcPr>
                  <w:tcW w:w="1357" w:type="dxa"/>
                </w:tcPr>
                <w:p w14:paraId="6C2132C4" w14:textId="665681CF" w:rsidR="00C350D0" w:rsidRPr="007A35F7" w:rsidRDefault="00C350D0">
                  <w:pPr>
                    <w:rPr>
                      <w:rFonts w:ascii="Arial" w:hAnsi="Arial" w:cs="Arial"/>
                    </w:rPr>
                  </w:pPr>
                  <w:r w:rsidRPr="007A35F7">
                    <w:rPr>
                      <w:rFonts w:ascii="Arial" w:hAnsi="Arial" w:cs="Arial"/>
                    </w:rPr>
                    <w:t>2022.</w:t>
                  </w:r>
                  <w:r>
                    <w:rPr>
                      <w:rFonts w:ascii="Arial" w:hAnsi="Arial" w:cs="Arial"/>
                    </w:rPr>
                    <w:t>10.20</w:t>
                  </w:r>
                </w:p>
              </w:tc>
              <w:tc>
                <w:tcPr>
                  <w:tcW w:w="1315" w:type="dxa"/>
                </w:tcPr>
                <w:p w14:paraId="50A578B2" w14:textId="77777777" w:rsidR="00C350D0" w:rsidRPr="007A35F7" w:rsidRDefault="00C350D0">
                  <w:pPr>
                    <w:rPr>
                      <w:rFonts w:ascii="Arial" w:hAnsi="Arial" w:cs="Arial"/>
                    </w:rPr>
                  </w:pPr>
                  <w:r w:rsidRPr="007A35F7">
                    <w:rPr>
                      <w:rFonts w:ascii="Arial" w:hAnsi="Arial" w:cs="Arial"/>
                    </w:rPr>
                    <w:t>Bonnie</w:t>
                  </w:r>
                </w:p>
              </w:tc>
              <w:tc>
                <w:tcPr>
                  <w:tcW w:w="3924" w:type="dxa"/>
                </w:tcPr>
                <w:p w14:paraId="7714294A" w14:textId="455EEAD6" w:rsidR="00C350D0" w:rsidRPr="007A35F7" w:rsidRDefault="00C350D0">
                  <w:pPr>
                    <w:rPr>
                      <w:rFonts w:ascii="Arial" w:hAnsi="Arial" w:cs="Arial"/>
                    </w:rPr>
                  </w:pPr>
                  <w:r w:rsidRPr="007A35F7">
                    <w:rPr>
                      <w:rFonts w:ascii="Arial" w:hAnsi="Arial" w:cs="Arial"/>
                    </w:rPr>
                    <w:t>First version</w:t>
                  </w:r>
                </w:p>
              </w:tc>
            </w:tr>
            <w:tr w:rsidR="00C350D0" w14:paraId="70154B79" w14:textId="77777777">
              <w:trPr>
                <w:jc w:val="center"/>
              </w:trPr>
              <w:tc>
                <w:tcPr>
                  <w:tcW w:w="1169" w:type="dxa"/>
                </w:tcPr>
                <w:p w14:paraId="7E004D90" w14:textId="77777777" w:rsidR="00C350D0" w:rsidRDefault="00C350D0"/>
              </w:tc>
              <w:tc>
                <w:tcPr>
                  <w:tcW w:w="1357" w:type="dxa"/>
                </w:tcPr>
                <w:p w14:paraId="6CAC790F" w14:textId="77777777" w:rsidR="00C350D0" w:rsidRDefault="00C350D0"/>
              </w:tc>
              <w:tc>
                <w:tcPr>
                  <w:tcW w:w="1315" w:type="dxa"/>
                </w:tcPr>
                <w:p w14:paraId="2FAD1615" w14:textId="77777777" w:rsidR="00C350D0" w:rsidRDefault="00C350D0"/>
              </w:tc>
              <w:tc>
                <w:tcPr>
                  <w:tcW w:w="3924" w:type="dxa"/>
                </w:tcPr>
                <w:p w14:paraId="1E34F12F" w14:textId="77777777" w:rsidR="00C350D0" w:rsidRDefault="00C350D0"/>
              </w:tc>
            </w:tr>
            <w:tr w:rsidR="00C350D0" w14:paraId="1490E9BB" w14:textId="77777777">
              <w:trPr>
                <w:jc w:val="center"/>
              </w:trPr>
              <w:tc>
                <w:tcPr>
                  <w:tcW w:w="1169" w:type="dxa"/>
                </w:tcPr>
                <w:p w14:paraId="7BFD5205" w14:textId="77777777" w:rsidR="00C350D0" w:rsidRDefault="00C350D0"/>
              </w:tc>
              <w:tc>
                <w:tcPr>
                  <w:tcW w:w="1357" w:type="dxa"/>
                </w:tcPr>
                <w:p w14:paraId="40408DC4" w14:textId="77777777" w:rsidR="00C350D0" w:rsidRDefault="00C350D0"/>
              </w:tc>
              <w:tc>
                <w:tcPr>
                  <w:tcW w:w="1315" w:type="dxa"/>
                </w:tcPr>
                <w:p w14:paraId="078B6D1A" w14:textId="77777777" w:rsidR="00C350D0" w:rsidRDefault="00C350D0"/>
              </w:tc>
              <w:tc>
                <w:tcPr>
                  <w:tcW w:w="3924" w:type="dxa"/>
                </w:tcPr>
                <w:p w14:paraId="0AE52A35" w14:textId="77777777" w:rsidR="00C350D0" w:rsidRDefault="00C350D0"/>
              </w:tc>
            </w:tr>
            <w:tr w:rsidR="00C350D0" w14:paraId="6F075861" w14:textId="77777777">
              <w:trPr>
                <w:jc w:val="center"/>
              </w:trPr>
              <w:tc>
                <w:tcPr>
                  <w:tcW w:w="1169" w:type="dxa"/>
                </w:tcPr>
                <w:p w14:paraId="1663606F" w14:textId="77777777" w:rsidR="00C350D0" w:rsidRDefault="00C350D0"/>
              </w:tc>
              <w:tc>
                <w:tcPr>
                  <w:tcW w:w="1357" w:type="dxa"/>
                </w:tcPr>
                <w:p w14:paraId="7D775052" w14:textId="77777777" w:rsidR="00C350D0" w:rsidRDefault="00C350D0"/>
              </w:tc>
              <w:tc>
                <w:tcPr>
                  <w:tcW w:w="1315" w:type="dxa"/>
                </w:tcPr>
                <w:p w14:paraId="65515D5C" w14:textId="77777777" w:rsidR="00C350D0" w:rsidRDefault="00C350D0"/>
              </w:tc>
              <w:tc>
                <w:tcPr>
                  <w:tcW w:w="3924" w:type="dxa"/>
                </w:tcPr>
                <w:p w14:paraId="7D77911F" w14:textId="77777777" w:rsidR="00C350D0" w:rsidRPr="00B66734" w:rsidRDefault="00C350D0"/>
              </w:tc>
            </w:tr>
            <w:tr w:rsidR="00C350D0" w14:paraId="33B155B9" w14:textId="77777777">
              <w:trPr>
                <w:jc w:val="center"/>
              </w:trPr>
              <w:tc>
                <w:tcPr>
                  <w:tcW w:w="1169" w:type="dxa"/>
                </w:tcPr>
                <w:p w14:paraId="07D686D7" w14:textId="77777777" w:rsidR="00C350D0" w:rsidRDefault="00C350D0"/>
              </w:tc>
              <w:tc>
                <w:tcPr>
                  <w:tcW w:w="1357" w:type="dxa"/>
                </w:tcPr>
                <w:p w14:paraId="4BFF947C" w14:textId="77777777" w:rsidR="00C350D0" w:rsidRDefault="00C350D0"/>
              </w:tc>
              <w:tc>
                <w:tcPr>
                  <w:tcW w:w="1315" w:type="dxa"/>
                </w:tcPr>
                <w:p w14:paraId="26F04399" w14:textId="77777777" w:rsidR="00C350D0" w:rsidRDefault="00C350D0"/>
              </w:tc>
              <w:tc>
                <w:tcPr>
                  <w:tcW w:w="3924" w:type="dxa"/>
                </w:tcPr>
                <w:p w14:paraId="6A5E034B" w14:textId="77777777" w:rsidR="00C350D0" w:rsidRDefault="00C350D0"/>
              </w:tc>
            </w:tr>
            <w:tr w:rsidR="00C350D0" w14:paraId="5A82E8C0" w14:textId="77777777">
              <w:trPr>
                <w:jc w:val="center"/>
              </w:trPr>
              <w:tc>
                <w:tcPr>
                  <w:tcW w:w="1169" w:type="dxa"/>
                </w:tcPr>
                <w:p w14:paraId="35326F40" w14:textId="77777777" w:rsidR="00C350D0" w:rsidRDefault="00C350D0"/>
              </w:tc>
              <w:tc>
                <w:tcPr>
                  <w:tcW w:w="1357" w:type="dxa"/>
                </w:tcPr>
                <w:p w14:paraId="6AE2CA4E" w14:textId="77777777" w:rsidR="00C350D0" w:rsidRDefault="00C350D0"/>
              </w:tc>
              <w:tc>
                <w:tcPr>
                  <w:tcW w:w="1315" w:type="dxa"/>
                </w:tcPr>
                <w:p w14:paraId="19780D4C" w14:textId="77777777" w:rsidR="00C350D0" w:rsidRDefault="00C350D0"/>
              </w:tc>
              <w:tc>
                <w:tcPr>
                  <w:tcW w:w="3924" w:type="dxa"/>
                </w:tcPr>
                <w:p w14:paraId="2DA2D2EF" w14:textId="77777777" w:rsidR="00C350D0" w:rsidRPr="005C49CE" w:rsidRDefault="00C350D0"/>
              </w:tc>
            </w:tr>
          </w:tbl>
          <w:p w14:paraId="6B27E3FD" w14:textId="77777777" w:rsidR="00C350D0" w:rsidRDefault="00C350D0"/>
        </w:tc>
      </w:tr>
      <w:tr w:rsidR="00C350D0" w:rsidRPr="00452515" w14:paraId="720E6FA1" w14:textId="77777777" w:rsidTr="00721AFA">
        <w:tc>
          <w:tcPr>
            <w:tcW w:w="8728" w:type="dxa"/>
          </w:tcPr>
          <w:p w14:paraId="7D9902D4" w14:textId="77777777" w:rsidR="00C350D0" w:rsidRPr="00452515" w:rsidRDefault="00C350D0">
            <w:r w:rsidRPr="00E97505">
              <w:rPr>
                <w:rStyle w:val="Strong"/>
              </w:rPr>
              <w:t>Stakeholder:</w:t>
            </w:r>
            <w:r w:rsidRPr="00452515">
              <w:t xml:space="preserve"> </w:t>
            </w:r>
            <w:r>
              <w:t>User with privilege</w:t>
            </w:r>
          </w:p>
        </w:tc>
      </w:tr>
      <w:tr w:rsidR="00C350D0" w:rsidRPr="00452515" w14:paraId="653D70C2" w14:textId="77777777" w:rsidTr="00721AFA">
        <w:tc>
          <w:tcPr>
            <w:tcW w:w="8728" w:type="dxa"/>
          </w:tcPr>
          <w:p w14:paraId="2EDD73FE" w14:textId="77777777" w:rsidR="00C350D0" w:rsidRPr="00E97505" w:rsidRDefault="00C350D0">
            <w:pPr>
              <w:rPr>
                <w:rStyle w:val="Strong"/>
              </w:rPr>
            </w:pPr>
            <w:r w:rsidRPr="00E97505">
              <w:rPr>
                <w:rStyle w:val="Strong"/>
              </w:rPr>
              <w:t xml:space="preserve">Pre-Condition: </w:t>
            </w:r>
          </w:p>
          <w:p w14:paraId="00B79E89" w14:textId="77777777" w:rsidR="00C350D0" w:rsidRDefault="00C350D0">
            <w:pPr>
              <w:rPr>
                <w:rFonts w:ascii="Arial" w:hAnsi="Arial" w:cs="Arial"/>
                <w:sz w:val="20"/>
                <w:szCs w:val="20"/>
              </w:rPr>
            </w:pPr>
            <w:r>
              <w:t>The user goes to the page</w:t>
            </w:r>
            <w:r w:rsidRPr="00DD3CB0">
              <w:rPr>
                <w:rFonts w:ascii="Arial" w:hAnsi="Arial" w:cs="Arial"/>
                <w:sz w:val="20"/>
                <w:szCs w:val="20"/>
              </w:rPr>
              <w:t xml:space="preserve"> </w:t>
            </w:r>
          </w:p>
          <w:p w14:paraId="1F499748" w14:textId="77777777" w:rsidR="00C350D0" w:rsidRPr="00DD3CB0" w:rsidRDefault="00C350D0">
            <w:pPr>
              <w:rPr>
                <w:rFonts w:ascii="Arial" w:hAnsi="Arial" w:cs="Arial"/>
                <w:sz w:val="20"/>
                <w:szCs w:val="20"/>
              </w:rPr>
            </w:pPr>
          </w:p>
        </w:tc>
      </w:tr>
      <w:tr w:rsidR="00C350D0" w:rsidRPr="00452515" w14:paraId="013CD319" w14:textId="77777777" w:rsidTr="00721AFA">
        <w:tc>
          <w:tcPr>
            <w:tcW w:w="8728" w:type="dxa"/>
          </w:tcPr>
          <w:p w14:paraId="2DCB5DDD" w14:textId="77777777" w:rsidR="00C350D0" w:rsidRPr="00E97505" w:rsidRDefault="00C350D0" w:rsidP="00C350D0">
            <w:pPr>
              <w:rPr>
                <w:rStyle w:val="Strong"/>
              </w:rPr>
            </w:pPr>
            <w:r w:rsidRPr="00E97505">
              <w:rPr>
                <w:rStyle w:val="Strong"/>
                <w:rFonts w:hint="eastAsia"/>
              </w:rPr>
              <w:t>Main Scenario:</w:t>
            </w:r>
          </w:p>
          <w:p w14:paraId="0EA61B90" w14:textId="074E404B" w:rsidR="00AA464C" w:rsidRDefault="00721AFA" w:rsidP="00721AFA">
            <w:r w:rsidRPr="00721AFA">
              <w:t>https://wonder.atlassian.net/wiki/x/DAIY_g</w:t>
            </w:r>
          </w:p>
          <w:p w14:paraId="2C923D0C" w14:textId="5FBB0A75" w:rsidR="00C350D0" w:rsidRPr="00075A3B" w:rsidRDefault="00C350D0" w:rsidP="00C350D0">
            <w:pPr>
              <w:rPr>
                <w:rStyle w:val="Strong"/>
              </w:rPr>
            </w:pPr>
          </w:p>
        </w:tc>
      </w:tr>
      <w:tr w:rsidR="00C350D0" w:rsidRPr="00452515" w14:paraId="51EC76C6" w14:textId="77777777" w:rsidTr="00721AFA">
        <w:tc>
          <w:tcPr>
            <w:tcW w:w="8728" w:type="dxa"/>
          </w:tcPr>
          <w:p w14:paraId="5EE53AF3" w14:textId="77777777" w:rsidR="00C350D0" w:rsidRDefault="00C350D0">
            <w:r w:rsidRPr="00452515">
              <w:t>Extend Scenario:</w:t>
            </w:r>
          </w:p>
          <w:p w14:paraId="1B1363E8" w14:textId="77777777" w:rsidR="00C350D0" w:rsidRPr="00452515" w:rsidRDefault="00C350D0"/>
        </w:tc>
      </w:tr>
      <w:tr w:rsidR="00C350D0" w:rsidRPr="00452515" w14:paraId="691E7B15" w14:textId="77777777" w:rsidTr="00721AFA">
        <w:tc>
          <w:tcPr>
            <w:tcW w:w="8728" w:type="dxa"/>
          </w:tcPr>
          <w:p w14:paraId="77956C4F" w14:textId="77777777" w:rsidR="00C350D0" w:rsidRDefault="00C350D0">
            <w:r w:rsidRPr="00452515">
              <w:t>Exception Scenario:</w:t>
            </w:r>
          </w:p>
          <w:p w14:paraId="3A68FF7F" w14:textId="77777777" w:rsidR="00C350D0" w:rsidRPr="00452515" w:rsidRDefault="00C350D0"/>
        </w:tc>
      </w:tr>
      <w:tr w:rsidR="00C350D0" w:rsidRPr="00452515" w14:paraId="232EED99" w14:textId="77777777" w:rsidTr="00721AFA">
        <w:tc>
          <w:tcPr>
            <w:tcW w:w="8728" w:type="dxa"/>
          </w:tcPr>
          <w:p w14:paraId="5164CD90" w14:textId="77777777" w:rsidR="00C350D0" w:rsidRPr="00452515" w:rsidRDefault="00C350D0">
            <w:r w:rsidRPr="00452515">
              <w:t>Notes:</w:t>
            </w:r>
          </w:p>
        </w:tc>
      </w:tr>
      <w:tr w:rsidR="00C350D0" w:rsidRPr="00452515" w14:paraId="5B106817" w14:textId="77777777" w:rsidTr="00721AFA">
        <w:tc>
          <w:tcPr>
            <w:tcW w:w="8728" w:type="dxa"/>
          </w:tcPr>
          <w:p w14:paraId="5A5DC9B7" w14:textId="77777777" w:rsidR="00C350D0" w:rsidRPr="00452515" w:rsidRDefault="00C350D0">
            <w:r w:rsidRPr="00452515">
              <w:t>Q/A:</w:t>
            </w:r>
          </w:p>
        </w:tc>
      </w:tr>
    </w:tbl>
    <w:p w14:paraId="105681A2" w14:textId="77777777" w:rsidR="00C350D0" w:rsidRDefault="00C350D0" w:rsidP="00020897"/>
    <w:p w14:paraId="47C6D7CE" w14:textId="06126155" w:rsidR="003C5616" w:rsidRPr="003C5616" w:rsidRDefault="00DC6F1B" w:rsidP="003C5616">
      <w:pPr>
        <w:pStyle w:val="Heading2"/>
        <w:numPr>
          <w:ilvl w:val="1"/>
          <w:numId w:val="1985"/>
        </w:numPr>
        <w:rPr>
          <w:rFonts w:ascii="Arial" w:hAnsi="Arial" w:cs="Arial"/>
        </w:rPr>
      </w:pPr>
      <w:r>
        <w:rPr>
          <w:rFonts w:ascii="Arial" w:hAnsi="Arial" w:cs="Arial" w:hint="eastAsia"/>
        </w:rPr>
        <w:lastRenderedPageBreak/>
        <w:t>Tran-</w:t>
      </w:r>
      <w:r w:rsidR="003C5616" w:rsidRPr="003C5616">
        <w:rPr>
          <w:rFonts w:ascii="Arial" w:hAnsi="Arial" w:cs="Arial"/>
        </w:rPr>
        <w:t>MS05-</w:t>
      </w:r>
      <w:r w:rsidR="003C5616">
        <w:rPr>
          <w:rFonts w:ascii="Arial" w:hAnsi="Arial" w:cs="Arial"/>
        </w:rPr>
        <w:t>20</w:t>
      </w:r>
      <w:r w:rsidR="003C5616" w:rsidRPr="003C5616">
        <w:rPr>
          <w:rFonts w:ascii="Arial" w:hAnsi="Arial" w:cs="Arial"/>
        </w:rPr>
        <w:t xml:space="preserve"> </w:t>
      </w:r>
      <w:r w:rsidR="003C5616">
        <w:rPr>
          <w:rFonts w:ascii="Arial" w:hAnsi="Arial" w:cs="Arial"/>
        </w:rPr>
        <w:t>R</w:t>
      </w:r>
      <w:r w:rsidR="003C5616">
        <w:rPr>
          <w:rFonts w:ascii="Arial" w:hAnsi="Arial" w:cs="Arial" w:hint="eastAsia"/>
        </w:rPr>
        <w:t>eceiving</w:t>
      </w:r>
      <w:r w:rsidR="003C5616">
        <w:rPr>
          <w:rFonts w:ascii="Arial" w:hAnsi="Arial" w:cs="Arial"/>
        </w:rPr>
        <w:t xml:space="preserve"> Info</w:t>
      </w:r>
      <w:r w:rsidR="003C5616" w:rsidRPr="003C5616">
        <w:rPr>
          <w:rFonts w:ascii="Arial" w:hAnsi="Arial" w:cs="Arial"/>
        </w:rPr>
        <w:t xml:space="preserve"> Card</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41"/>
      </w:tblGrid>
      <w:tr w:rsidR="003C5616" w:rsidRPr="00452515" w14:paraId="13EBA0CF" w14:textId="77777777" w:rsidTr="00DC6F1B">
        <w:tc>
          <w:tcPr>
            <w:tcW w:w="8008" w:type="dxa"/>
          </w:tcPr>
          <w:p w14:paraId="1B8D39B5" w14:textId="7A63334B" w:rsidR="003C5616" w:rsidRPr="00E97505" w:rsidRDefault="003C5616" w:rsidP="00D04113">
            <w:pPr>
              <w:rPr>
                <w:rStyle w:val="Strong"/>
              </w:rPr>
            </w:pPr>
            <w:r w:rsidRPr="003C5616">
              <w:rPr>
                <w:rStyle w:val="Strong"/>
              </w:rPr>
              <w:t xml:space="preserve">MS05-20 Receiving </w:t>
            </w:r>
            <w:r>
              <w:rPr>
                <w:rStyle w:val="Strong"/>
              </w:rPr>
              <w:t>Info</w:t>
            </w:r>
            <w:r w:rsidRPr="003C5616">
              <w:rPr>
                <w:rStyle w:val="Strong"/>
              </w:rPr>
              <w:t xml:space="preserve"> Card</w:t>
            </w:r>
          </w:p>
        </w:tc>
      </w:tr>
      <w:tr w:rsidR="003C5616" w:rsidRPr="00452515" w14:paraId="6597370C" w14:textId="77777777" w:rsidTr="00DC6F1B">
        <w:tc>
          <w:tcPr>
            <w:tcW w:w="8008" w:type="dxa"/>
          </w:tcPr>
          <w:p w14:paraId="5184E6B0" w14:textId="77777777" w:rsidR="003C5616" w:rsidRPr="00E97505" w:rsidRDefault="003C5616" w:rsidP="00D04113">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3C5616" w14:paraId="79C08FAB" w14:textId="77777777" w:rsidTr="00D04113">
              <w:trPr>
                <w:jc w:val="center"/>
              </w:trPr>
              <w:tc>
                <w:tcPr>
                  <w:tcW w:w="1169" w:type="dxa"/>
                </w:tcPr>
                <w:p w14:paraId="7292BE55" w14:textId="77777777" w:rsidR="003C5616" w:rsidRPr="007A35F7" w:rsidRDefault="003C5616" w:rsidP="00D04113">
                  <w:pPr>
                    <w:rPr>
                      <w:rFonts w:ascii="Arial" w:hAnsi="Arial" w:cs="Arial"/>
                    </w:rPr>
                  </w:pPr>
                  <w:r w:rsidRPr="007A35F7">
                    <w:rPr>
                      <w:rFonts w:ascii="Arial" w:hAnsi="Arial" w:cs="Arial"/>
                    </w:rPr>
                    <w:t>Version</w:t>
                  </w:r>
                </w:p>
              </w:tc>
              <w:tc>
                <w:tcPr>
                  <w:tcW w:w="1357" w:type="dxa"/>
                </w:tcPr>
                <w:p w14:paraId="029CBF44" w14:textId="77777777" w:rsidR="003C5616" w:rsidRPr="007A35F7" w:rsidRDefault="003C5616" w:rsidP="00D04113">
                  <w:pPr>
                    <w:rPr>
                      <w:rFonts w:ascii="Arial" w:hAnsi="Arial" w:cs="Arial"/>
                    </w:rPr>
                  </w:pPr>
                  <w:r w:rsidRPr="007A35F7">
                    <w:rPr>
                      <w:rFonts w:ascii="Arial" w:hAnsi="Arial" w:cs="Arial"/>
                    </w:rPr>
                    <w:t>Date</w:t>
                  </w:r>
                </w:p>
              </w:tc>
              <w:tc>
                <w:tcPr>
                  <w:tcW w:w="1315" w:type="dxa"/>
                </w:tcPr>
                <w:p w14:paraId="526234E5" w14:textId="77777777" w:rsidR="003C5616" w:rsidRPr="007A35F7" w:rsidRDefault="003C5616" w:rsidP="00D04113">
                  <w:pPr>
                    <w:rPr>
                      <w:rFonts w:ascii="Arial" w:hAnsi="Arial" w:cs="Arial"/>
                    </w:rPr>
                  </w:pPr>
                  <w:r w:rsidRPr="007A35F7">
                    <w:rPr>
                      <w:rFonts w:ascii="Arial" w:hAnsi="Arial" w:cs="Arial"/>
                    </w:rPr>
                    <w:t>Updated By</w:t>
                  </w:r>
                </w:p>
              </w:tc>
              <w:tc>
                <w:tcPr>
                  <w:tcW w:w="3924" w:type="dxa"/>
                </w:tcPr>
                <w:p w14:paraId="1C9420F1" w14:textId="77777777" w:rsidR="003C5616" w:rsidRPr="007A35F7" w:rsidRDefault="003C5616" w:rsidP="00D04113">
                  <w:pPr>
                    <w:rPr>
                      <w:rFonts w:ascii="Arial" w:hAnsi="Arial" w:cs="Arial"/>
                    </w:rPr>
                  </w:pPr>
                  <w:r w:rsidRPr="007A35F7">
                    <w:rPr>
                      <w:rFonts w:ascii="Arial" w:hAnsi="Arial" w:cs="Arial"/>
                    </w:rPr>
                    <w:t>Description</w:t>
                  </w:r>
                </w:p>
              </w:tc>
            </w:tr>
            <w:tr w:rsidR="003C5616" w14:paraId="1E3B5B51" w14:textId="77777777" w:rsidTr="00D04113">
              <w:trPr>
                <w:jc w:val="center"/>
              </w:trPr>
              <w:tc>
                <w:tcPr>
                  <w:tcW w:w="1169" w:type="dxa"/>
                </w:tcPr>
                <w:p w14:paraId="6B549651" w14:textId="77777777" w:rsidR="003C5616" w:rsidRPr="007A35F7" w:rsidRDefault="003C5616" w:rsidP="00D04113">
                  <w:pPr>
                    <w:rPr>
                      <w:rFonts w:ascii="Arial" w:hAnsi="Arial" w:cs="Arial"/>
                    </w:rPr>
                  </w:pPr>
                  <w:r w:rsidRPr="007A35F7">
                    <w:rPr>
                      <w:rFonts w:ascii="Arial" w:hAnsi="Arial" w:cs="Arial"/>
                    </w:rPr>
                    <w:t>1.0</w:t>
                  </w:r>
                </w:p>
              </w:tc>
              <w:tc>
                <w:tcPr>
                  <w:tcW w:w="1357" w:type="dxa"/>
                </w:tcPr>
                <w:p w14:paraId="2717A3BA" w14:textId="79C26378" w:rsidR="003C5616" w:rsidRPr="007A35F7" w:rsidRDefault="003C5616" w:rsidP="00D04113">
                  <w:pPr>
                    <w:rPr>
                      <w:rFonts w:ascii="Arial" w:hAnsi="Arial" w:cs="Arial"/>
                    </w:rPr>
                  </w:pPr>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5.31</w:t>
                  </w:r>
                </w:p>
              </w:tc>
              <w:tc>
                <w:tcPr>
                  <w:tcW w:w="1315" w:type="dxa"/>
                </w:tcPr>
                <w:p w14:paraId="50F0EB9D" w14:textId="77777777" w:rsidR="003C5616" w:rsidRPr="007A35F7" w:rsidRDefault="003C5616" w:rsidP="00D04113">
                  <w:pPr>
                    <w:rPr>
                      <w:rFonts w:ascii="Arial" w:hAnsi="Arial" w:cs="Arial"/>
                    </w:rPr>
                  </w:pPr>
                  <w:r w:rsidRPr="007A35F7">
                    <w:rPr>
                      <w:rFonts w:ascii="Arial" w:hAnsi="Arial" w:cs="Arial"/>
                    </w:rPr>
                    <w:t>Bonnie</w:t>
                  </w:r>
                </w:p>
              </w:tc>
              <w:tc>
                <w:tcPr>
                  <w:tcW w:w="3924" w:type="dxa"/>
                </w:tcPr>
                <w:p w14:paraId="458BC618" w14:textId="45F6EE79" w:rsidR="003C5616" w:rsidRPr="007A35F7" w:rsidRDefault="003C5616" w:rsidP="00D04113">
                  <w:pPr>
                    <w:rPr>
                      <w:rFonts w:ascii="Arial" w:hAnsi="Arial" w:cs="Arial"/>
                    </w:rPr>
                  </w:pPr>
                  <w:r w:rsidRPr="003C5616">
                    <w:rPr>
                      <w:rFonts w:ascii="Arial" w:hAnsi="Arial" w:cs="Arial"/>
                    </w:rPr>
                    <w:t>Add quality criteria on raw materials SKUs (Receiving Protocol)</w:t>
                  </w:r>
                </w:p>
              </w:tc>
            </w:tr>
            <w:tr w:rsidR="003C5616" w14:paraId="197911F1" w14:textId="77777777" w:rsidTr="00D04113">
              <w:trPr>
                <w:jc w:val="center"/>
              </w:trPr>
              <w:tc>
                <w:tcPr>
                  <w:tcW w:w="1169" w:type="dxa"/>
                </w:tcPr>
                <w:p w14:paraId="662AE8AC" w14:textId="77777777" w:rsidR="003C5616" w:rsidRDefault="003C5616" w:rsidP="00D04113"/>
              </w:tc>
              <w:tc>
                <w:tcPr>
                  <w:tcW w:w="1357" w:type="dxa"/>
                </w:tcPr>
                <w:p w14:paraId="172CFBCF" w14:textId="77777777" w:rsidR="003C5616" w:rsidRDefault="003C5616" w:rsidP="00D04113"/>
              </w:tc>
              <w:tc>
                <w:tcPr>
                  <w:tcW w:w="1315" w:type="dxa"/>
                </w:tcPr>
                <w:p w14:paraId="33C4E833" w14:textId="77777777" w:rsidR="003C5616" w:rsidRDefault="003C5616" w:rsidP="00D04113"/>
              </w:tc>
              <w:tc>
                <w:tcPr>
                  <w:tcW w:w="3924" w:type="dxa"/>
                </w:tcPr>
                <w:p w14:paraId="240CC89E" w14:textId="77777777" w:rsidR="003C5616" w:rsidRDefault="003C5616" w:rsidP="00D04113"/>
              </w:tc>
            </w:tr>
            <w:tr w:rsidR="003C5616" w14:paraId="75834C0E" w14:textId="77777777" w:rsidTr="00D04113">
              <w:trPr>
                <w:jc w:val="center"/>
              </w:trPr>
              <w:tc>
                <w:tcPr>
                  <w:tcW w:w="1169" w:type="dxa"/>
                </w:tcPr>
                <w:p w14:paraId="54B21B66" w14:textId="77777777" w:rsidR="003C5616" w:rsidRDefault="003C5616" w:rsidP="00D04113"/>
              </w:tc>
              <w:tc>
                <w:tcPr>
                  <w:tcW w:w="1357" w:type="dxa"/>
                </w:tcPr>
                <w:p w14:paraId="4FD1F185" w14:textId="77777777" w:rsidR="003C5616" w:rsidRDefault="003C5616" w:rsidP="00D04113"/>
              </w:tc>
              <w:tc>
                <w:tcPr>
                  <w:tcW w:w="1315" w:type="dxa"/>
                </w:tcPr>
                <w:p w14:paraId="442B5083" w14:textId="77777777" w:rsidR="003C5616" w:rsidRDefault="003C5616" w:rsidP="00D04113"/>
              </w:tc>
              <w:tc>
                <w:tcPr>
                  <w:tcW w:w="3924" w:type="dxa"/>
                </w:tcPr>
                <w:p w14:paraId="4CBC7939" w14:textId="77777777" w:rsidR="003C5616" w:rsidRDefault="003C5616" w:rsidP="00D04113"/>
              </w:tc>
            </w:tr>
            <w:tr w:rsidR="003C5616" w14:paraId="259240DD" w14:textId="77777777" w:rsidTr="00D04113">
              <w:trPr>
                <w:jc w:val="center"/>
              </w:trPr>
              <w:tc>
                <w:tcPr>
                  <w:tcW w:w="1169" w:type="dxa"/>
                </w:tcPr>
                <w:p w14:paraId="4909B8CF" w14:textId="77777777" w:rsidR="003C5616" w:rsidRDefault="003C5616" w:rsidP="00D04113"/>
              </w:tc>
              <w:tc>
                <w:tcPr>
                  <w:tcW w:w="1357" w:type="dxa"/>
                </w:tcPr>
                <w:p w14:paraId="1503C3A1" w14:textId="77777777" w:rsidR="003C5616" w:rsidRDefault="003C5616" w:rsidP="00D04113"/>
              </w:tc>
              <w:tc>
                <w:tcPr>
                  <w:tcW w:w="1315" w:type="dxa"/>
                </w:tcPr>
                <w:p w14:paraId="4C74B694" w14:textId="77777777" w:rsidR="003C5616" w:rsidRDefault="003C5616" w:rsidP="00D04113"/>
              </w:tc>
              <w:tc>
                <w:tcPr>
                  <w:tcW w:w="3924" w:type="dxa"/>
                </w:tcPr>
                <w:p w14:paraId="348D235C" w14:textId="77777777" w:rsidR="003C5616" w:rsidRPr="00B66734" w:rsidRDefault="003C5616" w:rsidP="00D04113"/>
              </w:tc>
            </w:tr>
            <w:tr w:rsidR="003C5616" w14:paraId="79CF0A88" w14:textId="77777777" w:rsidTr="00D04113">
              <w:trPr>
                <w:jc w:val="center"/>
              </w:trPr>
              <w:tc>
                <w:tcPr>
                  <w:tcW w:w="1169" w:type="dxa"/>
                </w:tcPr>
                <w:p w14:paraId="76CF19DA" w14:textId="77777777" w:rsidR="003C5616" w:rsidRDefault="003C5616" w:rsidP="00D04113"/>
              </w:tc>
              <w:tc>
                <w:tcPr>
                  <w:tcW w:w="1357" w:type="dxa"/>
                </w:tcPr>
                <w:p w14:paraId="021FA98C" w14:textId="77777777" w:rsidR="003C5616" w:rsidRDefault="003C5616" w:rsidP="00D04113"/>
              </w:tc>
              <w:tc>
                <w:tcPr>
                  <w:tcW w:w="1315" w:type="dxa"/>
                </w:tcPr>
                <w:p w14:paraId="13B82253" w14:textId="77777777" w:rsidR="003C5616" w:rsidRDefault="003C5616" w:rsidP="00D04113"/>
              </w:tc>
              <w:tc>
                <w:tcPr>
                  <w:tcW w:w="3924" w:type="dxa"/>
                </w:tcPr>
                <w:p w14:paraId="1A09820E" w14:textId="77777777" w:rsidR="003C5616" w:rsidRDefault="003C5616" w:rsidP="00D04113"/>
              </w:tc>
            </w:tr>
            <w:tr w:rsidR="003C5616" w14:paraId="312EF290" w14:textId="77777777" w:rsidTr="00D04113">
              <w:trPr>
                <w:jc w:val="center"/>
              </w:trPr>
              <w:tc>
                <w:tcPr>
                  <w:tcW w:w="1169" w:type="dxa"/>
                </w:tcPr>
                <w:p w14:paraId="16D3ED22" w14:textId="77777777" w:rsidR="003C5616" w:rsidRDefault="003C5616" w:rsidP="00D04113"/>
              </w:tc>
              <w:tc>
                <w:tcPr>
                  <w:tcW w:w="1357" w:type="dxa"/>
                </w:tcPr>
                <w:p w14:paraId="5B3CF037" w14:textId="77777777" w:rsidR="003C5616" w:rsidRDefault="003C5616" w:rsidP="00D04113"/>
              </w:tc>
              <w:tc>
                <w:tcPr>
                  <w:tcW w:w="1315" w:type="dxa"/>
                </w:tcPr>
                <w:p w14:paraId="4BD85708" w14:textId="77777777" w:rsidR="003C5616" w:rsidRDefault="003C5616" w:rsidP="00D04113"/>
              </w:tc>
              <w:tc>
                <w:tcPr>
                  <w:tcW w:w="3924" w:type="dxa"/>
                </w:tcPr>
                <w:p w14:paraId="458F9AB5" w14:textId="77777777" w:rsidR="003C5616" w:rsidRPr="005C49CE" w:rsidRDefault="003C5616" w:rsidP="00D04113"/>
              </w:tc>
            </w:tr>
          </w:tbl>
          <w:p w14:paraId="711C4BDC" w14:textId="77777777" w:rsidR="003C5616" w:rsidRDefault="003C5616" w:rsidP="00D04113"/>
        </w:tc>
      </w:tr>
      <w:tr w:rsidR="003C5616" w:rsidRPr="00452515" w14:paraId="0FE0CADA" w14:textId="77777777" w:rsidTr="00DC6F1B">
        <w:tc>
          <w:tcPr>
            <w:tcW w:w="8008" w:type="dxa"/>
          </w:tcPr>
          <w:p w14:paraId="7527B893" w14:textId="77777777" w:rsidR="003C5616" w:rsidRPr="00452515" w:rsidRDefault="003C5616" w:rsidP="00D04113">
            <w:r w:rsidRPr="00E97505">
              <w:rPr>
                <w:rStyle w:val="Strong"/>
              </w:rPr>
              <w:t>Stakeholder:</w:t>
            </w:r>
            <w:r w:rsidRPr="00452515">
              <w:t xml:space="preserve"> </w:t>
            </w:r>
            <w:r>
              <w:t>User with privilege</w:t>
            </w:r>
          </w:p>
        </w:tc>
      </w:tr>
      <w:tr w:rsidR="003C5616" w:rsidRPr="00452515" w14:paraId="3451D070" w14:textId="77777777" w:rsidTr="00DC6F1B">
        <w:tc>
          <w:tcPr>
            <w:tcW w:w="8008" w:type="dxa"/>
          </w:tcPr>
          <w:p w14:paraId="3DD2D2F4" w14:textId="77777777" w:rsidR="003C5616" w:rsidRPr="00E97505" w:rsidRDefault="003C5616" w:rsidP="00D04113">
            <w:pPr>
              <w:rPr>
                <w:rStyle w:val="Strong"/>
              </w:rPr>
            </w:pPr>
            <w:r w:rsidRPr="00E97505">
              <w:rPr>
                <w:rStyle w:val="Strong"/>
              </w:rPr>
              <w:t xml:space="preserve">Pre-Condition: </w:t>
            </w:r>
          </w:p>
          <w:p w14:paraId="61F0BC58" w14:textId="77777777" w:rsidR="003C5616" w:rsidRDefault="003C5616" w:rsidP="003C5616">
            <w:pPr>
              <w:rPr>
                <w:rFonts w:ascii="Arial" w:hAnsi="Arial" w:cs="Arial"/>
                <w:sz w:val="20"/>
                <w:szCs w:val="20"/>
              </w:rPr>
            </w:pPr>
            <w:r>
              <w:t>The user goes to the page</w:t>
            </w:r>
            <w:r w:rsidRPr="00DD3CB0">
              <w:rPr>
                <w:rFonts w:ascii="Arial" w:hAnsi="Arial" w:cs="Arial"/>
                <w:sz w:val="20"/>
                <w:szCs w:val="20"/>
              </w:rPr>
              <w:t xml:space="preserve"> </w:t>
            </w:r>
          </w:p>
          <w:p w14:paraId="727ED8D1" w14:textId="77777777" w:rsidR="003C5616" w:rsidRDefault="003C5616" w:rsidP="003C5616">
            <w:pPr>
              <w:rPr>
                <w:rFonts w:ascii="Segoe UI" w:hAnsi="Segoe UI" w:cs="Segoe UI"/>
                <w:color w:val="172B4D"/>
                <w:spacing w:val="-1"/>
              </w:rPr>
            </w:pPr>
            <w:r w:rsidRPr="003C5616">
              <w:t>Related Issue:</w:t>
            </w:r>
            <w:r>
              <w:rPr>
                <w:rFonts w:ascii="Segoe UI" w:hAnsi="Segoe UI" w:cs="Segoe UI"/>
                <w:color w:val="172B4D"/>
                <w:spacing w:val="-1"/>
              </w:rPr>
              <w:t xml:space="preserve"> </w:t>
            </w:r>
            <w:hyperlink r:id="rId30" w:history="1">
              <w:r>
                <w:rPr>
                  <w:rStyle w:val="smart-link-title-wrapper"/>
                  <w:rFonts w:ascii="Segoe UI" w:hAnsi="Segoe UI" w:cs="Segoe UI"/>
                  <w:color w:val="0000FF"/>
                  <w:spacing w:val="-1"/>
                </w:rPr>
                <w:t>MD-8423: Add quality criteria on raw materials SKUs</w:t>
              </w:r>
              <w:r>
                <w:rPr>
                  <w:rStyle w:val="css-18kwa17"/>
                  <w:rFonts w:ascii="Segoe UI" w:hAnsi="Segoe UI" w:cs="Segoe UI"/>
                  <w:caps/>
                  <w:color w:val="0000FF"/>
                  <w:spacing w:val="-1"/>
                  <w:position w:val="2"/>
                  <w:bdr w:val="none" w:sz="0" w:space="0" w:color="auto" w:frame="1"/>
                </w:rPr>
                <w:t>TODO</w:t>
              </w:r>
            </w:hyperlink>
            <w:r>
              <w:rPr>
                <w:rFonts w:ascii="Segoe UI" w:hAnsi="Segoe UI" w:cs="Segoe UI"/>
                <w:color w:val="172B4D"/>
                <w:spacing w:val="-1"/>
              </w:rPr>
              <w:t xml:space="preserve"> </w:t>
            </w:r>
          </w:p>
          <w:p w14:paraId="26B39D7F" w14:textId="30F47488" w:rsidR="003C5616" w:rsidRDefault="003C5616" w:rsidP="003C5616">
            <w:pPr>
              <w:rPr>
                <w:rFonts w:ascii="Segoe UI" w:hAnsi="Segoe UI" w:cs="Segoe UI"/>
                <w:color w:val="172B4D"/>
                <w:spacing w:val="-1"/>
              </w:rPr>
            </w:pPr>
            <w:r w:rsidRPr="003C5616">
              <w:t xml:space="preserve">Related PRD: </w:t>
            </w:r>
            <w:hyperlink r:id="rId31" w:history="1">
              <w:r>
                <w:rPr>
                  <w:rStyle w:val="smart-link-title-wrapper"/>
                  <w:rFonts w:ascii="Segoe UI" w:hAnsi="Segoe UI" w:cs="Segoe UI"/>
                  <w:color w:val="0000FF"/>
                  <w:spacing w:val="-1"/>
                  <w:u w:val="single"/>
                </w:rPr>
                <w:t>Receiving Protocol</w:t>
              </w:r>
            </w:hyperlink>
            <w:r>
              <w:rPr>
                <w:rFonts w:ascii="Segoe UI" w:hAnsi="Segoe UI" w:cs="Segoe UI"/>
                <w:color w:val="172B4D"/>
                <w:spacing w:val="-1"/>
              </w:rPr>
              <w:t xml:space="preserve"> </w:t>
            </w:r>
          </w:p>
          <w:p w14:paraId="6129D092" w14:textId="3C0A11F2" w:rsidR="003C5616" w:rsidRPr="003C5616" w:rsidRDefault="003C5616" w:rsidP="003C5616">
            <w:pPr>
              <w:rPr>
                <w:rFonts w:ascii="Arial" w:hAnsi="Arial" w:cs="Arial"/>
                <w:sz w:val="20"/>
                <w:szCs w:val="20"/>
              </w:rPr>
            </w:pPr>
            <w:r>
              <w:rPr>
                <w:rFonts w:ascii="Segoe UI" w:hAnsi="Segoe UI" w:cs="Segoe UI" w:hint="eastAsia"/>
                <w:color w:val="172B4D"/>
                <w:spacing w:val="-1"/>
                <w:sz w:val="20"/>
                <w:szCs w:val="20"/>
              </w:rPr>
              <w:t>Figma</w:t>
            </w:r>
            <w:r>
              <w:rPr>
                <w:rFonts w:ascii="Segoe UI" w:hAnsi="Segoe UI" w:cs="Segoe UI"/>
                <w:color w:val="172B4D"/>
                <w:spacing w:val="-1"/>
                <w:sz w:val="20"/>
                <w:szCs w:val="20"/>
              </w:rPr>
              <w:t xml:space="preserve">: </w:t>
            </w:r>
            <w:r w:rsidRPr="003C5616">
              <w:rPr>
                <w:rFonts w:ascii="Segoe UI" w:hAnsi="Segoe UI" w:cs="Segoe UI"/>
                <w:color w:val="172B4D"/>
                <w:spacing w:val="-1"/>
                <w:sz w:val="20"/>
                <w:szCs w:val="20"/>
              </w:rPr>
              <w:t>https://www.figma.com/file/275aFO8DI6cLmDN4VmCsqx/Cookbook?type=design&amp;node-id=2613-75501&amp;t=xnlAyDXtXBeXL9Uz-0</w:t>
            </w:r>
          </w:p>
          <w:p w14:paraId="2FFDBD3E" w14:textId="77777777" w:rsidR="003C5616" w:rsidRPr="00DD3CB0" w:rsidRDefault="003C5616" w:rsidP="00D04113">
            <w:pPr>
              <w:rPr>
                <w:rFonts w:ascii="Arial" w:hAnsi="Arial" w:cs="Arial"/>
                <w:sz w:val="20"/>
                <w:szCs w:val="20"/>
              </w:rPr>
            </w:pPr>
          </w:p>
        </w:tc>
      </w:tr>
      <w:tr w:rsidR="003C5616" w:rsidRPr="00452515" w14:paraId="4280BCDE" w14:textId="77777777" w:rsidTr="00DC6F1B">
        <w:tc>
          <w:tcPr>
            <w:tcW w:w="8008" w:type="dxa"/>
          </w:tcPr>
          <w:p w14:paraId="41B61528" w14:textId="77777777" w:rsidR="003C5616" w:rsidRPr="00243485" w:rsidRDefault="003C5616" w:rsidP="00D04113">
            <w:pPr>
              <w:rPr>
                <w:rFonts w:eastAsia="宋体" w:cs="宋体"/>
                <w:kern w:val="0"/>
                <w:szCs w:val="24"/>
              </w:rPr>
            </w:pPr>
            <w:r w:rsidRPr="00243485">
              <w:rPr>
                <w:rFonts w:eastAsia="宋体" w:cs="宋体" w:hint="eastAsia"/>
                <w:kern w:val="0"/>
                <w:szCs w:val="24"/>
              </w:rPr>
              <w:t>Main Scenario:</w:t>
            </w:r>
          </w:p>
          <w:p w14:paraId="41325201" w14:textId="2B41EDE2" w:rsidR="003C5616" w:rsidRPr="0032048F" w:rsidRDefault="00DC6F1B" w:rsidP="00DC6F1B">
            <w:r w:rsidRPr="00DC6F1B">
              <w:t>https://wonder.atlassian.net/wiki/x/LIHx_g</w:t>
            </w:r>
          </w:p>
        </w:tc>
      </w:tr>
      <w:tr w:rsidR="003C5616" w:rsidRPr="00452515" w14:paraId="0E760A87" w14:textId="77777777" w:rsidTr="00DC6F1B">
        <w:tc>
          <w:tcPr>
            <w:tcW w:w="8008" w:type="dxa"/>
          </w:tcPr>
          <w:p w14:paraId="5FDA5595" w14:textId="77777777" w:rsidR="003C5616" w:rsidRDefault="003C5616" w:rsidP="00D04113">
            <w:r w:rsidRPr="00452515">
              <w:t>Extend Scenario:</w:t>
            </w:r>
          </w:p>
          <w:p w14:paraId="5612132A" w14:textId="77777777" w:rsidR="003C5616" w:rsidRPr="00452515" w:rsidRDefault="003C5616" w:rsidP="00D04113"/>
        </w:tc>
      </w:tr>
      <w:tr w:rsidR="003C5616" w:rsidRPr="00452515" w14:paraId="37476BD5" w14:textId="77777777" w:rsidTr="00DC6F1B">
        <w:tc>
          <w:tcPr>
            <w:tcW w:w="8008" w:type="dxa"/>
          </w:tcPr>
          <w:p w14:paraId="617E8F78" w14:textId="77777777" w:rsidR="003C5616" w:rsidRDefault="003C5616" w:rsidP="00D04113">
            <w:r w:rsidRPr="00452515">
              <w:t>Exception Scenario:</w:t>
            </w:r>
          </w:p>
          <w:p w14:paraId="4F52D1CC" w14:textId="77777777" w:rsidR="003C5616" w:rsidRPr="00452515" w:rsidRDefault="003C5616" w:rsidP="00D04113"/>
        </w:tc>
      </w:tr>
      <w:tr w:rsidR="003C5616" w:rsidRPr="00452515" w14:paraId="1322071E" w14:textId="77777777" w:rsidTr="00DC6F1B">
        <w:tc>
          <w:tcPr>
            <w:tcW w:w="8008" w:type="dxa"/>
          </w:tcPr>
          <w:p w14:paraId="4A00935C" w14:textId="77777777" w:rsidR="003C5616" w:rsidRPr="00452515" w:rsidRDefault="003C5616" w:rsidP="00D04113">
            <w:r w:rsidRPr="00452515">
              <w:t>Notes:</w:t>
            </w:r>
          </w:p>
        </w:tc>
      </w:tr>
      <w:tr w:rsidR="003C5616" w:rsidRPr="00452515" w14:paraId="5C91B312" w14:textId="77777777" w:rsidTr="00DC6F1B">
        <w:tc>
          <w:tcPr>
            <w:tcW w:w="8008" w:type="dxa"/>
          </w:tcPr>
          <w:p w14:paraId="1B77C372" w14:textId="77777777" w:rsidR="003C5616" w:rsidRPr="00452515" w:rsidRDefault="003C5616" w:rsidP="00D04113">
            <w:r w:rsidRPr="00452515">
              <w:t>Q/A:</w:t>
            </w:r>
          </w:p>
        </w:tc>
      </w:tr>
    </w:tbl>
    <w:p w14:paraId="2C606AF2" w14:textId="77777777" w:rsidR="003C5616" w:rsidRDefault="003C5616" w:rsidP="00020897"/>
    <w:p w14:paraId="09D33B6C" w14:textId="4853303A" w:rsidR="00D979AB" w:rsidRPr="00D979AB" w:rsidRDefault="006D5DAD" w:rsidP="00D979AB">
      <w:pPr>
        <w:pStyle w:val="Heading2"/>
        <w:numPr>
          <w:ilvl w:val="1"/>
          <w:numId w:val="1985"/>
        </w:numPr>
        <w:rPr>
          <w:rFonts w:ascii="Arial" w:hAnsi="Arial" w:cs="Arial"/>
        </w:rPr>
      </w:pPr>
      <w:r>
        <w:rPr>
          <w:rFonts w:ascii="Arial" w:hAnsi="Arial" w:cs="Arial"/>
        </w:rPr>
        <w:t xml:space="preserve"> </w:t>
      </w:r>
      <w:r w:rsidR="00A36E53">
        <w:rPr>
          <w:rFonts w:ascii="Arial" w:hAnsi="Arial" w:cs="Arial" w:hint="eastAsia"/>
        </w:rPr>
        <w:t>Tran-</w:t>
      </w:r>
      <w:r w:rsidR="00B44210" w:rsidRPr="00B44210">
        <w:rPr>
          <w:rFonts w:ascii="Arial" w:hAnsi="Arial" w:cs="Arial"/>
        </w:rPr>
        <w:t>MS05-2</w:t>
      </w:r>
      <w:r w:rsidR="00B44210">
        <w:rPr>
          <w:rFonts w:ascii="Arial" w:hAnsi="Arial" w:cs="Arial"/>
        </w:rPr>
        <w:t>1</w:t>
      </w:r>
      <w:r w:rsidR="00B44210" w:rsidRPr="00B44210">
        <w:rPr>
          <w:rFonts w:ascii="Arial" w:hAnsi="Arial" w:cs="Arial"/>
        </w:rPr>
        <w:t xml:space="preserve"> </w:t>
      </w:r>
      <w:r w:rsidR="00B44210">
        <w:rPr>
          <w:rFonts w:ascii="Arial" w:hAnsi="Arial" w:cs="Arial"/>
        </w:rPr>
        <w:t>H</w:t>
      </w:r>
      <w:r w:rsidR="00B44210">
        <w:rPr>
          <w:rFonts w:ascii="Arial" w:hAnsi="Arial" w:cs="Arial" w:hint="eastAsia"/>
        </w:rPr>
        <w:t>ot</w:t>
      </w:r>
      <w:r w:rsidR="00B44210">
        <w:rPr>
          <w:rFonts w:ascii="Arial" w:hAnsi="Arial" w:cs="Arial"/>
        </w:rPr>
        <w:t xml:space="preserve"> Hold</w:t>
      </w:r>
      <w:r w:rsidR="00B44210" w:rsidRPr="00B44210">
        <w:rPr>
          <w:rFonts w:ascii="Arial" w:hAnsi="Arial" w:cs="Arial"/>
        </w:rPr>
        <w:t xml:space="preserve"> Card</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28"/>
      </w:tblGrid>
      <w:tr w:rsidR="00B44210" w:rsidRPr="00452515" w14:paraId="3B87C2F4" w14:textId="77777777" w:rsidTr="00A36E53">
        <w:tc>
          <w:tcPr>
            <w:tcW w:w="8008" w:type="dxa"/>
          </w:tcPr>
          <w:p w14:paraId="59B979F0" w14:textId="1EDA2BFE" w:rsidR="00B44210" w:rsidRPr="00E97505" w:rsidRDefault="00B44210">
            <w:pPr>
              <w:rPr>
                <w:rStyle w:val="Strong"/>
              </w:rPr>
            </w:pPr>
            <w:r w:rsidRPr="003C5616">
              <w:rPr>
                <w:rStyle w:val="Strong"/>
              </w:rPr>
              <w:t>MS05-2</w:t>
            </w:r>
            <w:r>
              <w:rPr>
                <w:rStyle w:val="Strong"/>
              </w:rPr>
              <w:t xml:space="preserve">1 </w:t>
            </w:r>
            <w:r w:rsidRPr="00B44210">
              <w:rPr>
                <w:rStyle w:val="Strong"/>
              </w:rPr>
              <w:t>Hot Hold</w:t>
            </w:r>
            <w:r w:rsidRPr="003C5616">
              <w:rPr>
                <w:rStyle w:val="Strong"/>
              </w:rPr>
              <w:t xml:space="preserve"> Card</w:t>
            </w:r>
          </w:p>
        </w:tc>
      </w:tr>
      <w:tr w:rsidR="00B44210" w:rsidRPr="00452515" w14:paraId="30A5CBE4" w14:textId="77777777" w:rsidTr="00A36E53">
        <w:tc>
          <w:tcPr>
            <w:tcW w:w="8008" w:type="dxa"/>
          </w:tcPr>
          <w:p w14:paraId="624EF184" w14:textId="77777777" w:rsidR="00B44210" w:rsidRPr="00E97505" w:rsidRDefault="00B44210">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B44210" w14:paraId="0C4B489A" w14:textId="77777777">
              <w:trPr>
                <w:jc w:val="center"/>
              </w:trPr>
              <w:tc>
                <w:tcPr>
                  <w:tcW w:w="1169" w:type="dxa"/>
                </w:tcPr>
                <w:p w14:paraId="09943DDB" w14:textId="77777777" w:rsidR="00B44210" w:rsidRPr="007A35F7" w:rsidRDefault="00B44210">
                  <w:pPr>
                    <w:rPr>
                      <w:rFonts w:ascii="Arial" w:hAnsi="Arial" w:cs="Arial"/>
                    </w:rPr>
                  </w:pPr>
                  <w:r w:rsidRPr="007A35F7">
                    <w:rPr>
                      <w:rFonts w:ascii="Arial" w:hAnsi="Arial" w:cs="Arial"/>
                    </w:rPr>
                    <w:t>Version</w:t>
                  </w:r>
                </w:p>
              </w:tc>
              <w:tc>
                <w:tcPr>
                  <w:tcW w:w="1357" w:type="dxa"/>
                </w:tcPr>
                <w:p w14:paraId="1715B96D" w14:textId="77777777" w:rsidR="00B44210" w:rsidRPr="007A35F7" w:rsidRDefault="00B44210">
                  <w:pPr>
                    <w:rPr>
                      <w:rFonts w:ascii="Arial" w:hAnsi="Arial" w:cs="Arial"/>
                    </w:rPr>
                  </w:pPr>
                  <w:r w:rsidRPr="007A35F7">
                    <w:rPr>
                      <w:rFonts w:ascii="Arial" w:hAnsi="Arial" w:cs="Arial"/>
                    </w:rPr>
                    <w:t>Date</w:t>
                  </w:r>
                </w:p>
              </w:tc>
              <w:tc>
                <w:tcPr>
                  <w:tcW w:w="1315" w:type="dxa"/>
                </w:tcPr>
                <w:p w14:paraId="37774D49" w14:textId="77777777" w:rsidR="00B44210" w:rsidRPr="007A35F7" w:rsidRDefault="00B44210">
                  <w:pPr>
                    <w:rPr>
                      <w:rFonts w:ascii="Arial" w:hAnsi="Arial" w:cs="Arial"/>
                    </w:rPr>
                  </w:pPr>
                  <w:r w:rsidRPr="007A35F7">
                    <w:rPr>
                      <w:rFonts w:ascii="Arial" w:hAnsi="Arial" w:cs="Arial"/>
                    </w:rPr>
                    <w:t>Updated By</w:t>
                  </w:r>
                </w:p>
              </w:tc>
              <w:tc>
                <w:tcPr>
                  <w:tcW w:w="3924" w:type="dxa"/>
                </w:tcPr>
                <w:p w14:paraId="76DCB651" w14:textId="77777777" w:rsidR="00B44210" w:rsidRPr="007A35F7" w:rsidRDefault="00B44210">
                  <w:pPr>
                    <w:rPr>
                      <w:rFonts w:ascii="Arial" w:hAnsi="Arial" w:cs="Arial"/>
                    </w:rPr>
                  </w:pPr>
                  <w:r w:rsidRPr="007A35F7">
                    <w:rPr>
                      <w:rFonts w:ascii="Arial" w:hAnsi="Arial" w:cs="Arial"/>
                    </w:rPr>
                    <w:t>Description</w:t>
                  </w:r>
                </w:p>
              </w:tc>
            </w:tr>
            <w:tr w:rsidR="00B44210" w14:paraId="4CCE415B" w14:textId="77777777">
              <w:trPr>
                <w:jc w:val="center"/>
              </w:trPr>
              <w:tc>
                <w:tcPr>
                  <w:tcW w:w="1169" w:type="dxa"/>
                </w:tcPr>
                <w:p w14:paraId="3F2CE322" w14:textId="77777777" w:rsidR="00B44210" w:rsidRPr="007A35F7" w:rsidRDefault="00B44210">
                  <w:pPr>
                    <w:rPr>
                      <w:rFonts w:ascii="Arial" w:hAnsi="Arial" w:cs="Arial"/>
                    </w:rPr>
                  </w:pPr>
                  <w:bookmarkStart w:id="140" w:name="_Hlk207205138"/>
                  <w:r w:rsidRPr="007A35F7">
                    <w:rPr>
                      <w:rFonts w:ascii="Arial" w:hAnsi="Arial" w:cs="Arial"/>
                    </w:rPr>
                    <w:t>1.0</w:t>
                  </w:r>
                </w:p>
              </w:tc>
              <w:tc>
                <w:tcPr>
                  <w:tcW w:w="1357" w:type="dxa"/>
                </w:tcPr>
                <w:p w14:paraId="3812691E" w14:textId="2EEC9DFC" w:rsidR="00B44210" w:rsidRPr="007A35F7" w:rsidRDefault="00B44210">
                  <w:pPr>
                    <w:rPr>
                      <w:rFonts w:ascii="Arial" w:hAnsi="Arial" w:cs="Arial"/>
                    </w:rPr>
                  </w:pPr>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8.23</w:t>
                  </w:r>
                </w:p>
              </w:tc>
              <w:tc>
                <w:tcPr>
                  <w:tcW w:w="1315" w:type="dxa"/>
                </w:tcPr>
                <w:p w14:paraId="35576E9A" w14:textId="77777777" w:rsidR="00B44210" w:rsidRPr="007A35F7" w:rsidRDefault="00B44210">
                  <w:pPr>
                    <w:rPr>
                      <w:rFonts w:ascii="Arial" w:hAnsi="Arial" w:cs="Arial"/>
                    </w:rPr>
                  </w:pPr>
                  <w:r w:rsidRPr="007A35F7">
                    <w:rPr>
                      <w:rFonts w:ascii="Arial" w:hAnsi="Arial" w:cs="Arial"/>
                    </w:rPr>
                    <w:t>Bonnie</w:t>
                  </w:r>
                </w:p>
              </w:tc>
              <w:tc>
                <w:tcPr>
                  <w:tcW w:w="3924" w:type="dxa"/>
                </w:tcPr>
                <w:p w14:paraId="763AE774" w14:textId="17E7A9DE" w:rsidR="00B44210" w:rsidRPr="007A35F7" w:rsidRDefault="00B44210">
                  <w:pPr>
                    <w:rPr>
                      <w:rFonts w:ascii="Arial" w:hAnsi="Arial" w:cs="Arial"/>
                    </w:rPr>
                  </w:pPr>
                  <w:r w:rsidRPr="00B44210">
                    <w:rPr>
                      <w:rFonts w:ascii="Arial" w:hAnsi="Arial" w:cs="Arial"/>
                    </w:rPr>
                    <w:t>Line build entry changes to support hot holding</w:t>
                  </w:r>
                  <w:r>
                    <w:rPr>
                      <w:rFonts w:ascii="Arial" w:hAnsi="Arial" w:cs="Arial"/>
                    </w:rPr>
                    <w:t xml:space="preserve"> (</w:t>
                  </w:r>
                  <w:r w:rsidRPr="00B44210">
                    <w:rPr>
                      <w:rFonts w:ascii="Arial" w:hAnsi="Arial" w:cs="Arial"/>
                    </w:rPr>
                    <w:t>9493</w:t>
                  </w:r>
                  <w:r>
                    <w:rPr>
                      <w:rFonts w:ascii="Arial" w:hAnsi="Arial" w:cs="Arial"/>
                    </w:rPr>
                    <w:t>)</w:t>
                  </w:r>
                </w:p>
              </w:tc>
            </w:tr>
            <w:bookmarkEnd w:id="140"/>
            <w:tr w:rsidR="00B44210" w14:paraId="29B015AF" w14:textId="77777777">
              <w:trPr>
                <w:jc w:val="center"/>
              </w:trPr>
              <w:tc>
                <w:tcPr>
                  <w:tcW w:w="1169" w:type="dxa"/>
                </w:tcPr>
                <w:p w14:paraId="1FAE0F69" w14:textId="77777777" w:rsidR="00B44210" w:rsidRDefault="00B44210"/>
              </w:tc>
              <w:tc>
                <w:tcPr>
                  <w:tcW w:w="1357" w:type="dxa"/>
                </w:tcPr>
                <w:p w14:paraId="7391F054" w14:textId="77777777" w:rsidR="00B44210" w:rsidRDefault="00B44210"/>
              </w:tc>
              <w:tc>
                <w:tcPr>
                  <w:tcW w:w="1315" w:type="dxa"/>
                </w:tcPr>
                <w:p w14:paraId="40BDC7C4" w14:textId="77777777" w:rsidR="00B44210" w:rsidRDefault="00B44210"/>
              </w:tc>
              <w:tc>
                <w:tcPr>
                  <w:tcW w:w="3924" w:type="dxa"/>
                </w:tcPr>
                <w:p w14:paraId="4BA590C8" w14:textId="77777777" w:rsidR="00B44210" w:rsidRDefault="00B44210"/>
              </w:tc>
            </w:tr>
            <w:tr w:rsidR="00B44210" w14:paraId="23C47794" w14:textId="77777777">
              <w:trPr>
                <w:jc w:val="center"/>
              </w:trPr>
              <w:tc>
                <w:tcPr>
                  <w:tcW w:w="1169" w:type="dxa"/>
                </w:tcPr>
                <w:p w14:paraId="633CA9EC" w14:textId="77777777" w:rsidR="00B44210" w:rsidRDefault="00B44210"/>
              </w:tc>
              <w:tc>
                <w:tcPr>
                  <w:tcW w:w="1357" w:type="dxa"/>
                </w:tcPr>
                <w:p w14:paraId="294FAA49" w14:textId="77777777" w:rsidR="00B44210" w:rsidRDefault="00B44210"/>
              </w:tc>
              <w:tc>
                <w:tcPr>
                  <w:tcW w:w="1315" w:type="dxa"/>
                </w:tcPr>
                <w:p w14:paraId="70448D68" w14:textId="77777777" w:rsidR="00B44210" w:rsidRDefault="00B44210"/>
              </w:tc>
              <w:tc>
                <w:tcPr>
                  <w:tcW w:w="3924" w:type="dxa"/>
                </w:tcPr>
                <w:p w14:paraId="10F1B549" w14:textId="77777777" w:rsidR="00B44210" w:rsidRDefault="00B44210"/>
              </w:tc>
            </w:tr>
            <w:tr w:rsidR="00B44210" w14:paraId="3BBB89E0" w14:textId="77777777">
              <w:trPr>
                <w:jc w:val="center"/>
              </w:trPr>
              <w:tc>
                <w:tcPr>
                  <w:tcW w:w="1169" w:type="dxa"/>
                </w:tcPr>
                <w:p w14:paraId="432C3C3C" w14:textId="77777777" w:rsidR="00B44210" w:rsidRDefault="00B44210"/>
              </w:tc>
              <w:tc>
                <w:tcPr>
                  <w:tcW w:w="1357" w:type="dxa"/>
                </w:tcPr>
                <w:p w14:paraId="130FB0FA" w14:textId="77777777" w:rsidR="00B44210" w:rsidRDefault="00B44210"/>
              </w:tc>
              <w:tc>
                <w:tcPr>
                  <w:tcW w:w="1315" w:type="dxa"/>
                </w:tcPr>
                <w:p w14:paraId="5C051EDE" w14:textId="77777777" w:rsidR="00B44210" w:rsidRDefault="00B44210"/>
              </w:tc>
              <w:tc>
                <w:tcPr>
                  <w:tcW w:w="3924" w:type="dxa"/>
                </w:tcPr>
                <w:p w14:paraId="4B7DFF64" w14:textId="77777777" w:rsidR="00B44210" w:rsidRPr="00B66734" w:rsidRDefault="00B44210"/>
              </w:tc>
            </w:tr>
            <w:tr w:rsidR="00B44210" w14:paraId="2E37DDD2" w14:textId="77777777">
              <w:trPr>
                <w:jc w:val="center"/>
              </w:trPr>
              <w:tc>
                <w:tcPr>
                  <w:tcW w:w="1169" w:type="dxa"/>
                </w:tcPr>
                <w:p w14:paraId="24A53B75" w14:textId="77777777" w:rsidR="00B44210" w:rsidRDefault="00B44210"/>
              </w:tc>
              <w:tc>
                <w:tcPr>
                  <w:tcW w:w="1357" w:type="dxa"/>
                </w:tcPr>
                <w:p w14:paraId="71E6AC40" w14:textId="77777777" w:rsidR="00B44210" w:rsidRDefault="00B44210"/>
              </w:tc>
              <w:tc>
                <w:tcPr>
                  <w:tcW w:w="1315" w:type="dxa"/>
                </w:tcPr>
                <w:p w14:paraId="396B0EA8" w14:textId="77777777" w:rsidR="00B44210" w:rsidRDefault="00B44210"/>
              </w:tc>
              <w:tc>
                <w:tcPr>
                  <w:tcW w:w="3924" w:type="dxa"/>
                </w:tcPr>
                <w:p w14:paraId="5B1E232A" w14:textId="77777777" w:rsidR="00B44210" w:rsidRDefault="00B44210"/>
              </w:tc>
            </w:tr>
            <w:tr w:rsidR="00B44210" w14:paraId="1FE5F6DF" w14:textId="77777777">
              <w:trPr>
                <w:jc w:val="center"/>
              </w:trPr>
              <w:tc>
                <w:tcPr>
                  <w:tcW w:w="1169" w:type="dxa"/>
                </w:tcPr>
                <w:p w14:paraId="304599C8" w14:textId="77777777" w:rsidR="00B44210" w:rsidRDefault="00B44210"/>
              </w:tc>
              <w:tc>
                <w:tcPr>
                  <w:tcW w:w="1357" w:type="dxa"/>
                </w:tcPr>
                <w:p w14:paraId="792954FC" w14:textId="77777777" w:rsidR="00B44210" w:rsidRDefault="00B44210"/>
              </w:tc>
              <w:tc>
                <w:tcPr>
                  <w:tcW w:w="1315" w:type="dxa"/>
                </w:tcPr>
                <w:p w14:paraId="41AE44C1" w14:textId="77777777" w:rsidR="00B44210" w:rsidRDefault="00B44210"/>
              </w:tc>
              <w:tc>
                <w:tcPr>
                  <w:tcW w:w="3924" w:type="dxa"/>
                </w:tcPr>
                <w:p w14:paraId="559067AB" w14:textId="77777777" w:rsidR="00B44210" w:rsidRPr="005C49CE" w:rsidRDefault="00B44210"/>
              </w:tc>
            </w:tr>
          </w:tbl>
          <w:p w14:paraId="543C8421" w14:textId="77777777" w:rsidR="00B44210" w:rsidRDefault="00B44210"/>
        </w:tc>
      </w:tr>
      <w:tr w:rsidR="00B44210" w:rsidRPr="00452515" w14:paraId="040C46BA" w14:textId="77777777" w:rsidTr="00A36E53">
        <w:tc>
          <w:tcPr>
            <w:tcW w:w="8008" w:type="dxa"/>
          </w:tcPr>
          <w:p w14:paraId="638BC4DD" w14:textId="77777777" w:rsidR="00B44210" w:rsidRPr="00452515" w:rsidRDefault="00B44210">
            <w:r w:rsidRPr="00E97505">
              <w:rPr>
                <w:rStyle w:val="Strong"/>
              </w:rPr>
              <w:lastRenderedPageBreak/>
              <w:t>Stakeholder:</w:t>
            </w:r>
            <w:r w:rsidRPr="00452515">
              <w:t xml:space="preserve"> </w:t>
            </w:r>
            <w:r>
              <w:t>User with privilege</w:t>
            </w:r>
          </w:p>
        </w:tc>
      </w:tr>
      <w:tr w:rsidR="00B44210" w:rsidRPr="00452515" w14:paraId="3A96C7F0" w14:textId="77777777" w:rsidTr="00A36E53">
        <w:tc>
          <w:tcPr>
            <w:tcW w:w="8008" w:type="dxa"/>
          </w:tcPr>
          <w:p w14:paraId="66020B62" w14:textId="77777777" w:rsidR="00B44210" w:rsidRPr="00E97505" w:rsidRDefault="00B44210">
            <w:pPr>
              <w:rPr>
                <w:rStyle w:val="Strong"/>
              </w:rPr>
            </w:pPr>
            <w:r w:rsidRPr="00E97505">
              <w:rPr>
                <w:rStyle w:val="Strong"/>
              </w:rPr>
              <w:t xml:space="preserve">Pre-Condition: </w:t>
            </w:r>
          </w:p>
          <w:p w14:paraId="777BA92E" w14:textId="77777777" w:rsidR="00B44210" w:rsidRDefault="00B44210">
            <w:pPr>
              <w:rPr>
                <w:rFonts w:ascii="Arial" w:hAnsi="Arial" w:cs="Arial"/>
                <w:sz w:val="20"/>
                <w:szCs w:val="20"/>
              </w:rPr>
            </w:pPr>
            <w:r>
              <w:t>The user goes to the page</w:t>
            </w:r>
            <w:r w:rsidRPr="00DD3CB0">
              <w:rPr>
                <w:rFonts w:ascii="Arial" w:hAnsi="Arial" w:cs="Arial"/>
                <w:sz w:val="20"/>
                <w:szCs w:val="20"/>
              </w:rPr>
              <w:t xml:space="preserve"> </w:t>
            </w:r>
          </w:p>
          <w:p w14:paraId="5E165035" w14:textId="3ED9578E" w:rsidR="00B44210" w:rsidRDefault="00B44210">
            <w:pPr>
              <w:rPr>
                <w:rFonts w:ascii="Segoe UI" w:hAnsi="Segoe UI" w:cs="Segoe UI"/>
                <w:color w:val="172B4D"/>
                <w:spacing w:val="-1"/>
              </w:rPr>
            </w:pPr>
            <w:r w:rsidRPr="003C5616">
              <w:t>Related Issue:</w:t>
            </w:r>
            <w:r>
              <w:rPr>
                <w:rFonts w:ascii="Segoe UI" w:hAnsi="Segoe UI" w:cs="Segoe UI"/>
                <w:color w:val="172B4D"/>
                <w:spacing w:val="-1"/>
              </w:rPr>
              <w:t xml:space="preserve"> </w:t>
            </w:r>
            <w:r w:rsidRPr="00B44210">
              <w:rPr>
                <w:rFonts w:ascii="Arial" w:hAnsi="Arial" w:cs="Arial"/>
              </w:rPr>
              <w:t>Line build entry changes to support hot holding</w:t>
            </w:r>
            <w:r>
              <w:rPr>
                <w:rFonts w:ascii="Arial" w:hAnsi="Arial" w:cs="Arial"/>
              </w:rPr>
              <w:t xml:space="preserve"> (</w:t>
            </w:r>
            <w:r w:rsidRPr="00B44210">
              <w:rPr>
                <w:rFonts w:ascii="Arial" w:hAnsi="Arial" w:cs="Arial"/>
              </w:rPr>
              <w:t>9493</w:t>
            </w:r>
            <w:r>
              <w:rPr>
                <w:rFonts w:ascii="Arial" w:hAnsi="Arial" w:cs="Arial"/>
              </w:rPr>
              <w:t>)</w:t>
            </w:r>
            <w:r>
              <w:rPr>
                <w:rFonts w:ascii="Segoe UI" w:hAnsi="Segoe UI" w:cs="Segoe UI"/>
                <w:color w:val="172B4D"/>
                <w:spacing w:val="-1"/>
              </w:rPr>
              <w:t xml:space="preserve"> </w:t>
            </w:r>
          </w:p>
          <w:p w14:paraId="0002F80A" w14:textId="77777777" w:rsidR="00B44210" w:rsidRDefault="00B44210">
            <w:r w:rsidRPr="003C5616">
              <w:t xml:space="preserve">Related PRD: </w:t>
            </w:r>
          </w:p>
          <w:p w14:paraId="190FDCE5" w14:textId="1F3CF154" w:rsidR="00B44210" w:rsidRPr="00B44210" w:rsidRDefault="00B44210">
            <w:r w:rsidRPr="00B44210">
              <w:t>https://wonder.atlassian.net/wiki/spaces/TECHXIAMEN/pages/2821652481/Line+Build+Data+Entry+for+Hot+Holding?atlOrigin=eyJpIjoiOWEyN2MyMzhkZmNkNDM5NmFjODk5YWJkYTI2ZTVmOWEiLCJwIjoiYyJ9</w:t>
            </w:r>
          </w:p>
          <w:p w14:paraId="7D8A3817" w14:textId="77777777" w:rsidR="00B44210" w:rsidRPr="00DD3CB0" w:rsidRDefault="00B44210" w:rsidP="00B44210">
            <w:pPr>
              <w:rPr>
                <w:rFonts w:ascii="Arial" w:hAnsi="Arial" w:cs="Arial"/>
                <w:sz w:val="20"/>
                <w:szCs w:val="20"/>
              </w:rPr>
            </w:pPr>
          </w:p>
        </w:tc>
      </w:tr>
      <w:tr w:rsidR="00B44210" w:rsidRPr="00452515" w14:paraId="6DAFA67A" w14:textId="77777777" w:rsidTr="00A36E53">
        <w:tc>
          <w:tcPr>
            <w:tcW w:w="8008" w:type="dxa"/>
          </w:tcPr>
          <w:p w14:paraId="309A9568" w14:textId="757C482F" w:rsidR="00D02E15" w:rsidRDefault="00B44210" w:rsidP="00D02E15">
            <w:pPr>
              <w:rPr>
                <w:rFonts w:eastAsia="宋体" w:cs="宋体"/>
                <w:kern w:val="0"/>
                <w:szCs w:val="24"/>
              </w:rPr>
            </w:pPr>
            <w:r w:rsidRPr="00243485">
              <w:rPr>
                <w:rFonts w:eastAsia="宋体" w:cs="宋体" w:hint="eastAsia"/>
                <w:kern w:val="0"/>
                <w:szCs w:val="24"/>
              </w:rPr>
              <w:t>Main Scenario:</w:t>
            </w:r>
          </w:p>
          <w:p w14:paraId="1658F4AF" w14:textId="2479422D" w:rsidR="00D979AB" w:rsidRPr="0032048F" w:rsidRDefault="00A36E53" w:rsidP="00DC6F1B">
            <w:r w:rsidRPr="00A36E53">
              <w:t>https://wonder.atlassian.net/wiki/x/cgHx_g</w:t>
            </w:r>
          </w:p>
        </w:tc>
      </w:tr>
      <w:tr w:rsidR="00B44210" w:rsidRPr="00452515" w14:paraId="7CE5D2D8" w14:textId="77777777" w:rsidTr="00A36E53">
        <w:tc>
          <w:tcPr>
            <w:tcW w:w="8008" w:type="dxa"/>
          </w:tcPr>
          <w:p w14:paraId="06928C69" w14:textId="77777777" w:rsidR="00B44210" w:rsidRDefault="00B44210">
            <w:r w:rsidRPr="00452515">
              <w:t>Extend Scenario:</w:t>
            </w:r>
          </w:p>
          <w:p w14:paraId="3F2155D0" w14:textId="77777777" w:rsidR="00B44210" w:rsidRPr="00452515" w:rsidRDefault="00B44210"/>
        </w:tc>
      </w:tr>
      <w:tr w:rsidR="00B44210" w:rsidRPr="00452515" w14:paraId="40C54E90" w14:textId="77777777" w:rsidTr="00A36E53">
        <w:tc>
          <w:tcPr>
            <w:tcW w:w="8008" w:type="dxa"/>
          </w:tcPr>
          <w:p w14:paraId="17D690D9" w14:textId="77777777" w:rsidR="00B44210" w:rsidRDefault="00B44210">
            <w:r w:rsidRPr="00452515">
              <w:t>Exception Scenario:</w:t>
            </w:r>
          </w:p>
          <w:p w14:paraId="1D7F895C" w14:textId="77777777" w:rsidR="00B44210" w:rsidRPr="00452515" w:rsidRDefault="00B44210"/>
        </w:tc>
      </w:tr>
      <w:tr w:rsidR="00B44210" w:rsidRPr="00452515" w14:paraId="4771FFFB" w14:textId="77777777" w:rsidTr="00A36E53">
        <w:tc>
          <w:tcPr>
            <w:tcW w:w="8008" w:type="dxa"/>
          </w:tcPr>
          <w:p w14:paraId="6C63B05E" w14:textId="77777777" w:rsidR="00B44210" w:rsidRPr="00452515" w:rsidRDefault="00B44210">
            <w:r w:rsidRPr="00452515">
              <w:t>Notes:</w:t>
            </w:r>
          </w:p>
        </w:tc>
      </w:tr>
      <w:tr w:rsidR="00B44210" w:rsidRPr="00452515" w14:paraId="7ED69292" w14:textId="77777777" w:rsidTr="00A36E53">
        <w:tc>
          <w:tcPr>
            <w:tcW w:w="8008" w:type="dxa"/>
          </w:tcPr>
          <w:p w14:paraId="7B762782" w14:textId="77777777" w:rsidR="00B44210" w:rsidRPr="00452515" w:rsidRDefault="00B44210">
            <w:r w:rsidRPr="00452515">
              <w:t>Q/A:</w:t>
            </w:r>
          </w:p>
        </w:tc>
      </w:tr>
    </w:tbl>
    <w:p w14:paraId="6095542F" w14:textId="77777777" w:rsidR="003C5616" w:rsidRPr="005F1365" w:rsidRDefault="003C5616" w:rsidP="00020897"/>
    <w:p w14:paraId="7789B30E" w14:textId="552B0078" w:rsidR="00B44210" w:rsidRPr="00B44210" w:rsidRDefault="00A36E53" w:rsidP="00B44210">
      <w:pPr>
        <w:pStyle w:val="Heading2"/>
        <w:numPr>
          <w:ilvl w:val="1"/>
          <w:numId w:val="1985"/>
        </w:numPr>
        <w:rPr>
          <w:rFonts w:ascii="Arial" w:hAnsi="Arial" w:cs="Arial"/>
        </w:rPr>
      </w:pPr>
      <w:r>
        <w:rPr>
          <w:rFonts w:ascii="Arial" w:hAnsi="Arial" w:cs="Arial" w:hint="eastAsia"/>
        </w:rPr>
        <w:t>Tran-</w:t>
      </w:r>
      <w:r w:rsidR="00B44210" w:rsidRPr="00B44210">
        <w:rPr>
          <w:rFonts w:ascii="Arial" w:hAnsi="Arial" w:cs="Arial"/>
        </w:rPr>
        <w:t>MS05-2</w:t>
      </w:r>
      <w:r w:rsidR="00B44210">
        <w:rPr>
          <w:rFonts w:ascii="Arial" w:hAnsi="Arial" w:cs="Arial"/>
        </w:rPr>
        <w:t>2</w:t>
      </w:r>
      <w:r w:rsidR="00B44210" w:rsidRPr="00B44210">
        <w:rPr>
          <w:rFonts w:ascii="Arial" w:hAnsi="Arial" w:cs="Arial"/>
        </w:rPr>
        <w:t xml:space="preserve"> </w:t>
      </w:r>
      <w:r w:rsidR="00B44210">
        <w:rPr>
          <w:rFonts w:ascii="Arial" w:hAnsi="Arial" w:cs="Arial"/>
        </w:rPr>
        <w:t>H</w:t>
      </w:r>
      <w:r w:rsidR="00B44210">
        <w:rPr>
          <w:rFonts w:ascii="Arial" w:hAnsi="Arial" w:cs="Arial" w:hint="eastAsia"/>
        </w:rPr>
        <w:t>ot</w:t>
      </w:r>
      <w:r w:rsidR="00B44210">
        <w:rPr>
          <w:rFonts w:ascii="Arial" w:hAnsi="Arial" w:cs="Arial"/>
        </w:rPr>
        <w:t xml:space="preserve"> Hold</w:t>
      </w:r>
      <w:r w:rsidR="00D02E15">
        <w:rPr>
          <w:rFonts w:ascii="Arial" w:hAnsi="Arial" w:cs="Arial"/>
        </w:rPr>
        <w:t xml:space="preserve"> Instructions</w:t>
      </w:r>
      <w:r w:rsidR="00B44210" w:rsidRPr="00B44210">
        <w:rPr>
          <w:rFonts w:ascii="Arial" w:hAnsi="Arial" w:cs="Arial"/>
        </w:rPr>
        <w:t xml:space="preserve"> </w:t>
      </w:r>
      <w:r w:rsidR="00B44210">
        <w:rPr>
          <w:rFonts w:ascii="Arial" w:hAnsi="Arial" w:cs="Arial"/>
        </w:rPr>
        <w:t>Settings</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28"/>
      </w:tblGrid>
      <w:tr w:rsidR="00B44210" w:rsidRPr="00452515" w14:paraId="3CA01EE0" w14:textId="77777777" w:rsidTr="00A36E53">
        <w:tc>
          <w:tcPr>
            <w:tcW w:w="8008" w:type="dxa"/>
          </w:tcPr>
          <w:p w14:paraId="78A71366" w14:textId="6BD20A60" w:rsidR="00B44210" w:rsidRPr="00E97505" w:rsidRDefault="00B44210">
            <w:pPr>
              <w:rPr>
                <w:rStyle w:val="Strong"/>
              </w:rPr>
            </w:pPr>
            <w:r w:rsidRPr="003C5616">
              <w:rPr>
                <w:rStyle w:val="Strong"/>
              </w:rPr>
              <w:t>MS05-2</w:t>
            </w:r>
            <w:r>
              <w:rPr>
                <w:rStyle w:val="Strong"/>
              </w:rPr>
              <w:t xml:space="preserve">2 </w:t>
            </w:r>
            <w:r w:rsidRPr="00B44210">
              <w:rPr>
                <w:rStyle w:val="Strong"/>
              </w:rPr>
              <w:t>Hot Hold</w:t>
            </w:r>
            <w:r w:rsidR="00D02E15">
              <w:rPr>
                <w:rStyle w:val="Strong"/>
              </w:rPr>
              <w:t xml:space="preserve"> </w:t>
            </w:r>
            <w:r w:rsidR="00D02E15">
              <w:rPr>
                <w:rFonts w:ascii="Arial" w:hAnsi="Arial" w:cs="Arial"/>
              </w:rPr>
              <w:t>Instructions</w:t>
            </w:r>
            <w:r w:rsidRPr="00B44210">
              <w:rPr>
                <w:rStyle w:val="Strong"/>
              </w:rPr>
              <w:t xml:space="preserve"> Settings</w:t>
            </w:r>
          </w:p>
        </w:tc>
      </w:tr>
      <w:tr w:rsidR="00B44210" w:rsidRPr="00452515" w14:paraId="0BBDBBA7" w14:textId="77777777" w:rsidTr="00A36E53">
        <w:tc>
          <w:tcPr>
            <w:tcW w:w="8008" w:type="dxa"/>
          </w:tcPr>
          <w:p w14:paraId="65CD43BA" w14:textId="77777777" w:rsidR="00B44210" w:rsidRPr="00E97505" w:rsidRDefault="00B44210">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B44210" w14:paraId="268F7DD7" w14:textId="77777777">
              <w:trPr>
                <w:jc w:val="center"/>
              </w:trPr>
              <w:tc>
                <w:tcPr>
                  <w:tcW w:w="1169" w:type="dxa"/>
                </w:tcPr>
                <w:p w14:paraId="0EAC13EF" w14:textId="77777777" w:rsidR="00B44210" w:rsidRPr="007A35F7" w:rsidRDefault="00B44210">
                  <w:pPr>
                    <w:rPr>
                      <w:rFonts w:ascii="Arial" w:hAnsi="Arial" w:cs="Arial"/>
                    </w:rPr>
                  </w:pPr>
                  <w:r w:rsidRPr="007A35F7">
                    <w:rPr>
                      <w:rFonts w:ascii="Arial" w:hAnsi="Arial" w:cs="Arial"/>
                    </w:rPr>
                    <w:t>Version</w:t>
                  </w:r>
                </w:p>
              </w:tc>
              <w:tc>
                <w:tcPr>
                  <w:tcW w:w="1357" w:type="dxa"/>
                </w:tcPr>
                <w:p w14:paraId="7A8577BC" w14:textId="77777777" w:rsidR="00B44210" w:rsidRPr="007A35F7" w:rsidRDefault="00B44210">
                  <w:pPr>
                    <w:rPr>
                      <w:rFonts w:ascii="Arial" w:hAnsi="Arial" w:cs="Arial"/>
                    </w:rPr>
                  </w:pPr>
                  <w:r w:rsidRPr="007A35F7">
                    <w:rPr>
                      <w:rFonts w:ascii="Arial" w:hAnsi="Arial" w:cs="Arial"/>
                    </w:rPr>
                    <w:t>Date</w:t>
                  </w:r>
                </w:p>
              </w:tc>
              <w:tc>
                <w:tcPr>
                  <w:tcW w:w="1315" w:type="dxa"/>
                </w:tcPr>
                <w:p w14:paraId="6D4F652D" w14:textId="77777777" w:rsidR="00B44210" w:rsidRPr="007A35F7" w:rsidRDefault="00B44210">
                  <w:pPr>
                    <w:rPr>
                      <w:rFonts w:ascii="Arial" w:hAnsi="Arial" w:cs="Arial"/>
                    </w:rPr>
                  </w:pPr>
                  <w:r w:rsidRPr="007A35F7">
                    <w:rPr>
                      <w:rFonts w:ascii="Arial" w:hAnsi="Arial" w:cs="Arial"/>
                    </w:rPr>
                    <w:t>Updated By</w:t>
                  </w:r>
                </w:p>
              </w:tc>
              <w:tc>
                <w:tcPr>
                  <w:tcW w:w="3924" w:type="dxa"/>
                </w:tcPr>
                <w:p w14:paraId="19E94F2F" w14:textId="77777777" w:rsidR="00B44210" w:rsidRPr="007A35F7" w:rsidRDefault="00B44210">
                  <w:pPr>
                    <w:rPr>
                      <w:rFonts w:ascii="Arial" w:hAnsi="Arial" w:cs="Arial"/>
                    </w:rPr>
                  </w:pPr>
                  <w:r w:rsidRPr="007A35F7">
                    <w:rPr>
                      <w:rFonts w:ascii="Arial" w:hAnsi="Arial" w:cs="Arial"/>
                    </w:rPr>
                    <w:t>Description</w:t>
                  </w:r>
                </w:p>
              </w:tc>
            </w:tr>
            <w:tr w:rsidR="00B44210" w14:paraId="43E47D45" w14:textId="77777777">
              <w:trPr>
                <w:jc w:val="center"/>
              </w:trPr>
              <w:tc>
                <w:tcPr>
                  <w:tcW w:w="1169" w:type="dxa"/>
                </w:tcPr>
                <w:p w14:paraId="69DB6AAF" w14:textId="77777777" w:rsidR="00B44210" w:rsidRPr="007A35F7" w:rsidRDefault="00B44210">
                  <w:pPr>
                    <w:rPr>
                      <w:rFonts w:ascii="Arial" w:hAnsi="Arial" w:cs="Arial"/>
                    </w:rPr>
                  </w:pPr>
                  <w:r w:rsidRPr="007A35F7">
                    <w:rPr>
                      <w:rFonts w:ascii="Arial" w:hAnsi="Arial" w:cs="Arial"/>
                    </w:rPr>
                    <w:t>1.0</w:t>
                  </w:r>
                </w:p>
              </w:tc>
              <w:tc>
                <w:tcPr>
                  <w:tcW w:w="1357" w:type="dxa"/>
                </w:tcPr>
                <w:p w14:paraId="2198A3A7" w14:textId="77777777" w:rsidR="00B44210" w:rsidRPr="007A35F7" w:rsidRDefault="00B44210">
                  <w:pPr>
                    <w:rPr>
                      <w:rFonts w:ascii="Arial" w:hAnsi="Arial" w:cs="Arial"/>
                    </w:rPr>
                  </w:pPr>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5.31</w:t>
                  </w:r>
                </w:p>
              </w:tc>
              <w:tc>
                <w:tcPr>
                  <w:tcW w:w="1315" w:type="dxa"/>
                </w:tcPr>
                <w:p w14:paraId="77CAFC9B" w14:textId="77777777" w:rsidR="00B44210" w:rsidRPr="007A35F7" w:rsidRDefault="00B44210">
                  <w:pPr>
                    <w:rPr>
                      <w:rFonts w:ascii="Arial" w:hAnsi="Arial" w:cs="Arial"/>
                    </w:rPr>
                  </w:pPr>
                  <w:r w:rsidRPr="007A35F7">
                    <w:rPr>
                      <w:rFonts w:ascii="Arial" w:hAnsi="Arial" w:cs="Arial"/>
                    </w:rPr>
                    <w:t>Bonnie</w:t>
                  </w:r>
                </w:p>
              </w:tc>
              <w:tc>
                <w:tcPr>
                  <w:tcW w:w="3924" w:type="dxa"/>
                </w:tcPr>
                <w:p w14:paraId="4149B654" w14:textId="77777777" w:rsidR="00B44210" w:rsidRPr="007A35F7" w:rsidRDefault="00B44210">
                  <w:pPr>
                    <w:rPr>
                      <w:rFonts w:ascii="Arial" w:hAnsi="Arial" w:cs="Arial"/>
                    </w:rPr>
                  </w:pPr>
                  <w:r w:rsidRPr="003C5616">
                    <w:rPr>
                      <w:rFonts w:ascii="Arial" w:hAnsi="Arial" w:cs="Arial"/>
                    </w:rPr>
                    <w:t>Add quality criteria on raw materials SKUs (Receiving Protocol)</w:t>
                  </w:r>
                </w:p>
              </w:tc>
            </w:tr>
            <w:tr w:rsidR="00B44210" w14:paraId="7244FC94" w14:textId="77777777">
              <w:trPr>
                <w:jc w:val="center"/>
              </w:trPr>
              <w:tc>
                <w:tcPr>
                  <w:tcW w:w="1169" w:type="dxa"/>
                </w:tcPr>
                <w:p w14:paraId="2FA6A838" w14:textId="77777777" w:rsidR="00B44210" w:rsidRDefault="00B44210"/>
              </w:tc>
              <w:tc>
                <w:tcPr>
                  <w:tcW w:w="1357" w:type="dxa"/>
                </w:tcPr>
                <w:p w14:paraId="27903241" w14:textId="77777777" w:rsidR="00B44210" w:rsidRDefault="00B44210"/>
              </w:tc>
              <w:tc>
                <w:tcPr>
                  <w:tcW w:w="1315" w:type="dxa"/>
                </w:tcPr>
                <w:p w14:paraId="61E4AD25" w14:textId="77777777" w:rsidR="00B44210" w:rsidRDefault="00B44210"/>
              </w:tc>
              <w:tc>
                <w:tcPr>
                  <w:tcW w:w="3924" w:type="dxa"/>
                </w:tcPr>
                <w:p w14:paraId="1CD353DD" w14:textId="77777777" w:rsidR="00B44210" w:rsidRDefault="00B44210"/>
              </w:tc>
            </w:tr>
            <w:tr w:rsidR="00B44210" w14:paraId="551B19F6" w14:textId="77777777">
              <w:trPr>
                <w:jc w:val="center"/>
              </w:trPr>
              <w:tc>
                <w:tcPr>
                  <w:tcW w:w="1169" w:type="dxa"/>
                </w:tcPr>
                <w:p w14:paraId="5B9ABBEA" w14:textId="77777777" w:rsidR="00B44210" w:rsidRDefault="00B44210"/>
              </w:tc>
              <w:tc>
                <w:tcPr>
                  <w:tcW w:w="1357" w:type="dxa"/>
                </w:tcPr>
                <w:p w14:paraId="5A27ED7A" w14:textId="77777777" w:rsidR="00B44210" w:rsidRDefault="00B44210"/>
              </w:tc>
              <w:tc>
                <w:tcPr>
                  <w:tcW w:w="1315" w:type="dxa"/>
                </w:tcPr>
                <w:p w14:paraId="48CE499F" w14:textId="77777777" w:rsidR="00B44210" w:rsidRDefault="00B44210"/>
              </w:tc>
              <w:tc>
                <w:tcPr>
                  <w:tcW w:w="3924" w:type="dxa"/>
                </w:tcPr>
                <w:p w14:paraId="2CEB2C9C" w14:textId="77777777" w:rsidR="00B44210" w:rsidRDefault="00B44210"/>
              </w:tc>
            </w:tr>
            <w:tr w:rsidR="00B44210" w14:paraId="336E0D14" w14:textId="77777777">
              <w:trPr>
                <w:jc w:val="center"/>
              </w:trPr>
              <w:tc>
                <w:tcPr>
                  <w:tcW w:w="1169" w:type="dxa"/>
                </w:tcPr>
                <w:p w14:paraId="0BBFE28A" w14:textId="77777777" w:rsidR="00B44210" w:rsidRDefault="00B44210"/>
              </w:tc>
              <w:tc>
                <w:tcPr>
                  <w:tcW w:w="1357" w:type="dxa"/>
                </w:tcPr>
                <w:p w14:paraId="5B627863" w14:textId="77777777" w:rsidR="00B44210" w:rsidRDefault="00B44210"/>
              </w:tc>
              <w:tc>
                <w:tcPr>
                  <w:tcW w:w="1315" w:type="dxa"/>
                </w:tcPr>
                <w:p w14:paraId="6BB146E7" w14:textId="77777777" w:rsidR="00B44210" w:rsidRDefault="00B44210"/>
              </w:tc>
              <w:tc>
                <w:tcPr>
                  <w:tcW w:w="3924" w:type="dxa"/>
                </w:tcPr>
                <w:p w14:paraId="0AF9FD10" w14:textId="77777777" w:rsidR="00B44210" w:rsidRPr="00B66734" w:rsidRDefault="00B44210"/>
              </w:tc>
            </w:tr>
            <w:tr w:rsidR="00B44210" w14:paraId="55B40E1D" w14:textId="77777777">
              <w:trPr>
                <w:jc w:val="center"/>
              </w:trPr>
              <w:tc>
                <w:tcPr>
                  <w:tcW w:w="1169" w:type="dxa"/>
                </w:tcPr>
                <w:p w14:paraId="1FF88FEF" w14:textId="77777777" w:rsidR="00B44210" w:rsidRDefault="00B44210"/>
              </w:tc>
              <w:tc>
                <w:tcPr>
                  <w:tcW w:w="1357" w:type="dxa"/>
                </w:tcPr>
                <w:p w14:paraId="1DB68B3C" w14:textId="77777777" w:rsidR="00B44210" w:rsidRDefault="00B44210"/>
              </w:tc>
              <w:tc>
                <w:tcPr>
                  <w:tcW w:w="1315" w:type="dxa"/>
                </w:tcPr>
                <w:p w14:paraId="7F08343E" w14:textId="77777777" w:rsidR="00B44210" w:rsidRDefault="00B44210"/>
              </w:tc>
              <w:tc>
                <w:tcPr>
                  <w:tcW w:w="3924" w:type="dxa"/>
                </w:tcPr>
                <w:p w14:paraId="78C9183E" w14:textId="77777777" w:rsidR="00B44210" w:rsidRDefault="00B44210"/>
              </w:tc>
            </w:tr>
            <w:tr w:rsidR="00B44210" w14:paraId="5B547847" w14:textId="77777777">
              <w:trPr>
                <w:jc w:val="center"/>
              </w:trPr>
              <w:tc>
                <w:tcPr>
                  <w:tcW w:w="1169" w:type="dxa"/>
                </w:tcPr>
                <w:p w14:paraId="778E57A8" w14:textId="77777777" w:rsidR="00B44210" w:rsidRDefault="00B44210"/>
              </w:tc>
              <w:tc>
                <w:tcPr>
                  <w:tcW w:w="1357" w:type="dxa"/>
                </w:tcPr>
                <w:p w14:paraId="2AC5C22A" w14:textId="77777777" w:rsidR="00B44210" w:rsidRDefault="00B44210"/>
              </w:tc>
              <w:tc>
                <w:tcPr>
                  <w:tcW w:w="1315" w:type="dxa"/>
                </w:tcPr>
                <w:p w14:paraId="7FB6A217" w14:textId="77777777" w:rsidR="00B44210" w:rsidRDefault="00B44210"/>
              </w:tc>
              <w:tc>
                <w:tcPr>
                  <w:tcW w:w="3924" w:type="dxa"/>
                </w:tcPr>
                <w:p w14:paraId="1C754E95" w14:textId="77777777" w:rsidR="00B44210" w:rsidRPr="005C49CE" w:rsidRDefault="00B44210"/>
              </w:tc>
            </w:tr>
          </w:tbl>
          <w:p w14:paraId="529726F1" w14:textId="77777777" w:rsidR="00B44210" w:rsidRDefault="00B44210"/>
        </w:tc>
      </w:tr>
      <w:tr w:rsidR="00B44210" w:rsidRPr="00452515" w14:paraId="6269969A" w14:textId="77777777" w:rsidTr="00A36E53">
        <w:tc>
          <w:tcPr>
            <w:tcW w:w="8008" w:type="dxa"/>
          </w:tcPr>
          <w:p w14:paraId="08D4AFD1" w14:textId="77777777" w:rsidR="00B44210" w:rsidRPr="00452515" w:rsidRDefault="00B44210">
            <w:r w:rsidRPr="00E97505">
              <w:rPr>
                <w:rStyle w:val="Strong"/>
              </w:rPr>
              <w:t>Stakeholder:</w:t>
            </w:r>
            <w:r w:rsidRPr="00452515">
              <w:t xml:space="preserve"> </w:t>
            </w:r>
            <w:r>
              <w:t>User with privilege</w:t>
            </w:r>
          </w:p>
        </w:tc>
      </w:tr>
      <w:tr w:rsidR="00B44210" w:rsidRPr="00452515" w14:paraId="2BA940C7" w14:textId="77777777" w:rsidTr="00A36E53">
        <w:tc>
          <w:tcPr>
            <w:tcW w:w="8008" w:type="dxa"/>
          </w:tcPr>
          <w:p w14:paraId="07C37C33" w14:textId="77777777" w:rsidR="00B44210" w:rsidRPr="00E97505" w:rsidRDefault="00B44210">
            <w:pPr>
              <w:rPr>
                <w:rStyle w:val="Strong"/>
              </w:rPr>
            </w:pPr>
            <w:r w:rsidRPr="00E97505">
              <w:rPr>
                <w:rStyle w:val="Strong"/>
              </w:rPr>
              <w:t xml:space="preserve">Pre-Condition: </w:t>
            </w:r>
          </w:p>
          <w:p w14:paraId="7180535E" w14:textId="77777777" w:rsidR="00B44210" w:rsidRDefault="00B44210">
            <w:pPr>
              <w:rPr>
                <w:rFonts w:ascii="Arial" w:hAnsi="Arial" w:cs="Arial"/>
                <w:sz w:val="20"/>
                <w:szCs w:val="20"/>
              </w:rPr>
            </w:pPr>
            <w:r>
              <w:t>The user goes to the page</w:t>
            </w:r>
            <w:r w:rsidRPr="00DD3CB0">
              <w:rPr>
                <w:rFonts w:ascii="Arial" w:hAnsi="Arial" w:cs="Arial"/>
                <w:sz w:val="20"/>
                <w:szCs w:val="20"/>
              </w:rPr>
              <w:t xml:space="preserve"> </w:t>
            </w:r>
          </w:p>
          <w:p w14:paraId="360BF327" w14:textId="77777777" w:rsidR="00D02E15" w:rsidRDefault="00D02E15" w:rsidP="00D02E15">
            <w:pPr>
              <w:rPr>
                <w:rFonts w:ascii="Segoe UI" w:hAnsi="Segoe UI" w:cs="Segoe UI"/>
                <w:color w:val="172B4D"/>
                <w:spacing w:val="-1"/>
              </w:rPr>
            </w:pPr>
            <w:r w:rsidRPr="003C5616">
              <w:t>Related Issue:</w:t>
            </w:r>
            <w:r>
              <w:rPr>
                <w:rFonts w:ascii="Segoe UI" w:hAnsi="Segoe UI" w:cs="Segoe UI"/>
                <w:color w:val="172B4D"/>
                <w:spacing w:val="-1"/>
              </w:rPr>
              <w:t xml:space="preserve"> </w:t>
            </w:r>
            <w:r w:rsidRPr="00B44210">
              <w:rPr>
                <w:rFonts w:ascii="Arial" w:hAnsi="Arial" w:cs="Arial"/>
              </w:rPr>
              <w:t>Line build entry changes to support hot holding</w:t>
            </w:r>
            <w:r>
              <w:rPr>
                <w:rFonts w:ascii="Arial" w:hAnsi="Arial" w:cs="Arial"/>
              </w:rPr>
              <w:t xml:space="preserve"> (</w:t>
            </w:r>
            <w:r w:rsidRPr="00B44210">
              <w:rPr>
                <w:rFonts w:ascii="Arial" w:hAnsi="Arial" w:cs="Arial"/>
              </w:rPr>
              <w:t>9493</w:t>
            </w:r>
            <w:r>
              <w:rPr>
                <w:rFonts w:ascii="Arial" w:hAnsi="Arial" w:cs="Arial"/>
              </w:rPr>
              <w:t>)</w:t>
            </w:r>
            <w:r>
              <w:rPr>
                <w:rFonts w:ascii="Segoe UI" w:hAnsi="Segoe UI" w:cs="Segoe UI"/>
                <w:color w:val="172B4D"/>
                <w:spacing w:val="-1"/>
              </w:rPr>
              <w:t xml:space="preserve"> </w:t>
            </w:r>
          </w:p>
          <w:p w14:paraId="037BF7F6" w14:textId="77777777" w:rsidR="00D02E15" w:rsidRDefault="00D02E15" w:rsidP="00D02E15">
            <w:r w:rsidRPr="003C5616">
              <w:t xml:space="preserve">Related PRD: </w:t>
            </w:r>
          </w:p>
          <w:p w14:paraId="45E45535" w14:textId="77777777" w:rsidR="00D02E15" w:rsidRPr="00B44210" w:rsidRDefault="00D02E15" w:rsidP="00D02E15">
            <w:r w:rsidRPr="00B44210">
              <w:t>https://wonder.atlassian.net/wiki/spaces/TECHXIAMEN/pages/2821652481/Line+Build+Data+Entry+for+Hot+Holding?atlOrigin=eyJpIjoiOWEyN2MyMzhkZmNkNDM5NmFjODk5YWJkYTI2ZTVmOWEiLCJwIjoiYyJ9</w:t>
            </w:r>
          </w:p>
          <w:p w14:paraId="4B879699" w14:textId="77777777" w:rsidR="00B44210" w:rsidRPr="00DD3CB0" w:rsidRDefault="00B44210">
            <w:pPr>
              <w:rPr>
                <w:rFonts w:ascii="Arial" w:hAnsi="Arial" w:cs="Arial"/>
                <w:sz w:val="20"/>
                <w:szCs w:val="20"/>
              </w:rPr>
            </w:pPr>
          </w:p>
        </w:tc>
      </w:tr>
      <w:tr w:rsidR="00B44210" w:rsidRPr="00452515" w14:paraId="6A408A23" w14:textId="77777777" w:rsidTr="00A36E53">
        <w:tc>
          <w:tcPr>
            <w:tcW w:w="8008" w:type="dxa"/>
          </w:tcPr>
          <w:p w14:paraId="1726D9ED" w14:textId="77777777" w:rsidR="00B44210" w:rsidRDefault="00B44210">
            <w:pPr>
              <w:rPr>
                <w:rFonts w:eastAsia="宋体" w:cs="宋体"/>
                <w:kern w:val="0"/>
                <w:szCs w:val="24"/>
              </w:rPr>
            </w:pPr>
            <w:r w:rsidRPr="00243485">
              <w:rPr>
                <w:rFonts w:eastAsia="宋体" w:cs="宋体" w:hint="eastAsia"/>
                <w:kern w:val="0"/>
                <w:szCs w:val="24"/>
              </w:rPr>
              <w:t>Main Scenario:</w:t>
            </w:r>
          </w:p>
          <w:p w14:paraId="48832573" w14:textId="386BE1E1" w:rsidR="00B44210" w:rsidRPr="00D02E15" w:rsidRDefault="00A36E53" w:rsidP="00A36E53">
            <w:r w:rsidRPr="00A36E53">
              <w:t>https://wonder.atlassian.net/wiki/x/IID3_g</w:t>
            </w:r>
          </w:p>
        </w:tc>
      </w:tr>
      <w:tr w:rsidR="00B44210" w:rsidRPr="00452515" w14:paraId="49D80637" w14:textId="77777777" w:rsidTr="00A36E53">
        <w:tc>
          <w:tcPr>
            <w:tcW w:w="8008" w:type="dxa"/>
          </w:tcPr>
          <w:p w14:paraId="490046FE" w14:textId="77777777" w:rsidR="00B44210" w:rsidRDefault="00B44210">
            <w:r w:rsidRPr="00452515">
              <w:t>Extend Scenario:</w:t>
            </w:r>
          </w:p>
          <w:p w14:paraId="2AB055CB" w14:textId="77777777" w:rsidR="00B44210" w:rsidRPr="00452515" w:rsidRDefault="00B44210"/>
        </w:tc>
      </w:tr>
      <w:tr w:rsidR="00B44210" w:rsidRPr="00452515" w14:paraId="6A65D502" w14:textId="77777777" w:rsidTr="00A36E53">
        <w:tc>
          <w:tcPr>
            <w:tcW w:w="8008" w:type="dxa"/>
          </w:tcPr>
          <w:p w14:paraId="7F735207" w14:textId="77777777" w:rsidR="00B44210" w:rsidRDefault="00B44210">
            <w:r w:rsidRPr="00452515">
              <w:lastRenderedPageBreak/>
              <w:t>Exception Scenario:</w:t>
            </w:r>
          </w:p>
          <w:p w14:paraId="061EE5E2" w14:textId="77777777" w:rsidR="00B44210" w:rsidRPr="00452515" w:rsidRDefault="00B44210"/>
        </w:tc>
      </w:tr>
      <w:tr w:rsidR="00B44210" w:rsidRPr="00452515" w14:paraId="0877582F" w14:textId="77777777" w:rsidTr="00A36E53">
        <w:tc>
          <w:tcPr>
            <w:tcW w:w="8008" w:type="dxa"/>
          </w:tcPr>
          <w:p w14:paraId="5FA9999F" w14:textId="77777777" w:rsidR="00B44210" w:rsidRPr="00452515" w:rsidRDefault="00B44210">
            <w:r w:rsidRPr="00452515">
              <w:t>Notes:</w:t>
            </w:r>
          </w:p>
        </w:tc>
      </w:tr>
      <w:tr w:rsidR="00B44210" w:rsidRPr="00452515" w14:paraId="49C0AA4C" w14:textId="77777777" w:rsidTr="00A36E53">
        <w:tc>
          <w:tcPr>
            <w:tcW w:w="8008" w:type="dxa"/>
          </w:tcPr>
          <w:p w14:paraId="657EBA5F" w14:textId="77777777" w:rsidR="00B44210" w:rsidRPr="00452515" w:rsidRDefault="00B44210">
            <w:r w:rsidRPr="00452515">
              <w:t>Q/A:</w:t>
            </w:r>
          </w:p>
        </w:tc>
      </w:tr>
    </w:tbl>
    <w:p w14:paraId="01E8820D" w14:textId="77777777" w:rsidR="00B44210" w:rsidRDefault="00B44210" w:rsidP="00020897"/>
    <w:p w14:paraId="75AD4AD0" w14:textId="01F5EDBC" w:rsidR="00B44210" w:rsidRDefault="007C4524" w:rsidP="00C8300E">
      <w:pPr>
        <w:pStyle w:val="Heading2"/>
      </w:pPr>
      <w:r>
        <w:rPr>
          <w:rFonts w:hint="eastAsia"/>
        </w:rPr>
        <w:t>Tran-</w:t>
      </w:r>
      <w:r w:rsidR="00C8300E">
        <w:rPr>
          <w:rFonts w:hint="eastAsia"/>
        </w:rPr>
        <w:t>M</w:t>
      </w:r>
      <w:r w:rsidR="00C8300E">
        <w:t>S05-23 Customization Nutrition</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C8300E" w:rsidRPr="00452515" w14:paraId="12F62BC2" w14:textId="77777777" w:rsidTr="005066F9">
        <w:tc>
          <w:tcPr>
            <w:tcW w:w="8008" w:type="dxa"/>
          </w:tcPr>
          <w:p w14:paraId="33425651" w14:textId="5D013B5F" w:rsidR="00C8300E" w:rsidRPr="00E97505" w:rsidRDefault="007E37AD" w:rsidP="00FF7E5B">
            <w:pPr>
              <w:rPr>
                <w:rStyle w:val="Strong"/>
              </w:rPr>
            </w:pPr>
            <w:r w:rsidRPr="007E37AD">
              <w:rPr>
                <w:rStyle w:val="Strong"/>
              </w:rPr>
              <w:t>1.1 MS05-23 Customization Nutrition</w:t>
            </w:r>
          </w:p>
        </w:tc>
      </w:tr>
      <w:tr w:rsidR="00C8300E" w:rsidRPr="00452515" w14:paraId="7F0490AB" w14:textId="77777777" w:rsidTr="005066F9">
        <w:tc>
          <w:tcPr>
            <w:tcW w:w="8008" w:type="dxa"/>
          </w:tcPr>
          <w:p w14:paraId="08F96C26" w14:textId="77777777" w:rsidR="00C8300E" w:rsidRPr="00E97505" w:rsidRDefault="00C8300E" w:rsidP="00FF7E5B">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C8300E" w14:paraId="0A92B1EB" w14:textId="77777777" w:rsidTr="00FF7E5B">
              <w:trPr>
                <w:jc w:val="center"/>
              </w:trPr>
              <w:tc>
                <w:tcPr>
                  <w:tcW w:w="1169" w:type="dxa"/>
                </w:tcPr>
                <w:p w14:paraId="63B6A9E5" w14:textId="77777777" w:rsidR="00C8300E" w:rsidRPr="007A35F7" w:rsidRDefault="00C8300E" w:rsidP="00FF7E5B">
                  <w:pPr>
                    <w:rPr>
                      <w:rFonts w:ascii="Arial" w:hAnsi="Arial" w:cs="Arial"/>
                    </w:rPr>
                  </w:pPr>
                  <w:r w:rsidRPr="007A35F7">
                    <w:rPr>
                      <w:rFonts w:ascii="Arial" w:hAnsi="Arial" w:cs="Arial"/>
                    </w:rPr>
                    <w:t>Version</w:t>
                  </w:r>
                </w:p>
              </w:tc>
              <w:tc>
                <w:tcPr>
                  <w:tcW w:w="1357" w:type="dxa"/>
                </w:tcPr>
                <w:p w14:paraId="71A0A9F4" w14:textId="77777777" w:rsidR="00C8300E" w:rsidRPr="007A35F7" w:rsidRDefault="00C8300E" w:rsidP="00FF7E5B">
                  <w:pPr>
                    <w:rPr>
                      <w:rFonts w:ascii="Arial" w:hAnsi="Arial" w:cs="Arial"/>
                    </w:rPr>
                  </w:pPr>
                  <w:r w:rsidRPr="007A35F7">
                    <w:rPr>
                      <w:rFonts w:ascii="Arial" w:hAnsi="Arial" w:cs="Arial"/>
                    </w:rPr>
                    <w:t>Date</w:t>
                  </w:r>
                </w:p>
              </w:tc>
              <w:tc>
                <w:tcPr>
                  <w:tcW w:w="1315" w:type="dxa"/>
                </w:tcPr>
                <w:p w14:paraId="3BA4E7D5" w14:textId="77777777" w:rsidR="00C8300E" w:rsidRPr="007A35F7" w:rsidRDefault="00C8300E" w:rsidP="00FF7E5B">
                  <w:pPr>
                    <w:rPr>
                      <w:rFonts w:ascii="Arial" w:hAnsi="Arial" w:cs="Arial"/>
                    </w:rPr>
                  </w:pPr>
                  <w:r w:rsidRPr="007A35F7">
                    <w:rPr>
                      <w:rFonts w:ascii="Arial" w:hAnsi="Arial" w:cs="Arial"/>
                    </w:rPr>
                    <w:t>Updated By</w:t>
                  </w:r>
                </w:p>
              </w:tc>
              <w:tc>
                <w:tcPr>
                  <w:tcW w:w="3924" w:type="dxa"/>
                </w:tcPr>
                <w:p w14:paraId="405EA953" w14:textId="77777777" w:rsidR="00C8300E" w:rsidRPr="007A35F7" w:rsidRDefault="00C8300E" w:rsidP="00FF7E5B">
                  <w:pPr>
                    <w:rPr>
                      <w:rFonts w:ascii="Arial" w:hAnsi="Arial" w:cs="Arial"/>
                    </w:rPr>
                  </w:pPr>
                  <w:r w:rsidRPr="007A35F7">
                    <w:rPr>
                      <w:rFonts w:ascii="Arial" w:hAnsi="Arial" w:cs="Arial"/>
                    </w:rPr>
                    <w:t>Description</w:t>
                  </w:r>
                </w:p>
              </w:tc>
            </w:tr>
            <w:tr w:rsidR="007E37AD" w14:paraId="55E2AF81" w14:textId="77777777" w:rsidTr="00FF7E5B">
              <w:trPr>
                <w:jc w:val="center"/>
              </w:trPr>
              <w:tc>
                <w:tcPr>
                  <w:tcW w:w="1169" w:type="dxa"/>
                </w:tcPr>
                <w:p w14:paraId="38C032E7" w14:textId="77777777" w:rsidR="007E37AD" w:rsidRPr="007A35F7" w:rsidRDefault="007E37AD" w:rsidP="007E37AD">
                  <w:pPr>
                    <w:rPr>
                      <w:rFonts w:ascii="Arial" w:hAnsi="Arial" w:cs="Arial"/>
                    </w:rPr>
                  </w:pPr>
                  <w:r w:rsidRPr="007A35F7">
                    <w:rPr>
                      <w:rFonts w:ascii="Arial" w:hAnsi="Arial" w:cs="Arial"/>
                    </w:rPr>
                    <w:t>1.0</w:t>
                  </w:r>
                </w:p>
              </w:tc>
              <w:tc>
                <w:tcPr>
                  <w:tcW w:w="1357" w:type="dxa"/>
                </w:tcPr>
                <w:p w14:paraId="406D9A0A" w14:textId="3D98D0AF" w:rsidR="007E37AD" w:rsidRPr="007A35F7" w:rsidRDefault="007E37AD" w:rsidP="007E37AD">
                  <w:pPr>
                    <w:rPr>
                      <w:rFonts w:ascii="Arial" w:hAnsi="Arial" w:cs="Arial"/>
                    </w:rPr>
                  </w:pPr>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11.6</w:t>
                  </w:r>
                </w:p>
              </w:tc>
              <w:tc>
                <w:tcPr>
                  <w:tcW w:w="1315" w:type="dxa"/>
                </w:tcPr>
                <w:p w14:paraId="47BB4E78" w14:textId="05288651" w:rsidR="007E37AD" w:rsidRPr="007A35F7" w:rsidRDefault="007E37AD" w:rsidP="007E37AD">
                  <w:pPr>
                    <w:rPr>
                      <w:rFonts w:ascii="Arial" w:hAnsi="Arial" w:cs="Arial"/>
                    </w:rPr>
                  </w:pPr>
                  <w:r w:rsidRPr="007A35F7">
                    <w:rPr>
                      <w:rFonts w:ascii="Arial" w:hAnsi="Arial" w:cs="Arial"/>
                    </w:rPr>
                    <w:t>Bonnie</w:t>
                  </w:r>
                </w:p>
              </w:tc>
              <w:tc>
                <w:tcPr>
                  <w:tcW w:w="3924" w:type="dxa"/>
                </w:tcPr>
                <w:p w14:paraId="77BE2D74" w14:textId="77777777" w:rsidR="007E37AD" w:rsidRPr="007A35F7" w:rsidRDefault="007E37AD" w:rsidP="007E37AD">
                  <w:pPr>
                    <w:rPr>
                      <w:rFonts w:ascii="Arial" w:hAnsi="Arial" w:cs="Arial"/>
                    </w:rPr>
                  </w:pPr>
                  <w:r w:rsidRPr="007A35F7">
                    <w:rPr>
                      <w:rFonts w:ascii="Arial" w:hAnsi="Arial" w:cs="Arial"/>
                    </w:rPr>
                    <w:t>First version</w:t>
                  </w:r>
                </w:p>
              </w:tc>
            </w:tr>
            <w:tr w:rsidR="007E37AD" w14:paraId="672B919F" w14:textId="77777777" w:rsidTr="00FF7E5B">
              <w:trPr>
                <w:jc w:val="center"/>
              </w:trPr>
              <w:tc>
                <w:tcPr>
                  <w:tcW w:w="1169" w:type="dxa"/>
                </w:tcPr>
                <w:p w14:paraId="7473C525" w14:textId="77777777" w:rsidR="007E37AD" w:rsidRDefault="007E37AD" w:rsidP="007E37AD"/>
              </w:tc>
              <w:tc>
                <w:tcPr>
                  <w:tcW w:w="1357" w:type="dxa"/>
                </w:tcPr>
                <w:p w14:paraId="185F221E" w14:textId="77777777" w:rsidR="007E37AD" w:rsidRDefault="007E37AD" w:rsidP="007E37AD"/>
              </w:tc>
              <w:tc>
                <w:tcPr>
                  <w:tcW w:w="1315" w:type="dxa"/>
                </w:tcPr>
                <w:p w14:paraId="14AC8E2D" w14:textId="77777777" w:rsidR="007E37AD" w:rsidRDefault="007E37AD" w:rsidP="007E37AD"/>
              </w:tc>
              <w:tc>
                <w:tcPr>
                  <w:tcW w:w="3924" w:type="dxa"/>
                </w:tcPr>
                <w:p w14:paraId="3AD70D72" w14:textId="77777777" w:rsidR="007E37AD" w:rsidRDefault="007E37AD" w:rsidP="007E37AD"/>
              </w:tc>
            </w:tr>
            <w:tr w:rsidR="007E37AD" w14:paraId="64E1876F" w14:textId="77777777" w:rsidTr="00FF7E5B">
              <w:trPr>
                <w:jc w:val="center"/>
              </w:trPr>
              <w:tc>
                <w:tcPr>
                  <w:tcW w:w="1169" w:type="dxa"/>
                </w:tcPr>
                <w:p w14:paraId="0D7E7E58" w14:textId="77777777" w:rsidR="007E37AD" w:rsidRDefault="007E37AD" w:rsidP="007E37AD"/>
              </w:tc>
              <w:tc>
                <w:tcPr>
                  <w:tcW w:w="1357" w:type="dxa"/>
                </w:tcPr>
                <w:p w14:paraId="48C1B9EE" w14:textId="77777777" w:rsidR="007E37AD" w:rsidRDefault="007E37AD" w:rsidP="007E37AD"/>
              </w:tc>
              <w:tc>
                <w:tcPr>
                  <w:tcW w:w="1315" w:type="dxa"/>
                </w:tcPr>
                <w:p w14:paraId="4B06AFA2" w14:textId="77777777" w:rsidR="007E37AD" w:rsidRDefault="007E37AD" w:rsidP="007E37AD"/>
              </w:tc>
              <w:tc>
                <w:tcPr>
                  <w:tcW w:w="3924" w:type="dxa"/>
                </w:tcPr>
                <w:p w14:paraId="5A8CC154" w14:textId="77777777" w:rsidR="007E37AD" w:rsidRDefault="007E37AD" w:rsidP="007E37AD"/>
              </w:tc>
            </w:tr>
            <w:tr w:rsidR="007E37AD" w14:paraId="3D4600A4" w14:textId="77777777" w:rsidTr="00FF7E5B">
              <w:trPr>
                <w:jc w:val="center"/>
              </w:trPr>
              <w:tc>
                <w:tcPr>
                  <w:tcW w:w="1169" w:type="dxa"/>
                </w:tcPr>
                <w:p w14:paraId="3B1597F3" w14:textId="77777777" w:rsidR="007E37AD" w:rsidRDefault="007E37AD" w:rsidP="007E37AD"/>
              </w:tc>
              <w:tc>
                <w:tcPr>
                  <w:tcW w:w="1357" w:type="dxa"/>
                </w:tcPr>
                <w:p w14:paraId="46730AF6" w14:textId="77777777" w:rsidR="007E37AD" w:rsidRDefault="007E37AD" w:rsidP="007E37AD"/>
              </w:tc>
              <w:tc>
                <w:tcPr>
                  <w:tcW w:w="1315" w:type="dxa"/>
                </w:tcPr>
                <w:p w14:paraId="4678565C" w14:textId="77777777" w:rsidR="007E37AD" w:rsidRDefault="007E37AD" w:rsidP="007E37AD"/>
              </w:tc>
              <w:tc>
                <w:tcPr>
                  <w:tcW w:w="3924" w:type="dxa"/>
                </w:tcPr>
                <w:p w14:paraId="1195DCD8" w14:textId="77777777" w:rsidR="007E37AD" w:rsidRPr="00B66734" w:rsidRDefault="007E37AD" w:rsidP="007E37AD"/>
              </w:tc>
            </w:tr>
            <w:tr w:rsidR="007E37AD" w14:paraId="38832EAD" w14:textId="77777777" w:rsidTr="00FF7E5B">
              <w:trPr>
                <w:jc w:val="center"/>
              </w:trPr>
              <w:tc>
                <w:tcPr>
                  <w:tcW w:w="1169" w:type="dxa"/>
                </w:tcPr>
                <w:p w14:paraId="419379EE" w14:textId="77777777" w:rsidR="007E37AD" w:rsidRDefault="007E37AD" w:rsidP="007E37AD"/>
              </w:tc>
              <w:tc>
                <w:tcPr>
                  <w:tcW w:w="1357" w:type="dxa"/>
                </w:tcPr>
                <w:p w14:paraId="51B97DF2" w14:textId="77777777" w:rsidR="007E37AD" w:rsidRDefault="007E37AD" w:rsidP="007E37AD"/>
              </w:tc>
              <w:tc>
                <w:tcPr>
                  <w:tcW w:w="1315" w:type="dxa"/>
                </w:tcPr>
                <w:p w14:paraId="542188A0" w14:textId="77777777" w:rsidR="007E37AD" w:rsidRDefault="007E37AD" w:rsidP="007E37AD"/>
              </w:tc>
              <w:tc>
                <w:tcPr>
                  <w:tcW w:w="3924" w:type="dxa"/>
                </w:tcPr>
                <w:p w14:paraId="2583488E" w14:textId="77777777" w:rsidR="007E37AD" w:rsidRDefault="007E37AD" w:rsidP="007E37AD"/>
              </w:tc>
            </w:tr>
            <w:tr w:rsidR="007E37AD" w14:paraId="374DAD51" w14:textId="77777777" w:rsidTr="00FF7E5B">
              <w:trPr>
                <w:jc w:val="center"/>
              </w:trPr>
              <w:tc>
                <w:tcPr>
                  <w:tcW w:w="1169" w:type="dxa"/>
                </w:tcPr>
                <w:p w14:paraId="1BA27A71" w14:textId="77777777" w:rsidR="007E37AD" w:rsidRDefault="007E37AD" w:rsidP="007E37AD"/>
              </w:tc>
              <w:tc>
                <w:tcPr>
                  <w:tcW w:w="1357" w:type="dxa"/>
                </w:tcPr>
                <w:p w14:paraId="4340017D" w14:textId="77777777" w:rsidR="007E37AD" w:rsidRDefault="007E37AD" w:rsidP="007E37AD"/>
              </w:tc>
              <w:tc>
                <w:tcPr>
                  <w:tcW w:w="1315" w:type="dxa"/>
                </w:tcPr>
                <w:p w14:paraId="0985FA58" w14:textId="77777777" w:rsidR="007E37AD" w:rsidRDefault="007E37AD" w:rsidP="007E37AD"/>
              </w:tc>
              <w:tc>
                <w:tcPr>
                  <w:tcW w:w="3924" w:type="dxa"/>
                </w:tcPr>
                <w:p w14:paraId="73E1C4F4" w14:textId="77777777" w:rsidR="007E37AD" w:rsidRPr="005C49CE" w:rsidRDefault="007E37AD" w:rsidP="007E37AD"/>
              </w:tc>
            </w:tr>
          </w:tbl>
          <w:p w14:paraId="39FECCD3" w14:textId="77777777" w:rsidR="00C8300E" w:rsidRDefault="00C8300E" w:rsidP="00FF7E5B"/>
        </w:tc>
      </w:tr>
      <w:tr w:rsidR="00C8300E" w:rsidRPr="00452515" w14:paraId="3A091175" w14:textId="77777777" w:rsidTr="005066F9">
        <w:tc>
          <w:tcPr>
            <w:tcW w:w="8008" w:type="dxa"/>
          </w:tcPr>
          <w:p w14:paraId="6D2EDE0A" w14:textId="77777777" w:rsidR="00C8300E" w:rsidRPr="00452515" w:rsidRDefault="00C8300E" w:rsidP="00FF7E5B">
            <w:r w:rsidRPr="00E97505">
              <w:rPr>
                <w:rStyle w:val="Strong"/>
              </w:rPr>
              <w:t>Stakeholder:</w:t>
            </w:r>
            <w:r w:rsidRPr="00452515">
              <w:t xml:space="preserve"> </w:t>
            </w:r>
            <w:r>
              <w:t>User with privilege</w:t>
            </w:r>
          </w:p>
        </w:tc>
      </w:tr>
      <w:tr w:rsidR="00C8300E" w:rsidRPr="009A0B08" w14:paraId="1F7F63BE" w14:textId="77777777" w:rsidTr="005066F9">
        <w:tc>
          <w:tcPr>
            <w:tcW w:w="8008" w:type="dxa"/>
          </w:tcPr>
          <w:p w14:paraId="08EF77AB" w14:textId="77777777" w:rsidR="00C8300E" w:rsidRDefault="00C8300E" w:rsidP="00FF7E5B">
            <w:pPr>
              <w:rPr>
                <w:rStyle w:val="Strong"/>
                <w:lang w:val="fr-FR"/>
              </w:rPr>
            </w:pPr>
            <w:proofErr w:type="spellStart"/>
            <w:r w:rsidRPr="009A0B08">
              <w:rPr>
                <w:rStyle w:val="Strong"/>
                <w:lang w:val="fr-FR"/>
              </w:rPr>
              <w:t>Pre-Condition</w:t>
            </w:r>
            <w:proofErr w:type="spellEnd"/>
            <w:r w:rsidRPr="009A0B08">
              <w:rPr>
                <w:rStyle w:val="Strong"/>
                <w:lang w:val="fr-FR"/>
              </w:rPr>
              <w:t xml:space="preserve"> : </w:t>
            </w:r>
          </w:p>
          <w:p w14:paraId="65CE9D81" w14:textId="77777777" w:rsidR="00C8300E" w:rsidRPr="009A0B08" w:rsidRDefault="00C8300E" w:rsidP="00FF7E5B">
            <w:pPr>
              <w:rPr>
                <w:rStyle w:val="Strong"/>
                <w:lang w:val="fr-FR"/>
              </w:rPr>
            </w:pPr>
          </w:p>
          <w:p w14:paraId="427D5B85" w14:textId="77777777" w:rsidR="00C8300E" w:rsidRDefault="00C8300E" w:rsidP="00FF7E5B">
            <w:pPr>
              <w:rPr>
                <w:rStyle w:val="Strong"/>
                <w:lang w:val="fr-FR"/>
              </w:rPr>
            </w:pPr>
            <w:proofErr w:type="gramStart"/>
            <w:r w:rsidRPr="009A0B08">
              <w:rPr>
                <w:rStyle w:val="Strong"/>
                <w:lang w:val="fr-FR"/>
              </w:rPr>
              <w:t>PRD:</w:t>
            </w:r>
            <w:proofErr w:type="gramEnd"/>
            <w:r w:rsidRPr="009A0B08">
              <w:rPr>
                <w:rStyle w:val="Strong"/>
                <w:lang w:val="fr-FR"/>
              </w:rPr>
              <w:t xml:space="preserve"> </w:t>
            </w:r>
          </w:p>
          <w:p w14:paraId="5E2CC83E" w14:textId="77777777" w:rsidR="00C8300E" w:rsidRPr="009A0B08" w:rsidRDefault="00C8300E" w:rsidP="00FF7E5B">
            <w:pPr>
              <w:rPr>
                <w:rStyle w:val="Strong"/>
                <w:lang w:val="fr-FR"/>
              </w:rPr>
            </w:pPr>
          </w:p>
          <w:p w14:paraId="770AE4F0" w14:textId="77777777" w:rsidR="00C8300E" w:rsidRDefault="00C8300E" w:rsidP="00FF7E5B">
            <w:pPr>
              <w:rPr>
                <w:rFonts w:ascii="Arial" w:hAnsi="Arial" w:cs="Arial"/>
                <w:sz w:val="20"/>
                <w:szCs w:val="20"/>
                <w:lang w:val="pt-BR"/>
              </w:rPr>
            </w:pPr>
            <w:r w:rsidRPr="00D329EE">
              <w:rPr>
                <w:rFonts w:ascii="Arial" w:hAnsi="Arial" w:cs="Arial" w:hint="eastAsia"/>
                <w:sz w:val="20"/>
                <w:szCs w:val="20"/>
                <w:lang w:val="pt-BR"/>
              </w:rPr>
              <w:t>F</w:t>
            </w:r>
            <w:r w:rsidRPr="00D329EE">
              <w:rPr>
                <w:rFonts w:ascii="Arial" w:hAnsi="Arial" w:cs="Arial"/>
                <w:sz w:val="20"/>
                <w:szCs w:val="20"/>
                <w:lang w:val="pt-BR"/>
              </w:rPr>
              <w:t xml:space="preserve">igma: </w:t>
            </w:r>
          </w:p>
          <w:p w14:paraId="77FDB309" w14:textId="77777777" w:rsidR="00C8300E" w:rsidRDefault="00C8300E" w:rsidP="00FF7E5B">
            <w:pPr>
              <w:rPr>
                <w:rFonts w:ascii="Arial" w:hAnsi="Arial" w:cs="Arial"/>
                <w:sz w:val="20"/>
                <w:szCs w:val="20"/>
                <w:lang w:val="pt-BR"/>
              </w:rPr>
            </w:pPr>
          </w:p>
          <w:p w14:paraId="5ACA572E" w14:textId="77777777" w:rsidR="00C8300E" w:rsidRPr="00D329EE" w:rsidRDefault="00C8300E" w:rsidP="00FF7E5B">
            <w:pPr>
              <w:rPr>
                <w:rFonts w:ascii="Arial" w:hAnsi="Arial" w:cs="Arial"/>
                <w:sz w:val="20"/>
                <w:szCs w:val="20"/>
                <w:lang w:val="pt-BR"/>
              </w:rPr>
            </w:pPr>
          </w:p>
        </w:tc>
      </w:tr>
      <w:tr w:rsidR="00C8300E" w:rsidRPr="00452515" w14:paraId="40A97E83" w14:textId="77777777" w:rsidTr="005066F9">
        <w:tc>
          <w:tcPr>
            <w:tcW w:w="8008" w:type="dxa"/>
          </w:tcPr>
          <w:p w14:paraId="7522364E" w14:textId="77777777" w:rsidR="00C8300E" w:rsidRPr="00D97083" w:rsidRDefault="00C8300E" w:rsidP="00FF7E5B">
            <w:pPr>
              <w:rPr>
                <w:b/>
                <w:bCs/>
              </w:rPr>
            </w:pPr>
            <w:r w:rsidRPr="00D97083">
              <w:rPr>
                <w:rFonts w:hint="eastAsia"/>
                <w:b/>
                <w:bCs/>
              </w:rPr>
              <w:t>Main Scenario:</w:t>
            </w:r>
          </w:p>
          <w:p w14:paraId="1FBA7BDB" w14:textId="51EA9A48" w:rsidR="00EB1344" w:rsidRDefault="005066F9" w:rsidP="005066F9">
            <w:pPr>
              <w:pStyle w:val="ListParagraph"/>
              <w:numPr>
                <w:ilvl w:val="2"/>
                <w:numId w:val="2024"/>
              </w:numPr>
              <w:tabs>
                <w:tab w:val="left" w:pos="307"/>
              </w:tabs>
              <w:ind w:left="165" w:hanging="138"/>
            </w:pPr>
            <w:r>
              <w:rPr>
                <w:rFonts w:hint="eastAsia"/>
              </w:rPr>
              <w:t xml:space="preserve">Please refer to confluence: </w:t>
            </w:r>
          </w:p>
          <w:p w14:paraId="6338C2C5" w14:textId="5042BE01" w:rsidR="005066F9" w:rsidRDefault="005066F9" w:rsidP="005066F9">
            <w:pPr>
              <w:pStyle w:val="ListParagraph"/>
              <w:tabs>
                <w:tab w:val="left" w:pos="307"/>
              </w:tabs>
              <w:ind w:left="165"/>
            </w:pPr>
            <w:r w:rsidRPr="005066F9">
              <w:t>https://wonder.atlassian.net/wiki/x/DgRl7</w:t>
            </w:r>
          </w:p>
          <w:p w14:paraId="7E5B95AB" w14:textId="77777777" w:rsidR="00EB1344" w:rsidRPr="00E76B61" w:rsidRDefault="00EB1344" w:rsidP="001E4237">
            <w:pPr>
              <w:pStyle w:val="ListParagraph"/>
              <w:numPr>
                <w:ilvl w:val="2"/>
                <w:numId w:val="2024"/>
              </w:numPr>
              <w:tabs>
                <w:tab w:val="left" w:pos="307"/>
              </w:tabs>
              <w:ind w:left="165" w:hanging="138"/>
            </w:pPr>
          </w:p>
          <w:p w14:paraId="1D61BF02" w14:textId="77777777" w:rsidR="00C8300E" w:rsidRPr="00E76B61" w:rsidRDefault="00C8300E" w:rsidP="00FF7E5B">
            <w:pPr>
              <w:pStyle w:val="ListParagraph"/>
              <w:numPr>
                <w:ilvl w:val="1"/>
                <w:numId w:val="2024"/>
              </w:numPr>
              <w:tabs>
                <w:tab w:val="left" w:pos="307"/>
              </w:tabs>
            </w:pPr>
          </w:p>
          <w:p w14:paraId="49E96FDD" w14:textId="77777777" w:rsidR="00C8300E" w:rsidRPr="00D97083" w:rsidRDefault="00C8300E" w:rsidP="00FF7E5B">
            <w:pPr>
              <w:rPr>
                <w:b/>
                <w:bCs/>
              </w:rPr>
            </w:pPr>
          </w:p>
          <w:p w14:paraId="1B755DB5" w14:textId="77777777" w:rsidR="00C8300E" w:rsidRDefault="00C8300E" w:rsidP="00FF7E5B">
            <w:pPr>
              <w:pStyle w:val="ListParagraph"/>
              <w:numPr>
                <w:ilvl w:val="2"/>
                <w:numId w:val="0"/>
              </w:numPr>
              <w:tabs>
                <w:tab w:val="left" w:pos="307"/>
              </w:tabs>
              <w:ind w:left="165" w:hanging="138"/>
            </w:pPr>
          </w:p>
          <w:p w14:paraId="0098BC3A" w14:textId="77777777" w:rsidR="00C8300E" w:rsidRDefault="00C8300E" w:rsidP="00FF7E5B">
            <w:pPr>
              <w:pStyle w:val="ListParagraph"/>
              <w:numPr>
                <w:ilvl w:val="2"/>
                <w:numId w:val="0"/>
              </w:numPr>
              <w:tabs>
                <w:tab w:val="left" w:pos="307"/>
              </w:tabs>
              <w:ind w:left="165" w:hanging="138"/>
            </w:pPr>
          </w:p>
          <w:p w14:paraId="7E79BDE1" w14:textId="77777777" w:rsidR="00C8300E" w:rsidRDefault="00C8300E" w:rsidP="00FF7E5B">
            <w:pPr>
              <w:pStyle w:val="ListParagraph"/>
              <w:numPr>
                <w:ilvl w:val="2"/>
                <w:numId w:val="0"/>
              </w:numPr>
              <w:tabs>
                <w:tab w:val="left" w:pos="307"/>
              </w:tabs>
              <w:ind w:left="165" w:hanging="138"/>
            </w:pPr>
          </w:p>
          <w:p w14:paraId="1F766584" w14:textId="77777777" w:rsidR="00C8300E" w:rsidRDefault="00C8300E" w:rsidP="00FF7E5B"/>
          <w:p w14:paraId="1C2132E0" w14:textId="77777777" w:rsidR="00C8300E" w:rsidRPr="00BD54DC" w:rsidRDefault="00C8300E" w:rsidP="00FF7E5B"/>
        </w:tc>
      </w:tr>
      <w:tr w:rsidR="00C8300E" w:rsidRPr="00452515" w14:paraId="3F12303D" w14:textId="77777777" w:rsidTr="005066F9">
        <w:tc>
          <w:tcPr>
            <w:tcW w:w="8008" w:type="dxa"/>
          </w:tcPr>
          <w:p w14:paraId="416737D7" w14:textId="77777777" w:rsidR="00C8300E" w:rsidRDefault="00C8300E" w:rsidP="00FF7E5B">
            <w:r w:rsidRPr="00452515">
              <w:t>Extend Scenario:</w:t>
            </w:r>
          </w:p>
          <w:p w14:paraId="2FD5FB30" w14:textId="77777777" w:rsidR="00C8300E" w:rsidRPr="00452515" w:rsidRDefault="00C8300E" w:rsidP="00FF7E5B"/>
        </w:tc>
      </w:tr>
      <w:tr w:rsidR="00C8300E" w:rsidRPr="00452515" w14:paraId="71A2DBD0" w14:textId="77777777" w:rsidTr="005066F9">
        <w:tc>
          <w:tcPr>
            <w:tcW w:w="8008" w:type="dxa"/>
          </w:tcPr>
          <w:p w14:paraId="37D158CC" w14:textId="77777777" w:rsidR="00C8300E" w:rsidRDefault="00C8300E" w:rsidP="00FF7E5B">
            <w:r w:rsidRPr="00452515">
              <w:lastRenderedPageBreak/>
              <w:t>Exception Scenario:</w:t>
            </w:r>
          </w:p>
          <w:p w14:paraId="75484C45" w14:textId="77777777" w:rsidR="00C8300E" w:rsidRPr="00452515" w:rsidRDefault="00C8300E" w:rsidP="00FF7E5B"/>
        </w:tc>
      </w:tr>
      <w:tr w:rsidR="00C8300E" w:rsidRPr="00452515" w14:paraId="61C8C716" w14:textId="77777777" w:rsidTr="005066F9">
        <w:tc>
          <w:tcPr>
            <w:tcW w:w="8008" w:type="dxa"/>
          </w:tcPr>
          <w:p w14:paraId="0FD7B85F" w14:textId="77777777" w:rsidR="00C8300E" w:rsidRPr="00452515" w:rsidRDefault="00C8300E" w:rsidP="00FF7E5B">
            <w:r w:rsidRPr="00452515">
              <w:t>Notes:</w:t>
            </w:r>
          </w:p>
        </w:tc>
      </w:tr>
      <w:tr w:rsidR="00C8300E" w:rsidRPr="00452515" w14:paraId="539564D4" w14:textId="77777777" w:rsidTr="005066F9">
        <w:tc>
          <w:tcPr>
            <w:tcW w:w="8008" w:type="dxa"/>
          </w:tcPr>
          <w:p w14:paraId="6E8A8822" w14:textId="77777777" w:rsidR="00C8300E" w:rsidRPr="00452515" w:rsidRDefault="00C8300E" w:rsidP="00FF7E5B">
            <w:r w:rsidRPr="00452515">
              <w:t>Q/A:</w:t>
            </w:r>
          </w:p>
        </w:tc>
      </w:tr>
    </w:tbl>
    <w:p w14:paraId="68C4CA0D" w14:textId="77777777" w:rsidR="00B44210" w:rsidRDefault="00B44210" w:rsidP="00020897"/>
    <w:p w14:paraId="7F1EB610" w14:textId="19E775FF" w:rsidR="00B44210" w:rsidRPr="003458D3" w:rsidRDefault="00F94272" w:rsidP="003458D3">
      <w:pPr>
        <w:pStyle w:val="Heading2"/>
        <w:rPr>
          <w:rFonts w:ascii="Arial" w:hAnsi="Arial" w:cs="Arial"/>
        </w:rPr>
      </w:pPr>
      <w:r>
        <w:rPr>
          <w:rFonts w:ascii="Arial" w:hAnsi="Arial" w:cs="Arial" w:hint="eastAsia"/>
        </w:rPr>
        <w:t>Tran-</w:t>
      </w:r>
      <w:r w:rsidR="003458D3" w:rsidRPr="003458D3">
        <w:rPr>
          <w:rFonts w:ascii="Arial" w:hAnsi="Arial" w:cs="Arial" w:hint="eastAsia"/>
        </w:rPr>
        <w:t>M</w:t>
      </w:r>
      <w:r w:rsidR="003458D3" w:rsidRPr="003458D3">
        <w:rPr>
          <w:rFonts w:ascii="Arial" w:hAnsi="Arial" w:cs="Arial"/>
        </w:rPr>
        <w:t>S05-24 Bulk Edit Usage</w:t>
      </w:r>
      <w:r w:rsidR="00F02218">
        <w:rPr>
          <w:rFonts w:ascii="Arial" w:hAnsi="Arial" w:cs="Arial"/>
        </w:rPr>
        <w:t>s</w:t>
      </w:r>
    </w:p>
    <w:tbl>
      <w:tblPr>
        <w:tblW w:w="8779"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779"/>
      </w:tblGrid>
      <w:tr w:rsidR="003458D3" w:rsidRPr="003458D3" w14:paraId="01250F7A" w14:textId="77777777" w:rsidTr="00B55D90">
        <w:tc>
          <w:tcPr>
            <w:tcW w:w="8779" w:type="dxa"/>
          </w:tcPr>
          <w:p w14:paraId="1BCF776B" w14:textId="23BFD84E" w:rsidR="003458D3" w:rsidRPr="00FA0EF4" w:rsidRDefault="003458D3" w:rsidP="00CE23E2">
            <w:pPr>
              <w:rPr>
                <w:rStyle w:val="Strong"/>
                <w:lang w:val="pt-BR"/>
                <w:rPrChange w:id="141" w:author="Daisy Lan" w:date="2023-06-14T14:00:00Z">
                  <w:rPr>
                    <w:rStyle w:val="Strong"/>
                    <w:rFonts w:eastAsiaTheme="majorEastAsia"/>
                    <w:b/>
                    <w:bCs/>
                    <w:szCs w:val="32"/>
                  </w:rPr>
                </w:rPrChange>
              </w:rPr>
            </w:pPr>
            <w:r w:rsidRPr="00FA0EF4">
              <w:rPr>
                <w:rStyle w:val="Strong"/>
                <w:lang w:val="pt-BR"/>
                <w:rPrChange w:id="142" w:author="Daisy Lan" w:date="2023-06-14T14:00:00Z">
                  <w:rPr>
                    <w:rStyle w:val="Strong"/>
                  </w:rPr>
                </w:rPrChange>
              </w:rPr>
              <w:t>MS0</w:t>
            </w:r>
            <w:r w:rsidR="00F02218">
              <w:rPr>
                <w:rStyle w:val="Strong"/>
                <w:lang w:val="pt-BR"/>
              </w:rPr>
              <w:t>5</w:t>
            </w:r>
            <w:r w:rsidRPr="00FA0EF4">
              <w:rPr>
                <w:rStyle w:val="Strong"/>
                <w:lang w:val="pt-BR"/>
                <w:rPrChange w:id="143" w:author="Daisy Lan" w:date="2023-06-14T14:00:00Z">
                  <w:rPr>
                    <w:rStyle w:val="Strong"/>
                  </w:rPr>
                </w:rPrChange>
              </w:rPr>
              <w:t>-</w:t>
            </w:r>
            <w:r w:rsidR="00F02218">
              <w:rPr>
                <w:rStyle w:val="Strong"/>
                <w:lang w:val="pt-BR"/>
              </w:rPr>
              <w:t>24</w:t>
            </w:r>
            <w:r w:rsidRPr="00FA0EF4">
              <w:rPr>
                <w:rStyle w:val="Strong"/>
                <w:lang w:val="pt-BR"/>
                <w:rPrChange w:id="144" w:author="Daisy Lan" w:date="2023-06-14T14:00:00Z">
                  <w:rPr>
                    <w:rStyle w:val="Strong"/>
                  </w:rPr>
                </w:rPrChange>
              </w:rPr>
              <w:t xml:space="preserve"> </w:t>
            </w:r>
            <w:r w:rsidR="00F02218">
              <w:rPr>
                <w:rStyle w:val="Strong"/>
                <w:lang w:val="pt-BR"/>
              </w:rPr>
              <w:t>Bulk Edit Usages</w:t>
            </w:r>
          </w:p>
        </w:tc>
      </w:tr>
      <w:tr w:rsidR="003458D3" w14:paraId="340CBA8F" w14:textId="77777777" w:rsidTr="00B55D90">
        <w:tc>
          <w:tcPr>
            <w:tcW w:w="8779" w:type="dxa"/>
          </w:tcPr>
          <w:p w14:paraId="05CF795D" w14:textId="77777777" w:rsidR="003458D3" w:rsidRPr="00E97505" w:rsidRDefault="003458D3" w:rsidP="00CE23E2">
            <w:pPr>
              <w:rPr>
                <w:rStyle w:val="Strong"/>
              </w:rPr>
            </w:pPr>
            <w:r w:rsidRPr="00E97505">
              <w:rPr>
                <w:rStyle w:val="Strong"/>
              </w:rPr>
              <w:t>Version history</w:t>
            </w:r>
          </w:p>
          <w:tbl>
            <w:tblPr>
              <w:tblStyle w:val="TableGrid"/>
              <w:tblW w:w="0" w:type="auto"/>
              <w:jc w:val="center"/>
              <w:tblLayout w:type="fixed"/>
              <w:tblLook w:val="04A0" w:firstRow="1" w:lastRow="0" w:firstColumn="1" w:lastColumn="0" w:noHBand="0" w:noVBand="1"/>
              <w:tblPrChange w:id="145" w:author="Bonnie Yang [2]" w:date="2023-04-11T16:43:00Z">
                <w:tblPr>
                  <w:tblStyle w:val="TableGrid"/>
                  <w:tblW w:w="0" w:type="auto"/>
                  <w:jc w:val="center"/>
                  <w:tblLook w:val="04A0" w:firstRow="1" w:lastRow="0" w:firstColumn="1" w:lastColumn="0" w:noHBand="0" w:noVBand="1"/>
                </w:tblPr>
              </w:tblPrChange>
            </w:tblPr>
            <w:tblGrid>
              <w:gridCol w:w="1169"/>
              <w:gridCol w:w="1357"/>
              <w:gridCol w:w="1315"/>
              <w:gridCol w:w="3924"/>
              <w:tblGridChange w:id="146">
                <w:tblGrid>
                  <w:gridCol w:w="1169"/>
                  <w:gridCol w:w="1357"/>
                  <w:gridCol w:w="1315"/>
                  <w:gridCol w:w="3924"/>
                </w:tblGrid>
              </w:tblGridChange>
            </w:tblGrid>
            <w:tr w:rsidR="003458D3" w14:paraId="60CBB1C6" w14:textId="77777777" w:rsidTr="00CE23E2">
              <w:trPr>
                <w:jc w:val="center"/>
                <w:trPrChange w:id="147" w:author="Bonnie Yang [2]" w:date="2023-04-11T16:43:00Z">
                  <w:trPr>
                    <w:jc w:val="center"/>
                  </w:trPr>
                </w:trPrChange>
              </w:trPr>
              <w:tc>
                <w:tcPr>
                  <w:tcW w:w="1169" w:type="dxa"/>
                  <w:tcPrChange w:id="148" w:author="Bonnie Yang [2]" w:date="2023-04-11T16:43:00Z">
                    <w:tcPr>
                      <w:tcW w:w="1169" w:type="dxa"/>
                    </w:tcPr>
                  </w:tcPrChange>
                </w:tcPr>
                <w:p w14:paraId="036FA78D" w14:textId="77777777" w:rsidR="003458D3" w:rsidRPr="007A35F7" w:rsidRDefault="003458D3" w:rsidP="00CE23E2">
                  <w:pPr>
                    <w:rPr>
                      <w:rFonts w:ascii="Arial" w:hAnsi="Arial" w:cs="Arial"/>
                    </w:rPr>
                  </w:pPr>
                  <w:r w:rsidRPr="007A35F7">
                    <w:rPr>
                      <w:rFonts w:ascii="Arial" w:hAnsi="Arial" w:cs="Arial"/>
                    </w:rPr>
                    <w:t>Version</w:t>
                  </w:r>
                </w:p>
              </w:tc>
              <w:tc>
                <w:tcPr>
                  <w:tcW w:w="1357" w:type="dxa"/>
                  <w:tcPrChange w:id="149" w:author="Bonnie Yang [2]" w:date="2023-04-11T16:43:00Z">
                    <w:tcPr>
                      <w:tcW w:w="1357" w:type="dxa"/>
                    </w:tcPr>
                  </w:tcPrChange>
                </w:tcPr>
                <w:p w14:paraId="6D7B8520" w14:textId="77777777" w:rsidR="003458D3" w:rsidRPr="007A35F7" w:rsidRDefault="003458D3" w:rsidP="00CE23E2">
                  <w:pPr>
                    <w:rPr>
                      <w:rFonts w:ascii="Arial" w:hAnsi="Arial" w:cs="Arial"/>
                    </w:rPr>
                  </w:pPr>
                  <w:r w:rsidRPr="007A35F7">
                    <w:rPr>
                      <w:rFonts w:ascii="Arial" w:hAnsi="Arial" w:cs="Arial"/>
                    </w:rPr>
                    <w:t>Date</w:t>
                  </w:r>
                </w:p>
              </w:tc>
              <w:tc>
                <w:tcPr>
                  <w:tcW w:w="1315" w:type="dxa"/>
                  <w:tcPrChange w:id="150" w:author="Bonnie Yang [2]" w:date="2023-04-11T16:43:00Z">
                    <w:tcPr>
                      <w:tcW w:w="1315" w:type="dxa"/>
                    </w:tcPr>
                  </w:tcPrChange>
                </w:tcPr>
                <w:p w14:paraId="36AF0055" w14:textId="77777777" w:rsidR="003458D3" w:rsidRPr="007A35F7" w:rsidRDefault="003458D3" w:rsidP="00CE23E2">
                  <w:pPr>
                    <w:rPr>
                      <w:rFonts w:ascii="Arial" w:hAnsi="Arial" w:cs="Arial"/>
                    </w:rPr>
                  </w:pPr>
                  <w:r w:rsidRPr="007A35F7">
                    <w:rPr>
                      <w:rFonts w:ascii="Arial" w:hAnsi="Arial" w:cs="Arial"/>
                    </w:rPr>
                    <w:t>Updated By</w:t>
                  </w:r>
                </w:p>
              </w:tc>
              <w:tc>
                <w:tcPr>
                  <w:tcW w:w="3924" w:type="dxa"/>
                  <w:tcPrChange w:id="151" w:author="Bonnie Yang [2]" w:date="2023-04-11T16:43:00Z">
                    <w:tcPr>
                      <w:tcW w:w="3924" w:type="dxa"/>
                    </w:tcPr>
                  </w:tcPrChange>
                </w:tcPr>
                <w:p w14:paraId="72AC8DE0" w14:textId="77777777" w:rsidR="003458D3" w:rsidRPr="007A35F7" w:rsidRDefault="003458D3" w:rsidP="00CE23E2">
                  <w:pPr>
                    <w:rPr>
                      <w:rFonts w:ascii="Arial" w:hAnsi="Arial" w:cs="Arial"/>
                    </w:rPr>
                  </w:pPr>
                  <w:r w:rsidRPr="007A35F7">
                    <w:rPr>
                      <w:rFonts w:ascii="Arial" w:hAnsi="Arial" w:cs="Arial"/>
                    </w:rPr>
                    <w:t>Description</w:t>
                  </w:r>
                </w:p>
              </w:tc>
            </w:tr>
            <w:tr w:rsidR="003458D3" w14:paraId="4CE27A33" w14:textId="77777777" w:rsidTr="00CE23E2">
              <w:trPr>
                <w:jc w:val="center"/>
                <w:trPrChange w:id="152" w:author="Bonnie Yang [2]" w:date="2023-04-11T16:43:00Z">
                  <w:trPr>
                    <w:jc w:val="center"/>
                  </w:trPr>
                </w:trPrChange>
              </w:trPr>
              <w:tc>
                <w:tcPr>
                  <w:tcW w:w="1169" w:type="dxa"/>
                  <w:tcPrChange w:id="153" w:author="Bonnie Yang [2]" w:date="2023-04-11T16:43:00Z">
                    <w:tcPr>
                      <w:tcW w:w="1169" w:type="dxa"/>
                    </w:tcPr>
                  </w:tcPrChange>
                </w:tcPr>
                <w:p w14:paraId="016FEC40" w14:textId="77777777" w:rsidR="003458D3" w:rsidRPr="007A35F7" w:rsidRDefault="003458D3" w:rsidP="00CE23E2">
                  <w:pPr>
                    <w:rPr>
                      <w:rFonts w:ascii="Arial" w:hAnsi="Arial" w:cs="Arial"/>
                    </w:rPr>
                  </w:pPr>
                  <w:r w:rsidRPr="007A35F7">
                    <w:rPr>
                      <w:rFonts w:ascii="Arial" w:hAnsi="Arial" w:cs="Arial"/>
                    </w:rPr>
                    <w:t>1.0</w:t>
                  </w:r>
                </w:p>
              </w:tc>
              <w:tc>
                <w:tcPr>
                  <w:tcW w:w="1357" w:type="dxa"/>
                  <w:tcPrChange w:id="154" w:author="Bonnie Yang [2]" w:date="2023-04-11T16:43:00Z">
                    <w:tcPr>
                      <w:tcW w:w="1357" w:type="dxa"/>
                    </w:tcPr>
                  </w:tcPrChange>
                </w:tcPr>
                <w:p w14:paraId="3DC6F545" w14:textId="281F6D52" w:rsidR="003458D3" w:rsidRPr="007A35F7" w:rsidRDefault="003458D3" w:rsidP="00CE23E2">
                  <w:pPr>
                    <w:rPr>
                      <w:rFonts w:ascii="Arial" w:hAnsi="Arial" w:cs="Arial"/>
                    </w:rPr>
                  </w:pPr>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12</w:t>
                  </w:r>
                  <w:r w:rsidRPr="007A35F7">
                    <w:rPr>
                      <w:rFonts w:ascii="Arial" w:hAnsi="Arial" w:cs="Arial"/>
                    </w:rPr>
                    <w:t>.</w:t>
                  </w:r>
                  <w:r>
                    <w:rPr>
                      <w:rFonts w:ascii="Arial" w:hAnsi="Arial" w:cs="Arial"/>
                    </w:rPr>
                    <w:t>13</w:t>
                  </w:r>
                </w:p>
              </w:tc>
              <w:tc>
                <w:tcPr>
                  <w:tcW w:w="1315" w:type="dxa"/>
                  <w:tcPrChange w:id="155" w:author="Bonnie Yang [2]" w:date="2023-04-11T16:43:00Z">
                    <w:tcPr>
                      <w:tcW w:w="1315" w:type="dxa"/>
                    </w:tcPr>
                  </w:tcPrChange>
                </w:tcPr>
                <w:p w14:paraId="14BC1D61" w14:textId="77777777" w:rsidR="003458D3" w:rsidRPr="007A35F7" w:rsidRDefault="003458D3" w:rsidP="00CE23E2">
                  <w:pPr>
                    <w:rPr>
                      <w:rFonts w:ascii="Arial" w:hAnsi="Arial" w:cs="Arial"/>
                    </w:rPr>
                  </w:pPr>
                  <w:r w:rsidRPr="007A35F7">
                    <w:rPr>
                      <w:rFonts w:ascii="Arial" w:hAnsi="Arial" w:cs="Arial"/>
                    </w:rPr>
                    <w:t>Bonnie</w:t>
                  </w:r>
                </w:p>
              </w:tc>
              <w:tc>
                <w:tcPr>
                  <w:tcW w:w="3924" w:type="dxa"/>
                  <w:tcPrChange w:id="156" w:author="Bonnie Yang [2]" w:date="2023-04-11T16:43:00Z">
                    <w:tcPr>
                      <w:tcW w:w="3924" w:type="dxa"/>
                    </w:tcPr>
                  </w:tcPrChange>
                </w:tcPr>
                <w:p w14:paraId="0FBFD1DB" w14:textId="7A73B35C" w:rsidR="003458D3" w:rsidRPr="007A35F7" w:rsidRDefault="003458D3" w:rsidP="00CE23E2">
                  <w:pPr>
                    <w:rPr>
                      <w:rFonts w:ascii="Arial" w:hAnsi="Arial" w:cs="Arial"/>
                    </w:rPr>
                  </w:pPr>
                  <w:r w:rsidRPr="003458D3">
                    <w:rPr>
                      <w:rFonts w:ascii="Arial" w:hAnsi="Arial" w:cs="Arial"/>
                    </w:rPr>
                    <w:t>MD-10048</w:t>
                  </w:r>
                  <w:r>
                    <w:rPr>
                      <w:rFonts w:ascii="Arial" w:hAnsi="Arial" w:cs="Arial"/>
                    </w:rPr>
                    <w:t xml:space="preserve"> </w:t>
                  </w:r>
                  <w:r w:rsidRPr="003458D3">
                    <w:rPr>
                      <w:rFonts w:ascii="Arial" w:hAnsi="Arial" w:cs="Arial"/>
                    </w:rPr>
                    <w:t>Support Bulk Edit Usage of BOM</w:t>
                  </w:r>
                </w:p>
              </w:tc>
            </w:tr>
            <w:tr w:rsidR="00C47628" w14:paraId="7566A023" w14:textId="77777777" w:rsidTr="00CE23E2">
              <w:trPr>
                <w:jc w:val="center"/>
                <w:trPrChange w:id="157" w:author="Bonnie Yang [2]" w:date="2023-04-11T16:43:00Z">
                  <w:trPr>
                    <w:jc w:val="center"/>
                  </w:trPr>
                </w:trPrChange>
              </w:trPr>
              <w:tc>
                <w:tcPr>
                  <w:tcW w:w="1169" w:type="dxa"/>
                  <w:tcPrChange w:id="158" w:author="Bonnie Yang [2]" w:date="2023-04-11T16:43:00Z">
                    <w:tcPr>
                      <w:tcW w:w="1169" w:type="dxa"/>
                    </w:tcPr>
                  </w:tcPrChange>
                </w:tcPr>
                <w:p w14:paraId="2776E6D9" w14:textId="2B44F396" w:rsidR="00C47628" w:rsidRDefault="00C47628" w:rsidP="00C47628">
                  <w:ins w:id="159" w:author="Bonnie Yang" w:date="2024-01-22T14:27:00Z">
                    <w:r w:rsidRPr="007A35F7">
                      <w:rPr>
                        <w:rFonts w:ascii="Arial" w:hAnsi="Arial" w:cs="Arial"/>
                      </w:rPr>
                      <w:t>1.</w:t>
                    </w:r>
                    <w:r>
                      <w:rPr>
                        <w:rFonts w:ascii="Arial" w:hAnsi="Arial" w:cs="Arial"/>
                      </w:rPr>
                      <w:t>1</w:t>
                    </w:r>
                  </w:ins>
                </w:p>
              </w:tc>
              <w:tc>
                <w:tcPr>
                  <w:tcW w:w="1357" w:type="dxa"/>
                  <w:tcPrChange w:id="160" w:author="Bonnie Yang [2]" w:date="2023-04-11T16:43:00Z">
                    <w:tcPr>
                      <w:tcW w:w="1357" w:type="dxa"/>
                    </w:tcPr>
                  </w:tcPrChange>
                </w:tcPr>
                <w:p w14:paraId="1782D106" w14:textId="3CF9F79E" w:rsidR="00C47628" w:rsidRDefault="00C47628" w:rsidP="00C47628">
                  <w:ins w:id="161" w:author="Bonnie Yang" w:date="2024-01-22T14:27:00Z">
                    <w:r w:rsidRPr="007A35F7">
                      <w:rPr>
                        <w:rFonts w:ascii="Arial" w:hAnsi="Arial" w:cs="Arial"/>
                      </w:rPr>
                      <w:t>202</w:t>
                    </w:r>
                    <w:r>
                      <w:rPr>
                        <w:rFonts w:ascii="Arial" w:hAnsi="Arial" w:cs="Arial"/>
                      </w:rPr>
                      <w:t>4</w:t>
                    </w:r>
                    <w:r w:rsidRPr="007A35F7">
                      <w:rPr>
                        <w:rFonts w:ascii="Arial" w:hAnsi="Arial" w:cs="Arial"/>
                      </w:rPr>
                      <w:t>.</w:t>
                    </w:r>
                    <w:r>
                      <w:rPr>
                        <w:rFonts w:ascii="Arial" w:hAnsi="Arial" w:cs="Arial"/>
                      </w:rPr>
                      <w:t>1</w:t>
                    </w:r>
                    <w:r w:rsidRPr="007A35F7">
                      <w:rPr>
                        <w:rFonts w:ascii="Arial" w:hAnsi="Arial" w:cs="Arial"/>
                      </w:rPr>
                      <w:t>.</w:t>
                    </w:r>
                    <w:r>
                      <w:rPr>
                        <w:rFonts w:ascii="Arial" w:hAnsi="Arial" w:cs="Arial"/>
                      </w:rPr>
                      <w:t>22</w:t>
                    </w:r>
                  </w:ins>
                </w:p>
              </w:tc>
              <w:tc>
                <w:tcPr>
                  <w:tcW w:w="1315" w:type="dxa"/>
                  <w:tcPrChange w:id="162" w:author="Bonnie Yang [2]" w:date="2023-04-11T16:43:00Z">
                    <w:tcPr>
                      <w:tcW w:w="1315" w:type="dxa"/>
                    </w:tcPr>
                  </w:tcPrChange>
                </w:tcPr>
                <w:p w14:paraId="1099A3E1" w14:textId="78ABDC5A" w:rsidR="00C47628" w:rsidRDefault="00C47628" w:rsidP="00C47628">
                  <w:ins w:id="163" w:author="Bonnie Yang" w:date="2024-01-22T14:27:00Z">
                    <w:r w:rsidRPr="007A35F7">
                      <w:rPr>
                        <w:rFonts w:ascii="Arial" w:hAnsi="Arial" w:cs="Arial"/>
                      </w:rPr>
                      <w:t>Bonnie</w:t>
                    </w:r>
                  </w:ins>
                </w:p>
              </w:tc>
              <w:tc>
                <w:tcPr>
                  <w:tcW w:w="3924" w:type="dxa"/>
                  <w:tcPrChange w:id="164" w:author="Bonnie Yang [2]" w:date="2023-04-11T16:43:00Z">
                    <w:tcPr>
                      <w:tcW w:w="3924" w:type="dxa"/>
                    </w:tcPr>
                  </w:tcPrChange>
                </w:tcPr>
                <w:p w14:paraId="7130BA43" w14:textId="297687E1" w:rsidR="00C47628" w:rsidRPr="00C47628" w:rsidRDefault="00C47628" w:rsidP="00C47628">
                  <w:ins w:id="165" w:author="Bonnie Yang" w:date="2024-01-22T14:27:00Z">
                    <w:r w:rsidRPr="00C47628">
                      <w:t>MD-11398</w:t>
                    </w:r>
                    <w:r>
                      <w:t xml:space="preserve"> </w:t>
                    </w:r>
                    <w:r w:rsidRPr="00C47628">
                      <w:t>Bulk edit and bulk swap functionality for customization usages</w:t>
                    </w:r>
                  </w:ins>
                </w:p>
              </w:tc>
            </w:tr>
            <w:tr w:rsidR="00C47628" w14:paraId="252DF288" w14:textId="77777777" w:rsidTr="00CE23E2">
              <w:trPr>
                <w:jc w:val="center"/>
                <w:trPrChange w:id="166" w:author="Bonnie Yang [2]" w:date="2023-04-11T16:43:00Z">
                  <w:trPr>
                    <w:jc w:val="center"/>
                  </w:trPr>
                </w:trPrChange>
              </w:trPr>
              <w:tc>
                <w:tcPr>
                  <w:tcW w:w="1169" w:type="dxa"/>
                  <w:tcPrChange w:id="167" w:author="Bonnie Yang [2]" w:date="2023-04-11T16:43:00Z">
                    <w:tcPr>
                      <w:tcW w:w="1169" w:type="dxa"/>
                    </w:tcPr>
                  </w:tcPrChange>
                </w:tcPr>
                <w:p w14:paraId="7D1A4C08" w14:textId="24D54756" w:rsidR="00C47628" w:rsidRDefault="00C47628" w:rsidP="00C47628"/>
              </w:tc>
              <w:tc>
                <w:tcPr>
                  <w:tcW w:w="1357" w:type="dxa"/>
                  <w:tcPrChange w:id="168" w:author="Bonnie Yang [2]" w:date="2023-04-11T16:43:00Z">
                    <w:tcPr>
                      <w:tcW w:w="1357" w:type="dxa"/>
                    </w:tcPr>
                  </w:tcPrChange>
                </w:tcPr>
                <w:p w14:paraId="74E3CFB5" w14:textId="02A8E7E7" w:rsidR="00C47628" w:rsidRDefault="00C47628" w:rsidP="00C47628"/>
              </w:tc>
              <w:tc>
                <w:tcPr>
                  <w:tcW w:w="1315" w:type="dxa"/>
                  <w:tcPrChange w:id="169" w:author="Bonnie Yang [2]" w:date="2023-04-11T16:43:00Z">
                    <w:tcPr>
                      <w:tcW w:w="1315" w:type="dxa"/>
                    </w:tcPr>
                  </w:tcPrChange>
                </w:tcPr>
                <w:p w14:paraId="62A435E2" w14:textId="1F726567" w:rsidR="00C47628" w:rsidRDefault="00C47628" w:rsidP="00C47628"/>
              </w:tc>
              <w:tc>
                <w:tcPr>
                  <w:tcW w:w="3924" w:type="dxa"/>
                  <w:tcPrChange w:id="170" w:author="Bonnie Yang [2]" w:date="2023-04-11T16:43:00Z">
                    <w:tcPr>
                      <w:tcW w:w="3924" w:type="dxa"/>
                    </w:tcPr>
                  </w:tcPrChange>
                </w:tcPr>
                <w:p w14:paraId="50B404EE" w14:textId="09F1E1DC" w:rsidR="00C47628" w:rsidRDefault="00C47628" w:rsidP="00C47628"/>
              </w:tc>
            </w:tr>
            <w:tr w:rsidR="00C47628" w14:paraId="15D7407F" w14:textId="77777777" w:rsidTr="00CE23E2">
              <w:trPr>
                <w:jc w:val="center"/>
                <w:trPrChange w:id="171" w:author="Bonnie Yang [2]" w:date="2023-04-11T16:43:00Z">
                  <w:trPr>
                    <w:jc w:val="center"/>
                  </w:trPr>
                </w:trPrChange>
              </w:trPr>
              <w:tc>
                <w:tcPr>
                  <w:tcW w:w="1169" w:type="dxa"/>
                  <w:tcPrChange w:id="172" w:author="Bonnie Yang [2]" w:date="2023-04-11T16:43:00Z">
                    <w:tcPr>
                      <w:tcW w:w="1169" w:type="dxa"/>
                    </w:tcPr>
                  </w:tcPrChange>
                </w:tcPr>
                <w:p w14:paraId="6EBE1D9A" w14:textId="3B031076" w:rsidR="00C47628" w:rsidRDefault="00C47628" w:rsidP="00C47628"/>
              </w:tc>
              <w:tc>
                <w:tcPr>
                  <w:tcW w:w="1357" w:type="dxa"/>
                  <w:tcPrChange w:id="173" w:author="Bonnie Yang [2]" w:date="2023-04-11T16:43:00Z">
                    <w:tcPr>
                      <w:tcW w:w="1357" w:type="dxa"/>
                    </w:tcPr>
                  </w:tcPrChange>
                </w:tcPr>
                <w:p w14:paraId="0E8280C1" w14:textId="0DBD877A" w:rsidR="00C47628" w:rsidRDefault="00C47628" w:rsidP="00C47628"/>
              </w:tc>
              <w:tc>
                <w:tcPr>
                  <w:tcW w:w="1315" w:type="dxa"/>
                  <w:tcPrChange w:id="174" w:author="Bonnie Yang [2]" w:date="2023-04-11T16:43:00Z">
                    <w:tcPr>
                      <w:tcW w:w="1315" w:type="dxa"/>
                    </w:tcPr>
                  </w:tcPrChange>
                </w:tcPr>
                <w:p w14:paraId="3F921D7E" w14:textId="1B5B0438" w:rsidR="00C47628" w:rsidRDefault="00C47628" w:rsidP="00C47628"/>
              </w:tc>
              <w:tc>
                <w:tcPr>
                  <w:tcW w:w="3924" w:type="dxa"/>
                  <w:tcPrChange w:id="175" w:author="Bonnie Yang [2]" w:date="2023-04-11T16:43:00Z">
                    <w:tcPr>
                      <w:tcW w:w="3924" w:type="dxa"/>
                    </w:tcPr>
                  </w:tcPrChange>
                </w:tcPr>
                <w:p w14:paraId="63823926" w14:textId="251E6D7C" w:rsidR="00C47628" w:rsidRPr="00B66734" w:rsidRDefault="00C47628" w:rsidP="00C47628"/>
              </w:tc>
            </w:tr>
            <w:tr w:rsidR="00C47628" w14:paraId="5BBEBDC8" w14:textId="77777777" w:rsidTr="00CE23E2">
              <w:trPr>
                <w:jc w:val="center"/>
                <w:trPrChange w:id="176" w:author="Bonnie Yang [2]" w:date="2023-04-11T16:43:00Z">
                  <w:trPr>
                    <w:jc w:val="center"/>
                  </w:trPr>
                </w:trPrChange>
              </w:trPr>
              <w:tc>
                <w:tcPr>
                  <w:tcW w:w="1169" w:type="dxa"/>
                  <w:tcPrChange w:id="177" w:author="Bonnie Yang [2]" w:date="2023-04-11T16:43:00Z">
                    <w:tcPr>
                      <w:tcW w:w="1169" w:type="dxa"/>
                    </w:tcPr>
                  </w:tcPrChange>
                </w:tcPr>
                <w:p w14:paraId="7DD20BDE" w14:textId="3C1B3596" w:rsidR="00C47628" w:rsidRDefault="00C47628" w:rsidP="00C47628"/>
              </w:tc>
              <w:tc>
                <w:tcPr>
                  <w:tcW w:w="1357" w:type="dxa"/>
                  <w:tcPrChange w:id="178" w:author="Bonnie Yang [2]" w:date="2023-04-11T16:43:00Z">
                    <w:tcPr>
                      <w:tcW w:w="1357" w:type="dxa"/>
                    </w:tcPr>
                  </w:tcPrChange>
                </w:tcPr>
                <w:p w14:paraId="7E1E4BA4" w14:textId="2E2427E5" w:rsidR="00C47628" w:rsidRDefault="00C47628" w:rsidP="00C47628"/>
              </w:tc>
              <w:tc>
                <w:tcPr>
                  <w:tcW w:w="1315" w:type="dxa"/>
                  <w:tcPrChange w:id="179" w:author="Bonnie Yang [2]" w:date="2023-04-11T16:43:00Z">
                    <w:tcPr>
                      <w:tcW w:w="1315" w:type="dxa"/>
                    </w:tcPr>
                  </w:tcPrChange>
                </w:tcPr>
                <w:p w14:paraId="6B48C67D" w14:textId="06E8DAF2" w:rsidR="00C47628" w:rsidRPr="00C47628" w:rsidRDefault="00C47628" w:rsidP="00C47628"/>
              </w:tc>
              <w:tc>
                <w:tcPr>
                  <w:tcW w:w="3924" w:type="dxa"/>
                  <w:tcPrChange w:id="180" w:author="Bonnie Yang [2]" w:date="2023-04-11T16:43:00Z">
                    <w:tcPr>
                      <w:tcW w:w="3924" w:type="dxa"/>
                    </w:tcPr>
                  </w:tcPrChange>
                </w:tcPr>
                <w:p w14:paraId="61F3A99C" w14:textId="7F9B6118" w:rsidR="00C47628" w:rsidRDefault="00C47628" w:rsidP="00C47628"/>
              </w:tc>
            </w:tr>
            <w:tr w:rsidR="00C47628" w14:paraId="39656B7C" w14:textId="77777777" w:rsidTr="00CE23E2">
              <w:trPr>
                <w:jc w:val="center"/>
                <w:trPrChange w:id="181" w:author="Bonnie Yang [2]" w:date="2023-04-11T16:43:00Z">
                  <w:trPr>
                    <w:jc w:val="center"/>
                  </w:trPr>
                </w:trPrChange>
              </w:trPr>
              <w:tc>
                <w:tcPr>
                  <w:tcW w:w="1169" w:type="dxa"/>
                  <w:tcPrChange w:id="182" w:author="Bonnie Yang [2]" w:date="2023-04-11T16:43:00Z">
                    <w:tcPr>
                      <w:tcW w:w="1169" w:type="dxa"/>
                    </w:tcPr>
                  </w:tcPrChange>
                </w:tcPr>
                <w:p w14:paraId="3F838204" w14:textId="01367C75" w:rsidR="00C47628" w:rsidRDefault="00C47628" w:rsidP="00C47628"/>
              </w:tc>
              <w:tc>
                <w:tcPr>
                  <w:tcW w:w="1357" w:type="dxa"/>
                  <w:tcPrChange w:id="183" w:author="Bonnie Yang [2]" w:date="2023-04-11T16:43:00Z">
                    <w:tcPr>
                      <w:tcW w:w="1357" w:type="dxa"/>
                    </w:tcPr>
                  </w:tcPrChange>
                </w:tcPr>
                <w:p w14:paraId="331F9D8F" w14:textId="127081F6" w:rsidR="00C47628" w:rsidRDefault="00C47628" w:rsidP="00C47628"/>
              </w:tc>
              <w:tc>
                <w:tcPr>
                  <w:tcW w:w="1315" w:type="dxa"/>
                  <w:tcPrChange w:id="184" w:author="Bonnie Yang [2]" w:date="2023-04-11T16:43:00Z">
                    <w:tcPr>
                      <w:tcW w:w="1315" w:type="dxa"/>
                    </w:tcPr>
                  </w:tcPrChange>
                </w:tcPr>
                <w:p w14:paraId="5EEC4313" w14:textId="08ADE680" w:rsidR="00C47628" w:rsidRDefault="00C47628" w:rsidP="00C47628"/>
              </w:tc>
              <w:tc>
                <w:tcPr>
                  <w:tcW w:w="3924" w:type="dxa"/>
                  <w:tcPrChange w:id="185" w:author="Bonnie Yang [2]" w:date="2023-04-11T16:43:00Z">
                    <w:tcPr>
                      <w:tcW w:w="3924" w:type="dxa"/>
                    </w:tcPr>
                  </w:tcPrChange>
                </w:tcPr>
                <w:p w14:paraId="28D61EB9" w14:textId="7AE39A93" w:rsidR="00C47628" w:rsidRPr="005C49CE" w:rsidRDefault="00C47628" w:rsidP="00C47628"/>
              </w:tc>
            </w:tr>
            <w:tr w:rsidR="00C47628" w14:paraId="2A7EFF59" w14:textId="77777777" w:rsidTr="00CE23E2">
              <w:trPr>
                <w:jc w:val="center"/>
                <w:ins w:id="186" w:author="Bonnie Yang [2]" w:date="2023-03-24T12:07:00Z"/>
                <w:trPrChange w:id="187" w:author="Bonnie Yang [2]" w:date="2023-04-11T16:43:00Z">
                  <w:trPr>
                    <w:jc w:val="center"/>
                  </w:trPr>
                </w:trPrChange>
              </w:trPr>
              <w:tc>
                <w:tcPr>
                  <w:tcW w:w="1169" w:type="dxa"/>
                  <w:tcPrChange w:id="188" w:author="Bonnie Yang [2]" w:date="2023-04-11T16:43:00Z">
                    <w:tcPr>
                      <w:tcW w:w="1169" w:type="dxa"/>
                    </w:tcPr>
                  </w:tcPrChange>
                </w:tcPr>
                <w:p w14:paraId="02D94A71" w14:textId="79332D24" w:rsidR="00C47628" w:rsidRDefault="00C47628" w:rsidP="00C47628">
                  <w:pPr>
                    <w:rPr>
                      <w:ins w:id="189" w:author="Bonnie Yang" w:date="2023-03-24T12:07:00Z"/>
                    </w:rPr>
                  </w:pPr>
                </w:p>
              </w:tc>
              <w:tc>
                <w:tcPr>
                  <w:tcW w:w="1357" w:type="dxa"/>
                  <w:tcPrChange w:id="190" w:author="Bonnie Yang [2]" w:date="2023-04-11T16:43:00Z">
                    <w:tcPr>
                      <w:tcW w:w="1357" w:type="dxa"/>
                    </w:tcPr>
                  </w:tcPrChange>
                </w:tcPr>
                <w:p w14:paraId="65099515" w14:textId="0E3743DD" w:rsidR="00C47628" w:rsidRDefault="00C47628" w:rsidP="00C47628">
                  <w:pPr>
                    <w:rPr>
                      <w:ins w:id="191" w:author="Bonnie Yang" w:date="2023-03-24T12:07:00Z"/>
                    </w:rPr>
                  </w:pPr>
                </w:p>
              </w:tc>
              <w:tc>
                <w:tcPr>
                  <w:tcW w:w="1315" w:type="dxa"/>
                  <w:tcPrChange w:id="192" w:author="Bonnie Yang [2]" w:date="2023-04-11T16:43:00Z">
                    <w:tcPr>
                      <w:tcW w:w="1315" w:type="dxa"/>
                    </w:tcPr>
                  </w:tcPrChange>
                </w:tcPr>
                <w:p w14:paraId="3BA94423" w14:textId="2473EC26" w:rsidR="00C47628" w:rsidRDefault="00C47628" w:rsidP="00C47628">
                  <w:pPr>
                    <w:rPr>
                      <w:ins w:id="193" w:author="Bonnie Yang" w:date="2023-03-24T12:07:00Z"/>
                    </w:rPr>
                  </w:pPr>
                </w:p>
              </w:tc>
              <w:tc>
                <w:tcPr>
                  <w:tcW w:w="3924" w:type="dxa"/>
                  <w:tcPrChange w:id="194" w:author="Bonnie Yang [2]" w:date="2023-04-11T16:43:00Z">
                    <w:tcPr>
                      <w:tcW w:w="3924" w:type="dxa"/>
                    </w:tcPr>
                  </w:tcPrChange>
                </w:tcPr>
                <w:p w14:paraId="67A7C6B5" w14:textId="22514FED" w:rsidR="00C47628" w:rsidRPr="002A1175" w:rsidRDefault="00C47628" w:rsidP="00C47628">
                  <w:pPr>
                    <w:rPr>
                      <w:ins w:id="195" w:author="Bonnie Yang" w:date="2023-03-24T12:07:00Z"/>
                    </w:rPr>
                  </w:pPr>
                </w:p>
              </w:tc>
            </w:tr>
          </w:tbl>
          <w:p w14:paraId="6516BAE4" w14:textId="77777777" w:rsidR="003458D3" w:rsidRDefault="003458D3" w:rsidP="00CE23E2"/>
        </w:tc>
      </w:tr>
      <w:tr w:rsidR="003458D3" w:rsidRPr="00452515" w14:paraId="154839C4" w14:textId="77777777" w:rsidTr="00B55D90">
        <w:tc>
          <w:tcPr>
            <w:tcW w:w="8779" w:type="dxa"/>
          </w:tcPr>
          <w:p w14:paraId="675DD1D8" w14:textId="77777777" w:rsidR="003458D3" w:rsidRPr="00452515" w:rsidRDefault="003458D3" w:rsidP="00CE23E2">
            <w:r w:rsidRPr="00E97505">
              <w:rPr>
                <w:rStyle w:val="Strong"/>
              </w:rPr>
              <w:t>Stakeholder:</w:t>
            </w:r>
            <w:r w:rsidRPr="00452515">
              <w:t xml:space="preserve"> </w:t>
            </w:r>
            <w:r>
              <w:t>User with privilege</w:t>
            </w:r>
          </w:p>
        </w:tc>
      </w:tr>
      <w:tr w:rsidR="003458D3" w:rsidRPr="00DD3CB0" w14:paraId="522338EE" w14:textId="77777777" w:rsidTr="00B55D90">
        <w:tc>
          <w:tcPr>
            <w:tcW w:w="8779" w:type="dxa"/>
          </w:tcPr>
          <w:p w14:paraId="0EDCD612" w14:textId="77777777" w:rsidR="003458D3" w:rsidRPr="00E97505" w:rsidRDefault="003458D3" w:rsidP="00CE23E2">
            <w:pPr>
              <w:rPr>
                <w:rStyle w:val="Strong"/>
              </w:rPr>
            </w:pPr>
            <w:r w:rsidRPr="00E97505">
              <w:rPr>
                <w:rStyle w:val="Strong"/>
              </w:rPr>
              <w:t xml:space="preserve">Pre-Condition: </w:t>
            </w:r>
          </w:p>
          <w:p w14:paraId="490D170D" w14:textId="77777777" w:rsidR="003458D3" w:rsidRDefault="003458D3" w:rsidP="00CE23E2">
            <w:pPr>
              <w:rPr>
                <w:rFonts w:ascii="Arial" w:hAnsi="Arial" w:cs="Arial"/>
                <w:sz w:val="20"/>
                <w:szCs w:val="20"/>
              </w:rPr>
            </w:pPr>
            <w:r>
              <w:t>The user goes to the page</w:t>
            </w:r>
            <w:r w:rsidRPr="00DD3CB0">
              <w:rPr>
                <w:rFonts w:ascii="Arial" w:hAnsi="Arial" w:cs="Arial"/>
                <w:sz w:val="20"/>
                <w:szCs w:val="20"/>
              </w:rPr>
              <w:t xml:space="preserve"> </w:t>
            </w:r>
          </w:p>
          <w:p w14:paraId="163A3580" w14:textId="3E954F31" w:rsidR="003458D3" w:rsidRPr="00B3732C" w:rsidRDefault="003458D3" w:rsidP="00CE23E2">
            <w:pPr>
              <w:rPr>
                <w:rFonts w:ascii="Arial" w:hAnsi="Arial" w:cs="Arial"/>
                <w:sz w:val="20"/>
                <w:szCs w:val="20"/>
                <w:lang w:val="pt-BR"/>
              </w:rPr>
            </w:pPr>
            <w:r w:rsidRPr="00B3732C">
              <w:rPr>
                <w:rFonts w:ascii="Arial" w:hAnsi="Arial" w:cs="Arial" w:hint="eastAsia"/>
                <w:sz w:val="20"/>
                <w:szCs w:val="20"/>
                <w:lang w:val="pt-BR"/>
              </w:rPr>
              <w:t>F</w:t>
            </w:r>
            <w:r w:rsidRPr="00B3732C">
              <w:rPr>
                <w:rFonts w:ascii="Arial" w:hAnsi="Arial" w:cs="Arial"/>
                <w:sz w:val="20"/>
                <w:szCs w:val="20"/>
                <w:lang w:val="pt-BR"/>
              </w:rPr>
              <w:t xml:space="preserve">igma: </w:t>
            </w:r>
            <w:bookmarkStart w:id="196" w:name="OLE_LINK8"/>
            <w:r w:rsidRPr="00B3732C">
              <w:rPr>
                <w:rFonts w:ascii="Arial" w:hAnsi="Arial" w:cs="Arial"/>
                <w:sz w:val="20"/>
                <w:szCs w:val="20"/>
                <w:lang w:val="pt-BR"/>
              </w:rPr>
              <w:t>https://www.figma.com/file/CsQlfISHTGMUwXpY3vDlK9/(current)-Sprint-21-25?type=design&amp;node-id=904-16765&amp;mode=design&amp;t=klUpsEq6l6PS86Ki-0</w:t>
            </w:r>
            <w:bookmarkEnd w:id="196"/>
          </w:p>
        </w:tc>
      </w:tr>
      <w:tr w:rsidR="003458D3" w:rsidRPr="00DD3CB0" w14:paraId="23C200FD" w14:textId="77777777" w:rsidTr="00B55D90">
        <w:tc>
          <w:tcPr>
            <w:tcW w:w="8779" w:type="dxa"/>
          </w:tcPr>
          <w:p w14:paraId="76AAE0E7" w14:textId="65E7AB41" w:rsidR="003458D3" w:rsidRPr="00D97083" w:rsidRDefault="003458D3" w:rsidP="003458D3">
            <w:pPr>
              <w:rPr>
                <w:b/>
                <w:bCs/>
              </w:rPr>
            </w:pPr>
            <w:r w:rsidRPr="00D97083">
              <w:rPr>
                <w:rFonts w:hint="eastAsia"/>
                <w:b/>
                <w:bCs/>
              </w:rPr>
              <w:t>Main Scenario:</w:t>
            </w:r>
            <w:r w:rsidR="0055333A">
              <w:rPr>
                <w:b/>
                <w:bCs/>
              </w:rPr>
              <w:t xml:space="preserve"> Bulk Edit</w:t>
            </w:r>
            <w:r w:rsidR="0055333A" w:rsidRPr="0055333A">
              <w:rPr>
                <w:b/>
                <w:bCs/>
              </w:rPr>
              <w:t xml:space="preserve"> </w:t>
            </w:r>
            <w:r w:rsidR="0055333A">
              <w:rPr>
                <w:b/>
                <w:bCs/>
              </w:rPr>
              <w:t>C</w:t>
            </w:r>
            <w:r w:rsidR="0055333A" w:rsidRPr="0055333A">
              <w:rPr>
                <w:b/>
                <w:bCs/>
              </w:rPr>
              <w:t xml:space="preserve">omponent </w:t>
            </w:r>
            <w:r w:rsidR="0055333A">
              <w:rPr>
                <w:b/>
                <w:bCs/>
              </w:rPr>
              <w:t>U</w:t>
            </w:r>
            <w:r w:rsidR="0055333A" w:rsidRPr="0055333A">
              <w:rPr>
                <w:b/>
                <w:bCs/>
              </w:rPr>
              <w:t>sage</w:t>
            </w:r>
          </w:p>
          <w:p w14:paraId="3AB3EE19" w14:textId="4BFF9213" w:rsidR="0073043C" w:rsidRPr="00B55D90" w:rsidRDefault="00B55D90" w:rsidP="00B55D90">
            <w:pPr>
              <w:tabs>
                <w:tab w:val="left" w:pos="307"/>
                <w:tab w:val="left" w:pos="591"/>
              </w:tabs>
              <w:rPr>
                <w:rStyle w:val="Strong"/>
                <w:rFonts w:asciiTheme="minorHAnsi" w:hAnsiTheme="minorHAnsi" w:cs="宋体"/>
                <w:sz w:val="21"/>
              </w:rPr>
            </w:pPr>
            <w:r w:rsidRPr="00B55D90">
              <w:rPr>
                <w:rStyle w:val="Strong"/>
                <w:rFonts w:asciiTheme="minorHAnsi" w:hAnsiTheme="minorHAnsi" w:cs="宋体"/>
                <w:sz w:val="21"/>
              </w:rPr>
              <w:t>https://wonder.atlassian.net/wiki/x/cYCf_Q</w:t>
            </w:r>
          </w:p>
        </w:tc>
      </w:tr>
      <w:tr w:rsidR="00B30A76" w:rsidRPr="00C473A4" w14:paraId="74A297A9" w14:textId="77777777" w:rsidTr="00B55D90">
        <w:tc>
          <w:tcPr>
            <w:tcW w:w="8779" w:type="dxa"/>
          </w:tcPr>
          <w:p w14:paraId="61C64B9C" w14:textId="57DB4B18" w:rsidR="00E27178" w:rsidRPr="00B3732C" w:rsidRDefault="00B30A76" w:rsidP="00E27178">
            <w:pPr>
              <w:rPr>
                <w:b/>
                <w:lang w:val="fr-FR"/>
              </w:rPr>
            </w:pPr>
            <w:r w:rsidRPr="00B3732C">
              <w:rPr>
                <w:rFonts w:hint="eastAsia"/>
                <w:b/>
                <w:lang w:val="fr-FR"/>
              </w:rPr>
              <w:t>Main Scenario</w:t>
            </w:r>
            <w:r w:rsidR="0018486F" w:rsidRPr="00B3732C">
              <w:rPr>
                <w:b/>
                <w:lang w:val="fr-FR"/>
              </w:rPr>
              <w:t xml:space="preserve"> </w:t>
            </w:r>
            <w:proofErr w:type="gramStart"/>
            <w:r w:rsidR="0018486F" w:rsidRPr="00B3732C">
              <w:rPr>
                <w:b/>
                <w:lang w:val="fr-FR"/>
              </w:rPr>
              <w:t>2</w:t>
            </w:r>
            <w:r w:rsidRPr="00B3732C">
              <w:rPr>
                <w:rFonts w:hint="eastAsia"/>
                <w:b/>
                <w:lang w:val="fr-FR"/>
              </w:rPr>
              <w:t>:</w:t>
            </w:r>
            <w:proofErr w:type="gramEnd"/>
            <w:r w:rsidRPr="00B3732C">
              <w:rPr>
                <w:b/>
                <w:lang w:val="fr-FR"/>
              </w:rPr>
              <w:t xml:space="preserve"> Bulk Edit BOM Usage</w:t>
            </w:r>
          </w:p>
          <w:p w14:paraId="4BD63B02" w14:textId="24A725FA" w:rsidR="00B30A76" w:rsidRPr="00F94272" w:rsidRDefault="00F94272" w:rsidP="005F472C">
            <w:pPr>
              <w:pStyle w:val="ListParagraph"/>
              <w:tabs>
                <w:tab w:val="left" w:pos="307"/>
              </w:tabs>
              <w:ind w:left="308"/>
              <w:rPr>
                <w:b/>
                <w:bCs/>
                <w:lang w:val="fr-FR"/>
              </w:rPr>
            </w:pPr>
            <w:r w:rsidRPr="00F94272">
              <w:rPr>
                <w:b/>
                <w:bCs/>
                <w:lang w:val="fr-FR"/>
              </w:rPr>
              <w:t>https://wonder.atlassian.net/wiki/x/yQCf_Q</w:t>
            </w:r>
          </w:p>
        </w:tc>
      </w:tr>
      <w:tr w:rsidR="0018486F" w:rsidRPr="00DD3CB0" w14:paraId="311181A2" w14:textId="77777777" w:rsidTr="00B55D90">
        <w:tc>
          <w:tcPr>
            <w:tcW w:w="8779" w:type="dxa"/>
          </w:tcPr>
          <w:p w14:paraId="040A9E5A" w14:textId="77777777" w:rsidR="00CE2784" w:rsidRDefault="0018486F" w:rsidP="00F94272">
            <w:pPr>
              <w:rPr>
                <w:b/>
                <w:bCs/>
              </w:rPr>
            </w:pPr>
            <w:r w:rsidRPr="00D97083">
              <w:rPr>
                <w:rFonts w:hint="eastAsia"/>
                <w:b/>
                <w:bCs/>
              </w:rPr>
              <w:t>Main Scenario</w:t>
            </w:r>
            <w:r>
              <w:rPr>
                <w:b/>
                <w:bCs/>
              </w:rPr>
              <w:t xml:space="preserve"> 3</w:t>
            </w:r>
            <w:r w:rsidRPr="00D97083">
              <w:rPr>
                <w:rFonts w:hint="eastAsia"/>
                <w:b/>
                <w:bCs/>
              </w:rPr>
              <w:t>:</w:t>
            </w:r>
            <w:r>
              <w:rPr>
                <w:b/>
                <w:bCs/>
              </w:rPr>
              <w:t xml:space="preserve"> Bulk Edit</w:t>
            </w:r>
            <w:r w:rsidRPr="0055333A">
              <w:rPr>
                <w:b/>
                <w:bCs/>
              </w:rPr>
              <w:t xml:space="preserve"> </w:t>
            </w:r>
            <w:r w:rsidR="0002636A">
              <w:rPr>
                <w:b/>
                <w:bCs/>
              </w:rPr>
              <w:t>Customization</w:t>
            </w:r>
            <w:r w:rsidRPr="0055333A">
              <w:rPr>
                <w:b/>
                <w:bCs/>
              </w:rPr>
              <w:t xml:space="preserve"> </w:t>
            </w:r>
            <w:r>
              <w:rPr>
                <w:b/>
                <w:bCs/>
              </w:rPr>
              <w:t>U</w:t>
            </w:r>
            <w:r w:rsidRPr="0055333A">
              <w:rPr>
                <w:b/>
                <w:bCs/>
              </w:rPr>
              <w:t>sage</w:t>
            </w:r>
          </w:p>
          <w:p w14:paraId="3A38D35E" w14:textId="3965A22B" w:rsidR="00F94272" w:rsidRPr="00F94272" w:rsidRDefault="00F94272" w:rsidP="00F94272">
            <w:pPr>
              <w:rPr>
                <w:b/>
                <w:bCs/>
              </w:rPr>
            </w:pPr>
            <w:r w:rsidRPr="00F94272">
              <w:rPr>
                <w:b/>
                <w:bCs/>
              </w:rPr>
              <w:t>https://wonder.atlassian.net/wiki/x/FgGg_Q</w:t>
            </w:r>
          </w:p>
        </w:tc>
      </w:tr>
    </w:tbl>
    <w:p w14:paraId="427BABBA" w14:textId="77777777" w:rsidR="00B44210" w:rsidRDefault="00B44210" w:rsidP="00020897"/>
    <w:p w14:paraId="73EE6617" w14:textId="77777777" w:rsidR="003458D3" w:rsidRDefault="003458D3" w:rsidP="00020897"/>
    <w:p w14:paraId="72439AE4" w14:textId="77777777" w:rsidR="0098778B" w:rsidRDefault="0098778B" w:rsidP="00020897"/>
    <w:p w14:paraId="18E86D16" w14:textId="015AC67D" w:rsidR="0098778B" w:rsidRPr="00E2622B" w:rsidRDefault="007C4524" w:rsidP="0098778B">
      <w:pPr>
        <w:pStyle w:val="Heading2"/>
        <w:rPr>
          <w:rFonts w:ascii="Arial" w:hAnsi="Arial" w:cs="Arial"/>
        </w:rPr>
      </w:pPr>
      <w:r>
        <w:rPr>
          <w:rFonts w:ascii="Arial" w:hAnsi="Arial" w:cs="Arial" w:hint="eastAsia"/>
        </w:rPr>
        <w:t>Tran-</w:t>
      </w:r>
      <w:r w:rsidR="0098778B" w:rsidRPr="00E2622B">
        <w:rPr>
          <w:rFonts w:ascii="Arial" w:hAnsi="Arial" w:cs="Arial" w:hint="eastAsia"/>
        </w:rPr>
        <w:t>M</w:t>
      </w:r>
      <w:r w:rsidR="0098778B" w:rsidRPr="00E2622B">
        <w:rPr>
          <w:rFonts w:ascii="Arial" w:hAnsi="Arial" w:cs="Arial"/>
        </w:rPr>
        <w:t>S05-25 Menu Item’s Nutrition &amp; Allergens</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28"/>
      </w:tblGrid>
      <w:tr w:rsidR="0098778B" w:rsidRPr="00452515" w14:paraId="60E70331" w14:textId="77777777" w:rsidTr="007F5B38">
        <w:tc>
          <w:tcPr>
            <w:tcW w:w="8008" w:type="dxa"/>
          </w:tcPr>
          <w:p w14:paraId="33AF2339" w14:textId="1F830018" w:rsidR="0098778B" w:rsidRPr="00E97505" w:rsidRDefault="0098778B" w:rsidP="000567E5">
            <w:pPr>
              <w:rPr>
                <w:rStyle w:val="Strong"/>
              </w:rPr>
            </w:pPr>
            <w:r w:rsidRPr="00B05CAC">
              <w:rPr>
                <w:rStyle w:val="Strong"/>
              </w:rPr>
              <w:t>MS</w:t>
            </w:r>
            <w:r>
              <w:rPr>
                <w:rStyle w:val="Strong"/>
              </w:rPr>
              <w:t xml:space="preserve"> 05-25 Menu item’s Nutrition &amp; Allergens</w:t>
            </w:r>
          </w:p>
        </w:tc>
      </w:tr>
      <w:tr w:rsidR="0098778B" w:rsidRPr="00452515" w14:paraId="74B5FB05" w14:textId="77777777" w:rsidTr="007F5B38">
        <w:tc>
          <w:tcPr>
            <w:tcW w:w="8008" w:type="dxa"/>
          </w:tcPr>
          <w:p w14:paraId="19726591" w14:textId="77777777" w:rsidR="0098778B" w:rsidRPr="00E97505" w:rsidRDefault="0098778B" w:rsidP="000567E5">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98778B" w14:paraId="072A86B9" w14:textId="77777777" w:rsidTr="000567E5">
              <w:trPr>
                <w:jc w:val="center"/>
              </w:trPr>
              <w:tc>
                <w:tcPr>
                  <w:tcW w:w="1169" w:type="dxa"/>
                </w:tcPr>
                <w:p w14:paraId="54AF1B54" w14:textId="77777777" w:rsidR="0098778B" w:rsidRPr="007A35F7" w:rsidRDefault="0098778B" w:rsidP="000567E5">
                  <w:pPr>
                    <w:rPr>
                      <w:rFonts w:ascii="Arial" w:hAnsi="Arial" w:cs="Arial"/>
                    </w:rPr>
                  </w:pPr>
                  <w:r w:rsidRPr="007A35F7">
                    <w:rPr>
                      <w:rFonts w:ascii="Arial" w:hAnsi="Arial" w:cs="Arial"/>
                    </w:rPr>
                    <w:t>Version</w:t>
                  </w:r>
                </w:p>
              </w:tc>
              <w:tc>
                <w:tcPr>
                  <w:tcW w:w="1357" w:type="dxa"/>
                </w:tcPr>
                <w:p w14:paraId="5CB8536F" w14:textId="77777777" w:rsidR="0098778B" w:rsidRPr="007A35F7" w:rsidRDefault="0098778B" w:rsidP="000567E5">
                  <w:pPr>
                    <w:rPr>
                      <w:rFonts w:ascii="Arial" w:hAnsi="Arial" w:cs="Arial"/>
                    </w:rPr>
                  </w:pPr>
                  <w:r w:rsidRPr="007A35F7">
                    <w:rPr>
                      <w:rFonts w:ascii="Arial" w:hAnsi="Arial" w:cs="Arial"/>
                    </w:rPr>
                    <w:t>Date</w:t>
                  </w:r>
                </w:p>
              </w:tc>
              <w:tc>
                <w:tcPr>
                  <w:tcW w:w="1315" w:type="dxa"/>
                </w:tcPr>
                <w:p w14:paraId="2665B513" w14:textId="77777777" w:rsidR="0098778B" w:rsidRPr="007A35F7" w:rsidRDefault="0098778B" w:rsidP="000567E5">
                  <w:pPr>
                    <w:rPr>
                      <w:rFonts w:ascii="Arial" w:hAnsi="Arial" w:cs="Arial"/>
                    </w:rPr>
                  </w:pPr>
                  <w:r w:rsidRPr="007A35F7">
                    <w:rPr>
                      <w:rFonts w:ascii="Arial" w:hAnsi="Arial" w:cs="Arial"/>
                    </w:rPr>
                    <w:t>Updated By</w:t>
                  </w:r>
                </w:p>
              </w:tc>
              <w:tc>
                <w:tcPr>
                  <w:tcW w:w="3924" w:type="dxa"/>
                </w:tcPr>
                <w:p w14:paraId="26E05506" w14:textId="77777777" w:rsidR="0098778B" w:rsidRPr="007A35F7" w:rsidRDefault="0098778B" w:rsidP="000567E5">
                  <w:pPr>
                    <w:rPr>
                      <w:rFonts w:ascii="Arial" w:hAnsi="Arial" w:cs="Arial"/>
                    </w:rPr>
                  </w:pPr>
                  <w:r w:rsidRPr="007A35F7">
                    <w:rPr>
                      <w:rFonts w:ascii="Arial" w:hAnsi="Arial" w:cs="Arial"/>
                    </w:rPr>
                    <w:t>Description</w:t>
                  </w:r>
                </w:p>
              </w:tc>
            </w:tr>
            <w:tr w:rsidR="0098778B" w14:paraId="4045D658" w14:textId="77777777" w:rsidTr="000567E5">
              <w:trPr>
                <w:jc w:val="center"/>
              </w:trPr>
              <w:tc>
                <w:tcPr>
                  <w:tcW w:w="1169" w:type="dxa"/>
                </w:tcPr>
                <w:p w14:paraId="057F1BE3" w14:textId="77777777" w:rsidR="0098778B" w:rsidRPr="007A35F7" w:rsidRDefault="0098778B" w:rsidP="000567E5">
                  <w:pPr>
                    <w:rPr>
                      <w:rFonts w:ascii="Arial" w:hAnsi="Arial" w:cs="Arial"/>
                    </w:rPr>
                  </w:pPr>
                  <w:r w:rsidRPr="007A35F7">
                    <w:rPr>
                      <w:rFonts w:ascii="Arial" w:hAnsi="Arial" w:cs="Arial"/>
                    </w:rPr>
                    <w:t>1.0</w:t>
                  </w:r>
                </w:p>
              </w:tc>
              <w:tc>
                <w:tcPr>
                  <w:tcW w:w="1357" w:type="dxa"/>
                </w:tcPr>
                <w:p w14:paraId="785D7B2C" w14:textId="2DF4B86C" w:rsidR="0098778B" w:rsidRPr="007A35F7" w:rsidRDefault="0098778B" w:rsidP="000567E5">
                  <w:pPr>
                    <w:rPr>
                      <w:rFonts w:ascii="Arial" w:hAnsi="Arial" w:cs="Arial"/>
                    </w:rPr>
                  </w:pPr>
                  <w:r>
                    <w:rPr>
                      <w:rFonts w:ascii="Arial" w:hAnsi="Arial" w:cs="Arial" w:hint="eastAsia"/>
                    </w:rPr>
                    <w:t>2</w:t>
                  </w:r>
                  <w:r w:rsidRPr="0098778B">
                    <w:rPr>
                      <w:rFonts w:ascii="Arial" w:hAnsi="Arial" w:cs="Arial"/>
                    </w:rPr>
                    <w:t>023/12/19</w:t>
                  </w:r>
                </w:p>
              </w:tc>
              <w:tc>
                <w:tcPr>
                  <w:tcW w:w="1315" w:type="dxa"/>
                </w:tcPr>
                <w:p w14:paraId="354B5187" w14:textId="00C3601E" w:rsidR="0098778B" w:rsidRPr="007A35F7" w:rsidRDefault="0098778B" w:rsidP="000567E5">
                  <w:pPr>
                    <w:rPr>
                      <w:rFonts w:ascii="Arial" w:hAnsi="Arial" w:cs="Arial"/>
                    </w:rPr>
                  </w:pPr>
                  <w:r>
                    <w:rPr>
                      <w:rFonts w:ascii="Arial" w:hAnsi="Arial" w:cs="Arial" w:hint="eastAsia"/>
                    </w:rPr>
                    <w:t>B</w:t>
                  </w:r>
                  <w:r w:rsidRPr="0098778B">
                    <w:rPr>
                      <w:rFonts w:ascii="Arial" w:hAnsi="Arial" w:cs="Arial"/>
                    </w:rPr>
                    <w:t>onnie</w:t>
                  </w:r>
                </w:p>
              </w:tc>
              <w:tc>
                <w:tcPr>
                  <w:tcW w:w="3924" w:type="dxa"/>
                </w:tcPr>
                <w:p w14:paraId="4B242E1F" w14:textId="77777777" w:rsidR="0098778B" w:rsidRDefault="0098778B" w:rsidP="000567E5">
                  <w:pPr>
                    <w:rPr>
                      <w:rFonts w:ascii="Arial" w:hAnsi="Arial" w:cs="Arial"/>
                    </w:rPr>
                  </w:pPr>
                  <w:r w:rsidRPr="007A35F7">
                    <w:rPr>
                      <w:rFonts w:ascii="Arial" w:hAnsi="Arial" w:cs="Arial"/>
                    </w:rPr>
                    <w:t>First version</w:t>
                  </w:r>
                </w:p>
                <w:p w14:paraId="25837C57" w14:textId="448CAE41" w:rsidR="000C01BD" w:rsidRPr="007A35F7" w:rsidRDefault="00815DB5" w:rsidP="000C01BD">
                  <w:pPr>
                    <w:rPr>
                      <w:rFonts w:ascii="Arial" w:hAnsi="Arial" w:cs="Arial"/>
                    </w:rPr>
                  </w:pPr>
                  <w:r w:rsidRPr="00815DB5">
                    <w:rPr>
                      <w:rFonts w:ascii="Arial" w:hAnsi="Arial" w:cs="Arial"/>
                    </w:rPr>
                    <w:t>Nutrition UI Changes</w:t>
                  </w:r>
                </w:p>
              </w:tc>
            </w:tr>
            <w:tr w:rsidR="0098778B" w14:paraId="2D9CD764" w14:textId="77777777" w:rsidTr="000567E5">
              <w:trPr>
                <w:jc w:val="center"/>
              </w:trPr>
              <w:tc>
                <w:tcPr>
                  <w:tcW w:w="1169" w:type="dxa"/>
                </w:tcPr>
                <w:p w14:paraId="523CC569" w14:textId="77777777" w:rsidR="0098778B" w:rsidRDefault="0098778B" w:rsidP="000567E5"/>
              </w:tc>
              <w:tc>
                <w:tcPr>
                  <w:tcW w:w="1357" w:type="dxa"/>
                </w:tcPr>
                <w:p w14:paraId="006E2604" w14:textId="77777777" w:rsidR="0098778B" w:rsidRDefault="0098778B" w:rsidP="000567E5"/>
              </w:tc>
              <w:tc>
                <w:tcPr>
                  <w:tcW w:w="1315" w:type="dxa"/>
                </w:tcPr>
                <w:p w14:paraId="1CB504E7" w14:textId="77777777" w:rsidR="0098778B" w:rsidRDefault="0098778B" w:rsidP="000567E5"/>
              </w:tc>
              <w:tc>
                <w:tcPr>
                  <w:tcW w:w="3924" w:type="dxa"/>
                </w:tcPr>
                <w:p w14:paraId="6789D427" w14:textId="77777777" w:rsidR="0098778B" w:rsidRDefault="0098778B" w:rsidP="000567E5"/>
              </w:tc>
            </w:tr>
            <w:tr w:rsidR="0098778B" w14:paraId="54023140" w14:textId="77777777" w:rsidTr="000567E5">
              <w:trPr>
                <w:jc w:val="center"/>
              </w:trPr>
              <w:tc>
                <w:tcPr>
                  <w:tcW w:w="1169" w:type="dxa"/>
                </w:tcPr>
                <w:p w14:paraId="74FFD2D1" w14:textId="77777777" w:rsidR="0098778B" w:rsidRDefault="0098778B" w:rsidP="000567E5"/>
              </w:tc>
              <w:tc>
                <w:tcPr>
                  <w:tcW w:w="1357" w:type="dxa"/>
                </w:tcPr>
                <w:p w14:paraId="1547A4AC" w14:textId="77777777" w:rsidR="0098778B" w:rsidRDefault="0098778B" w:rsidP="000567E5"/>
              </w:tc>
              <w:tc>
                <w:tcPr>
                  <w:tcW w:w="1315" w:type="dxa"/>
                </w:tcPr>
                <w:p w14:paraId="788520FD" w14:textId="77777777" w:rsidR="0098778B" w:rsidRDefault="0098778B" w:rsidP="000567E5"/>
              </w:tc>
              <w:tc>
                <w:tcPr>
                  <w:tcW w:w="3924" w:type="dxa"/>
                </w:tcPr>
                <w:p w14:paraId="264F8731" w14:textId="77777777" w:rsidR="0098778B" w:rsidRDefault="0098778B" w:rsidP="000567E5"/>
              </w:tc>
            </w:tr>
            <w:tr w:rsidR="0098778B" w14:paraId="150018E5" w14:textId="77777777" w:rsidTr="000567E5">
              <w:trPr>
                <w:jc w:val="center"/>
              </w:trPr>
              <w:tc>
                <w:tcPr>
                  <w:tcW w:w="1169" w:type="dxa"/>
                </w:tcPr>
                <w:p w14:paraId="732844E8" w14:textId="77777777" w:rsidR="0098778B" w:rsidRDefault="0098778B" w:rsidP="000567E5"/>
              </w:tc>
              <w:tc>
                <w:tcPr>
                  <w:tcW w:w="1357" w:type="dxa"/>
                </w:tcPr>
                <w:p w14:paraId="6AE85E42" w14:textId="77777777" w:rsidR="0098778B" w:rsidRDefault="0098778B" w:rsidP="000567E5"/>
              </w:tc>
              <w:tc>
                <w:tcPr>
                  <w:tcW w:w="1315" w:type="dxa"/>
                </w:tcPr>
                <w:p w14:paraId="6F74EC0E" w14:textId="77777777" w:rsidR="0098778B" w:rsidRDefault="0098778B" w:rsidP="000567E5"/>
              </w:tc>
              <w:tc>
                <w:tcPr>
                  <w:tcW w:w="3924" w:type="dxa"/>
                </w:tcPr>
                <w:p w14:paraId="7390CC72" w14:textId="77777777" w:rsidR="0098778B" w:rsidRPr="00B66734" w:rsidRDefault="0098778B" w:rsidP="000567E5"/>
              </w:tc>
            </w:tr>
            <w:tr w:rsidR="0098778B" w14:paraId="7D2F6464" w14:textId="77777777" w:rsidTr="000567E5">
              <w:trPr>
                <w:jc w:val="center"/>
              </w:trPr>
              <w:tc>
                <w:tcPr>
                  <w:tcW w:w="1169" w:type="dxa"/>
                </w:tcPr>
                <w:p w14:paraId="3FC7B6D3" w14:textId="77777777" w:rsidR="0098778B" w:rsidRDefault="0098778B" w:rsidP="000567E5"/>
              </w:tc>
              <w:tc>
                <w:tcPr>
                  <w:tcW w:w="1357" w:type="dxa"/>
                </w:tcPr>
                <w:p w14:paraId="6BBD87E1" w14:textId="77777777" w:rsidR="0098778B" w:rsidRDefault="0098778B" w:rsidP="000567E5"/>
              </w:tc>
              <w:tc>
                <w:tcPr>
                  <w:tcW w:w="1315" w:type="dxa"/>
                </w:tcPr>
                <w:p w14:paraId="6112AAAA" w14:textId="77777777" w:rsidR="0098778B" w:rsidRDefault="0098778B" w:rsidP="000567E5"/>
              </w:tc>
              <w:tc>
                <w:tcPr>
                  <w:tcW w:w="3924" w:type="dxa"/>
                </w:tcPr>
                <w:p w14:paraId="242A1333" w14:textId="77777777" w:rsidR="0098778B" w:rsidRDefault="0098778B" w:rsidP="000567E5"/>
              </w:tc>
            </w:tr>
            <w:tr w:rsidR="0098778B" w14:paraId="2AACBF73" w14:textId="77777777" w:rsidTr="000567E5">
              <w:trPr>
                <w:jc w:val="center"/>
              </w:trPr>
              <w:tc>
                <w:tcPr>
                  <w:tcW w:w="1169" w:type="dxa"/>
                </w:tcPr>
                <w:p w14:paraId="1E2B3A81" w14:textId="77777777" w:rsidR="0098778B" w:rsidRDefault="0098778B" w:rsidP="000567E5"/>
              </w:tc>
              <w:tc>
                <w:tcPr>
                  <w:tcW w:w="1357" w:type="dxa"/>
                </w:tcPr>
                <w:p w14:paraId="7B70292C" w14:textId="77777777" w:rsidR="0098778B" w:rsidRDefault="0098778B" w:rsidP="000567E5"/>
              </w:tc>
              <w:tc>
                <w:tcPr>
                  <w:tcW w:w="1315" w:type="dxa"/>
                </w:tcPr>
                <w:p w14:paraId="18E873AC" w14:textId="77777777" w:rsidR="0098778B" w:rsidRDefault="0098778B" w:rsidP="000567E5"/>
              </w:tc>
              <w:tc>
                <w:tcPr>
                  <w:tcW w:w="3924" w:type="dxa"/>
                </w:tcPr>
                <w:p w14:paraId="28AA5C89" w14:textId="77777777" w:rsidR="0098778B" w:rsidRPr="005C49CE" w:rsidRDefault="0098778B" w:rsidP="000567E5"/>
              </w:tc>
            </w:tr>
          </w:tbl>
          <w:p w14:paraId="403963C9" w14:textId="77777777" w:rsidR="0098778B" w:rsidRDefault="0098778B" w:rsidP="000567E5"/>
        </w:tc>
      </w:tr>
      <w:tr w:rsidR="0098778B" w:rsidRPr="00452515" w14:paraId="3AE2EE64" w14:textId="77777777" w:rsidTr="007F5B38">
        <w:tc>
          <w:tcPr>
            <w:tcW w:w="8008" w:type="dxa"/>
          </w:tcPr>
          <w:p w14:paraId="046BE954" w14:textId="77777777" w:rsidR="0098778B" w:rsidRPr="00452515" w:rsidRDefault="0098778B" w:rsidP="000567E5">
            <w:r w:rsidRPr="00E97505">
              <w:rPr>
                <w:rStyle w:val="Strong"/>
              </w:rPr>
              <w:lastRenderedPageBreak/>
              <w:t>Stakeholder:</w:t>
            </w:r>
            <w:r w:rsidRPr="00452515">
              <w:t xml:space="preserve"> </w:t>
            </w:r>
            <w:r>
              <w:t>User with privilege</w:t>
            </w:r>
          </w:p>
        </w:tc>
      </w:tr>
      <w:tr w:rsidR="0098778B" w:rsidRPr="00C473A4" w14:paraId="625D0790" w14:textId="77777777" w:rsidTr="007F5B38">
        <w:tc>
          <w:tcPr>
            <w:tcW w:w="8008" w:type="dxa"/>
          </w:tcPr>
          <w:p w14:paraId="2EE058FB" w14:textId="77777777" w:rsidR="0098778B" w:rsidRDefault="0098778B" w:rsidP="000567E5">
            <w:pPr>
              <w:rPr>
                <w:rStyle w:val="Strong"/>
                <w:lang w:val="fr-FR"/>
              </w:rPr>
            </w:pPr>
            <w:proofErr w:type="spellStart"/>
            <w:r w:rsidRPr="009A0B08">
              <w:rPr>
                <w:rStyle w:val="Strong"/>
                <w:lang w:val="fr-FR"/>
              </w:rPr>
              <w:t>Pre-Condition</w:t>
            </w:r>
            <w:proofErr w:type="spellEnd"/>
            <w:r w:rsidRPr="009A0B08">
              <w:rPr>
                <w:rStyle w:val="Strong"/>
                <w:lang w:val="fr-FR"/>
              </w:rPr>
              <w:t xml:space="preserve"> : </w:t>
            </w:r>
          </w:p>
          <w:p w14:paraId="6FC2692D" w14:textId="77777777" w:rsidR="0098778B" w:rsidRPr="009A0B08" w:rsidRDefault="0098778B" w:rsidP="000567E5">
            <w:pPr>
              <w:rPr>
                <w:rStyle w:val="Strong"/>
                <w:lang w:val="fr-FR"/>
              </w:rPr>
            </w:pPr>
          </w:p>
          <w:p w14:paraId="1049D4F1" w14:textId="071A1F69" w:rsidR="0098778B" w:rsidRDefault="0098778B" w:rsidP="000567E5">
            <w:pPr>
              <w:rPr>
                <w:rStyle w:val="Strong"/>
                <w:lang w:val="fr-FR"/>
              </w:rPr>
            </w:pPr>
            <w:proofErr w:type="gramStart"/>
            <w:r w:rsidRPr="009A0B08">
              <w:rPr>
                <w:rStyle w:val="Strong"/>
                <w:lang w:val="fr-FR"/>
              </w:rPr>
              <w:t>PRD:</w:t>
            </w:r>
            <w:proofErr w:type="gramEnd"/>
            <w:r w:rsidRPr="009A0B08">
              <w:rPr>
                <w:rStyle w:val="Strong"/>
                <w:lang w:val="fr-FR"/>
              </w:rPr>
              <w:t xml:space="preserve"> </w:t>
            </w:r>
            <w:hyperlink r:id="rId32" w:history="1">
              <w:r w:rsidR="000C01BD" w:rsidRPr="00014D72">
                <w:rPr>
                  <w:rStyle w:val="Hyperlink"/>
                  <w:rFonts w:ascii="Arial" w:hAnsi="Arial" w:cs="Arial"/>
                  <w:sz w:val="22"/>
                  <w:lang w:val="fr-FR"/>
                </w:rPr>
                <w:t>https://wonder.atlassian.net/l/cp/d1H518um</w:t>
              </w:r>
            </w:hyperlink>
          </w:p>
          <w:p w14:paraId="53BD7A2E" w14:textId="77777777" w:rsidR="000C01BD" w:rsidRPr="000C01BD" w:rsidRDefault="000C01BD" w:rsidP="000C01BD">
            <w:pPr>
              <w:rPr>
                <w:rFonts w:ascii="Arial" w:hAnsi="Arial" w:cs="Arial"/>
              </w:rPr>
            </w:pPr>
            <w:r w:rsidRPr="00B3732C">
              <w:rPr>
                <w:rStyle w:val="Strong"/>
                <w:rFonts w:hint="eastAsia"/>
              </w:rPr>
              <w:t>R</w:t>
            </w:r>
            <w:r w:rsidRPr="00B3732C">
              <w:rPr>
                <w:rStyle w:val="Strong"/>
              </w:rPr>
              <w:t xml:space="preserve">elated </w:t>
            </w:r>
            <w:proofErr w:type="gramStart"/>
            <w:r w:rsidRPr="00B3732C">
              <w:rPr>
                <w:rStyle w:val="Strong"/>
              </w:rPr>
              <w:t>issue :</w:t>
            </w:r>
            <w:proofErr w:type="gramEnd"/>
            <w:r w:rsidRPr="00B3732C">
              <w:rPr>
                <w:rStyle w:val="Strong"/>
              </w:rPr>
              <w:t xml:space="preserve"> </w:t>
            </w:r>
            <w:r w:rsidRPr="000C01BD">
              <w:rPr>
                <w:rFonts w:ascii="Arial" w:hAnsi="Arial" w:cs="Arial"/>
              </w:rPr>
              <w:t>https://wonder.atlassian.net/l/cp/yXqU6vAy</w:t>
            </w:r>
          </w:p>
          <w:p w14:paraId="2705198B" w14:textId="77777777" w:rsidR="000C01BD" w:rsidRPr="000C01BD" w:rsidRDefault="000C01BD" w:rsidP="000C01BD">
            <w:pPr>
              <w:rPr>
                <w:rFonts w:ascii="Arial" w:hAnsi="Arial" w:cs="Arial"/>
              </w:rPr>
            </w:pPr>
            <w:r w:rsidRPr="000C01BD">
              <w:rPr>
                <w:rFonts w:ascii="Arial" w:hAnsi="Arial" w:cs="Arial"/>
              </w:rPr>
              <w:t>https://wonder.atlassian.net/browse/MD-10818</w:t>
            </w:r>
          </w:p>
          <w:p w14:paraId="0D6C5EC8" w14:textId="09B1B361" w:rsidR="000C01BD" w:rsidRPr="00B3732C" w:rsidRDefault="000C01BD" w:rsidP="000C01BD">
            <w:pPr>
              <w:rPr>
                <w:rStyle w:val="Strong"/>
              </w:rPr>
            </w:pPr>
            <w:r w:rsidRPr="000C01BD">
              <w:rPr>
                <w:rFonts w:ascii="Arial" w:hAnsi="Arial" w:cs="Arial"/>
              </w:rPr>
              <w:t>https://wonder.atlassian.net/browse/MD-11082</w:t>
            </w:r>
          </w:p>
          <w:p w14:paraId="7B7AE31C" w14:textId="77777777" w:rsidR="0098778B" w:rsidRPr="00B3732C" w:rsidRDefault="0098778B" w:rsidP="000567E5">
            <w:pPr>
              <w:rPr>
                <w:rStyle w:val="Strong"/>
              </w:rPr>
            </w:pPr>
          </w:p>
          <w:p w14:paraId="3467A6E7" w14:textId="77777777" w:rsidR="0098778B" w:rsidRDefault="0098778B" w:rsidP="000567E5">
            <w:pPr>
              <w:rPr>
                <w:rFonts w:ascii="Arial" w:hAnsi="Arial" w:cs="Arial"/>
                <w:sz w:val="20"/>
                <w:szCs w:val="20"/>
                <w:lang w:val="pt-BR"/>
              </w:rPr>
            </w:pPr>
            <w:r w:rsidRPr="00D329EE">
              <w:rPr>
                <w:rFonts w:ascii="Arial" w:hAnsi="Arial" w:cs="Arial" w:hint="eastAsia"/>
                <w:sz w:val="20"/>
                <w:szCs w:val="20"/>
                <w:lang w:val="pt-BR"/>
              </w:rPr>
              <w:t>F</w:t>
            </w:r>
            <w:r w:rsidRPr="00D329EE">
              <w:rPr>
                <w:rFonts w:ascii="Arial" w:hAnsi="Arial" w:cs="Arial"/>
                <w:sz w:val="20"/>
                <w:szCs w:val="20"/>
                <w:lang w:val="pt-BR"/>
              </w:rPr>
              <w:t xml:space="preserve">igma: </w:t>
            </w:r>
          </w:p>
          <w:p w14:paraId="077ABDF8" w14:textId="7FE577DD" w:rsidR="0098778B" w:rsidRDefault="00E2622B" w:rsidP="000567E5">
            <w:pPr>
              <w:rPr>
                <w:rFonts w:ascii="Arial" w:hAnsi="Arial" w:cs="Arial"/>
                <w:sz w:val="20"/>
                <w:szCs w:val="20"/>
                <w:lang w:val="pt-BR"/>
              </w:rPr>
            </w:pPr>
            <w:hyperlink r:id="rId33" w:history="1">
              <w:r w:rsidRPr="004C30AD">
                <w:rPr>
                  <w:rStyle w:val="Hyperlink"/>
                  <w:rFonts w:ascii="Arial" w:hAnsi="Arial" w:cs="Arial"/>
                  <w:sz w:val="20"/>
                  <w:szCs w:val="20"/>
                  <w:lang w:val="pt-BR"/>
                </w:rPr>
                <w:t>https://www.figma.com/file/D9QUMUVZMB2Fm1hD5kbpy7/branch/urZo6QtKMa6IOF5DtFiVop/CBL-1%3A-Items?type=design&amp;node-id=2893-31244&amp;mode=design&amp;t=wiXbJFCdtMmjhCfB-0</w:t>
              </w:r>
            </w:hyperlink>
          </w:p>
          <w:p w14:paraId="0AD6829A" w14:textId="6039F9ED" w:rsidR="0098778B" w:rsidRPr="00D329EE" w:rsidRDefault="00E2622B" w:rsidP="000567E5">
            <w:pPr>
              <w:rPr>
                <w:rFonts w:ascii="Arial" w:hAnsi="Arial" w:cs="Arial"/>
                <w:sz w:val="20"/>
                <w:szCs w:val="20"/>
                <w:lang w:val="pt-BR"/>
              </w:rPr>
            </w:pPr>
            <w:r w:rsidRPr="00E2622B">
              <w:rPr>
                <w:rFonts w:ascii="Arial" w:hAnsi="Arial" w:cs="Arial"/>
                <w:sz w:val="20"/>
                <w:szCs w:val="20"/>
                <w:lang w:val="pt-BR"/>
              </w:rPr>
              <w:t>https://www.figma.com/file/D9QUMUVZMB2Fm1hD5kbpy7/CBL-1%3A-Items?type=design&amp;mode=design&amp;t=PZ36hujckTcPftwH-0</w:t>
            </w:r>
          </w:p>
        </w:tc>
      </w:tr>
      <w:tr w:rsidR="0098778B" w:rsidRPr="00452515" w14:paraId="17B4E6A4" w14:textId="77777777" w:rsidTr="007F5B38">
        <w:tc>
          <w:tcPr>
            <w:tcW w:w="8008" w:type="dxa"/>
          </w:tcPr>
          <w:p w14:paraId="25F8134E" w14:textId="77777777" w:rsidR="0098778B" w:rsidRPr="00D97083" w:rsidRDefault="0098778B" w:rsidP="000567E5">
            <w:pPr>
              <w:rPr>
                <w:b/>
                <w:bCs/>
              </w:rPr>
            </w:pPr>
            <w:r w:rsidRPr="00D97083">
              <w:rPr>
                <w:rFonts w:hint="eastAsia"/>
                <w:b/>
                <w:bCs/>
              </w:rPr>
              <w:t>Main Scenario:</w:t>
            </w:r>
          </w:p>
          <w:p w14:paraId="2CF08E30" w14:textId="2327377C" w:rsidR="006E53B2" w:rsidRDefault="007F5B38" w:rsidP="006E53B2">
            <w:pPr>
              <w:pStyle w:val="ListParagraph"/>
              <w:numPr>
                <w:ilvl w:val="2"/>
                <w:numId w:val="2024"/>
              </w:numPr>
              <w:tabs>
                <w:tab w:val="left" w:pos="307"/>
              </w:tabs>
              <w:ind w:left="450"/>
            </w:pPr>
            <w:r>
              <w:rPr>
                <w:rFonts w:hint="eastAsia"/>
              </w:rPr>
              <w:t>Please refer to confluence:</w:t>
            </w:r>
          </w:p>
          <w:p w14:paraId="3295C634" w14:textId="05655184" w:rsidR="007F5B38" w:rsidRDefault="007F5B38" w:rsidP="007F5B38">
            <w:pPr>
              <w:pStyle w:val="ListParagraph"/>
              <w:tabs>
                <w:tab w:val="left" w:pos="307"/>
              </w:tabs>
              <w:ind w:left="450"/>
            </w:pPr>
            <w:r w:rsidRPr="007F5B38">
              <w:t>https://wonder.atlassian.net/wiki/x/8AJl7</w:t>
            </w:r>
          </w:p>
          <w:p w14:paraId="22A4C431" w14:textId="77777777" w:rsidR="00E2622B" w:rsidRPr="00E2622B" w:rsidRDefault="00E2622B" w:rsidP="00890DB8">
            <w:pPr>
              <w:tabs>
                <w:tab w:val="left" w:pos="307"/>
              </w:tabs>
            </w:pPr>
          </w:p>
          <w:p w14:paraId="35905356" w14:textId="77777777" w:rsidR="0098778B" w:rsidRPr="00E76B61" w:rsidRDefault="0098778B" w:rsidP="000567E5">
            <w:pPr>
              <w:pStyle w:val="ListParagraph"/>
              <w:numPr>
                <w:ilvl w:val="1"/>
                <w:numId w:val="2024"/>
              </w:numPr>
              <w:tabs>
                <w:tab w:val="left" w:pos="307"/>
              </w:tabs>
            </w:pPr>
          </w:p>
          <w:p w14:paraId="7CD9E820" w14:textId="77777777" w:rsidR="0098778B" w:rsidRPr="00D97083" w:rsidRDefault="0098778B" w:rsidP="000567E5">
            <w:pPr>
              <w:rPr>
                <w:b/>
                <w:bCs/>
              </w:rPr>
            </w:pPr>
          </w:p>
          <w:p w14:paraId="4EAB0451" w14:textId="77777777" w:rsidR="0098778B" w:rsidRDefault="0098778B" w:rsidP="000567E5">
            <w:pPr>
              <w:pStyle w:val="ListParagraph"/>
              <w:numPr>
                <w:ilvl w:val="2"/>
                <w:numId w:val="0"/>
              </w:numPr>
              <w:tabs>
                <w:tab w:val="left" w:pos="307"/>
              </w:tabs>
              <w:ind w:left="165" w:hanging="138"/>
            </w:pPr>
          </w:p>
          <w:p w14:paraId="11D17876" w14:textId="77777777" w:rsidR="0098778B" w:rsidRDefault="0098778B" w:rsidP="000567E5">
            <w:pPr>
              <w:pStyle w:val="ListParagraph"/>
              <w:numPr>
                <w:ilvl w:val="2"/>
                <w:numId w:val="0"/>
              </w:numPr>
              <w:tabs>
                <w:tab w:val="left" w:pos="307"/>
              </w:tabs>
              <w:ind w:left="165" w:hanging="138"/>
            </w:pPr>
          </w:p>
          <w:p w14:paraId="2C0702F6" w14:textId="77777777" w:rsidR="0098778B" w:rsidRDefault="0098778B" w:rsidP="000567E5">
            <w:pPr>
              <w:pStyle w:val="ListParagraph"/>
              <w:numPr>
                <w:ilvl w:val="2"/>
                <w:numId w:val="0"/>
              </w:numPr>
              <w:tabs>
                <w:tab w:val="left" w:pos="307"/>
              </w:tabs>
              <w:ind w:left="165" w:hanging="138"/>
            </w:pPr>
          </w:p>
          <w:p w14:paraId="240964C5" w14:textId="77777777" w:rsidR="0098778B" w:rsidRDefault="0098778B" w:rsidP="000567E5"/>
          <w:p w14:paraId="176BA566" w14:textId="77777777" w:rsidR="0098778B" w:rsidRPr="00BD54DC" w:rsidRDefault="0098778B" w:rsidP="000567E5"/>
        </w:tc>
      </w:tr>
      <w:tr w:rsidR="0098778B" w:rsidRPr="00452515" w14:paraId="1DF34C9B" w14:textId="77777777" w:rsidTr="007F5B38">
        <w:tc>
          <w:tcPr>
            <w:tcW w:w="8008" w:type="dxa"/>
          </w:tcPr>
          <w:p w14:paraId="1200D7FB" w14:textId="77777777" w:rsidR="0098778B" w:rsidRDefault="0098778B" w:rsidP="000567E5">
            <w:r w:rsidRPr="00452515">
              <w:t>Extend Scenario:</w:t>
            </w:r>
          </w:p>
          <w:p w14:paraId="456A66B7" w14:textId="77777777" w:rsidR="0098778B" w:rsidRPr="00452515" w:rsidRDefault="0098778B" w:rsidP="000567E5"/>
        </w:tc>
      </w:tr>
      <w:tr w:rsidR="0098778B" w:rsidRPr="00452515" w14:paraId="09AFAC52" w14:textId="77777777" w:rsidTr="007F5B38">
        <w:tc>
          <w:tcPr>
            <w:tcW w:w="8008" w:type="dxa"/>
          </w:tcPr>
          <w:p w14:paraId="19CE8CC9" w14:textId="77777777" w:rsidR="0098778B" w:rsidRDefault="0098778B" w:rsidP="000567E5">
            <w:r w:rsidRPr="00452515">
              <w:t>Exception Scenario:</w:t>
            </w:r>
          </w:p>
          <w:p w14:paraId="23FBB085" w14:textId="77777777" w:rsidR="0098778B" w:rsidRPr="00452515" w:rsidRDefault="0098778B" w:rsidP="000567E5"/>
        </w:tc>
      </w:tr>
      <w:tr w:rsidR="0098778B" w:rsidRPr="00452515" w14:paraId="4A24518E" w14:textId="77777777" w:rsidTr="007F5B38">
        <w:tc>
          <w:tcPr>
            <w:tcW w:w="8008" w:type="dxa"/>
          </w:tcPr>
          <w:p w14:paraId="33727CA3" w14:textId="77777777" w:rsidR="0098778B" w:rsidRPr="00452515" w:rsidRDefault="0098778B" w:rsidP="000567E5">
            <w:r w:rsidRPr="00452515">
              <w:t>Notes:</w:t>
            </w:r>
          </w:p>
        </w:tc>
      </w:tr>
      <w:tr w:rsidR="0098778B" w:rsidRPr="00452515" w14:paraId="7D9CD30D" w14:textId="77777777" w:rsidTr="007F5B38">
        <w:tc>
          <w:tcPr>
            <w:tcW w:w="8008" w:type="dxa"/>
          </w:tcPr>
          <w:p w14:paraId="6E599457" w14:textId="77777777" w:rsidR="0098778B" w:rsidRPr="00452515" w:rsidRDefault="0098778B" w:rsidP="000567E5">
            <w:r w:rsidRPr="00452515">
              <w:t>Q/A:</w:t>
            </w:r>
          </w:p>
        </w:tc>
      </w:tr>
    </w:tbl>
    <w:p w14:paraId="4A2A6856" w14:textId="77777777" w:rsidR="0098778B" w:rsidRPr="003458D3" w:rsidRDefault="0098778B" w:rsidP="0098778B"/>
    <w:p w14:paraId="00C8D420" w14:textId="77777777" w:rsidR="0098778B" w:rsidRDefault="0098778B" w:rsidP="00020897"/>
    <w:p w14:paraId="4A66E05C" w14:textId="77777777" w:rsidR="0098778B" w:rsidRDefault="0098778B" w:rsidP="00020897"/>
    <w:p w14:paraId="003231B3" w14:textId="6C395AF7" w:rsidR="0098778B" w:rsidRPr="00E2622B" w:rsidRDefault="007C4524" w:rsidP="0098778B">
      <w:pPr>
        <w:pStyle w:val="Heading2"/>
        <w:rPr>
          <w:rFonts w:ascii="Arial" w:hAnsi="Arial" w:cs="Arial"/>
        </w:rPr>
      </w:pPr>
      <w:r>
        <w:rPr>
          <w:rFonts w:ascii="Arial" w:hAnsi="Arial" w:cs="Arial" w:hint="eastAsia"/>
        </w:rPr>
        <w:lastRenderedPageBreak/>
        <w:t>Tran-</w:t>
      </w:r>
      <w:r w:rsidR="0098778B" w:rsidRPr="00E2622B">
        <w:rPr>
          <w:rFonts w:ascii="Arial" w:hAnsi="Arial" w:cs="Arial" w:hint="eastAsia"/>
        </w:rPr>
        <w:t>M</w:t>
      </w:r>
      <w:r w:rsidR="0098778B" w:rsidRPr="00E2622B">
        <w:rPr>
          <w:rFonts w:ascii="Arial" w:hAnsi="Arial" w:cs="Arial"/>
        </w:rPr>
        <w:t>S05-26 Edit Menu Item’s Nutrition &amp; Allergens</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28"/>
      </w:tblGrid>
      <w:tr w:rsidR="0098778B" w:rsidRPr="00452515" w14:paraId="426D7FD1" w14:textId="77777777" w:rsidTr="009A60BE">
        <w:tc>
          <w:tcPr>
            <w:tcW w:w="8008" w:type="dxa"/>
          </w:tcPr>
          <w:p w14:paraId="4F672118" w14:textId="17C5C344" w:rsidR="0098778B" w:rsidRPr="00E97505" w:rsidRDefault="0098778B" w:rsidP="000567E5">
            <w:pPr>
              <w:rPr>
                <w:rStyle w:val="Strong"/>
              </w:rPr>
            </w:pPr>
            <w:r w:rsidRPr="00B05CAC">
              <w:rPr>
                <w:rStyle w:val="Strong"/>
              </w:rPr>
              <w:t>MS</w:t>
            </w:r>
            <w:r>
              <w:rPr>
                <w:rStyle w:val="Strong"/>
              </w:rPr>
              <w:t xml:space="preserve"> 05-26 </w:t>
            </w:r>
            <w:r w:rsidR="00A9566E">
              <w:rPr>
                <w:rStyle w:val="Strong"/>
              </w:rPr>
              <w:t>Create/</w:t>
            </w:r>
            <w:r>
              <w:rPr>
                <w:rStyle w:val="Strong"/>
              </w:rPr>
              <w:t>Edit Menu item’s Nutrition &amp; Allergens</w:t>
            </w:r>
          </w:p>
        </w:tc>
      </w:tr>
      <w:tr w:rsidR="0098778B" w:rsidRPr="00452515" w14:paraId="0B3EC3EB" w14:textId="77777777" w:rsidTr="009A60BE">
        <w:tc>
          <w:tcPr>
            <w:tcW w:w="8008" w:type="dxa"/>
          </w:tcPr>
          <w:p w14:paraId="7DCD568E" w14:textId="77777777" w:rsidR="0098778B" w:rsidRPr="00E97505" w:rsidRDefault="0098778B" w:rsidP="000567E5">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98778B" w14:paraId="57A19F22" w14:textId="77777777" w:rsidTr="000567E5">
              <w:trPr>
                <w:jc w:val="center"/>
              </w:trPr>
              <w:tc>
                <w:tcPr>
                  <w:tcW w:w="1169" w:type="dxa"/>
                </w:tcPr>
                <w:p w14:paraId="497E796D" w14:textId="77777777" w:rsidR="0098778B" w:rsidRPr="007A35F7" w:rsidRDefault="0098778B" w:rsidP="000567E5">
                  <w:pPr>
                    <w:rPr>
                      <w:rFonts w:ascii="Arial" w:hAnsi="Arial" w:cs="Arial"/>
                    </w:rPr>
                  </w:pPr>
                  <w:r w:rsidRPr="007A35F7">
                    <w:rPr>
                      <w:rFonts w:ascii="Arial" w:hAnsi="Arial" w:cs="Arial"/>
                    </w:rPr>
                    <w:t>Version</w:t>
                  </w:r>
                </w:p>
              </w:tc>
              <w:tc>
                <w:tcPr>
                  <w:tcW w:w="1357" w:type="dxa"/>
                </w:tcPr>
                <w:p w14:paraId="14051D8C" w14:textId="77777777" w:rsidR="0098778B" w:rsidRPr="007A35F7" w:rsidRDefault="0098778B" w:rsidP="000567E5">
                  <w:pPr>
                    <w:rPr>
                      <w:rFonts w:ascii="Arial" w:hAnsi="Arial" w:cs="Arial"/>
                    </w:rPr>
                  </w:pPr>
                  <w:r w:rsidRPr="007A35F7">
                    <w:rPr>
                      <w:rFonts w:ascii="Arial" w:hAnsi="Arial" w:cs="Arial"/>
                    </w:rPr>
                    <w:t>Date</w:t>
                  </w:r>
                </w:p>
              </w:tc>
              <w:tc>
                <w:tcPr>
                  <w:tcW w:w="1315" w:type="dxa"/>
                </w:tcPr>
                <w:p w14:paraId="234B3A42" w14:textId="77777777" w:rsidR="0098778B" w:rsidRPr="007A35F7" w:rsidRDefault="0098778B" w:rsidP="000567E5">
                  <w:pPr>
                    <w:rPr>
                      <w:rFonts w:ascii="Arial" w:hAnsi="Arial" w:cs="Arial"/>
                    </w:rPr>
                  </w:pPr>
                  <w:r w:rsidRPr="007A35F7">
                    <w:rPr>
                      <w:rFonts w:ascii="Arial" w:hAnsi="Arial" w:cs="Arial"/>
                    </w:rPr>
                    <w:t>Updated By</w:t>
                  </w:r>
                </w:p>
              </w:tc>
              <w:tc>
                <w:tcPr>
                  <w:tcW w:w="3924" w:type="dxa"/>
                </w:tcPr>
                <w:p w14:paraId="1806CAE0" w14:textId="77777777" w:rsidR="0098778B" w:rsidRPr="007A35F7" w:rsidRDefault="0098778B" w:rsidP="000567E5">
                  <w:pPr>
                    <w:rPr>
                      <w:rFonts w:ascii="Arial" w:hAnsi="Arial" w:cs="Arial"/>
                    </w:rPr>
                  </w:pPr>
                  <w:r w:rsidRPr="007A35F7">
                    <w:rPr>
                      <w:rFonts w:ascii="Arial" w:hAnsi="Arial" w:cs="Arial"/>
                    </w:rPr>
                    <w:t>Description</w:t>
                  </w:r>
                </w:p>
              </w:tc>
            </w:tr>
            <w:tr w:rsidR="0098778B" w14:paraId="321F6D3E" w14:textId="77777777" w:rsidTr="000567E5">
              <w:trPr>
                <w:jc w:val="center"/>
              </w:trPr>
              <w:tc>
                <w:tcPr>
                  <w:tcW w:w="1169" w:type="dxa"/>
                </w:tcPr>
                <w:p w14:paraId="6E62B82F" w14:textId="7A4052E7" w:rsidR="0098778B" w:rsidRPr="007A35F7" w:rsidRDefault="0098778B" w:rsidP="0098778B">
                  <w:pPr>
                    <w:rPr>
                      <w:rFonts w:ascii="Arial" w:hAnsi="Arial" w:cs="Arial"/>
                    </w:rPr>
                  </w:pPr>
                  <w:r w:rsidRPr="007A35F7">
                    <w:rPr>
                      <w:rFonts w:ascii="Arial" w:hAnsi="Arial" w:cs="Arial"/>
                    </w:rPr>
                    <w:t>1.0</w:t>
                  </w:r>
                </w:p>
              </w:tc>
              <w:tc>
                <w:tcPr>
                  <w:tcW w:w="1357" w:type="dxa"/>
                </w:tcPr>
                <w:p w14:paraId="5C40E54C" w14:textId="10B95910" w:rsidR="0098778B" w:rsidRPr="007A35F7" w:rsidRDefault="0098778B" w:rsidP="0098778B">
                  <w:pPr>
                    <w:rPr>
                      <w:rFonts w:ascii="Arial" w:hAnsi="Arial" w:cs="Arial"/>
                    </w:rPr>
                  </w:pPr>
                  <w:r>
                    <w:rPr>
                      <w:rFonts w:ascii="Arial" w:hAnsi="Arial" w:cs="Arial" w:hint="eastAsia"/>
                    </w:rPr>
                    <w:t>2</w:t>
                  </w:r>
                  <w:r w:rsidRPr="0098778B">
                    <w:rPr>
                      <w:rFonts w:ascii="Arial" w:hAnsi="Arial" w:cs="Arial"/>
                    </w:rPr>
                    <w:t>023/12/19</w:t>
                  </w:r>
                </w:p>
              </w:tc>
              <w:tc>
                <w:tcPr>
                  <w:tcW w:w="1315" w:type="dxa"/>
                </w:tcPr>
                <w:p w14:paraId="40A98920" w14:textId="319A7914" w:rsidR="0098778B" w:rsidRPr="007A35F7" w:rsidRDefault="0098778B" w:rsidP="0098778B">
                  <w:pPr>
                    <w:rPr>
                      <w:rFonts w:ascii="Arial" w:hAnsi="Arial" w:cs="Arial"/>
                    </w:rPr>
                  </w:pPr>
                  <w:r>
                    <w:rPr>
                      <w:rFonts w:ascii="Arial" w:hAnsi="Arial" w:cs="Arial" w:hint="eastAsia"/>
                    </w:rPr>
                    <w:t>B</w:t>
                  </w:r>
                  <w:r w:rsidRPr="0098778B">
                    <w:rPr>
                      <w:rFonts w:ascii="Arial" w:hAnsi="Arial" w:cs="Arial"/>
                    </w:rPr>
                    <w:t>onnie</w:t>
                  </w:r>
                </w:p>
              </w:tc>
              <w:tc>
                <w:tcPr>
                  <w:tcW w:w="3924" w:type="dxa"/>
                </w:tcPr>
                <w:p w14:paraId="4A415A00" w14:textId="77777777" w:rsidR="0098778B" w:rsidRDefault="0098778B" w:rsidP="0098778B">
                  <w:pPr>
                    <w:rPr>
                      <w:rFonts w:ascii="Arial" w:hAnsi="Arial" w:cs="Arial"/>
                    </w:rPr>
                  </w:pPr>
                  <w:r w:rsidRPr="007A35F7">
                    <w:rPr>
                      <w:rFonts w:ascii="Arial" w:hAnsi="Arial" w:cs="Arial"/>
                    </w:rPr>
                    <w:t>First version</w:t>
                  </w:r>
                </w:p>
                <w:p w14:paraId="42FE5569" w14:textId="4826858B" w:rsidR="00815DB5" w:rsidRPr="007A35F7" w:rsidRDefault="00815DB5" w:rsidP="0098778B">
                  <w:pPr>
                    <w:rPr>
                      <w:rFonts w:ascii="Arial" w:hAnsi="Arial" w:cs="Arial"/>
                    </w:rPr>
                  </w:pPr>
                  <w:r w:rsidRPr="00815DB5">
                    <w:rPr>
                      <w:rFonts w:ascii="Arial" w:hAnsi="Arial" w:cs="Arial"/>
                    </w:rPr>
                    <w:t>Nutrition UI Changes</w:t>
                  </w:r>
                </w:p>
              </w:tc>
            </w:tr>
            <w:tr w:rsidR="0098778B" w14:paraId="657E9C5A" w14:textId="77777777" w:rsidTr="000567E5">
              <w:trPr>
                <w:jc w:val="center"/>
              </w:trPr>
              <w:tc>
                <w:tcPr>
                  <w:tcW w:w="1169" w:type="dxa"/>
                </w:tcPr>
                <w:p w14:paraId="7AAEC407" w14:textId="77777777" w:rsidR="0098778B" w:rsidRDefault="0098778B" w:rsidP="000567E5"/>
              </w:tc>
              <w:tc>
                <w:tcPr>
                  <w:tcW w:w="1357" w:type="dxa"/>
                </w:tcPr>
                <w:p w14:paraId="1DA33EF3" w14:textId="77777777" w:rsidR="0098778B" w:rsidRDefault="0098778B" w:rsidP="000567E5"/>
              </w:tc>
              <w:tc>
                <w:tcPr>
                  <w:tcW w:w="1315" w:type="dxa"/>
                </w:tcPr>
                <w:p w14:paraId="1AB2B43D" w14:textId="77777777" w:rsidR="0098778B" w:rsidRDefault="0098778B" w:rsidP="000567E5"/>
              </w:tc>
              <w:tc>
                <w:tcPr>
                  <w:tcW w:w="3924" w:type="dxa"/>
                </w:tcPr>
                <w:p w14:paraId="54B95855" w14:textId="77777777" w:rsidR="0098778B" w:rsidRDefault="0098778B" w:rsidP="000567E5"/>
              </w:tc>
            </w:tr>
            <w:tr w:rsidR="0098778B" w14:paraId="761E860F" w14:textId="77777777" w:rsidTr="000567E5">
              <w:trPr>
                <w:jc w:val="center"/>
              </w:trPr>
              <w:tc>
                <w:tcPr>
                  <w:tcW w:w="1169" w:type="dxa"/>
                </w:tcPr>
                <w:p w14:paraId="454122FA" w14:textId="77777777" w:rsidR="0098778B" w:rsidRDefault="0098778B" w:rsidP="000567E5"/>
              </w:tc>
              <w:tc>
                <w:tcPr>
                  <w:tcW w:w="1357" w:type="dxa"/>
                </w:tcPr>
                <w:p w14:paraId="6EE7BB71" w14:textId="77777777" w:rsidR="0098778B" w:rsidRDefault="0098778B" w:rsidP="000567E5"/>
              </w:tc>
              <w:tc>
                <w:tcPr>
                  <w:tcW w:w="1315" w:type="dxa"/>
                </w:tcPr>
                <w:p w14:paraId="4B0ECA19" w14:textId="77777777" w:rsidR="0098778B" w:rsidRDefault="0098778B" w:rsidP="000567E5"/>
              </w:tc>
              <w:tc>
                <w:tcPr>
                  <w:tcW w:w="3924" w:type="dxa"/>
                </w:tcPr>
                <w:p w14:paraId="116BF83A" w14:textId="77777777" w:rsidR="0098778B" w:rsidRDefault="0098778B" w:rsidP="000567E5"/>
              </w:tc>
            </w:tr>
            <w:tr w:rsidR="0098778B" w14:paraId="3C3B93EF" w14:textId="77777777" w:rsidTr="000567E5">
              <w:trPr>
                <w:jc w:val="center"/>
              </w:trPr>
              <w:tc>
                <w:tcPr>
                  <w:tcW w:w="1169" w:type="dxa"/>
                </w:tcPr>
                <w:p w14:paraId="0C09E81C" w14:textId="77777777" w:rsidR="0098778B" w:rsidRDefault="0098778B" w:rsidP="000567E5"/>
              </w:tc>
              <w:tc>
                <w:tcPr>
                  <w:tcW w:w="1357" w:type="dxa"/>
                </w:tcPr>
                <w:p w14:paraId="731A3AFB" w14:textId="77777777" w:rsidR="0098778B" w:rsidRDefault="0098778B" w:rsidP="000567E5"/>
              </w:tc>
              <w:tc>
                <w:tcPr>
                  <w:tcW w:w="1315" w:type="dxa"/>
                </w:tcPr>
                <w:p w14:paraId="5055B3F5" w14:textId="77777777" w:rsidR="0098778B" w:rsidRDefault="0098778B" w:rsidP="000567E5"/>
              </w:tc>
              <w:tc>
                <w:tcPr>
                  <w:tcW w:w="3924" w:type="dxa"/>
                </w:tcPr>
                <w:p w14:paraId="02E592C0" w14:textId="77777777" w:rsidR="0098778B" w:rsidRPr="00B66734" w:rsidRDefault="0098778B" w:rsidP="000567E5"/>
              </w:tc>
            </w:tr>
            <w:tr w:rsidR="0098778B" w14:paraId="45D78016" w14:textId="77777777" w:rsidTr="000567E5">
              <w:trPr>
                <w:jc w:val="center"/>
              </w:trPr>
              <w:tc>
                <w:tcPr>
                  <w:tcW w:w="1169" w:type="dxa"/>
                </w:tcPr>
                <w:p w14:paraId="54A71CE7" w14:textId="77777777" w:rsidR="0098778B" w:rsidRDefault="0098778B" w:rsidP="000567E5"/>
              </w:tc>
              <w:tc>
                <w:tcPr>
                  <w:tcW w:w="1357" w:type="dxa"/>
                </w:tcPr>
                <w:p w14:paraId="2A0CBC09" w14:textId="77777777" w:rsidR="0098778B" w:rsidRDefault="0098778B" w:rsidP="000567E5"/>
              </w:tc>
              <w:tc>
                <w:tcPr>
                  <w:tcW w:w="1315" w:type="dxa"/>
                </w:tcPr>
                <w:p w14:paraId="4596713F" w14:textId="77777777" w:rsidR="0098778B" w:rsidRDefault="0098778B" w:rsidP="000567E5"/>
              </w:tc>
              <w:tc>
                <w:tcPr>
                  <w:tcW w:w="3924" w:type="dxa"/>
                </w:tcPr>
                <w:p w14:paraId="37835EC5" w14:textId="77777777" w:rsidR="0098778B" w:rsidRDefault="0098778B" w:rsidP="000567E5"/>
              </w:tc>
            </w:tr>
            <w:tr w:rsidR="0098778B" w14:paraId="28BB1BDD" w14:textId="77777777" w:rsidTr="000567E5">
              <w:trPr>
                <w:jc w:val="center"/>
              </w:trPr>
              <w:tc>
                <w:tcPr>
                  <w:tcW w:w="1169" w:type="dxa"/>
                </w:tcPr>
                <w:p w14:paraId="7759A1A2" w14:textId="77777777" w:rsidR="0098778B" w:rsidRDefault="0098778B" w:rsidP="000567E5"/>
              </w:tc>
              <w:tc>
                <w:tcPr>
                  <w:tcW w:w="1357" w:type="dxa"/>
                </w:tcPr>
                <w:p w14:paraId="449AB54B" w14:textId="77777777" w:rsidR="0098778B" w:rsidRDefault="0098778B" w:rsidP="000567E5"/>
              </w:tc>
              <w:tc>
                <w:tcPr>
                  <w:tcW w:w="1315" w:type="dxa"/>
                </w:tcPr>
                <w:p w14:paraId="7E29D862" w14:textId="77777777" w:rsidR="0098778B" w:rsidRDefault="0098778B" w:rsidP="000567E5"/>
              </w:tc>
              <w:tc>
                <w:tcPr>
                  <w:tcW w:w="3924" w:type="dxa"/>
                </w:tcPr>
                <w:p w14:paraId="265F1526" w14:textId="77777777" w:rsidR="0098778B" w:rsidRPr="005C49CE" w:rsidRDefault="0098778B" w:rsidP="000567E5"/>
              </w:tc>
            </w:tr>
          </w:tbl>
          <w:p w14:paraId="2D28A495" w14:textId="77777777" w:rsidR="0098778B" w:rsidRDefault="0098778B" w:rsidP="000567E5"/>
        </w:tc>
      </w:tr>
      <w:tr w:rsidR="0098778B" w:rsidRPr="00452515" w14:paraId="427DB1C0" w14:textId="77777777" w:rsidTr="009A60BE">
        <w:tc>
          <w:tcPr>
            <w:tcW w:w="8008" w:type="dxa"/>
          </w:tcPr>
          <w:p w14:paraId="01EED568" w14:textId="77777777" w:rsidR="0098778B" w:rsidRPr="00452515" w:rsidRDefault="0098778B" w:rsidP="000567E5">
            <w:r w:rsidRPr="00E97505">
              <w:rPr>
                <w:rStyle w:val="Strong"/>
              </w:rPr>
              <w:t>Stakeholder:</w:t>
            </w:r>
            <w:r w:rsidRPr="00452515">
              <w:t xml:space="preserve"> </w:t>
            </w:r>
            <w:r>
              <w:t>User with privilege</w:t>
            </w:r>
          </w:p>
        </w:tc>
      </w:tr>
      <w:tr w:rsidR="0098778B" w:rsidRPr="009A0B08" w14:paraId="13D8BB23" w14:textId="77777777" w:rsidTr="009A60BE">
        <w:tc>
          <w:tcPr>
            <w:tcW w:w="8008" w:type="dxa"/>
          </w:tcPr>
          <w:p w14:paraId="6B18EAB7" w14:textId="77777777" w:rsidR="0098778B" w:rsidRDefault="0098778B" w:rsidP="000567E5">
            <w:pPr>
              <w:rPr>
                <w:rStyle w:val="Strong"/>
                <w:lang w:val="fr-FR"/>
              </w:rPr>
            </w:pPr>
            <w:proofErr w:type="spellStart"/>
            <w:r w:rsidRPr="009A0B08">
              <w:rPr>
                <w:rStyle w:val="Strong"/>
                <w:lang w:val="fr-FR"/>
              </w:rPr>
              <w:t>Pre-Condition</w:t>
            </w:r>
            <w:proofErr w:type="spellEnd"/>
            <w:r w:rsidRPr="009A0B08">
              <w:rPr>
                <w:rStyle w:val="Strong"/>
                <w:lang w:val="fr-FR"/>
              </w:rPr>
              <w:t xml:space="preserve"> : </w:t>
            </w:r>
          </w:p>
          <w:p w14:paraId="43DB58B5" w14:textId="77777777" w:rsidR="003D0994" w:rsidRDefault="003D0994" w:rsidP="003D0994">
            <w:pPr>
              <w:rPr>
                <w:ins w:id="197" w:author="Bonnie Yang" w:date="2023-12-19T16:46:00Z"/>
                <w:rFonts w:ascii="Arial" w:hAnsi="Arial" w:cs="Arial"/>
                <w:sz w:val="20"/>
                <w:szCs w:val="20"/>
                <w:lang w:val="pt-BR"/>
              </w:rPr>
            </w:pPr>
          </w:p>
          <w:p w14:paraId="184D46DF" w14:textId="0321D454" w:rsidR="003D0994" w:rsidRDefault="003D0994" w:rsidP="003D0994">
            <w:pPr>
              <w:rPr>
                <w:rFonts w:ascii="Arial" w:hAnsi="Arial" w:cs="Arial"/>
                <w:sz w:val="20"/>
                <w:szCs w:val="20"/>
                <w:lang w:val="pt-BR"/>
              </w:rPr>
            </w:pPr>
            <w:r w:rsidRPr="00D329EE">
              <w:rPr>
                <w:rFonts w:ascii="Arial" w:hAnsi="Arial" w:cs="Arial" w:hint="eastAsia"/>
                <w:sz w:val="20"/>
                <w:szCs w:val="20"/>
                <w:lang w:val="pt-BR"/>
              </w:rPr>
              <w:t>F</w:t>
            </w:r>
            <w:r w:rsidRPr="00D329EE">
              <w:rPr>
                <w:rFonts w:ascii="Arial" w:hAnsi="Arial" w:cs="Arial"/>
                <w:sz w:val="20"/>
                <w:szCs w:val="20"/>
                <w:lang w:val="pt-BR"/>
              </w:rPr>
              <w:t xml:space="preserve">igma: </w:t>
            </w:r>
          </w:p>
          <w:p w14:paraId="67A48DE9" w14:textId="77777777" w:rsidR="003D0994" w:rsidRDefault="003D0994" w:rsidP="003D0994">
            <w:pPr>
              <w:rPr>
                <w:rFonts w:ascii="Arial" w:hAnsi="Arial" w:cs="Arial"/>
                <w:sz w:val="20"/>
                <w:szCs w:val="20"/>
                <w:lang w:val="pt-BR"/>
              </w:rPr>
            </w:pPr>
            <w:hyperlink r:id="rId34" w:history="1">
              <w:r w:rsidRPr="004C30AD">
                <w:rPr>
                  <w:rStyle w:val="Hyperlink"/>
                  <w:rFonts w:ascii="Arial" w:hAnsi="Arial" w:cs="Arial"/>
                  <w:sz w:val="20"/>
                  <w:szCs w:val="20"/>
                  <w:lang w:val="pt-BR"/>
                </w:rPr>
                <w:t>https://www.figma.com/file/D9QUMUVZMB2Fm1hD5kbpy7/branch/urZo6QtKMa6IOF5DtFiVop/CBL-1%3A-Items?type=design&amp;node-id=2893-31244&amp;mode=design&amp;t=wiXbJFCdtMmjhCfB-0</w:t>
              </w:r>
            </w:hyperlink>
          </w:p>
          <w:p w14:paraId="66F1F9E9" w14:textId="2B27566B" w:rsidR="0098778B" w:rsidRPr="00B3732C" w:rsidRDefault="003D0994" w:rsidP="000567E5">
            <w:pPr>
              <w:rPr>
                <w:rStyle w:val="Strong"/>
                <w:lang w:val="pt-BR"/>
              </w:rPr>
            </w:pPr>
            <w:r w:rsidRPr="00E2622B">
              <w:rPr>
                <w:rFonts w:ascii="Arial" w:hAnsi="Arial" w:cs="Arial"/>
                <w:sz w:val="20"/>
                <w:szCs w:val="20"/>
                <w:lang w:val="pt-BR"/>
              </w:rPr>
              <w:t>https://www.figma.com/file/D9QUMUVZMB2Fm1hD5kbpy7/CBL-1%3A-Items?type=design&amp;mode=design&amp;t=PZ36hujckTcPftwH-0</w:t>
            </w:r>
          </w:p>
          <w:p w14:paraId="6C0D5CFF" w14:textId="77777777" w:rsidR="0098778B" w:rsidRDefault="0098778B" w:rsidP="000567E5">
            <w:pPr>
              <w:rPr>
                <w:rFonts w:ascii="Arial" w:hAnsi="Arial" w:cs="Arial"/>
                <w:sz w:val="20"/>
                <w:szCs w:val="20"/>
                <w:lang w:val="pt-BR"/>
              </w:rPr>
            </w:pPr>
            <w:r w:rsidRPr="00D329EE">
              <w:rPr>
                <w:rFonts w:ascii="Arial" w:hAnsi="Arial" w:cs="Arial" w:hint="eastAsia"/>
                <w:sz w:val="20"/>
                <w:szCs w:val="20"/>
                <w:lang w:val="pt-BR"/>
              </w:rPr>
              <w:t>F</w:t>
            </w:r>
            <w:r w:rsidRPr="00D329EE">
              <w:rPr>
                <w:rFonts w:ascii="Arial" w:hAnsi="Arial" w:cs="Arial"/>
                <w:sz w:val="20"/>
                <w:szCs w:val="20"/>
                <w:lang w:val="pt-BR"/>
              </w:rPr>
              <w:t xml:space="preserve">igma: </w:t>
            </w:r>
          </w:p>
          <w:p w14:paraId="57B59E6B" w14:textId="77777777" w:rsidR="0098778B" w:rsidRDefault="0098778B" w:rsidP="000567E5">
            <w:pPr>
              <w:rPr>
                <w:rFonts w:ascii="Arial" w:hAnsi="Arial" w:cs="Arial"/>
                <w:sz w:val="20"/>
                <w:szCs w:val="20"/>
                <w:lang w:val="pt-BR"/>
              </w:rPr>
            </w:pPr>
          </w:p>
          <w:p w14:paraId="6D8B4B68" w14:textId="77777777" w:rsidR="0098778B" w:rsidRPr="00D329EE" w:rsidRDefault="0098778B" w:rsidP="000567E5">
            <w:pPr>
              <w:rPr>
                <w:rFonts w:ascii="Arial" w:hAnsi="Arial" w:cs="Arial"/>
                <w:sz w:val="20"/>
                <w:szCs w:val="20"/>
                <w:lang w:val="pt-BR"/>
              </w:rPr>
            </w:pPr>
          </w:p>
        </w:tc>
      </w:tr>
      <w:tr w:rsidR="0098778B" w:rsidRPr="00452515" w14:paraId="644843C3" w14:textId="77777777" w:rsidTr="009A60BE">
        <w:tc>
          <w:tcPr>
            <w:tcW w:w="8008" w:type="dxa"/>
          </w:tcPr>
          <w:p w14:paraId="7C8FE5FC" w14:textId="77777777" w:rsidR="0098778B" w:rsidRPr="00D97083" w:rsidRDefault="0098778B" w:rsidP="000567E5">
            <w:pPr>
              <w:rPr>
                <w:b/>
                <w:bCs/>
              </w:rPr>
            </w:pPr>
            <w:r w:rsidRPr="00D97083">
              <w:rPr>
                <w:rFonts w:hint="eastAsia"/>
                <w:b/>
                <w:bCs/>
              </w:rPr>
              <w:t>Main Scenario:</w:t>
            </w:r>
          </w:p>
          <w:p w14:paraId="616B4253" w14:textId="77777777" w:rsidR="009A60BE" w:rsidRDefault="009A60BE" w:rsidP="009A60BE">
            <w:pPr>
              <w:pStyle w:val="ListParagraph"/>
              <w:numPr>
                <w:ilvl w:val="2"/>
                <w:numId w:val="2024"/>
              </w:numPr>
              <w:tabs>
                <w:tab w:val="left" w:pos="307"/>
              </w:tabs>
              <w:ind w:left="165" w:hanging="138"/>
            </w:pPr>
            <w:r>
              <w:rPr>
                <w:rFonts w:hint="eastAsia"/>
              </w:rPr>
              <w:t xml:space="preserve">Please refer to </w:t>
            </w:r>
            <w:r>
              <w:t>confluence</w:t>
            </w:r>
            <w:r>
              <w:rPr>
                <w:rFonts w:hint="eastAsia"/>
              </w:rPr>
              <w:t>:</w:t>
            </w:r>
          </w:p>
          <w:p w14:paraId="273A7050" w14:textId="211D6272" w:rsidR="001F3C2A" w:rsidRPr="003D0994" w:rsidRDefault="009A60BE" w:rsidP="009A60BE">
            <w:pPr>
              <w:pStyle w:val="ListParagraph"/>
              <w:tabs>
                <w:tab w:val="left" w:pos="307"/>
              </w:tabs>
              <w:ind w:left="165"/>
            </w:pPr>
            <w:r w:rsidRPr="009A60BE">
              <w:t>https://wonder.atlassian.net/wiki/x/UYJl7</w:t>
            </w:r>
            <w:r>
              <w:rPr>
                <w:rFonts w:hint="eastAsia"/>
              </w:rPr>
              <w:t xml:space="preserve"> </w:t>
            </w:r>
          </w:p>
          <w:p w14:paraId="6637027F" w14:textId="77777777" w:rsidR="0098778B" w:rsidRPr="00E76B61" w:rsidRDefault="0098778B" w:rsidP="000567E5">
            <w:pPr>
              <w:pStyle w:val="ListParagraph"/>
              <w:numPr>
                <w:ilvl w:val="1"/>
                <w:numId w:val="2024"/>
              </w:numPr>
              <w:tabs>
                <w:tab w:val="left" w:pos="307"/>
              </w:tabs>
            </w:pPr>
          </w:p>
          <w:p w14:paraId="6767B646" w14:textId="77777777" w:rsidR="0098778B" w:rsidRPr="00D97083" w:rsidRDefault="0098778B" w:rsidP="000567E5">
            <w:pPr>
              <w:rPr>
                <w:b/>
                <w:bCs/>
              </w:rPr>
            </w:pPr>
          </w:p>
          <w:p w14:paraId="10C88A1A" w14:textId="77777777" w:rsidR="0098778B" w:rsidRDefault="0098778B" w:rsidP="000567E5">
            <w:pPr>
              <w:pStyle w:val="ListParagraph"/>
              <w:numPr>
                <w:ilvl w:val="2"/>
                <w:numId w:val="0"/>
              </w:numPr>
              <w:tabs>
                <w:tab w:val="left" w:pos="307"/>
              </w:tabs>
              <w:ind w:left="165" w:hanging="138"/>
            </w:pPr>
          </w:p>
          <w:p w14:paraId="7866C5C8" w14:textId="77777777" w:rsidR="0098778B" w:rsidRDefault="0098778B" w:rsidP="000567E5">
            <w:pPr>
              <w:pStyle w:val="ListParagraph"/>
              <w:numPr>
                <w:ilvl w:val="2"/>
                <w:numId w:val="0"/>
              </w:numPr>
              <w:tabs>
                <w:tab w:val="left" w:pos="307"/>
              </w:tabs>
              <w:ind w:left="165" w:hanging="138"/>
            </w:pPr>
          </w:p>
          <w:p w14:paraId="19BE8EA8" w14:textId="77777777" w:rsidR="0098778B" w:rsidRDefault="0098778B" w:rsidP="000567E5">
            <w:pPr>
              <w:pStyle w:val="ListParagraph"/>
              <w:numPr>
                <w:ilvl w:val="2"/>
                <w:numId w:val="0"/>
              </w:numPr>
              <w:tabs>
                <w:tab w:val="left" w:pos="307"/>
              </w:tabs>
              <w:ind w:left="165" w:hanging="138"/>
            </w:pPr>
          </w:p>
          <w:p w14:paraId="3E738664" w14:textId="77777777" w:rsidR="0098778B" w:rsidRDefault="0098778B" w:rsidP="000567E5"/>
          <w:p w14:paraId="70F78F7B" w14:textId="77777777" w:rsidR="0098778B" w:rsidRPr="00BD54DC" w:rsidRDefault="0098778B" w:rsidP="000567E5"/>
        </w:tc>
      </w:tr>
      <w:tr w:rsidR="0098778B" w:rsidRPr="00452515" w14:paraId="6A99F569" w14:textId="77777777" w:rsidTr="009A60BE">
        <w:tc>
          <w:tcPr>
            <w:tcW w:w="8008" w:type="dxa"/>
          </w:tcPr>
          <w:p w14:paraId="435C8733" w14:textId="77777777" w:rsidR="0098778B" w:rsidRDefault="0098778B" w:rsidP="000567E5">
            <w:r w:rsidRPr="00452515">
              <w:t>Extend Scenario:</w:t>
            </w:r>
          </w:p>
          <w:p w14:paraId="4FBB96EE" w14:textId="77777777" w:rsidR="0098778B" w:rsidRPr="00452515" w:rsidRDefault="0098778B" w:rsidP="000567E5"/>
        </w:tc>
      </w:tr>
      <w:tr w:rsidR="0098778B" w:rsidRPr="00452515" w14:paraId="072C8C3B" w14:textId="77777777" w:rsidTr="009A60BE">
        <w:tc>
          <w:tcPr>
            <w:tcW w:w="8008" w:type="dxa"/>
          </w:tcPr>
          <w:p w14:paraId="2F68ABE4" w14:textId="77777777" w:rsidR="0098778B" w:rsidRDefault="0098778B" w:rsidP="000567E5">
            <w:r w:rsidRPr="00452515">
              <w:t>Exception Scenario:</w:t>
            </w:r>
          </w:p>
          <w:p w14:paraId="5D970F23" w14:textId="77777777" w:rsidR="0098778B" w:rsidRPr="00452515" w:rsidRDefault="0098778B" w:rsidP="000567E5"/>
        </w:tc>
      </w:tr>
      <w:tr w:rsidR="0098778B" w:rsidRPr="00452515" w14:paraId="2041AE62" w14:textId="77777777" w:rsidTr="009A60BE">
        <w:tc>
          <w:tcPr>
            <w:tcW w:w="8008" w:type="dxa"/>
          </w:tcPr>
          <w:p w14:paraId="530C7718" w14:textId="77777777" w:rsidR="0098778B" w:rsidRPr="00452515" w:rsidRDefault="0098778B" w:rsidP="000567E5">
            <w:r w:rsidRPr="00452515">
              <w:t>Notes:</w:t>
            </w:r>
          </w:p>
        </w:tc>
      </w:tr>
      <w:tr w:rsidR="0098778B" w:rsidRPr="00452515" w14:paraId="2C3FF1F3" w14:textId="77777777" w:rsidTr="009A60BE">
        <w:tc>
          <w:tcPr>
            <w:tcW w:w="8008" w:type="dxa"/>
          </w:tcPr>
          <w:p w14:paraId="12CBB734" w14:textId="77777777" w:rsidR="0098778B" w:rsidRPr="00452515" w:rsidRDefault="0098778B" w:rsidP="000567E5">
            <w:r w:rsidRPr="00452515">
              <w:t>Q/A:</w:t>
            </w:r>
          </w:p>
        </w:tc>
      </w:tr>
    </w:tbl>
    <w:p w14:paraId="4020289C" w14:textId="77777777" w:rsidR="0098778B" w:rsidRDefault="0098778B" w:rsidP="00020897"/>
    <w:p w14:paraId="4C151A13" w14:textId="61355CB5" w:rsidR="0098778B" w:rsidRPr="000610E2" w:rsidRDefault="00867561" w:rsidP="000610E2">
      <w:pPr>
        <w:pStyle w:val="Heading2"/>
        <w:rPr>
          <w:rFonts w:ascii="Arial" w:hAnsi="Arial" w:cs="Arial"/>
        </w:rPr>
      </w:pPr>
      <w:r>
        <w:rPr>
          <w:rFonts w:ascii="Arial" w:hAnsi="Arial" w:cs="Arial" w:hint="eastAsia"/>
        </w:rPr>
        <w:t>Tran-</w:t>
      </w:r>
      <w:r w:rsidR="000610E2" w:rsidRPr="000610E2">
        <w:rPr>
          <w:rFonts w:ascii="Arial" w:hAnsi="Arial" w:cs="Arial" w:hint="eastAsia"/>
        </w:rPr>
        <w:t>MS05-27 Space Management</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0610E2" w:rsidRPr="00E97505" w14:paraId="360C7DB7" w14:textId="77777777" w:rsidTr="00867561">
        <w:tc>
          <w:tcPr>
            <w:tcW w:w="8008" w:type="dxa"/>
          </w:tcPr>
          <w:p w14:paraId="01FBDAFB" w14:textId="32788FA3" w:rsidR="000610E2" w:rsidRPr="00E97505" w:rsidRDefault="000610E2" w:rsidP="00BD742D">
            <w:pPr>
              <w:rPr>
                <w:rStyle w:val="Strong"/>
              </w:rPr>
            </w:pPr>
            <w:r w:rsidRPr="00B05CAC">
              <w:rPr>
                <w:rStyle w:val="Strong"/>
              </w:rPr>
              <w:t>MS</w:t>
            </w:r>
            <w:r>
              <w:rPr>
                <w:rStyle w:val="Strong"/>
                <w:rFonts w:hint="eastAsia"/>
              </w:rPr>
              <w:t>05-27 Space Management</w:t>
            </w:r>
          </w:p>
        </w:tc>
      </w:tr>
      <w:tr w:rsidR="000610E2" w14:paraId="26052533" w14:textId="77777777" w:rsidTr="00867561">
        <w:tc>
          <w:tcPr>
            <w:tcW w:w="8008" w:type="dxa"/>
          </w:tcPr>
          <w:p w14:paraId="183FA79B" w14:textId="77777777" w:rsidR="000610E2" w:rsidRPr="00E97505" w:rsidRDefault="000610E2" w:rsidP="00BD742D">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0610E2" w14:paraId="628AD6D6" w14:textId="77777777" w:rsidTr="00BD742D">
              <w:trPr>
                <w:jc w:val="center"/>
              </w:trPr>
              <w:tc>
                <w:tcPr>
                  <w:tcW w:w="1169" w:type="dxa"/>
                </w:tcPr>
                <w:p w14:paraId="5D0DB2C8" w14:textId="77777777" w:rsidR="000610E2" w:rsidRPr="007A35F7" w:rsidRDefault="000610E2" w:rsidP="00BD742D">
                  <w:pPr>
                    <w:rPr>
                      <w:rFonts w:ascii="Arial" w:hAnsi="Arial" w:cs="Arial"/>
                    </w:rPr>
                  </w:pPr>
                  <w:r w:rsidRPr="007A35F7">
                    <w:rPr>
                      <w:rFonts w:ascii="Arial" w:hAnsi="Arial" w:cs="Arial"/>
                    </w:rPr>
                    <w:t>Version</w:t>
                  </w:r>
                </w:p>
              </w:tc>
              <w:tc>
                <w:tcPr>
                  <w:tcW w:w="1357" w:type="dxa"/>
                </w:tcPr>
                <w:p w14:paraId="71909BD0" w14:textId="77777777" w:rsidR="000610E2" w:rsidRPr="007A35F7" w:rsidRDefault="000610E2" w:rsidP="00BD742D">
                  <w:pPr>
                    <w:rPr>
                      <w:rFonts w:ascii="Arial" w:hAnsi="Arial" w:cs="Arial"/>
                    </w:rPr>
                  </w:pPr>
                  <w:r w:rsidRPr="007A35F7">
                    <w:rPr>
                      <w:rFonts w:ascii="Arial" w:hAnsi="Arial" w:cs="Arial"/>
                    </w:rPr>
                    <w:t>Date</w:t>
                  </w:r>
                </w:p>
              </w:tc>
              <w:tc>
                <w:tcPr>
                  <w:tcW w:w="1315" w:type="dxa"/>
                </w:tcPr>
                <w:p w14:paraId="53B66FC0" w14:textId="77777777" w:rsidR="000610E2" w:rsidRPr="007A35F7" w:rsidRDefault="000610E2" w:rsidP="00BD742D">
                  <w:pPr>
                    <w:rPr>
                      <w:rFonts w:ascii="Arial" w:hAnsi="Arial" w:cs="Arial"/>
                    </w:rPr>
                  </w:pPr>
                  <w:r w:rsidRPr="007A35F7">
                    <w:rPr>
                      <w:rFonts w:ascii="Arial" w:hAnsi="Arial" w:cs="Arial"/>
                    </w:rPr>
                    <w:t>Updated By</w:t>
                  </w:r>
                </w:p>
              </w:tc>
              <w:tc>
                <w:tcPr>
                  <w:tcW w:w="3924" w:type="dxa"/>
                </w:tcPr>
                <w:p w14:paraId="18E9F5E3" w14:textId="77777777" w:rsidR="000610E2" w:rsidRPr="007A35F7" w:rsidRDefault="000610E2" w:rsidP="00BD742D">
                  <w:pPr>
                    <w:rPr>
                      <w:rFonts w:ascii="Arial" w:hAnsi="Arial" w:cs="Arial"/>
                    </w:rPr>
                  </w:pPr>
                  <w:r w:rsidRPr="007A35F7">
                    <w:rPr>
                      <w:rFonts w:ascii="Arial" w:hAnsi="Arial" w:cs="Arial"/>
                    </w:rPr>
                    <w:t>Description</w:t>
                  </w:r>
                </w:p>
              </w:tc>
            </w:tr>
            <w:tr w:rsidR="000610E2" w14:paraId="33CA6FCB" w14:textId="77777777" w:rsidTr="00BD742D">
              <w:trPr>
                <w:jc w:val="center"/>
              </w:trPr>
              <w:tc>
                <w:tcPr>
                  <w:tcW w:w="1169" w:type="dxa"/>
                </w:tcPr>
                <w:p w14:paraId="0360B3A0" w14:textId="77777777" w:rsidR="000610E2" w:rsidRPr="007A35F7" w:rsidRDefault="000610E2" w:rsidP="000610E2">
                  <w:pPr>
                    <w:rPr>
                      <w:rFonts w:ascii="Arial" w:hAnsi="Arial" w:cs="Arial"/>
                    </w:rPr>
                  </w:pPr>
                  <w:r w:rsidRPr="007A35F7">
                    <w:rPr>
                      <w:rFonts w:ascii="Arial" w:hAnsi="Arial" w:cs="Arial"/>
                    </w:rPr>
                    <w:t>1.0</w:t>
                  </w:r>
                </w:p>
              </w:tc>
              <w:tc>
                <w:tcPr>
                  <w:tcW w:w="1357" w:type="dxa"/>
                </w:tcPr>
                <w:p w14:paraId="2FD7B979" w14:textId="5A3974BB" w:rsidR="000610E2" w:rsidRPr="007A35F7" w:rsidRDefault="000610E2" w:rsidP="000610E2">
                  <w:pPr>
                    <w:rPr>
                      <w:rFonts w:ascii="Arial" w:hAnsi="Arial" w:cs="Arial"/>
                    </w:rPr>
                  </w:pPr>
                  <w:r>
                    <w:rPr>
                      <w:rFonts w:ascii="Arial" w:hAnsi="Arial" w:cs="Arial" w:hint="eastAsia"/>
                    </w:rPr>
                    <w:t>2</w:t>
                  </w:r>
                  <w:r w:rsidRPr="0098778B">
                    <w:rPr>
                      <w:rFonts w:ascii="Arial" w:hAnsi="Arial" w:cs="Arial"/>
                    </w:rPr>
                    <w:t>02</w:t>
                  </w:r>
                  <w:r>
                    <w:rPr>
                      <w:rFonts w:ascii="Arial" w:hAnsi="Arial" w:cs="Arial" w:hint="eastAsia"/>
                    </w:rPr>
                    <w:t>4</w:t>
                  </w:r>
                  <w:r w:rsidRPr="0098778B">
                    <w:rPr>
                      <w:rFonts w:ascii="Arial" w:hAnsi="Arial" w:cs="Arial"/>
                    </w:rPr>
                    <w:t>/</w:t>
                  </w:r>
                  <w:r>
                    <w:rPr>
                      <w:rFonts w:ascii="Arial" w:hAnsi="Arial" w:cs="Arial" w:hint="eastAsia"/>
                    </w:rPr>
                    <w:t>4</w:t>
                  </w:r>
                  <w:r w:rsidRPr="0098778B">
                    <w:rPr>
                      <w:rFonts w:ascii="Arial" w:hAnsi="Arial" w:cs="Arial"/>
                    </w:rPr>
                    <w:t>/1</w:t>
                  </w:r>
                  <w:r>
                    <w:rPr>
                      <w:rFonts w:ascii="Arial" w:hAnsi="Arial" w:cs="Arial" w:hint="eastAsia"/>
                    </w:rPr>
                    <w:t>2</w:t>
                  </w:r>
                </w:p>
              </w:tc>
              <w:tc>
                <w:tcPr>
                  <w:tcW w:w="1315" w:type="dxa"/>
                </w:tcPr>
                <w:p w14:paraId="01F32137" w14:textId="5903C468" w:rsidR="000610E2" w:rsidRPr="007A35F7" w:rsidRDefault="000610E2" w:rsidP="000610E2">
                  <w:pPr>
                    <w:rPr>
                      <w:rFonts w:ascii="Arial" w:hAnsi="Arial" w:cs="Arial"/>
                    </w:rPr>
                  </w:pPr>
                  <w:r>
                    <w:rPr>
                      <w:rFonts w:ascii="Arial" w:hAnsi="Arial" w:cs="Arial" w:hint="eastAsia"/>
                    </w:rPr>
                    <w:t>B</w:t>
                  </w:r>
                  <w:r w:rsidRPr="0098778B">
                    <w:rPr>
                      <w:rFonts w:ascii="Arial" w:hAnsi="Arial" w:cs="Arial"/>
                    </w:rPr>
                    <w:t>onnie</w:t>
                  </w:r>
                </w:p>
              </w:tc>
              <w:tc>
                <w:tcPr>
                  <w:tcW w:w="3924" w:type="dxa"/>
                </w:tcPr>
                <w:p w14:paraId="674DEEAE" w14:textId="243531F6" w:rsidR="000610E2" w:rsidRPr="007A35F7" w:rsidRDefault="000610E2" w:rsidP="000610E2">
                  <w:pPr>
                    <w:rPr>
                      <w:rFonts w:ascii="Arial" w:hAnsi="Arial" w:cs="Arial"/>
                    </w:rPr>
                  </w:pPr>
                  <w:r w:rsidRPr="007A35F7">
                    <w:rPr>
                      <w:rFonts w:ascii="Arial" w:hAnsi="Arial" w:cs="Arial"/>
                    </w:rPr>
                    <w:t>First version</w:t>
                  </w:r>
                </w:p>
              </w:tc>
            </w:tr>
            <w:tr w:rsidR="000610E2" w14:paraId="73A4BC32" w14:textId="77777777" w:rsidTr="00BD742D">
              <w:trPr>
                <w:jc w:val="center"/>
              </w:trPr>
              <w:tc>
                <w:tcPr>
                  <w:tcW w:w="1169" w:type="dxa"/>
                </w:tcPr>
                <w:p w14:paraId="782F7C69" w14:textId="77777777" w:rsidR="000610E2" w:rsidRDefault="000610E2" w:rsidP="000610E2"/>
              </w:tc>
              <w:tc>
                <w:tcPr>
                  <w:tcW w:w="1357" w:type="dxa"/>
                </w:tcPr>
                <w:p w14:paraId="50C4B4CA" w14:textId="77777777" w:rsidR="000610E2" w:rsidRDefault="000610E2" w:rsidP="000610E2"/>
              </w:tc>
              <w:tc>
                <w:tcPr>
                  <w:tcW w:w="1315" w:type="dxa"/>
                </w:tcPr>
                <w:p w14:paraId="255891E9" w14:textId="77777777" w:rsidR="000610E2" w:rsidRDefault="000610E2" w:rsidP="000610E2"/>
              </w:tc>
              <w:tc>
                <w:tcPr>
                  <w:tcW w:w="3924" w:type="dxa"/>
                </w:tcPr>
                <w:p w14:paraId="51E25A08" w14:textId="77777777" w:rsidR="000610E2" w:rsidRDefault="000610E2" w:rsidP="000610E2"/>
              </w:tc>
            </w:tr>
            <w:tr w:rsidR="000610E2" w14:paraId="7031ED02" w14:textId="77777777" w:rsidTr="00BD742D">
              <w:trPr>
                <w:jc w:val="center"/>
              </w:trPr>
              <w:tc>
                <w:tcPr>
                  <w:tcW w:w="1169" w:type="dxa"/>
                </w:tcPr>
                <w:p w14:paraId="11D4BB75" w14:textId="77777777" w:rsidR="000610E2" w:rsidRDefault="000610E2" w:rsidP="000610E2"/>
              </w:tc>
              <w:tc>
                <w:tcPr>
                  <w:tcW w:w="1357" w:type="dxa"/>
                </w:tcPr>
                <w:p w14:paraId="2928438F" w14:textId="77777777" w:rsidR="000610E2" w:rsidRDefault="000610E2" w:rsidP="000610E2"/>
              </w:tc>
              <w:tc>
                <w:tcPr>
                  <w:tcW w:w="1315" w:type="dxa"/>
                </w:tcPr>
                <w:p w14:paraId="08B48671" w14:textId="77777777" w:rsidR="000610E2" w:rsidRDefault="000610E2" w:rsidP="000610E2"/>
              </w:tc>
              <w:tc>
                <w:tcPr>
                  <w:tcW w:w="3924" w:type="dxa"/>
                </w:tcPr>
                <w:p w14:paraId="10964717" w14:textId="77777777" w:rsidR="000610E2" w:rsidRDefault="000610E2" w:rsidP="000610E2"/>
              </w:tc>
            </w:tr>
            <w:tr w:rsidR="000610E2" w14:paraId="4527522C" w14:textId="77777777" w:rsidTr="00BD742D">
              <w:trPr>
                <w:jc w:val="center"/>
              </w:trPr>
              <w:tc>
                <w:tcPr>
                  <w:tcW w:w="1169" w:type="dxa"/>
                </w:tcPr>
                <w:p w14:paraId="465E53A5" w14:textId="77777777" w:rsidR="000610E2" w:rsidRDefault="000610E2" w:rsidP="000610E2"/>
              </w:tc>
              <w:tc>
                <w:tcPr>
                  <w:tcW w:w="1357" w:type="dxa"/>
                </w:tcPr>
                <w:p w14:paraId="2BBBCCC4" w14:textId="77777777" w:rsidR="000610E2" w:rsidRDefault="000610E2" w:rsidP="000610E2"/>
              </w:tc>
              <w:tc>
                <w:tcPr>
                  <w:tcW w:w="1315" w:type="dxa"/>
                </w:tcPr>
                <w:p w14:paraId="5EAB3D4A" w14:textId="77777777" w:rsidR="000610E2" w:rsidRDefault="000610E2" w:rsidP="000610E2"/>
              </w:tc>
              <w:tc>
                <w:tcPr>
                  <w:tcW w:w="3924" w:type="dxa"/>
                </w:tcPr>
                <w:p w14:paraId="6A5B21A9" w14:textId="77777777" w:rsidR="000610E2" w:rsidRPr="00B66734" w:rsidRDefault="000610E2" w:rsidP="000610E2"/>
              </w:tc>
            </w:tr>
            <w:tr w:rsidR="000610E2" w14:paraId="53536BAF" w14:textId="77777777" w:rsidTr="00BD742D">
              <w:trPr>
                <w:jc w:val="center"/>
              </w:trPr>
              <w:tc>
                <w:tcPr>
                  <w:tcW w:w="1169" w:type="dxa"/>
                </w:tcPr>
                <w:p w14:paraId="10882C8B" w14:textId="77777777" w:rsidR="000610E2" w:rsidRDefault="000610E2" w:rsidP="000610E2"/>
              </w:tc>
              <w:tc>
                <w:tcPr>
                  <w:tcW w:w="1357" w:type="dxa"/>
                </w:tcPr>
                <w:p w14:paraId="532179B5" w14:textId="77777777" w:rsidR="000610E2" w:rsidRDefault="000610E2" w:rsidP="000610E2"/>
              </w:tc>
              <w:tc>
                <w:tcPr>
                  <w:tcW w:w="1315" w:type="dxa"/>
                </w:tcPr>
                <w:p w14:paraId="4646EAD9" w14:textId="77777777" w:rsidR="000610E2" w:rsidRDefault="000610E2" w:rsidP="000610E2"/>
              </w:tc>
              <w:tc>
                <w:tcPr>
                  <w:tcW w:w="3924" w:type="dxa"/>
                </w:tcPr>
                <w:p w14:paraId="29AC555C" w14:textId="77777777" w:rsidR="000610E2" w:rsidRDefault="000610E2" w:rsidP="000610E2"/>
              </w:tc>
            </w:tr>
            <w:tr w:rsidR="000610E2" w14:paraId="7C52E1B7" w14:textId="77777777" w:rsidTr="00BD742D">
              <w:trPr>
                <w:jc w:val="center"/>
              </w:trPr>
              <w:tc>
                <w:tcPr>
                  <w:tcW w:w="1169" w:type="dxa"/>
                </w:tcPr>
                <w:p w14:paraId="4256FA6E" w14:textId="77777777" w:rsidR="000610E2" w:rsidRDefault="000610E2" w:rsidP="000610E2"/>
              </w:tc>
              <w:tc>
                <w:tcPr>
                  <w:tcW w:w="1357" w:type="dxa"/>
                </w:tcPr>
                <w:p w14:paraId="1DD23058" w14:textId="77777777" w:rsidR="000610E2" w:rsidRDefault="000610E2" w:rsidP="000610E2"/>
              </w:tc>
              <w:tc>
                <w:tcPr>
                  <w:tcW w:w="1315" w:type="dxa"/>
                </w:tcPr>
                <w:p w14:paraId="23956667" w14:textId="77777777" w:rsidR="000610E2" w:rsidRDefault="000610E2" w:rsidP="000610E2"/>
              </w:tc>
              <w:tc>
                <w:tcPr>
                  <w:tcW w:w="3924" w:type="dxa"/>
                </w:tcPr>
                <w:p w14:paraId="35864D5E" w14:textId="77777777" w:rsidR="000610E2" w:rsidRPr="005C49CE" w:rsidRDefault="000610E2" w:rsidP="000610E2"/>
              </w:tc>
            </w:tr>
          </w:tbl>
          <w:p w14:paraId="12AA3021" w14:textId="77777777" w:rsidR="000610E2" w:rsidRDefault="000610E2" w:rsidP="00BD742D"/>
        </w:tc>
      </w:tr>
      <w:tr w:rsidR="000610E2" w:rsidRPr="00452515" w14:paraId="3D371F59" w14:textId="77777777" w:rsidTr="00867561">
        <w:tc>
          <w:tcPr>
            <w:tcW w:w="8008" w:type="dxa"/>
          </w:tcPr>
          <w:p w14:paraId="2E70ECBF" w14:textId="77777777" w:rsidR="000610E2" w:rsidRPr="00452515" w:rsidRDefault="000610E2" w:rsidP="00BD742D">
            <w:r w:rsidRPr="00E97505">
              <w:rPr>
                <w:rStyle w:val="Strong"/>
              </w:rPr>
              <w:t>Stakeholder:</w:t>
            </w:r>
            <w:r w:rsidRPr="00452515">
              <w:t xml:space="preserve"> </w:t>
            </w:r>
            <w:r>
              <w:t>User with privilege</w:t>
            </w:r>
          </w:p>
        </w:tc>
      </w:tr>
      <w:tr w:rsidR="000610E2" w:rsidRPr="00D329EE" w14:paraId="3172CB2E" w14:textId="77777777" w:rsidTr="00867561">
        <w:tc>
          <w:tcPr>
            <w:tcW w:w="8008" w:type="dxa"/>
          </w:tcPr>
          <w:p w14:paraId="06BA6982" w14:textId="77777777" w:rsidR="000610E2" w:rsidRDefault="000610E2" w:rsidP="00BD742D">
            <w:pPr>
              <w:rPr>
                <w:rStyle w:val="Strong"/>
                <w:lang w:val="fr-FR"/>
              </w:rPr>
            </w:pPr>
            <w:proofErr w:type="spellStart"/>
            <w:r w:rsidRPr="009A0B08">
              <w:rPr>
                <w:rStyle w:val="Strong"/>
                <w:lang w:val="fr-FR"/>
              </w:rPr>
              <w:t>Pre-Condition</w:t>
            </w:r>
            <w:proofErr w:type="spellEnd"/>
            <w:r w:rsidRPr="009A0B08">
              <w:rPr>
                <w:rStyle w:val="Strong"/>
                <w:lang w:val="fr-FR"/>
              </w:rPr>
              <w:t xml:space="preserve"> : </w:t>
            </w:r>
          </w:p>
          <w:p w14:paraId="386E6157" w14:textId="77777777" w:rsidR="000610E2" w:rsidRPr="009A0B08" w:rsidRDefault="000610E2" w:rsidP="00BD742D">
            <w:pPr>
              <w:rPr>
                <w:rStyle w:val="Strong"/>
                <w:lang w:val="fr-FR"/>
              </w:rPr>
            </w:pPr>
          </w:p>
          <w:p w14:paraId="7D991A86" w14:textId="77777777" w:rsidR="000610E2" w:rsidRDefault="000610E2" w:rsidP="00BD742D">
            <w:pPr>
              <w:rPr>
                <w:rStyle w:val="Strong"/>
                <w:lang w:val="fr-FR"/>
              </w:rPr>
            </w:pPr>
            <w:proofErr w:type="gramStart"/>
            <w:r w:rsidRPr="009A0B08">
              <w:rPr>
                <w:rStyle w:val="Strong"/>
                <w:lang w:val="fr-FR"/>
              </w:rPr>
              <w:t>PRD:</w:t>
            </w:r>
            <w:proofErr w:type="gramEnd"/>
            <w:r w:rsidRPr="009A0B08">
              <w:rPr>
                <w:rStyle w:val="Strong"/>
                <w:lang w:val="fr-FR"/>
              </w:rPr>
              <w:t xml:space="preserve"> </w:t>
            </w:r>
          </w:p>
          <w:p w14:paraId="759B714D" w14:textId="77777777" w:rsidR="000610E2" w:rsidRPr="009A0B08" w:rsidRDefault="000610E2" w:rsidP="00BD742D">
            <w:pPr>
              <w:rPr>
                <w:rStyle w:val="Strong"/>
                <w:lang w:val="fr-FR"/>
              </w:rPr>
            </w:pPr>
          </w:p>
          <w:p w14:paraId="67568318" w14:textId="77777777" w:rsidR="000610E2" w:rsidRDefault="000610E2" w:rsidP="00BD742D">
            <w:pPr>
              <w:rPr>
                <w:rFonts w:ascii="Arial" w:hAnsi="Arial" w:cs="Arial"/>
                <w:sz w:val="20"/>
                <w:szCs w:val="20"/>
                <w:lang w:val="pt-BR"/>
              </w:rPr>
            </w:pPr>
            <w:r w:rsidRPr="00D329EE">
              <w:rPr>
                <w:rFonts w:ascii="Arial" w:hAnsi="Arial" w:cs="Arial" w:hint="eastAsia"/>
                <w:sz w:val="20"/>
                <w:szCs w:val="20"/>
                <w:lang w:val="pt-BR"/>
              </w:rPr>
              <w:t>F</w:t>
            </w:r>
            <w:r w:rsidRPr="00D329EE">
              <w:rPr>
                <w:rFonts w:ascii="Arial" w:hAnsi="Arial" w:cs="Arial"/>
                <w:sz w:val="20"/>
                <w:szCs w:val="20"/>
                <w:lang w:val="pt-BR"/>
              </w:rPr>
              <w:t xml:space="preserve">igma: </w:t>
            </w:r>
          </w:p>
          <w:p w14:paraId="7CF00DC0" w14:textId="77777777" w:rsidR="000610E2" w:rsidRDefault="000610E2" w:rsidP="00BD742D">
            <w:pPr>
              <w:rPr>
                <w:rFonts w:ascii="Arial" w:hAnsi="Arial" w:cs="Arial"/>
                <w:sz w:val="20"/>
                <w:szCs w:val="20"/>
                <w:lang w:val="pt-BR"/>
              </w:rPr>
            </w:pPr>
          </w:p>
          <w:p w14:paraId="204C7D62" w14:textId="77777777" w:rsidR="000610E2" w:rsidRPr="00D329EE" w:rsidRDefault="000610E2" w:rsidP="00BD742D">
            <w:pPr>
              <w:rPr>
                <w:rFonts w:ascii="Arial" w:hAnsi="Arial" w:cs="Arial"/>
                <w:sz w:val="20"/>
                <w:szCs w:val="20"/>
                <w:lang w:val="pt-BR"/>
              </w:rPr>
            </w:pPr>
          </w:p>
        </w:tc>
      </w:tr>
      <w:tr w:rsidR="000610E2" w:rsidRPr="00BD54DC" w14:paraId="74975BA1" w14:textId="77777777" w:rsidTr="00867561">
        <w:tc>
          <w:tcPr>
            <w:tcW w:w="8008" w:type="dxa"/>
          </w:tcPr>
          <w:p w14:paraId="1BE96E7E" w14:textId="77777777" w:rsidR="000610E2" w:rsidRPr="00D97083" w:rsidRDefault="000610E2" w:rsidP="00BD742D">
            <w:pPr>
              <w:rPr>
                <w:b/>
                <w:bCs/>
              </w:rPr>
            </w:pPr>
            <w:r w:rsidRPr="00D97083">
              <w:rPr>
                <w:rFonts w:hint="eastAsia"/>
                <w:b/>
                <w:bCs/>
              </w:rPr>
              <w:t>Main Scenario:</w:t>
            </w:r>
          </w:p>
          <w:p w14:paraId="215387B5" w14:textId="6E0BD8D2" w:rsidR="000610E2" w:rsidRDefault="00867561" w:rsidP="00867561">
            <w:pPr>
              <w:tabs>
                <w:tab w:val="left" w:pos="307"/>
              </w:tabs>
            </w:pPr>
            <w:r w:rsidRPr="00867561">
              <w:t>https://wonder.atlassian.net/wiki/x/H4D4_g</w:t>
            </w:r>
          </w:p>
          <w:p w14:paraId="1C89FC0E" w14:textId="77777777" w:rsidR="000610E2" w:rsidRPr="00BD54DC" w:rsidRDefault="000610E2" w:rsidP="00BD742D"/>
        </w:tc>
      </w:tr>
      <w:tr w:rsidR="000610E2" w:rsidRPr="00452515" w14:paraId="203E2EAD" w14:textId="77777777" w:rsidTr="00867561">
        <w:tc>
          <w:tcPr>
            <w:tcW w:w="8008" w:type="dxa"/>
          </w:tcPr>
          <w:p w14:paraId="6DA338AE" w14:textId="77777777" w:rsidR="000610E2" w:rsidRDefault="000610E2" w:rsidP="00BD742D">
            <w:r w:rsidRPr="00452515">
              <w:t>Extend Scenario:</w:t>
            </w:r>
          </w:p>
          <w:p w14:paraId="29C25B88" w14:textId="77777777" w:rsidR="000610E2" w:rsidRPr="00452515" w:rsidRDefault="000610E2" w:rsidP="00BD742D"/>
        </w:tc>
      </w:tr>
      <w:tr w:rsidR="000610E2" w:rsidRPr="00452515" w14:paraId="099F9C37" w14:textId="77777777" w:rsidTr="00867561">
        <w:tc>
          <w:tcPr>
            <w:tcW w:w="8008" w:type="dxa"/>
          </w:tcPr>
          <w:p w14:paraId="0C915427" w14:textId="77777777" w:rsidR="000610E2" w:rsidRDefault="000610E2" w:rsidP="00BD742D">
            <w:r w:rsidRPr="00452515">
              <w:t>Exception Scenario:</w:t>
            </w:r>
          </w:p>
          <w:p w14:paraId="3E562393" w14:textId="77777777" w:rsidR="000610E2" w:rsidRPr="00452515" w:rsidRDefault="000610E2" w:rsidP="00BD742D"/>
        </w:tc>
      </w:tr>
      <w:tr w:rsidR="000610E2" w:rsidRPr="00452515" w14:paraId="585EC7C2" w14:textId="77777777" w:rsidTr="00867561">
        <w:tc>
          <w:tcPr>
            <w:tcW w:w="8008" w:type="dxa"/>
          </w:tcPr>
          <w:p w14:paraId="4B38AD57" w14:textId="77777777" w:rsidR="000610E2" w:rsidRPr="00452515" w:rsidRDefault="000610E2" w:rsidP="00BD742D">
            <w:r w:rsidRPr="00452515">
              <w:t>Notes:</w:t>
            </w:r>
          </w:p>
        </w:tc>
      </w:tr>
      <w:tr w:rsidR="000610E2" w:rsidRPr="00452515" w14:paraId="07ED21E0" w14:textId="77777777" w:rsidTr="00867561">
        <w:tc>
          <w:tcPr>
            <w:tcW w:w="8008" w:type="dxa"/>
          </w:tcPr>
          <w:p w14:paraId="47223F8F" w14:textId="77777777" w:rsidR="000610E2" w:rsidRPr="00452515" w:rsidRDefault="000610E2" w:rsidP="00BD742D">
            <w:r w:rsidRPr="00452515">
              <w:t>Q/A:</w:t>
            </w:r>
          </w:p>
        </w:tc>
      </w:tr>
    </w:tbl>
    <w:p w14:paraId="7D696A42" w14:textId="77777777" w:rsidR="000610E2" w:rsidRDefault="000610E2" w:rsidP="00020897"/>
    <w:p w14:paraId="4C218A94" w14:textId="6E58540B" w:rsidR="000610E2" w:rsidRPr="00041138" w:rsidRDefault="00840ADF" w:rsidP="00041138">
      <w:pPr>
        <w:pStyle w:val="Heading2"/>
        <w:rPr>
          <w:b w:val="0"/>
          <w:bCs w:val="0"/>
        </w:rPr>
      </w:pPr>
      <w:r>
        <w:rPr>
          <w:rStyle w:val="Heading2Char"/>
          <w:rFonts w:hint="eastAsia"/>
          <w:b/>
          <w:bCs/>
        </w:rPr>
        <w:t>Tran-</w:t>
      </w:r>
      <w:r w:rsidR="00041138" w:rsidRPr="00041138">
        <w:rPr>
          <w:rStyle w:val="Heading2Char"/>
          <w:rFonts w:hint="eastAsia"/>
          <w:b/>
          <w:bCs/>
        </w:rPr>
        <w:t xml:space="preserve">MS 05-28 </w:t>
      </w:r>
      <w:r w:rsidR="00041138" w:rsidRPr="00041138">
        <w:rPr>
          <w:rFonts w:hint="eastAsia"/>
          <w:b w:val="0"/>
          <w:bCs w:val="0"/>
        </w:rPr>
        <w:t>Regulation Labeling</w:t>
      </w:r>
    </w:p>
    <w:tbl>
      <w:tblPr>
        <w:tblStyle w:val="TableGrid"/>
        <w:tblW w:w="0" w:type="auto"/>
        <w:tblLook w:val="04A0" w:firstRow="1" w:lastRow="0" w:firstColumn="1" w:lastColumn="0" w:noHBand="0" w:noVBand="1"/>
      </w:tblPr>
      <w:tblGrid>
        <w:gridCol w:w="9016"/>
      </w:tblGrid>
      <w:tr w:rsidR="00041138" w14:paraId="114640C1" w14:textId="77777777" w:rsidTr="00840ADF">
        <w:tc>
          <w:tcPr>
            <w:tcW w:w="9016" w:type="dxa"/>
          </w:tcPr>
          <w:p w14:paraId="4DD8CD3B" w14:textId="77777777" w:rsidR="00041138" w:rsidRDefault="00041138" w:rsidP="007B14A7">
            <w:r w:rsidRPr="00041138">
              <w:rPr>
                <w:rStyle w:val="Strong"/>
              </w:rPr>
              <w:t>MS 05-28 Regulation Labeling</w:t>
            </w:r>
          </w:p>
        </w:tc>
      </w:tr>
      <w:tr w:rsidR="00041138" w14:paraId="764B5173" w14:textId="77777777" w:rsidTr="00840ADF">
        <w:tc>
          <w:tcPr>
            <w:tcW w:w="9016" w:type="dxa"/>
          </w:tcPr>
          <w:p w14:paraId="4F2EEA4E" w14:textId="77777777" w:rsidR="00041138" w:rsidRPr="00E97505" w:rsidRDefault="00041138" w:rsidP="007B14A7">
            <w:pPr>
              <w:rPr>
                <w:rStyle w:val="Strong"/>
              </w:rPr>
            </w:pPr>
            <w:r w:rsidRPr="00E97505">
              <w:rPr>
                <w:rStyle w:val="Strong"/>
              </w:rPr>
              <w:t>Version history</w:t>
            </w:r>
          </w:p>
          <w:tbl>
            <w:tblPr>
              <w:tblStyle w:val="TableGrid"/>
              <w:tblW w:w="0" w:type="auto"/>
              <w:tblLook w:val="04A0" w:firstRow="1" w:lastRow="0" w:firstColumn="1" w:lastColumn="0" w:noHBand="0" w:noVBand="1"/>
            </w:tblPr>
            <w:tblGrid>
              <w:gridCol w:w="2197"/>
              <w:gridCol w:w="2197"/>
              <w:gridCol w:w="2198"/>
              <w:gridCol w:w="2198"/>
            </w:tblGrid>
            <w:tr w:rsidR="00041138" w14:paraId="58B8174A" w14:textId="77777777" w:rsidTr="007B14A7">
              <w:tc>
                <w:tcPr>
                  <w:tcW w:w="2197" w:type="dxa"/>
                </w:tcPr>
                <w:p w14:paraId="55DF8308" w14:textId="77777777" w:rsidR="00041138" w:rsidRDefault="00041138" w:rsidP="007B14A7">
                  <w:r w:rsidRPr="007A35F7">
                    <w:rPr>
                      <w:rFonts w:ascii="Arial" w:hAnsi="Arial" w:cs="Arial"/>
                    </w:rPr>
                    <w:t>Version</w:t>
                  </w:r>
                </w:p>
              </w:tc>
              <w:tc>
                <w:tcPr>
                  <w:tcW w:w="2197" w:type="dxa"/>
                </w:tcPr>
                <w:p w14:paraId="7AB2BBCB" w14:textId="77777777" w:rsidR="00041138" w:rsidRDefault="00041138" w:rsidP="007B14A7">
                  <w:r w:rsidRPr="007A35F7">
                    <w:rPr>
                      <w:rFonts w:ascii="Arial" w:hAnsi="Arial" w:cs="Arial"/>
                    </w:rPr>
                    <w:t>Date</w:t>
                  </w:r>
                </w:p>
              </w:tc>
              <w:tc>
                <w:tcPr>
                  <w:tcW w:w="2198" w:type="dxa"/>
                </w:tcPr>
                <w:p w14:paraId="35DB5E8C" w14:textId="77777777" w:rsidR="00041138" w:rsidRDefault="00041138" w:rsidP="007B14A7">
                  <w:r w:rsidRPr="007A35F7">
                    <w:rPr>
                      <w:rFonts w:ascii="Arial" w:hAnsi="Arial" w:cs="Arial"/>
                    </w:rPr>
                    <w:t>Updated By</w:t>
                  </w:r>
                </w:p>
              </w:tc>
              <w:tc>
                <w:tcPr>
                  <w:tcW w:w="2198" w:type="dxa"/>
                </w:tcPr>
                <w:p w14:paraId="3BC6E7D1" w14:textId="77777777" w:rsidR="00041138" w:rsidRDefault="00041138" w:rsidP="007B14A7">
                  <w:r w:rsidRPr="007A35F7">
                    <w:rPr>
                      <w:rFonts w:ascii="Arial" w:hAnsi="Arial" w:cs="Arial"/>
                    </w:rPr>
                    <w:t>Description</w:t>
                  </w:r>
                </w:p>
              </w:tc>
            </w:tr>
            <w:tr w:rsidR="00041138" w14:paraId="6884CCF3" w14:textId="77777777" w:rsidTr="007B14A7">
              <w:tc>
                <w:tcPr>
                  <w:tcW w:w="2197" w:type="dxa"/>
                </w:tcPr>
                <w:p w14:paraId="29624DF9" w14:textId="77777777" w:rsidR="00041138" w:rsidRDefault="00041138" w:rsidP="007B14A7">
                  <w:r w:rsidRPr="007A35F7">
                    <w:rPr>
                      <w:rFonts w:ascii="Arial" w:hAnsi="Arial" w:cs="Arial"/>
                    </w:rPr>
                    <w:t>1.0</w:t>
                  </w:r>
                </w:p>
              </w:tc>
              <w:tc>
                <w:tcPr>
                  <w:tcW w:w="2197" w:type="dxa"/>
                </w:tcPr>
                <w:p w14:paraId="3B560600" w14:textId="77777777" w:rsidR="00041138" w:rsidRDefault="00041138" w:rsidP="007B14A7">
                  <w:r w:rsidRPr="007A35F7">
                    <w:rPr>
                      <w:rFonts w:ascii="Arial" w:hAnsi="Arial" w:cs="Arial"/>
                    </w:rPr>
                    <w:t>202</w:t>
                  </w:r>
                  <w:r>
                    <w:rPr>
                      <w:rFonts w:ascii="Arial" w:hAnsi="Arial" w:cs="Arial" w:hint="eastAsia"/>
                    </w:rPr>
                    <w:t>4</w:t>
                  </w:r>
                  <w:r w:rsidRPr="007A35F7">
                    <w:rPr>
                      <w:rFonts w:ascii="Arial" w:hAnsi="Arial" w:cs="Arial"/>
                    </w:rPr>
                    <w:t>.</w:t>
                  </w:r>
                  <w:r>
                    <w:rPr>
                      <w:rFonts w:ascii="Arial" w:hAnsi="Arial" w:cs="Arial" w:hint="eastAsia"/>
                    </w:rPr>
                    <w:t>5</w:t>
                  </w:r>
                  <w:r w:rsidRPr="007A35F7">
                    <w:rPr>
                      <w:rFonts w:ascii="Arial" w:hAnsi="Arial" w:cs="Arial"/>
                    </w:rPr>
                    <w:t>.</w:t>
                  </w:r>
                  <w:r>
                    <w:rPr>
                      <w:rFonts w:ascii="Arial" w:hAnsi="Arial" w:cs="Arial" w:hint="eastAsia"/>
                    </w:rPr>
                    <w:t>2</w:t>
                  </w:r>
                  <w:r>
                    <w:rPr>
                      <w:rFonts w:ascii="Arial" w:hAnsi="Arial" w:cs="Arial"/>
                    </w:rPr>
                    <w:t>9</w:t>
                  </w:r>
                </w:p>
              </w:tc>
              <w:tc>
                <w:tcPr>
                  <w:tcW w:w="2198" w:type="dxa"/>
                </w:tcPr>
                <w:p w14:paraId="6E30FED8" w14:textId="77777777" w:rsidR="00041138" w:rsidRDefault="00041138" w:rsidP="007B14A7">
                  <w:r w:rsidRPr="007A35F7">
                    <w:rPr>
                      <w:rFonts w:ascii="Arial" w:hAnsi="Arial" w:cs="Arial"/>
                    </w:rPr>
                    <w:t>Bonnie</w:t>
                  </w:r>
                </w:p>
              </w:tc>
              <w:tc>
                <w:tcPr>
                  <w:tcW w:w="2198" w:type="dxa"/>
                </w:tcPr>
                <w:p w14:paraId="68ADA44B" w14:textId="77777777" w:rsidR="00041138" w:rsidRDefault="00041138" w:rsidP="007B14A7">
                  <w:r w:rsidRPr="00041138">
                    <w:rPr>
                      <w:rFonts w:ascii="Arial" w:hAnsi="Arial" w:cs="Arial"/>
                    </w:rPr>
                    <w:t>MD-12823</w:t>
                  </w:r>
                </w:p>
              </w:tc>
            </w:tr>
            <w:tr w:rsidR="00041138" w14:paraId="4154A215" w14:textId="77777777" w:rsidTr="007B14A7">
              <w:tc>
                <w:tcPr>
                  <w:tcW w:w="2197" w:type="dxa"/>
                </w:tcPr>
                <w:p w14:paraId="49B78235" w14:textId="77777777" w:rsidR="00041138" w:rsidRDefault="00041138" w:rsidP="007B14A7"/>
              </w:tc>
              <w:tc>
                <w:tcPr>
                  <w:tcW w:w="2197" w:type="dxa"/>
                </w:tcPr>
                <w:p w14:paraId="200B15BB" w14:textId="77777777" w:rsidR="00041138" w:rsidRDefault="00041138" w:rsidP="007B14A7"/>
              </w:tc>
              <w:tc>
                <w:tcPr>
                  <w:tcW w:w="2198" w:type="dxa"/>
                </w:tcPr>
                <w:p w14:paraId="644D5EAE" w14:textId="77777777" w:rsidR="00041138" w:rsidRDefault="00041138" w:rsidP="007B14A7"/>
              </w:tc>
              <w:tc>
                <w:tcPr>
                  <w:tcW w:w="2198" w:type="dxa"/>
                </w:tcPr>
                <w:p w14:paraId="07361873" w14:textId="77777777" w:rsidR="00041138" w:rsidRDefault="00041138" w:rsidP="007B14A7"/>
              </w:tc>
            </w:tr>
          </w:tbl>
          <w:p w14:paraId="66DAE335" w14:textId="77777777" w:rsidR="00041138" w:rsidRDefault="00041138" w:rsidP="007B14A7"/>
        </w:tc>
      </w:tr>
      <w:tr w:rsidR="00041138" w14:paraId="5D01F561" w14:textId="77777777" w:rsidTr="00840ADF">
        <w:tc>
          <w:tcPr>
            <w:tcW w:w="9016" w:type="dxa"/>
          </w:tcPr>
          <w:p w14:paraId="4280A9E1" w14:textId="77777777" w:rsidR="00041138" w:rsidRDefault="00041138" w:rsidP="007B14A7">
            <w:r w:rsidRPr="00E97505">
              <w:rPr>
                <w:rStyle w:val="Strong"/>
              </w:rPr>
              <w:t>Stakeholder</w:t>
            </w:r>
          </w:p>
        </w:tc>
      </w:tr>
      <w:tr w:rsidR="00041138" w14:paraId="2ADC707B" w14:textId="77777777" w:rsidTr="00840ADF">
        <w:tc>
          <w:tcPr>
            <w:tcW w:w="9016" w:type="dxa"/>
          </w:tcPr>
          <w:p w14:paraId="12E94855" w14:textId="77777777" w:rsidR="00041138" w:rsidRPr="00E97505" w:rsidRDefault="00041138" w:rsidP="00041138">
            <w:pPr>
              <w:rPr>
                <w:rStyle w:val="Strong"/>
              </w:rPr>
            </w:pPr>
            <w:r w:rsidRPr="00E97505">
              <w:rPr>
                <w:rStyle w:val="Strong"/>
              </w:rPr>
              <w:t xml:space="preserve">Pre-Condition: </w:t>
            </w:r>
          </w:p>
          <w:p w14:paraId="1A88AF83" w14:textId="77777777" w:rsidR="00041138" w:rsidRDefault="00041138" w:rsidP="00041138">
            <w:pPr>
              <w:rPr>
                <w:rFonts w:ascii="Arial" w:hAnsi="Arial" w:cs="Arial"/>
                <w:sz w:val="20"/>
                <w:szCs w:val="20"/>
              </w:rPr>
            </w:pPr>
            <w:r>
              <w:t>The user goes to the page</w:t>
            </w:r>
            <w:r w:rsidRPr="00DD3CB0">
              <w:rPr>
                <w:rFonts w:ascii="Arial" w:hAnsi="Arial" w:cs="Arial"/>
                <w:sz w:val="20"/>
                <w:szCs w:val="20"/>
              </w:rPr>
              <w:t xml:space="preserve"> </w:t>
            </w:r>
          </w:p>
          <w:p w14:paraId="7F5CEC26" w14:textId="77777777" w:rsidR="00041138" w:rsidRPr="00041138" w:rsidRDefault="00041138" w:rsidP="007B14A7">
            <w:pPr>
              <w:rPr>
                <w:rStyle w:val="Strong"/>
              </w:rPr>
            </w:pPr>
          </w:p>
        </w:tc>
      </w:tr>
      <w:tr w:rsidR="00041138" w14:paraId="6B96B39F" w14:textId="77777777" w:rsidTr="00840ADF">
        <w:tc>
          <w:tcPr>
            <w:tcW w:w="9016" w:type="dxa"/>
          </w:tcPr>
          <w:p w14:paraId="2F2F5F82" w14:textId="08499C42" w:rsidR="00041138" w:rsidRPr="00041138" w:rsidRDefault="00041138" w:rsidP="00041138">
            <w:pPr>
              <w:rPr>
                <w:rFonts w:ascii="Arial" w:hAnsi="Arial" w:cs="Arial"/>
                <w:sz w:val="22"/>
              </w:rPr>
            </w:pPr>
            <w:r w:rsidRPr="00E97505">
              <w:rPr>
                <w:rStyle w:val="Strong"/>
                <w:rFonts w:hint="eastAsia"/>
              </w:rPr>
              <w:t>Main Scenario:</w:t>
            </w:r>
            <w:r>
              <w:rPr>
                <w:rStyle w:val="Strong"/>
              </w:rPr>
              <w:t xml:space="preserve"> </w:t>
            </w:r>
          </w:p>
          <w:p w14:paraId="2711A940" w14:textId="5C9C824F" w:rsidR="00041138" w:rsidRDefault="00840ADF" w:rsidP="00840ADF">
            <w:pPr>
              <w:pStyle w:val="ListParagraph"/>
              <w:ind w:left="451"/>
            </w:pPr>
            <w:r w:rsidRPr="00840ADF">
              <w:lastRenderedPageBreak/>
              <w:t>https://wonder.atlassian.net/wiki/x/bQH68w</w:t>
            </w:r>
          </w:p>
        </w:tc>
      </w:tr>
      <w:tr w:rsidR="00041138" w14:paraId="32F45A61" w14:textId="77777777" w:rsidTr="00840ADF">
        <w:tc>
          <w:tcPr>
            <w:tcW w:w="9016" w:type="dxa"/>
          </w:tcPr>
          <w:p w14:paraId="379533C4" w14:textId="77777777" w:rsidR="00041138" w:rsidRDefault="00041138" w:rsidP="00041138">
            <w:r w:rsidRPr="00452515">
              <w:lastRenderedPageBreak/>
              <w:t>Extend Scenario:</w:t>
            </w:r>
          </w:p>
          <w:p w14:paraId="0F75BD85" w14:textId="77777777" w:rsidR="00041138" w:rsidRDefault="00041138" w:rsidP="00041138"/>
        </w:tc>
      </w:tr>
      <w:tr w:rsidR="00041138" w14:paraId="62BB534E" w14:textId="77777777" w:rsidTr="00840ADF">
        <w:tc>
          <w:tcPr>
            <w:tcW w:w="9016" w:type="dxa"/>
          </w:tcPr>
          <w:p w14:paraId="71EFBC98" w14:textId="77777777" w:rsidR="00041138" w:rsidRDefault="00041138" w:rsidP="00041138">
            <w:r w:rsidRPr="00452515">
              <w:t>Exception Scenario:</w:t>
            </w:r>
          </w:p>
          <w:p w14:paraId="30DE7F03" w14:textId="77777777" w:rsidR="00041138" w:rsidRDefault="00041138" w:rsidP="00041138"/>
        </w:tc>
      </w:tr>
      <w:tr w:rsidR="00041138" w14:paraId="3092ADCB" w14:textId="77777777" w:rsidTr="00840ADF">
        <w:tc>
          <w:tcPr>
            <w:tcW w:w="9016" w:type="dxa"/>
          </w:tcPr>
          <w:p w14:paraId="58222282" w14:textId="1522FD9F" w:rsidR="00041138" w:rsidRDefault="00041138" w:rsidP="00041138">
            <w:r w:rsidRPr="00452515">
              <w:t>Notes:</w:t>
            </w:r>
          </w:p>
        </w:tc>
      </w:tr>
      <w:tr w:rsidR="00041138" w14:paraId="40C19B7C" w14:textId="77777777" w:rsidTr="00840ADF">
        <w:tc>
          <w:tcPr>
            <w:tcW w:w="9016" w:type="dxa"/>
          </w:tcPr>
          <w:p w14:paraId="64418614" w14:textId="7A686D89" w:rsidR="00041138" w:rsidRDefault="00041138" w:rsidP="00041138">
            <w:r w:rsidRPr="00452515">
              <w:t>Q/A:</w:t>
            </w:r>
          </w:p>
        </w:tc>
      </w:tr>
    </w:tbl>
    <w:p w14:paraId="79FD1340" w14:textId="77777777" w:rsidR="00041138" w:rsidRDefault="00041138" w:rsidP="00020897"/>
    <w:p w14:paraId="3F81F404" w14:textId="531F7B53" w:rsidR="008F63C7" w:rsidRPr="000610E2" w:rsidRDefault="00867561" w:rsidP="008F63C7">
      <w:pPr>
        <w:pStyle w:val="Heading2"/>
        <w:rPr>
          <w:rFonts w:ascii="Arial" w:hAnsi="Arial" w:cs="Arial"/>
        </w:rPr>
      </w:pPr>
      <w:r>
        <w:rPr>
          <w:rFonts w:ascii="Arial" w:hAnsi="Arial" w:cs="Arial" w:hint="eastAsia"/>
        </w:rPr>
        <w:t>Tran-</w:t>
      </w:r>
      <w:r w:rsidR="008F63C7" w:rsidRPr="000610E2">
        <w:rPr>
          <w:rFonts w:ascii="Arial" w:hAnsi="Arial" w:cs="Arial" w:hint="eastAsia"/>
        </w:rPr>
        <w:t>MS05-2</w:t>
      </w:r>
      <w:r w:rsidR="008F63C7">
        <w:rPr>
          <w:rFonts w:ascii="Arial" w:hAnsi="Arial" w:cs="Arial" w:hint="eastAsia"/>
        </w:rPr>
        <w:t>9</w:t>
      </w:r>
      <w:r w:rsidR="008F63C7" w:rsidRPr="000610E2">
        <w:rPr>
          <w:rFonts w:ascii="Arial" w:hAnsi="Arial" w:cs="Arial" w:hint="eastAsia"/>
        </w:rPr>
        <w:t xml:space="preserve"> </w:t>
      </w:r>
      <w:r w:rsidR="008F63C7">
        <w:rPr>
          <w:rFonts w:ascii="Arial" w:hAnsi="Arial" w:cs="Arial" w:hint="eastAsia"/>
        </w:rPr>
        <w:t>Nutrition Card of Packaged/HDR Recipe Items</w:t>
      </w:r>
    </w:p>
    <w:tbl>
      <w:tblPr>
        <w:tblStyle w:val="TableGrid"/>
        <w:tblW w:w="0" w:type="auto"/>
        <w:tblLook w:val="04A0" w:firstRow="1" w:lastRow="0" w:firstColumn="1" w:lastColumn="0" w:noHBand="0" w:noVBand="1"/>
      </w:tblPr>
      <w:tblGrid>
        <w:gridCol w:w="9016"/>
      </w:tblGrid>
      <w:tr w:rsidR="008F63C7" w14:paraId="18D3C06F" w14:textId="77777777" w:rsidTr="00867561">
        <w:tc>
          <w:tcPr>
            <w:tcW w:w="9016" w:type="dxa"/>
          </w:tcPr>
          <w:p w14:paraId="2762EABB" w14:textId="24936DB9" w:rsidR="008F63C7" w:rsidRPr="008F63C7" w:rsidRDefault="008F63C7" w:rsidP="00020897">
            <w:r w:rsidRPr="008F63C7">
              <w:rPr>
                <w:rStyle w:val="Strong"/>
              </w:rPr>
              <w:t>MS05-29 Nutrition Card of Packaged</w:t>
            </w:r>
            <w:r>
              <w:rPr>
                <w:rStyle w:val="Strong"/>
                <w:rFonts w:hint="eastAsia"/>
              </w:rPr>
              <w:t>/HDR Recipe</w:t>
            </w:r>
            <w:r w:rsidRPr="008F63C7">
              <w:rPr>
                <w:rStyle w:val="Strong"/>
              </w:rPr>
              <w:t xml:space="preserve"> Items</w:t>
            </w:r>
          </w:p>
        </w:tc>
      </w:tr>
      <w:tr w:rsidR="008F63C7" w14:paraId="6233EDFD" w14:textId="77777777" w:rsidTr="00867561">
        <w:tc>
          <w:tcPr>
            <w:tcW w:w="9016" w:type="dxa"/>
          </w:tcPr>
          <w:p w14:paraId="57C7F633" w14:textId="77777777" w:rsidR="008F63C7" w:rsidRPr="00E97505" w:rsidRDefault="008F63C7" w:rsidP="008F63C7">
            <w:pPr>
              <w:rPr>
                <w:rStyle w:val="Strong"/>
              </w:rPr>
            </w:pPr>
            <w:r w:rsidRPr="00E97505">
              <w:rPr>
                <w:rStyle w:val="Strong"/>
              </w:rPr>
              <w:t>Version history</w:t>
            </w:r>
          </w:p>
          <w:tbl>
            <w:tblPr>
              <w:tblStyle w:val="TableGrid"/>
              <w:tblW w:w="0" w:type="auto"/>
              <w:tblLook w:val="04A0" w:firstRow="1" w:lastRow="0" w:firstColumn="1" w:lastColumn="0" w:noHBand="0" w:noVBand="1"/>
            </w:tblPr>
            <w:tblGrid>
              <w:gridCol w:w="1155"/>
              <w:gridCol w:w="1559"/>
              <w:gridCol w:w="1843"/>
              <w:gridCol w:w="4233"/>
            </w:tblGrid>
            <w:tr w:rsidR="008F63C7" w14:paraId="387CA20F" w14:textId="77777777" w:rsidTr="00867561">
              <w:tc>
                <w:tcPr>
                  <w:tcW w:w="1155" w:type="dxa"/>
                </w:tcPr>
                <w:p w14:paraId="7DF9FA8C" w14:textId="5E158678" w:rsidR="008F63C7" w:rsidRDefault="008F63C7" w:rsidP="008F63C7">
                  <w:r w:rsidRPr="007A35F7">
                    <w:rPr>
                      <w:rFonts w:ascii="Arial" w:hAnsi="Arial" w:cs="Arial"/>
                    </w:rPr>
                    <w:t>Version</w:t>
                  </w:r>
                </w:p>
              </w:tc>
              <w:tc>
                <w:tcPr>
                  <w:tcW w:w="1559" w:type="dxa"/>
                </w:tcPr>
                <w:p w14:paraId="7A0DCD95" w14:textId="7AD492EC" w:rsidR="008F63C7" w:rsidRDefault="008F63C7" w:rsidP="008F63C7">
                  <w:r w:rsidRPr="007A35F7">
                    <w:rPr>
                      <w:rFonts w:ascii="Arial" w:hAnsi="Arial" w:cs="Arial"/>
                    </w:rPr>
                    <w:t>Date</w:t>
                  </w:r>
                </w:p>
              </w:tc>
              <w:tc>
                <w:tcPr>
                  <w:tcW w:w="1843" w:type="dxa"/>
                </w:tcPr>
                <w:p w14:paraId="7E94CFBA" w14:textId="48155847" w:rsidR="008F63C7" w:rsidRDefault="008F63C7" w:rsidP="008F63C7">
                  <w:r w:rsidRPr="007A35F7">
                    <w:rPr>
                      <w:rFonts w:ascii="Arial" w:hAnsi="Arial" w:cs="Arial"/>
                    </w:rPr>
                    <w:t>Updated By</w:t>
                  </w:r>
                </w:p>
              </w:tc>
              <w:tc>
                <w:tcPr>
                  <w:tcW w:w="4233" w:type="dxa"/>
                </w:tcPr>
                <w:p w14:paraId="2DF2037D" w14:textId="75E86F09" w:rsidR="008F63C7" w:rsidRDefault="008F63C7" w:rsidP="008F63C7">
                  <w:r w:rsidRPr="007A35F7">
                    <w:rPr>
                      <w:rFonts w:ascii="Arial" w:hAnsi="Arial" w:cs="Arial"/>
                    </w:rPr>
                    <w:t>Description</w:t>
                  </w:r>
                </w:p>
              </w:tc>
            </w:tr>
            <w:tr w:rsidR="008F63C7" w14:paraId="1472E0FB" w14:textId="77777777" w:rsidTr="00867561">
              <w:tc>
                <w:tcPr>
                  <w:tcW w:w="1155" w:type="dxa"/>
                </w:tcPr>
                <w:p w14:paraId="2061F683" w14:textId="70F8A4E7" w:rsidR="008F63C7" w:rsidRDefault="008F63C7" w:rsidP="008F63C7">
                  <w:r w:rsidRPr="007A35F7">
                    <w:rPr>
                      <w:rFonts w:ascii="Arial" w:hAnsi="Arial" w:cs="Arial"/>
                    </w:rPr>
                    <w:t>1.0</w:t>
                  </w:r>
                </w:p>
              </w:tc>
              <w:tc>
                <w:tcPr>
                  <w:tcW w:w="1559" w:type="dxa"/>
                </w:tcPr>
                <w:p w14:paraId="693AC9FE" w14:textId="0DDB1CD8" w:rsidR="008F63C7" w:rsidRDefault="008F63C7" w:rsidP="008F63C7">
                  <w:r w:rsidRPr="007A35F7">
                    <w:rPr>
                      <w:rFonts w:ascii="Arial" w:hAnsi="Arial" w:cs="Arial"/>
                    </w:rPr>
                    <w:t>2022.</w:t>
                  </w:r>
                  <w:r>
                    <w:rPr>
                      <w:rFonts w:ascii="Arial" w:hAnsi="Arial" w:cs="Arial"/>
                    </w:rPr>
                    <w:t>9</w:t>
                  </w:r>
                  <w:r w:rsidRPr="007A35F7">
                    <w:rPr>
                      <w:rFonts w:ascii="Arial" w:hAnsi="Arial" w:cs="Arial"/>
                    </w:rPr>
                    <w:t>.</w:t>
                  </w:r>
                  <w:r>
                    <w:rPr>
                      <w:rFonts w:ascii="Arial" w:hAnsi="Arial" w:cs="Arial"/>
                    </w:rPr>
                    <w:t>9</w:t>
                  </w:r>
                </w:p>
              </w:tc>
              <w:tc>
                <w:tcPr>
                  <w:tcW w:w="1843" w:type="dxa"/>
                </w:tcPr>
                <w:p w14:paraId="0F63FD47" w14:textId="29EE45BD" w:rsidR="008F63C7" w:rsidRDefault="008F63C7" w:rsidP="008F63C7">
                  <w:r w:rsidRPr="007A35F7">
                    <w:rPr>
                      <w:rFonts w:ascii="Arial" w:hAnsi="Arial" w:cs="Arial"/>
                    </w:rPr>
                    <w:t>Bonnie</w:t>
                  </w:r>
                </w:p>
              </w:tc>
              <w:tc>
                <w:tcPr>
                  <w:tcW w:w="4233" w:type="dxa"/>
                </w:tcPr>
                <w:p w14:paraId="09F844C5" w14:textId="0AECC4EC" w:rsidR="008F63C7" w:rsidRDefault="008F63C7" w:rsidP="008F63C7">
                  <w:r w:rsidRPr="007A35F7">
                    <w:rPr>
                      <w:rFonts w:ascii="Arial" w:hAnsi="Arial" w:cs="Arial"/>
                    </w:rPr>
                    <w:t>First version</w:t>
                  </w:r>
                  <w:r>
                    <w:rPr>
                      <w:rFonts w:ascii="Arial" w:hAnsi="Arial" w:cs="Arial" w:hint="eastAsia"/>
                    </w:rPr>
                    <w:t xml:space="preserve"> </w:t>
                  </w:r>
                  <w:r w:rsidRPr="008F63C7">
                    <w:rPr>
                      <w:rFonts w:ascii="Arial" w:hAnsi="Arial" w:cs="Arial"/>
                    </w:rPr>
                    <w:t>MD-13176</w:t>
                  </w:r>
                </w:p>
              </w:tc>
            </w:tr>
            <w:tr w:rsidR="008F63C7" w14:paraId="12024820" w14:textId="77777777" w:rsidTr="00867561">
              <w:tc>
                <w:tcPr>
                  <w:tcW w:w="1155" w:type="dxa"/>
                </w:tcPr>
                <w:p w14:paraId="162DC57E" w14:textId="77777777" w:rsidR="008F63C7" w:rsidRDefault="008F63C7" w:rsidP="008F63C7"/>
              </w:tc>
              <w:tc>
                <w:tcPr>
                  <w:tcW w:w="1559" w:type="dxa"/>
                </w:tcPr>
                <w:p w14:paraId="74FE311C" w14:textId="77777777" w:rsidR="008F63C7" w:rsidRDefault="008F63C7" w:rsidP="008F63C7"/>
              </w:tc>
              <w:tc>
                <w:tcPr>
                  <w:tcW w:w="1843" w:type="dxa"/>
                </w:tcPr>
                <w:p w14:paraId="56AF042B" w14:textId="77777777" w:rsidR="008F63C7" w:rsidRDefault="008F63C7" w:rsidP="008F63C7"/>
              </w:tc>
              <w:tc>
                <w:tcPr>
                  <w:tcW w:w="4233" w:type="dxa"/>
                </w:tcPr>
                <w:p w14:paraId="133FCF59" w14:textId="77777777" w:rsidR="008F63C7" w:rsidRDefault="008F63C7" w:rsidP="008F63C7"/>
              </w:tc>
            </w:tr>
            <w:tr w:rsidR="008F63C7" w14:paraId="4619BB84" w14:textId="77777777" w:rsidTr="00867561">
              <w:tc>
                <w:tcPr>
                  <w:tcW w:w="1155" w:type="dxa"/>
                </w:tcPr>
                <w:p w14:paraId="7C95AF57" w14:textId="77777777" w:rsidR="008F63C7" w:rsidRDefault="008F63C7" w:rsidP="008F63C7"/>
              </w:tc>
              <w:tc>
                <w:tcPr>
                  <w:tcW w:w="1559" w:type="dxa"/>
                </w:tcPr>
                <w:p w14:paraId="157493E5" w14:textId="77777777" w:rsidR="008F63C7" w:rsidRDefault="008F63C7" w:rsidP="008F63C7"/>
              </w:tc>
              <w:tc>
                <w:tcPr>
                  <w:tcW w:w="1843" w:type="dxa"/>
                </w:tcPr>
                <w:p w14:paraId="345A7243" w14:textId="77777777" w:rsidR="008F63C7" w:rsidRDefault="008F63C7" w:rsidP="008F63C7"/>
              </w:tc>
              <w:tc>
                <w:tcPr>
                  <w:tcW w:w="4233" w:type="dxa"/>
                </w:tcPr>
                <w:p w14:paraId="0CDE456A" w14:textId="77777777" w:rsidR="008F63C7" w:rsidRDefault="008F63C7" w:rsidP="008F63C7"/>
              </w:tc>
            </w:tr>
          </w:tbl>
          <w:p w14:paraId="105DF697" w14:textId="77777777" w:rsidR="008F63C7" w:rsidRDefault="008F63C7" w:rsidP="00020897"/>
          <w:p w14:paraId="0E8A1428" w14:textId="77777777" w:rsidR="008F63C7" w:rsidRDefault="008F63C7" w:rsidP="00020897"/>
        </w:tc>
      </w:tr>
      <w:tr w:rsidR="008F63C7" w14:paraId="4B4FEC25" w14:textId="77777777" w:rsidTr="00867561">
        <w:tc>
          <w:tcPr>
            <w:tcW w:w="9016" w:type="dxa"/>
          </w:tcPr>
          <w:p w14:paraId="7D3DEA3C" w14:textId="55708E37" w:rsidR="008F63C7" w:rsidRDefault="008F63C7" w:rsidP="008F63C7">
            <w:r w:rsidRPr="00E97505">
              <w:rPr>
                <w:rStyle w:val="Strong"/>
              </w:rPr>
              <w:t>Stakeholder:</w:t>
            </w:r>
            <w:r w:rsidRPr="00452515">
              <w:t xml:space="preserve"> </w:t>
            </w:r>
            <w:r>
              <w:t>User with privilege</w:t>
            </w:r>
          </w:p>
        </w:tc>
      </w:tr>
      <w:tr w:rsidR="008F63C7" w14:paraId="60C6AF96" w14:textId="77777777" w:rsidTr="00867561">
        <w:tc>
          <w:tcPr>
            <w:tcW w:w="9016" w:type="dxa"/>
          </w:tcPr>
          <w:p w14:paraId="5A0CC8DE" w14:textId="77777777" w:rsidR="008F63C7" w:rsidRPr="00E97505" w:rsidRDefault="008F63C7" w:rsidP="008F63C7">
            <w:pPr>
              <w:rPr>
                <w:rStyle w:val="Strong"/>
              </w:rPr>
            </w:pPr>
            <w:r w:rsidRPr="00E97505">
              <w:rPr>
                <w:rStyle w:val="Strong"/>
              </w:rPr>
              <w:t xml:space="preserve">Pre-Condition: </w:t>
            </w:r>
          </w:p>
          <w:p w14:paraId="3782D446" w14:textId="77777777" w:rsidR="008F63C7" w:rsidRDefault="008F63C7" w:rsidP="008F63C7">
            <w:pPr>
              <w:rPr>
                <w:rFonts w:ascii="Arial" w:hAnsi="Arial" w:cs="Arial"/>
                <w:sz w:val="20"/>
                <w:szCs w:val="20"/>
              </w:rPr>
            </w:pPr>
            <w:r>
              <w:t>The user goes to the page</w:t>
            </w:r>
            <w:r w:rsidRPr="00DD3CB0">
              <w:rPr>
                <w:rFonts w:ascii="Arial" w:hAnsi="Arial" w:cs="Arial"/>
                <w:sz w:val="20"/>
                <w:szCs w:val="20"/>
              </w:rPr>
              <w:t xml:space="preserve"> </w:t>
            </w:r>
          </w:p>
          <w:p w14:paraId="54231418" w14:textId="784BFD38" w:rsidR="008F63C7" w:rsidRDefault="00AD0EA2" w:rsidP="008F63C7">
            <w:r>
              <w:rPr>
                <w:rFonts w:hint="eastAsia"/>
              </w:rPr>
              <w:t xml:space="preserve">Figma: </w:t>
            </w:r>
            <w:r w:rsidRPr="00AD0EA2">
              <w:t>https://www.figma.com/design/D9QUMUVZMB2Fm1hD5kbpy7/CBL-1%3A-Items?node-id=9438-314779&amp;node-type=CANVAS&amp;t=FjQFILQevpFsINDq-0</w:t>
            </w:r>
          </w:p>
        </w:tc>
      </w:tr>
      <w:tr w:rsidR="008F63C7" w14:paraId="76BDFE51" w14:textId="77777777" w:rsidTr="00867561">
        <w:tc>
          <w:tcPr>
            <w:tcW w:w="9016" w:type="dxa"/>
          </w:tcPr>
          <w:p w14:paraId="16CEBF23" w14:textId="77777777" w:rsidR="008F63C7" w:rsidRDefault="008F63C7" w:rsidP="008F63C7">
            <w:pPr>
              <w:rPr>
                <w:rStyle w:val="Strong"/>
              </w:rPr>
            </w:pPr>
            <w:r w:rsidRPr="00E97505">
              <w:rPr>
                <w:rStyle w:val="Strong"/>
                <w:rFonts w:hint="eastAsia"/>
              </w:rPr>
              <w:t>Main Scenario:</w:t>
            </w:r>
          </w:p>
          <w:p w14:paraId="414B09A6" w14:textId="3B7B5530" w:rsidR="008F63C7" w:rsidRPr="00867561" w:rsidRDefault="00867561" w:rsidP="00867561">
            <w:pPr>
              <w:rPr>
                <w:rFonts w:eastAsiaTheme="minorHAnsi"/>
              </w:rPr>
            </w:pPr>
            <w:r w:rsidRPr="00867561">
              <w:rPr>
                <w:rFonts w:eastAsiaTheme="minorHAnsi"/>
              </w:rPr>
              <w:t>https://wonder.atlassian.net/wiki/x/PoD3_g</w:t>
            </w:r>
          </w:p>
        </w:tc>
      </w:tr>
      <w:tr w:rsidR="008F63C7" w14:paraId="2EF4A534" w14:textId="77777777" w:rsidTr="00867561">
        <w:tc>
          <w:tcPr>
            <w:tcW w:w="9016" w:type="dxa"/>
          </w:tcPr>
          <w:p w14:paraId="71D26188" w14:textId="77777777" w:rsidR="008F63C7" w:rsidRDefault="008F63C7" w:rsidP="008F63C7"/>
        </w:tc>
      </w:tr>
      <w:tr w:rsidR="008F63C7" w14:paraId="1799879C" w14:textId="77777777" w:rsidTr="00867561">
        <w:tc>
          <w:tcPr>
            <w:tcW w:w="9016" w:type="dxa"/>
          </w:tcPr>
          <w:p w14:paraId="7A728D09" w14:textId="77777777" w:rsidR="008F63C7" w:rsidRDefault="008F63C7" w:rsidP="008F63C7"/>
        </w:tc>
      </w:tr>
      <w:tr w:rsidR="008F63C7" w14:paraId="6DF6A878" w14:textId="77777777" w:rsidTr="00867561">
        <w:tc>
          <w:tcPr>
            <w:tcW w:w="9016" w:type="dxa"/>
          </w:tcPr>
          <w:p w14:paraId="77F43087" w14:textId="77777777" w:rsidR="008F63C7" w:rsidRDefault="008F63C7" w:rsidP="008F63C7"/>
        </w:tc>
      </w:tr>
    </w:tbl>
    <w:p w14:paraId="15617D61" w14:textId="77777777" w:rsidR="00041138" w:rsidRDefault="00041138" w:rsidP="00020897"/>
    <w:p w14:paraId="3FA02C93" w14:textId="77777777" w:rsidR="008F63C7" w:rsidRDefault="008F63C7" w:rsidP="00020897"/>
    <w:p w14:paraId="2BA039A1" w14:textId="77777777" w:rsidR="008F63C7" w:rsidRDefault="008F63C7" w:rsidP="00020897"/>
    <w:p w14:paraId="7957012F" w14:textId="77777777" w:rsidR="00041138" w:rsidRPr="005F1365" w:rsidRDefault="00041138" w:rsidP="00020897"/>
    <w:p w14:paraId="77AC1EEC" w14:textId="26BBCE6B" w:rsidR="000D6461" w:rsidRDefault="000D6461" w:rsidP="00B03141">
      <w:pPr>
        <w:pStyle w:val="Heading1"/>
        <w:spacing w:line="276" w:lineRule="auto"/>
      </w:pPr>
      <w:r>
        <w:t>BOM</w:t>
      </w:r>
      <w:r>
        <w:rPr>
          <w:rFonts w:hint="eastAsia"/>
        </w:rPr>
        <w:t>s</w:t>
      </w:r>
    </w:p>
    <w:p w14:paraId="5D04087F" w14:textId="13FD6DD6" w:rsidR="000A10A1" w:rsidRPr="001F5502" w:rsidRDefault="0048744A" w:rsidP="003A2EE8">
      <w:pPr>
        <w:pStyle w:val="Heading2"/>
        <w:numPr>
          <w:ilvl w:val="1"/>
          <w:numId w:val="89"/>
        </w:numPr>
        <w:ind w:hanging="360"/>
        <w:rPr>
          <w:rFonts w:ascii="Arial" w:hAnsi="Arial" w:cs="Arial"/>
        </w:rPr>
      </w:pPr>
      <w:r w:rsidRPr="000A10A1">
        <w:rPr>
          <w:rFonts w:ascii="Arial" w:hAnsi="Arial" w:cs="Arial"/>
        </w:rPr>
        <w:t>MS0</w:t>
      </w:r>
      <w:r w:rsidR="000D6461">
        <w:rPr>
          <w:rFonts w:ascii="Arial" w:hAnsi="Arial" w:cs="Arial"/>
        </w:rPr>
        <w:t>6</w:t>
      </w:r>
      <w:r w:rsidRPr="000A10A1">
        <w:rPr>
          <w:rFonts w:ascii="Arial" w:hAnsi="Arial" w:cs="Arial"/>
        </w:rPr>
        <w:t>-0</w:t>
      </w:r>
      <w:r w:rsidR="000D6461">
        <w:rPr>
          <w:rFonts w:ascii="Arial" w:hAnsi="Arial" w:cs="Arial"/>
        </w:rPr>
        <w:t>1</w:t>
      </w:r>
      <w:r>
        <w:rPr>
          <w:rFonts w:ascii="Arial" w:hAnsi="Arial" w:cs="Arial"/>
        </w:rPr>
        <w:t xml:space="preserve"> BOM</w:t>
      </w:r>
      <w:r w:rsidR="000A10A1" w:rsidRPr="001F5502">
        <w:rPr>
          <w:rFonts w:ascii="Arial" w:hAnsi="Arial" w:cs="Arial"/>
        </w:rPr>
        <w:t xml:space="preserve"> Card</w:t>
      </w:r>
      <w:r w:rsidR="00F45CEB" w:rsidRPr="00F45CEB">
        <w:rPr>
          <w:rFonts w:ascii="Arial" w:hAnsi="Arial" w:cs="Arial"/>
        </w:rPr>
        <w:t xml:space="preserve"> &amp; Create BOM</w:t>
      </w:r>
    </w:p>
    <w:p w14:paraId="7EC6DAD5" w14:textId="77777777" w:rsidR="000A10A1" w:rsidRDefault="000A10A1" w:rsidP="000A10A1"/>
    <w:tbl>
      <w:tblPr>
        <w:tblW w:w="10197"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198" w:author="Bonnie Yang [2]" w:date="2023-04-11T16:43:00Z">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10197"/>
        <w:tblGridChange w:id="199">
          <w:tblGrid>
            <w:gridCol w:w="10197"/>
            <w:gridCol w:w="1252"/>
          </w:tblGrid>
        </w:tblGridChange>
      </w:tblGrid>
      <w:tr w:rsidR="000A10A1" w:rsidRPr="00452515" w14:paraId="226FC5A4" w14:textId="77777777" w:rsidTr="00990618">
        <w:tc>
          <w:tcPr>
            <w:tcW w:w="10197" w:type="dxa"/>
            <w:tcPrChange w:id="200" w:author="Bonnie Yang [2]" w:date="2023-04-11T16:43:00Z">
              <w:tcPr>
                <w:tcW w:w="8008" w:type="dxa"/>
                <w:gridSpan w:val="2"/>
              </w:tcPr>
            </w:tcPrChange>
          </w:tcPr>
          <w:p w14:paraId="2DC61065" w14:textId="7CEE8941" w:rsidR="000A10A1" w:rsidRPr="00FA0EF4" w:rsidRDefault="0048744A" w:rsidP="004677EE">
            <w:pPr>
              <w:rPr>
                <w:rStyle w:val="Strong"/>
                <w:lang w:val="pt-BR"/>
                <w:rPrChange w:id="201" w:author="Daisy Lan" w:date="2023-06-14T14:00:00Z">
                  <w:rPr>
                    <w:rStyle w:val="Strong"/>
                  </w:rPr>
                </w:rPrChange>
              </w:rPr>
            </w:pPr>
            <w:r w:rsidRPr="00FA0EF4">
              <w:rPr>
                <w:rStyle w:val="Strong"/>
                <w:lang w:val="pt-BR"/>
                <w:rPrChange w:id="202" w:author="Daisy Lan" w:date="2023-06-14T14:00:00Z">
                  <w:rPr>
                    <w:rStyle w:val="Strong"/>
                  </w:rPr>
                </w:rPrChange>
              </w:rPr>
              <w:t>MS0</w:t>
            </w:r>
            <w:r w:rsidR="000D6461" w:rsidRPr="00FA0EF4">
              <w:rPr>
                <w:rStyle w:val="Strong"/>
                <w:lang w:val="pt-BR"/>
                <w:rPrChange w:id="203" w:author="Daisy Lan" w:date="2023-06-14T14:00:00Z">
                  <w:rPr>
                    <w:rStyle w:val="Strong"/>
                  </w:rPr>
                </w:rPrChange>
              </w:rPr>
              <w:t>6</w:t>
            </w:r>
            <w:r w:rsidRPr="00FA0EF4">
              <w:rPr>
                <w:rStyle w:val="Strong"/>
                <w:lang w:val="pt-BR"/>
                <w:rPrChange w:id="204" w:author="Daisy Lan" w:date="2023-06-14T14:00:00Z">
                  <w:rPr>
                    <w:rStyle w:val="Strong"/>
                  </w:rPr>
                </w:rPrChange>
              </w:rPr>
              <w:t>-0</w:t>
            </w:r>
            <w:r w:rsidR="000D6461" w:rsidRPr="00FA0EF4">
              <w:rPr>
                <w:rStyle w:val="Strong"/>
                <w:lang w:val="pt-BR"/>
                <w:rPrChange w:id="205" w:author="Daisy Lan" w:date="2023-06-14T14:00:00Z">
                  <w:rPr>
                    <w:rStyle w:val="Strong"/>
                  </w:rPr>
                </w:rPrChange>
              </w:rPr>
              <w:t>1</w:t>
            </w:r>
            <w:r w:rsidRPr="00FA0EF4">
              <w:rPr>
                <w:rStyle w:val="Strong"/>
                <w:lang w:val="pt-BR"/>
                <w:rPrChange w:id="206" w:author="Daisy Lan" w:date="2023-06-14T14:00:00Z">
                  <w:rPr>
                    <w:rStyle w:val="Strong"/>
                  </w:rPr>
                </w:rPrChange>
              </w:rPr>
              <w:t xml:space="preserve"> BOM Card</w:t>
            </w:r>
            <w:r w:rsidR="00F45CEB" w:rsidRPr="00FA0EF4">
              <w:rPr>
                <w:rStyle w:val="Strong"/>
                <w:lang w:val="pt-BR"/>
                <w:rPrChange w:id="207" w:author="Daisy Lan" w:date="2023-06-14T14:00:00Z">
                  <w:rPr>
                    <w:rStyle w:val="Strong"/>
                  </w:rPr>
                </w:rPrChange>
              </w:rPr>
              <w:t xml:space="preserve"> &amp; Create BOM</w:t>
            </w:r>
          </w:p>
        </w:tc>
      </w:tr>
      <w:tr w:rsidR="000A10A1" w:rsidRPr="00452515" w14:paraId="22938672" w14:textId="77777777" w:rsidTr="00990618">
        <w:tc>
          <w:tcPr>
            <w:tcW w:w="10197" w:type="dxa"/>
            <w:tcPrChange w:id="208" w:author="Bonnie Yang [2]" w:date="2023-04-11T16:43:00Z">
              <w:tcPr>
                <w:tcW w:w="8008" w:type="dxa"/>
                <w:gridSpan w:val="2"/>
              </w:tcPr>
            </w:tcPrChange>
          </w:tcPr>
          <w:p w14:paraId="34FDDAFA" w14:textId="77777777" w:rsidR="000A10A1" w:rsidRPr="00E97505" w:rsidRDefault="000A10A1" w:rsidP="004677EE">
            <w:pPr>
              <w:rPr>
                <w:rStyle w:val="Strong"/>
              </w:rPr>
            </w:pPr>
            <w:r w:rsidRPr="00E97505">
              <w:rPr>
                <w:rStyle w:val="Strong"/>
              </w:rPr>
              <w:lastRenderedPageBreak/>
              <w:t>Version history</w:t>
            </w:r>
          </w:p>
          <w:tbl>
            <w:tblPr>
              <w:tblStyle w:val="TableGrid"/>
              <w:tblW w:w="0" w:type="auto"/>
              <w:jc w:val="center"/>
              <w:tblLayout w:type="fixed"/>
              <w:tblLook w:val="04A0" w:firstRow="1" w:lastRow="0" w:firstColumn="1" w:lastColumn="0" w:noHBand="0" w:noVBand="1"/>
              <w:tblPrChange w:id="209" w:author="Bonnie Yang [2]" w:date="2023-04-11T16:43:00Z">
                <w:tblPr>
                  <w:tblStyle w:val="TableGrid"/>
                  <w:tblW w:w="0" w:type="auto"/>
                  <w:jc w:val="center"/>
                  <w:tblLook w:val="04A0" w:firstRow="1" w:lastRow="0" w:firstColumn="1" w:lastColumn="0" w:noHBand="0" w:noVBand="1"/>
                </w:tblPr>
              </w:tblPrChange>
            </w:tblPr>
            <w:tblGrid>
              <w:gridCol w:w="1169"/>
              <w:gridCol w:w="1357"/>
              <w:gridCol w:w="1315"/>
              <w:gridCol w:w="3924"/>
              <w:tblGridChange w:id="210">
                <w:tblGrid>
                  <w:gridCol w:w="1169"/>
                  <w:gridCol w:w="1357"/>
                  <w:gridCol w:w="1315"/>
                  <w:gridCol w:w="3924"/>
                </w:tblGrid>
              </w:tblGridChange>
            </w:tblGrid>
            <w:tr w:rsidR="000A10A1" w14:paraId="461F7377" w14:textId="77777777" w:rsidTr="00990618">
              <w:trPr>
                <w:jc w:val="center"/>
                <w:trPrChange w:id="211" w:author="Bonnie Yang [2]" w:date="2023-04-11T16:43:00Z">
                  <w:trPr>
                    <w:jc w:val="center"/>
                  </w:trPr>
                </w:trPrChange>
              </w:trPr>
              <w:tc>
                <w:tcPr>
                  <w:tcW w:w="1169" w:type="dxa"/>
                  <w:tcPrChange w:id="212" w:author="Bonnie Yang [2]" w:date="2023-04-11T16:43:00Z">
                    <w:tcPr>
                      <w:tcW w:w="1169" w:type="dxa"/>
                    </w:tcPr>
                  </w:tcPrChange>
                </w:tcPr>
                <w:p w14:paraId="09C67DB8" w14:textId="77777777" w:rsidR="000A10A1" w:rsidRPr="007A35F7" w:rsidRDefault="000A10A1" w:rsidP="004677EE">
                  <w:pPr>
                    <w:rPr>
                      <w:rFonts w:ascii="Arial" w:hAnsi="Arial" w:cs="Arial"/>
                    </w:rPr>
                  </w:pPr>
                  <w:r w:rsidRPr="007A35F7">
                    <w:rPr>
                      <w:rFonts w:ascii="Arial" w:hAnsi="Arial" w:cs="Arial"/>
                    </w:rPr>
                    <w:t>Version</w:t>
                  </w:r>
                </w:p>
              </w:tc>
              <w:tc>
                <w:tcPr>
                  <w:tcW w:w="1357" w:type="dxa"/>
                  <w:tcPrChange w:id="213" w:author="Bonnie Yang [2]" w:date="2023-04-11T16:43:00Z">
                    <w:tcPr>
                      <w:tcW w:w="1357" w:type="dxa"/>
                    </w:tcPr>
                  </w:tcPrChange>
                </w:tcPr>
                <w:p w14:paraId="1ED1A79B" w14:textId="77777777" w:rsidR="000A10A1" w:rsidRPr="007A35F7" w:rsidRDefault="000A10A1" w:rsidP="004677EE">
                  <w:pPr>
                    <w:rPr>
                      <w:rFonts w:ascii="Arial" w:hAnsi="Arial" w:cs="Arial"/>
                    </w:rPr>
                  </w:pPr>
                  <w:r w:rsidRPr="007A35F7">
                    <w:rPr>
                      <w:rFonts w:ascii="Arial" w:hAnsi="Arial" w:cs="Arial"/>
                    </w:rPr>
                    <w:t>Date</w:t>
                  </w:r>
                </w:p>
              </w:tc>
              <w:tc>
                <w:tcPr>
                  <w:tcW w:w="1315" w:type="dxa"/>
                  <w:tcPrChange w:id="214" w:author="Bonnie Yang [2]" w:date="2023-04-11T16:43:00Z">
                    <w:tcPr>
                      <w:tcW w:w="1315" w:type="dxa"/>
                    </w:tcPr>
                  </w:tcPrChange>
                </w:tcPr>
                <w:p w14:paraId="6C179BC7" w14:textId="77777777" w:rsidR="000A10A1" w:rsidRPr="007A35F7" w:rsidRDefault="000A10A1" w:rsidP="004677EE">
                  <w:pPr>
                    <w:rPr>
                      <w:rFonts w:ascii="Arial" w:hAnsi="Arial" w:cs="Arial"/>
                    </w:rPr>
                  </w:pPr>
                  <w:r w:rsidRPr="007A35F7">
                    <w:rPr>
                      <w:rFonts w:ascii="Arial" w:hAnsi="Arial" w:cs="Arial"/>
                    </w:rPr>
                    <w:t>Updated By</w:t>
                  </w:r>
                </w:p>
              </w:tc>
              <w:tc>
                <w:tcPr>
                  <w:tcW w:w="3924" w:type="dxa"/>
                  <w:tcPrChange w:id="215" w:author="Bonnie Yang [2]" w:date="2023-04-11T16:43:00Z">
                    <w:tcPr>
                      <w:tcW w:w="3924" w:type="dxa"/>
                    </w:tcPr>
                  </w:tcPrChange>
                </w:tcPr>
                <w:p w14:paraId="60C02384" w14:textId="77777777" w:rsidR="000A10A1" w:rsidRPr="007A35F7" w:rsidRDefault="000A10A1" w:rsidP="004677EE">
                  <w:pPr>
                    <w:rPr>
                      <w:rFonts w:ascii="Arial" w:hAnsi="Arial" w:cs="Arial"/>
                    </w:rPr>
                  </w:pPr>
                  <w:r w:rsidRPr="007A35F7">
                    <w:rPr>
                      <w:rFonts w:ascii="Arial" w:hAnsi="Arial" w:cs="Arial"/>
                    </w:rPr>
                    <w:t>Description</w:t>
                  </w:r>
                </w:p>
              </w:tc>
            </w:tr>
            <w:tr w:rsidR="000A10A1" w14:paraId="60C547B4" w14:textId="77777777" w:rsidTr="00990618">
              <w:trPr>
                <w:jc w:val="center"/>
                <w:trPrChange w:id="216" w:author="Bonnie Yang [2]" w:date="2023-04-11T16:43:00Z">
                  <w:trPr>
                    <w:jc w:val="center"/>
                  </w:trPr>
                </w:trPrChange>
              </w:trPr>
              <w:tc>
                <w:tcPr>
                  <w:tcW w:w="1169" w:type="dxa"/>
                  <w:tcPrChange w:id="217" w:author="Bonnie Yang [2]" w:date="2023-04-11T16:43:00Z">
                    <w:tcPr>
                      <w:tcW w:w="1169" w:type="dxa"/>
                    </w:tcPr>
                  </w:tcPrChange>
                </w:tcPr>
                <w:p w14:paraId="3F9D8761" w14:textId="77777777" w:rsidR="000A10A1" w:rsidRPr="007A35F7" w:rsidRDefault="000A10A1" w:rsidP="004677EE">
                  <w:pPr>
                    <w:rPr>
                      <w:rFonts w:ascii="Arial" w:hAnsi="Arial" w:cs="Arial"/>
                    </w:rPr>
                  </w:pPr>
                  <w:r w:rsidRPr="007A35F7">
                    <w:rPr>
                      <w:rFonts w:ascii="Arial" w:hAnsi="Arial" w:cs="Arial"/>
                    </w:rPr>
                    <w:t>1.0</w:t>
                  </w:r>
                </w:p>
              </w:tc>
              <w:tc>
                <w:tcPr>
                  <w:tcW w:w="1357" w:type="dxa"/>
                  <w:tcPrChange w:id="218" w:author="Bonnie Yang [2]" w:date="2023-04-11T16:43:00Z">
                    <w:tcPr>
                      <w:tcW w:w="1357" w:type="dxa"/>
                    </w:tcPr>
                  </w:tcPrChange>
                </w:tcPr>
                <w:p w14:paraId="195F6457" w14:textId="65CC8EEC" w:rsidR="000A10A1" w:rsidRPr="007A35F7" w:rsidRDefault="000A10A1" w:rsidP="004677EE">
                  <w:pPr>
                    <w:rPr>
                      <w:rFonts w:ascii="Arial" w:hAnsi="Arial" w:cs="Arial"/>
                    </w:rPr>
                  </w:pPr>
                  <w:r w:rsidRPr="007A35F7">
                    <w:rPr>
                      <w:rFonts w:ascii="Arial" w:hAnsi="Arial" w:cs="Arial"/>
                    </w:rPr>
                    <w:t>2022.</w:t>
                  </w:r>
                  <w:r w:rsidR="00E67F7E">
                    <w:rPr>
                      <w:rFonts w:ascii="Arial" w:hAnsi="Arial" w:cs="Arial"/>
                    </w:rPr>
                    <w:t>9</w:t>
                  </w:r>
                  <w:r w:rsidRPr="007A35F7">
                    <w:rPr>
                      <w:rFonts w:ascii="Arial" w:hAnsi="Arial" w:cs="Arial"/>
                    </w:rPr>
                    <w:t>.</w:t>
                  </w:r>
                  <w:r w:rsidR="00E67F7E">
                    <w:rPr>
                      <w:rFonts w:ascii="Arial" w:hAnsi="Arial" w:cs="Arial"/>
                    </w:rPr>
                    <w:t>9</w:t>
                  </w:r>
                </w:p>
              </w:tc>
              <w:tc>
                <w:tcPr>
                  <w:tcW w:w="1315" w:type="dxa"/>
                  <w:tcPrChange w:id="219" w:author="Bonnie Yang [2]" w:date="2023-04-11T16:43:00Z">
                    <w:tcPr>
                      <w:tcW w:w="1315" w:type="dxa"/>
                    </w:tcPr>
                  </w:tcPrChange>
                </w:tcPr>
                <w:p w14:paraId="7B9917BF" w14:textId="77777777" w:rsidR="000A10A1" w:rsidRPr="007A35F7" w:rsidRDefault="000A10A1" w:rsidP="004677EE">
                  <w:pPr>
                    <w:rPr>
                      <w:rFonts w:ascii="Arial" w:hAnsi="Arial" w:cs="Arial"/>
                    </w:rPr>
                  </w:pPr>
                  <w:r w:rsidRPr="007A35F7">
                    <w:rPr>
                      <w:rFonts w:ascii="Arial" w:hAnsi="Arial" w:cs="Arial"/>
                    </w:rPr>
                    <w:t>Bonnie</w:t>
                  </w:r>
                </w:p>
              </w:tc>
              <w:tc>
                <w:tcPr>
                  <w:tcW w:w="3924" w:type="dxa"/>
                  <w:tcPrChange w:id="220" w:author="Bonnie Yang [2]" w:date="2023-04-11T16:43:00Z">
                    <w:tcPr>
                      <w:tcW w:w="3924" w:type="dxa"/>
                    </w:tcPr>
                  </w:tcPrChange>
                </w:tcPr>
                <w:p w14:paraId="3B30F8CB" w14:textId="7DEC8B7C" w:rsidR="000A10A1" w:rsidRPr="007A35F7" w:rsidRDefault="000A10A1" w:rsidP="004677EE">
                  <w:pPr>
                    <w:rPr>
                      <w:rFonts w:ascii="Arial" w:hAnsi="Arial" w:cs="Arial"/>
                    </w:rPr>
                  </w:pPr>
                  <w:r w:rsidRPr="007A35F7">
                    <w:rPr>
                      <w:rFonts w:ascii="Arial" w:hAnsi="Arial" w:cs="Arial"/>
                    </w:rPr>
                    <w:t xml:space="preserve">First version, copy from </w:t>
                  </w:r>
                  <w:r w:rsidR="00FE0EDC">
                    <w:rPr>
                      <w:rFonts w:ascii="Arial" w:hAnsi="Arial" w:cs="Arial"/>
                    </w:rPr>
                    <w:t>‘</w:t>
                  </w:r>
                  <w:r w:rsidR="00FE0EDC" w:rsidRPr="00FE0EDC">
                    <w:rPr>
                      <w:rFonts w:ascii="Arial" w:hAnsi="Arial" w:cs="Arial"/>
                    </w:rPr>
                    <w:t>RS06-07 Create/Edit BOM</w:t>
                  </w:r>
                  <w:r w:rsidR="00FE0EDC">
                    <w:rPr>
                      <w:rFonts w:ascii="Arial" w:hAnsi="Arial" w:cs="Arial"/>
                    </w:rPr>
                    <w:t>’</w:t>
                  </w:r>
                </w:p>
              </w:tc>
            </w:tr>
            <w:tr w:rsidR="00392CAF" w14:paraId="021D7032" w14:textId="77777777" w:rsidTr="00990618">
              <w:trPr>
                <w:jc w:val="center"/>
                <w:trPrChange w:id="221" w:author="Bonnie Yang [2]" w:date="2023-04-11T16:43:00Z">
                  <w:trPr>
                    <w:jc w:val="center"/>
                  </w:trPr>
                </w:trPrChange>
              </w:trPr>
              <w:tc>
                <w:tcPr>
                  <w:tcW w:w="1169" w:type="dxa"/>
                  <w:tcPrChange w:id="222" w:author="Bonnie Yang [2]" w:date="2023-04-11T16:43:00Z">
                    <w:tcPr>
                      <w:tcW w:w="1169" w:type="dxa"/>
                    </w:tcPr>
                  </w:tcPrChange>
                </w:tcPr>
                <w:p w14:paraId="0B5CBAEE" w14:textId="207C51D8" w:rsidR="00392CAF" w:rsidRDefault="008B6BB1" w:rsidP="00392CAF">
                  <w:r>
                    <w:t>1.1</w:t>
                  </w:r>
                </w:p>
              </w:tc>
              <w:tc>
                <w:tcPr>
                  <w:tcW w:w="1357" w:type="dxa"/>
                  <w:tcPrChange w:id="223" w:author="Bonnie Yang [2]" w:date="2023-04-11T16:43:00Z">
                    <w:tcPr>
                      <w:tcW w:w="1357" w:type="dxa"/>
                    </w:tcPr>
                  </w:tcPrChange>
                </w:tcPr>
                <w:p w14:paraId="7F7BFD92" w14:textId="1CB7098E" w:rsidR="00392CAF" w:rsidRDefault="00392CAF" w:rsidP="00392CAF">
                  <w:r>
                    <w:t>2022.10.8</w:t>
                  </w:r>
                </w:p>
              </w:tc>
              <w:tc>
                <w:tcPr>
                  <w:tcW w:w="1315" w:type="dxa"/>
                  <w:tcPrChange w:id="224" w:author="Bonnie Yang [2]" w:date="2023-04-11T16:43:00Z">
                    <w:tcPr>
                      <w:tcW w:w="1315" w:type="dxa"/>
                    </w:tcPr>
                  </w:tcPrChange>
                </w:tcPr>
                <w:p w14:paraId="52BBC452" w14:textId="34F643BC" w:rsidR="00392CAF" w:rsidRDefault="00392CAF" w:rsidP="00392CAF">
                  <w:r>
                    <w:rPr>
                      <w:rFonts w:hint="eastAsia"/>
                    </w:rPr>
                    <w:t>B</w:t>
                  </w:r>
                  <w:r>
                    <w:t>onnie</w:t>
                  </w:r>
                </w:p>
              </w:tc>
              <w:tc>
                <w:tcPr>
                  <w:tcW w:w="3924" w:type="dxa"/>
                  <w:tcPrChange w:id="225" w:author="Bonnie Yang [2]" w:date="2023-04-11T16:43:00Z">
                    <w:tcPr>
                      <w:tcW w:w="3924" w:type="dxa"/>
                    </w:tcPr>
                  </w:tcPrChange>
                </w:tcPr>
                <w:p w14:paraId="0867686A" w14:textId="66915125" w:rsidR="00392CAF" w:rsidRDefault="00392CAF" w:rsidP="00392CAF">
                  <w:proofErr w:type="gramStart"/>
                  <w:r w:rsidRPr="001F730B">
                    <w:t>Add</w:t>
                  </w:r>
                  <w:proofErr w:type="gramEnd"/>
                  <w:r w:rsidRPr="001F730B">
                    <w:t xml:space="preserve"> </w:t>
                  </w:r>
                  <w:proofErr w:type="spellStart"/>
                  <w:r w:rsidRPr="001F730B">
                    <w:t>IsActive</w:t>
                  </w:r>
                  <w:proofErr w:type="spellEnd"/>
                  <w:r w:rsidRPr="001F730B">
                    <w:t xml:space="preserve"> Field to BOM Header</w:t>
                  </w:r>
                </w:p>
              </w:tc>
            </w:tr>
            <w:tr w:rsidR="00216A99" w14:paraId="385B8600" w14:textId="77777777" w:rsidTr="00990618">
              <w:trPr>
                <w:jc w:val="center"/>
                <w:trPrChange w:id="226" w:author="Bonnie Yang [2]" w:date="2023-04-11T16:43:00Z">
                  <w:trPr>
                    <w:jc w:val="center"/>
                  </w:trPr>
                </w:trPrChange>
              </w:trPr>
              <w:tc>
                <w:tcPr>
                  <w:tcW w:w="1169" w:type="dxa"/>
                  <w:tcPrChange w:id="227" w:author="Bonnie Yang [2]" w:date="2023-04-11T16:43:00Z">
                    <w:tcPr>
                      <w:tcW w:w="1169" w:type="dxa"/>
                    </w:tcPr>
                  </w:tcPrChange>
                </w:tcPr>
                <w:p w14:paraId="3E65DECB" w14:textId="0EA056F0" w:rsidR="00216A99" w:rsidRDefault="00216A99" w:rsidP="00216A99">
                  <w:r w:rsidRPr="007A35F7">
                    <w:rPr>
                      <w:rFonts w:ascii="Arial" w:hAnsi="Arial" w:cs="Arial"/>
                    </w:rPr>
                    <w:t>1.</w:t>
                  </w:r>
                  <w:r>
                    <w:rPr>
                      <w:rFonts w:ascii="Arial" w:hAnsi="Arial" w:cs="Arial"/>
                    </w:rPr>
                    <w:t>2</w:t>
                  </w:r>
                </w:p>
              </w:tc>
              <w:tc>
                <w:tcPr>
                  <w:tcW w:w="1357" w:type="dxa"/>
                  <w:tcPrChange w:id="228" w:author="Bonnie Yang [2]" w:date="2023-04-11T16:43:00Z">
                    <w:tcPr>
                      <w:tcW w:w="1357" w:type="dxa"/>
                    </w:tcPr>
                  </w:tcPrChange>
                </w:tcPr>
                <w:p w14:paraId="6520E72A" w14:textId="4FB7C962" w:rsidR="00216A99" w:rsidRDefault="00216A99" w:rsidP="00216A99">
                  <w:r w:rsidRPr="007A35F7">
                    <w:rPr>
                      <w:rFonts w:ascii="Arial" w:hAnsi="Arial" w:cs="Arial"/>
                    </w:rPr>
                    <w:t>2022.</w:t>
                  </w:r>
                  <w:r>
                    <w:rPr>
                      <w:rFonts w:ascii="Arial" w:hAnsi="Arial" w:cs="Arial"/>
                    </w:rPr>
                    <w:t>11</w:t>
                  </w:r>
                  <w:r w:rsidRPr="007A35F7">
                    <w:rPr>
                      <w:rFonts w:ascii="Arial" w:hAnsi="Arial" w:cs="Arial"/>
                    </w:rPr>
                    <w:t>.</w:t>
                  </w:r>
                  <w:r>
                    <w:rPr>
                      <w:rFonts w:ascii="Arial" w:hAnsi="Arial" w:cs="Arial"/>
                    </w:rPr>
                    <w:t>1</w:t>
                  </w:r>
                </w:p>
              </w:tc>
              <w:tc>
                <w:tcPr>
                  <w:tcW w:w="1315" w:type="dxa"/>
                  <w:tcPrChange w:id="229" w:author="Bonnie Yang [2]" w:date="2023-04-11T16:43:00Z">
                    <w:tcPr>
                      <w:tcW w:w="1315" w:type="dxa"/>
                    </w:tcPr>
                  </w:tcPrChange>
                </w:tcPr>
                <w:p w14:paraId="3A5129CC" w14:textId="58B59B73" w:rsidR="00216A99" w:rsidRDefault="00216A99" w:rsidP="00216A99">
                  <w:r w:rsidRPr="007A35F7">
                    <w:rPr>
                      <w:rFonts w:ascii="Arial" w:hAnsi="Arial" w:cs="Arial"/>
                    </w:rPr>
                    <w:t>Bonnie</w:t>
                  </w:r>
                </w:p>
              </w:tc>
              <w:tc>
                <w:tcPr>
                  <w:tcW w:w="3924" w:type="dxa"/>
                  <w:tcPrChange w:id="230" w:author="Bonnie Yang [2]" w:date="2023-04-11T16:43:00Z">
                    <w:tcPr>
                      <w:tcW w:w="3924" w:type="dxa"/>
                    </w:tcPr>
                  </w:tcPrChange>
                </w:tcPr>
                <w:p w14:paraId="56BD5465" w14:textId="5415218B" w:rsidR="00216A99" w:rsidRDefault="00AC48AC" w:rsidP="00216A99">
                  <w:r w:rsidRPr="00AC48AC">
                    <w:rPr>
                      <w:rFonts w:ascii="Arial" w:hAnsi="Arial" w:cs="Arial"/>
                    </w:rPr>
                    <w:t>Add "No BOM" flag on BOM Versions</w:t>
                  </w:r>
                  <w:r w:rsidR="00216A99" w:rsidRPr="007A35F7">
                    <w:rPr>
                      <w:rFonts w:ascii="Arial" w:hAnsi="Arial" w:cs="Arial"/>
                    </w:rPr>
                    <w:t xml:space="preserve">, </w:t>
                  </w:r>
                  <w:r w:rsidR="00216A99" w:rsidRPr="006D02D7">
                    <w:rPr>
                      <w:rFonts w:ascii="Arial" w:hAnsi="Arial" w:cs="Arial"/>
                    </w:rPr>
                    <w:t>Preparation Recipe Type</w:t>
                  </w:r>
                </w:p>
              </w:tc>
            </w:tr>
            <w:tr w:rsidR="006026CD" w14:paraId="460EE715" w14:textId="77777777" w:rsidTr="00990618">
              <w:trPr>
                <w:jc w:val="center"/>
                <w:trPrChange w:id="231" w:author="Bonnie Yang [2]" w:date="2023-04-11T16:43:00Z">
                  <w:trPr>
                    <w:jc w:val="center"/>
                  </w:trPr>
                </w:trPrChange>
              </w:trPr>
              <w:tc>
                <w:tcPr>
                  <w:tcW w:w="1169" w:type="dxa"/>
                  <w:tcPrChange w:id="232" w:author="Bonnie Yang [2]" w:date="2023-04-11T16:43:00Z">
                    <w:tcPr>
                      <w:tcW w:w="1169" w:type="dxa"/>
                    </w:tcPr>
                  </w:tcPrChange>
                </w:tcPr>
                <w:p w14:paraId="2A3089A4" w14:textId="73833426" w:rsidR="006026CD" w:rsidRDefault="006026CD" w:rsidP="006026CD">
                  <w:r w:rsidRPr="007A35F7">
                    <w:rPr>
                      <w:rFonts w:ascii="Arial" w:hAnsi="Arial" w:cs="Arial"/>
                    </w:rPr>
                    <w:t>1.</w:t>
                  </w:r>
                  <w:r>
                    <w:rPr>
                      <w:rFonts w:ascii="Arial" w:hAnsi="Arial" w:cs="Arial"/>
                    </w:rPr>
                    <w:t>3</w:t>
                  </w:r>
                </w:p>
              </w:tc>
              <w:tc>
                <w:tcPr>
                  <w:tcW w:w="1357" w:type="dxa"/>
                  <w:tcPrChange w:id="233" w:author="Bonnie Yang [2]" w:date="2023-04-11T16:43:00Z">
                    <w:tcPr>
                      <w:tcW w:w="1357" w:type="dxa"/>
                    </w:tcPr>
                  </w:tcPrChange>
                </w:tcPr>
                <w:p w14:paraId="231D11AD" w14:textId="6DA5540F" w:rsidR="006026CD" w:rsidRDefault="006026CD" w:rsidP="006026CD">
                  <w:r w:rsidRPr="007A35F7">
                    <w:rPr>
                      <w:rFonts w:ascii="Arial" w:hAnsi="Arial" w:cs="Arial"/>
                    </w:rPr>
                    <w:t>2022.</w:t>
                  </w:r>
                  <w:r>
                    <w:rPr>
                      <w:rFonts w:ascii="Arial" w:hAnsi="Arial" w:cs="Arial"/>
                    </w:rPr>
                    <w:t>12.8</w:t>
                  </w:r>
                </w:p>
              </w:tc>
              <w:tc>
                <w:tcPr>
                  <w:tcW w:w="1315" w:type="dxa"/>
                  <w:tcPrChange w:id="234" w:author="Bonnie Yang [2]" w:date="2023-04-11T16:43:00Z">
                    <w:tcPr>
                      <w:tcW w:w="1315" w:type="dxa"/>
                    </w:tcPr>
                  </w:tcPrChange>
                </w:tcPr>
                <w:p w14:paraId="2D3BDD0F" w14:textId="7A96B304" w:rsidR="006026CD" w:rsidRDefault="006026CD" w:rsidP="006026CD">
                  <w:r w:rsidRPr="007A35F7">
                    <w:rPr>
                      <w:rFonts w:ascii="Arial" w:hAnsi="Arial" w:cs="Arial"/>
                    </w:rPr>
                    <w:t>Bonnie</w:t>
                  </w:r>
                </w:p>
              </w:tc>
              <w:tc>
                <w:tcPr>
                  <w:tcW w:w="3924" w:type="dxa"/>
                  <w:tcPrChange w:id="235" w:author="Bonnie Yang [2]" w:date="2023-04-11T16:43:00Z">
                    <w:tcPr>
                      <w:tcW w:w="3924" w:type="dxa"/>
                    </w:tcPr>
                  </w:tcPrChange>
                </w:tcPr>
                <w:p w14:paraId="6C9C5FAA" w14:textId="025E8C21" w:rsidR="006026CD" w:rsidRPr="00B66734" w:rsidRDefault="006026CD" w:rsidP="006026CD">
                  <w:r w:rsidRPr="006026CD">
                    <w:rPr>
                      <w:rFonts w:ascii="Arial" w:hAnsi="Arial" w:cs="Arial"/>
                    </w:rPr>
                    <w:t xml:space="preserve">All ingredients </w:t>
                  </w:r>
                  <w:proofErr w:type="gramStart"/>
                  <w:r w:rsidRPr="006026CD">
                    <w:rPr>
                      <w:rFonts w:ascii="Arial" w:hAnsi="Arial" w:cs="Arial"/>
                    </w:rPr>
                    <w:t>card</w:t>
                  </w:r>
                  <w:proofErr w:type="gramEnd"/>
                  <w:r w:rsidRPr="006026CD">
                    <w:rPr>
                      <w:rFonts w:ascii="Arial" w:hAnsi="Arial" w:cs="Arial"/>
                    </w:rPr>
                    <w:t xml:space="preserve"> change for Item version</w:t>
                  </w:r>
                </w:p>
              </w:tc>
            </w:tr>
            <w:tr w:rsidR="00EA1DEB" w14:paraId="12315370" w14:textId="77777777" w:rsidTr="00990618">
              <w:trPr>
                <w:jc w:val="center"/>
                <w:trPrChange w:id="236" w:author="Bonnie Yang [2]" w:date="2023-04-11T16:43:00Z">
                  <w:trPr>
                    <w:jc w:val="center"/>
                  </w:trPr>
                </w:trPrChange>
              </w:trPr>
              <w:tc>
                <w:tcPr>
                  <w:tcW w:w="1169" w:type="dxa"/>
                  <w:tcPrChange w:id="237" w:author="Bonnie Yang [2]" w:date="2023-04-11T16:43:00Z">
                    <w:tcPr>
                      <w:tcW w:w="1169" w:type="dxa"/>
                    </w:tcPr>
                  </w:tcPrChange>
                </w:tcPr>
                <w:p w14:paraId="44C3E0E1" w14:textId="63D1F6ED" w:rsidR="00EA1DEB" w:rsidRDefault="00EA1DEB" w:rsidP="00EA1DEB">
                  <w:r w:rsidRPr="007A35F7">
                    <w:rPr>
                      <w:rFonts w:ascii="Arial" w:hAnsi="Arial" w:cs="Arial"/>
                    </w:rPr>
                    <w:t>1.</w:t>
                  </w:r>
                  <w:r>
                    <w:rPr>
                      <w:rFonts w:ascii="Arial" w:hAnsi="Arial" w:cs="Arial"/>
                    </w:rPr>
                    <w:t>4</w:t>
                  </w:r>
                </w:p>
              </w:tc>
              <w:tc>
                <w:tcPr>
                  <w:tcW w:w="1357" w:type="dxa"/>
                  <w:tcPrChange w:id="238" w:author="Bonnie Yang [2]" w:date="2023-04-11T16:43:00Z">
                    <w:tcPr>
                      <w:tcW w:w="1357" w:type="dxa"/>
                    </w:tcPr>
                  </w:tcPrChange>
                </w:tcPr>
                <w:p w14:paraId="2996DFD2" w14:textId="1D16E1AA" w:rsidR="00EA1DEB" w:rsidRDefault="00EA1DEB" w:rsidP="00EA1DEB">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2.1</w:t>
                  </w:r>
                </w:p>
              </w:tc>
              <w:tc>
                <w:tcPr>
                  <w:tcW w:w="1315" w:type="dxa"/>
                  <w:tcPrChange w:id="239" w:author="Bonnie Yang [2]" w:date="2023-04-11T16:43:00Z">
                    <w:tcPr>
                      <w:tcW w:w="1315" w:type="dxa"/>
                    </w:tcPr>
                  </w:tcPrChange>
                </w:tcPr>
                <w:p w14:paraId="1C154B17" w14:textId="23C83838" w:rsidR="00EA1DEB" w:rsidRDefault="00EA1DEB" w:rsidP="00EA1DEB">
                  <w:r w:rsidRPr="007A35F7">
                    <w:rPr>
                      <w:rFonts w:ascii="Arial" w:hAnsi="Arial" w:cs="Arial"/>
                    </w:rPr>
                    <w:t>Bonnie</w:t>
                  </w:r>
                </w:p>
              </w:tc>
              <w:tc>
                <w:tcPr>
                  <w:tcW w:w="3924" w:type="dxa"/>
                  <w:tcPrChange w:id="240" w:author="Bonnie Yang [2]" w:date="2023-04-11T16:43:00Z">
                    <w:tcPr>
                      <w:tcW w:w="3924" w:type="dxa"/>
                    </w:tcPr>
                  </w:tcPrChange>
                </w:tcPr>
                <w:p w14:paraId="77EE75FD" w14:textId="2844C907" w:rsidR="00EA1DEB" w:rsidRDefault="00EA1DEB" w:rsidP="00EA1DEB">
                  <w:r w:rsidRPr="00EA1DEB">
                    <w:rPr>
                      <w:rFonts w:ascii="Arial" w:hAnsi="Arial" w:cs="Arial"/>
                    </w:rPr>
                    <w:t>Select version when adding an Item (BOM)</w:t>
                  </w:r>
                </w:p>
              </w:tc>
            </w:tr>
            <w:tr w:rsidR="002A1175" w14:paraId="52E48BA8" w14:textId="77777777" w:rsidTr="00990618">
              <w:trPr>
                <w:jc w:val="center"/>
                <w:trPrChange w:id="241" w:author="Bonnie Yang [2]" w:date="2023-04-11T16:43:00Z">
                  <w:trPr>
                    <w:jc w:val="center"/>
                  </w:trPr>
                </w:trPrChange>
              </w:trPr>
              <w:tc>
                <w:tcPr>
                  <w:tcW w:w="1169" w:type="dxa"/>
                  <w:tcPrChange w:id="242" w:author="Bonnie Yang [2]" w:date="2023-04-11T16:43:00Z">
                    <w:tcPr>
                      <w:tcW w:w="1169" w:type="dxa"/>
                    </w:tcPr>
                  </w:tcPrChange>
                </w:tcPr>
                <w:p w14:paraId="095AB227" w14:textId="3BC06253" w:rsidR="002A1175" w:rsidRDefault="002A1175" w:rsidP="002A1175">
                  <w:r>
                    <w:rPr>
                      <w:rFonts w:hint="eastAsia"/>
                    </w:rPr>
                    <w:t>1</w:t>
                  </w:r>
                  <w:r>
                    <w:t>.5</w:t>
                  </w:r>
                </w:p>
              </w:tc>
              <w:tc>
                <w:tcPr>
                  <w:tcW w:w="1357" w:type="dxa"/>
                  <w:tcPrChange w:id="243" w:author="Bonnie Yang [2]" w:date="2023-04-11T16:43:00Z">
                    <w:tcPr>
                      <w:tcW w:w="1357" w:type="dxa"/>
                    </w:tcPr>
                  </w:tcPrChange>
                </w:tcPr>
                <w:p w14:paraId="77713A10" w14:textId="22B3D303" w:rsidR="002A1175" w:rsidRDefault="002A1175" w:rsidP="002A1175">
                  <w:r>
                    <w:rPr>
                      <w:rFonts w:hint="eastAsia"/>
                    </w:rPr>
                    <w:t>2</w:t>
                  </w:r>
                  <w:r>
                    <w:t>023.3.10</w:t>
                  </w:r>
                </w:p>
              </w:tc>
              <w:tc>
                <w:tcPr>
                  <w:tcW w:w="1315" w:type="dxa"/>
                  <w:tcPrChange w:id="244" w:author="Bonnie Yang [2]" w:date="2023-04-11T16:43:00Z">
                    <w:tcPr>
                      <w:tcW w:w="1315" w:type="dxa"/>
                    </w:tcPr>
                  </w:tcPrChange>
                </w:tcPr>
                <w:p w14:paraId="4DCD64FC" w14:textId="67B2E923" w:rsidR="002A1175" w:rsidRDefault="002A1175" w:rsidP="002A1175">
                  <w:r>
                    <w:t>B</w:t>
                  </w:r>
                  <w:r>
                    <w:rPr>
                      <w:rFonts w:hint="eastAsia"/>
                    </w:rPr>
                    <w:t>onnie</w:t>
                  </w:r>
                </w:p>
              </w:tc>
              <w:tc>
                <w:tcPr>
                  <w:tcW w:w="3924" w:type="dxa"/>
                  <w:tcPrChange w:id="245" w:author="Bonnie Yang [2]" w:date="2023-04-11T16:43:00Z">
                    <w:tcPr>
                      <w:tcW w:w="3924" w:type="dxa"/>
                    </w:tcPr>
                  </w:tcPrChange>
                </w:tcPr>
                <w:p w14:paraId="5BA7E40C" w14:textId="14DD5DCA" w:rsidR="002A1175" w:rsidRPr="005C49CE" w:rsidRDefault="002A1175" w:rsidP="002A1175">
                  <w:r w:rsidRPr="002A1175">
                    <w:t>Auto trigger customization mappings in the line build</w:t>
                  </w:r>
                </w:p>
              </w:tc>
            </w:tr>
            <w:tr w:rsidR="002B1A1D" w14:paraId="4060CCBC" w14:textId="77777777" w:rsidTr="00990618">
              <w:trPr>
                <w:jc w:val="center"/>
                <w:ins w:id="246" w:author="Bonnie Yang [2]" w:date="2023-03-24T12:07:00Z"/>
                <w:trPrChange w:id="247" w:author="Bonnie Yang [2]" w:date="2023-04-11T16:43:00Z">
                  <w:trPr>
                    <w:jc w:val="center"/>
                  </w:trPr>
                </w:trPrChange>
              </w:trPr>
              <w:tc>
                <w:tcPr>
                  <w:tcW w:w="1169" w:type="dxa"/>
                  <w:tcPrChange w:id="248" w:author="Bonnie Yang [2]" w:date="2023-04-11T16:43:00Z">
                    <w:tcPr>
                      <w:tcW w:w="1169" w:type="dxa"/>
                    </w:tcPr>
                  </w:tcPrChange>
                </w:tcPr>
                <w:p w14:paraId="4DF58711" w14:textId="6A173E7A" w:rsidR="002B1A1D" w:rsidRDefault="002B1A1D" w:rsidP="002B1A1D">
                  <w:pPr>
                    <w:rPr>
                      <w:ins w:id="249" w:author="Bonnie Yang" w:date="2023-03-24T12:07:00Z"/>
                    </w:rPr>
                  </w:pPr>
                  <w:ins w:id="250" w:author="Bonnie Yang" w:date="2023-03-24T12:07:00Z">
                    <w:r w:rsidRPr="007A35F7">
                      <w:rPr>
                        <w:rFonts w:ascii="Arial" w:hAnsi="Arial" w:cs="Arial"/>
                      </w:rPr>
                      <w:t>1.</w:t>
                    </w:r>
                    <w:r>
                      <w:rPr>
                        <w:rFonts w:ascii="Arial" w:hAnsi="Arial" w:cs="Arial"/>
                      </w:rPr>
                      <w:t>6</w:t>
                    </w:r>
                  </w:ins>
                </w:p>
              </w:tc>
              <w:tc>
                <w:tcPr>
                  <w:tcW w:w="1357" w:type="dxa"/>
                  <w:tcPrChange w:id="251" w:author="Bonnie Yang [2]" w:date="2023-04-11T16:43:00Z">
                    <w:tcPr>
                      <w:tcW w:w="1357" w:type="dxa"/>
                    </w:tcPr>
                  </w:tcPrChange>
                </w:tcPr>
                <w:p w14:paraId="5F4B7B5A" w14:textId="52CBDD64" w:rsidR="002B1A1D" w:rsidRDefault="002B1A1D" w:rsidP="002B1A1D">
                  <w:pPr>
                    <w:rPr>
                      <w:ins w:id="252" w:author="Bonnie Yang" w:date="2023-03-24T12:07:00Z"/>
                    </w:rPr>
                  </w:pPr>
                  <w:ins w:id="253" w:author="Bonnie Yang" w:date="2023-03-24T12:07:00Z">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3</w:t>
                    </w:r>
                    <w:r w:rsidRPr="007A35F7">
                      <w:rPr>
                        <w:rFonts w:ascii="Arial" w:hAnsi="Arial" w:cs="Arial"/>
                      </w:rPr>
                      <w:t>.</w:t>
                    </w:r>
                    <w:r>
                      <w:rPr>
                        <w:rFonts w:ascii="Arial" w:hAnsi="Arial" w:cs="Arial"/>
                      </w:rPr>
                      <w:t>22</w:t>
                    </w:r>
                  </w:ins>
                </w:p>
              </w:tc>
              <w:tc>
                <w:tcPr>
                  <w:tcW w:w="1315" w:type="dxa"/>
                  <w:tcPrChange w:id="254" w:author="Bonnie Yang [2]" w:date="2023-04-11T16:43:00Z">
                    <w:tcPr>
                      <w:tcW w:w="1315" w:type="dxa"/>
                    </w:tcPr>
                  </w:tcPrChange>
                </w:tcPr>
                <w:p w14:paraId="6DC82647" w14:textId="71F9193F" w:rsidR="002B1A1D" w:rsidRDefault="002B1A1D" w:rsidP="002B1A1D">
                  <w:pPr>
                    <w:rPr>
                      <w:ins w:id="255" w:author="Bonnie Yang" w:date="2023-03-24T12:07:00Z"/>
                    </w:rPr>
                  </w:pPr>
                  <w:ins w:id="256" w:author="Bonnie Yang" w:date="2023-03-24T12:07:00Z">
                    <w:r w:rsidRPr="007A35F7">
                      <w:rPr>
                        <w:rFonts w:ascii="Arial" w:hAnsi="Arial" w:cs="Arial"/>
                      </w:rPr>
                      <w:t>Bonnie</w:t>
                    </w:r>
                  </w:ins>
                </w:p>
              </w:tc>
              <w:tc>
                <w:tcPr>
                  <w:tcW w:w="3924" w:type="dxa"/>
                  <w:tcPrChange w:id="257" w:author="Bonnie Yang [2]" w:date="2023-04-11T16:43:00Z">
                    <w:tcPr>
                      <w:tcW w:w="3924" w:type="dxa"/>
                    </w:tcPr>
                  </w:tcPrChange>
                </w:tcPr>
                <w:p w14:paraId="327151ED" w14:textId="7C4A7082" w:rsidR="002B1A1D" w:rsidRPr="002A1175" w:rsidRDefault="002B1A1D" w:rsidP="002B1A1D">
                  <w:pPr>
                    <w:rPr>
                      <w:ins w:id="258" w:author="Bonnie Yang" w:date="2023-03-24T12:07:00Z"/>
                    </w:rPr>
                  </w:pPr>
                  <w:ins w:id="259" w:author="Bonnie Yang" w:date="2023-03-24T12:07:00Z">
                    <w:r w:rsidRPr="00794610">
                      <w:rPr>
                        <w:rFonts w:ascii="Arial" w:hAnsi="Arial" w:cs="Arial"/>
                      </w:rPr>
                      <w:t>Accurate Recipe Costs in Cookbook</w:t>
                    </w:r>
                  </w:ins>
                </w:p>
              </w:tc>
            </w:tr>
          </w:tbl>
          <w:p w14:paraId="24CE8A11" w14:textId="77777777" w:rsidR="000A10A1" w:rsidRDefault="000A10A1" w:rsidP="004677EE"/>
        </w:tc>
      </w:tr>
      <w:tr w:rsidR="000A10A1" w:rsidRPr="00452515" w14:paraId="6A4A9C4F" w14:textId="77777777" w:rsidTr="00990618">
        <w:tc>
          <w:tcPr>
            <w:tcW w:w="10197" w:type="dxa"/>
            <w:tcPrChange w:id="260" w:author="Bonnie Yang [2]" w:date="2023-04-11T16:43:00Z">
              <w:tcPr>
                <w:tcW w:w="8008" w:type="dxa"/>
                <w:gridSpan w:val="2"/>
              </w:tcPr>
            </w:tcPrChange>
          </w:tcPr>
          <w:p w14:paraId="109975D8" w14:textId="77777777" w:rsidR="000A10A1" w:rsidRPr="00452515" w:rsidRDefault="000A10A1" w:rsidP="004677EE">
            <w:r w:rsidRPr="00E97505">
              <w:rPr>
                <w:rStyle w:val="Strong"/>
              </w:rPr>
              <w:t>Stakeholder:</w:t>
            </w:r>
            <w:r w:rsidRPr="00452515">
              <w:t xml:space="preserve"> </w:t>
            </w:r>
            <w:r>
              <w:t>User with privilege</w:t>
            </w:r>
          </w:p>
        </w:tc>
      </w:tr>
      <w:tr w:rsidR="000A10A1" w:rsidRPr="00452515" w14:paraId="2C1ECD65" w14:textId="77777777" w:rsidTr="00990618">
        <w:tc>
          <w:tcPr>
            <w:tcW w:w="10197" w:type="dxa"/>
            <w:tcPrChange w:id="261" w:author="Bonnie Yang [2]" w:date="2023-04-11T16:43:00Z">
              <w:tcPr>
                <w:tcW w:w="8008" w:type="dxa"/>
                <w:gridSpan w:val="2"/>
              </w:tcPr>
            </w:tcPrChange>
          </w:tcPr>
          <w:p w14:paraId="4B5B6F6B" w14:textId="77777777" w:rsidR="000A10A1" w:rsidRPr="00E97505" w:rsidRDefault="000A10A1" w:rsidP="004677EE">
            <w:pPr>
              <w:rPr>
                <w:rStyle w:val="Strong"/>
              </w:rPr>
            </w:pPr>
            <w:r w:rsidRPr="00E97505">
              <w:rPr>
                <w:rStyle w:val="Strong"/>
              </w:rPr>
              <w:t xml:space="preserve">Pre-Condition: </w:t>
            </w:r>
          </w:p>
          <w:p w14:paraId="0DCE4B38" w14:textId="77777777" w:rsidR="000A10A1" w:rsidRDefault="000A10A1" w:rsidP="004677EE">
            <w:pPr>
              <w:rPr>
                <w:rFonts w:ascii="Arial" w:hAnsi="Arial" w:cs="Arial"/>
                <w:sz w:val="20"/>
                <w:szCs w:val="20"/>
              </w:rPr>
            </w:pPr>
            <w:r>
              <w:t>The user goes to the page</w:t>
            </w:r>
            <w:r w:rsidRPr="00DD3CB0">
              <w:rPr>
                <w:rFonts w:ascii="Arial" w:hAnsi="Arial" w:cs="Arial"/>
                <w:sz w:val="20"/>
                <w:szCs w:val="20"/>
              </w:rPr>
              <w:t xml:space="preserve"> </w:t>
            </w:r>
          </w:p>
          <w:p w14:paraId="3E2853AC" w14:textId="752F39AC" w:rsidR="000A10A1" w:rsidRPr="00DD3CB0" w:rsidRDefault="000A10A1" w:rsidP="004677EE">
            <w:pPr>
              <w:rPr>
                <w:rFonts w:ascii="Arial" w:hAnsi="Arial" w:cs="Arial"/>
                <w:sz w:val="20"/>
                <w:szCs w:val="20"/>
              </w:rPr>
            </w:pPr>
          </w:p>
        </w:tc>
      </w:tr>
      <w:tr w:rsidR="000A10A1" w:rsidRPr="00452515" w14:paraId="770E58A4" w14:textId="77777777" w:rsidTr="00990618">
        <w:tc>
          <w:tcPr>
            <w:tcW w:w="10197" w:type="dxa"/>
            <w:tcPrChange w:id="262" w:author="Bonnie Yang [2]" w:date="2023-04-11T16:43:00Z">
              <w:tcPr>
                <w:tcW w:w="8008" w:type="dxa"/>
                <w:gridSpan w:val="2"/>
              </w:tcPr>
            </w:tcPrChange>
          </w:tcPr>
          <w:p w14:paraId="34BA625A" w14:textId="06D2CE4C" w:rsidR="000A10A1" w:rsidRPr="00E97505" w:rsidRDefault="000A10A1" w:rsidP="004677EE">
            <w:pPr>
              <w:rPr>
                <w:rStyle w:val="Strong"/>
              </w:rPr>
            </w:pPr>
            <w:r w:rsidRPr="00E97505">
              <w:rPr>
                <w:rStyle w:val="Strong"/>
                <w:rFonts w:hint="eastAsia"/>
              </w:rPr>
              <w:t>Main Scenario:</w:t>
            </w:r>
            <w:r w:rsidR="00897E02">
              <w:rPr>
                <w:rStyle w:val="Strong"/>
              </w:rPr>
              <w:t xml:space="preserve"> BOM Card</w:t>
            </w:r>
          </w:p>
          <w:p w14:paraId="589D520A" w14:textId="4D62AFD3" w:rsidR="000A10A1" w:rsidRDefault="0040456D" w:rsidP="00063812">
            <w:pPr>
              <w:pStyle w:val="ListParagraph"/>
              <w:numPr>
                <w:ilvl w:val="0"/>
                <w:numId w:val="455"/>
              </w:numPr>
            </w:pPr>
            <w:r>
              <w:rPr>
                <w:rFonts w:hint="eastAsia"/>
              </w:rPr>
              <w:t>D</w:t>
            </w:r>
            <w:r>
              <w:t>isplay ‘</w:t>
            </w:r>
            <w:r>
              <w:rPr>
                <w:rFonts w:hint="eastAsia"/>
              </w:rPr>
              <w:t>B</w:t>
            </w:r>
            <w:r>
              <w:t>OM’ card in ‘ERP Item Information’ tab in item detail page</w:t>
            </w:r>
            <w:r w:rsidR="003F3422">
              <w:t xml:space="preserve"> (exclude ingredient/non-food item) </w:t>
            </w:r>
          </w:p>
          <w:p w14:paraId="6108EB6E" w14:textId="77777777" w:rsidR="00E5558E" w:rsidRDefault="00E5558E">
            <w:pPr>
              <w:pStyle w:val="ListParagraph"/>
              <w:numPr>
                <w:ilvl w:val="0"/>
                <w:numId w:val="455"/>
              </w:numPr>
            </w:pPr>
            <w:r>
              <w:t xml:space="preserve">Display a toggle for truck item on BOM card on version level. </w:t>
            </w:r>
          </w:p>
          <w:p w14:paraId="3367C030" w14:textId="2573E866" w:rsidR="00AC48AC" w:rsidRDefault="00E5558E">
            <w:pPr>
              <w:pStyle w:val="ListParagraph"/>
              <w:numPr>
                <w:ilvl w:val="0"/>
                <w:numId w:val="455"/>
              </w:numPr>
            </w:pPr>
            <w:r>
              <w:t>If toggle is False</w:t>
            </w:r>
            <w:proofErr w:type="gramStart"/>
            <w:r>
              <w:t>=‘</w:t>
            </w:r>
            <w:proofErr w:type="gramEnd"/>
            <w:r>
              <w:t xml:space="preserve">Required BOM’, True=’No BOM’. Default to ‘Required BOM’. </w:t>
            </w:r>
            <w:proofErr w:type="gramStart"/>
            <w:r>
              <w:t>User</w:t>
            </w:r>
            <w:proofErr w:type="gramEnd"/>
            <w:r>
              <w:t xml:space="preserve"> can edit it manually. </w:t>
            </w:r>
            <w:r>
              <w:rPr>
                <w:noProof/>
              </w:rPr>
              <w:drawing>
                <wp:inline distT="0" distB="0" distL="0" distR="0" wp14:anchorId="0BBA47D2" wp14:editId="04620468">
                  <wp:extent cx="6866667" cy="1333333"/>
                  <wp:effectExtent l="0" t="0" r="0" b="63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66667" cy="1333333"/>
                          </a:xfrm>
                          <a:prstGeom prst="rect">
                            <a:avLst/>
                          </a:prstGeom>
                        </pic:spPr>
                      </pic:pic>
                    </a:graphicData>
                  </a:graphic>
                </wp:inline>
              </w:drawing>
            </w:r>
          </w:p>
          <w:p w14:paraId="0BF8C17D" w14:textId="4E372CE8" w:rsidR="00E5558E" w:rsidRDefault="00E5558E">
            <w:pPr>
              <w:pStyle w:val="ListParagraph"/>
              <w:numPr>
                <w:ilvl w:val="0"/>
                <w:numId w:val="455"/>
              </w:numPr>
            </w:pPr>
            <w:r>
              <w:t xml:space="preserve">The same permission of </w:t>
            </w:r>
            <w:proofErr w:type="gramStart"/>
            <w:r>
              <w:t>edit ‘</w:t>
            </w:r>
            <w:proofErr w:type="gramEnd"/>
            <w:r w:rsidR="00B7038C">
              <w:t>Create BOM</w:t>
            </w:r>
            <w:r>
              <w:t>’.</w:t>
            </w:r>
          </w:p>
          <w:p w14:paraId="06910B2B" w14:textId="51194A7C" w:rsidR="00E5558E" w:rsidRDefault="00E5558E">
            <w:pPr>
              <w:pStyle w:val="ListParagraph"/>
              <w:numPr>
                <w:ilvl w:val="0"/>
                <w:numId w:val="455"/>
              </w:numPr>
            </w:pPr>
            <w:r>
              <w:rPr>
                <w:rFonts w:hint="eastAsia"/>
              </w:rPr>
              <w:t>I</w:t>
            </w:r>
            <w:r>
              <w:t xml:space="preserve">f user turns the toggle into ‘True’ (No BOM), hide the BOM </w:t>
            </w:r>
            <w:proofErr w:type="gramStart"/>
            <w:r>
              <w:t>table</w:t>
            </w:r>
            <w:r w:rsidR="006B3C43">
              <w:t>,</w:t>
            </w:r>
            <w:r>
              <w:t xml:space="preserve"> ‘</w:t>
            </w:r>
            <w:proofErr w:type="gramEnd"/>
            <w:r>
              <w:t xml:space="preserve">Add’/’Edit’ </w:t>
            </w:r>
            <w:r w:rsidR="006B3C43">
              <w:t>and ‘</w:t>
            </w:r>
            <w:r w:rsidR="006B3C43" w:rsidRPr="006B3C43">
              <w:t>Edit Critical Components</w:t>
            </w:r>
            <w:r w:rsidR="006B3C43">
              <w:t xml:space="preserve">’ </w:t>
            </w:r>
            <w:r>
              <w:t>button of BOM card.</w:t>
            </w:r>
          </w:p>
          <w:p w14:paraId="2434B3DD" w14:textId="371B42B6" w:rsidR="0012698D" w:rsidRDefault="0012698D" w:rsidP="0012698D">
            <w:pPr>
              <w:pStyle w:val="ListParagraph"/>
              <w:numPr>
                <w:ilvl w:val="0"/>
                <w:numId w:val="455"/>
              </w:numPr>
            </w:pPr>
            <w:r>
              <w:rPr>
                <w:rFonts w:hint="eastAsia"/>
              </w:rPr>
              <w:t>W</w:t>
            </w:r>
            <w:r>
              <w:t xml:space="preserve">hen user tries to change the value of ‘toggle’, display a warning message ‘Are you </w:t>
            </w:r>
            <w:proofErr w:type="gramStart"/>
            <w:r>
              <w:t xml:space="preserve">sure  </w:t>
            </w:r>
            <w:r w:rsidRPr="0012698D">
              <w:t>The</w:t>
            </w:r>
            <w:proofErr w:type="gramEnd"/>
            <w:r w:rsidRPr="0012698D">
              <w:t xml:space="preserve"> inventory of an NO BOM truck item will be calculated by its customization item. </w:t>
            </w:r>
            <w:r w:rsidR="00406355">
              <w:t xml:space="preserve">While marking the item as No BOM, we will clear BOM data if BOM data exists. </w:t>
            </w:r>
            <w:r w:rsidRPr="0012698D">
              <w:t>Are you sure you want to mark this item as NO BOM?</w:t>
            </w:r>
            <w:r>
              <w:t xml:space="preserve">’  Action: Cancel: close the warning and </w:t>
            </w:r>
            <w:r w:rsidR="00406355">
              <w:t>cancel</w:t>
            </w:r>
            <w:r>
              <w:t xml:space="preserve"> the action. Continue: save the change. And display success message ‘Successfully saved the change.’</w:t>
            </w:r>
          </w:p>
          <w:p w14:paraId="147D61C8" w14:textId="48A2642D" w:rsidR="00C672A4" w:rsidRDefault="00E5558E" w:rsidP="00C672A4">
            <w:pPr>
              <w:pStyle w:val="ListParagraph"/>
              <w:numPr>
                <w:ilvl w:val="0"/>
                <w:numId w:val="455"/>
              </w:numPr>
            </w:pPr>
            <w:r>
              <w:rPr>
                <w:rFonts w:hint="eastAsia"/>
              </w:rPr>
              <w:lastRenderedPageBreak/>
              <w:t>I</w:t>
            </w:r>
            <w:r>
              <w:t>f user has created BOM line, then user turns the toggle into Truce (No BOM), we w</w:t>
            </w:r>
            <w:r w:rsidR="00406355">
              <w:t>ill</w:t>
            </w:r>
            <w:r>
              <w:t xml:space="preserve"> clear the existing BOM data</w:t>
            </w:r>
            <w:r w:rsidR="00C672A4">
              <w:t>. When user exports item from ‘Truck Item Export’ we should exclude ‘BOM’ data of which toggle is true (No BOM).</w:t>
            </w:r>
          </w:p>
          <w:p w14:paraId="0872D63C" w14:textId="260EE9E5" w:rsidR="00C672A4" w:rsidRDefault="00C672A4" w:rsidP="00C6561A">
            <w:pPr>
              <w:pStyle w:val="ListParagraph"/>
              <w:numPr>
                <w:ilvl w:val="0"/>
                <w:numId w:val="455"/>
              </w:numPr>
            </w:pPr>
            <w:r>
              <w:rPr>
                <w:rFonts w:hint="eastAsia"/>
              </w:rPr>
              <w:t>I</w:t>
            </w:r>
            <w:r>
              <w:t>f user has set a BOM item as customization item</w:t>
            </w:r>
            <w:r w:rsidR="00C6561A">
              <w:t xml:space="preserve"> or mapped in line build</w:t>
            </w:r>
            <w:r>
              <w:t>, we should keep it in customization function</w:t>
            </w:r>
            <w:r w:rsidR="00C6561A">
              <w:t xml:space="preserve"> or in line build</w:t>
            </w:r>
            <w:r>
              <w:t xml:space="preserve">, </w:t>
            </w:r>
            <w:proofErr w:type="gramStart"/>
            <w:r>
              <w:t>thought</w:t>
            </w:r>
            <w:proofErr w:type="gramEnd"/>
            <w:r>
              <w:t xml:space="preserve"> use has turned the toggle into Truce (No BOM)</w:t>
            </w:r>
            <w:r w:rsidR="00C6561A">
              <w:t xml:space="preserve">. </w:t>
            </w:r>
            <w:r>
              <w:t xml:space="preserve">However, when user edits customization, user cannot get BOM line item in the dropdown list of the mapped item in edition of </w:t>
            </w:r>
            <w:r w:rsidR="00C6561A">
              <w:t>line build</w:t>
            </w:r>
            <w:r>
              <w:t xml:space="preserve"> page</w:t>
            </w:r>
            <w:r w:rsidR="00C6561A">
              <w:t>.</w:t>
            </w:r>
          </w:p>
          <w:p w14:paraId="14C19B31" w14:textId="1ED76355" w:rsidR="00C6561A" w:rsidRDefault="00C6561A" w:rsidP="00063812">
            <w:pPr>
              <w:pStyle w:val="ListParagraph"/>
              <w:ind w:left="420"/>
            </w:pPr>
            <w:r>
              <w:rPr>
                <w:noProof/>
              </w:rPr>
              <w:drawing>
                <wp:inline distT="0" distB="0" distL="0" distR="0" wp14:anchorId="480A657B" wp14:editId="51E402F6">
                  <wp:extent cx="3261643" cy="2438611"/>
                  <wp:effectExtent l="0" t="0" r="0" b="0"/>
                  <wp:docPr id="2011944523" name="图片 2011944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61643" cy="2438611"/>
                          </a:xfrm>
                          <a:prstGeom prst="rect">
                            <a:avLst/>
                          </a:prstGeom>
                        </pic:spPr>
                      </pic:pic>
                    </a:graphicData>
                  </a:graphic>
                </wp:inline>
              </w:drawing>
            </w:r>
          </w:p>
          <w:p w14:paraId="3198986F" w14:textId="3E788AD6" w:rsidR="00C56869" w:rsidRDefault="00127924" w:rsidP="00063812">
            <w:pPr>
              <w:pStyle w:val="ListParagraph"/>
              <w:ind w:left="420"/>
            </w:pPr>
            <w:r>
              <w:rPr>
                <w:noProof/>
              </w:rPr>
              <w:drawing>
                <wp:inline distT="0" distB="0" distL="0" distR="0" wp14:anchorId="13E4A63B" wp14:editId="0E1991D9">
                  <wp:extent cx="5058410" cy="2199114"/>
                  <wp:effectExtent l="0" t="0" r="8890" b="0"/>
                  <wp:docPr id="2011944661" name="图片 2011944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69106" cy="2203764"/>
                          </a:xfrm>
                          <a:prstGeom prst="rect">
                            <a:avLst/>
                          </a:prstGeom>
                        </pic:spPr>
                      </pic:pic>
                    </a:graphicData>
                  </a:graphic>
                </wp:inline>
              </w:drawing>
            </w:r>
          </w:p>
          <w:p w14:paraId="37AD6FB5" w14:textId="1D658B5B" w:rsidR="006026CD" w:rsidRDefault="006026CD" w:rsidP="006026CD">
            <w:pPr>
              <w:pStyle w:val="ListParagraph"/>
              <w:numPr>
                <w:ilvl w:val="0"/>
                <w:numId w:val="455"/>
              </w:numPr>
            </w:pPr>
            <w:r>
              <w:rPr>
                <w:rFonts w:hint="eastAsia"/>
              </w:rPr>
              <w:t>W</w:t>
            </w:r>
            <w:r>
              <w:t>hen displaying component/BOM line nest structures, check:</w:t>
            </w:r>
          </w:p>
          <w:p w14:paraId="09C21177" w14:textId="77777777" w:rsidR="006026CD" w:rsidRDefault="006026CD" w:rsidP="00063812">
            <w:pPr>
              <w:pStyle w:val="ListParagraph"/>
              <w:numPr>
                <w:ilvl w:val="0"/>
                <w:numId w:val="1665"/>
              </w:numPr>
            </w:pPr>
            <w:r>
              <w:t xml:space="preserve">If the main item’s version is active, get the version of all its nest components/sub BOM line which is active </w:t>
            </w:r>
            <w:proofErr w:type="gramStart"/>
            <w:r>
              <w:t>at the moment</w:t>
            </w:r>
            <w:proofErr w:type="gramEnd"/>
            <w:r>
              <w:t xml:space="preserve"> of when user views the card.</w:t>
            </w:r>
          </w:p>
          <w:p w14:paraId="7EC09309" w14:textId="77155DF2" w:rsidR="006026CD" w:rsidRDefault="006026CD" w:rsidP="00063812">
            <w:pPr>
              <w:pStyle w:val="ListParagraph"/>
              <w:numPr>
                <w:ilvl w:val="0"/>
                <w:numId w:val="1665"/>
              </w:numPr>
            </w:pPr>
            <w:r>
              <w:t xml:space="preserve">If the main item’s version will take effect in future, get the version of all its nest components/sub BOM line which will take active </w:t>
            </w:r>
            <w:proofErr w:type="gramStart"/>
            <w:r>
              <w:t>at the moment</w:t>
            </w:r>
            <w:proofErr w:type="gramEnd"/>
            <w:r>
              <w:t xml:space="preserve"> of ‘effective start time’ of the main item’s version.</w:t>
            </w:r>
          </w:p>
          <w:p w14:paraId="13408F16" w14:textId="263DF3D7" w:rsidR="009A58D9" w:rsidRDefault="002830BB" w:rsidP="009A58D9">
            <w:pPr>
              <w:pStyle w:val="ListParagraph"/>
              <w:numPr>
                <w:ilvl w:val="0"/>
                <w:numId w:val="455"/>
              </w:numPr>
            </w:pPr>
            <w:r>
              <w:lastRenderedPageBreak/>
              <w:t xml:space="preserve">If a </w:t>
            </w:r>
            <w:r w:rsidR="00693D24">
              <w:t>high-level</w:t>
            </w:r>
            <w:r>
              <w:t xml:space="preserve"> item includes a sub item which has two available versions (V1 and V2) in the effective </w:t>
            </w:r>
            <w:proofErr w:type="gramStart"/>
            <w:r>
              <w:t>time period</w:t>
            </w:r>
            <w:proofErr w:type="gramEnd"/>
            <w:r>
              <w:t xml:space="preserve"> of the </w:t>
            </w:r>
            <w:proofErr w:type="gramStart"/>
            <w:r>
              <w:t>high level</w:t>
            </w:r>
            <w:proofErr w:type="gramEnd"/>
            <w:r>
              <w:t xml:space="preserve"> item, as time elapses, when the next version of sub item takes effect (means change from V1 to V2), </w:t>
            </w:r>
            <w:r w:rsidR="00C509C2">
              <w:t xml:space="preserve">we will auto update the BOM line data. </w:t>
            </w:r>
            <w:proofErr w:type="gramStart"/>
            <w:r w:rsidR="00693D24">
              <w:t>At the moment</w:t>
            </w:r>
            <w:proofErr w:type="gramEnd"/>
            <w:r w:rsidR="00693D24">
              <w:t>, w</w:t>
            </w:r>
            <w:r w:rsidR="00C509C2">
              <w:t xml:space="preserve">e should keep the qty of sub item which </w:t>
            </w:r>
            <w:proofErr w:type="gramStart"/>
            <w:r w:rsidR="00C509C2">
              <w:t>entered</w:t>
            </w:r>
            <w:proofErr w:type="gramEnd"/>
            <w:r w:rsidR="00C509C2">
              <w:t xml:space="preserve"> by user and update the BOM unit according to the new version (V2).</w:t>
            </w:r>
            <w:r>
              <w:t xml:space="preserve"> </w:t>
            </w:r>
          </w:p>
          <w:p w14:paraId="4EFA0459" w14:textId="44A63EFB" w:rsidR="006512A2" w:rsidRDefault="006512A2" w:rsidP="00063812">
            <w:pPr>
              <w:pStyle w:val="ListParagraph"/>
              <w:numPr>
                <w:ilvl w:val="0"/>
                <w:numId w:val="455"/>
              </w:numPr>
            </w:pPr>
            <w:r>
              <w:rPr>
                <w:rFonts w:hint="eastAsia"/>
              </w:rPr>
              <w:t>I</w:t>
            </w:r>
            <w:r>
              <w:t>f BOM hasn’t been created, display a BOM card with ‘None’ and ‘+ Add’ button. Like this:</w:t>
            </w:r>
          </w:p>
          <w:p w14:paraId="31FC30A2" w14:textId="7EAFA11C" w:rsidR="00FB4EA3" w:rsidRDefault="006512A2" w:rsidP="00063812">
            <w:r>
              <w:rPr>
                <w:noProof/>
              </w:rPr>
              <w:drawing>
                <wp:inline distT="0" distB="0" distL="0" distR="0" wp14:anchorId="38DDA9E8" wp14:editId="4BA95A8E">
                  <wp:extent cx="5281612" cy="1025192"/>
                  <wp:effectExtent l="0" t="0" r="0" b="381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94091" cy="1027614"/>
                          </a:xfrm>
                          <a:prstGeom prst="rect">
                            <a:avLst/>
                          </a:prstGeom>
                        </pic:spPr>
                      </pic:pic>
                    </a:graphicData>
                  </a:graphic>
                </wp:inline>
              </w:drawing>
            </w:r>
          </w:p>
          <w:p w14:paraId="7747FE2B" w14:textId="0FFE7178" w:rsidR="006512A2" w:rsidRDefault="006512A2">
            <w:pPr>
              <w:pStyle w:val="ListParagraph"/>
              <w:numPr>
                <w:ilvl w:val="0"/>
                <w:numId w:val="455"/>
              </w:numPr>
            </w:pPr>
            <w:r>
              <w:rPr>
                <w:rFonts w:hint="eastAsia"/>
              </w:rPr>
              <w:t>I</w:t>
            </w:r>
            <w:r>
              <w:t>f BOM has been created, display like this:</w:t>
            </w:r>
          </w:p>
          <w:p w14:paraId="2F53CD4E" w14:textId="55A37C84" w:rsidR="0073290E" w:rsidRDefault="0073290E" w:rsidP="005202C9">
            <w:r>
              <w:rPr>
                <w:noProof/>
              </w:rPr>
              <w:drawing>
                <wp:inline distT="0" distB="0" distL="0" distR="0" wp14:anchorId="7D8B16BA" wp14:editId="7AE148A0">
                  <wp:extent cx="5731510" cy="1238885"/>
                  <wp:effectExtent l="0" t="0" r="2540" b="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1238885"/>
                          </a:xfrm>
                          <a:prstGeom prst="rect">
                            <a:avLst/>
                          </a:prstGeom>
                        </pic:spPr>
                      </pic:pic>
                    </a:graphicData>
                  </a:graphic>
                </wp:inline>
              </w:drawing>
            </w:r>
          </w:p>
          <w:p w14:paraId="15B650DC" w14:textId="685C3F25" w:rsidR="006512A2" w:rsidRPr="006512A2" w:rsidRDefault="006512A2" w:rsidP="005202C9"/>
          <w:p w14:paraId="1E08C6B1" w14:textId="19B6076F" w:rsidR="0040456D" w:rsidRDefault="0040456D" w:rsidP="005202C9">
            <w:pPr>
              <w:pStyle w:val="ListParagraph"/>
              <w:numPr>
                <w:ilvl w:val="0"/>
                <w:numId w:val="455"/>
              </w:numPr>
            </w:pPr>
            <w:r>
              <w:t>Heading: BOM with icon.</w:t>
            </w:r>
          </w:p>
          <w:p w14:paraId="10A764AD" w14:textId="1C1AD992" w:rsidR="0040456D" w:rsidRDefault="0040456D">
            <w:pPr>
              <w:pStyle w:val="ListParagraph"/>
              <w:numPr>
                <w:ilvl w:val="0"/>
                <w:numId w:val="455"/>
              </w:numPr>
            </w:pPr>
            <w:r>
              <w:t>Display fields 'BOM ID’, ‘BOM Name’</w:t>
            </w:r>
            <w:r w:rsidR="005A4BF6">
              <w:t xml:space="preserve">, </w:t>
            </w:r>
            <w:del w:id="263" w:author="Bonnie Yang" w:date="2023-04-11T10:53:00Z">
              <w:r w:rsidR="005A4BF6" w:rsidDel="00BC42EB">
                <w:delText>‘Isactive’</w:delText>
              </w:r>
              <w:r w:rsidDel="00BC42EB">
                <w:delText xml:space="preserve"> </w:delText>
              </w:r>
            </w:del>
            <w:r>
              <w:t>on the left column, display ‘</w:t>
            </w:r>
            <w:proofErr w:type="spellStart"/>
            <w:r>
              <w:t>FormulaBatchSize</w:t>
            </w:r>
            <w:proofErr w:type="spellEnd"/>
            <w:r>
              <w:t>’ and ‘Last Updated’ on the right column.</w:t>
            </w:r>
          </w:p>
          <w:p w14:paraId="187D9E19" w14:textId="77777777" w:rsidR="0073290E" w:rsidRDefault="0073290E" w:rsidP="0073290E">
            <w:pPr>
              <w:pStyle w:val="ListParagraph"/>
              <w:numPr>
                <w:ilvl w:val="0"/>
                <w:numId w:val="455"/>
              </w:numPr>
            </w:pPr>
            <w:r>
              <w:rPr>
                <w:rFonts w:hint="eastAsia"/>
              </w:rPr>
              <w:t>D</w:t>
            </w:r>
            <w:r>
              <w:t>isplay version column at the right of name column for all nested sub item.</w:t>
            </w:r>
          </w:p>
          <w:p w14:paraId="1CD9868B" w14:textId="284DE6B7" w:rsidR="0073290E" w:rsidRDefault="0073290E" w:rsidP="005202C9">
            <w:pPr>
              <w:pStyle w:val="ListParagraph"/>
              <w:ind w:left="420"/>
            </w:pPr>
            <w:r>
              <w:t>'Version'</w:t>
            </w:r>
            <w:proofErr w:type="gramStart"/>
            <w:r>
              <w:t>:  combine</w:t>
            </w:r>
            <w:proofErr w:type="gramEnd"/>
            <w:r>
              <w:t xml:space="preserve"> version </w:t>
            </w:r>
            <w:r w:rsidR="000078E4">
              <w:t>number</w:t>
            </w:r>
            <w:r>
              <w:t xml:space="preserve"> and version status in a column, e.g</w:t>
            </w:r>
            <w:proofErr w:type="gramStart"/>
            <w:r>
              <w:t>., ‘</w:t>
            </w:r>
            <w:proofErr w:type="gramEnd"/>
            <w:r>
              <w:t>V1 (Final)'.</w:t>
            </w:r>
          </w:p>
          <w:p w14:paraId="05DD9491" w14:textId="737D7215" w:rsidR="005A4BF6" w:rsidRDefault="005A4BF6">
            <w:pPr>
              <w:pStyle w:val="ListParagraph"/>
              <w:numPr>
                <w:ilvl w:val="0"/>
                <w:numId w:val="455"/>
              </w:numPr>
            </w:pPr>
            <w:del w:id="264" w:author="Bonnie Yang" w:date="2023-04-11T10:56:00Z">
              <w:r w:rsidDel="00BC42EB">
                <w:rPr>
                  <w:rFonts w:hint="eastAsia"/>
                </w:rPr>
                <w:delText>Dis</w:delText>
              </w:r>
              <w:r w:rsidDel="00BC42EB">
                <w:delText>play tooltip of</w:delText>
              </w:r>
            </w:del>
            <w:r>
              <w:t xml:space="preserve"> ‘</w:t>
            </w:r>
            <w:proofErr w:type="spellStart"/>
            <w:r>
              <w:t>Isactive</w:t>
            </w:r>
            <w:proofErr w:type="spellEnd"/>
            <w:r>
              <w:t xml:space="preserve">’: </w:t>
            </w:r>
            <w:r w:rsidRPr="005A4BF6">
              <w:t>Dynamics allows formulas to have overlapping date ranges. Determines the ‘allowed’ formula in Dynamics.</w:t>
            </w:r>
            <w:r>
              <w:t xml:space="preserve"> </w:t>
            </w:r>
            <w:ins w:id="265" w:author="Bonnie Yang" w:date="2023-04-11T10:56:00Z">
              <w:r w:rsidR="00BC42EB">
                <w:t xml:space="preserve">We should not </w:t>
              </w:r>
            </w:ins>
            <w:ins w:id="266" w:author="Bonnie Yang" w:date="2023-04-11T10:57:00Z">
              <w:r w:rsidR="00BC42EB">
                <w:t xml:space="preserve">show it in BOM </w:t>
              </w:r>
              <w:proofErr w:type="gramStart"/>
              <w:r w:rsidR="00BC42EB">
                <w:t>card</w:t>
              </w:r>
              <w:proofErr w:type="gramEnd"/>
              <w:r w:rsidR="00BC42EB">
                <w:t>, and we should not show it as user creates/edits BOM.</w:t>
              </w:r>
            </w:ins>
          </w:p>
          <w:p w14:paraId="7BEF51C8" w14:textId="4DB24A6E" w:rsidR="00714FD7" w:rsidRDefault="00714FD7" w:rsidP="005202C9">
            <w:pPr>
              <w:pStyle w:val="ListParagraph"/>
              <w:numPr>
                <w:ilvl w:val="0"/>
                <w:numId w:val="455"/>
              </w:numPr>
            </w:pPr>
            <w:r>
              <w:rPr>
                <w:rFonts w:hint="eastAsia"/>
              </w:rPr>
              <w:t>I</w:t>
            </w:r>
            <w:r>
              <w:t>f a version is expired, ‘</w:t>
            </w:r>
            <w:proofErr w:type="spellStart"/>
            <w:r>
              <w:t>Isactive</w:t>
            </w:r>
            <w:proofErr w:type="spellEnd"/>
            <w:r>
              <w:t>’ must be ‘No’. Else, the ‘</w:t>
            </w:r>
            <w:proofErr w:type="spellStart"/>
            <w:r>
              <w:t>Isactive</w:t>
            </w:r>
            <w:proofErr w:type="spellEnd"/>
            <w:r>
              <w:t>’ must be ‘Yes’.</w:t>
            </w:r>
          </w:p>
          <w:p w14:paraId="666FAFB4" w14:textId="1B57215C" w:rsidR="0040456D" w:rsidRDefault="0040456D" w:rsidP="005202C9">
            <w:pPr>
              <w:pStyle w:val="ListParagraph"/>
              <w:numPr>
                <w:ilvl w:val="0"/>
                <w:numId w:val="455"/>
              </w:numPr>
            </w:pPr>
            <w:r>
              <w:rPr>
                <w:rFonts w:hint="eastAsia"/>
              </w:rPr>
              <w:t>D</w:t>
            </w:r>
            <w:r>
              <w:t>isplay BOM table underneath above fields. Display columns ‘</w:t>
            </w:r>
            <w:del w:id="267" w:author="Bonnie Yang" w:date="2023-03-24T12:09:00Z">
              <w:r w:rsidDel="002B1A1D">
                <w:delText>Line Number</w:delText>
              </w:r>
            </w:del>
            <w:ins w:id="268" w:author="Bonnie Yang" w:date="2023-03-24T12:09:00Z">
              <w:r w:rsidR="002B1A1D">
                <w:t>#</w:t>
              </w:r>
            </w:ins>
            <w:r>
              <w:t xml:space="preserve">’, ‘Item </w:t>
            </w:r>
            <w:r w:rsidR="001A0E18">
              <w:t>ID</w:t>
            </w:r>
            <w:r>
              <w:t xml:space="preserve">’, ‘Name’, ‘Object Type’, ‘Qty’, ‘Unit’ and </w:t>
            </w:r>
            <w:ins w:id="269" w:author="Bonnie Yang" w:date="2023-03-24T12:11:00Z">
              <w:r w:rsidR="002B1A1D">
                <w:t xml:space="preserve">Cost, </w:t>
              </w:r>
            </w:ins>
            <w:del w:id="270" w:author="Bonnie Yang" w:date="2023-03-24T12:09:00Z">
              <w:r w:rsidDel="002B1A1D">
                <w:delText xml:space="preserve">‘Used to determine Menu item's </w:delText>
              </w:r>
            </w:del>
            <w:del w:id="271" w:author="Bonnie Yang" w:date="2023-03-24T12:10:00Z">
              <w:r w:rsidDel="002B1A1D">
                <w:delText>Availability?</w:delText>
              </w:r>
            </w:del>
            <w:r>
              <w:t>’</w:t>
            </w:r>
            <w:ins w:id="272" w:author="Bonnie Yang" w:date="2023-03-24T12:10:00Z">
              <w:r w:rsidR="002B1A1D">
                <w:rPr>
                  <w:rFonts w:hint="eastAsia"/>
                </w:rPr>
                <w:t>A</w:t>
              </w:r>
              <w:r w:rsidR="002B1A1D">
                <w:t>V</w:t>
              </w:r>
              <w:r w:rsidR="002B1A1D">
                <w:rPr>
                  <w:rFonts w:hint="eastAsia"/>
                </w:rPr>
                <w:t>A</w:t>
              </w:r>
              <w:r w:rsidR="002B1A1D">
                <w:t>IL?/S</w:t>
              </w:r>
            </w:ins>
            <w:ins w:id="273" w:author="Bonnie Yang" w:date="2023-03-24T12:11:00Z">
              <w:r w:rsidR="002B1A1D">
                <w:t>crap%</w:t>
              </w:r>
            </w:ins>
            <w:del w:id="274" w:author="Bonnie Yang" w:date="2023-03-24T12:11:00Z">
              <w:r w:rsidR="00ED781D" w:rsidDel="002B1A1D">
                <w:delText xml:space="preserve"> </w:delText>
              </w:r>
              <w:r w:rsidR="00ED781D" w:rsidDel="002B1A1D">
                <w:rPr>
                  <w:rFonts w:hint="eastAsia"/>
                </w:rPr>
                <w:delText>and</w:delText>
              </w:r>
              <w:r w:rsidR="00ED781D" w:rsidDel="002B1A1D">
                <w:delText xml:space="preserve"> ‘</w:delText>
              </w:r>
              <w:r w:rsidR="00ED781D" w:rsidRPr="00ED781D" w:rsidDel="002B1A1D">
                <w:delText>Scrap Yield (%)</w:delText>
              </w:r>
            </w:del>
            <w:r w:rsidR="00ED781D">
              <w:t>’.</w:t>
            </w:r>
          </w:p>
          <w:p w14:paraId="78A77E8A" w14:textId="43004B32" w:rsidR="00D6197A" w:rsidRDefault="00D6197A" w:rsidP="005202C9">
            <w:pPr>
              <w:pStyle w:val="ListParagraph"/>
              <w:numPr>
                <w:ilvl w:val="0"/>
                <w:numId w:val="455"/>
              </w:numPr>
            </w:pPr>
            <w:r>
              <w:t>Cost: the total cost of the sub BOM line based on its scaled qty.</w:t>
            </w:r>
          </w:p>
          <w:p w14:paraId="544655CA" w14:textId="17B8D877" w:rsidR="00ED781D" w:rsidRDefault="00ED781D" w:rsidP="005202C9">
            <w:pPr>
              <w:pStyle w:val="ListParagraph"/>
              <w:numPr>
                <w:ilvl w:val="0"/>
                <w:numId w:val="455"/>
              </w:numPr>
            </w:pPr>
            <w:r>
              <w:lastRenderedPageBreak/>
              <w:t>‘Used to determine Menu item's Availability?’</w:t>
            </w:r>
            <w:r w:rsidR="0073647F">
              <w:t xml:space="preserve">: </w:t>
            </w:r>
            <w:r w:rsidR="0073647F">
              <w:rPr>
                <w:rFonts w:hint="eastAsia"/>
              </w:rPr>
              <w:t>O</w:t>
            </w:r>
            <w:r w:rsidR="0073647F">
              <w:t>nly display</w:t>
            </w:r>
            <w:r w:rsidR="00D9312C">
              <w:t xml:space="preserve"> it</w:t>
            </w:r>
            <w:r>
              <w:t xml:space="preserve"> for truck item</w:t>
            </w:r>
            <w:r w:rsidR="00E95147">
              <w:t xml:space="preserve">’s </w:t>
            </w:r>
            <w:ins w:id="275" w:author="Jakob He" w:date="2023-05-22T03:50:00Z">
              <w:r w:rsidR="3F43FF0E" w:rsidRPr="0CDC7A36">
                <w:rPr>
                  <w:b/>
                  <w:bCs/>
                  <w:color w:val="1D1C1D"/>
                  <w:sz w:val="22"/>
                  <w:szCs w:val="22"/>
                </w:rPr>
                <w:t>Nutrition Data</w:t>
              </w:r>
              <w:r w:rsidR="3F43FF0E">
                <w:t xml:space="preserve"> </w:t>
              </w:r>
            </w:ins>
            <w:r w:rsidR="00E95147">
              <w:t>BOM card</w:t>
            </w:r>
            <w:r>
              <w:t xml:space="preserve">. </w:t>
            </w:r>
            <w:r w:rsidR="005A31C8">
              <w:t>Display a tooltip on it. The copy is ‘</w:t>
            </w:r>
            <w:r w:rsidR="005A31C8" w:rsidRPr="005A31C8">
              <w:t>Used to Determine Menu Item’s Availability’ is only for truck item’s BOM lines. “Yes” means, this item’s current remaining inventory on truck is used to determine this menu item’s remaining available quantity. Usually, some very commonly used ingredients or truck stock such as oil, salt is “No”. Main components are “Yes”.</w:t>
            </w:r>
            <w:r w:rsidR="005A31C8">
              <w:t>’.</w:t>
            </w:r>
          </w:p>
          <w:p w14:paraId="2A845CE1" w14:textId="15A2D9C6" w:rsidR="00ED781D" w:rsidRDefault="00ED781D" w:rsidP="005202C9">
            <w:pPr>
              <w:pStyle w:val="ListParagraph"/>
              <w:numPr>
                <w:ilvl w:val="0"/>
                <w:numId w:val="455"/>
              </w:numPr>
            </w:pPr>
            <w:r>
              <w:t>‘</w:t>
            </w:r>
            <w:r w:rsidRPr="00ED781D">
              <w:t>Scrap Yield (%)</w:t>
            </w:r>
            <w:r>
              <w:t xml:space="preserve">’: display it on most types of </w:t>
            </w:r>
            <w:r w:rsidR="00E95147">
              <w:t>items’ BOM card</w:t>
            </w:r>
            <w:r>
              <w:t xml:space="preserve">, exclude truck item, common stock tote, </w:t>
            </w:r>
            <w:r w:rsidRPr="00ED781D">
              <w:t>Mobile SF</w:t>
            </w:r>
            <w:r>
              <w:t>.</w:t>
            </w:r>
          </w:p>
          <w:p w14:paraId="76B46356" w14:textId="7D986561" w:rsidR="0040456D" w:rsidRDefault="00ED101C" w:rsidP="005202C9">
            <w:pPr>
              <w:pStyle w:val="ListParagraph"/>
              <w:numPr>
                <w:ilvl w:val="0"/>
                <w:numId w:val="455"/>
              </w:numPr>
            </w:pPr>
            <w:proofErr w:type="spellStart"/>
            <w:r>
              <w:t>DisplaySet</w:t>
            </w:r>
            <w:proofErr w:type="spellEnd"/>
            <w:r>
              <w:t xml:space="preserve"> as ‘On the Side’, Set as ‘Optional </w:t>
            </w:r>
            <w:proofErr w:type="spellStart"/>
            <w:r>
              <w:t>Substraction</w:t>
            </w:r>
            <w:proofErr w:type="spellEnd"/>
            <w:r>
              <w:t xml:space="preserve">’, Set as ‘Extra Request’ and </w:t>
            </w:r>
            <w:proofErr w:type="gramStart"/>
            <w:r>
              <w:t>Set</w:t>
            </w:r>
            <w:proofErr w:type="gramEnd"/>
            <w:r>
              <w:t xml:space="preserve"> as ‘Dish Preference’ at the bottom of BOM table.</w:t>
            </w:r>
          </w:p>
          <w:p w14:paraId="439F78A5" w14:textId="77A400C4" w:rsidR="0040456D" w:rsidRDefault="00ED101C" w:rsidP="005202C9">
            <w:pPr>
              <w:pStyle w:val="ListParagraph"/>
              <w:numPr>
                <w:ilvl w:val="0"/>
                <w:numId w:val="455"/>
              </w:numPr>
            </w:pPr>
            <w:r>
              <w:t>T</w:t>
            </w:r>
            <w:r>
              <w:rPr>
                <w:rFonts w:hint="eastAsia"/>
              </w:rPr>
              <w:t>here</w:t>
            </w:r>
            <w:r>
              <w:t xml:space="preserve"> is a ‘Pencil’ icon, user can edit the BOM line.</w:t>
            </w:r>
          </w:p>
          <w:p w14:paraId="69BE585C" w14:textId="1BACD939" w:rsidR="008F1CFC" w:rsidRDefault="008F1CFC" w:rsidP="005202C9">
            <w:pPr>
              <w:pStyle w:val="ListParagraph"/>
              <w:numPr>
                <w:ilvl w:val="0"/>
                <w:numId w:val="455"/>
              </w:numPr>
            </w:pPr>
            <w:r>
              <w:rPr>
                <w:rFonts w:hint="eastAsia"/>
              </w:rPr>
              <w:t>W</w:t>
            </w:r>
            <w:r>
              <w:t xml:space="preserve">e don’t allow </w:t>
            </w:r>
            <w:proofErr w:type="gramStart"/>
            <w:r>
              <w:t>user</w:t>
            </w:r>
            <w:proofErr w:type="gramEnd"/>
            <w:r>
              <w:t xml:space="preserve"> to delete a BOM line in an item version (There is no ‘Delete’ button).</w:t>
            </w:r>
          </w:p>
          <w:p w14:paraId="15DBBE25" w14:textId="77777777" w:rsidR="00613811" w:rsidRDefault="00613811" w:rsidP="00613811">
            <w:pPr>
              <w:pStyle w:val="ListParagraph"/>
              <w:numPr>
                <w:ilvl w:val="0"/>
                <w:numId w:val="455"/>
              </w:numPr>
            </w:pPr>
            <w:r>
              <w:rPr>
                <w:rFonts w:hint="eastAsia"/>
              </w:rPr>
              <w:t>For</w:t>
            </w:r>
            <w:r>
              <w:t xml:space="preserve"> commissary Item, we will auto sync its component to BOM.</w:t>
            </w:r>
          </w:p>
          <w:p w14:paraId="54518C8E" w14:textId="78A4DEE3" w:rsidR="00613811" w:rsidRPr="00613811" w:rsidRDefault="00613811" w:rsidP="005202C9">
            <w:pPr>
              <w:pStyle w:val="ListParagraph"/>
              <w:numPr>
                <w:ilvl w:val="0"/>
                <w:numId w:val="455"/>
              </w:numPr>
            </w:pPr>
            <w:r w:rsidRPr="0CDC7A36">
              <w:rPr>
                <w:rFonts w:ascii="Arial" w:hAnsi="Arial" w:cs="Arial"/>
                <w:sz w:val="22"/>
                <w:szCs w:val="22"/>
              </w:rPr>
              <w:t xml:space="preserve">Trigger to auto update BOM: When the following changes </w:t>
            </w:r>
            <w:proofErr w:type="gramStart"/>
            <w:r w:rsidRPr="0CDC7A36">
              <w:rPr>
                <w:rFonts w:ascii="Arial" w:hAnsi="Arial" w:cs="Arial"/>
                <w:sz w:val="22"/>
                <w:szCs w:val="22"/>
              </w:rPr>
              <w:t>happened</w:t>
            </w:r>
            <w:proofErr w:type="gramEnd"/>
            <w:r w:rsidRPr="0CDC7A36">
              <w:rPr>
                <w:rFonts w:ascii="Arial" w:hAnsi="Arial" w:cs="Arial"/>
                <w:sz w:val="22"/>
                <w:szCs w:val="22"/>
              </w:rPr>
              <w:t>, we should auto update BOM card of commissary item:</w:t>
            </w:r>
          </w:p>
          <w:p w14:paraId="578A17A6" w14:textId="77777777" w:rsidR="00613811" w:rsidRPr="00E1646F" w:rsidRDefault="00613811" w:rsidP="00613811">
            <w:pPr>
              <w:pStyle w:val="ListParagraph"/>
              <w:numPr>
                <w:ilvl w:val="0"/>
                <w:numId w:val="1791"/>
              </w:numPr>
              <w:rPr>
                <w:rFonts w:ascii="Arial" w:hAnsi="Arial" w:cs="Arial"/>
                <w:sz w:val="22"/>
              </w:rPr>
            </w:pPr>
            <w:r w:rsidRPr="00E1646F">
              <w:rPr>
                <w:rFonts w:ascii="Arial" w:hAnsi="Arial" w:cs="Arial"/>
                <w:sz w:val="22"/>
              </w:rPr>
              <w:t>Edit the main commissary item:</w:t>
            </w:r>
          </w:p>
          <w:p w14:paraId="67BA2301" w14:textId="77777777" w:rsidR="00613811" w:rsidRPr="00E1646F" w:rsidRDefault="00613811" w:rsidP="00613811">
            <w:pPr>
              <w:pStyle w:val="ListParagraph"/>
              <w:ind w:left="420"/>
              <w:rPr>
                <w:rFonts w:ascii="Arial" w:hAnsi="Arial" w:cs="Arial"/>
                <w:sz w:val="22"/>
              </w:rPr>
            </w:pPr>
            <w:r w:rsidRPr="00E1646F">
              <w:rPr>
                <w:rFonts w:ascii="Arial" w:hAnsi="Arial" w:cs="Arial"/>
                <w:sz w:val="22"/>
              </w:rPr>
              <w:t>Edit the unit conversion of yield unit, inventory unit or BOM unit of the main item.</w:t>
            </w:r>
          </w:p>
          <w:p w14:paraId="6ADDC630" w14:textId="77777777" w:rsidR="00613811" w:rsidRPr="00E1646F" w:rsidRDefault="00613811" w:rsidP="00613811">
            <w:pPr>
              <w:pStyle w:val="ListParagraph"/>
              <w:ind w:left="420"/>
              <w:rPr>
                <w:rFonts w:ascii="Arial" w:hAnsi="Arial" w:cs="Arial"/>
                <w:sz w:val="22"/>
              </w:rPr>
            </w:pPr>
            <w:r w:rsidRPr="00E1646F">
              <w:rPr>
                <w:rFonts w:ascii="Arial" w:hAnsi="Arial" w:cs="Arial"/>
                <w:sz w:val="22"/>
              </w:rPr>
              <w:t>Edit the existing component item’s preparation or usage in component card.</w:t>
            </w:r>
          </w:p>
          <w:p w14:paraId="5908FDB2" w14:textId="77777777" w:rsidR="00613811" w:rsidRPr="00E1646F" w:rsidRDefault="00613811" w:rsidP="00613811">
            <w:pPr>
              <w:pStyle w:val="ListParagraph"/>
              <w:ind w:left="420"/>
              <w:rPr>
                <w:rFonts w:ascii="Arial" w:hAnsi="Arial" w:cs="Arial"/>
                <w:sz w:val="22"/>
              </w:rPr>
            </w:pPr>
            <w:r w:rsidRPr="00E1646F">
              <w:rPr>
                <w:rFonts w:ascii="Arial" w:hAnsi="Arial" w:cs="Arial"/>
                <w:sz w:val="22"/>
              </w:rPr>
              <w:t>Remove or add a new component item in component card.</w:t>
            </w:r>
          </w:p>
          <w:p w14:paraId="48F982FC" w14:textId="77777777" w:rsidR="00613811" w:rsidRPr="00E1646F" w:rsidRDefault="00613811" w:rsidP="00613811">
            <w:pPr>
              <w:pStyle w:val="ListParagraph"/>
              <w:numPr>
                <w:ilvl w:val="0"/>
                <w:numId w:val="1791"/>
              </w:numPr>
              <w:rPr>
                <w:rFonts w:ascii="Arial" w:hAnsi="Arial" w:cs="Arial"/>
                <w:sz w:val="22"/>
              </w:rPr>
            </w:pPr>
            <w:r w:rsidRPr="00E1646F">
              <w:rPr>
                <w:rFonts w:ascii="Arial" w:hAnsi="Arial" w:cs="Arial"/>
                <w:sz w:val="22"/>
              </w:rPr>
              <w:t>Edit subitem of the main commissary item:</w:t>
            </w:r>
          </w:p>
          <w:p w14:paraId="2722D7EA" w14:textId="77777777" w:rsidR="00613811" w:rsidRPr="00E1646F" w:rsidRDefault="00613811" w:rsidP="00613811">
            <w:pPr>
              <w:pStyle w:val="ListParagraph"/>
              <w:ind w:left="420"/>
              <w:rPr>
                <w:rFonts w:ascii="Arial" w:hAnsi="Arial" w:cs="Arial"/>
                <w:sz w:val="22"/>
              </w:rPr>
            </w:pPr>
            <w:r w:rsidRPr="00E1646F">
              <w:rPr>
                <w:rFonts w:ascii="Arial" w:hAnsi="Arial" w:cs="Arial"/>
                <w:sz w:val="22"/>
              </w:rPr>
              <w:t>Edit the unit conversion of usage unit, inventory unit or BOM unit of the component item.</w:t>
            </w:r>
          </w:p>
          <w:p w14:paraId="7EC1E1BA" w14:textId="77777777" w:rsidR="00613811" w:rsidRPr="00E1646F" w:rsidRDefault="00613811" w:rsidP="00613811">
            <w:pPr>
              <w:pStyle w:val="ListParagraph"/>
              <w:ind w:left="420"/>
              <w:rPr>
                <w:rFonts w:ascii="Arial" w:hAnsi="Arial" w:cs="Arial"/>
                <w:sz w:val="22"/>
              </w:rPr>
            </w:pPr>
            <w:r w:rsidRPr="00E1646F">
              <w:rPr>
                <w:rFonts w:ascii="Arial" w:hAnsi="Arial" w:cs="Arial"/>
                <w:sz w:val="22"/>
              </w:rPr>
              <w:t>Edit the BOM unit of the component item.</w:t>
            </w:r>
          </w:p>
          <w:p w14:paraId="6EFDA5D6" w14:textId="77777777" w:rsidR="00613811" w:rsidRPr="00E1646F" w:rsidRDefault="00613811" w:rsidP="00613811">
            <w:pPr>
              <w:pStyle w:val="ListParagraph"/>
              <w:ind w:left="420"/>
              <w:rPr>
                <w:rFonts w:ascii="Arial" w:hAnsi="Arial" w:cs="Arial"/>
                <w:sz w:val="22"/>
              </w:rPr>
            </w:pPr>
            <w:r w:rsidRPr="00E1646F">
              <w:rPr>
                <w:rFonts w:ascii="Arial" w:hAnsi="Arial" w:cs="Arial"/>
                <w:sz w:val="22"/>
              </w:rPr>
              <w:t>Edit the preparation yield of ingredient which is tagged in the component.</w:t>
            </w:r>
          </w:p>
          <w:p w14:paraId="13CFF9F5" w14:textId="77777777" w:rsidR="00613811" w:rsidRPr="00E1646F" w:rsidRDefault="00613811" w:rsidP="00613811">
            <w:pPr>
              <w:pStyle w:val="ListParagraph"/>
              <w:ind w:left="420"/>
              <w:rPr>
                <w:rFonts w:ascii="Arial" w:hAnsi="Arial" w:cs="Arial"/>
                <w:sz w:val="22"/>
              </w:rPr>
            </w:pPr>
            <w:r w:rsidRPr="00E1646F">
              <w:rPr>
                <w:rFonts w:ascii="Arial" w:hAnsi="Arial" w:cs="Arial"/>
                <w:sz w:val="22"/>
              </w:rPr>
              <w:t xml:space="preserve">Edit the yield of </w:t>
            </w:r>
            <w:proofErr w:type="gramStart"/>
            <w:r w:rsidRPr="00E1646F">
              <w:rPr>
                <w:rFonts w:ascii="Arial" w:hAnsi="Arial" w:cs="Arial"/>
                <w:sz w:val="22"/>
              </w:rPr>
              <w:t>ingredient</w:t>
            </w:r>
            <w:proofErr w:type="gramEnd"/>
            <w:r w:rsidRPr="00E1646F">
              <w:rPr>
                <w:rFonts w:ascii="Arial" w:hAnsi="Arial" w:cs="Arial"/>
                <w:sz w:val="22"/>
              </w:rPr>
              <w:t xml:space="preserve"> which </w:t>
            </w:r>
            <w:proofErr w:type="gramStart"/>
            <w:r w:rsidRPr="00E1646F">
              <w:rPr>
                <w:rFonts w:ascii="Arial" w:hAnsi="Arial" w:cs="Arial"/>
                <w:sz w:val="22"/>
              </w:rPr>
              <w:t>is</w:t>
            </w:r>
            <w:proofErr w:type="gramEnd"/>
            <w:r w:rsidRPr="00E1646F">
              <w:rPr>
                <w:rFonts w:ascii="Arial" w:hAnsi="Arial" w:cs="Arial"/>
                <w:sz w:val="22"/>
              </w:rPr>
              <w:t xml:space="preserve"> added in the component.</w:t>
            </w:r>
          </w:p>
          <w:p w14:paraId="76D8DA10" w14:textId="698789F9" w:rsidR="00613811" w:rsidRPr="005202C9" w:rsidRDefault="00613811" w:rsidP="005202C9">
            <w:pPr>
              <w:pStyle w:val="ListParagraph"/>
              <w:numPr>
                <w:ilvl w:val="0"/>
                <w:numId w:val="1791"/>
              </w:numPr>
              <w:rPr>
                <w:rFonts w:ascii="Arial" w:hAnsi="Arial" w:cs="Arial"/>
                <w:sz w:val="22"/>
              </w:rPr>
            </w:pPr>
            <w:r w:rsidRPr="25C285FD">
              <w:rPr>
                <w:rFonts w:ascii="Arial" w:hAnsi="Arial" w:cs="Arial"/>
                <w:sz w:val="22"/>
                <w:szCs w:val="22"/>
              </w:rPr>
              <w:t>Bulk edit component in component usage card (it is the same as edit component in high level item).</w:t>
            </w:r>
          </w:p>
          <w:p w14:paraId="7C56EE8B" w14:textId="77777777" w:rsidR="00613811" w:rsidRDefault="00613811" w:rsidP="00613811">
            <w:pPr>
              <w:pStyle w:val="ListParagraph"/>
              <w:numPr>
                <w:ilvl w:val="0"/>
                <w:numId w:val="455"/>
              </w:numPr>
            </w:pPr>
            <w:r>
              <w:t xml:space="preserve">On preparation item, we will auto create its BOM line as user successfully created it.  When the Preparation creating, we will auto-create the ERP item and BOM for this Preparation at the meantime. After the ERP item and BOM </w:t>
            </w:r>
            <w:proofErr w:type="gramStart"/>
            <w:r>
              <w:t>create</w:t>
            </w:r>
            <w:proofErr w:type="gramEnd"/>
            <w:r>
              <w:t>, we should update the BOM usages as well</w:t>
            </w:r>
          </w:p>
          <w:p w14:paraId="5C08C4F6" w14:textId="45C7DADE" w:rsidR="00613811" w:rsidRDefault="00613811" w:rsidP="00613811">
            <w:pPr>
              <w:pStyle w:val="ListParagraph"/>
              <w:numPr>
                <w:ilvl w:val="0"/>
                <w:numId w:val="455"/>
              </w:numPr>
            </w:pPr>
            <w:r>
              <w:lastRenderedPageBreak/>
              <w:t>When auto create/update BOM line of preparation item, we should follow the existing creation/recommendation BOM line of commissary item. Default to recommend the preparation item which is in the first level of the parent preparation item as BOM line. The logic of BOM of usages should be as today</w:t>
            </w:r>
          </w:p>
          <w:p w14:paraId="7F244C0F" w14:textId="77777777" w:rsidR="002629F6" w:rsidRDefault="002629F6" w:rsidP="002629F6">
            <w:pPr>
              <w:pStyle w:val="ListParagraph"/>
              <w:numPr>
                <w:ilvl w:val="0"/>
                <w:numId w:val="455"/>
              </w:numPr>
            </w:pPr>
            <w:r w:rsidRPr="002629F6">
              <w:t>When auto create/sync to BOM according to component</w:t>
            </w:r>
            <w:r>
              <w:rPr>
                <w:rFonts w:hint="eastAsia"/>
              </w:rPr>
              <w:t>,</w:t>
            </w:r>
            <w:r>
              <w:t xml:space="preserve"> we should follow the current recommendation logic of creating BOM (Current Logic), and t</w:t>
            </w:r>
            <w:r w:rsidRPr="002629F6">
              <w:t>ransition BOM usage</w:t>
            </w:r>
            <w:r>
              <w:t xml:space="preserve"> as the following logic: </w:t>
            </w:r>
          </w:p>
          <w:p w14:paraId="508C7A31" w14:textId="77777777" w:rsidR="002629F6" w:rsidRDefault="002629F6" w:rsidP="005202C9">
            <w:pPr>
              <w:pStyle w:val="ListParagraph"/>
              <w:numPr>
                <w:ilvl w:val="1"/>
                <w:numId w:val="1792"/>
              </w:numPr>
            </w:pPr>
            <w:r>
              <w:t>Calculate BOM usage of a BOM line according to the yield, BOM unit of the main item and the component usage of the component item.</w:t>
            </w:r>
          </w:p>
          <w:p w14:paraId="2D0479A1" w14:textId="77777777" w:rsidR="002629F6" w:rsidRDefault="002629F6" w:rsidP="005202C9">
            <w:pPr>
              <w:pStyle w:val="ListParagraph"/>
              <w:numPr>
                <w:ilvl w:val="1"/>
                <w:numId w:val="1792"/>
              </w:numPr>
            </w:pPr>
            <w:r>
              <w:t xml:space="preserve">If a component item is included multi times in the component card. We should sum up their component usage, then calculate its BOM usage. </w:t>
            </w:r>
          </w:p>
          <w:p w14:paraId="594D74CD" w14:textId="77777777" w:rsidR="002629F6" w:rsidRDefault="002629F6" w:rsidP="002629F6">
            <w:pPr>
              <w:pStyle w:val="ListParagraph"/>
              <w:numPr>
                <w:ilvl w:val="1"/>
                <w:numId w:val="1792"/>
              </w:numPr>
            </w:pPr>
            <w:r>
              <w:t>Scrap yield: we should sum up the scrap qty of the ingredient, and sum up usage qty of the ingredient, then total scrap qty/total usage qty *100%. (Calculate the scrap yield based on the original data, rather than rounded data.)</w:t>
            </w:r>
          </w:p>
          <w:p w14:paraId="5BB4466F" w14:textId="68066B40" w:rsidR="002629F6" w:rsidRDefault="002629F6" w:rsidP="005202C9">
            <w:pPr>
              <w:pStyle w:val="ListParagraph"/>
              <w:numPr>
                <w:ilvl w:val="1"/>
                <w:numId w:val="1792"/>
              </w:numPr>
            </w:pPr>
            <w:r>
              <w:t xml:space="preserve">For example: Component </w:t>
            </w:r>
            <w:proofErr w:type="gramStart"/>
            <w:r>
              <w:t>card including</w:t>
            </w:r>
            <w:proofErr w:type="gramEnd"/>
            <w:r>
              <w:t>:</w:t>
            </w:r>
          </w:p>
          <w:p w14:paraId="27A0BC79" w14:textId="52622079" w:rsidR="002629F6" w:rsidRDefault="002629F6" w:rsidP="005202C9">
            <w:pPr>
              <w:pStyle w:val="ListParagraph"/>
              <w:ind w:left="420"/>
            </w:pPr>
            <w:r>
              <w:t xml:space="preserve">Ingredient </w:t>
            </w:r>
            <w:proofErr w:type="gramStart"/>
            <w:r>
              <w:t>A  usage</w:t>
            </w:r>
            <w:proofErr w:type="gramEnd"/>
            <w:r>
              <w:t>100</w:t>
            </w:r>
            <w:proofErr w:type="gramStart"/>
            <w:r>
              <w:t>g  preparation</w:t>
            </w:r>
            <w:proofErr w:type="gramEnd"/>
            <w:r>
              <w:t xml:space="preserve"> </w:t>
            </w:r>
            <w:proofErr w:type="gramStart"/>
            <w:r>
              <w:t>A  yield</w:t>
            </w:r>
            <w:proofErr w:type="gramEnd"/>
            <w:r>
              <w:t>=70% (assume yield of preparation A*basic yield of ingredient=70%)</w:t>
            </w:r>
          </w:p>
          <w:p w14:paraId="1A609247" w14:textId="7B979AAE" w:rsidR="002629F6" w:rsidRDefault="002629F6" w:rsidP="005202C9">
            <w:pPr>
              <w:pStyle w:val="ListParagraph"/>
              <w:ind w:left="420"/>
            </w:pPr>
            <w:r>
              <w:t xml:space="preserve">Ingredient </w:t>
            </w:r>
            <w:proofErr w:type="gramStart"/>
            <w:r>
              <w:t>A  usage</w:t>
            </w:r>
            <w:proofErr w:type="gramEnd"/>
            <w:r>
              <w:t>100</w:t>
            </w:r>
            <w:proofErr w:type="gramStart"/>
            <w:r>
              <w:t>g  preparation</w:t>
            </w:r>
            <w:proofErr w:type="gramEnd"/>
            <w:r>
              <w:t xml:space="preserve"> B yield=80% (assume yield of preparation B*basic yield of ingredient=80%)</w:t>
            </w:r>
          </w:p>
          <w:p w14:paraId="500AE307" w14:textId="77777777" w:rsidR="002629F6" w:rsidRDefault="002629F6" w:rsidP="005202C9">
            <w:pPr>
              <w:pStyle w:val="ListParagraph"/>
              <w:ind w:left="420"/>
            </w:pPr>
            <w:r>
              <w:t>Then total scrap yield</w:t>
            </w:r>
            <w:proofErr w:type="gramStart"/>
            <w:r>
              <w:t>=(</w:t>
            </w:r>
            <w:proofErr w:type="gramEnd"/>
            <w:r>
              <w:t>100/0.7*0.3+100/0.8*0.2)</w:t>
            </w:r>
            <w:proofErr w:type="gramStart"/>
            <w:r>
              <w:t>/(</w:t>
            </w:r>
            <w:proofErr w:type="gramEnd"/>
            <w:r>
              <w:t>100+</w:t>
            </w:r>
            <w:proofErr w:type="gramStart"/>
            <w:r>
              <w:t>100)*</w:t>
            </w:r>
            <w:proofErr w:type="gramEnd"/>
            <w:r>
              <w:t>100%</w:t>
            </w:r>
          </w:p>
          <w:p w14:paraId="4C4DC881" w14:textId="2C08289D" w:rsidR="002629F6" w:rsidRDefault="002629F6" w:rsidP="005202C9">
            <w:pPr>
              <w:pStyle w:val="ListParagraph"/>
              <w:numPr>
                <w:ilvl w:val="0"/>
                <w:numId w:val="1793"/>
              </w:numPr>
            </w:pPr>
            <w:r>
              <w:t>If the ingredient A usage units are different, we should involve unit conversion of them for calculation total scrap yield.</w:t>
            </w:r>
          </w:p>
          <w:p w14:paraId="6D5BD52F" w14:textId="40C52111" w:rsidR="002629F6" w:rsidRPr="00C11AA9" w:rsidRDefault="002629F6" w:rsidP="005202C9">
            <w:pPr>
              <w:pStyle w:val="ListParagraph"/>
              <w:numPr>
                <w:ilvl w:val="0"/>
                <w:numId w:val="455"/>
              </w:numPr>
            </w:pPr>
          </w:p>
        </w:tc>
      </w:tr>
      <w:tr w:rsidR="0048744A" w:rsidRPr="00452515" w14:paraId="35B86BC5" w14:textId="77777777" w:rsidTr="00990618">
        <w:tc>
          <w:tcPr>
            <w:tcW w:w="10197" w:type="dxa"/>
            <w:tcPrChange w:id="276" w:author="Bonnie Yang [2]" w:date="2023-04-11T16:43:00Z">
              <w:tcPr>
                <w:tcW w:w="8008" w:type="dxa"/>
                <w:gridSpan w:val="2"/>
              </w:tcPr>
            </w:tcPrChange>
          </w:tcPr>
          <w:p w14:paraId="45F25476" w14:textId="09297C13" w:rsidR="0048744A" w:rsidRDefault="006512A2" w:rsidP="004677EE">
            <w:pPr>
              <w:rPr>
                <w:rStyle w:val="Strong"/>
              </w:rPr>
            </w:pPr>
            <w:r w:rsidRPr="00E97505">
              <w:rPr>
                <w:rStyle w:val="Strong"/>
                <w:rFonts w:hint="eastAsia"/>
              </w:rPr>
              <w:lastRenderedPageBreak/>
              <w:t>Main Scenario</w:t>
            </w:r>
            <w:r>
              <w:rPr>
                <w:rStyle w:val="Strong"/>
              </w:rPr>
              <w:t xml:space="preserve"> 2</w:t>
            </w:r>
            <w:r w:rsidRPr="00E97505">
              <w:rPr>
                <w:rStyle w:val="Strong"/>
                <w:rFonts w:hint="eastAsia"/>
              </w:rPr>
              <w:t>:</w:t>
            </w:r>
            <w:r>
              <w:rPr>
                <w:rStyle w:val="Strong"/>
              </w:rPr>
              <w:t xml:space="preserve"> Create/Edit BOM</w:t>
            </w:r>
          </w:p>
          <w:p w14:paraId="2BD2ABFB" w14:textId="20C4FD94" w:rsidR="00127924" w:rsidRDefault="00ED101C" w:rsidP="006026CD">
            <w:pPr>
              <w:pStyle w:val="ListParagraph"/>
              <w:numPr>
                <w:ilvl w:val="0"/>
                <w:numId w:val="337"/>
              </w:numPr>
            </w:pPr>
            <w:r>
              <w:t>Clicking ‘Edit’</w:t>
            </w:r>
            <w:r w:rsidR="006512A2">
              <w:t xml:space="preserve">/ ‘+Add’ button </w:t>
            </w:r>
            <w:r w:rsidR="006512A2">
              <w:rPr>
                <w:rFonts w:hint="eastAsia"/>
              </w:rPr>
              <w:t>on</w:t>
            </w:r>
            <w:r w:rsidR="006512A2">
              <w:t xml:space="preserve"> BOM card</w:t>
            </w:r>
            <w:r>
              <w:t xml:space="preserve">, redirect to edit BOM page. </w:t>
            </w:r>
          </w:p>
          <w:p w14:paraId="1F489EA3" w14:textId="0759FFA5" w:rsidR="00C56869" w:rsidRDefault="00C56869" w:rsidP="005202C9">
            <w:pPr>
              <w:pStyle w:val="ListParagraph"/>
              <w:numPr>
                <w:ilvl w:val="0"/>
                <w:numId w:val="337"/>
              </w:numPr>
            </w:pPr>
            <w:r>
              <w:rPr>
                <w:rFonts w:hint="eastAsia"/>
              </w:rPr>
              <w:t>D</w:t>
            </w:r>
            <w:r>
              <w:t xml:space="preserve">isplay the current BOM information, if a user ONLY has </w:t>
            </w:r>
            <w:r w:rsidRPr="0011166D">
              <w:t>permission</w:t>
            </w:r>
            <w:r>
              <w:t xml:space="preserve"> of</w:t>
            </w:r>
            <w:r w:rsidRPr="0011166D">
              <w:t xml:space="preserve"> “Edit Restaurant Settings”</w:t>
            </w:r>
            <w:r>
              <w:t xml:space="preserve">, gray out edited fields (BOM Name, </w:t>
            </w:r>
            <w:proofErr w:type="spellStart"/>
            <w:r>
              <w:t>FormulaBatchSize</w:t>
            </w:r>
            <w:proofErr w:type="spellEnd"/>
            <w:r>
              <w:t>, Reason for Change, Qty) except ‘Used to determine Menu</w:t>
            </w:r>
            <w:r w:rsidR="006026CD">
              <w:t xml:space="preserve"> </w:t>
            </w:r>
            <w:r>
              <w:t xml:space="preserve">item's Availability?’ and hide ‘Add’ button and ‘resort’ icon </w:t>
            </w:r>
            <w:r>
              <w:rPr>
                <w:noProof/>
              </w:rPr>
              <w:drawing>
                <wp:inline distT="0" distB="0" distL="0" distR="0" wp14:anchorId="3BE74DA6" wp14:editId="0A2B5D44">
                  <wp:extent cx="365792" cy="327688"/>
                  <wp:effectExtent l="0" t="0" r="0" b="0"/>
                  <wp:docPr id="2011944520" name="图片 2011944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11944520"/>
                          <pic:cNvPicPr/>
                        </pic:nvPicPr>
                        <pic:blipFill>
                          <a:blip r:embed="rId40">
                            <a:extLst>
                              <a:ext uri="{28A0092B-C50C-407E-A947-70E740481C1C}">
                                <a14:useLocalDpi xmlns:a14="http://schemas.microsoft.com/office/drawing/2010/main" val="0"/>
                              </a:ext>
                            </a:extLst>
                          </a:blip>
                          <a:stretch>
                            <a:fillRect/>
                          </a:stretch>
                        </pic:blipFill>
                        <pic:spPr>
                          <a:xfrm>
                            <a:off x="0" y="0"/>
                            <a:ext cx="365792" cy="327688"/>
                          </a:xfrm>
                          <a:prstGeom prst="rect">
                            <a:avLst/>
                          </a:prstGeom>
                        </pic:spPr>
                      </pic:pic>
                    </a:graphicData>
                  </a:graphic>
                </wp:inline>
              </w:drawing>
            </w:r>
            <w:r>
              <w:t>.</w:t>
            </w:r>
          </w:p>
          <w:p w14:paraId="3FFAA184" w14:textId="77777777" w:rsidR="00C56869" w:rsidRDefault="00C56869" w:rsidP="00C56869">
            <w:pPr>
              <w:pStyle w:val="ListParagraph"/>
              <w:ind w:left="420"/>
            </w:pPr>
            <w:r>
              <w:rPr>
                <w:noProof/>
              </w:rPr>
              <w:lastRenderedPageBreak/>
              <w:drawing>
                <wp:inline distT="0" distB="0" distL="0" distR="0" wp14:anchorId="4F843360" wp14:editId="3CE28AC1">
                  <wp:extent cx="4253969" cy="2070265"/>
                  <wp:effectExtent l="0" t="0" r="0" b="6350"/>
                  <wp:docPr id="2011944519" name="图片 201194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71541" cy="2078817"/>
                          </a:xfrm>
                          <a:prstGeom prst="rect">
                            <a:avLst/>
                          </a:prstGeom>
                        </pic:spPr>
                      </pic:pic>
                    </a:graphicData>
                  </a:graphic>
                </wp:inline>
              </w:drawing>
            </w:r>
          </w:p>
          <w:p w14:paraId="0D1317AD" w14:textId="2978D481" w:rsidR="00C56869" w:rsidRDefault="00C56869" w:rsidP="00C56869">
            <w:pPr>
              <w:pStyle w:val="ListParagraph"/>
              <w:ind w:left="420"/>
            </w:pPr>
            <w:r>
              <w:rPr>
                <w:rFonts w:hint="eastAsia"/>
              </w:rPr>
              <w:t>If</w:t>
            </w:r>
            <w:r>
              <w:t xml:space="preserve"> a user ONLY has </w:t>
            </w:r>
            <w:r w:rsidRPr="0011166D">
              <w:t>permission</w:t>
            </w:r>
            <w:r>
              <w:t xml:space="preserve"> of</w:t>
            </w:r>
            <w:r w:rsidRPr="0011166D">
              <w:t xml:space="preserve"> “</w:t>
            </w:r>
            <w:r>
              <w:t>Create</w:t>
            </w:r>
            <w:r w:rsidRPr="0011166D">
              <w:t xml:space="preserve"> </w:t>
            </w:r>
            <w:r>
              <w:t>BOM</w:t>
            </w:r>
            <w:r w:rsidRPr="0011166D">
              <w:t>”</w:t>
            </w:r>
            <w:r>
              <w:t>, gray out ‘Used to determine Menu item's Availability?’ field, user can edit BOM except ‘Used to determine Menu item's Availability?’ field</w:t>
            </w:r>
            <w:r w:rsidR="00127924">
              <w:rPr>
                <w:rFonts w:hint="eastAsia"/>
              </w:rPr>
              <w:t>.</w:t>
            </w:r>
          </w:p>
          <w:p w14:paraId="73E7718D" w14:textId="1D075883" w:rsidR="000C4227" w:rsidRDefault="00C56869" w:rsidP="000C4227">
            <w:pPr>
              <w:pStyle w:val="ListParagraph"/>
              <w:numPr>
                <w:ilvl w:val="0"/>
                <w:numId w:val="1663"/>
              </w:numPr>
            </w:pPr>
            <w:r>
              <w:rPr>
                <w:rFonts w:hint="eastAsia"/>
              </w:rPr>
              <w:t>When</w:t>
            </w:r>
            <w:r>
              <w:t xml:space="preserve"> user who ONLY has </w:t>
            </w:r>
            <w:r w:rsidRPr="0011166D">
              <w:t>permission</w:t>
            </w:r>
            <w:r>
              <w:t xml:space="preserve"> of</w:t>
            </w:r>
            <w:r w:rsidRPr="0011166D">
              <w:t xml:space="preserve"> “</w:t>
            </w:r>
            <w:r>
              <w:t>Create</w:t>
            </w:r>
            <w:r w:rsidRPr="0011166D">
              <w:t xml:space="preserve"> </w:t>
            </w:r>
            <w:r>
              <w:t>BOM</w:t>
            </w:r>
            <w:r w:rsidRPr="0011166D">
              <w:t>”</w:t>
            </w:r>
            <w:r>
              <w:t xml:space="preserve"> </w:t>
            </w:r>
            <w:r>
              <w:rPr>
                <w:rFonts w:hint="eastAsia"/>
              </w:rPr>
              <w:t>create</w:t>
            </w:r>
            <w:r>
              <w:t>s</w:t>
            </w:r>
            <w:r w:rsidRPr="00C56869">
              <w:t xml:space="preserve"> a new BOM</w:t>
            </w:r>
            <w:r>
              <w:t xml:space="preserve">, auto </w:t>
            </w:r>
            <w:r w:rsidR="000C4227" w:rsidRPr="000C4227">
              <w:t>set all components value for “Used to determine Menu item's Availability?” to ‘Yes’</w:t>
            </w:r>
            <w:r>
              <w:t>:</w:t>
            </w:r>
          </w:p>
          <w:p w14:paraId="275048C5" w14:textId="1E0EE72A" w:rsidR="00014B89" w:rsidRDefault="0048744A" w:rsidP="005202C9">
            <w:pPr>
              <w:pStyle w:val="ListParagraph"/>
              <w:numPr>
                <w:ilvl w:val="0"/>
                <w:numId w:val="1663"/>
              </w:numPr>
            </w:pPr>
            <w:r>
              <w:rPr>
                <w:rFonts w:hint="eastAsia"/>
              </w:rPr>
              <w:t>Cli</w:t>
            </w:r>
            <w:r>
              <w:t>cking “</w:t>
            </w:r>
            <w:r w:rsidR="00A251DC">
              <w:t>+A</w:t>
            </w:r>
            <w:r w:rsidR="00A251DC">
              <w:rPr>
                <w:rFonts w:hint="eastAsia"/>
              </w:rPr>
              <w:t>dd</w:t>
            </w:r>
            <w:r>
              <w:t>”</w:t>
            </w:r>
            <w:r w:rsidR="00A251DC">
              <w:t xml:space="preserve"> to create BOM</w:t>
            </w:r>
            <w:r>
              <w:t xml:space="preserve">, we will check if this item is ready to create BOM or not. </w:t>
            </w:r>
            <w:r w:rsidR="008B3FC9">
              <w:t xml:space="preserve">We ONLY verify it as user </w:t>
            </w:r>
            <w:proofErr w:type="gramStart"/>
            <w:r w:rsidR="008B3FC9">
              <w:t>create</w:t>
            </w:r>
            <w:proofErr w:type="gramEnd"/>
            <w:r w:rsidR="008B3FC9">
              <w:t xml:space="preserve"> a BOM line of an item at first time.</w:t>
            </w:r>
          </w:p>
          <w:p w14:paraId="3908CE9C" w14:textId="77777777" w:rsidR="005D39C7" w:rsidRDefault="005D39C7">
            <w:pPr>
              <w:pPrChange w:id="277" w:author="Bonnie Yang [2]" w:date="2022-11-18T14:17:00Z">
                <w:pPr>
                  <w:pStyle w:val="ListParagraph"/>
                  <w:numPr>
                    <w:numId w:val="349"/>
                  </w:numPr>
                  <w:ind w:left="780" w:hanging="420"/>
                </w:pPr>
              </w:pPrChange>
            </w:pPr>
          </w:p>
          <w:p w14:paraId="61E9E2B5" w14:textId="6BFED38F" w:rsidR="00A748B1" w:rsidRDefault="0048744A" w:rsidP="005202C9">
            <w:pPr>
              <w:pStyle w:val="ListParagraph"/>
              <w:numPr>
                <w:ilvl w:val="0"/>
                <w:numId w:val="349"/>
              </w:numPr>
            </w:pPr>
            <w:r>
              <w:t xml:space="preserve">The condition is: </w:t>
            </w:r>
            <w:r w:rsidR="00A748B1">
              <w:t>C</w:t>
            </w:r>
            <w:r w:rsidR="00A748B1">
              <w:rPr>
                <w:rFonts w:hint="eastAsia"/>
              </w:rPr>
              <w:t>heck</w:t>
            </w:r>
            <w:r w:rsidR="00A748B1">
              <w:t xml:space="preserve"> </w:t>
            </w:r>
            <w:r w:rsidR="00A748B1">
              <w:rPr>
                <w:rFonts w:hint="eastAsia"/>
              </w:rPr>
              <w:t>if</w:t>
            </w:r>
            <w:r w:rsidR="00A748B1">
              <w:t xml:space="preserve"> the mapped recipe item has created component. If not, show an error message: “The item {Item name} is missing component, please add it for them before trying again.”</w:t>
            </w:r>
          </w:p>
          <w:p w14:paraId="13BC1DF7" w14:textId="77777777" w:rsidR="00A748B1" w:rsidRDefault="00A748B1" w:rsidP="00A748B1">
            <w:pPr>
              <w:pStyle w:val="ListParagraph"/>
              <w:numPr>
                <w:ilvl w:val="0"/>
                <w:numId w:val="351"/>
              </w:numPr>
            </w:pPr>
            <w:r>
              <w:rPr>
                <w:rFonts w:hint="eastAsia"/>
              </w:rPr>
              <w:t>T</w:t>
            </w:r>
            <w:r>
              <w:t xml:space="preserve">he logic of validation is as </w:t>
            </w:r>
            <w:proofErr w:type="gramStart"/>
            <w:r>
              <w:t>following</w:t>
            </w:r>
            <w:proofErr w:type="gramEnd"/>
            <w:r>
              <w:t>:</w:t>
            </w:r>
          </w:p>
          <w:tbl>
            <w:tblPr>
              <w:tblStyle w:val="TableGrid"/>
              <w:tblW w:w="0" w:type="auto"/>
              <w:tblInd w:w="420" w:type="dxa"/>
              <w:tblLayout w:type="fixed"/>
              <w:tblLook w:val="04A0" w:firstRow="1" w:lastRow="0" w:firstColumn="1" w:lastColumn="0" w:noHBand="0" w:noVBand="1"/>
              <w:tblPrChange w:id="278" w:author="Bonnie Yang [2]" w:date="2023-04-11T16:43:00Z">
                <w:tblPr>
                  <w:tblStyle w:val="TableGrid"/>
                  <w:tblW w:w="0" w:type="auto"/>
                  <w:tblInd w:w="420" w:type="dxa"/>
                  <w:tblLook w:val="04A0" w:firstRow="1" w:lastRow="0" w:firstColumn="1" w:lastColumn="0" w:noHBand="0" w:noVBand="1"/>
                </w:tblPr>
              </w:tblPrChange>
            </w:tblPr>
            <w:tblGrid>
              <w:gridCol w:w="4036"/>
              <w:gridCol w:w="4046"/>
              <w:tblGridChange w:id="279">
                <w:tblGrid>
                  <w:gridCol w:w="4036"/>
                  <w:gridCol w:w="4046"/>
                </w:tblGrid>
              </w:tblGridChange>
            </w:tblGrid>
            <w:tr w:rsidR="00A748B1" w14:paraId="28B3380E" w14:textId="77777777" w:rsidTr="00990618">
              <w:tc>
                <w:tcPr>
                  <w:tcW w:w="4036" w:type="dxa"/>
                  <w:tcPrChange w:id="280" w:author="Bonnie Yang [2]" w:date="2023-04-11T16:43:00Z">
                    <w:tcPr>
                      <w:tcW w:w="4036" w:type="dxa"/>
                    </w:tcPr>
                  </w:tcPrChange>
                </w:tcPr>
                <w:p w14:paraId="32D6454D" w14:textId="77777777" w:rsidR="00A748B1" w:rsidRDefault="00A748B1" w:rsidP="00A748B1">
                  <w:pPr>
                    <w:pStyle w:val="ListParagraph"/>
                  </w:pPr>
                  <w:r>
                    <w:t>Object type of the item created BOM line</w:t>
                  </w:r>
                </w:p>
              </w:tc>
              <w:tc>
                <w:tcPr>
                  <w:tcW w:w="4046" w:type="dxa"/>
                  <w:tcPrChange w:id="281" w:author="Bonnie Yang [2]" w:date="2023-04-11T16:43:00Z">
                    <w:tcPr>
                      <w:tcW w:w="4046" w:type="dxa"/>
                    </w:tcPr>
                  </w:tcPrChange>
                </w:tcPr>
                <w:p w14:paraId="612D7A21" w14:textId="77777777" w:rsidR="00A748B1" w:rsidRDefault="00A748B1" w:rsidP="00A748B1">
                  <w:pPr>
                    <w:pStyle w:val="ListParagraph"/>
                  </w:pPr>
                  <w:r>
                    <w:t>Check if</w:t>
                  </w:r>
                </w:p>
              </w:tc>
            </w:tr>
            <w:tr w:rsidR="0038352D" w14:paraId="190C17C9" w14:textId="77777777" w:rsidTr="00990618">
              <w:tc>
                <w:tcPr>
                  <w:tcW w:w="4036" w:type="dxa"/>
                  <w:tcPrChange w:id="282" w:author="Bonnie Yang [2]" w:date="2023-04-11T16:43:00Z">
                    <w:tcPr>
                      <w:tcW w:w="4036" w:type="dxa"/>
                    </w:tcPr>
                  </w:tcPrChange>
                </w:tcPr>
                <w:p w14:paraId="7E7A326C" w14:textId="6683C216" w:rsidR="0038352D" w:rsidRDefault="0038352D" w:rsidP="0038352D">
                  <w:pPr>
                    <w:pStyle w:val="ListParagraph"/>
                  </w:pPr>
                  <w:r>
                    <w:t>commissary item</w:t>
                  </w:r>
                </w:p>
              </w:tc>
              <w:tc>
                <w:tcPr>
                  <w:tcW w:w="4046" w:type="dxa"/>
                  <w:tcPrChange w:id="283" w:author="Bonnie Yang [2]" w:date="2023-04-11T16:43:00Z">
                    <w:tcPr>
                      <w:tcW w:w="4046" w:type="dxa"/>
                    </w:tcPr>
                  </w:tcPrChange>
                </w:tcPr>
                <w:p w14:paraId="30ED420F" w14:textId="5CA84309" w:rsidR="0038352D" w:rsidRDefault="0038352D" w:rsidP="0038352D">
                  <w:pPr>
                    <w:pStyle w:val="ListParagraph"/>
                  </w:pPr>
                  <w:r>
                    <w:t>If the item has created ‘Component’ card.</w:t>
                  </w:r>
                </w:p>
              </w:tc>
            </w:tr>
            <w:tr w:rsidR="0038352D" w14:paraId="383E40CA" w14:textId="77777777" w:rsidTr="00990618">
              <w:tc>
                <w:tcPr>
                  <w:tcW w:w="4036" w:type="dxa"/>
                  <w:tcPrChange w:id="284" w:author="Bonnie Yang [2]" w:date="2023-04-11T16:43:00Z">
                    <w:tcPr>
                      <w:tcW w:w="4036" w:type="dxa"/>
                    </w:tcPr>
                  </w:tcPrChange>
                </w:tcPr>
                <w:p w14:paraId="7FF947CB" w14:textId="34253066" w:rsidR="0038352D" w:rsidRDefault="0038352D" w:rsidP="0038352D">
                  <w:pPr>
                    <w:pStyle w:val="ListParagraph"/>
                  </w:pPr>
                  <w:r>
                    <w:t>kit item</w:t>
                  </w:r>
                </w:p>
              </w:tc>
              <w:tc>
                <w:tcPr>
                  <w:tcW w:w="4046" w:type="dxa"/>
                  <w:tcPrChange w:id="285" w:author="Bonnie Yang [2]" w:date="2023-04-11T16:43:00Z">
                    <w:tcPr>
                      <w:tcW w:w="4046" w:type="dxa"/>
                    </w:tcPr>
                  </w:tcPrChange>
                </w:tcPr>
                <w:p w14:paraId="7AE82E1E" w14:textId="4534AB0D" w:rsidR="0038352D" w:rsidRDefault="0038352D" w:rsidP="0038352D">
                  <w:pPr>
                    <w:pStyle w:val="ListParagraph"/>
                  </w:pPr>
                  <w:r>
                    <w:t>If its mapped truck item has created ‘Component’ card.</w:t>
                  </w:r>
                </w:p>
              </w:tc>
            </w:tr>
          </w:tbl>
          <w:p w14:paraId="275E9A37" w14:textId="77777777" w:rsidR="00A748B1" w:rsidRDefault="00A748B1" w:rsidP="005202C9">
            <w:pPr>
              <w:ind w:left="360"/>
            </w:pPr>
          </w:p>
          <w:p w14:paraId="6885FE1D" w14:textId="6408E414" w:rsidR="00014B89" w:rsidRDefault="0038352D" w:rsidP="00014B89">
            <w:pPr>
              <w:pStyle w:val="ListParagraph"/>
              <w:numPr>
                <w:ilvl w:val="0"/>
                <w:numId w:val="349"/>
              </w:numPr>
            </w:pPr>
            <w:r>
              <w:t>Then, check i</w:t>
            </w:r>
            <w:r w:rsidR="0048744A">
              <w:t>f this Item’s</w:t>
            </w:r>
            <w:r>
              <w:t>/mapped item’s</w:t>
            </w:r>
            <w:r w:rsidR="0048744A">
              <w:t xml:space="preserve"> all direct components (</w:t>
            </w:r>
            <w:r w:rsidR="00A251DC">
              <w:t>Including commissary</w:t>
            </w:r>
            <w:r w:rsidR="00A036B6">
              <w:t xml:space="preserve"> </w:t>
            </w:r>
            <w:r w:rsidR="00A251DC">
              <w:t>item</w:t>
            </w:r>
            <w:r w:rsidR="0048744A">
              <w:t xml:space="preserve">) have </w:t>
            </w:r>
            <w:r w:rsidR="00A251DC">
              <w:t>ERP Item Information.</w:t>
            </w:r>
            <w:r w:rsidR="0048744A">
              <w:t xml:space="preserve"> </w:t>
            </w:r>
          </w:p>
          <w:p w14:paraId="592EDF15" w14:textId="1CF7B763" w:rsidR="000B522B" w:rsidRDefault="0048744A" w:rsidP="000B522B">
            <w:pPr>
              <w:pStyle w:val="ListParagraph"/>
              <w:numPr>
                <w:ilvl w:val="0"/>
                <w:numId w:val="351"/>
              </w:numPr>
            </w:pPr>
            <w:r>
              <w:t>If it is not ready, show an error message: “</w:t>
            </w:r>
            <w:r w:rsidR="000B522B">
              <w:t>The following item(s) are missing ERP Item Information, please add it for them before trying again.</w:t>
            </w:r>
          </w:p>
          <w:tbl>
            <w:tblPr>
              <w:tblStyle w:val="TableGrid"/>
              <w:tblW w:w="0" w:type="auto"/>
              <w:tblInd w:w="420" w:type="dxa"/>
              <w:tblLayout w:type="fixed"/>
              <w:tblLook w:val="04A0" w:firstRow="1" w:lastRow="0" w:firstColumn="1" w:lastColumn="0" w:noHBand="0" w:noVBand="1"/>
              <w:tblPrChange w:id="286" w:author="Bonnie Yang [2]" w:date="2023-04-11T16:43:00Z">
                <w:tblPr>
                  <w:tblStyle w:val="TableGrid"/>
                  <w:tblW w:w="0" w:type="auto"/>
                  <w:tblInd w:w="420" w:type="dxa"/>
                  <w:tblLook w:val="04A0" w:firstRow="1" w:lastRow="0" w:firstColumn="1" w:lastColumn="0" w:noHBand="0" w:noVBand="1"/>
                </w:tblPr>
              </w:tblPrChange>
            </w:tblPr>
            <w:tblGrid>
              <w:gridCol w:w="4251"/>
              <w:gridCol w:w="4251"/>
              <w:tblGridChange w:id="287">
                <w:tblGrid>
                  <w:gridCol w:w="4251"/>
                  <w:gridCol w:w="4251"/>
                </w:tblGrid>
              </w:tblGridChange>
            </w:tblGrid>
            <w:tr w:rsidR="0038352D" w14:paraId="4008C79B" w14:textId="77777777" w:rsidTr="00990618">
              <w:tc>
                <w:tcPr>
                  <w:tcW w:w="4251" w:type="dxa"/>
                  <w:tcPrChange w:id="288" w:author="Bonnie Yang [2]" w:date="2023-04-11T16:43:00Z">
                    <w:tcPr>
                      <w:tcW w:w="4251" w:type="dxa"/>
                    </w:tcPr>
                  </w:tcPrChange>
                </w:tcPr>
                <w:p w14:paraId="21357D1B" w14:textId="29F34B33" w:rsidR="0038352D" w:rsidRDefault="000B522B" w:rsidP="0038352D">
                  <w:pPr>
                    <w:pStyle w:val="ListParagraph"/>
                  </w:pPr>
                  <w:r>
                    <w:t>{Item ID1}, {Item ID2}, {Item ID3}”</w:t>
                  </w:r>
                  <w:proofErr w:type="gramStart"/>
                  <w:r w:rsidR="0048744A">
                    <w:t>.”</w:t>
                  </w:r>
                  <w:r w:rsidR="0038352D">
                    <w:t>Object</w:t>
                  </w:r>
                  <w:proofErr w:type="gramEnd"/>
                  <w:r w:rsidR="0038352D">
                    <w:t xml:space="preserve"> type of the item created BOM line</w:t>
                  </w:r>
                </w:p>
              </w:tc>
              <w:tc>
                <w:tcPr>
                  <w:tcW w:w="4251" w:type="dxa"/>
                  <w:tcPrChange w:id="289" w:author="Bonnie Yang [2]" w:date="2023-04-11T16:43:00Z">
                    <w:tcPr>
                      <w:tcW w:w="4251" w:type="dxa"/>
                    </w:tcPr>
                  </w:tcPrChange>
                </w:tcPr>
                <w:p w14:paraId="1C0D29C9" w14:textId="77777777" w:rsidR="0038352D" w:rsidRDefault="0038352D" w:rsidP="0038352D">
                  <w:pPr>
                    <w:pStyle w:val="ListParagraph"/>
                  </w:pPr>
                  <w:r>
                    <w:t>Check if</w:t>
                  </w:r>
                </w:p>
              </w:tc>
            </w:tr>
            <w:tr w:rsidR="0038352D" w14:paraId="5C7864AD" w14:textId="77777777" w:rsidTr="00990618">
              <w:tc>
                <w:tcPr>
                  <w:tcW w:w="4251" w:type="dxa"/>
                  <w:tcPrChange w:id="290" w:author="Bonnie Yang [2]" w:date="2023-04-11T16:43:00Z">
                    <w:tcPr>
                      <w:tcW w:w="4251" w:type="dxa"/>
                    </w:tcPr>
                  </w:tcPrChange>
                </w:tcPr>
                <w:p w14:paraId="2BDE5901" w14:textId="7C83DE54" w:rsidR="0038352D" w:rsidRDefault="0038352D" w:rsidP="0038352D">
                  <w:pPr>
                    <w:pStyle w:val="ListParagraph"/>
                  </w:pPr>
                  <w:r>
                    <w:lastRenderedPageBreak/>
                    <w:t>commissary item</w:t>
                  </w:r>
                </w:p>
              </w:tc>
              <w:tc>
                <w:tcPr>
                  <w:tcW w:w="4251" w:type="dxa"/>
                  <w:tcPrChange w:id="291" w:author="Bonnie Yang [2]" w:date="2023-04-11T16:43:00Z">
                    <w:tcPr>
                      <w:tcW w:w="4251" w:type="dxa"/>
                    </w:tcPr>
                  </w:tcPrChange>
                </w:tcPr>
                <w:p w14:paraId="0C095116" w14:textId="7EDBAA5A" w:rsidR="0038352D" w:rsidRDefault="0038352D" w:rsidP="0038352D">
                  <w:pPr>
                    <w:pStyle w:val="ListParagraph"/>
                  </w:pPr>
                  <w:r>
                    <w:t>If the item’s direct commissary component has created ‘ERP Item Info’.</w:t>
                  </w:r>
                </w:p>
              </w:tc>
            </w:tr>
            <w:tr w:rsidR="00892C58" w14:paraId="7D57E613" w14:textId="77777777" w:rsidTr="00990618">
              <w:tc>
                <w:tcPr>
                  <w:tcW w:w="4251" w:type="dxa"/>
                  <w:tcPrChange w:id="292" w:author="Bonnie Yang [2]" w:date="2023-04-11T16:43:00Z">
                    <w:tcPr>
                      <w:tcW w:w="4251" w:type="dxa"/>
                    </w:tcPr>
                  </w:tcPrChange>
                </w:tcPr>
                <w:p w14:paraId="39DFB27B" w14:textId="6BDE931E" w:rsidR="00892C58" w:rsidRDefault="00892C58" w:rsidP="0038352D">
                  <w:pPr>
                    <w:pStyle w:val="ListParagraph"/>
                  </w:pPr>
                  <w:r>
                    <w:t>preparation item</w:t>
                  </w:r>
                </w:p>
              </w:tc>
              <w:tc>
                <w:tcPr>
                  <w:tcW w:w="4251" w:type="dxa"/>
                  <w:tcPrChange w:id="293" w:author="Bonnie Yang [2]" w:date="2023-04-11T16:43:00Z">
                    <w:tcPr>
                      <w:tcW w:w="4251" w:type="dxa"/>
                    </w:tcPr>
                  </w:tcPrChange>
                </w:tcPr>
                <w:p w14:paraId="55CEE5EF" w14:textId="4C565546" w:rsidR="00892C58" w:rsidRDefault="00892C58" w:rsidP="0038352D">
                  <w:pPr>
                    <w:pStyle w:val="ListParagraph"/>
                  </w:pPr>
                  <w:r>
                    <w:t>If the item’s direct ingredient component has created ‘ERP Item Info’.</w:t>
                  </w:r>
                </w:p>
              </w:tc>
            </w:tr>
            <w:tr w:rsidR="0038352D" w14:paraId="308551D4" w14:textId="77777777" w:rsidTr="00990618">
              <w:tc>
                <w:tcPr>
                  <w:tcW w:w="4251" w:type="dxa"/>
                  <w:tcPrChange w:id="294" w:author="Bonnie Yang [2]" w:date="2023-04-11T16:43:00Z">
                    <w:tcPr>
                      <w:tcW w:w="4251" w:type="dxa"/>
                    </w:tcPr>
                  </w:tcPrChange>
                </w:tcPr>
                <w:p w14:paraId="11BB16B8" w14:textId="1F16F2A4" w:rsidR="0038352D" w:rsidRDefault="0038352D" w:rsidP="0038352D">
                  <w:pPr>
                    <w:pStyle w:val="ListParagraph"/>
                  </w:pPr>
                  <w:r>
                    <w:t>kit item</w:t>
                  </w:r>
                </w:p>
              </w:tc>
              <w:tc>
                <w:tcPr>
                  <w:tcW w:w="4251" w:type="dxa"/>
                  <w:tcPrChange w:id="295" w:author="Bonnie Yang [2]" w:date="2023-04-11T16:43:00Z">
                    <w:tcPr>
                      <w:tcW w:w="4251" w:type="dxa"/>
                    </w:tcPr>
                  </w:tcPrChange>
                </w:tcPr>
                <w:p w14:paraId="6BF1A64A" w14:textId="07AEF95A" w:rsidR="0038352D" w:rsidRDefault="0038352D" w:rsidP="0038352D">
                  <w:pPr>
                    <w:pStyle w:val="ListParagraph"/>
                  </w:pPr>
                  <w:r>
                    <w:t>If its mapped truck item</w:t>
                  </w:r>
                  <w:r w:rsidR="00BC03B3">
                    <w:t>’s direct commissary component</w:t>
                  </w:r>
                  <w:r>
                    <w:t xml:space="preserve"> has created </w:t>
                  </w:r>
                  <w:r w:rsidR="00BC03B3">
                    <w:t>‘ERP Item Info’</w:t>
                  </w:r>
                  <w:r>
                    <w:t>.</w:t>
                  </w:r>
                </w:p>
              </w:tc>
            </w:tr>
            <w:tr w:rsidR="00D52F7A" w14:paraId="0AAC6D66" w14:textId="77777777" w:rsidTr="00990618">
              <w:tc>
                <w:tcPr>
                  <w:tcW w:w="4251" w:type="dxa"/>
                  <w:tcPrChange w:id="296" w:author="Bonnie Yang [2]" w:date="2023-04-11T16:43:00Z">
                    <w:tcPr>
                      <w:tcW w:w="4251" w:type="dxa"/>
                    </w:tcPr>
                  </w:tcPrChange>
                </w:tcPr>
                <w:p w14:paraId="6A694F2A" w14:textId="14195950" w:rsidR="00D52F7A" w:rsidRDefault="00D52F7A" w:rsidP="0038352D">
                  <w:pPr>
                    <w:pStyle w:val="ListParagraph"/>
                  </w:pPr>
                </w:p>
              </w:tc>
              <w:tc>
                <w:tcPr>
                  <w:tcW w:w="4251" w:type="dxa"/>
                  <w:tcPrChange w:id="297" w:author="Bonnie Yang [2]" w:date="2023-04-11T16:43:00Z">
                    <w:tcPr>
                      <w:tcW w:w="4251" w:type="dxa"/>
                    </w:tcPr>
                  </w:tcPrChange>
                </w:tcPr>
                <w:p w14:paraId="650EFA7D" w14:textId="48BAB0D3" w:rsidR="00D52F7A" w:rsidRDefault="00D52F7A" w:rsidP="0038352D">
                  <w:pPr>
                    <w:pStyle w:val="ListParagraph"/>
                  </w:pPr>
                </w:p>
              </w:tc>
            </w:tr>
          </w:tbl>
          <w:p w14:paraId="6262953B" w14:textId="60A9164D" w:rsidR="005D39C7" w:rsidRDefault="005D39C7">
            <w:pPr>
              <w:pPrChange w:id="298" w:author="Bonnie Yang [2]" w:date="2022-11-01T17:12:00Z">
                <w:pPr>
                  <w:pStyle w:val="ListParagraph"/>
                  <w:numPr>
                    <w:numId w:val="349"/>
                  </w:numPr>
                  <w:ind w:left="780" w:hanging="420"/>
                </w:pPr>
              </w:pPrChange>
            </w:pPr>
          </w:p>
          <w:p w14:paraId="68FEE75A" w14:textId="619C7562" w:rsidR="0048744A" w:rsidRDefault="008B3FC9" w:rsidP="00392CAF">
            <w:pPr>
              <w:pStyle w:val="ListParagraph"/>
              <w:numPr>
                <w:ilvl w:val="0"/>
                <w:numId w:val="349"/>
              </w:numPr>
            </w:pPr>
            <w:r>
              <w:t>Then, w</w:t>
            </w:r>
            <w:r w:rsidR="0048744A">
              <w:t>e will check if the yield of the item</w:t>
            </w:r>
            <w:r w:rsidR="00014B89">
              <w:t xml:space="preserve"> </w:t>
            </w:r>
            <w:r w:rsidR="0048744A">
              <w:t>is missing, and check if its component’s usage is missing:</w:t>
            </w:r>
          </w:p>
          <w:p w14:paraId="15FE5252" w14:textId="713BB953" w:rsidR="0048744A" w:rsidRDefault="0048744A" w:rsidP="00ED101C">
            <w:pPr>
              <w:pStyle w:val="ListParagraph"/>
              <w:numPr>
                <w:ilvl w:val="1"/>
                <w:numId w:val="337"/>
              </w:numPr>
            </w:pPr>
            <w:r>
              <w:t>If type=truck item, and any yield’s unit or quantity is missing, or unit and quantity are both missing, display error message. Error message: {</w:t>
            </w:r>
            <w:r w:rsidR="00014B89">
              <w:rPr>
                <w:rFonts w:hint="eastAsia"/>
              </w:rPr>
              <w:t>item</w:t>
            </w:r>
            <w:r>
              <w:t xml:space="preserve"> Name} ‘s yield or its component’s usage is missing.</w:t>
            </w:r>
          </w:p>
          <w:p w14:paraId="4F0AFD57" w14:textId="2CA8AC82" w:rsidR="008B3FC9" w:rsidRPr="00103317" w:rsidRDefault="0048744A" w:rsidP="008B3FC9">
            <w:pPr>
              <w:pStyle w:val="ListParagraph"/>
              <w:numPr>
                <w:ilvl w:val="1"/>
                <w:numId w:val="337"/>
              </w:numPr>
            </w:pPr>
            <w:r>
              <w:t xml:space="preserve">If type= commissary item, and </w:t>
            </w:r>
            <w:r w:rsidR="00014B89">
              <w:t>its</w:t>
            </w:r>
            <w:r>
              <w:t xml:space="preserve"> yield or component’s usage is </w:t>
            </w:r>
            <w:proofErr w:type="gramStart"/>
            <w:r>
              <w:t>missing(</w:t>
            </w:r>
            <w:proofErr w:type="gramEnd"/>
            <w:r>
              <w:t xml:space="preserve">means unit or quantity is missing), or unit and quantity are both missing, display error message. Error </w:t>
            </w:r>
            <w:proofErr w:type="gramStart"/>
            <w:r>
              <w:t>message: {</w:t>
            </w:r>
            <w:proofErr w:type="gramEnd"/>
            <w:r>
              <w:t>Recipe Name} ‘s yield or its component’s usage is missing.</w:t>
            </w:r>
          </w:p>
          <w:p w14:paraId="60ABCDF2" w14:textId="77777777" w:rsidR="0048744A" w:rsidRDefault="0048744A" w:rsidP="005202C9">
            <w:pPr>
              <w:pStyle w:val="ListParagraph"/>
              <w:numPr>
                <w:ilvl w:val="0"/>
                <w:numId w:val="349"/>
              </w:numPr>
            </w:pPr>
            <w:r>
              <w:t>We will also check if all the unit conversion is ready or not.</w:t>
            </w:r>
          </w:p>
          <w:p w14:paraId="3A08B8B2" w14:textId="2B527118" w:rsidR="0048744A" w:rsidRDefault="0013429B" w:rsidP="006D02D7">
            <w:pPr>
              <w:pStyle w:val="ListParagraph"/>
              <w:numPr>
                <w:ilvl w:val="0"/>
                <w:numId w:val="353"/>
              </w:numPr>
            </w:pPr>
            <w:r>
              <w:t xml:space="preserve">If </w:t>
            </w:r>
            <w:proofErr w:type="gramStart"/>
            <w:r>
              <w:t>user</w:t>
            </w:r>
            <w:proofErr w:type="gramEnd"/>
            <w:r>
              <w:t xml:space="preserve"> create BOM line of commissary item/truck item, check if the</w:t>
            </w:r>
            <w:r w:rsidR="0048744A">
              <w:t xml:space="preserve"> </w:t>
            </w:r>
            <w:r w:rsidR="0048744A">
              <w:rPr>
                <w:rFonts w:hint="eastAsia"/>
              </w:rPr>
              <w:t>it</w:t>
            </w:r>
            <w:r w:rsidR="0048744A">
              <w:t xml:space="preserve">em’s conversion </w:t>
            </w:r>
            <w:proofErr w:type="gramStart"/>
            <w:r w:rsidR="0048744A">
              <w:t>of :</w:t>
            </w:r>
            <w:proofErr w:type="gramEnd"/>
            <w:r w:rsidR="0048744A">
              <w:t xml:space="preserve"> Mapping </w:t>
            </w:r>
            <w:r w:rsidR="00014B89">
              <w:t xml:space="preserve">item’s </w:t>
            </w:r>
            <w:r w:rsidR="0048744A">
              <w:t>yield unit vs the item’s UoM</w:t>
            </w:r>
          </w:p>
          <w:p w14:paraId="5D35D922" w14:textId="77777777" w:rsidR="0091205C" w:rsidRDefault="0048744A" w:rsidP="0091205C">
            <w:pPr>
              <w:spacing w:line="276" w:lineRule="auto"/>
              <w:ind w:leftChars="200" w:left="420"/>
            </w:pPr>
            <w:r>
              <w:t>For example, for SM-0001’s BOM creation, we should check SM-0001’s unit conversion of yield unit (g) vs UoM (each)</w:t>
            </w:r>
            <w:r w:rsidR="0091205C">
              <w:t>.</w:t>
            </w:r>
          </w:p>
          <w:p w14:paraId="0141E32A" w14:textId="34464176" w:rsidR="0048744A" w:rsidRDefault="0048744A" w:rsidP="0091205C">
            <w:pPr>
              <w:spacing w:line="276" w:lineRule="auto"/>
              <w:ind w:leftChars="200" w:left="420"/>
            </w:pPr>
            <w:r>
              <w:t>If it is not set, we should show error message</w:t>
            </w:r>
            <w:r w:rsidR="0091205C">
              <w:t>:</w:t>
            </w:r>
            <w:r>
              <w:t xml:space="preserve"> “Item {Item number} hasn’t set the unit conversion </w:t>
            </w:r>
            <w:proofErr w:type="gramStart"/>
            <w:r>
              <w:t>of:</w:t>
            </w:r>
            <w:proofErr w:type="gramEnd"/>
            <w:r>
              <w:t xml:space="preserve"> {unit} vs {unit}, please set it first and then create BOM.</w:t>
            </w:r>
          </w:p>
          <w:p w14:paraId="57B47A14" w14:textId="77777777" w:rsidR="0048744A" w:rsidRDefault="0048744A" w:rsidP="0048744A">
            <w:r>
              <w:rPr>
                <w:noProof/>
              </w:rPr>
              <w:drawing>
                <wp:inline distT="0" distB="0" distL="0" distR="0" wp14:anchorId="45B15E79" wp14:editId="408214E9">
                  <wp:extent cx="4754880" cy="2431824"/>
                  <wp:effectExtent l="0" t="0" r="7620" b="698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42">
                            <a:extLst>
                              <a:ext uri="{28A0092B-C50C-407E-A947-70E740481C1C}">
                                <a14:useLocalDpi xmlns:a14="http://schemas.microsoft.com/office/drawing/2010/main" val="0"/>
                              </a:ext>
                            </a:extLst>
                          </a:blip>
                          <a:stretch>
                            <a:fillRect/>
                          </a:stretch>
                        </pic:blipFill>
                        <pic:spPr>
                          <a:xfrm>
                            <a:off x="0" y="0"/>
                            <a:ext cx="4754880" cy="2431824"/>
                          </a:xfrm>
                          <a:prstGeom prst="rect">
                            <a:avLst/>
                          </a:prstGeom>
                        </pic:spPr>
                      </pic:pic>
                    </a:graphicData>
                  </a:graphic>
                </wp:inline>
              </w:drawing>
            </w:r>
          </w:p>
          <w:p w14:paraId="6CA8D29A" w14:textId="6C10D05F" w:rsidR="0048744A" w:rsidRDefault="0048744A" w:rsidP="00ED101C">
            <w:pPr>
              <w:pStyle w:val="ListParagraph"/>
              <w:numPr>
                <w:ilvl w:val="0"/>
                <w:numId w:val="337"/>
              </w:numPr>
            </w:pPr>
            <w:r>
              <w:lastRenderedPageBreak/>
              <w:t xml:space="preserve">If the above validation is passed, </w:t>
            </w:r>
            <w:r w:rsidR="0091205C">
              <w:t xml:space="preserve">redirect to a new page for </w:t>
            </w:r>
            <w:proofErr w:type="gramStart"/>
            <w:r w:rsidR="0091205C">
              <w:t>creation</w:t>
            </w:r>
            <w:proofErr w:type="gramEnd"/>
            <w:r w:rsidR="0091205C">
              <w:t xml:space="preserve"> BOM line. S</w:t>
            </w:r>
            <w:r>
              <w:t>how the following page.</w:t>
            </w:r>
          </w:p>
          <w:p w14:paraId="5C16BEA0" w14:textId="76EFC9A1" w:rsidR="005E3D23" w:rsidRDefault="005E3D23" w:rsidP="005202C9">
            <w:r>
              <w:rPr>
                <w:noProof/>
              </w:rPr>
              <w:drawing>
                <wp:inline distT="0" distB="0" distL="0" distR="0" wp14:anchorId="03AB1DEE" wp14:editId="6ABD4A89">
                  <wp:extent cx="4999569" cy="2626074"/>
                  <wp:effectExtent l="0" t="0" r="0" b="3175"/>
                  <wp:docPr id="2011944586" name="图片 2011944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1194458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99569" cy="2626074"/>
                          </a:xfrm>
                          <a:prstGeom prst="rect">
                            <a:avLst/>
                          </a:prstGeom>
                        </pic:spPr>
                      </pic:pic>
                    </a:graphicData>
                  </a:graphic>
                </wp:inline>
              </w:drawing>
            </w:r>
          </w:p>
          <w:p w14:paraId="3774FB85" w14:textId="22EC9CF7" w:rsidR="0048744A" w:rsidRPr="00DD2B8C" w:rsidRDefault="0048744A" w:rsidP="0048744A"/>
          <w:p w14:paraId="05DAB536" w14:textId="038F3F0E" w:rsidR="0035491D" w:rsidRDefault="0035491D" w:rsidP="00ED101C">
            <w:pPr>
              <w:pStyle w:val="ListParagraph"/>
              <w:numPr>
                <w:ilvl w:val="0"/>
                <w:numId w:val="337"/>
              </w:numPr>
            </w:pPr>
            <w:r>
              <w:rPr>
                <w:rFonts w:hint="eastAsia"/>
              </w:rPr>
              <w:t>W</w:t>
            </w:r>
            <w:r>
              <w:t>hen user edits a BOM, redirect to the edition page:</w:t>
            </w:r>
          </w:p>
          <w:p w14:paraId="57944D28" w14:textId="77777777" w:rsidR="00063812" w:rsidRPr="00992DDE" w:rsidRDefault="00063812" w:rsidP="00063812">
            <w:pPr>
              <w:pStyle w:val="ListParagraph"/>
              <w:ind w:left="360"/>
            </w:pPr>
            <w:r w:rsidRPr="00992DDE">
              <w:t>Left column: Item Name</w:t>
            </w:r>
            <w:r>
              <w:t xml:space="preserve"> (with hyperlink to item detail page)</w:t>
            </w:r>
            <w:r w:rsidRPr="00992DDE">
              <w:t>, Version, Effective Start Time, Effective End Time, Reason for Change</w:t>
            </w:r>
          </w:p>
          <w:p w14:paraId="5B107336" w14:textId="34A237C6" w:rsidR="00063812" w:rsidRDefault="00063812" w:rsidP="00063812">
            <w:pPr>
              <w:pStyle w:val="ListParagraph"/>
              <w:ind w:left="360"/>
            </w:pPr>
            <w:r w:rsidRPr="00992DDE">
              <w:t xml:space="preserve">Right column: Object Type, BOM name, </w:t>
            </w:r>
            <w:proofErr w:type="spellStart"/>
            <w:r w:rsidRPr="00992DDE">
              <w:t>FormulaBatchSize</w:t>
            </w:r>
            <w:proofErr w:type="spellEnd"/>
            <w:r>
              <w:t xml:space="preserve"> (With tooltip)</w:t>
            </w:r>
            <w:r w:rsidRPr="00992DDE">
              <w:t xml:space="preserve">, </w:t>
            </w:r>
            <w:del w:id="299" w:author="Bonnie Yang" w:date="2023-04-11T10:55:00Z">
              <w:r w:rsidRPr="00992DDE" w:rsidDel="00BC42EB">
                <w:delText>Is Active</w:delText>
              </w:r>
              <w:r w:rsidDel="00BC42EB">
                <w:delText>(With tooltip)</w:delText>
              </w:r>
            </w:del>
          </w:p>
          <w:p w14:paraId="50BB470F" w14:textId="2062C308" w:rsidR="00063812" w:rsidRDefault="005F2599" w:rsidP="00063812">
            <w:pPr>
              <w:pStyle w:val="ListParagraph"/>
              <w:ind w:left="360"/>
            </w:pPr>
            <w:r>
              <w:t xml:space="preserve">BOM Name, Reason for Change, </w:t>
            </w:r>
            <w:proofErr w:type="spellStart"/>
            <w:r>
              <w:t>FormulaBatchSize</w:t>
            </w:r>
            <w:proofErr w:type="spellEnd"/>
            <w:r>
              <w:t xml:space="preserve"> fields are editable.</w:t>
            </w:r>
          </w:p>
          <w:p w14:paraId="26DCF814" w14:textId="7B732712" w:rsidR="00063812" w:rsidRDefault="00063812" w:rsidP="00063812">
            <w:pPr>
              <w:pStyle w:val="ListParagraph"/>
              <w:ind w:left="360"/>
              <w:rPr>
                <w:ins w:id="300" w:author="Bonnie Yang" w:date="2023-04-11T10:54:00Z"/>
              </w:rPr>
            </w:pPr>
            <w:r w:rsidRPr="005202C9">
              <w:t>Display 'Version' field on create/update BOM page.</w:t>
            </w:r>
          </w:p>
          <w:p w14:paraId="6B824A57" w14:textId="2D096DE1" w:rsidR="00BC42EB" w:rsidRDefault="00BC42EB" w:rsidP="00063812">
            <w:pPr>
              <w:pStyle w:val="ListParagraph"/>
              <w:ind w:left="360"/>
              <w:rPr>
                <w:ins w:id="301" w:author="Bonnie Yang" w:date="2023-04-11T10:54:00Z"/>
              </w:rPr>
            </w:pPr>
            <w:ins w:id="302" w:author="Bonnie Yang" w:date="2023-04-11T10:54:00Z">
              <w:r w:rsidRPr="00BC42EB">
                <w:t xml:space="preserve">Disable this </w:t>
              </w:r>
              <w:proofErr w:type="spellStart"/>
              <w:r w:rsidRPr="00BC42EB">
                <w:t>FormulaBatch</w:t>
              </w:r>
              <w:proofErr w:type="spellEnd"/>
              <w:r w:rsidRPr="00BC42EB">
                <w:t xml:space="preserve"> Size' in UI and default to 1.</w:t>
              </w:r>
            </w:ins>
          </w:p>
          <w:p w14:paraId="22446110" w14:textId="3E2C9C7C" w:rsidR="00BC42EB" w:rsidRDefault="00BC42EB" w:rsidP="00063812">
            <w:pPr>
              <w:pStyle w:val="ListParagraph"/>
              <w:ind w:left="360"/>
            </w:pPr>
            <w:ins w:id="303" w:author="Bonnie Yang" w:date="2023-04-11T10:54:00Z">
              <w:r>
                <w:rPr>
                  <w:rFonts w:hint="eastAsia"/>
                </w:rPr>
                <w:t>B</w:t>
              </w:r>
              <w:r>
                <w:t xml:space="preserve">OM name: </w:t>
              </w:r>
              <w:r w:rsidRPr="00BC42EB">
                <w:t xml:space="preserve">Currently, we auto-generate the BOM for commissary item, and user </w:t>
              </w:r>
              <w:proofErr w:type="gramStart"/>
              <w:r w:rsidRPr="00BC42EB">
                <w:t>is</w:t>
              </w:r>
              <w:proofErr w:type="gramEnd"/>
              <w:r w:rsidRPr="00BC42EB">
                <w:t xml:space="preserve"> no way to update it, so we should default to </w:t>
              </w:r>
              <w:proofErr w:type="spellStart"/>
              <w:r w:rsidRPr="00BC42EB">
                <w:t>item_name+version_id</w:t>
              </w:r>
              <w:proofErr w:type="spellEnd"/>
              <w:r w:rsidRPr="00BC42EB">
                <w:t xml:space="preserve">. </w:t>
              </w:r>
              <w:proofErr w:type="gramStart"/>
              <w:r w:rsidRPr="00BC42EB">
                <w:t>when</w:t>
              </w:r>
              <w:proofErr w:type="gramEnd"/>
              <w:r w:rsidRPr="00BC42EB">
                <w:t xml:space="preserve"> the item name </w:t>
              </w:r>
              <w:proofErr w:type="gramStart"/>
              <w:r w:rsidRPr="00BC42EB">
                <w:t>updated</w:t>
              </w:r>
              <w:proofErr w:type="gramEnd"/>
              <w:r w:rsidRPr="00BC42EB">
                <w:t>, we should trigger the BOM updated including BOM header name.</w:t>
              </w:r>
            </w:ins>
          </w:p>
          <w:p w14:paraId="33833393" w14:textId="6F37C64D" w:rsidR="00063812" w:rsidRPr="0035491D" w:rsidRDefault="00063812" w:rsidP="0035491D">
            <w:pPr>
              <w:pStyle w:val="ListParagraph"/>
              <w:ind w:left="360"/>
            </w:pPr>
            <w:r>
              <w:rPr>
                <w:noProof/>
              </w:rPr>
              <w:drawing>
                <wp:inline distT="0" distB="0" distL="0" distR="0" wp14:anchorId="52B3EB83" wp14:editId="115107C6">
                  <wp:extent cx="5257800" cy="1586777"/>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638" cy="1591859"/>
                          </a:xfrm>
                          <a:prstGeom prst="rect">
                            <a:avLst/>
                          </a:prstGeom>
                          <a:noFill/>
                          <a:ln>
                            <a:noFill/>
                          </a:ln>
                        </pic:spPr>
                      </pic:pic>
                    </a:graphicData>
                  </a:graphic>
                </wp:inline>
              </w:drawing>
            </w:r>
          </w:p>
          <w:p w14:paraId="0A104556" w14:textId="1DFF988C" w:rsidR="0035491D" w:rsidRDefault="0035491D" w:rsidP="005202C9">
            <w:pPr>
              <w:pStyle w:val="ListParagraph"/>
              <w:ind w:left="360"/>
            </w:pPr>
          </w:p>
          <w:p w14:paraId="1DE1F210" w14:textId="1BAD3F3F" w:rsidR="0048744A" w:rsidRDefault="0048744A" w:rsidP="00ED101C">
            <w:pPr>
              <w:pStyle w:val="ListParagraph"/>
              <w:numPr>
                <w:ilvl w:val="0"/>
                <w:numId w:val="337"/>
              </w:numPr>
            </w:pPr>
            <w:r>
              <w:rPr>
                <w:rFonts w:hint="eastAsia"/>
              </w:rPr>
              <w:lastRenderedPageBreak/>
              <w:t>W</w:t>
            </w:r>
            <w:r>
              <w:t xml:space="preserve">hen </w:t>
            </w:r>
            <w:r w:rsidR="00F6585C">
              <w:t xml:space="preserve">user copy a new item version which is missing BOM line, then user can create </w:t>
            </w:r>
            <w:r>
              <w:t>a new BOM version</w:t>
            </w:r>
            <w:r w:rsidR="00F6585C">
              <w:t xml:space="preserve"> manually</w:t>
            </w:r>
            <w:r>
              <w:t xml:space="preserve">, if </w:t>
            </w:r>
            <w:r w:rsidR="006C7B24">
              <w:t xml:space="preserve">its nearest </w:t>
            </w:r>
            <w:r w:rsidR="008B3FC9">
              <w:t xml:space="preserve">previous item </w:t>
            </w:r>
            <w:r>
              <w:t xml:space="preserve">version </w:t>
            </w:r>
            <w:r w:rsidR="006C7B24">
              <w:t>has created BOM</w:t>
            </w:r>
            <w:r>
              <w:t xml:space="preserve">, auto populating </w:t>
            </w:r>
            <w:r w:rsidR="00F06D84">
              <w:t>its</w:t>
            </w:r>
            <w:r w:rsidR="0091205C">
              <w:t xml:space="preserve"> </w:t>
            </w:r>
            <w:r>
              <w:t>BOM components (component number, name, qty and unit</w:t>
            </w:r>
            <w:r w:rsidR="00F00857">
              <w:t>, ‘Use to determine Menu item’s Availability?’</w:t>
            </w:r>
            <w:r w:rsidR="00F06D84">
              <w:t>, scrap yield</w:t>
            </w:r>
            <w:r>
              <w:t xml:space="preserve">) in create BOM page for the new BOM. </w:t>
            </w:r>
            <w:r w:rsidR="00D6554D">
              <w:t>If no</w:t>
            </w:r>
            <w:r w:rsidR="006C7B24">
              <w:t xml:space="preserve"> auto </w:t>
            </w:r>
            <w:proofErr w:type="gramStart"/>
            <w:r w:rsidR="006C7B24">
              <w:t>suggest</w:t>
            </w:r>
            <w:proofErr w:type="gramEnd"/>
            <w:r w:rsidR="006C7B24">
              <w:t xml:space="preserve"> BOM line which is the same logic as user creates a BOM line at first </w:t>
            </w:r>
            <w:proofErr w:type="gramStart"/>
            <w:r w:rsidR="006C7B24">
              <w:t>time.</w:t>
            </w:r>
            <w:r w:rsidR="00D6554D">
              <w:t>.</w:t>
            </w:r>
            <w:proofErr w:type="gramEnd"/>
            <w:r w:rsidR="007467E2">
              <w:t xml:space="preserve"> </w:t>
            </w:r>
            <w:r w:rsidR="0011151E">
              <w:t xml:space="preserve">And </w:t>
            </w:r>
            <w:proofErr w:type="gramStart"/>
            <w:r w:rsidR="0011151E">
              <w:t>user</w:t>
            </w:r>
            <w:proofErr w:type="gramEnd"/>
            <w:r w:rsidR="0011151E">
              <w:t xml:space="preserve"> can edit them manually.</w:t>
            </w:r>
          </w:p>
          <w:p w14:paraId="00101400" w14:textId="60600DA8" w:rsidR="0048744A" w:rsidRDefault="007467E2" w:rsidP="00143D09">
            <w:pPr>
              <w:pStyle w:val="ListParagraph"/>
              <w:ind w:left="360"/>
            </w:pPr>
            <w:r>
              <w:t xml:space="preserve">For example: </w:t>
            </w:r>
          </w:p>
          <w:tbl>
            <w:tblPr>
              <w:tblStyle w:val="TableGrid"/>
              <w:tblW w:w="0" w:type="auto"/>
              <w:tblInd w:w="360" w:type="dxa"/>
              <w:tblLayout w:type="fixed"/>
              <w:tblLook w:val="04A0" w:firstRow="1" w:lastRow="0" w:firstColumn="1" w:lastColumn="0" w:noHBand="0" w:noVBand="1"/>
              <w:tblPrChange w:id="304" w:author="Bonnie Yang [2]" w:date="2023-04-11T16:43:00Z">
                <w:tblPr>
                  <w:tblStyle w:val="TableGrid"/>
                  <w:tblW w:w="0" w:type="auto"/>
                  <w:tblInd w:w="360" w:type="dxa"/>
                  <w:tblLook w:val="04A0" w:firstRow="1" w:lastRow="0" w:firstColumn="1" w:lastColumn="0" w:noHBand="0" w:noVBand="1"/>
                </w:tblPr>
              </w:tblPrChange>
            </w:tblPr>
            <w:tblGrid>
              <w:gridCol w:w="1078"/>
              <w:gridCol w:w="2974"/>
              <w:gridCol w:w="2835"/>
              <w:tblGridChange w:id="305">
                <w:tblGrid>
                  <w:gridCol w:w="1078"/>
                  <w:gridCol w:w="2974"/>
                  <w:gridCol w:w="2835"/>
                </w:tblGrid>
              </w:tblGridChange>
            </w:tblGrid>
            <w:tr w:rsidR="0048744A" w14:paraId="65213FCF" w14:textId="77777777" w:rsidTr="00990618">
              <w:tc>
                <w:tcPr>
                  <w:tcW w:w="1078" w:type="dxa"/>
                  <w:tcPrChange w:id="306" w:author="Bonnie Yang [2]" w:date="2023-04-11T16:43:00Z">
                    <w:tcPr>
                      <w:tcW w:w="1078" w:type="dxa"/>
                    </w:tcPr>
                  </w:tcPrChange>
                </w:tcPr>
                <w:p w14:paraId="03DC02B8" w14:textId="77777777" w:rsidR="0048744A" w:rsidRDefault="0048744A" w:rsidP="0048744A">
                  <w:pPr>
                    <w:pStyle w:val="ListParagraph"/>
                  </w:pPr>
                  <w:r>
                    <w:t>Use Case</w:t>
                  </w:r>
                </w:p>
              </w:tc>
              <w:tc>
                <w:tcPr>
                  <w:tcW w:w="2974" w:type="dxa"/>
                  <w:tcPrChange w:id="307" w:author="Bonnie Yang [2]" w:date="2023-04-11T16:43:00Z">
                    <w:tcPr>
                      <w:tcW w:w="2974" w:type="dxa"/>
                    </w:tcPr>
                  </w:tcPrChange>
                </w:tcPr>
                <w:p w14:paraId="2A610199" w14:textId="6336AEBD" w:rsidR="0048744A" w:rsidRDefault="007467E2" w:rsidP="0048744A">
                  <w:pPr>
                    <w:pStyle w:val="ListParagraph"/>
                  </w:pPr>
                  <w:r>
                    <w:t xml:space="preserve">Item </w:t>
                  </w:r>
                  <w:r w:rsidR="0048744A">
                    <w:t xml:space="preserve">Version </w:t>
                  </w:r>
                </w:p>
              </w:tc>
              <w:tc>
                <w:tcPr>
                  <w:tcW w:w="2835" w:type="dxa"/>
                  <w:tcPrChange w:id="308" w:author="Bonnie Yang [2]" w:date="2023-04-11T16:43:00Z">
                    <w:tcPr>
                      <w:tcW w:w="2835" w:type="dxa"/>
                    </w:tcPr>
                  </w:tcPrChange>
                </w:tcPr>
                <w:p w14:paraId="668706EA" w14:textId="0F338FB0" w:rsidR="0048744A" w:rsidRDefault="0048744A" w:rsidP="0048744A">
                  <w:pPr>
                    <w:pStyle w:val="ListParagraph"/>
                  </w:pPr>
                  <w:r>
                    <w:t xml:space="preserve">Auto </w:t>
                  </w:r>
                  <w:proofErr w:type="gramStart"/>
                  <w:r>
                    <w:t>populate</w:t>
                  </w:r>
                  <w:proofErr w:type="gramEnd"/>
                  <w:r>
                    <w:t xml:space="preserve"> BOM </w:t>
                  </w:r>
                  <w:r w:rsidR="007467E2">
                    <w:t>Line</w:t>
                  </w:r>
                </w:p>
              </w:tc>
            </w:tr>
            <w:tr w:rsidR="0048744A" w14:paraId="5775393F" w14:textId="77777777" w:rsidTr="00990618">
              <w:tc>
                <w:tcPr>
                  <w:tcW w:w="1078" w:type="dxa"/>
                  <w:tcPrChange w:id="309" w:author="Bonnie Yang [2]" w:date="2023-04-11T16:43:00Z">
                    <w:tcPr>
                      <w:tcW w:w="1078" w:type="dxa"/>
                    </w:tcPr>
                  </w:tcPrChange>
                </w:tcPr>
                <w:p w14:paraId="4799CB41" w14:textId="77777777" w:rsidR="0048744A" w:rsidRDefault="0048744A" w:rsidP="0048744A">
                  <w:pPr>
                    <w:pStyle w:val="ListParagraph"/>
                  </w:pPr>
                  <w:r>
                    <w:rPr>
                      <w:rFonts w:hint="eastAsia"/>
                    </w:rPr>
                    <w:t>1</w:t>
                  </w:r>
                </w:p>
              </w:tc>
              <w:tc>
                <w:tcPr>
                  <w:tcW w:w="2974" w:type="dxa"/>
                  <w:tcPrChange w:id="310" w:author="Bonnie Yang [2]" w:date="2023-04-11T16:43:00Z">
                    <w:tcPr>
                      <w:tcW w:w="2974" w:type="dxa"/>
                    </w:tcPr>
                  </w:tcPrChange>
                </w:tcPr>
                <w:p w14:paraId="72175B65" w14:textId="7D1C35E1" w:rsidR="0048744A" w:rsidRDefault="0048744A" w:rsidP="0048744A">
                  <w:pPr>
                    <w:pStyle w:val="ListParagraph"/>
                  </w:pPr>
                  <w:r>
                    <w:rPr>
                      <w:rFonts w:hint="eastAsia"/>
                    </w:rPr>
                    <w:t>V</w:t>
                  </w:r>
                  <w:r>
                    <w:t>ersion 1: 9/1</w:t>
                  </w:r>
                  <w:r w:rsidR="00F06D84">
                    <w:t>~9/30</w:t>
                  </w:r>
                  <w:r w:rsidR="007467E2">
                    <w:t>, BOM created</w:t>
                  </w:r>
                </w:p>
                <w:p w14:paraId="051A2948" w14:textId="17F8C700" w:rsidR="0048744A" w:rsidRPr="007467E2" w:rsidRDefault="0048744A" w:rsidP="0048744A">
                  <w:pPr>
                    <w:pStyle w:val="ListParagraph"/>
                  </w:pPr>
                  <w:r>
                    <w:rPr>
                      <w:rFonts w:hint="eastAsia"/>
                    </w:rPr>
                    <w:t>V</w:t>
                  </w:r>
                  <w:r>
                    <w:t>ersion 2: 9/31</w:t>
                  </w:r>
                  <w:r w:rsidR="00F06D84">
                    <w:t>~2099/12/31</w:t>
                  </w:r>
                  <w:r w:rsidR="007467E2">
                    <w:t xml:space="preserve">, </w:t>
                  </w:r>
                  <w:r w:rsidR="006C7B24">
                    <w:t xml:space="preserve">Missing </w:t>
                  </w:r>
                  <w:r w:rsidR="007467E2">
                    <w:t>BOM</w:t>
                  </w:r>
                </w:p>
              </w:tc>
              <w:tc>
                <w:tcPr>
                  <w:tcW w:w="2835" w:type="dxa"/>
                  <w:tcPrChange w:id="311" w:author="Bonnie Yang [2]" w:date="2023-04-11T16:43:00Z">
                    <w:tcPr>
                      <w:tcW w:w="2835" w:type="dxa"/>
                    </w:tcPr>
                  </w:tcPrChange>
                </w:tcPr>
                <w:p w14:paraId="58C77A03" w14:textId="4184976D" w:rsidR="0048744A" w:rsidRDefault="006C7B24" w:rsidP="0048744A">
                  <w:pPr>
                    <w:pStyle w:val="ListParagraph"/>
                  </w:pPr>
                  <w:r>
                    <w:t xml:space="preserve">Create BOM of </w:t>
                  </w:r>
                  <w:r w:rsidR="0048744A">
                    <w:rPr>
                      <w:rFonts w:hint="eastAsia"/>
                    </w:rPr>
                    <w:t>V</w:t>
                  </w:r>
                  <w:r w:rsidR="0048744A">
                    <w:t xml:space="preserve">ersion 2: </w:t>
                  </w:r>
                </w:p>
                <w:p w14:paraId="57AE5EBC" w14:textId="7A1664B1" w:rsidR="006C7B24" w:rsidRDefault="006C7B24" w:rsidP="0048744A">
                  <w:pPr>
                    <w:pStyle w:val="ListParagraph"/>
                  </w:pPr>
                  <w:r>
                    <w:rPr>
                      <w:rFonts w:hint="eastAsia"/>
                    </w:rPr>
                    <w:t>G</w:t>
                  </w:r>
                  <w:r>
                    <w:t xml:space="preserve">et the BOM in Version 1 </w:t>
                  </w:r>
                </w:p>
              </w:tc>
            </w:tr>
            <w:tr w:rsidR="0048744A" w14:paraId="41F14D80" w14:textId="77777777" w:rsidTr="00990618">
              <w:tc>
                <w:tcPr>
                  <w:tcW w:w="1078" w:type="dxa"/>
                  <w:tcPrChange w:id="312" w:author="Bonnie Yang [2]" w:date="2023-04-11T16:43:00Z">
                    <w:tcPr>
                      <w:tcW w:w="1078" w:type="dxa"/>
                    </w:tcPr>
                  </w:tcPrChange>
                </w:tcPr>
                <w:p w14:paraId="472215C1" w14:textId="77777777" w:rsidR="0048744A" w:rsidRDefault="0048744A" w:rsidP="0048744A">
                  <w:pPr>
                    <w:pStyle w:val="ListParagraph"/>
                  </w:pPr>
                  <w:r>
                    <w:rPr>
                      <w:rFonts w:hint="eastAsia"/>
                    </w:rPr>
                    <w:t>2</w:t>
                  </w:r>
                </w:p>
              </w:tc>
              <w:tc>
                <w:tcPr>
                  <w:tcW w:w="2974" w:type="dxa"/>
                  <w:tcPrChange w:id="313" w:author="Bonnie Yang [2]" w:date="2023-04-11T16:43:00Z">
                    <w:tcPr>
                      <w:tcW w:w="2974" w:type="dxa"/>
                    </w:tcPr>
                  </w:tcPrChange>
                </w:tcPr>
                <w:p w14:paraId="6881F840" w14:textId="0C83E398" w:rsidR="006C7B24" w:rsidRDefault="006C7B24" w:rsidP="0048744A">
                  <w:pPr>
                    <w:pStyle w:val="ListParagraph"/>
                  </w:pPr>
                  <w:r>
                    <w:rPr>
                      <w:rFonts w:hint="eastAsia"/>
                    </w:rPr>
                    <w:t>V</w:t>
                  </w:r>
                  <w:r>
                    <w:t>ersion 1: 7/21~8/20, BOM Created</w:t>
                  </w:r>
                </w:p>
                <w:p w14:paraId="01A96E39" w14:textId="620DCB1F" w:rsidR="0048744A" w:rsidRDefault="0048744A" w:rsidP="0048744A">
                  <w:pPr>
                    <w:pStyle w:val="ListParagraph"/>
                  </w:pPr>
                  <w:r>
                    <w:rPr>
                      <w:rFonts w:hint="eastAsia"/>
                    </w:rPr>
                    <w:t>V</w:t>
                  </w:r>
                  <w:r>
                    <w:t xml:space="preserve">ersion </w:t>
                  </w:r>
                  <w:r w:rsidR="006C7B24">
                    <w:t>2</w:t>
                  </w:r>
                  <w:r>
                    <w:t>: 8/21</w:t>
                  </w:r>
                  <w:r w:rsidR="00F06D84">
                    <w:t>~8/31</w:t>
                  </w:r>
                  <w:r w:rsidR="007467E2">
                    <w:t xml:space="preserve">, </w:t>
                  </w:r>
                  <w:r w:rsidR="006C7B24">
                    <w:t xml:space="preserve">Missing </w:t>
                  </w:r>
                  <w:r w:rsidR="007467E2">
                    <w:t xml:space="preserve">BOM </w:t>
                  </w:r>
                </w:p>
                <w:p w14:paraId="5BF643C4" w14:textId="1B92F506" w:rsidR="0048744A" w:rsidRDefault="0048744A" w:rsidP="0048744A">
                  <w:pPr>
                    <w:pStyle w:val="ListParagraph"/>
                  </w:pPr>
                  <w:r>
                    <w:rPr>
                      <w:rFonts w:hint="eastAsia"/>
                    </w:rPr>
                    <w:t>V</w:t>
                  </w:r>
                  <w:r>
                    <w:t xml:space="preserve">ersion </w:t>
                  </w:r>
                  <w:r w:rsidR="006C7B24">
                    <w:t>3</w:t>
                  </w:r>
                  <w:r>
                    <w:t>: 9/1</w:t>
                  </w:r>
                  <w:r w:rsidR="00F06D84">
                    <w:t>~2099/12/31</w:t>
                  </w:r>
                  <w:r w:rsidR="007467E2">
                    <w:t xml:space="preserve">, </w:t>
                  </w:r>
                  <w:r w:rsidR="006C7B24">
                    <w:t>Missing BOM</w:t>
                  </w:r>
                </w:p>
              </w:tc>
              <w:tc>
                <w:tcPr>
                  <w:tcW w:w="2835" w:type="dxa"/>
                  <w:tcPrChange w:id="314" w:author="Bonnie Yang [2]" w:date="2023-04-11T16:43:00Z">
                    <w:tcPr>
                      <w:tcW w:w="2835" w:type="dxa"/>
                    </w:tcPr>
                  </w:tcPrChange>
                </w:tcPr>
                <w:p w14:paraId="577369E5" w14:textId="659DD9CA" w:rsidR="006C7B24" w:rsidRDefault="006C7B24" w:rsidP="006C7B24">
                  <w:pPr>
                    <w:pStyle w:val="ListParagraph"/>
                  </w:pPr>
                  <w:r>
                    <w:t xml:space="preserve">Create BOM of </w:t>
                  </w:r>
                  <w:r>
                    <w:rPr>
                      <w:rFonts w:hint="eastAsia"/>
                    </w:rPr>
                    <w:t>V</w:t>
                  </w:r>
                  <w:r>
                    <w:t xml:space="preserve">ersion 3: </w:t>
                  </w:r>
                </w:p>
                <w:p w14:paraId="1192A5DA" w14:textId="62625EC0" w:rsidR="0048744A" w:rsidRDefault="006C7B24" w:rsidP="006C7B24">
                  <w:pPr>
                    <w:pStyle w:val="ListParagraph"/>
                  </w:pPr>
                  <w:r>
                    <w:t>Auto suggest BOM line</w:t>
                  </w:r>
                </w:p>
              </w:tc>
            </w:tr>
          </w:tbl>
          <w:p w14:paraId="6136EEE8" w14:textId="77777777" w:rsidR="0048744A" w:rsidRDefault="0048744A" w:rsidP="00817705"/>
          <w:p w14:paraId="673092FF" w14:textId="77777777" w:rsidR="00A251DC" w:rsidRDefault="00A251DC" w:rsidP="00A251DC">
            <w:pPr>
              <w:pStyle w:val="ListParagraph"/>
              <w:numPr>
                <w:ilvl w:val="0"/>
                <w:numId w:val="337"/>
              </w:numPr>
            </w:pPr>
            <w:r>
              <w:rPr>
                <w:rFonts w:hint="eastAsia"/>
              </w:rPr>
              <w:t>Display</w:t>
            </w:r>
            <w:r>
              <w:t xml:space="preserve"> breadcrumb ‘Home/Items/BOM’</w:t>
            </w:r>
          </w:p>
          <w:p w14:paraId="4D841F45" w14:textId="77777777" w:rsidR="00A251DC" w:rsidRDefault="00A251DC" w:rsidP="00A251DC">
            <w:pPr>
              <w:pStyle w:val="ListParagraph"/>
              <w:numPr>
                <w:ilvl w:val="0"/>
                <w:numId w:val="337"/>
              </w:numPr>
            </w:pPr>
            <w:r>
              <w:rPr>
                <w:rFonts w:hint="eastAsia"/>
              </w:rPr>
              <w:t>D</w:t>
            </w:r>
            <w:r>
              <w:t>isplay heading ‘Create BOM’ as ‘Add’ a BOM line. Display heading ‘Edit BOM’ as edit a BOM line.</w:t>
            </w:r>
          </w:p>
          <w:p w14:paraId="60B083B7" w14:textId="77777777" w:rsidR="00A251DC" w:rsidRDefault="00A251DC" w:rsidP="00A251DC">
            <w:pPr>
              <w:pStyle w:val="ListParagraph"/>
              <w:numPr>
                <w:ilvl w:val="0"/>
                <w:numId w:val="337"/>
              </w:numPr>
            </w:pPr>
            <w:r>
              <w:rPr>
                <w:rFonts w:hint="eastAsia"/>
              </w:rPr>
              <w:t>D</w:t>
            </w:r>
            <w:r>
              <w:t>isplay hyperlink ‘&lt; Go to Item Grid’ on the right top of page to redirect to item grid page.</w:t>
            </w:r>
          </w:p>
          <w:p w14:paraId="6EB9E1AA" w14:textId="77777777" w:rsidR="00A251DC" w:rsidRDefault="00A251DC" w:rsidP="00A251DC">
            <w:pPr>
              <w:pStyle w:val="ListParagraph"/>
              <w:numPr>
                <w:ilvl w:val="0"/>
                <w:numId w:val="337"/>
              </w:numPr>
            </w:pPr>
            <w:r>
              <w:rPr>
                <w:rFonts w:hint="eastAsia"/>
              </w:rPr>
              <w:t>D</w:t>
            </w:r>
            <w:r>
              <w:t>isplay ‘Cancel’ and ‘Save’ buttons on the right top of page.</w:t>
            </w:r>
          </w:p>
          <w:p w14:paraId="6C131CF5" w14:textId="5B62A6F1" w:rsidR="00A251DC" w:rsidRDefault="00A251DC" w:rsidP="00A251DC">
            <w:pPr>
              <w:pStyle w:val="ListParagraph"/>
              <w:numPr>
                <w:ilvl w:val="0"/>
                <w:numId w:val="337"/>
              </w:numPr>
            </w:pPr>
            <w:r>
              <w:t>D</w:t>
            </w:r>
            <w:r>
              <w:rPr>
                <w:rFonts w:hint="eastAsia"/>
              </w:rPr>
              <w:t>isplay</w:t>
            </w:r>
            <w:r>
              <w:t xml:space="preserve"> </w:t>
            </w:r>
            <w:r>
              <w:rPr>
                <w:rFonts w:hint="eastAsia"/>
              </w:rPr>
              <w:t>I</w:t>
            </w:r>
            <w:r>
              <w:t>tem Name</w:t>
            </w:r>
            <w:r w:rsidR="00115D25">
              <w:t xml:space="preserve"> (</w:t>
            </w:r>
            <w:proofErr w:type="gramStart"/>
            <w:r w:rsidR="00115D25">
              <w:t>V</w:t>
            </w:r>
            <w:r w:rsidR="00115D25">
              <w:rPr>
                <w:rFonts w:hint="eastAsia"/>
              </w:rPr>
              <w:t>ersion</w:t>
            </w:r>
            <w:r w:rsidR="00115D25">
              <w:t xml:space="preserve"> {#})</w:t>
            </w:r>
            <w:proofErr w:type="gramEnd"/>
            <w:r>
              <w:t xml:space="preserve">, Effective Start Time, BOM Name, Reason for Change on the left column. Display Object Type, Effective End Time, </w:t>
            </w:r>
            <w:proofErr w:type="spellStart"/>
            <w:r>
              <w:t>FormulaBatchSize</w:t>
            </w:r>
            <w:proofErr w:type="spellEnd"/>
            <w:r>
              <w:t xml:space="preserve"> on the right column.</w:t>
            </w:r>
          </w:p>
          <w:p w14:paraId="01139BEB" w14:textId="59677577" w:rsidR="003F5224" w:rsidRDefault="003F5224" w:rsidP="00A251DC">
            <w:pPr>
              <w:pStyle w:val="ListParagraph"/>
              <w:numPr>
                <w:ilvl w:val="0"/>
                <w:numId w:val="337"/>
              </w:numPr>
            </w:pPr>
            <w:r>
              <w:t>Display ‘</w:t>
            </w:r>
            <w:proofErr w:type="spellStart"/>
            <w:r>
              <w:t>FormulaBatchSize</w:t>
            </w:r>
            <w:proofErr w:type="spellEnd"/>
            <w:r>
              <w:t>’ field with a tooltip.</w:t>
            </w:r>
          </w:p>
          <w:p w14:paraId="2E4161A1" w14:textId="39C62203" w:rsidR="003F5224" w:rsidRDefault="003F5224" w:rsidP="00A251DC">
            <w:pPr>
              <w:pStyle w:val="ListParagraph"/>
              <w:numPr>
                <w:ilvl w:val="0"/>
                <w:numId w:val="337"/>
              </w:numPr>
            </w:pPr>
            <w:r>
              <w:rPr>
                <w:rFonts w:hint="eastAsia"/>
              </w:rPr>
              <w:t>W</w:t>
            </w:r>
            <w:r>
              <w:t>hen editing a BOM line display ‘</w:t>
            </w:r>
            <w:proofErr w:type="spellStart"/>
            <w:r w:rsidRPr="003F5224">
              <w:t>Isactive</w:t>
            </w:r>
            <w:proofErr w:type="spellEnd"/>
            <w:r>
              <w:t>’ underneath ‘</w:t>
            </w:r>
            <w:proofErr w:type="spellStart"/>
            <w:r>
              <w:t>FormulaBatchSize</w:t>
            </w:r>
            <w:proofErr w:type="spellEnd"/>
            <w:r>
              <w:t>’ field with a tooltip.</w:t>
            </w:r>
          </w:p>
          <w:p w14:paraId="344AD9EB" w14:textId="48E9C02A" w:rsidR="00A251DC" w:rsidRDefault="00A251DC" w:rsidP="00A251DC">
            <w:pPr>
              <w:pStyle w:val="ListParagraph"/>
              <w:numPr>
                <w:ilvl w:val="0"/>
                <w:numId w:val="337"/>
              </w:numPr>
            </w:pPr>
            <w:r>
              <w:rPr>
                <w:rFonts w:hint="eastAsia"/>
              </w:rPr>
              <w:t>I</w:t>
            </w:r>
            <w:r>
              <w:t>tem Name, Effective Start Time, Object Type, Effective End Time aren’t editable. They are captured from item information of the version.</w:t>
            </w:r>
          </w:p>
          <w:p w14:paraId="27AB01DA" w14:textId="6AF570ED" w:rsidR="0011151E" w:rsidRDefault="0011151E" w:rsidP="00A251DC">
            <w:pPr>
              <w:pStyle w:val="ListParagraph"/>
              <w:numPr>
                <w:ilvl w:val="0"/>
                <w:numId w:val="337"/>
              </w:numPr>
            </w:pPr>
            <w:r>
              <w:t xml:space="preserve">Item Name (Here we call it parent item, </w:t>
            </w:r>
            <w:r w:rsidR="00AA26F6">
              <w:t xml:space="preserve">there is a hyperlink to </w:t>
            </w:r>
            <w:proofErr w:type="gramStart"/>
            <w:r>
              <w:t>goes</w:t>
            </w:r>
            <w:proofErr w:type="gramEnd"/>
            <w:r>
              <w:t xml:space="preserve"> to</w:t>
            </w:r>
            <w:r w:rsidR="00016A37">
              <w:t xml:space="preserve"> the version of</w:t>
            </w:r>
            <w:r>
              <w:t xml:space="preserve"> item detail page)</w:t>
            </w:r>
          </w:p>
          <w:p w14:paraId="64FA1B1F" w14:textId="55F57EB0" w:rsidR="00063812" w:rsidRDefault="00063812" w:rsidP="00A251DC">
            <w:pPr>
              <w:pStyle w:val="ListParagraph"/>
              <w:numPr>
                <w:ilvl w:val="0"/>
                <w:numId w:val="337"/>
              </w:numPr>
            </w:pPr>
            <w:r>
              <w:rPr>
                <w:rFonts w:hint="eastAsia"/>
              </w:rPr>
              <w:lastRenderedPageBreak/>
              <w:t>Version</w:t>
            </w:r>
            <w:r>
              <w:t>: ‘</w:t>
            </w:r>
            <w:proofErr w:type="gramStart"/>
            <w:r>
              <w:t>V{</w:t>
            </w:r>
            <w:proofErr w:type="gramEnd"/>
            <w:r>
              <w:t>Version Number} ({Version Status})'</w:t>
            </w:r>
          </w:p>
          <w:p w14:paraId="75B8A131" w14:textId="4B1C20CA" w:rsidR="000D2BC5" w:rsidRDefault="0048744A" w:rsidP="000D2BC5">
            <w:pPr>
              <w:pStyle w:val="ListParagraph"/>
              <w:numPr>
                <w:ilvl w:val="0"/>
                <w:numId w:val="337"/>
              </w:numPr>
            </w:pPr>
            <w:r>
              <w:t xml:space="preserve">BOM name: By default, BOM name = item </w:t>
            </w:r>
            <w:r w:rsidR="000D2BC5">
              <w:t>name + {I</w:t>
            </w:r>
            <w:r w:rsidR="000D2BC5">
              <w:rPr>
                <w:rFonts w:hint="eastAsia"/>
              </w:rPr>
              <w:t>tem</w:t>
            </w:r>
            <w:r w:rsidR="000D2BC5">
              <w:t xml:space="preserve"> version #}</w:t>
            </w:r>
            <w:r w:rsidR="001122BF">
              <w:t>, user can edit it.</w:t>
            </w:r>
          </w:p>
          <w:p w14:paraId="3021D707" w14:textId="3A956DCF" w:rsidR="0048744A" w:rsidRDefault="000D2BC5" w:rsidP="005202C9">
            <w:pPr>
              <w:pStyle w:val="NoSpacing"/>
            </w:pPr>
            <w:r>
              <w:t xml:space="preserve">For </w:t>
            </w:r>
            <w:r w:rsidRPr="007A780E">
              <w:rPr>
                <w:rStyle w:val="str"/>
              </w:rPr>
              <w:t>example</w:t>
            </w:r>
            <w:r>
              <w:t xml:space="preserve">, </w:t>
            </w:r>
            <w:r>
              <w:rPr>
                <w:rFonts w:hint="eastAsia"/>
              </w:rPr>
              <w:t>the</w:t>
            </w:r>
            <w:r>
              <w:t xml:space="preserve"> </w:t>
            </w:r>
            <w:r>
              <w:rPr>
                <w:rFonts w:hint="eastAsia"/>
              </w:rPr>
              <w:t>edited</w:t>
            </w:r>
            <w:r>
              <w:t xml:space="preserve"> item</w:t>
            </w:r>
            <w:r w:rsidR="00FB7ABE">
              <w:t xml:space="preserve"> </w:t>
            </w:r>
            <w:proofErr w:type="gramStart"/>
            <w:r w:rsidR="00FB7ABE">
              <w:t>name ‘</w:t>
            </w:r>
            <w:r w:rsidR="00FB7ABE" w:rsidRPr="00FB7ABE">
              <w:t>'</w:t>
            </w:r>
            <w:proofErr w:type="gramEnd"/>
            <w:r w:rsidR="00FB7ABE" w:rsidRPr="00FB7ABE">
              <w:t>Shroom Shire Cheesesteak</w:t>
            </w:r>
            <w:r w:rsidR="00FB7ABE">
              <w:t>’</w:t>
            </w:r>
            <w:r>
              <w:t xml:space="preserve"> version </w:t>
            </w:r>
            <w:r>
              <w:rPr>
                <w:rFonts w:hint="eastAsia"/>
              </w:rPr>
              <w:t>is</w:t>
            </w:r>
            <w:r>
              <w:t xml:space="preserve"> V4</w:t>
            </w:r>
            <w:r>
              <w:rPr>
                <w:rFonts w:hint="eastAsia"/>
              </w:rPr>
              <w:t>,</w:t>
            </w:r>
            <w:r>
              <w:t xml:space="preserve"> it </w:t>
            </w:r>
            <w:proofErr w:type="gramStart"/>
            <w:r>
              <w:t>is ‘</w:t>
            </w:r>
            <w:r w:rsidR="00FB7ABE" w:rsidRPr="25C285FD">
              <w:rPr>
                <w:rFonts w:ascii="Arial" w:hAnsi="Arial" w:cs="Arial"/>
                <w:color w:val="000000" w:themeColor="text1"/>
                <w:sz w:val="20"/>
                <w:szCs w:val="20"/>
              </w:rPr>
              <w:t>'</w:t>
            </w:r>
            <w:proofErr w:type="gramEnd"/>
            <w:r w:rsidR="00FB7ABE" w:rsidRPr="25C285FD">
              <w:rPr>
                <w:rFonts w:ascii="Arial" w:hAnsi="Arial" w:cs="Arial"/>
                <w:color w:val="000000" w:themeColor="text1"/>
                <w:sz w:val="20"/>
                <w:szCs w:val="20"/>
              </w:rPr>
              <w:t xml:space="preserve">Shroom Shire Cheesesteak </w:t>
            </w:r>
            <w:r>
              <w:t>V4’.</w:t>
            </w:r>
          </w:p>
          <w:p w14:paraId="3EB2B2E8" w14:textId="77777777" w:rsidR="0048744A" w:rsidRDefault="0048744A" w:rsidP="00ED101C">
            <w:pPr>
              <w:pStyle w:val="ListParagraph"/>
              <w:numPr>
                <w:ilvl w:val="0"/>
                <w:numId w:val="337"/>
              </w:numPr>
            </w:pPr>
            <w:r>
              <w:t xml:space="preserve">Formula Batch Size, it would be </w:t>
            </w:r>
            <w:r>
              <w:rPr>
                <w:rFonts w:hint="eastAsia"/>
              </w:rPr>
              <w:t>positive</w:t>
            </w:r>
            <w:r>
              <w:t xml:space="preserve"> integer value: By default, set it 1</w:t>
            </w:r>
            <w:r>
              <w:rPr>
                <w:rFonts w:hint="eastAsia"/>
              </w:rPr>
              <w:t>.</w:t>
            </w:r>
            <w:r>
              <w:t xml:space="preserve"> When user hovers over the field, display a </w:t>
            </w:r>
            <w:r w:rsidRPr="00565744">
              <w:t>tooltip</w:t>
            </w:r>
            <w:r>
              <w:t>:</w:t>
            </w:r>
            <w:r w:rsidRPr="00565744">
              <w:t xml:space="preserve"> Quantity produced by this formula</w:t>
            </w:r>
            <w:r>
              <w:t>. Like this:</w:t>
            </w:r>
          </w:p>
          <w:p w14:paraId="688644E5" w14:textId="77777777" w:rsidR="0048744A" w:rsidRDefault="0048744A" w:rsidP="0048744A">
            <w:pPr>
              <w:pStyle w:val="ListParagraph"/>
              <w:ind w:left="720"/>
            </w:pPr>
            <w:r>
              <w:rPr>
                <w:noProof/>
              </w:rPr>
              <w:drawing>
                <wp:inline distT="0" distB="0" distL="0" distR="0" wp14:anchorId="469A1B08" wp14:editId="210BDA8C">
                  <wp:extent cx="990600" cy="706776"/>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pic:nvPicPr>
                        <pic:blipFill>
                          <a:blip r:embed="rId45">
                            <a:extLst>
                              <a:ext uri="{28A0092B-C50C-407E-A947-70E740481C1C}">
                                <a14:useLocalDpi xmlns:a14="http://schemas.microsoft.com/office/drawing/2010/main" val="0"/>
                              </a:ext>
                            </a:extLst>
                          </a:blip>
                          <a:stretch>
                            <a:fillRect/>
                          </a:stretch>
                        </pic:blipFill>
                        <pic:spPr>
                          <a:xfrm>
                            <a:off x="0" y="0"/>
                            <a:ext cx="990600" cy="706776"/>
                          </a:xfrm>
                          <a:prstGeom prst="rect">
                            <a:avLst/>
                          </a:prstGeom>
                        </pic:spPr>
                      </pic:pic>
                    </a:graphicData>
                  </a:graphic>
                </wp:inline>
              </w:drawing>
            </w:r>
          </w:p>
          <w:p w14:paraId="020E0480" w14:textId="3855EA60" w:rsidR="0048744A" w:rsidRPr="008609BC" w:rsidRDefault="0048744A" w:rsidP="00ED101C">
            <w:pPr>
              <w:pStyle w:val="ListParagraph"/>
              <w:numPr>
                <w:ilvl w:val="0"/>
                <w:numId w:val="337"/>
              </w:numPr>
            </w:pPr>
            <w:r w:rsidRPr="008609BC">
              <w:t xml:space="preserve">Last </w:t>
            </w:r>
            <w:r>
              <w:t>U</w:t>
            </w:r>
            <w:r>
              <w:rPr>
                <w:rFonts w:hint="eastAsia"/>
              </w:rPr>
              <w:t>pdat</w:t>
            </w:r>
            <w:r w:rsidRPr="008609BC">
              <w:t>ed By</w:t>
            </w:r>
            <w:r>
              <w:t xml:space="preserve">: </w:t>
            </w:r>
            <w:proofErr w:type="gramStart"/>
            <w:r>
              <w:t>who</w:t>
            </w:r>
            <w:proofErr w:type="gramEnd"/>
            <w:r>
              <w:t xml:space="preserve"> makes changes. R</w:t>
            </w:r>
            <w:r w:rsidRPr="008609BC">
              <w:t>ecord the user ID and user full name in our system.</w:t>
            </w:r>
          </w:p>
          <w:p w14:paraId="6ECF46EA" w14:textId="32251988" w:rsidR="0048744A" w:rsidRDefault="0048744A" w:rsidP="00ED101C">
            <w:pPr>
              <w:pStyle w:val="ListParagraph"/>
              <w:numPr>
                <w:ilvl w:val="0"/>
                <w:numId w:val="337"/>
              </w:numPr>
            </w:pPr>
            <w:r>
              <w:t>Reason for change:</w:t>
            </w:r>
            <w:r w:rsidR="00B9202E">
              <w:t xml:space="preserve"> O</w:t>
            </w:r>
            <w:r w:rsidR="00B9202E">
              <w:rPr>
                <w:rFonts w:hint="eastAsia"/>
              </w:rPr>
              <w:t>ptional</w:t>
            </w:r>
            <w:r w:rsidR="00B9202E">
              <w:t>.</w:t>
            </w:r>
            <w:r>
              <w:t xml:space="preserve"> Free text. Up to 600 characters.</w:t>
            </w:r>
          </w:p>
          <w:p w14:paraId="6274D4DF" w14:textId="13F5CACA" w:rsidR="00143511" w:rsidRDefault="00D930DD" w:rsidP="005202C9">
            <w:pPr>
              <w:pStyle w:val="ListParagraph"/>
              <w:numPr>
                <w:ilvl w:val="0"/>
                <w:numId w:val="337"/>
              </w:numPr>
            </w:pPr>
            <w:proofErr w:type="spellStart"/>
            <w:r>
              <w:rPr>
                <w:rFonts w:hint="eastAsia"/>
              </w:rPr>
              <w:t>Is</w:t>
            </w:r>
            <w:r>
              <w:t>active</w:t>
            </w:r>
            <w:proofErr w:type="spellEnd"/>
            <w:r>
              <w:t xml:space="preserve">: </w:t>
            </w:r>
            <w:r w:rsidR="00143511">
              <w:t>Display ‘</w:t>
            </w:r>
            <w:proofErr w:type="spellStart"/>
            <w:r w:rsidR="00143511">
              <w:t>Isactive</w:t>
            </w:r>
            <w:proofErr w:type="spellEnd"/>
            <w:r w:rsidR="00143511">
              <w:t>’ field on edition BOM line rather than creation BOM line. It should be a mandatory field. It must be defaulted to ‘Yes’ AND user cannot edit it as edition a BOM line.</w:t>
            </w:r>
          </w:p>
          <w:p w14:paraId="37174BC6" w14:textId="29556D46" w:rsidR="00143511" w:rsidRDefault="00143511" w:rsidP="00143511">
            <w:pPr>
              <w:pStyle w:val="ListParagraph"/>
              <w:numPr>
                <w:ilvl w:val="0"/>
                <w:numId w:val="1510"/>
              </w:numPr>
            </w:pPr>
            <w:r>
              <w:t xml:space="preserve">Display an icon to show tooltip: Dynamics allows formulas to have overlapping date ranges. Determines the ‘allowed’ formula in Dynamics.’ </w:t>
            </w:r>
            <w:r>
              <w:rPr>
                <w:noProof/>
              </w:rPr>
              <w:drawing>
                <wp:inline distT="0" distB="0" distL="0" distR="0" wp14:anchorId="5EDA2FC4" wp14:editId="73674E10">
                  <wp:extent cx="990600" cy="706776"/>
                  <wp:effectExtent l="0" t="0" r="0" b="0"/>
                  <wp:docPr id="2011944815" name="图片 201194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pic:nvPicPr>
                        <pic:blipFill>
                          <a:blip r:embed="rId45">
                            <a:extLst>
                              <a:ext uri="{28A0092B-C50C-407E-A947-70E740481C1C}">
                                <a14:useLocalDpi xmlns:a14="http://schemas.microsoft.com/office/drawing/2010/main" val="0"/>
                              </a:ext>
                            </a:extLst>
                          </a:blip>
                          <a:stretch>
                            <a:fillRect/>
                          </a:stretch>
                        </pic:blipFill>
                        <pic:spPr>
                          <a:xfrm>
                            <a:off x="0" y="0"/>
                            <a:ext cx="990600" cy="706776"/>
                          </a:xfrm>
                          <a:prstGeom prst="rect">
                            <a:avLst/>
                          </a:prstGeom>
                        </pic:spPr>
                      </pic:pic>
                    </a:graphicData>
                  </a:graphic>
                </wp:inline>
              </w:drawing>
            </w:r>
          </w:p>
          <w:p w14:paraId="13C2BFD4" w14:textId="77777777" w:rsidR="00143511" w:rsidRDefault="00143511" w:rsidP="00143511">
            <w:pPr>
              <w:pStyle w:val="ListParagraph"/>
              <w:numPr>
                <w:ilvl w:val="0"/>
                <w:numId w:val="1510"/>
              </w:numPr>
            </w:pPr>
            <w:r>
              <w:t>When the effective end time of BOM is &lt; now, the ‘</w:t>
            </w:r>
            <w:proofErr w:type="spellStart"/>
            <w:r>
              <w:t>Isactive</w:t>
            </w:r>
            <w:proofErr w:type="spellEnd"/>
            <w:r>
              <w:t>’ should be turned into ‘No’</w:t>
            </w:r>
            <w:r w:rsidRPr="005202C9">
              <w:rPr>
                <w:strike/>
              </w:rPr>
              <w:t>, whatever the ‘ERP Status’ is</w:t>
            </w:r>
            <w:r>
              <w:t>. And when the effective end time of BOM is &gt;= now, the ‘</w:t>
            </w:r>
            <w:proofErr w:type="spellStart"/>
            <w:r>
              <w:t>Isactive</w:t>
            </w:r>
            <w:proofErr w:type="spellEnd"/>
            <w:r>
              <w:t>’ should be turned into ‘Yes’</w:t>
            </w:r>
            <w:r w:rsidRPr="005202C9">
              <w:rPr>
                <w:strike/>
              </w:rPr>
              <w:t>, whatever the ‘ERP Status’ is</w:t>
            </w:r>
            <w:r>
              <w:t>.</w:t>
            </w:r>
          </w:p>
          <w:p w14:paraId="00B39BD8" w14:textId="312823B2" w:rsidR="00D930DD" w:rsidRDefault="00143511" w:rsidP="005202C9">
            <w:pPr>
              <w:pStyle w:val="ListParagraph"/>
              <w:numPr>
                <w:ilvl w:val="0"/>
                <w:numId w:val="1510"/>
              </w:numPr>
            </w:pPr>
            <w:r>
              <w:t>When user deletes a BOM version and it trigged the change of ‘effective end time’ of previous BOM version, check the effective end time of BOM version, then update ‘</w:t>
            </w:r>
            <w:proofErr w:type="spellStart"/>
            <w:r>
              <w:t>Isactive</w:t>
            </w:r>
            <w:proofErr w:type="spellEnd"/>
            <w:r>
              <w:t>’ field.</w:t>
            </w:r>
          </w:p>
          <w:p w14:paraId="65ECB1B6" w14:textId="613575B5" w:rsidR="00063812" w:rsidRPr="00D07DD9" w:rsidRDefault="00063812" w:rsidP="00063812">
            <w:pPr>
              <w:pStyle w:val="ListParagraph"/>
              <w:numPr>
                <w:ilvl w:val="0"/>
                <w:numId w:val="337"/>
              </w:numPr>
            </w:pPr>
            <w:r w:rsidRPr="00063812">
              <w:t xml:space="preserve">Add 'Version' column on BOM table. </w:t>
            </w:r>
            <w:proofErr w:type="gramStart"/>
            <w:r w:rsidRPr="00063812">
              <w:t>User</w:t>
            </w:r>
            <w:proofErr w:type="gramEnd"/>
            <w:r w:rsidRPr="00063812">
              <w:t xml:space="preserve"> can reselect version by clicking it.</w:t>
            </w:r>
          </w:p>
          <w:p w14:paraId="3C97CB95" w14:textId="4AE1F044" w:rsidR="0048744A" w:rsidRDefault="00DB2951" w:rsidP="00ED101C">
            <w:pPr>
              <w:pStyle w:val="ListParagraph"/>
              <w:numPr>
                <w:ilvl w:val="0"/>
                <w:numId w:val="337"/>
              </w:numPr>
            </w:pPr>
            <w:r>
              <w:t xml:space="preserve">When </w:t>
            </w:r>
            <w:r w:rsidR="0048744A">
              <w:t xml:space="preserve">create/edit/view a BOM line, </w:t>
            </w:r>
            <w:r>
              <w:t xml:space="preserve">on most types of items’ BOM card, exclude truck item, common stock tote, </w:t>
            </w:r>
            <w:r w:rsidRPr="00ED781D">
              <w:t>Mobile SF</w:t>
            </w:r>
            <w:r>
              <w:t xml:space="preserve">, </w:t>
            </w:r>
            <w:r w:rsidR="0048744A">
              <w:t>display ‘Scrap Yield’ column at the right of ‘Unit’ column for each component in BOM line. It can be edited manually. It is optional field.</w:t>
            </w:r>
            <w:r>
              <w:t xml:space="preserve"> </w:t>
            </w:r>
          </w:p>
          <w:p w14:paraId="2669D4C5" w14:textId="77777777" w:rsidR="0048744A" w:rsidRDefault="0048744A" w:rsidP="00ED101C">
            <w:pPr>
              <w:pStyle w:val="ListParagraph"/>
              <w:numPr>
                <w:ilvl w:val="0"/>
                <w:numId w:val="337"/>
              </w:numPr>
            </w:pPr>
            <w:r>
              <w:t xml:space="preserve">On </w:t>
            </w:r>
            <w:r w:rsidRPr="00886664">
              <w:t>bulk/commissary</w:t>
            </w:r>
            <w:r>
              <w:t xml:space="preserve"> </w:t>
            </w:r>
            <w:r>
              <w:rPr>
                <w:rFonts w:hint="eastAsia"/>
              </w:rPr>
              <w:t>or</w:t>
            </w:r>
            <w:r>
              <w:t xml:space="preserve"> multi package item or partial kit items, auto calculate scrap yield for a component which is ingredient item type. It can be edited manually. O</w:t>
            </w:r>
            <w:r>
              <w:rPr>
                <w:rFonts w:hint="eastAsia"/>
              </w:rPr>
              <w:t>ther</w:t>
            </w:r>
            <w:r>
              <w:t xml:space="preserve"> types of items, not auto </w:t>
            </w:r>
            <w:proofErr w:type="gramStart"/>
            <w:r>
              <w:t>calculate</w:t>
            </w:r>
            <w:proofErr w:type="gramEnd"/>
            <w:r>
              <w:t xml:space="preserve"> scrap yield. </w:t>
            </w:r>
          </w:p>
          <w:p w14:paraId="040DBF00" w14:textId="77777777" w:rsidR="0094172B" w:rsidRDefault="0048744A" w:rsidP="00ED101C">
            <w:pPr>
              <w:pStyle w:val="ListParagraph"/>
              <w:numPr>
                <w:ilvl w:val="0"/>
                <w:numId w:val="337"/>
              </w:numPr>
            </w:pPr>
            <w:r>
              <w:lastRenderedPageBreak/>
              <w:t>If any ingredient’s scrap yield is 0, display 0% in this column. N</w:t>
            </w:r>
            <w:r>
              <w:rPr>
                <w:rFonts w:hint="eastAsia"/>
              </w:rPr>
              <w:t>ull</w:t>
            </w:r>
            <w:r>
              <w:t xml:space="preserve"> =! 0, only when user </w:t>
            </w:r>
            <w:proofErr w:type="gramStart"/>
            <w:r>
              <w:t>enter</w:t>
            </w:r>
            <w:proofErr w:type="gramEnd"/>
            <w:r>
              <w:t xml:space="preserve"> 0, we update the scrap yield. Scrap Yield: Up to 2 decimal place</w:t>
            </w:r>
            <w:r>
              <w:rPr>
                <w:rFonts w:hint="eastAsia"/>
              </w:rPr>
              <w:t>s</w:t>
            </w:r>
            <w:r>
              <w:t xml:space="preserve"> </w:t>
            </w:r>
            <w:proofErr w:type="gramStart"/>
            <w:r>
              <w:t>with ‘%</w:t>
            </w:r>
            <w:proofErr w:type="gramEnd"/>
            <w:r>
              <w:t>’. When user inputs manually, it should be &gt;=0.</w:t>
            </w:r>
          </w:p>
          <w:p w14:paraId="4514418A" w14:textId="6EF8D7FE" w:rsidR="0048744A" w:rsidRDefault="0048744A" w:rsidP="005202C9">
            <w:pPr>
              <w:pStyle w:val="ListParagraph"/>
              <w:ind w:left="360"/>
            </w:pPr>
            <w:r>
              <w:rPr>
                <w:rFonts w:hint="eastAsia"/>
              </w:rPr>
              <w:t>W</w:t>
            </w:r>
            <w:r>
              <w:t xml:space="preserve">hen multi options in the BOM line component (means multi component items mapped with a component of the related recipe), when user changes selected option, update the scrap yield. For example, multi options are ingredient </w:t>
            </w:r>
            <w:proofErr w:type="gramStart"/>
            <w:r>
              <w:t>item</w:t>
            </w:r>
            <w:proofErr w:type="gramEnd"/>
            <w:r>
              <w:t xml:space="preserve">, single </w:t>
            </w:r>
            <w:proofErr w:type="gramStart"/>
            <w:r>
              <w:t>item</w:t>
            </w:r>
            <w:proofErr w:type="gramEnd"/>
            <w:r>
              <w:t xml:space="preserve"> and truck stock </w:t>
            </w:r>
            <w:proofErr w:type="gramStart"/>
            <w:r>
              <w:t>item</w:t>
            </w:r>
            <w:proofErr w:type="gramEnd"/>
            <w:r>
              <w:t xml:space="preserve">. If user select ingredient item, auto calculate its scrap yield. If </w:t>
            </w:r>
            <w:proofErr w:type="gramStart"/>
            <w:r>
              <w:t>user</w:t>
            </w:r>
            <w:proofErr w:type="gramEnd"/>
            <w:r>
              <w:t xml:space="preserve"> select other </w:t>
            </w:r>
            <w:proofErr w:type="gramStart"/>
            <w:r>
              <w:t>type</w:t>
            </w:r>
            <w:proofErr w:type="gramEnd"/>
            <w:r>
              <w:t xml:space="preserve"> of item, set scrap yield as null, user can input manually.</w:t>
            </w:r>
          </w:p>
          <w:p w14:paraId="352318E9" w14:textId="77777777" w:rsidR="0048744A" w:rsidRDefault="0048744A" w:rsidP="0048744A">
            <w:r w:rsidRPr="005E15A9">
              <w:rPr>
                <w:noProof/>
              </w:rPr>
              <w:drawing>
                <wp:inline distT="0" distB="0" distL="0" distR="0" wp14:anchorId="5ECC0220" wp14:editId="537A7A96">
                  <wp:extent cx="4563701" cy="1926908"/>
                  <wp:effectExtent l="0" t="0" r="889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68936" cy="1929118"/>
                          </a:xfrm>
                          <a:prstGeom prst="rect">
                            <a:avLst/>
                          </a:prstGeom>
                        </pic:spPr>
                      </pic:pic>
                    </a:graphicData>
                  </a:graphic>
                </wp:inline>
              </w:drawing>
            </w:r>
          </w:p>
          <w:p w14:paraId="1E7F6AF4" w14:textId="119E18E1" w:rsidR="0048744A" w:rsidRDefault="0048744A" w:rsidP="00ED101C">
            <w:pPr>
              <w:pStyle w:val="ListParagraph"/>
              <w:numPr>
                <w:ilvl w:val="0"/>
                <w:numId w:val="337"/>
              </w:numPr>
            </w:pPr>
            <w:r>
              <w:t xml:space="preserve">When calculation scrap </w:t>
            </w:r>
            <w:proofErr w:type="gramStart"/>
            <w:r>
              <w:t>yield</w:t>
            </w:r>
            <w:proofErr w:type="gramEnd"/>
            <w:r>
              <w:t xml:space="preserve">, we should find the mapped recipe/truck recipe (for multi package item or partial kit item), then </w:t>
            </w:r>
            <w:r w:rsidR="00BF266E">
              <w:rPr>
                <w:rFonts w:hint="eastAsia"/>
              </w:rPr>
              <w:t>find</w:t>
            </w:r>
            <w:r w:rsidR="00BF266E">
              <w:t xml:space="preserve"> mapped ingredient which is the direct component of the mapped recipe/truck recipe. Then get the preparation yield of the mapped ingredient. C</w:t>
            </w:r>
            <w:r>
              <w:t xml:space="preserve">alculate scrap yield according to ingredients' preparation </w:t>
            </w:r>
            <w:r>
              <w:rPr>
                <w:rFonts w:hint="eastAsia"/>
              </w:rPr>
              <w:t>yield</w:t>
            </w:r>
            <w:r>
              <w:t xml:space="preserve"> and basic yield in the recipe/truck recipe. Scrap Yield</w:t>
            </w:r>
            <w:proofErr w:type="gramStart"/>
            <w:r>
              <w:t>=[</w:t>
            </w:r>
            <w:proofErr w:type="gramEnd"/>
            <w:r>
              <w:t>1</w:t>
            </w:r>
            <w:proofErr w:type="gramStart"/>
            <w:r>
              <w:t>/(</w:t>
            </w:r>
            <w:proofErr w:type="gramEnd"/>
            <w:r w:rsidRPr="005E15A9">
              <w:t>Base Yield</w:t>
            </w:r>
            <w:r>
              <w:t>*</w:t>
            </w:r>
            <w:r w:rsidRPr="005E15A9">
              <w:t xml:space="preserve"> preparation</w:t>
            </w:r>
            <w:r>
              <w:t xml:space="preserve"> A</w:t>
            </w:r>
            <w:r w:rsidRPr="005E15A9">
              <w:t xml:space="preserve"> yield</w:t>
            </w:r>
            <w:r>
              <w:t xml:space="preserve"> *</w:t>
            </w:r>
            <w:r w:rsidRPr="005E15A9">
              <w:t xml:space="preserve"> preparation</w:t>
            </w:r>
            <w:r>
              <w:t xml:space="preserve"> B</w:t>
            </w:r>
            <w:r w:rsidRPr="005E15A9">
              <w:t xml:space="preserve"> yield</w:t>
            </w:r>
            <w:r>
              <w:t>)]-1</w:t>
            </w:r>
          </w:p>
          <w:p w14:paraId="1936D0FC" w14:textId="77777777" w:rsidR="0048744A" w:rsidRDefault="0048744A" w:rsidP="0048744A">
            <w:pPr>
              <w:pStyle w:val="ListParagraph"/>
              <w:ind w:left="360"/>
            </w:pPr>
            <w:r>
              <w:rPr>
                <w:rFonts w:hint="eastAsia"/>
              </w:rPr>
              <w:t>O</w:t>
            </w:r>
            <w:r>
              <w:t>r [1</w:t>
            </w:r>
            <w:proofErr w:type="gramStart"/>
            <w:r>
              <w:t>-(</w:t>
            </w:r>
            <w:proofErr w:type="gramEnd"/>
            <w:r w:rsidRPr="005E15A9">
              <w:t>Base Yield</w:t>
            </w:r>
            <w:r>
              <w:t>*</w:t>
            </w:r>
            <w:r w:rsidRPr="005E15A9">
              <w:t xml:space="preserve"> preparation</w:t>
            </w:r>
            <w:r>
              <w:t xml:space="preserve"> A</w:t>
            </w:r>
            <w:r w:rsidRPr="005E15A9">
              <w:t xml:space="preserve"> yield</w:t>
            </w:r>
            <w:r>
              <w:t xml:space="preserve"> *</w:t>
            </w:r>
            <w:r w:rsidRPr="005E15A9">
              <w:t xml:space="preserve"> preparation</w:t>
            </w:r>
            <w:r>
              <w:t xml:space="preserve"> B</w:t>
            </w:r>
            <w:r w:rsidRPr="005E15A9">
              <w:t xml:space="preserve"> yield</w:t>
            </w:r>
            <w:r>
              <w:t>)]/ (</w:t>
            </w:r>
            <w:r w:rsidRPr="005E15A9">
              <w:t>Base Yield</w:t>
            </w:r>
            <w:r>
              <w:t>*</w:t>
            </w:r>
            <w:r w:rsidRPr="005E15A9">
              <w:t xml:space="preserve"> preparation</w:t>
            </w:r>
            <w:r>
              <w:t xml:space="preserve"> A</w:t>
            </w:r>
            <w:r w:rsidRPr="005E15A9">
              <w:t xml:space="preserve"> yield</w:t>
            </w:r>
            <w:r>
              <w:t xml:space="preserve"> *</w:t>
            </w:r>
            <w:r w:rsidRPr="005E15A9">
              <w:t xml:space="preserve"> preparation</w:t>
            </w:r>
            <w:r>
              <w:t xml:space="preserve"> B</w:t>
            </w:r>
            <w:r w:rsidRPr="005E15A9">
              <w:t xml:space="preserve"> yield</w:t>
            </w:r>
            <w:r>
              <w:t>)</w:t>
            </w:r>
          </w:p>
          <w:p w14:paraId="66FC0BD1" w14:textId="77777777" w:rsidR="0048744A" w:rsidRDefault="0048744A" w:rsidP="0048744A">
            <w:r>
              <w:t>For example:</w:t>
            </w:r>
          </w:p>
          <w:tbl>
            <w:tblPr>
              <w:tblStyle w:val="TableGrid"/>
              <w:tblW w:w="0" w:type="auto"/>
              <w:tblInd w:w="360" w:type="dxa"/>
              <w:tblLayout w:type="fixed"/>
              <w:tblLook w:val="04A0" w:firstRow="1" w:lastRow="0" w:firstColumn="1" w:lastColumn="0" w:noHBand="0" w:noVBand="1"/>
              <w:tblPrChange w:id="315" w:author="Bonnie Yang [2]" w:date="2023-04-11T16:43:00Z">
                <w:tblPr>
                  <w:tblStyle w:val="TableGrid"/>
                  <w:tblW w:w="0" w:type="auto"/>
                  <w:tblInd w:w="360" w:type="dxa"/>
                  <w:tblLook w:val="04A0" w:firstRow="1" w:lastRow="0" w:firstColumn="1" w:lastColumn="0" w:noHBand="0" w:noVBand="1"/>
                </w:tblPr>
              </w:tblPrChange>
            </w:tblPr>
            <w:tblGrid>
              <w:gridCol w:w="2667"/>
              <w:gridCol w:w="2611"/>
              <w:gridCol w:w="2144"/>
              <w:tblGridChange w:id="316">
                <w:tblGrid>
                  <w:gridCol w:w="2667"/>
                  <w:gridCol w:w="2611"/>
                  <w:gridCol w:w="2144"/>
                </w:tblGrid>
              </w:tblGridChange>
            </w:tblGrid>
            <w:tr w:rsidR="0048744A" w14:paraId="36E22C15" w14:textId="77777777" w:rsidTr="00990618">
              <w:tc>
                <w:tcPr>
                  <w:tcW w:w="2667" w:type="dxa"/>
                  <w:tcPrChange w:id="317" w:author="Bonnie Yang [2]" w:date="2023-04-11T16:43:00Z">
                    <w:tcPr>
                      <w:tcW w:w="2667" w:type="dxa"/>
                    </w:tcPr>
                  </w:tcPrChange>
                </w:tcPr>
                <w:p w14:paraId="6E5E3A92" w14:textId="77777777" w:rsidR="0048744A" w:rsidRDefault="0048744A" w:rsidP="0048744A">
                  <w:pPr>
                    <w:pStyle w:val="ListParagraph"/>
                  </w:pPr>
                  <w:r>
                    <w:rPr>
                      <w:rFonts w:hint="eastAsia"/>
                    </w:rPr>
                    <w:t>C</w:t>
                  </w:r>
                  <w:r>
                    <w:t>omponents</w:t>
                  </w:r>
                </w:p>
              </w:tc>
              <w:tc>
                <w:tcPr>
                  <w:tcW w:w="2611" w:type="dxa"/>
                  <w:tcPrChange w:id="318" w:author="Bonnie Yang [2]" w:date="2023-04-11T16:43:00Z">
                    <w:tcPr>
                      <w:tcW w:w="2611" w:type="dxa"/>
                    </w:tcPr>
                  </w:tcPrChange>
                </w:tcPr>
                <w:p w14:paraId="2FF9F797" w14:textId="77777777" w:rsidR="0048744A" w:rsidRDefault="0048744A" w:rsidP="0048744A">
                  <w:pPr>
                    <w:pStyle w:val="ListParagraph"/>
                  </w:pPr>
                  <w:r>
                    <w:rPr>
                      <w:rFonts w:hint="eastAsia"/>
                    </w:rPr>
                    <w:t>Y</w:t>
                  </w:r>
                  <w:r>
                    <w:t>ield %</w:t>
                  </w:r>
                </w:p>
              </w:tc>
              <w:tc>
                <w:tcPr>
                  <w:tcW w:w="2144" w:type="dxa"/>
                  <w:tcPrChange w:id="319" w:author="Bonnie Yang [2]" w:date="2023-04-11T16:43:00Z">
                    <w:tcPr>
                      <w:tcW w:w="2144" w:type="dxa"/>
                    </w:tcPr>
                  </w:tcPrChange>
                </w:tcPr>
                <w:p w14:paraId="239C1BC5" w14:textId="77777777" w:rsidR="0048744A" w:rsidRDefault="0048744A" w:rsidP="0048744A">
                  <w:pPr>
                    <w:pStyle w:val="ListParagraph"/>
                  </w:pPr>
                  <w:r>
                    <w:t>Scrap Yield %</w:t>
                  </w:r>
                </w:p>
              </w:tc>
            </w:tr>
            <w:tr w:rsidR="0048744A" w14:paraId="6222CB9D" w14:textId="77777777" w:rsidTr="00990618">
              <w:tc>
                <w:tcPr>
                  <w:tcW w:w="2667" w:type="dxa"/>
                  <w:tcPrChange w:id="320" w:author="Bonnie Yang [2]" w:date="2023-04-11T16:43:00Z">
                    <w:tcPr>
                      <w:tcW w:w="2667" w:type="dxa"/>
                    </w:tcPr>
                  </w:tcPrChange>
                </w:tcPr>
                <w:p w14:paraId="1DC20177" w14:textId="77777777" w:rsidR="0048744A" w:rsidRDefault="0048744A" w:rsidP="0048744A">
                  <w:pPr>
                    <w:pStyle w:val="ListParagraph"/>
                  </w:pPr>
                  <w:r>
                    <w:rPr>
                      <w:rFonts w:hint="eastAsia"/>
                    </w:rPr>
                    <w:t>I</w:t>
                  </w:r>
                  <w:r>
                    <w:t>ngredient 1</w:t>
                  </w:r>
                </w:p>
              </w:tc>
              <w:tc>
                <w:tcPr>
                  <w:tcW w:w="2611" w:type="dxa"/>
                  <w:tcPrChange w:id="321" w:author="Bonnie Yang [2]" w:date="2023-04-11T16:43:00Z">
                    <w:tcPr>
                      <w:tcW w:w="2611" w:type="dxa"/>
                    </w:tcPr>
                  </w:tcPrChange>
                </w:tcPr>
                <w:p w14:paraId="36BEF1EC" w14:textId="77777777" w:rsidR="0048744A" w:rsidRDefault="0048744A" w:rsidP="0048744A">
                  <w:pPr>
                    <w:pStyle w:val="ListParagraph"/>
                  </w:pPr>
                  <w:r w:rsidRPr="005E15A9">
                    <w:t>Base Yield</w:t>
                  </w:r>
                  <w:r>
                    <w:t>: 90%</w:t>
                  </w:r>
                </w:p>
                <w:p w14:paraId="5653AD58" w14:textId="77777777" w:rsidR="0048744A" w:rsidRDefault="0048744A" w:rsidP="0048744A">
                  <w:pPr>
                    <w:pStyle w:val="ListParagraph"/>
                  </w:pPr>
                  <w:r>
                    <w:t>P</w:t>
                  </w:r>
                  <w:r w:rsidRPr="005E15A9">
                    <w:t>reparation</w:t>
                  </w:r>
                  <w:r>
                    <w:t xml:space="preserve"> A</w:t>
                  </w:r>
                  <w:r w:rsidRPr="005E15A9">
                    <w:t xml:space="preserve"> yield</w:t>
                  </w:r>
                  <w:r>
                    <w:t>: 50%</w:t>
                  </w:r>
                </w:p>
                <w:p w14:paraId="632DF52A" w14:textId="77777777" w:rsidR="0048744A" w:rsidRDefault="0048744A" w:rsidP="0048744A">
                  <w:pPr>
                    <w:pStyle w:val="ListParagraph"/>
                  </w:pPr>
                  <w:r>
                    <w:t>P</w:t>
                  </w:r>
                  <w:r w:rsidRPr="005E15A9">
                    <w:t>reparation</w:t>
                  </w:r>
                  <w:r>
                    <w:t xml:space="preserve"> B</w:t>
                  </w:r>
                  <w:r w:rsidRPr="005E15A9">
                    <w:t xml:space="preserve"> yield</w:t>
                  </w:r>
                  <w:r>
                    <w:t>: 100%</w:t>
                  </w:r>
                </w:p>
              </w:tc>
              <w:tc>
                <w:tcPr>
                  <w:tcW w:w="2144" w:type="dxa"/>
                  <w:tcPrChange w:id="322" w:author="Bonnie Yang [2]" w:date="2023-04-11T16:43:00Z">
                    <w:tcPr>
                      <w:tcW w:w="2144" w:type="dxa"/>
                    </w:tcPr>
                  </w:tcPrChange>
                </w:tcPr>
                <w:p w14:paraId="7523312F" w14:textId="77777777" w:rsidR="0048744A" w:rsidRPr="005E15A9" w:rsidRDefault="0048744A" w:rsidP="0048744A">
                  <w:pPr>
                    <w:pStyle w:val="ListParagraph"/>
                  </w:pPr>
                  <w:r>
                    <w:t>[</w:t>
                  </w:r>
                  <w:r>
                    <w:rPr>
                      <w:rFonts w:hint="eastAsia"/>
                    </w:rPr>
                    <w:t>1</w:t>
                  </w:r>
                  <w:proofErr w:type="gramStart"/>
                  <w:r>
                    <w:t>/(</w:t>
                  </w:r>
                  <w:proofErr w:type="gramEnd"/>
                  <w:r>
                    <w:t>0.9*0.5)-</w:t>
                  </w:r>
                  <w:proofErr w:type="gramStart"/>
                  <w:r>
                    <w:t>1]*</w:t>
                  </w:r>
                  <w:proofErr w:type="gramEnd"/>
                  <w:r>
                    <w:t>100=122</w:t>
                  </w:r>
                </w:p>
              </w:tc>
            </w:tr>
            <w:tr w:rsidR="0048744A" w14:paraId="7400AA10" w14:textId="77777777" w:rsidTr="00990618">
              <w:tc>
                <w:tcPr>
                  <w:tcW w:w="2667" w:type="dxa"/>
                  <w:tcPrChange w:id="323" w:author="Bonnie Yang [2]" w:date="2023-04-11T16:43:00Z">
                    <w:tcPr>
                      <w:tcW w:w="2667" w:type="dxa"/>
                    </w:tcPr>
                  </w:tcPrChange>
                </w:tcPr>
                <w:p w14:paraId="6BEA2378" w14:textId="77777777" w:rsidR="0048744A" w:rsidRDefault="0048744A" w:rsidP="0048744A">
                  <w:pPr>
                    <w:pStyle w:val="ListParagraph"/>
                  </w:pPr>
                  <w:r>
                    <w:rPr>
                      <w:rFonts w:hint="eastAsia"/>
                    </w:rPr>
                    <w:t>I</w:t>
                  </w:r>
                  <w:r>
                    <w:t>ngredient 2</w:t>
                  </w:r>
                </w:p>
              </w:tc>
              <w:tc>
                <w:tcPr>
                  <w:tcW w:w="2611" w:type="dxa"/>
                  <w:tcPrChange w:id="324" w:author="Bonnie Yang [2]" w:date="2023-04-11T16:43:00Z">
                    <w:tcPr>
                      <w:tcW w:w="2611" w:type="dxa"/>
                    </w:tcPr>
                  </w:tcPrChange>
                </w:tcPr>
                <w:p w14:paraId="105F9FD8" w14:textId="77777777" w:rsidR="0048744A" w:rsidRDefault="0048744A" w:rsidP="0048744A">
                  <w:pPr>
                    <w:pStyle w:val="ListParagraph"/>
                  </w:pPr>
                  <w:r w:rsidRPr="005E15A9">
                    <w:t>Base Yield</w:t>
                  </w:r>
                  <w:r>
                    <w:t>: 90%</w:t>
                  </w:r>
                </w:p>
                <w:p w14:paraId="3F83CEA7" w14:textId="77777777" w:rsidR="0048744A" w:rsidRDefault="0048744A" w:rsidP="0048744A">
                  <w:pPr>
                    <w:pStyle w:val="ListParagraph"/>
                  </w:pPr>
                  <w:r>
                    <w:t>P</w:t>
                  </w:r>
                  <w:r w:rsidRPr="005E15A9">
                    <w:t>reparation</w:t>
                  </w:r>
                  <w:r>
                    <w:t xml:space="preserve"> A</w:t>
                  </w:r>
                  <w:r w:rsidRPr="005E15A9">
                    <w:t xml:space="preserve"> yield</w:t>
                  </w:r>
                  <w:r>
                    <w:t>: 40%</w:t>
                  </w:r>
                </w:p>
              </w:tc>
              <w:tc>
                <w:tcPr>
                  <w:tcW w:w="2144" w:type="dxa"/>
                  <w:tcPrChange w:id="325" w:author="Bonnie Yang [2]" w:date="2023-04-11T16:43:00Z">
                    <w:tcPr>
                      <w:tcW w:w="2144" w:type="dxa"/>
                    </w:tcPr>
                  </w:tcPrChange>
                </w:tcPr>
                <w:p w14:paraId="3E9BA473" w14:textId="77777777" w:rsidR="0048744A" w:rsidRPr="005E15A9" w:rsidRDefault="0048744A" w:rsidP="0048744A">
                  <w:pPr>
                    <w:pStyle w:val="ListParagraph"/>
                  </w:pPr>
                  <w:r>
                    <w:t>[</w:t>
                  </w:r>
                  <w:r>
                    <w:rPr>
                      <w:rFonts w:hint="eastAsia"/>
                    </w:rPr>
                    <w:t>1</w:t>
                  </w:r>
                  <w:proofErr w:type="gramStart"/>
                  <w:r>
                    <w:t>/(</w:t>
                  </w:r>
                  <w:proofErr w:type="gramEnd"/>
                  <w:r>
                    <w:t>0.9*0.4)-</w:t>
                  </w:r>
                  <w:proofErr w:type="gramStart"/>
                  <w:r>
                    <w:t>1]*</w:t>
                  </w:r>
                  <w:proofErr w:type="gramEnd"/>
                  <w:r>
                    <w:t>100=178</w:t>
                  </w:r>
                </w:p>
              </w:tc>
            </w:tr>
          </w:tbl>
          <w:p w14:paraId="5889234B" w14:textId="77777777" w:rsidR="0048744A" w:rsidRDefault="0048744A" w:rsidP="0048744A">
            <w:pPr>
              <w:pStyle w:val="ListParagraph"/>
              <w:ind w:left="360"/>
            </w:pPr>
          </w:p>
          <w:p w14:paraId="62CB4292" w14:textId="739F10F7" w:rsidR="002F3C67" w:rsidRDefault="006C5510" w:rsidP="002F3C67">
            <w:pPr>
              <w:pStyle w:val="ListParagraph"/>
              <w:numPr>
                <w:ilvl w:val="0"/>
                <w:numId w:val="337"/>
              </w:numPr>
            </w:pPr>
            <w:r>
              <w:rPr>
                <w:rFonts w:hint="eastAsia"/>
              </w:rPr>
              <w:t>BOM</w:t>
            </w:r>
            <w:r>
              <w:t xml:space="preserve"> </w:t>
            </w:r>
            <w:r>
              <w:rPr>
                <w:rFonts w:hint="eastAsia"/>
              </w:rPr>
              <w:t>components</w:t>
            </w:r>
            <w:r>
              <w:t xml:space="preserve"> – Items: The</w:t>
            </w:r>
            <w:r w:rsidR="002F3C67">
              <w:t xml:space="preserve"> BOM line</w:t>
            </w:r>
            <w:r>
              <w:t xml:space="preserve"> Items</w:t>
            </w:r>
            <w:r w:rsidR="002F3C67">
              <w:t xml:space="preserve"> of commissary item</w:t>
            </w:r>
            <w:r>
              <w:t xml:space="preserve"> are this </w:t>
            </w:r>
            <w:r w:rsidR="002F3C67">
              <w:t xml:space="preserve">main </w:t>
            </w:r>
            <w:r>
              <w:t>item’s direct components</w:t>
            </w:r>
            <w:r w:rsidR="002F3C67">
              <w:t xml:space="preserve">. </w:t>
            </w:r>
            <w:r w:rsidR="002F3C67">
              <w:rPr>
                <w:rFonts w:hint="eastAsia"/>
              </w:rPr>
              <w:t>T</w:t>
            </w:r>
            <w:r w:rsidR="002F3C67">
              <w:t xml:space="preserve">he </w:t>
            </w:r>
            <w:proofErr w:type="gramStart"/>
            <w:r w:rsidR="002F3C67">
              <w:t>recommend</w:t>
            </w:r>
            <w:proofErr w:type="gramEnd"/>
            <w:r w:rsidR="002F3C67">
              <w:t xml:space="preserve"> version of BOM line item is the same as the version in component card.</w:t>
            </w:r>
          </w:p>
          <w:p w14:paraId="59BD033C" w14:textId="77777777" w:rsidR="006C5510" w:rsidRDefault="006C5510" w:rsidP="005202C9">
            <w:pPr>
              <w:pStyle w:val="ListParagraph"/>
              <w:ind w:left="360"/>
            </w:pPr>
            <w:r>
              <w:rPr>
                <w:noProof/>
              </w:rPr>
              <w:lastRenderedPageBreak/>
              <w:drawing>
                <wp:inline distT="0" distB="0" distL="0" distR="0" wp14:anchorId="3D1BD1BE" wp14:editId="3347577F">
                  <wp:extent cx="4754880" cy="2431824"/>
                  <wp:effectExtent l="0" t="0" r="7620" b="698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42">
                            <a:extLst>
                              <a:ext uri="{28A0092B-C50C-407E-A947-70E740481C1C}">
                                <a14:useLocalDpi xmlns:a14="http://schemas.microsoft.com/office/drawing/2010/main" val="0"/>
                              </a:ext>
                            </a:extLst>
                          </a:blip>
                          <a:stretch>
                            <a:fillRect/>
                          </a:stretch>
                        </pic:blipFill>
                        <pic:spPr>
                          <a:xfrm>
                            <a:off x="0" y="0"/>
                            <a:ext cx="4754880" cy="2431824"/>
                          </a:xfrm>
                          <a:prstGeom prst="rect">
                            <a:avLst/>
                          </a:prstGeom>
                        </pic:spPr>
                      </pic:pic>
                    </a:graphicData>
                  </a:graphic>
                </wp:inline>
              </w:drawing>
            </w:r>
          </w:p>
          <w:p w14:paraId="67B7DCE7" w14:textId="47D13A99" w:rsidR="0048744A" w:rsidRPr="005E15A9" w:rsidRDefault="006C5510" w:rsidP="0048744A">
            <w:pPr>
              <w:pStyle w:val="ListParagraph"/>
              <w:numPr>
                <w:ilvl w:val="0"/>
                <w:numId w:val="337"/>
              </w:numPr>
            </w:pPr>
            <w:r>
              <w:t xml:space="preserve">Component’s unit: This component </w:t>
            </w:r>
            <w:r>
              <w:rPr>
                <w:rFonts w:hint="eastAsia"/>
              </w:rPr>
              <w:t>ite</w:t>
            </w:r>
            <w:r>
              <w:t>m’s “BOM Line unit”</w:t>
            </w:r>
            <w:r w:rsidR="00CC31E2">
              <w:t>.</w:t>
            </w:r>
            <w:r>
              <w:t xml:space="preserve"> If a component is a kit/multi/single item/non-food item, the qty is default 1. The qty of the other types of </w:t>
            </w:r>
            <w:proofErr w:type="gramStart"/>
            <w:r>
              <w:t>item</w:t>
            </w:r>
            <w:proofErr w:type="gramEnd"/>
            <w:r>
              <w:t xml:space="preserve"> should be auto calculated. </w:t>
            </w:r>
            <w:proofErr w:type="gramStart"/>
            <w:r>
              <w:t>User</w:t>
            </w:r>
            <w:proofErr w:type="gramEnd"/>
            <w:r>
              <w:t xml:space="preserve"> can edit it manually.</w:t>
            </w:r>
          </w:p>
          <w:p w14:paraId="13A266E8" w14:textId="77777777" w:rsidR="0048744A" w:rsidRDefault="0048744A" w:rsidP="00ED101C">
            <w:pPr>
              <w:pStyle w:val="ListParagraph"/>
              <w:numPr>
                <w:ilvl w:val="0"/>
                <w:numId w:val="337"/>
              </w:numPr>
            </w:pPr>
            <w:r>
              <w:t>Overall scale down factor:</w:t>
            </w:r>
          </w:p>
          <w:p w14:paraId="585295B7" w14:textId="77777777" w:rsidR="0048744A" w:rsidRDefault="0048744A" w:rsidP="0048744A">
            <w:pPr>
              <w:pStyle w:val="NoSpacing"/>
            </w:pPr>
            <w:r>
              <w:t>As in BOM setting, the parent item is 1 UoM, if it’s mapping the recipe’s yield unit is not the item’s UoM, or the recipe’s yield is not 1 unit, we should calculate the overall scale down factor to get all the component item’s qty.</w:t>
            </w:r>
          </w:p>
          <w:p w14:paraId="73467999" w14:textId="77777777" w:rsidR="0048744A" w:rsidRDefault="0048744A" w:rsidP="0048744A">
            <w:pPr>
              <w:pStyle w:val="NoSpacing"/>
            </w:pPr>
            <w:r>
              <w:t>If the item UoM &lt;&gt; recipe’s yield unit, the precondition is, this item should have set the conversion between them too.</w:t>
            </w:r>
          </w:p>
          <w:p w14:paraId="71B3E6E7" w14:textId="77777777" w:rsidR="0048744A" w:rsidRDefault="0048744A" w:rsidP="0048744A">
            <w:pPr>
              <w:pStyle w:val="NoSpacing"/>
            </w:pPr>
            <w:r>
              <w:t xml:space="preserve">Suppose the conversion is: 1 yield unit = {ratio} UoM </w:t>
            </w:r>
          </w:p>
          <w:p w14:paraId="1DAE23BB" w14:textId="77777777" w:rsidR="0048744A" w:rsidRDefault="0048744A" w:rsidP="0048744A">
            <w:pPr>
              <w:pStyle w:val="NoSpacing"/>
            </w:pPr>
            <w:r>
              <w:t xml:space="preserve">The scale down factor = yield </w:t>
            </w:r>
            <w:proofErr w:type="gramStart"/>
            <w:r>
              <w:t>qty * {</w:t>
            </w:r>
            <w:proofErr w:type="gramEnd"/>
            <w:r>
              <w:t>ratio of yield unit/ UoM}</w:t>
            </w:r>
          </w:p>
          <w:p w14:paraId="3C9D817E" w14:textId="77777777" w:rsidR="0048744A" w:rsidRDefault="0048744A" w:rsidP="0048744A">
            <w:pPr>
              <w:pStyle w:val="NoSpacing"/>
            </w:pPr>
            <w:r>
              <w:t>For example:</w:t>
            </w:r>
          </w:p>
          <w:p w14:paraId="017DA056" w14:textId="77777777" w:rsidR="0048744A" w:rsidRDefault="0048744A" w:rsidP="0048744A">
            <w:pPr>
              <w:pStyle w:val="NoSpacing"/>
            </w:pPr>
            <w:r>
              <w:t>Case 1</w:t>
            </w:r>
            <w:r>
              <w:rPr>
                <w:rFonts w:hint="eastAsia"/>
              </w:rPr>
              <w:t>,</w:t>
            </w:r>
            <w:r>
              <w:t xml:space="preserve"> SM-0001’s scale down factor = 10 * 1(as the yield unit = item’s UoM) =10.</w:t>
            </w:r>
          </w:p>
          <w:p w14:paraId="4B7CA363" w14:textId="77777777" w:rsidR="0048744A" w:rsidRDefault="0048744A" w:rsidP="0048744A">
            <w:pPr>
              <w:pStyle w:val="NoSpacing"/>
              <w:ind w:left="0"/>
            </w:pPr>
            <w:r>
              <w:rPr>
                <w:noProof/>
              </w:rPr>
              <w:drawing>
                <wp:inline distT="0" distB="0" distL="0" distR="0" wp14:anchorId="1CBDBB17" wp14:editId="35BF18BA">
                  <wp:extent cx="5274310" cy="1774190"/>
                  <wp:effectExtent l="0" t="0" r="254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pic:nvPicPr>
                        <pic:blipFill>
                          <a:blip r:embed="rId47">
                            <a:extLst>
                              <a:ext uri="{28A0092B-C50C-407E-A947-70E740481C1C}">
                                <a14:useLocalDpi xmlns:a14="http://schemas.microsoft.com/office/drawing/2010/main" val="0"/>
                              </a:ext>
                            </a:extLst>
                          </a:blip>
                          <a:stretch>
                            <a:fillRect/>
                          </a:stretch>
                        </pic:blipFill>
                        <pic:spPr>
                          <a:xfrm>
                            <a:off x="0" y="0"/>
                            <a:ext cx="5274310" cy="1774190"/>
                          </a:xfrm>
                          <a:prstGeom prst="rect">
                            <a:avLst/>
                          </a:prstGeom>
                        </pic:spPr>
                      </pic:pic>
                    </a:graphicData>
                  </a:graphic>
                </wp:inline>
              </w:drawing>
            </w:r>
          </w:p>
          <w:p w14:paraId="0794E3E3" w14:textId="77777777" w:rsidR="0048744A" w:rsidRDefault="0048744A" w:rsidP="0048744A">
            <w:pPr>
              <w:pStyle w:val="NoSpacing"/>
            </w:pPr>
            <w:r>
              <w:lastRenderedPageBreak/>
              <w:t xml:space="preserve">Case 2: </w:t>
            </w:r>
          </w:p>
          <w:p w14:paraId="75F72F03" w14:textId="77777777" w:rsidR="0048744A" w:rsidRDefault="0048744A" w:rsidP="0048744A">
            <w:pPr>
              <w:pStyle w:val="NoSpacing"/>
            </w:pPr>
            <w:r>
              <w:t>scale down factor = 5000 * (1/500) = 10</w:t>
            </w:r>
          </w:p>
          <w:p w14:paraId="26D38518" w14:textId="77777777" w:rsidR="0048744A" w:rsidRDefault="0048744A" w:rsidP="0048744A">
            <w:pPr>
              <w:pStyle w:val="NoSpacing"/>
              <w:ind w:left="0"/>
            </w:pPr>
            <w:r>
              <w:rPr>
                <w:noProof/>
              </w:rPr>
              <w:drawing>
                <wp:inline distT="0" distB="0" distL="0" distR="0" wp14:anchorId="7F247A53" wp14:editId="3575AB6D">
                  <wp:extent cx="4751707" cy="2124711"/>
                  <wp:effectExtent l="0" t="0" r="0" b="889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pic:nvPicPr>
                        <pic:blipFill>
                          <a:blip r:embed="rId48">
                            <a:extLst>
                              <a:ext uri="{28A0092B-C50C-407E-A947-70E740481C1C}">
                                <a14:useLocalDpi xmlns:a14="http://schemas.microsoft.com/office/drawing/2010/main" val="0"/>
                              </a:ext>
                            </a:extLst>
                          </a:blip>
                          <a:stretch>
                            <a:fillRect/>
                          </a:stretch>
                        </pic:blipFill>
                        <pic:spPr>
                          <a:xfrm>
                            <a:off x="0" y="0"/>
                            <a:ext cx="4751707" cy="2124711"/>
                          </a:xfrm>
                          <a:prstGeom prst="rect">
                            <a:avLst/>
                          </a:prstGeom>
                        </pic:spPr>
                      </pic:pic>
                    </a:graphicData>
                  </a:graphic>
                </wp:inline>
              </w:drawing>
            </w:r>
          </w:p>
          <w:p w14:paraId="1BA5BF11" w14:textId="77777777" w:rsidR="0048744A" w:rsidRDefault="0048744A" w:rsidP="00ED101C">
            <w:pPr>
              <w:pStyle w:val="ListParagraph"/>
              <w:numPr>
                <w:ilvl w:val="0"/>
                <w:numId w:val="337"/>
              </w:numPr>
            </w:pPr>
            <w:r>
              <w:t>Ingredient’s qty:</w:t>
            </w:r>
          </w:p>
          <w:p w14:paraId="468BD9B6" w14:textId="5EC7A367" w:rsidR="0048744A" w:rsidRDefault="0048744A" w:rsidP="00896C4F">
            <w:pPr>
              <w:pStyle w:val="NoSpacing"/>
            </w:pPr>
            <w:r>
              <w:t xml:space="preserve">In the recipe’s component, we set one ingredient’s usage </w:t>
            </w:r>
            <w:proofErr w:type="gramStart"/>
            <w:r>
              <w:t>qty..</w:t>
            </w:r>
            <w:proofErr w:type="gramEnd"/>
            <w:r>
              <w:t xml:space="preserve"> While creating BOM, we should utilize the ingredient’s usage qty (does not consider the ingredient’s yield). </w:t>
            </w:r>
          </w:p>
          <w:p w14:paraId="68DC015A" w14:textId="77777777" w:rsidR="00896C4F" w:rsidRDefault="0048744A" w:rsidP="00896C4F">
            <w:pPr>
              <w:pStyle w:val="NoSpacing"/>
            </w:pPr>
            <w:r>
              <w:t>For example, suppose an ingredient has above yield data, and in recipe A, its preparation = Minced, usage qty= 81 g. Then the uncut qty = 81</w:t>
            </w:r>
            <w:proofErr w:type="gramStart"/>
            <w:r>
              <w:t>/(</w:t>
            </w:r>
            <w:proofErr w:type="gramEnd"/>
            <w:r>
              <w:t>90%*90</w:t>
            </w:r>
            <w:proofErr w:type="gramStart"/>
            <w:r>
              <w:t>%)=</w:t>
            </w:r>
            <w:proofErr w:type="gramEnd"/>
            <w:r>
              <w:t>100g.</w:t>
            </w:r>
          </w:p>
          <w:p w14:paraId="73A95614" w14:textId="01EFD571" w:rsidR="0048744A" w:rsidRDefault="0048744A" w:rsidP="00896C4F">
            <w:pPr>
              <w:pStyle w:val="NoSpacing"/>
            </w:pPr>
            <w:r>
              <w:t>In recipe B, its preparation = sliced</w:t>
            </w:r>
            <w:proofErr w:type="gramStart"/>
            <w:r>
              <w:t>, ,</w:t>
            </w:r>
            <w:proofErr w:type="gramEnd"/>
            <w:r>
              <w:t xml:space="preserve"> usage qty= 81 g. Then the uncut qty = 81</w:t>
            </w:r>
            <w:proofErr w:type="gramStart"/>
            <w:r>
              <w:t>/(</w:t>
            </w:r>
            <w:proofErr w:type="gramEnd"/>
            <w:r>
              <w:t>90</w:t>
            </w:r>
            <w:proofErr w:type="gramStart"/>
            <w:r>
              <w:t>%)=</w:t>
            </w:r>
            <w:proofErr w:type="gramEnd"/>
            <w:r>
              <w:t>90g.</w:t>
            </w:r>
          </w:p>
          <w:p w14:paraId="425827E4" w14:textId="77777777" w:rsidR="0048744A" w:rsidRDefault="0048744A" w:rsidP="0048744A"/>
          <w:p w14:paraId="4AFF1B96" w14:textId="77777777" w:rsidR="0048744A" w:rsidRDefault="0048744A" w:rsidP="0048744A">
            <w:r>
              <w:t xml:space="preserve">For BOM line’s unit, we use its “BOM Line unit”.  </w:t>
            </w:r>
          </w:p>
          <w:p w14:paraId="37D22774" w14:textId="77777777" w:rsidR="0048744A" w:rsidRPr="00FA0EF4" w:rsidRDefault="0048744A" w:rsidP="0048744A">
            <w:pPr>
              <w:rPr>
                <w:lang w:val="fr-FR"/>
                <w:rPrChange w:id="326" w:author="Daisy Lan" w:date="2023-06-14T14:00:00Z">
                  <w:rPr/>
                </w:rPrChange>
              </w:rPr>
            </w:pPr>
            <w:r w:rsidRPr="00B709DC">
              <w:rPr>
                <w:b/>
                <w:bCs/>
              </w:rPr>
              <w:t>Component item’s qty</w:t>
            </w:r>
            <w:r w:rsidRPr="00AD6D28">
              <w:rPr>
                <w:b/>
                <w:bCs/>
              </w:rPr>
              <w:t xml:space="preserve"> in </w:t>
            </w:r>
            <w:r>
              <w:t xml:space="preserve">“BOM Line unit”. </w:t>
            </w:r>
            <w:r w:rsidRPr="00FA0EF4">
              <w:rPr>
                <w:lang w:val="fr-FR"/>
                <w:rPrChange w:id="327" w:author="Daisy Lan" w:date="2023-06-14T14:00:00Z">
                  <w:rPr/>
                </w:rPrChange>
              </w:rPr>
              <w:t>(</w:t>
            </w:r>
            <w:proofErr w:type="gramStart"/>
            <w:r w:rsidRPr="00FA0EF4">
              <w:rPr>
                <w:b/>
                <w:lang w:val="fr-FR"/>
                <w:rPrChange w:id="328" w:author="Daisy Lan" w:date="2023-06-14T14:00:00Z">
                  <w:rPr>
                    <w:b/>
                    <w:bCs/>
                  </w:rPr>
                </w:rPrChange>
              </w:rPr>
              <w:t>usage</w:t>
            </w:r>
            <w:proofErr w:type="gramEnd"/>
            <w:r w:rsidRPr="00FA0EF4">
              <w:rPr>
                <w:b/>
                <w:lang w:val="fr-FR"/>
                <w:rPrChange w:id="329" w:author="Daisy Lan" w:date="2023-06-14T14:00:00Z">
                  <w:rPr>
                    <w:b/>
                    <w:bCs/>
                  </w:rPr>
                </w:rPrChange>
              </w:rPr>
              <w:t xml:space="preserve"> unit)</w:t>
            </w:r>
            <w:r w:rsidRPr="00FA0EF4">
              <w:rPr>
                <w:lang w:val="fr-FR"/>
                <w:rPrChange w:id="330" w:author="Daisy Lan" w:date="2023-06-14T14:00:00Z">
                  <w:rPr/>
                </w:rPrChange>
              </w:rPr>
              <w:t xml:space="preserve"> = </w:t>
            </w:r>
            <w:proofErr w:type="spellStart"/>
            <w:r w:rsidRPr="00FA0EF4">
              <w:rPr>
                <w:lang w:val="fr-FR"/>
                <w:rPrChange w:id="331" w:author="Daisy Lan" w:date="2023-06-14T14:00:00Z">
                  <w:rPr/>
                </w:rPrChange>
              </w:rPr>
              <w:t>this</w:t>
            </w:r>
            <w:proofErr w:type="spellEnd"/>
            <w:r w:rsidRPr="00FA0EF4">
              <w:rPr>
                <w:lang w:val="fr-FR"/>
                <w:rPrChange w:id="332" w:author="Daisy Lan" w:date="2023-06-14T14:00:00Z">
                  <w:rPr/>
                </w:rPrChange>
              </w:rPr>
              <w:t xml:space="preserve"> </w:t>
            </w:r>
            <w:proofErr w:type="spellStart"/>
            <w:r w:rsidRPr="00FA0EF4">
              <w:rPr>
                <w:lang w:val="fr-FR"/>
                <w:rPrChange w:id="333" w:author="Daisy Lan" w:date="2023-06-14T14:00:00Z">
                  <w:rPr/>
                </w:rPrChange>
              </w:rPr>
              <w:t>component’s</w:t>
            </w:r>
            <w:proofErr w:type="spellEnd"/>
            <w:r w:rsidRPr="00FA0EF4">
              <w:rPr>
                <w:lang w:val="fr-FR"/>
                <w:rPrChange w:id="334" w:author="Daisy Lan" w:date="2023-06-14T14:00:00Z">
                  <w:rPr/>
                </w:rPrChange>
              </w:rPr>
              <w:t xml:space="preserve"> usage unit </w:t>
            </w:r>
          </w:p>
          <w:p w14:paraId="14405E71" w14:textId="77777777" w:rsidR="0048744A" w:rsidRDefault="0048744A" w:rsidP="0048744A">
            <w:r w:rsidRPr="00FA0EF4">
              <w:rPr>
                <w:lang w:val="fr-FR"/>
                <w:rPrChange w:id="335" w:author="Daisy Lan" w:date="2023-06-14T14:00:00Z">
                  <w:rPr/>
                </w:rPrChange>
              </w:rPr>
              <w:t xml:space="preserve"> </w:t>
            </w:r>
            <w:r>
              <w:t xml:space="preserve">See examples below: </w:t>
            </w:r>
          </w:p>
          <w:p w14:paraId="38C89F63" w14:textId="1BF94C51" w:rsidR="0048744A" w:rsidRDefault="0048744A" w:rsidP="0048744A">
            <w:r>
              <w:rPr>
                <w:noProof/>
              </w:rPr>
              <w:drawing>
                <wp:inline distT="0" distB="0" distL="0" distR="0" wp14:anchorId="7E3E5660" wp14:editId="3884A2A7">
                  <wp:extent cx="4683101" cy="2402443"/>
                  <wp:effectExtent l="0" t="0" r="381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9334" cy="2405640"/>
                          </a:xfrm>
                          <a:prstGeom prst="rect">
                            <a:avLst/>
                          </a:prstGeom>
                        </pic:spPr>
                      </pic:pic>
                    </a:graphicData>
                  </a:graphic>
                </wp:inline>
              </w:drawing>
            </w:r>
          </w:p>
          <w:p w14:paraId="0397768E" w14:textId="6C1BDE57" w:rsidR="0048744A" w:rsidRDefault="0048744A" w:rsidP="00ED101C">
            <w:pPr>
              <w:pStyle w:val="ListParagraph"/>
              <w:numPr>
                <w:ilvl w:val="0"/>
                <w:numId w:val="337"/>
              </w:numPr>
            </w:pPr>
            <w:r>
              <w:lastRenderedPageBreak/>
              <w:t xml:space="preserve">Used to determine Menu item’s Availability. “Used to determine Menu item’s Availability” means if we should track this component’s inventory on truck to determine if the menu item is out of stock. For </w:t>
            </w:r>
            <w:proofErr w:type="gramStart"/>
            <w:r>
              <w:t>example, salt</w:t>
            </w:r>
            <w:proofErr w:type="gramEnd"/>
            <w:r>
              <w:t>, we will not manage inventory on truck.</w:t>
            </w:r>
          </w:p>
          <w:p w14:paraId="042DAD7D" w14:textId="253AC934" w:rsidR="002D2FD3" w:rsidRDefault="002D2FD3" w:rsidP="002D2FD3">
            <w:pPr>
              <w:pStyle w:val="ListParagraph"/>
              <w:numPr>
                <w:ilvl w:val="0"/>
                <w:numId w:val="424"/>
              </w:numPr>
            </w:pPr>
            <w:r>
              <w:rPr>
                <w:rFonts w:hint="eastAsia"/>
              </w:rPr>
              <w:t>D</w:t>
            </w:r>
            <w:r>
              <w:t xml:space="preserve">isplay tooltip with icon“?” besides the column name of “Used to determine Menu item’s Availability”. Clicking it, hop up </w:t>
            </w:r>
            <w:proofErr w:type="gramStart"/>
            <w:r>
              <w:t>message: ‘</w:t>
            </w:r>
            <w:proofErr w:type="gramEnd"/>
            <w:r>
              <w:t>Used to Determine Menu Item’s Availability’ is only for truck item’s BOM lines. “Yes” means, this item’s current remaining inventory on truck is used to determine this menu item’s remaining available quantity. Usually, some very commonly used ingredients or truck stock such as oil, salt is “No”. Main components are “Yes”.’</w:t>
            </w:r>
          </w:p>
          <w:p w14:paraId="64ABD40A" w14:textId="7D2285B1" w:rsidR="0048744A" w:rsidRDefault="00570E04" w:rsidP="00ED101C">
            <w:pPr>
              <w:pStyle w:val="ListParagraph"/>
              <w:numPr>
                <w:ilvl w:val="0"/>
                <w:numId w:val="337"/>
              </w:numPr>
            </w:pPr>
            <w:r>
              <w:rPr>
                <w:rFonts w:hint="eastAsia"/>
              </w:rPr>
              <w:t>O</w:t>
            </w:r>
            <w:r>
              <w:t>nly display “Used to determine Menu item’s Availability” column for truck item’s BOM card</w:t>
            </w:r>
          </w:p>
          <w:p w14:paraId="5A53FB53" w14:textId="33DA5FE7" w:rsidR="0048744A" w:rsidRDefault="0048744A" w:rsidP="0048744A">
            <w:pPr>
              <w:pStyle w:val="ListParagraph"/>
              <w:numPr>
                <w:ilvl w:val="0"/>
                <w:numId w:val="337"/>
              </w:numPr>
            </w:pPr>
            <w:r>
              <w:t xml:space="preserve">For BOM lines, </w:t>
            </w:r>
            <w:proofErr w:type="gramStart"/>
            <w:r>
              <w:t>user</w:t>
            </w:r>
            <w:proofErr w:type="gramEnd"/>
            <w:r>
              <w:t xml:space="preserve"> can NOT change units. It can only use this item’s BOM Line unit, so that for the same item, we use the same unit. User can change the qty.</w:t>
            </w:r>
          </w:p>
          <w:p w14:paraId="684A652C" w14:textId="77777777" w:rsidR="002D2FD3" w:rsidRDefault="002D2FD3" w:rsidP="002D2FD3">
            <w:pPr>
              <w:pStyle w:val="ListParagraph"/>
              <w:numPr>
                <w:ilvl w:val="0"/>
                <w:numId w:val="337"/>
              </w:numPr>
            </w:pPr>
            <w:r>
              <w:t>BOM line qty support 4 decimal places.</w:t>
            </w:r>
          </w:p>
          <w:p w14:paraId="0918382E" w14:textId="3214EB51" w:rsidR="002D2FD3" w:rsidRDefault="002D2FD3" w:rsidP="002D2FD3">
            <w:pPr>
              <w:pStyle w:val="ListParagraph"/>
              <w:numPr>
                <w:ilvl w:val="0"/>
                <w:numId w:val="337"/>
              </w:numPr>
            </w:pPr>
            <w:r>
              <w:t>If a BOM line is a single packaged item or multiple packaged</w:t>
            </w:r>
            <w:r w:rsidR="00D55ECD">
              <w:t xml:space="preserve"> or partial kit</w:t>
            </w:r>
            <w:r>
              <w:t xml:space="preserve"> item</w:t>
            </w:r>
            <w:r w:rsidR="004F695A">
              <w:t xml:space="preserve"> or Mobil SF item</w:t>
            </w:r>
            <w:r>
              <w:t xml:space="preserve">, default qty is 1. Default unit: This item’s </w:t>
            </w:r>
            <w:r w:rsidR="004F695A">
              <w:t xml:space="preserve">BOM </w:t>
            </w:r>
            <w:r>
              <w:t>unit.</w:t>
            </w:r>
          </w:p>
          <w:p w14:paraId="62DD9709" w14:textId="77777777" w:rsidR="0048744A" w:rsidRDefault="0048744A" w:rsidP="00ED101C">
            <w:pPr>
              <w:pStyle w:val="ListParagraph"/>
              <w:numPr>
                <w:ilvl w:val="0"/>
                <w:numId w:val="337"/>
              </w:numPr>
            </w:pPr>
            <w:r>
              <w:t>Clicking save, do the following validation:</w:t>
            </w:r>
          </w:p>
          <w:p w14:paraId="69F82615" w14:textId="77777777" w:rsidR="0048744A" w:rsidRDefault="0048744A" w:rsidP="00896C4F">
            <w:pPr>
              <w:pStyle w:val="ListParagraph"/>
              <w:numPr>
                <w:ilvl w:val="0"/>
                <w:numId w:val="403"/>
              </w:numPr>
            </w:pPr>
            <w:r>
              <w:t xml:space="preserve">Used to determine Menu </w:t>
            </w:r>
            <w:proofErr w:type="gramStart"/>
            <w:r>
              <w:t>item’s</w:t>
            </w:r>
            <w:proofErr w:type="gramEnd"/>
            <w:r>
              <w:t xml:space="preserve"> Availability</w:t>
            </w:r>
            <w:r w:rsidRPr="00C11AA9">
              <w:t xml:space="preserve"> </w:t>
            </w:r>
            <w:r>
              <w:t xml:space="preserve">should not be null. Error message: </w:t>
            </w:r>
            <w:proofErr w:type="gramStart"/>
            <w:r>
              <w:rPr>
                <w:rFonts w:hint="eastAsia"/>
              </w:rPr>
              <w:t>“</w:t>
            </w:r>
            <w:proofErr w:type="gramEnd"/>
            <w:r>
              <w:rPr>
                <w:rFonts w:hint="eastAsia"/>
              </w:rPr>
              <w:t>Pleas</w:t>
            </w:r>
            <w:r>
              <w:t>e set “Used to determine Menu item’s Availability” for all components.</w:t>
            </w:r>
            <w:r>
              <w:rPr>
                <w:rFonts w:hint="eastAsia"/>
              </w:rPr>
              <w:t>”</w:t>
            </w:r>
          </w:p>
          <w:p w14:paraId="6FD9F075" w14:textId="5C7B2CCB" w:rsidR="0048744A" w:rsidRDefault="0048744A" w:rsidP="00896C4F">
            <w:pPr>
              <w:pStyle w:val="ListParagraph"/>
              <w:numPr>
                <w:ilvl w:val="0"/>
                <w:numId w:val="403"/>
              </w:numPr>
            </w:pPr>
            <w:r>
              <w:t xml:space="preserve">BOM name is required and should not be </w:t>
            </w:r>
            <w:proofErr w:type="gramStart"/>
            <w:r>
              <w:t>duplicate</w:t>
            </w:r>
            <w:proofErr w:type="gramEnd"/>
            <w:r>
              <w:t xml:space="preserve"> with other BOM. Error message: “BOM name is required.” “A BOM with the same name exists, please change BOM name”.</w:t>
            </w:r>
          </w:p>
          <w:p w14:paraId="7C725AAF" w14:textId="3CD334F9" w:rsidR="002D2FD3" w:rsidRDefault="002D2FD3" w:rsidP="00896C4F">
            <w:pPr>
              <w:pStyle w:val="ListParagraph"/>
              <w:numPr>
                <w:ilvl w:val="0"/>
                <w:numId w:val="403"/>
              </w:numPr>
            </w:pPr>
            <w:r w:rsidRPr="002D2FD3">
              <w:t>When save, check if any single package/multiple package item’s ’Used to Determine Menu Item’s Availability’ = “No”, if yes, hop up warning message: “Are you sure that the following item’s ’Used to Determine Menu Item’s Availability’ is No? {Item name list}.”</w:t>
            </w:r>
          </w:p>
          <w:p w14:paraId="0ECEBF3F" w14:textId="6D4A1398" w:rsidR="00C13C7D" w:rsidRDefault="00C13C7D" w:rsidP="00C13C7D">
            <w:pPr>
              <w:pStyle w:val="ListParagraph"/>
              <w:numPr>
                <w:ilvl w:val="0"/>
                <w:numId w:val="403"/>
              </w:numPr>
            </w:pPr>
            <w:r>
              <w:t xml:space="preserve">For truck item’s BOM line, if there is at least one BOM line’s </w:t>
            </w:r>
            <w:r w:rsidRPr="00C13C7D">
              <w:t>“Used to determine Menu item's Availability?”</w:t>
            </w:r>
            <w:r>
              <w:t xml:space="preserve"> is Yes. If no, display error message ‘</w:t>
            </w:r>
            <w:r w:rsidRPr="00C13C7D">
              <w:t>Please set at least one BOM line's “Used to determine Menu item's Availability?” to Yes.</w:t>
            </w:r>
            <w:r>
              <w:t>’</w:t>
            </w:r>
          </w:p>
          <w:p w14:paraId="33E83D9B" w14:textId="42E71BD8" w:rsidR="00E037B4" w:rsidRDefault="00E037B4" w:rsidP="00E037B4">
            <w:pPr>
              <w:pStyle w:val="ListParagraph"/>
              <w:numPr>
                <w:ilvl w:val="0"/>
                <w:numId w:val="403"/>
              </w:numPr>
            </w:pPr>
            <w:r>
              <w:rPr>
                <w:rFonts w:hint="eastAsia"/>
              </w:rPr>
              <w:t>A</w:t>
            </w:r>
            <w:r>
              <w:t>fter above validations, if a</w:t>
            </w:r>
            <w:r w:rsidRPr="00E037B4">
              <w:t xml:space="preserve"> BOM item is mapped with a customization (</w:t>
            </w:r>
            <w:proofErr w:type="spellStart"/>
            <w:r w:rsidRPr="00E037B4">
              <w:t>option_id</w:t>
            </w:r>
            <w:proofErr w:type="spellEnd"/>
            <w:r w:rsidRPr="00E037B4">
              <w:t xml:space="preserve"> and </w:t>
            </w:r>
            <w:proofErr w:type="spellStart"/>
            <w:r w:rsidRPr="00E037B4">
              <w:t>option_value_id</w:t>
            </w:r>
            <w:proofErr w:type="spellEnd"/>
            <w:r w:rsidRPr="00E037B4">
              <w:t>), AND the customization is mapped in a step of line build (Check all versions of line build)</w:t>
            </w:r>
            <w:r>
              <w:t xml:space="preserve">. When </w:t>
            </w:r>
            <w:r w:rsidRPr="00E037B4">
              <w:t>user removes the BOM line which is mapped in the line build, after saving the BOM.</w:t>
            </w:r>
            <w:r>
              <w:t xml:space="preserve"> Then we should display a warning </w:t>
            </w:r>
            <w:proofErr w:type="gramStart"/>
            <w:r>
              <w:t>message: ‘</w:t>
            </w:r>
            <w:proofErr w:type="gramEnd"/>
            <w:r>
              <w:t xml:space="preserve">The </w:t>
            </w:r>
            <w:r w:rsidR="002A1175">
              <w:t>remove</w:t>
            </w:r>
            <w:r>
              <w:t xml:space="preserve">d item is mapped with line build </w:t>
            </w:r>
            <w:proofErr w:type="gramStart"/>
            <w:r>
              <w:t>Version#,</w:t>
            </w:r>
            <w:proofErr w:type="gramEnd"/>
            <w:r>
              <w:t xml:space="preserve"> </w:t>
            </w:r>
            <w:proofErr w:type="gramStart"/>
            <w:r>
              <w:t>Version#,</w:t>
            </w:r>
            <w:proofErr w:type="gramEnd"/>
            <w:r>
              <w:t xml:space="preserve"> </w:t>
            </w:r>
            <w:proofErr w:type="gramStart"/>
            <w:r>
              <w:t>Version#.</w:t>
            </w:r>
            <w:proofErr w:type="gramEnd"/>
            <w:r>
              <w:t xml:space="preserve"> Please review and update them as soon as possible.’ Action: Got It</w:t>
            </w:r>
          </w:p>
          <w:p w14:paraId="16EAA9E0" w14:textId="77777777" w:rsidR="0048744A" w:rsidRDefault="0048744A" w:rsidP="00ED101C">
            <w:pPr>
              <w:pStyle w:val="ListParagraph"/>
              <w:numPr>
                <w:ilvl w:val="0"/>
                <w:numId w:val="337"/>
              </w:numPr>
            </w:pPr>
            <w:r>
              <w:lastRenderedPageBreak/>
              <w:t xml:space="preserve">If all the validation </w:t>
            </w:r>
            <w:proofErr w:type="gramStart"/>
            <w:r>
              <w:t>pass</w:t>
            </w:r>
            <w:proofErr w:type="gramEnd"/>
            <w:r>
              <w:t>, create this item’s BOM value with all these fields:</w:t>
            </w:r>
          </w:p>
          <w:p w14:paraId="4383A31B" w14:textId="77777777" w:rsidR="0048744A" w:rsidRDefault="0048744A" w:rsidP="0048744A">
            <w:pPr>
              <w:pStyle w:val="NoSpacing"/>
            </w:pPr>
            <w:r>
              <w:t>BOM header:</w:t>
            </w:r>
          </w:p>
          <w:p w14:paraId="2C152D82" w14:textId="77777777" w:rsidR="0048744A" w:rsidRDefault="0048744A" w:rsidP="0048744A">
            <w:pPr>
              <w:pStyle w:val="NoSpacing"/>
            </w:pPr>
            <w:r>
              <w:t>Name, effective start date (Start date’s 0:0:0, est)</w:t>
            </w:r>
          </w:p>
          <w:p w14:paraId="437FA0E1" w14:textId="77777777" w:rsidR="0048744A" w:rsidRDefault="0048744A" w:rsidP="0048744A">
            <w:pPr>
              <w:pStyle w:val="NoSpacing"/>
            </w:pPr>
            <w:r>
              <w:t>BOM Line:</w:t>
            </w:r>
          </w:p>
          <w:p w14:paraId="2E9F020F" w14:textId="4B321D64" w:rsidR="002D2FD3" w:rsidRDefault="0048744A" w:rsidP="0048744A">
            <w:pPr>
              <w:pStyle w:val="NoSpacing"/>
            </w:pPr>
            <w:r>
              <w:t xml:space="preserve">Item number, qty, unit, </w:t>
            </w:r>
            <w:proofErr w:type="gramStart"/>
            <w:r>
              <w:t>Used</w:t>
            </w:r>
            <w:proofErr w:type="gramEnd"/>
            <w:r>
              <w:t xml:space="preserve"> to determine Menu item’s Availability</w:t>
            </w:r>
            <w:r w:rsidR="004F695A">
              <w:t>, scrap yield</w:t>
            </w:r>
            <w:r>
              <w:t>.</w:t>
            </w:r>
            <w:r w:rsidR="00B83E5B">
              <w:t xml:space="preserve"> </w:t>
            </w:r>
          </w:p>
          <w:p w14:paraId="1E5266DF" w14:textId="77777777" w:rsidR="00B83E5B" w:rsidRDefault="00B83E5B" w:rsidP="00B83E5B">
            <w:pPr>
              <w:pStyle w:val="ListParagraph"/>
              <w:numPr>
                <w:ilvl w:val="0"/>
                <w:numId w:val="337"/>
              </w:numPr>
            </w:pPr>
            <w:r>
              <w:t>Clicking save, we should check if all BOM line’s qty has been entered. If not, show error message: “Please enter quantity for {item name}.”</w:t>
            </w:r>
          </w:p>
          <w:p w14:paraId="5A7C865F" w14:textId="3EEF656F" w:rsidR="00B83E5B" w:rsidRDefault="00B83E5B" w:rsidP="00B83E5B">
            <w:pPr>
              <w:pStyle w:val="ListParagraph"/>
              <w:numPr>
                <w:ilvl w:val="0"/>
                <w:numId w:val="337"/>
              </w:numPr>
            </w:pPr>
            <w:r>
              <w:t>If an item’s BOM includes another item, we should check there is no such cases as to include each other as BOM Line: That is, item A’s BOM include item B; while item B’s BOM include item A. Error message: “{This item name A} should not include {the other item B in BOM} because {the other item B in BOM} already includes { This item name A}”.</w:t>
            </w:r>
          </w:p>
          <w:p w14:paraId="7BDCF876" w14:textId="0762714E" w:rsidR="0048744A" w:rsidRDefault="0048744A" w:rsidP="00ED101C">
            <w:pPr>
              <w:pStyle w:val="ListParagraph"/>
              <w:numPr>
                <w:ilvl w:val="0"/>
                <w:numId w:val="337"/>
              </w:numPr>
            </w:pPr>
            <w:r>
              <w:t xml:space="preserve">After the BOM has been created, update </w:t>
            </w:r>
            <w:r w:rsidR="006D57A5">
              <w:t xml:space="preserve">ERP Info Status </w:t>
            </w:r>
            <w:r>
              <w:t>to “BOM Created”.</w:t>
            </w:r>
          </w:p>
          <w:p w14:paraId="6734C63E" w14:textId="77777777" w:rsidR="0048744A" w:rsidRDefault="0048744A" w:rsidP="00ED101C">
            <w:pPr>
              <w:pStyle w:val="ListParagraph"/>
              <w:numPr>
                <w:ilvl w:val="0"/>
                <w:numId w:val="337"/>
              </w:numPr>
            </w:pPr>
            <w:r>
              <w:t>After the BOM has been created, return to the page where it is triggered.</w:t>
            </w:r>
          </w:p>
          <w:p w14:paraId="5C9A6069" w14:textId="3FEF3320" w:rsidR="0048744A" w:rsidRDefault="0048744A" w:rsidP="0048744A">
            <w:pPr>
              <w:pStyle w:val="ListParagraph"/>
              <w:ind w:left="360"/>
              <w:rPr>
                <w:noProof/>
              </w:rPr>
            </w:pPr>
          </w:p>
          <w:p w14:paraId="297177EF" w14:textId="6B047780" w:rsidR="0048744A" w:rsidRDefault="0048744A" w:rsidP="0048744A">
            <w:pPr>
              <w:pStyle w:val="ListParagraph"/>
              <w:ind w:left="360"/>
            </w:pPr>
          </w:p>
          <w:p w14:paraId="0C8DC482" w14:textId="349EAA26" w:rsidR="0048744A" w:rsidRPr="00E97505" w:rsidRDefault="0048744A" w:rsidP="004677EE">
            <w:pPr>
              <w:rPr>
                <w:rStyle w:val="Strong"/>
              </w:rPr>
            </w:pPr>
          </w:p>
        </w:tc>
      </w:tr>
      <w:tr w:rsidR="000A10A1" w:rsidRPr="00452515" w14:paraId="0EC105B4" w14:textId="77777777" w:rsidTr="00990618">
        <w:tc>
          <w:tcPr>
            <w:tcW w:w="10197" w:type="dxa"/>
            <w:tcPrChange w:id="336" w:author="Bonnie Yang [2]" w:date="2023-04-11T16:43:00Z">
              <w:tcPr>
                <w:tcW w:w="8008" w:type="dxa"/>
                <w:gridSpan w:val="2"/>
              </w:tcPr>
            </w:tcPrChange>
          </w:tcPr>
          <w:p w14:paraId="210292EA" w14:textId="46891387" w:rsidR="00A76BDF" w:rsidRPr="00FA0EF4" w:rsidRDefault="00A76BDF" w:rsidP="006A41DC">
            <w:pPr>
              <w:rPr>
                <w:rStyle w:val="Strong"/>
                <w:lang w:val="it-IT"/>
                <w:rPrChange w:id="337" w:author="Daisy Lan" w:date="2023-06-14T14:00:00Z">
                  <w:rPr>
                    <w:rStyle w:val="Strong"/>
                  </w:rPr>
                </w:rPrChange>
              </w:rPr>
            </w:pPr>
            <w:r w:rsidRPr="00FA0EF4">
              <w:rPr>
                <w:rStyle w:val="Strong"/>
                <w:lang w:val="it-IT"/>
                <w:rPrChange w:id="338" w:author="Daisy Lan" w:date="2023-06-14T14:00:00Z">
                  <w:rPr>
                    <w:rStyle w:val="Strong"/>
                  </w:rPr>
                </w:rPrChange>
              </w:rPr>
              <w:lastRenderedPageBreak/>
              <w:t xml:space="preserve">Main Scenario </w:t>
            </w:r>
            <w:r w:rsidR="00E67F7E" w:rsidRPr="00FA0EF4">
              <w:rPr>
                <w:rStyle w:val="Strong"/>
                <w:lang w:val="it-IT"/>
                <w:rPrChange w:id="339" w:author="Daisy Lan" w:date="2023-06-14T14:00:00Z">
                  <w:rPr>
                    <w:rStyle w:val="Strong"/>
                  </w:rPr>
                </w:rPrChange>
              </w:rPr>
              <w:t>3</w:t>
            </w:r>
            <w:r w:rsidRPr="00FA0EF4">
              <w:rPr>
                <w:rStyle w:val="Strong"/>
                <w:lang w:val="it-IT"/>
                <w:rPrChange w:id="340" w:author="Daisy Lan" w:date="2023-06-14T14:00:00Z">
                  <w:rPr>
                    <w:rStyle w:val="Strong"/>
                  </w:rPr>
                </w:rPrChange>
              </w:rPr>
              <w:t>: Add a Component Multi Times</w:t>
            </w:r>
          </w:p>
          <w:p w14:paraId="5DA8F6B6" w14:textId="77777777" w:rsidR="006A41DC" w:rsidRDefault="006A41DC" w:rsidP="006A41DC">
            <w:pPr>
              <w:rPr>
                <w:rFonts w:ascii="Arial" w:hAnsi="Arial" w:cs="Arial"/>
                <w:sz w:val="20"/>
                <w:szCs w:val="20"/>
              </w:rPr>
            </w:pPr>
            <w:r>
              <w:rPr>
                <w:noProof/>
              </w:rPr>
              <w:drawing>
                <wp:inline distT="0" distB="0" distL="0" distR="0" wp14:anchorId="32572806" wp14:editId="54A73596">
                  <wp:extent cx="4680334" cy="3492500"/>
                  <wp:effectExtent l="0" t="0" r="635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pic:nvPicPr>
                        <pic:blipFill>
                          <a:blip r:embed="rId50">
                            <a:extLst>
                              <a:ext uri="{28A0092B-C50C-407E-A947-70E740481C1C}">
                                <a14:useLocalDpi xmlns:a14="http://schemas.microsoft.com/office/drawing/2010/main" val="0"/>
                              </a:ext>
                            </a:extLst>
                          </a:blip>
                          <a:stretch>
                            <a:fillRect/>
                          </a:stretch>
                        </pic:blipFill>
                        <pic:spPr>
                          <a:xfrm>
                            <a:off x="0" y="0"/>
                            <a:ext cx="4680334" cy="3492500"/>
                          </a:xfrm>
                          <a:prstGeom prst="rect">
                            <a:avLst/>
                          </a:prstGeom>
                        </pic:spPr>
                      </pic:pic>
                    </a:graphicData>
                  </a:graphic>
                </wp:inline>
              </w:drawing>
            </w:r>
          </w:p>
          <w:p w14:paraId="360D8F31" w14:textId="77777777" w:rsidR="006A41DC" w:rsidRDefault="006A41DC" w:rsidP="006A41DC">
            <w:pPr>
              <w:pStyle w:val="ListParagraph"/>
              <w:numPr>
                <w:ilvl w:val="0"/>
                <w:numId w:val="345"/>
              </w:numPr>
            </w:pPr>
            <w:r>
              <w:lastRenderedPageBreak/>
              <w:t>It is possible that an item’s BOM can have one same item multiple times when creating BOM. See example above.</w:t>
            </w:r>
          </w:p>
          <w:p w14:paraId="12787618" w14:textId="51E72904" w:rsidR="006A41DC" w:rsidRDefault="006A41DC" w:rsidP="006A41DC">
            <w:pPr>
              <w:pStyle w:val="ListParagraph"/>
              <w:numPr>
                <w:ilvl w:val="0"/>
                <w:numId w:val="345"/>
              </w:numPr>
            </w:pPr>
            <w:r w:rsidRPr="00A415DD">
              <w:t>When saving BOM, if an item has multiple lines, we should</w:t>
            </w:r>
            <w:r>
              <w:t xml:space="preserve"> </w:t>
            </w:r>
            <w:r w:rsidR="00A415DD">
              <w:rPr>
                <w:rFonts w:hint="eastAsia"/>
              </w:rPr>
              <w:t>disp</w:t>
            </w:r>
            <w:r w:rsidR="00A415DD">
              <w:t xml:space="preserve">lay </w:t>
            </w:r>
            <w:r w:rsidR="00A415DD">
              <w:rPr>
                <w:rFonts w:hint="eastAsia"/>
              </w:rPr>
              <w:t>an</w:t>
            </w:r>
            <w:r w:rsidR="00A415DD">
              <w:t xml:space="preserve"> error message ‘D</w:t>
            </w:r>
            <w:r w:rsidR="00A415DD" w:rsidRPr="00A415DD">
              <w:t xml:space="preserve">uplicated </w:t>
            </w:r>
            <w:r w:rsidR="00A415DD">
              <w:t>BOM</w:t>
            </w:r>
            <w:r w:rsidR="00A415DD" w:rsidRPr="00A415DD">
              <w:t xml:space="preserve"> </w:t>
            </w:r>
            <w:proofErr w:type="gramStart"/>
            <w:r w:rsidR="00A415DD" w:rsidRPr="00A415DD">
              <w:t>line item</w:t>
            </w:r>
            <w:proofErr w:type="gramEnd"/>
            <w:r w:rsidR="00A415DD" w:rsidRPr="00A415DD">
              <w:t xml:space="preserve"> number</w:t>
            </w:r>
            <w:r w:rsidR="00A415DD">
              <w:t xml:space="preserve">’ </w:t>
            </w:r>
            <w:r w:rsidR="00A415DD">
              <w:rPr>
                <w:noProof/>
              </w:rPr>
              <w:drawing>
                <wp:inline distT="0" distB="0" distL="0" distR="0" wp14:anchorId="75EEC0E7" wp14:editId="636B6683">
                  <wp:extent cx="1821338" cy="403895"/>
                  <wp:effectExtent l="0" t="0" r="762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21338" cy="403895"/>
                          </a:xfrm>
                          <a:prstGeom prst="rect">
                            <a:avLst/>
                          </a:prstGeom>
                        </pic:spPr>
                      </pic:pic>
                    </a:graphicData>
                  </a:graphic>
                </wp:inline>
              </w:drawing>
            </w:r>
          </w:p>
          <w:p w14:paraId="05D93399" w14:textId="77777777" w:rsidR="00A415DD" w:rsidRPr="00681DED" w:rsidRDefault="00A415DD" w:rsidP="006A41DC">
            <w:pPr>
              <w:pStyle w:val="ListParagraph"/>
              <w:numPr>
                <w:ilvl w:val="0"/>
                <w:numId w:val="345"/>
              </w:numPr>
            </w:pPr>
          </w:p>
          <w:p w14:paraId="46037C36" w14:textId="77777777" w:rsidR="000A10A1" w:rsidRPr="00924555" w:rsidRDefault="000A10A1" w:rsidP="004677EE"/>
        </w:tc>
      </w:tr>
      <w:tr w:rsidR="00924555" w:rsidRPr="00452515" w14:paraId="5528FB25" w14:textId="77777777" w:rsidTr="00990618">
        <w:tc>
          <w:tcPr>
            <w:tcW w:w="10197" w:type="dxa"/>
            <w:tcPrChange w:id="341" w:author="Bonnie Yang [2]" w:date="2023-04-11T16:43:00Z">
              <w:tcPr>
                <w:tcW w:w="8008" w:type="dxa"/>
                <w:gridSpan w:val="2"/>
              </w:tcPr>
            </w:tcPrChange>
          </w:tcPr>
          <w:p w14:paraId="73ED5E08" w14:textId="5DA861E1" w:rsidR="00924555" w:rsidRPr="00FA0EF4" w:rsidRDefault="00A76BDF" w:rsidP="004677EE">
            <w:pPr>
              <w:rPr>
                <w:rStyle w:val="Strong"/>
                <w:lang w:val="it-IT"/>
                <w:rPrChange w:id="342" w:author="Daisy Lan" w:date="2023-06-14T14:00:00Z">
                  <w:rPr>
                    <w:rStyle w:val="Strong"/>
                  </w:rPr>
                </w:rPrChange>
              </w:rPr>
            </w:pPr>
            <w:r w:rsidRPr="00FA0EF4">
              <w:rPr>
                <w:rStyle w:val="Strong"/>
                <w:lang w:val="it-IT"/>
                <w:rPrChange w:id="343" w:author="Daisy Lan" w:date="2023-06-14T14:00:00Z">
                  <w:rPr>
                    <w:rStyle w:val="Strong"/>
                  </w:rPr>
                </w:rPrChange>
              </w:rPr>
              <w:lastRenderedPageBreak/>
              <w:t xml:space="preserve">Main Scenario </w:t>
            </w:r>
            <w:r w:rsidR="00E67F7E" w:rsidRPr="00FA0EF4">
              <w:rPr>
                <w:rStyle w:val="Strong"/>
                <w:lang w:val="it-IT"/>
                <w:rPrChange w:id="344" w:author="Daisy Lan" w:date="2023-06-14T14:00:00Z">
                  <w:rPr>
                    <w:rStyle w:val="Strong"/>
                  </w:rPr>
                </w:rPrChange>
              </w:rPr>
              <w:t>4</w:t>
            </w:r>
            <w:r w:rsidRPr="00FA0EF4">
              <w:rPr>
                <w:rStyle w:val="Strong"/>
                <w:lang w:val="it-IT"/>
                <w:rPrChange w:id="345" w:author="Daisy Lan" w:date="2023-06-14T14:00:00Z">
                  <w:rPr>
                    <w:rStyle w:val="Strong"/>
                  </w:rPr>
                </w:rPrChange>
              </w:rPr>
              <w:t xml:space="preserve">: </w:t>
            </w:r>
            <w:r w:rsidR="00924555" w:rsidRPr="00FA0EF4">
              <w:rPr>
                <w:rStyle w:val="Strong"/>
                <w:lang w:val="it-IT"/>
                <w:rPrChange w:id="346" w:author="Daisy Lan" w:date="2023-06-14T14:00:00Z">
                  <w:rPr>
                    <w:rStyle w:val="Strong"/>
                  </w:rPr>
                </w:rPrChange>
              </w:rPr>
              <w:t>Add</w:t>
            </w:r>
            <w:r w:rsidRPr="00FA0EF4">
              <w:rPr>
                <w:rStyle w:val="Strong"/>
                <w:lang w:val="it-IT"/>
                <w:rPrChange w:id="347" w:author="Daisy Lan" w:date="2023-06-14T14:00:00Z">
                  <w:rPr>
                    <w:rStyle w:val="Strong"/>
                  </w:rPr>
                </w:rPrChange>
              </w:rPr>
              <w:t>/Delete</w:t>
            </w:r>
            <w:r w:rsidR="00924555" w:rsidRPr="00FA0EF4">
              <w:rPr>
                <w:rStyle w:val="Strong"/>
                <w:lang w:val="it-IT"/>
                <w:rPrChange w:id="348" w:author="Daisy Lan" w:date="2023-06-14T14:00:00Z">
                  <w:rPr>
                    <w:rStyle w:val="Strong"/>
                  </w:rPr>
                </w:rPrChange>
              </w:rPr>
              <w:t xml:space="preserve"> a BOM line</w:t>
            </w:r>
            <w:r w:rsidR="00222FA9" w:rsidRPr="00FA0EF4">
              <w:rPr>
                <w:rStyle w:val="Strong"/>
                <w:lang w:val="it-IT"/>
                <w:rPrChange w:id="349" w:author="Daisy Lan" w:date="2023-06-14T14:00:00Z">
                  <w:rPr>
                    <w:rStyle w:val="Strong"/>
                  </w:rPr>
                </w:rPrChange>
              </w:rPr>
              <w:t xml:space="preserve"> Component</w:t>
            </w:r>
          </w:p>
          <w:p w14:paraId="32F2F105" w14:textId="5F61FE59" w:rsidR="00924555" w:rsidRDefault="00645394" w:rsidP="009A4B62">
            <w:pPr>
              <w:pStyle w:val="ListParagraph"/>
              <w:numPr>
                <w:ilvl w:val="0"/>
                <w:numId w:val="1756"/>
              </w:numPr>
            </w:pPr>
            <w:r>
              <w:t>On all types of item</w:t>
            </w:r>
            <w:r w:rsidR="00EE2B39">
              <w:t>s</w:t>
            </w:r>
            <w:r>
              <w:t xml:space="preserve">, user can click </w:t>
            </w:r>
            <w:r w:rsidR="00924555">
              <w:t>“ADD” in the BOM line hop up a select item page like:</w:t>
            </w:r>
          </w:p>
          <w:p w14:paraId="4D679770" w14:textId="49902B0E" w:rsidR="009A4B62" w:rsidRDefault="009A4B62" w:rsidP="009A4B62">
            <w:pPr>
              <w:pStyle w:val="ListParagraph"/>
              <w:numPr>
                <w:ilvl w:val="0"/>
                <w:numId w:val="1756"/>
              </w:numPr>
            </w:pPr>
            <w:r>
              <w:rPr>
                <w:rFonts w:hint="eastAsia"/>
              </w:rPr>
              <w:t>A</w:t>
            </w:r>
            <w:r>
              <w:t xml:space="preserve">fter user selects an item, display the </w:t>
            </w:r>
            <w:proofErr w:type="gramStart"/>
            <w:r>
              <w:t>recommend</w:t>
            </w:r>
            <w:proofErr w:type="gramEnd"/>
            <w:r>
              <w:t xml:space="preserve"> version of the selected item.</w:t>
            </w:r>
          </w:p>
          <w:p w14:paraId="23AC797A" w14:textId="2567BD01" w:rsidR="009A4B62" w:rsidRDefault="009A4B62" w:rsidP="005202C9">
            <w:r>
              <w:rPr>
                <w:noProof/>
              </w:rPr>
              <w:drawing>
                <wp:inline distT="0" distB="0" distL="0" distR="0" wp14:anchorId="17CA9007" wp14:editId="51042D04">
                  <wp:extent cx="4480948" cy="1912786"/>
                  <wp:effectExtent l="0" t="0" r="0" b="0"/>
                  <wp:docPr id="2011945086" name="图片 2011945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80948" cy="1912786"/>
                          </a:xfrm>
                          <a:prstGeom prst="rect">
                            <a:avLst/>
                          </a:prstGeom>
                        </pic:spPr>
                      </pic:pic>
                    </a:graphicData>
                  </a:graphic>
                </wp:inline>
              </w:drawing>
            </w:r>
          </w:p>
          <w:p w14:paraId="2D151AE5" w14:textId="1EB41832" w:rsidR="00924555" w:rsidRDefault="00924555" w:rsidP="00924555">
            <w:pPr>
              <w:rPr>
                <w:rFonts w:ascii="Arial" w:hAnsi="Arial" w:cs="Arial"/>
                <w:sz w:val="20"/>
                <w:szCs w:val="20"/>
              </w:rPr>
            </w:pPr>
          </w:p>
          <w:p w14:paraId="1DB58102" w14:textId="68636621" w:rsidR="00924555" w:rsidRDefault="00924555" w:rsidP="005202C9">
            <w:pPr>
              <w:pStyle w:val="ListParagraph"/>
              <w:numPr>
                <w:ilvl w:val="0"/>
                <w:numId w:val="1756"/>
              </w:numPr>
            </w:pPr>
            <w:r>
              <w:t>When user starts to enter name, list the item names the characters to let the user select, only “DRYGOODS”</w:t>
            </w:r>
          </w:p>
          <w:p w14:paraId="5722FDF2" w14:textId="77777777" w:rsidR="00924555" w:rsidRPr="004967C5" w:rsidRDefault="00924555" w:rsidP="00924555">
            <w:pPr>
              <w:rPr>
                <w:rFonts w:ascii="Arial" w:hAnsi="Arial" w:cs="Arial"/>
                <w:sz w:val="20"/>
                <w:szCs w:val="20"/>
              </w:rPr>
            </w:pPr>
            <w:r>
              <w:rPr>
                <w:noProof/>
              </w:rPr>
              <w:drawing>
                <wp:inline distT="0" distB="0" distL="0" distR="0" wp14:anchorId="00108DAC" wp14:editId="4C7AE9A2">
                  <wp:extent cx="3880306" cy="2882900"/>
                  <wp:effectExtent l="0" t="0" r="635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pic:nvPicPr>
                        <pic:blipFill>
                          <a:blip r:embed="rId53">
                            <a:extLst>
                              <a:ext uri="{28A0092B-C50C-407E-A947-70E740481C1C}">
                                <a14:useLocalDpi xmlns:a14="http://schemas.microsoft.com/office/drawing/2010/main" val="0"/>
                              </a:ext>
                            </a:extLst>
                          </a:blip>
                          <a:stretch>
                            <a:fillRect/>
                          </a:stretch>
                        </pic:blipFill>
                        <pic:spPr>
                          <a:xfrm>
                            <a:off x="0" y="0"/>
                            <a:ext cx="3880306" cy="2882900"/>
                          </a:xfrm>
                          <a:prstGeom prst="rect">
                            <a:avLst/>
                          </a:prstGeom>
                        </pic:spPr>
                      </pic:pic>
                    </a:graphicData>
                  </a:graphic>
                </wp:inline>
              </w:drawing>
            </w:r>
          </w:p>
          <w:p w14:paraId="0510AD0B" w14:textId="6BEBDE48" w:rsidR="006D75A4" w:rsidRDefault="00990618" w:rsidP="00990618">
            <w:pPr>
              <w:pStyle w:val="ListParagraph"/>
              <w:numPr>
                <w:ilvl w:val="0"/>
                <w:numId w:val="1756"/>
              </w:numPr>
            </w:pPr>
            <w:ins w:id="350" w:author="Bonnie Yang" w:date="2023-04-11T16:43:00Z">
              <w:r w:rsidRPr="00990618">
                <w:lastRenderedPageBreak/>
                <w:t xml:space="preserve">If a subitem is dormant, when user search subitem, we should exclude the dormant item. That means </w:t>
              </w:r>
              <w:proofErr w:type="gramStart"/>
              <w:r w:rsidRPr="00990618">
                <w:t>user</w:t>
              </w:r>
              <w:proofErr w:type="gramEnd"/>
              <w:r w:rsidRPr="00990618">
                <w:t xml:space="preserve"> cannot view it on the search result.</w:t>
              </w:r>
            </w:ins>
          </w:p>
          <w:p w14:paraId="5489A467" w14:textId="1C9B1D40" w:rsidR="00667A41" w:rsidRDefault="00667A41" w:rsidP="005202C9">
            <w:pPr>
              <w:pStyle w:val="ListParagraph"/>
              <w:numPr>
                <w:ilvl w:val="0"/>
                <w:numId w:val="1756"/>
              </w:numPr>
            </w:pPr>
            <w:r>
              <w:t xml:space="preserve">Display version info in chip nearby </w:t>
            </w:r>
            <w:r>
              <w:rPr>
                <w:rFonts w:hint="eastAsia"/>
              </w:rPr>
              <w:t>item</w:t>
            </w:r>
            <w:r>
              <w:t xml:space="preserve"> </w:t>
            </w:r>
            <w:r>
              <w:rPr>
                <w:rFonts w:hint="eastAsia"/>
              </w:rPr>
              <w:t>name</w:t>
            </w:r>
            <w:r>
              <w:t>. The version info should include ‘</w:t>
            </w:r>
            <w:proofErr w:type="gramStart"/>
            <w:r>
              <w:t>V{</w:t>
            </w:r>
            <w:proofErr w:type="gramEnd"/>
            <w:r>
              <w:t xml:space="preserve">version number} {Version Status}’. If there </w:t>
            </w:r>
            <w:proofErr w:type="gramStart"/>
            <w:r>
              <w:t>are</w:t>
            </w:r>
            <w:proofErr w:type="gramEnd"/>
            <w:r>
              <w:t xml:space="preserve"> more than one version (</w:t>
            </w:r>
            <w:proofErr w:type="gramStart"/>
            <w:r>
              <w:t>exclude</w:t>
            </w:r>
            <w:proofErr w:type="gramEnd"/>
            <w:r>
              <w:t xml:space="preserve"> expired version), user can click it to reselect version.</w:t>
            </w:r>
            <w:r>
              <w:rPr>
                <w:noProof/>
              </w:rPr>
              <w:t xml:space="preserve"> </w:t>
            </w:r>
            <w:r>
              <w:t xml:space="preserve"> </w:t>
            </w:r>
          </w:p>
          <w:p w14:paraId="1C3B0F6A" w14:textId="11EA2EA7" w:rsidR="00667A41" w:rsidRDefault="00667A41" w:rsidP="005202C9">
            <w:pPr>
              <w:pStyle w:val="ListParagraph"/>
              <w:numPr>
                <w:ilvl w:val="0"/>
                <w:numId w:val="1756"/>
              </w:numPr>
            </w:pPr>
            <w:r>
              <w:t xml:space="preserve">When </w:t>
            </w:r>
            <w:proofErr w:type="gramStart"/>
            <w:r>
              <w:t>user edits</w:t>
            </w:r>
            <w:proofErr w:type="gramEnd"/>
            <w:r>
              <w:t xml:space="preserve"> a PUBLISHED (version status=F</w:t>
            </w:r>
            <w:r>
              <w:rPr>
                <w:rFonts w:hint="eastAsia"/>
              </w:rPr>
              <w:t>inal</w:t>
            </w:r>
            <w:r>
              <w:t xml:space="preserve">/SCHEDULED) version of </w:t>
            </w:r>
            <w:proofErr w:type="gramStart"/>
            <w:r>
              <w:t>high level</w:t>
            </w:r>
            <w:proofErr w:type="gramEnd"/>
            <w:r>
              <w:t xml:space="preserve"> item, we only allow user to add a published version of subitem into it (that means we won’t display ‘Draft’ version). And follow the current logic to validate if all nested subitem are available in the effective </w:t>
            </w:r>
            <w:proofErr w:type="gramStart"/>
            <w:r>
              <w:t>time period</w:t>
            </w:r>
            <w:proofErr w:type="gramEnd"/>
            <w:r>
              <w:t xml:space="preserve"> of the </w:t>
            </w:r>
            <w:proofErr w:type="gramStart"/>
            <w:r>
              <w:t>high level</w:t>
            </w:r>
            <w:proofErr w:type="gramEnd"/>
            <w:r>
              <w:t xml:space="preserve"> item.</w:t>
            </w:r>
            <w:r w:rsidR="00DF3510">
              <w:t xml:space="preserve"> W</w:t>
            </w:r>
            <w:r w:rsidR="00DF3510">
              <w:rPr>
                <w:rFonts w:hint="eastAsia"/>
              </w:rPr>
              <w:t>e</w:t>
            </w:r>
            <w:r w:rsidR="00DF3510">
              <w:t xml:space="preserve"> should not allow </w:t>
            </w:r>
            <w:proofErr w:type="gramStart"/>
            <w:r w:rsidR="00DF3510">
              <w:t>user</w:t>
            </w:r>
            <w:proofErr w:type="gramEnd"/>
            <w:r w:rsidR="00DF3510">
              <w:t xml:space="preserve"> to reselect the version.</w:t>
            </w:r>
          </w:p>
          <w:p w14:paraId="5E1656DE" w14:textId="5153F06B" w:rsidR="00667A41" w:rsidRDefault="00667A41" w:rsidP="005202C9">
            <w:pPr>
              <w:pStyle w:val="ListParagraph"/>
              <w:numPr>
                <w:ilvl w:val="0"/>
                <w:numId w:val="1756"/>
              </w:numPr>
            </w:pPr>
            <w:r>
              <w:t xml:space="preserve">When user edits a DRAFT version of </w:t>
            </w:r>
            <w:proofErr w:type="gramStart"/>
            <w:r>
              <w:t>high level</w:t>
            </w:r>
            <w:proofErr w:type="gramEnd"/>
            <w:r>
              <w:t xml:space="preserve"> item (regard the effective start time as NULL)</w:t>
            </w:r>
          </w:p>
          <w:p w14:paraId="1A0F785D" w14:textId="77777777" w:rsidR="00667A41" w:rsidRDefault="00667A41" w:rsidP="00667A41">
            <w:pPr>
              <w:pStyle w:val="ListParagraph"/>
              <w:numPr>
                <w:ilvl w:val="0"/>
                <w:numId w:val="1751"/>
              </w:numPr>
              <w:ind w:right="210"/>
            </w:pPr>
            <w:r>
              <w:t xml:space="preserve">If the sub item ONLY has a version which is with 'effective start time', default to recommend the version whatever the version status is. </w:t>
            </w:r>
          </w:p>
          <w:p w14:paraId="0F21D846" w14:textId="77777777" w:rsidR="00DF3510" w:rsidRDefault="00667A41" w:rsidP="00DF3510">
            <w:pPr>
              <w:pStyle w:val="ListParagraph"/>
              <w:numPr>
                <w:ilvl w:val="0"/>
                <w:numId w:val="1751"/>
              </w:numPr>
              <w:ind w:right="210"/>
            </w:pPr>
            <w:r>
              <w:t>If the sub item with two versions which are both with 'effective start time', we should default to recommend the FINAL version (means the Live version, excluded expired version) for user, or user can select the other version (DRAFT/SCHEDULED) manually.</w:t>
            </w:r>
          </w:p>
          <w:p w14:paraId="5C86D5F7" w14:textId="77777777" w:rsidR="00DF3510" w:rsidRDefault="00DF3510" w:rsidP="00DF3510">
            <w:pPr>
              <w:pStyle w:val="ListParagraph"/>
              <w:numPr>
                <w:ilvl w:val="0"/>
                <w:numId w:val="1751"/>
              </w:numPr>
              <w:ind w:right="210"/>
            </w:pPr>
            <w:r>
              <w:t xml:space="preserve">If there are more than 1 </w:t>
            </w:r>
            <w:proofErr w:type="gramStart"/>
            <w:r>
              <w:t>versions</w:t>
            </w:r>
            <w:proofErr w:type="gramEnd"/>
            <w:r>
              <w:t xml:space="preserve"> (</w:t>
            </w:r>
            <w:proofErr w:type="gramStart"/>
            <w:r>
              <w:t>exclude</w:t>
            </w:r>
            <w:proofErr w:type="gramEnd"/>
            <w:r>
              <w:t xml:space="preserve"> expired version), user can reselect the other version. When clicking it, display dropdown list, default to sort by Version number ASC: </w:t>
            </w:r>
          </w:p>
          <w:p w14:paraId="5B04C3A1" w14:textId="77777777" w:rsidR="00DF3510" w:rsidRDefault="00DF3510" w:rsidP="00DF3510">
            <w:pPr>
              <w:pStyle w:val="ListParagraph"/>
              <w:ind w:left="840" w:right="210"/>
            </w:pPr>
            <w:r>
              <w:t>V1 Final (01/30/2022 00:00~12/30/2100 00:00)</w:t>
            </w:r>
          </w:p>
          <w:p w14:paraId="6F21FF62" w14:textId="23EFE309" w:rsidR="00DF3510" w:rsidRDefault="00DF3510">
            <w:pPr>
              <w:pStyle w:val="ListParagraph"/>
              <w:ind w:left="840" w:right="210"/>
            </w:pPr>
            <w:r>
              <w:t>V2 Draft</w:t>
            </w:r>
          </w:p>
          <w:p w14:paraId="44E59BA6" w14:textId="6246CFEE" w:rsidR="008875EF" w:rsidRDefault="008875EF" w:rsidP="005202C9">
            <w:pPr>
              <w:pStyle w:val="ListParagraph"/>
              <w:ind w:left="840" w:right="210"/>
            </w:pPr>
            <w:r>
              <w:rPr>
                <w:noProof/>
              </w:rPr>
              <w:drawing>
                <wp:inline distT="0" distB="0" distL="0" distR="0" wp14:anchorId="51A3BA72" wp14:editId="11349137">
                  <wp:extent cx="4480948" cy="1912786"/>
                  <wp:effectExtent l="0" t="0" r="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80948" cy="1912786"/>
                          </a:xfrm>
                          <a:prstGeom prst="rect">
                            <a:avLst/>
                          </a:prstGeom>
                        </pic:spPr>
                      </pic:pic>
                    </a:graphicData>
                  </a:graphic>
                </wp:inline>
              </w:drawing>
            </w:r>
          </w:p>
          <w:p w14:paraId="1504F166" w14:textId="33998865" w:rsidR="006B1CAB" w:rsidRDefault="00CA100D" w:rsidP="006B1CAB">
            <w:pPr>
              <w:pStyle w:val="ListParagraph"/>
              <w:numPr>
                <w:ilvl w:val="0"/>
                <w:numId w:val="1756"/>
              </w:numPr>
            </w:pPr>
            <w:r>
              <w:t xml:space="preserve">Base logic of exclusion: </w:t>
            </w:r>
            <w:r w:rsidR="00EE2B39">
              <w:t>“Common stock tote”</w:t>
            </w:r>
            <w:r w:rsidR="00342D5C">
              <w:t xml:space="preserve"> and</w:t>
            </w:r>
            <w:r w:rsidR="00EE2B39">
              <w:t xml:space="preserve"> </w:t>
            </w:r>
            <w:r w:rsidR="00342D5C">
              <w:t>“B</w:t>
            </w:r>
            <w:r w:rsidR="00342D5C">
              <w:rPr>
                <w:rFonts w:hint="eastAsia"/>
              </w:rPr>
              <w:t>ag</w:t>
            </w:r>
            <w:r w:rsidR="00342D5C" w:rsidRPr="00040958">
              <w:t xml:space="preserve"> item</w:t>
            </w:r>
            <w:r w:rsidR="00342D5C">
              <w:t>”</w:t>
            </w:r>
            <w:r w:rsidR="002D1DD1">
              <w:t xml:space="preserve"> and ‘Mobile SF item’</w:t>
            </w:r>
            <w:r w:rsidR="00342D5C">
              <w:t xml:space="preserve"> </w:t>
            </w:r>
            <w:r w:rsidR="009761EC">
              <w:t xml:space="preserve">and </w:t>
            </w:r>
            <w:r w:rsidR="0087590F">
              <w:t>‘</w:t>
            </w:r>
            <w:r w:rsidR="009761EC">
              <w:t>truck item</w:t>
            </w:r>
            <w:r w:rsidR="0087590F">
              <w:t>’</w:t>
            </w:r>
            <w:r w:rsidR="009761EC">
              <w:t xml:space="preserve"> </w:t>
            </w:r>
            <w:r w:rsidR="00EE2B39">
              <w:t>should not be any type of item’s BOM lines.</w:t>
            </w:r>
            <w:r w:rsidR="00050BA7">
              <w:t xml:space="preserve"> We should exclude them from dropdown list.</w:t>
            </w:r>
            <w:r w:rsidR="00EE2B39">
              <w:t xml:space="preserve"> </w:t>
            </w:r>
          </w:p>
          <w:tbl>
            <w:tblPr>
              <w:tblStyle w:val="TableGrid"/>
              <w:tblW w:w="8310" w:type="dxa"/>
              <w:tblInd w:w="160" w:type="dxa"/>
              <w:tblLayout w:type="fixed"/>
              <w:tblLook w:val="04A0" w:firstRow="1" w:lastRow="0" w:firstColumn="1" w:lastColumn="0" w:noHBand="0" w:noVBand="1"/>
            </w:tblPr>
            <w:tblGrid>
              <w:gridCol w:w="1715"/>
              <w:gridCol w:w="3104"/>
              <w:gridCol w:w="3491"/>
            </w:tblGrid>
            <w:tr w:rsidR="000A5B3B" w14:paraId="7D996611" w14:textId="77777777" w:rsidTr="00C341EB">
              <w:tc>
                <w:tcPr>
                  <w:tcW w:w="1715" w:type="dxa"/>
                </w:tcPr>
                <w:p w14:paraId="085DFE66" w14:textId="2EB4DC44" w:rsidR="00CA100D" w:rsidRDefault="00CA100D">
                  <w:pPr>
                    <w:pStyle w:val="ListParagraph"/>
                  </w:pPr>
                  <w:r>
                    <w:t>M</w:t>
                  </w:r>
                  <w:r>
                    <w:rPr>
                      <w:rFonts w:hint="eastAsia"/>
                    </w:rPr>
                    <w:t>ain</w:t>
                  </w:r>
                  <w:r>
                    <w:t xml:space="preserve"> Item Type</w:t>
                  </w:r>
                </w:p>
              </w:tc>
              <w:tc>
                <w:tcPr>
                  <w:tcW w:w="3104" w:type="dxa"/>
                </w:tcPr>
                <w:p w14:paraId="18F5332C" w14:textId="61C2E1CA" w:rsidR="00CA100D" w:rsidRDefault="00CA100D">
                  <w:pPr>
                    <w:pStyle w:val="ListParagraph"/>
                  </w:pPr>
                  <w:r>
                    <w:rPr>
                      <w:rFonts w:hint="eastAsia"/>
                    </w:rPr>
                    <w:t>B</w:t>
                  </w:r>
                  <w:r>
                    <w:t xml:space="preserve">OM </w:t>
                  </w:r>
                  <w:proofErr w:type="gramStart"/>
                  <w:r>
                    <w:t>Line Item</w:t>
                  </w:r>
                  <w:proofErr w:type="gramEnd"/>
                  <w:r>
                    <w:t xml:space="preserve"> Type</w:t>
                  </w:r>
                  <w:r w:rsidR="006B1CAB">
                    <w:t xml:space="preserve"> in the main item</w:t>
                  </w:r>
                </w:p>
              </w:tc>
              <w:tc>
                <w:tcPr>
                  <w:tcW w:w="3491" w:type="dxa"/>
                </w:tcPr>
                <w:p w14:paraId="11B8E798" w14:textId="51649903" w:rsidR="00CA100D" w:rsidRDefault="00CA100D">
                  <w:pPr>
                    <w:pStyle w:val="ListParagraph"/>
                  </w:pPr>
                  <w:r>
                    <w:t>Note</w:t>
                  </w:r>
                </w:p>
              </w:tc>
            </w:tr>
            <w:tr w:rsidR="000A5B3B" w14:paraId="31259D42" w14:textId="77777777" w:rsidTr="00C341EB">
              <w:tc>
                <w:tcPr>
                  <w:tcW w:w="1715" w:type="dxa"/>
                </w:tcPr>
                <w:p w14:paraId="00ED8EB2" w14:textId="64575388" w:rsidR="00CA100D" w:rsidRDefault="00CA100D">
                  <w:pPr>
                    <w:pStyle w:val="ListParagraph"/>
                  </w:pPr>
                  <w:r>
                    <w:rPr>
                      <w:rFonts w:hint="eastAsia"/>
                    </w:rPr>
                    <w:lastRenderedPageBreak/>
                    <w:t>I</w:t>
                  </w:r>
                  <w:r>
                    <w:t>ngredient/Non-food Item</w:t>
                  </w:r>
                </w:p>
              </w:tc>
              <w:tc>
                <w:tcPr>
                  <w:tcW w:w="3104" w:type="dxa"/>
                </w:tcPr>
                <w:p w14:paraId="3487E129" w14:textId="06C3C466" w:rsidR="00CA100D" w:rsidRDefault="006B1CAB">
                  <w:pPr>
                    <w:pStyle w:val="ListParagraph"/>
                  </w:pPr>
                  <w:r>
                    <w:rPr>
                      <w:rFonts w:hint="eastAsia"/>
                    </w:rPr>
                    <w:t>N</w:t>
                  </w:r>
                  <w:r>
                    <w:t>o BOM</w:t>
                  </w:r>
                </w:p>
              </w:tc>
              <w:tc>
                <w:tcPr>
                  <w:tcW w:w="3491" w:type="dxa"/>
                </w:tcPr>
                <w:p w14:paraId="5BD5B8F6" w14:textId="3952C63F" w:rsidR="00CA100D" w:rsidRDefault="00CA100D">
                  <w:pPr>
                    <w:pStyle w:val="ListParagraph"/>
                  </w:pPr>
                  <w:r>
                    <w:rPr>
                      <w:rFonts w:hint="eastAsia"/>
                    </w:rPr>
                    <w:t>N</w:t>
                  </w:r>
                  <w:r>
                    <w:t>o BOM Line</w:t>
                  </w:r>
                </w:p>
              </w:tc>
            </w:tr>
            <w:tr w:rsidR="000A5B3B" w14:paraId="723071C1" w14:textId="77777777" w:rsidTr="00C341EB">
              <w:tc>
                <w:tcPr>
                  <w:tcW w:w="1715" w:type="dxa"/>
                </w:tcPr>
                <w:p w14:paraId="0B0EADB8" w14:textId="159F7DBC" w:rsidR="00CA100D" w:rsidRDefault="00CA100D">
                  <w:pPr>
                    <w:pStyle w:val="ListParagraph"/>
                  </w:pPr>
                  <w:r>
                    <w:rPr>
                      <w:rFonts w:hint="eastAsia"/>
                    </w:rPr>
                    <w:t>Common</w:t>
                  </w:r>
                  <w:r>
                    <w:t xml:space="preserve"> Stock Tote</w:t>
                  </w:r>
                </w:p>
              </w:tc>
              <w:tc>
                <w:tcPr>
                  <w:tcW w:w="3104" w:type="dxa"/>
                </w:tcPr>
                <w:p w14:paraId="4D2B1CEC" w14:textId="3A00C7AE" w:rsidR="00CA100D" w:rsidRDefault="00CA100D">
                  <w:pPr>
                    <w:pStyle w:val="ListParagraph"/>
                  </w:pPr>
                  <w:r>
                    <w:t xml:space="preserve">Only </w:t>
                  </w:r>
                  <w:r>
                    <w:rPr>
                      <w:rFonts w:hint="eastAsia"/>
                    </w:rPr>
                    <w:t>N</w:t>
                  </w:r>
                  <w:r>
                    <w:t>on-food Item</w:t>
                  </w:r>
                </w:p>
              </w:tc>
              <w:tc>
                <w:tcPr>
                  <w:tcW w:w="3491" w:type="dxa"/>
                </w:tcPr>
                <w:p w14:paraId="0A01629A" w14:textId="77777777" w:rsidR="00CA100D" w:rsidRDefault="00CA100D">
                  <w:pPr>
                    <w:pStyle w:val="ListParagraph"/>
                  </w:pPr>
                </w:p>
              </w:tc>
            </w:tr>
            <w:tr w:rsidR="00851E91" w14:paraId="0AB13B67" w14:textId="77777777" w:rsidTr="00C341EB">
              <w:tc>
                <w:tcPr>
                  <w:tcW w:w="1715" w:type="dxa"/>
                </w:tcPr>
                <w:p w14:paraId="329478C0" w14:textId="4B97A644" w:rsidR="00851E91" w:rsidRDefault="00851E91">
                  <w:pPr>
                    <w:pStyle w:val="ListParagraph"/>
                  </w:pPr>
                  <w:r>
                    <w:rPr>
                      <w:rFonts w:hint="eastAsia"/>
                    </w:rPr>
                    <w:t>P</w:t>
                  </w:r>
                  <w:r>
                    <w:t>reparation Item</w:t>
                  </w:r>
                </w:p>
              </w:tc>
              <w:tc>
                <w:tcPr>
                  <w:tcW w:w="3104" w:type="dxa"/>
                </w:tcPr>
                <w:p w14:paraId="12A532E6" w14:textId="77777777" w:rsidR="00851E91" w:rsidRDefault="00851E91">
                  <w:pPr>
                    <w:pStyle w:val="ListParagraph"/>
                  </w:pPr>
                  <w:r>
                    <w:rPr>
                      <w:rFonts w:hint="eastAsia"/>
                    </w:rPr>
                    <w:t>I</w:t>
                  </w:r>
                  <w:r>
                    <w:t>ngredient</w:t>
                  </w:r>
                </w:p>
                <w:p w14:paraId="04E9363F" w14:textId="127EECB3" w:rsidR="00613481" w:rsidRDefault="00613481">
                  <w:pPr>
                    <w:pStyle w:val="ListParagraph"/>
                  </w:pPr>
                </w:p>
              </w:tc>
              <w:tc>
                <w:tcPr>
                  <w:tcW w:w="3491" w:type="dxa"/>
                </w:tcPr>
                <w:p w14:paraId="01D2AFDC" w14:textId="77777777" w:rsidR="00851E91" w:rsidRDefault="00851E91">
                  <w:pPr>
                    <w:pStyle w:val="ListParagraph"/>
                  </w:pPr>
                </w:p>
              </w:tc>
            </w:tr>
            <w:tr w:rsidR="000A5B3B" w14:paraId="30C8AB70" w14:textId="77777777" w:rsidTr="00C341EB">
              <w:trPr>
                <w:trHeight w:val="1494"/>
              </w:trPr>
              <w:tc>
                <w:tcPr>
                  <w:tcW w:w="1715" w:type="dxa"/>
                </w:tcPr>
                <w:p w14:paraId="5F9F243D" w14:textId="50D7E531" w:rsidR="00747370" w:rsidRDefault="00747370">
                  <w:pPr>
                    <w:pStyle w:val="ListParagraph"/>
                  </w:pPr>
                  <w:r>
                    <w:rPr>
                      <w:rFonts w:hint="eastAsia"/>
                    </w:rPr>
                    <w:t>C</w:t>
                  </w:r>
                  <w:r>
                    <w:t>ommissary</w:t>
                  </w:r>
                </w:p>
              </w:tc>
              <w:tc>
                <w:tcPr>
                  <w:tcW w:w="3104" w:type="dxa"/>
                </w:tcPr>
                <w:p w14:paraId="15A30AEB" w14:textId="09414B93" w:rsidR="00747370" w:rsidRDefault="00747370" w:rsidP="00747370">
                  <w:pPr>
                    <w:pStyle w:val="ListParagraph"/>
                  </w:pPr>
                  <w:r>
                    <w:rPr>
                      <w:rFonts w:hint="eastAsia"/>
                    </w:rPr>
                    <w:t>I</w:t>
                  </w:r>
                  <w:r>
                    <w:t>ngredient</w:t>
                  </w:r>
                </w:p>
                <w:p w14:paraId="28FCED4B" w14:textId="0835E943" w:rsidR="00156854" w:rsidRPr="00156854" w:rsidRDefault="00156854" w:rsidP="00747370">
                  <w:pPr>
                    <w:pStyle w:val="ListParagraph"/>
                  </w:pPr>
                  <w:r>
                    <w:rPr>
                      <w:rFonts w:hint="eastAsia"/>
                    </w:rPr>
                    <w:t>P</w:t>
                  </w:r>
                  <w:r>
                    <w:t>reparation Item</w:t>
                  </w:r>
                </w:p>
                <w:p w14:paraId="61631253" w14:textId="77777777" w:rsidR="00747370" w:rsidDel="006B1CAB" w:rsidRDefault="00747370">
                  <w:pPr>
                    <w:pStyle w:val="ListParagraph"/>
                    <w:rPr>
                      <w:del w:id="351" w:author="Bonnie Yang" w:date="2023-04-21T11:58:00Z"/>
                    </w:rPr>
                  </w:pPr>
                  <w:r>
                    <w:t>Commissary</w:t>
                  </w:r>
                </w:p>
                <w:p w14:paraId="773E1884" w14:textId="275C7CD8" w:rsidR="000A5B3B" w:rsidRDefault="000A5B3B">
                  <w:pPr>
                    <w:pStyle w:val="ListParagraph"/>
                  </w:pPr>
                </w:p>
              </w:tc>
              <w:tc>
                <w:tcPr>
                  <w:tcW w:w="3491" w:type="dxa"/>
                </w:tcPr>
                <w:p w14:paraId="03C77724" w14:textId="77777777" w:rsidR="00747370" w:rsidRDefault="000A5B3B">
                  <w:pPr>
                    <w:pStyle w:val="ListParagraph"/>
                  </w:pPr>
                  <w:r>
                    <w:rPr>
                      <w:noProof/>
                    </w:rPr>
                    <w:drawing>
                      <wp:inline distT="0" distB="0" distL="0" distR="0" wp14:anchorId="49C4C78C" wp14:editId="1D282865">
                        <wp:extent cx="2339543" cy="350550"/>
                        <wp:effectExtent l="0" t="0" r="3810" b="0"/>
                        <wp:docPr id="2011945006" name="图片 2011945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39543" cy="350550"/>
                                </a:xfrm>
                                <a:prstGeom prst="rect">
                                  <a:avLst/>
                                </a:prstGeom>
                              </pic:spPr>
                            </pic:pic>
                          </a:graphicData>
                        </a:graphic>
                      </wp:inline>
                    </w:drawing>
                  </w:r>
                </w:p>
                <w:p w14:paraId="243F706C" w14:textId="5065E215" w:rsidR="000A5B3B" w:rsidRPr="00063812" w:rsidRDefault="000A5B3B">
                  <w:pPr>
                    <w:pStyle w:val="ListParagraph"/>
                    <w:rPr>
                      <w:b/>
                      <w:bCs/>
                    </w:rPr>
                  </w:pPr>
                  <w:r>
                    <w:rPr>
                      <w:noProof/>
                    </w:rPr>
                    <w:drawing>
                      <wp:inline distT="0" distB="0" distL="0" distR="0" wp14:anchorId="5AA4768A" wp14:editId="72647661">
                        <wp:extent cx="2377646" cy="312447"/>
                        <wp:effectExtent l="0" t="0" r="3810" b="0"/>
                        <wp:docPr id="2011945007" name="图片 2011945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77646" cy="312447"/>
                                </a:xfrm>
                                <a:prstGeom prst="rect">
                                  <a:avLst/>
                                </a:prstGeom>
                              </pic:spPr>
                            </pic:pic>
                          </a:graphicData>
                        </a:graphic>
                      </wp:inline>
                    </w:drawing>
                  </w:r>
                  <w:r>
                    <w:rPr>
                      <w:noProof/>
                    </w:rPr>
                    <w:t xml:space="preserve"> </w:t>
                  </w:r>
                  <w:r>
                    <w:rPr>
                      <w:noProof/>
                    </w:rPr>
                    <w:drawing>
                      <wp:inline distT="0" distB="0" distL="0" distR="0" wp14:anchorId="633C2718" wp14:editId="15B4B3E4">
                        <wp:extent cx="2202371" cy="327688"/>
                        <wp:effectExtent l="0" t="0" r="7620" b="0"/>
                        <wp:docPr id="2011945008" name="图片 2011945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02371" cy="327688"/>
                                </a:xfrm>
                                <a:prstGeom prst="rect">
                                  <a:avLst/>
                                </a:prstGeom>
                              </pic:spPr>
                            </pic:pic>
                          </a:graphicData>
                        </a:graphic>
                      </wp:inline>
                    </w:drawing>
                  </w:r>
                </w:p>
              </w:tc>
            </w:tr>
            <w:tr w:rsidR="000A5B3B" w14:paraId="797DB24F" w14:textId="77777777" w:rsidTr="00C341EB">
              <w:tc>
                <w:tcPr>
                  <w:tcW w:w="1715" w:type="dxa"/>
                </w:tcPr>
                <w:p w14:paraId="4788E1B7" w14:textId="4B177BBF" w:rsidR="00CA100D" w:rsidRDefault="00CA100D">
                  <w:pPr>
                    <w:pStyle w:val="ListParagraph"/>
                  </w:pPr>
                  <w:del w:id="352" w:author="Bonnie Yang" w:date="2023-08-14T14:24:00Z">
                    <w:r>
                      <w:rPr>
                        <w:rFonts w:hint="eastAsia"/>
                      </w:rPr>
                      <w:delText>B</w:delText>
                    </w:r>
                    <w:r>
                      <w:delText>ag Item</w:delText>
                    </w:r>
                  </w:del>
                </w:p>
              </w:tc>
              <w:tc>
                <w:tcPr>
                  <w:tcW w:w="3104" w:type="dxa"/>
                </w:tcPr>
                <w:p w14:paraId="4BE3980E" w14:textId="34747A00" w:rsidR="000B4B2D" w:rsidRDefault="00CA100D">
                  <w:pPr>
                    <w:pStyle w:val="ListParagraph"/>
                    <w:rPr>
                      <w:del w:id="353" w:author="Bonnie Yang" w:date="2023-08-14T14:24:00Z"/>
                    </w:rPr>
                  </w:pPr>
                  <w:del w:id="354" w:author="Bonnie Yang" w:date="2023-08-14T14:24:00Z">
                    <w:r>
                      <w:rPr>
                        <w:rFonts w:hint="eastAsia"/>
                      </w:rPr>
                      <w:delText>I</w:delText>
                    </w:r>
                    <w:r>
                      <w:delText>ngredient</w:delText>
                    </w:r>
                  </w:del>
                </w:p>
                <w:p w14:paraId="707E1A10" w14:textId="066EF881" w:rsidR="000B4B2D" w:rsidRDefault="00CA100D">
                  <w:pPr>
                    <w:pStyle w:val="ListParagraph"/>
                    <w:rPr>
                      <w:del w:id="355" w:author="Bonnie Yang" w:date="2023-08-14T14:24:00Z"/>
                    </w:rPr>
                  </w:pPr>
                  <w:del w:id="356" w:author="Bonnie Yang" w:date="2023-08-14T14:24:00Z">
                    <w:r>
                      <w:delText>Commissary</w:delText>
                    </w:r>
                  </w:del>
                </w:p>
                <w:p w14:paraId="45914489" w14:textId="15B494F6" w:rsidR="00156854" w:rsidRDefault="00156854">
                  <w:pPr>
                    <w:pStyle w:val="ListParagraph"/>
                    <w:rPr>
                      <w:del w:id="357" w:author="Bonnie Yang" w:date="2023-08-14T14:24:00Z"/>
                    </w:rPr>
                  </w:pPr>
                  <w:del w:id="358" w:author="Bonnie Yang" w:date="2023-08-14T14:24:00Z">
                    <w:r>
                      <w:rPr>
                        <w:rFonts w:hint="eastAsia"/>
                      </w:rPr>
                      <w:delText>P</w:delText>
                    </w:r>
                    <w:r>
                      <w:delText>reparation Item</w:delText>
                    </w:r>
                  </w:del>
                </w:p>
                <w:p w14:paraId="328BCD87" w14:textId="1EB1DE9E" w:rsidR="000B4B2D" w:rsidRDefault="00CA100D">
                  <w:pPr>
                    <w:pStyle w:val="ListParagraph"/>
                    <w:rPr>
                      <w:del w:id="359" w:author="Bonnie Yang" w:date="2023-08-14T14:24:00Z"/>
                    </w:rPr>
                  </w:pPr>
                  <w:del w:id="360" w:author="Bonnie Yang" w:date="2023-08-14T14:24:00Z">
                    <w:r>
                      <w:delText>Multi Packaged</w:delText>
                    </w:r>
                  </w:del>
                </w:p>
                <w:p w14:paraId="601B63E8" w14:textId="6E294364" w:rsidR="000B4B2D" w:rsidRDefault="00CA100D">
                  <w:pPr>
                    <w:pStyle w:val="ListParagraph"/>
                    <w:rPr>
                      <w:del w:id="361" w:author="Bonnie Yang" w:date="2023-08-14T14:24:00Z"/>
                    </w:rPr>
                  </w:pPr>
                  <w:del w:id="362" w:author="Bonnie Yang" w:date="2023-08-14T14:24:00Z">
                    <w:r>
                      <w:delText>Single Packaged</w:delText>
                    </w:r>
                  </w:del>
                </w:p>
                <w:p w14:paraId="69B49747" w14:textId="0DF4F5B4" w:rsidR="000B4B2D" w:rsidRDefault="00CA100D">
                  <w:pPr>
                    <w:pStyle w:val="ListParagraph"/>
                    <w:rPr>
                      <w:del w:id="363" w:author="Bonnie Yang" w:date="2023-08-14T14:24:00Z"/>
                    </w:rPr>
                  </w:pPr>
                  <w:del w:id="364" w:author="Bonnie Yang" w:date="2023-08-14T14:24:00Z">
                    <w:r>
                      <w:delText>Partial Kit</w:delText>
                    </w:r>
                  </w:del>
                </w:p>
                <w:p w14:paraId="37937F60" w14:textId="78BBE822" w:rsidR="000B4B2D" w:rsidRDefault="00CA100D">
                  <w:pPr>
                    <w:pStyle w:val="ListParagraph"/>
                    <w:rPr>
                      <w:del w:id="365" w:author="Bonnie Yang" w:date="2023-08-14T14:24:00Z"/>
                    </w:rPr>
                  </w:pPr>
                  <w:del w:id="366" w:author="Bonnie Yang" w:date="2023-08-14T14:24:00Z">
                    <w:r>
                      <w:delText>Truck Stock</w:delText>
                    </w:r>
                  </w:del>
                </w:p>
                <w:p w14:paraId="6947F2D5" w14:textId="5BC54B0C" w:rsidR="00CA100D" w:rsidRDefault="00CA100D">
                  <w:pPr>
                    <w:pStyle w:val="ListParagraph"/>
                  </w:pPr>
                  <w:del w:id="367" w:author="Bonnie Yang" w:date="2023-08-14T14:24:00Z">
                    <w:r>
                      <w:delText>Non-food Item</w:delText>
                    </w:r>
                  </w:del>
                </w:p>
              </w:tc>
              <w:tc>
                <w:tcPr>
                  <w:tcW w:w="3491" w:type="dxa"/>
                </w:tcPr>
                <w:p w14:paraId="083BCEEB" w14:textId="5094B4AF" w:rsidR="00CA100D" w:rsidRDefault="00CA100D">
                  <w:pPr>
                    <w:pStyle w:val="ListParagraph"/>
                  </w:pPr>
                  <w:del w:id="368" w:author="Bonnie Yang" w:date="2023-08-14T14:24:00Z">
                    <w:r>
                      <w:delText>Base logic of exclusion</w:delText>
                    </w:r>
                  </w:del>
                </w:p>
              </w:tc>
            </w:tr>
            <w:tr w:rsidR="000A5B3B" w14:paraId="41A8BEB4" w14:textId="77777777" w:rsidTr="00C341EB">
              <w:tc>
                <w:tcPr>
                  <w:tcW w:w="1715" w:type="dxa"/>
                </w:tcPr>
                <w:p w14:paraId="102319EF" w14:textId="4FE0CACF" w:rsidR="0087590F" w:rsidRDefault="0087590F">
                  <w:pPr>
                    <w:pStyle w:val="ListParagraph"/>
                  </w:pPr>
                  <w:r>
                    <w:t>Partial Kit</w:t>
                  </w:r>
                </w:p>
              </w:tc>
              <w:tc>
                <w:tcPr>
                  <w:tcW w:w="3104" w:type="dxa"/>
                </w:tcPr>
                <w:p w14:paraId="7A1CD229" w14:textId="77777777" w:rsidR="0087590F" w:rsidRDefault="0087590F" w:rsidP="0087590F">
                  <w:pPr>
                    <w:pStyle w:val="ListParagraph"/>
                  </w:pPr>
                  <w:r>
                    <w:rPr>
                      <w:rFonts w:hint="eastAsia"/>
                    </w:rPr>
                    <w:t>I</w:t>
                  </w:r>
                  <w:r>
                    <w:t>ngredient</w:t>
                  </w:r>
                </w:p>
                <w:p w14:paraId="3EB76F79" w14:textId="6C26540A" w:rsidR="0087590F" w:rsidRDefault="0087590F" w:rsidP="0087590F">
                  <w:pPr>
                    <w:pStyle w:val="ListParagraph"/>
                  </w:pPr>
                  <w:r>
                    <w:t>Commissary</w:t>
                  </w:r>
                </w:p>
                <w:p w14:paraId="1572F574" w14:textId="500E9491" w:rsidR="00156854" w:rsidRDefault="00156854" w:rsidP="0087590F">
                  <w:pPr>
                    <w:pStyle w:val="ListParagraph"/>
                  </w:pPr>
                  <w:r>
                    <w:rPr>
                      <w:rFonts w:hint="eastAsia"/>
                    </w:rPr>
                    <w:t>P</w:t>
                  </w:r>
                  <w:r>
                    <w:t>reparation Item</w:t>
                  </w:r>
                </w:p>
                <w:p w14:paraId="1E3C431C" w14:textId="77777777" w:rsidR="0087590F" w:rsidRDefault="0087590F" w:rsidP="0087590F">
                  <w:pPr>
                    <w:pStyle w:val="ListParagraph"/>
                  </w:pPr>
                  <w:r>
                    <w:t>Multi Packaged</w:t>
                  </w:r>
                </w:p>
                <w:p w14:paraId="08E74DF6" w14:textId="77777777" w:rsidR="0087590F" w:rsidRDefault="0087590F" w:rsidP="0087590F">
                  <w:pPr>
                    <w:pStyle w:val="ListParagraph"/>
                  </w:pPr>
                  <w:r>
                    <w:t>Single Packaged</w:t>
                  </w:r>
                </w:p>
                <w:p w14:paraId="0A8D45F5" w14:textId="15E63767" w:rsidR="0087590F" w:rsidRDefault="0087590F" w:rsidP="0087590F">
                  <w:pPr>
                    <w:pStyle w:val="ListParagraph"/>
                    <w:rPr>
                      <w:del w:id="369" w:author="Bonnie Yang" w:date="2023-08-14T14:28:00Z"/>
                    </w:rPr>
                  </w:pPr>
                  <w:del w:id="370" w:author="Bonnie Yang" w:date="2023-08-14T14:28:00Z">
                    <w:r>
                      <w:delText>Truck Stock</w:delText>
                    </w:r>
                  </w:del>
                </w:p>
                <w:p w14:paraId="2DA69182" w14:textId="68C179AE" w:rsidR="0087590F" w:rsidRDefault="0087590F" w:rsidP="0087590F">
                  <w:pPr>
                    <w:pStyle w:val="ListParagraph"/>
                  </w:pPr>
                  <w:r>
                    <w:t>Non-food Item</w:t>
                  </w:r>
                </w:p>
              </w:tc>
              <w:tc>
                <w:tcPr>
                  <w:tcW w:w="3491" w:type="dxa"/>
                </w:tcPr>
                <w:p w14:paraId="6A28FE18" w14:textId="6510A617" w:rsidR="0087590F" w:rsidRDefault="0087590F">
                  <w:pPr>
                    <w:pStyle w:val="ListParagraph"/>
                  </w:pPr>
                  <w:r>
                    <w:t>Base logic of exclusion AND exclude Partial Kit type</w:t>
                  </w:r>
                </w:p>
              </w:tc>
            </w:tr>
            <w:tr w:rsidR="000A5B3B" w14:paraId="7E72C600" w14:textId="77777777" w:rsidTr="00C341EB">
              <w:tc>
                <w:tcPr>
                  <w:tcW w:w="1715" w:type="dxa"/>
                </w:tcPr>
                <w:p w14:paraId="2FD302E4" w14:textId="70163CD4" w:rsidR="0087590F" w:rsidRDefault="0087590F">
                  <w:pPr>
                    <w:pStyle w:val="ListParagraph"/>
                  </w:pPr>
                  <w:r>
                    <w:rPr>
                      <w:rFonts w:hint="eastAsia"/>
                    </w:rPr>
                    <w:lastRenderedPageBreak/>
                    <w:t>T</w:t>
                  </w:r>
                  <w:r>
                    <w:t>ruck Item</w:t>
                  </w:r>
                </w:p>
              </w:tc>
              <w:tc>
                <w:tcPr>
                  <w:tcW w:w="3104" w:type="dxa"/>
                </w:tcPr>
                <w:p w14:paraId="3CDFCFF3" w14:textId="77777777" w:rsidR="0087590F" w:rsidRDefault="0087590F" w:rsidP="0087590F">
                  <w:pPr>
                    <w:pStyle w:val="ListParagraph"/>
                  </w:pPr>
                  <w:r>
                    <w:rPr>
                      <w:rFonts w:hint="eastAsia"/>
                    </w:rPr>
                    <w:t>I</w:t>
                  </w:r>
                  <w:r>
                    <w:t>ngredient</w:t>
                  </w:r>
                </w:p>
                <w:p w14:paraId="713969DA" w14:textId="581D6575" w:rsidR="0087590F" w:rsidRDefault="0087590F" w:rsidP="0087590F">
                  <w:pPr>
                    <w:pStyle w:val="ListParagraph"/>
                  </w:pPr>
                  <w:r>
                    <w:t>Commissary</w:t>
                  </w:r>
                </w:p>
                <w:p w14:paraId="7ACA1D1E" w14:textId="12C04F26" w:rsidR="00156854" w:rsidRDefault="00156854" w:rsidP="0087590F">
                  <w:pPr>
                    <w:pStyle w:val="ListParagraph"/>
                  </w:pPr>
                  <w:r>
                    <w:rPr>
                      <w:rFonts w:hint="eastAsia"/>
                    </w:rPr>
                    <w:t>P</w:t>
                  </w:r>
                  <w:r>
                    <w:t>reparation Item</w:t>
                  </w:r>
                </w:p>
                <w:p w14:paraId="429EC276" w14:textId="77777777" w:rsidR="0087590F" w:rsidRDefault="0087590F" w:rsidP="0087590F">
                  <w:pPr>
                    <w:pStyle w:val="ListParagraph"/>
                  </w:pPr>
                  <w:r>
                    <w:t>Multi Packaged</w:t>
                  </w:r>
                </w:p>
                <w:p w14:paraId="5F9702DB" w14:textId="77777777" w:rsidR="0087590F" w:rsidRDefault="0087590F" w:rsidP="0087590F">
                  <w:pPr>
                    <w:pStyle w:val="ListParagraph"/>
                  </w:pPr>
                  <w:r>
                    <w:t>Single Packaged</w:t>
                  </w:r>
                </w:p>
                <w:p w14:paraId="3F556B2B" w14:textId="77777777" w:rsidR="0087590F" w:rsidRDefault="0087590F" w:rsidP="0087590F">
                  <w:pPr>
                    <w:pStyle w:val="ListParagraph"/>
                  </w:pPr>
                  <w:r>
                    <w:t>Partial Kit</w:t>
                  </w:r>
                </w:p>
                <w:p w14:paraId="4AFD21C5" w14:textId="77777777" w:rsidR="0087590F" w:rsidRDefault="0087590F" w:rsidP="0087590F">
                  <w:pPr>
                    <w:pStyle w:val="ListParagraph"/>
                  </w:pPr>
                  <w:r>
                    <w:t>Truck Stock</w:t>
                  </w:r>
                </w:p>
                <w:p w14:paraId="4D22AFAE" w14:textId="6C05518A" w:rsidR="0087590F" w:rsidRDefault="0087590F" w:rsidP="0087590F">
                  <w:pPr>
                    <w:pStyle w:val="ListParagraph"/>
                  </w:pPr>
                  <w:r>
                    <w:t>Non-food Item</w:t>
                  </w:r>
                </w:p>
              </w:tc>
              <w:tc>
                <w:tcPr>
                  <w:tcW w:w="3491" w:type="dxa"/>
                </w:tcPr>
                <w:p w14:paraId="46BA91A8" w14:textId="3B00A840" w:rsidR="0087590F" w:rsidRDefault="0087590F">
                  <w:pPr>
                    <w:pStyle w:val="ListParagraph"/>
                  </w:pPr>
                  <w:r>
                    <w:t>Base logic of exclusion (The same as Bag Item)</w:t>
                  </w:r>
                </w:p>
              </w:tc>
            </w:tr>
            <w:tr w:rsidR="000A5B3B" w14:paraId="71D96CCD" w14:textId="77777777" w:rsidTr="00C341EB">
              <w:tc>
                <w:tcPr>
                  <w:tcW w:w="1715" w:type="dxa"/>
                </w:tcPr>
                <w:p w14:paraId="6C9F1216" w14:textId="009BD851" w:rsidR="009F3085" w:rsidRDefault="0087590F">
                  <w:pPr>
                    <w:pStyle w:val="ListParagraph"/>
                  </w:pPr>
                  <w:r>
                    <w:t>Truck Stock</w:t>
                  </w:r>
                </w:p>
              </w:tc>
              <w:tc>
                <w:tcPr>
                  <w:tcW w:w="3104" w:type="dxa"/>
                </w:tcPr>
                <w:p w14:paraId="2B55908E" w14:textId="77777777" w:rsidR="0087590F" w:rsidRDefault="0087590F" w:rsidP="0087590F">
                  <w:pPr>
                    <w:pStyle w:val="ListParagraph"/>
                  </w:pPr>
                  <w:r>
                    <w:rPr>
                      <w:rFonts w:hint="eastAsia"/>
                    </w:rPr>
                    <w:t>I</w:t>
                  </w:r>
                  <w:r>
                    <w:t>ngredient</w:t>
                  </w:r>
                </w:p>
                <w:p w14:paraId="0C97533B" w14:textId="689459AC" w:rsidR="0087590F" w:rsidRDefault="0087590F" w:rsidP="0087590F">
                  <w:pPr>
                    <w:pStyle w:val="ListParagraph"/>
                  </w:pPr>
                  <w:r>
                    <w:t>Commissary</w:t>
                  </w:r>
                </w:p>
                <w:p w14:paraId="1E40F8C6" w14:textId="30744017" w:rsidR="00156854" w:rsidRDefault="00156854" w:rsidP="0087590F">
                  <w:pPr>
                    <w:pStyle w:val="ListParagraph"/>
                  </w:pPr>
                  <w:r>
                    <w:rPr>
                      <w:rFonts w:hint="eastAsia"/>
                    </w:rPr>
                    <w:t>P</w:t>
                  </w:r>
                  <w:r>
                    <w:t>reparation Item</w:t>
                  </w:r>
                </w:p>
                <w:p w14:paraId="77927C17" w14:textId="057C9F97" w:rsidR="00BF788D" w:rsidRDefault="00BF788D" w:rsidP="0087590F">
                  <w:pPr>
                    <w:pStyle w:val="ListParagraph"/>
                  </w:pPr>
                  <w:r>
                    <w:t>Single Packaged</w:t>
                  </w:r>
                </w:p>
                <w:p w14:paraId="190316E2" w14:textId="1009ACE7" w:rsidR="00747370" w:rsidRDefault="00747370" w:rsidP="0087590F">
                  <w:pPr>
                    <w:pStyle w:val="ListParagraph"/>
                  </w:pPr>
                  <w:r>
                    <w:t>Truck Stock</w:t>
                  </w:r>
                </w:p>
                <w:p w14:paraId="2460C864" w14:textId="77777777" w:rsidR="0087590F" w:rsidRDefault="0087590F" w:rsidP="0087590F">
                  <w:pPr>
                    <w:pStyle w:val="ListParagraph"/>
                  </w:pPr>
                  <w:r>
                    <w:t>Multi Packaged</w:t>
                  </w:r>
                </w:p>
                <w:p w14:paraId="6C44519C" w14:textId="77777777" w:rsidR="009F3085" w:rsidRDefault="0087590F">
                  <w:pPr>
                    <w:pStyle w:val="ListParagraph"/>
                  </w:pPr>
                  <w:r>
                    <w:t>Partial Kit</w:t>
                  </w:r>
                </w:p>
                <w:p w14:paraId="2D85BFB8" w14:textId="73322E58" w:rsidR="0087590F" w:rsidRDefault="0087590F">
                  <w:pPr>
                    <w:pStyle w:val="ListParagraph"/>
                  </w:pPr>
                  <w:r>
                    <w:t>Non-food Item</w:t>
                  </w:r>
                </w:p>
              </w:tc>
              <w:tc>
                <w:tcPr>
                  <w:tcW w:w="3491" w:type="dxa"/>
                </w:tcPr>
                <w:p w14:paraId="7F18B4B4" w14:textId="23ED4064" w:rsidR="009F3085" w:rsidRDefault="00747370">
                  <w:pPr>
                    <w:pStyle w:val="ListParagraph"/>
                  </w:pPr>
                  <w:r>
                    <w:rPr>
                      <w:noProof/>
                    </w:rPr>
                    <w:drawing>
                      <wp:inline distT="0" distB="0" distL="0" distR="0" wp14:anchorId="5FCBEF0E" wp14:editId="5EFC291E">
                        <wp:extent cx="2596678" cy="1099686"/>
                        <wp:effectExtent l="0" t="0" r="0" b="5715"/>
                        <wp:docPr id="2011945001" name="图片 2011945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37689" cy="1117054"/>
                                </a:xfrm>
                                <a:prstGeom prst="rect">
                                  <a:avLst/>
                                </a:prstGeom>
                              </pic:spPr>
                            </pic:pic>
                          </a:graphicData>
                        </a:graphic>
                      </wp:inline>
                    </w:drawing>
                  </w:r>
                </w:p>
              </w:tc>
            </w:tr>
            <w:tr w:rsidR="000A5B3B" w14:paraId="502F5FE2" w14:textId="77777777" w:rsidTr="00C341EB">
              <w:tc>
                <w:tcPr>
                  <w:tcW w:w="1715" w:type="dxa"/>
                </w:tcPr>
                <w:p w14:paraId="1C2FF366" w14:textId="24736875" w:rsidR="0087590F" w:rsidRDefault="0087590F">
                  <w:pPr>
                    <w:pStyle w:val="ListParagraph"/>
                  </w:pPr>
                  <w:r>
                    <w:rPr>
                      <w:rFonts w:hint="eastAsia"/>
                    </w:rPr>
                    <w:t>S</w:t>
                  </w:r>
                  <w:r>
                    <w:t>ingle Item</w:t>
                  </w:r>
                </w:p>
              </w:tc>
              <w:tc>
                <w:tcPr>
                  <w:tcW w:w="3104" w:type="dxa"/>
                </w:tcPr>
                <w:p w14:paraId="7551A212" w14:textId="77777777" w:rsidR="0087590F" w:rsidRDefault="0087590F" w:rsidP="0087590F">
                  <w:pPr>
                    <w:pStyle w:val="ListParagraph"/>
                  </w:pPr>
                  <w:r>
                    <w:rPr>
                      <w:rFonts w:hint="eastAsia"/>
                    </w:rPr>
                    <w:t>I</w:t>
                  </w:r>
                  <w:r>
                    <w:t>ngredient</w:t>
                  </w:r>
                </w:p>
                <w:p w14:paraId="57C3952B" w14:textId="154EBF9D" w:rsidR="0087590F" w:rsidRDefault="0087590F" w:rsidP="0087590F">
                  <w:pPr>
                    <w:pStyle w:val="ListParagraph"/>
                  </w:pPr>
                  <w:r>
                    <w:t>Commissary</w:t>
                  </w:r>
                </w:p>
                <w:p w14:paraId="09199E90" w14:textId="207CA027" w:rsidR="00BF788D" w:rsidRDefault="00BF788D" w:rsidP="0087590F">
                  <w:pPr>
                    <w:pStyle w:val="ListParagraph"/>
                  </w:pPr>
                  <w:r>
                    <w:rPr>
                      <w:rFonts w:hint="eastAsia"/>
                    </w:rPr>
                    <w:t>S</w:t>
                  </w:r>
                  <w:r>
                    <w:t>ingle Item</w:t>
                  </w:r>
                </w:p>
                <w:p w14:paraId="6818C1D2" w14:textId="4BD04692" w:rsidR="00156854" w:rsidRPr="00747370" w:rsidRDefault="00156854" w:rsidP="0087590F">
                  <w:pPr>
                    <w:pStyle w:val="ListParagraph"/>
                  </w:pPr>
                  <w:r>
                    <w:rPr>
                      <w:rFonts w:hint="eastAsia"/>
                    </w:rPr>
                    <w:t>P</w:t>
                  </w:r>
                  <w:r>
                    <w:t>reparation Item</w:t>
                  </w:r>
                </w:p>
                <w:p w14:paraId="76995CC7" w14:textId="25B9DF12" w:rsidR="0087590F" w:rsidRDefault="0087590F" w:rsidP="0087590F">
                  <w:pPr>
                    <w:pStyle w:val="ListParagraph"/>
                  </w:pPr>
                  <w:r>
                    <w:t>Non-food Item</w:t>
                  </w:r>
                </w:p>
              </w:tc>
              <w:tc>
                <w:tcPr>
                  <w:tcW w:w="3491" w:type="dxa"/>
                </w:tcPr>
                <w:p w14:paraId="74893E7E" w14:textId="2CD1B0B9" w:rsidR="0087590F" w:rsidRDefault="00747370">
                  <w:pPr>
                    <w:pStyle w:val="ListParagraph"/>
                  </w:pPr>
                  <w:r>
                    <w:rPr>
                      <w:noProof/>
                    </w:rPr>
                    <w:drawing>
                      <wp:inline distT="0" distB="0" distL="0" distR="0" wp14:anchorId="6564805C" wp14:editId="5B9D37CA">
                        <wp:extent cx="2248095" cy="403895"/>
                        <wp:effectExtent l="0" t="0" r="0" b="0"/>
                        <wp:docPr id="2011945002" name="图片 201194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48095" cy="403895"/>
                                </a:xfrm>
                                <a:prstGeom prst="rect">
                                  <a:avLst/>
                                </a:prstGeom>
                              </pic:spPr>
                            </pic:pic>
                          </a:graphicData>
                        </a:graphic>
                      </wp:inline>
                    </w:drawing>
                  </w:r>
                  <w:r>
                    <w:rPr>
                      <w:noProof/>
                    </w:rPr>
                    <w:t xml:space="preserve"> </w:t>
                  </w:r>
                  <w:r>
                    <w:rPr>
                      <w:noProof/>
                    </w:rPr>
                    <w:drawing>
                      <wp:inline distT="0" distB="0" distL="0" distR="0" wp14:anchorId="03757A0F" wp14:editId="4CD8448D">
                        <wp:extent cx="2438611" cy="350550"/>
                        <wp:effectExtent l="0" t="0" r="0" b="0"/>
                        <wp:docPr id="2011945004" name="图片 2011945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38611" cy="350550"/>
                                </a:xfrm>
                                <a:prstGeom prst="rect">
                                  <a:avLst/>
                                </a:prstGeom>
                              </pic:spPr>
                            </pic:pic>
                          </a:graphicData>
                        </a:graphic>
                      </wp:inline>
                    </w:drawing>
                  </w:r>
                </w:p>
              </w:tc>
            </w:tr>
            <w:tr w:rsidR="000A5B3B" w14:paraId="280F5072" w14:textId="77777777" w:rsidTr="00C341EB">
              <w:tc>
                <w:tcPr>
                  <w:tcW w:w="1715" w:type="dxa"/>
                </w:tcPr>
                <w:p w14:paraId="2EC449F7" w14:textId="40BA8B0B" w:rsidR="00BF788D" w:rsidRDefault="00BF788D">
                  <w:pPr>
                    <w:pStyle w:val="ListParagraph"/>
                  </w:pPr>
                  <w:r>
                    <w:rPr>
                      <w:rFonts w:hint="eastAsia"/>
                    </w:rPr>
                    <w:t>M</w:t>
                  </w:r>
                  <w:r>
                    <w:t>ulti Packaged</w:t>
                  </w:r>
                </w:p>
              </w:tc>
              <w:tc>
                <w:tcPr>
                  <w:tcW w:w="3104" w:type="dxa"/>
                </w:tcPr>
                <w:p w14:paraId="235505D4" w14:textId="77777777" w:rsidR="00747370" w:rsidRDefault="00747370" w:rsidP="00747370">
                  <w:pPr>
                    <w:pStyle w:val="ListParagraph"/>
                  </w:pPr>
                  <w:r>
                    <w:rPr>
                      <w:rFonts w:hint="eastAsia"/>
                    </w:rPr>
                    <w:t>I</w:t>
                  </w:r>
                  <w:r>
                    <w:t>ngredient</w:t>
                  </w:r>
                </w:p>
                <w:p w14:paraId="0FCD63A5" w14:textId="04D87E87" w:rsidR="00747370" w:rsidRDefault="00747370" w:rsidP="00747370">
                  <w:pPr>
                    <w:pStyle w:val="ListParagraph"/>
                  </w:pPr>
                  <w:r>
                    <w:t>Commissary</w:t>
                  </w:r>
                  <w:r w:rsidR="00156854">
                    <w:t xml:space="preserve"> Item</w:t>
                  </w:r>
                </w:p>
                <w:p w14:paraId="41B051E6" w14:textId="32EFC0E5" w:rsidR="00156854" w:rsidRDefault="00156854" w:rsidP="00747370">
                  <w:pPr>
                    <w:pStyle w:val="ListParagraph"/>
                  </w:pPr>
                  <w:r>
                    <w:rPr>
                      <w:rFonts w:hint="eastAsia"/>
                    </w:rPr>
                    <w:t>P</w:t>
                  </w:r>
                  <w:r>
                    <w:t>reparation Item</w:t>
                  </w:r>
                </w:p>
                <w:p w14:paraId="557476D0" w14:textId="23043202" w:rsidR="00747370" w:rsidRDefault="00747370" w:rsidP="00747370">
                  <w:pPr>
                    <w:pStyle w:val="ListParagraph"/>
                  </w:pPr>
                  <w:r>
                    <w:rPr>
                      <w:rFonts w:hint="eastAsia"/>
                    </w:rPr>
                    <w:t>S</w:t>
                  </w:r>
                  <w:r>
                    <w:t>ingle Item</w:t>
                  </w:r>
                </w:p>
                <w:p w14:paraId="1AFEDC10" w14:textId="77777777" w:rsidR="00C341EB" w:rsidDel="00C341EB" w:rsidRDefault="00C341EB" w:rsidP="00C341EB">
                  <w:pPr>
                    <w:pStyle w:val="ListParagraph"/>
                    <w:rPr>
                      <w:del w:id="371" w:author="Bonnie Yang" w:date="2023-08-14T14:54:00Z"/>
                    </w:rPr>
                  </w:pPr>
                  <w:r>
                    <w:lastRenderedPageBreak/>
                    <w:t>Multi Packaged</w:t>
                  </w:r>
                </w:p>
                <w:p w14:paraId="33FCA47F" w14:textId="77777777" w:rsidR="00C341EB" w:rsidRDefault="00C341EB" w:rsidP="00747370">
                  <w:pPr>
                    <w:pStyle w:val="ListParagraph"/>
                  </w:pPr>
                </w:p>
                <w:p w14:paraId="72FF470C" w14:textId="72DBD728" w:rsidR="00747370" w:rsidRDefault="00747370" w:rsidP="00747370">
                  <w:pPr>
                    <w:pStyle w:val="ListParagraph"/>
                    <w:rPr>
                      <w:del w:id="372" w:author="Bonnie Yang" w:date="2023-08-14T14:27:00Z"/>
                    </w:rPr>
                  </w:pPr>
                  <w:del w:id="373" w:author="Bonnie Yang" w:date="2023-08-14T14:27:00Z">
                    <w:r>
                      <w:delText>Truck Stock</w:delText>
                    </w:r>
                  </w:del>
                </w:p>
                <w:p w14:paraId="3B5664AB" w14:textId="6FFEDECA" w:rsidR="00BF788D" w:rsidRDefault="00747370" w:rsidP="00747370">
                  <w:pPr>
                    <w:pStyle w:val="ListParagraph"/>
                  </w:pPr>
                  <w:r>
                    <w:t>Non-food Item</w:t>
                  </w:r>
                </w:p>
              </w:tc>
              <w:tc>
                <w:tcPr>
                  <w:tcW w:w="3491" w:type="dxa"/>
                </w:tcPr>
                <w:p w14:paraId="7C60C916" w14:textId="77777777" w:rsidR="00BF788D" w:rsidRDefault="00BF788D">
                  <w:pPr>
                    <w:pStyle w:val="ListParagraph"/>
                  </w:pPr>
                </w:p>
              </w:tc>
            </w:tr>
            <w:tr w:rsidR="000A5B3B" w14:paraId="2DC2A276" w14:textId="77777777" w:rsidTr="00C341EB">
              <w:tc>
                <w:tcPr>
                  <w:tcW w:w="1715" w:type="dxa"/>
                </w:tcPr>
                <w:p w14:paraId="6F9FFDB9" w14:textId="1213FFC7" w:rsidR="009F3085" w:rsidRDefault="0087590F" w:rsidP="009F3085">
                  <w:pPr>
                    <w:pStyle w:val="ListParagraph"/>
                  </w:pPr>
                  <w:del w:id="374" w:author="Bonnie Yang" w:date="2023-08-14T14:54:00Z">
                    <w:r>
                      <w:delText>M</w:delText>
                    </w:r>
                    <w:r>
                      <w:rPr>
                        <w:rFonts w:hint="eastAsia"/>
                      </w:rPr>
                      <w:delText>obile</w:delText>
                    </w:r>
                    <w:r>
                      <w:delText xml:space="preserve"> SF</w:delText>
                    </w:r>
                  </w:del>
                </w:p>
              </w:tc>
              <w:tc>
                <w:tcPr>
                  <w:tcW w:w="3104" w:type="dxa"/>
                </w:tcPr>
                <w:p w14:paraId="66120A49" w14:textId="1C6C553F" w:rsidR="009F3085" w:rsidRDefault="009F3085" w:rsidP="009F3085">
                  <w:pPr>
                    <w:pStyle w:val="ListParagraph"/>
                    <w:rPr>
                      <w:del w:id="375" w:author="Bonnie Yang" w:date="2023-08-14T14:54:00Z"/>
                    </w:rPr>
                  </w:pPr>
                  <w:del w:id="376" w:author="Bonnie Yang" w:date="2023-08-14T14:54:00Z">
                    <w:r>
                      <w:rPr>
                        <w:rFonts w:hint="eastAsia"/>
                      </w:rPr>
                      <w:delText>I</w:delText>
                    </w:r>
                    <w:r>
                      <w:delText>ngredient</w:delText>
                    </w:r>
                  </w:del>
                </w:p>
                <w:p w14:paraId="5D217EF0" w14:textId="72957D9B" w:rsidR="009F3085" w:rsidRDefault="009F3085" w:rsidP="009F3085">
                  <w:pPr>
                    <w:pStyle w:val="ListParagraph"/>
                    <w:rPr>
                      <w:del w:id="377" w:author="Bonnie Yang" w:date="2023-08-14T14:54:00Z"/>
                    </w:rPr>
                  </w:pPr>
                  <w:del w:id="378" w:author="Bonnie Yang" w:date="2023-08-14T14:54:00Z">
                    <w:r>
                      <w:delText>Commissary</w:delText>
                    </w:r>
                  </w:del>
                </w:p>
                <w:p w14:paraId="533DD694" w14:textId="5F46A205" w:rsidR="00156854" w:rsidRDefault="00156854" w:rsidP="009F3085">
                  <w:pPr>
                    <w:pStyle w:val="ListParagraph"/>
                    <w:rPr>
                      <w:del w:id="379" w:author="Bonnie Yang" w:date="2023-08-14T14:54:00Z"/>
                    </w:rPr>
                  </w:pPr>
                  <w:del w:id="380" w:author="Bonnie Yang" w:date="2023-08-14T14:54:00Z">
                    <w:r>
                      <w:rPr>
                        <w:rFonts w:hint="eastAsia"/>
                      </w:rPr>
                      <w:delText>P</w:delText>
                    </w:r>
                    <w:r>
                      <w:delText>reparation Item</w:delText>
                    </w:r>
                  </w:del>
                </w:p>
                <w:p w14:paraId="690FB705" w14:textId="49C9D870" w:rsidR="009F3085" w:rsidRDefault="009F3085" w:rsidP="009F3085">
                  <w:pPr>
                    <w:pStyle w:val="ListParagraph"/>
                    <w:rPr>
                      <w:del w:id="381" w:author="Bonnie Yang" w:date="2023-08-14T14:54:00Z"/>
                    </w:rPr>
                  </w:pPr>
                  <w:del w:id="382" w:author="Bonnie Yang" w:date="2023-08-14T14:54:00Z">
                    <w:r>
                      <w:delText>Multi Packaged</w:delText>
                    </w:r>
                  </w:del>
                </w:p>
                <w:p w14:paraId="1AED21FF" w14:textId="792264D9" w:rsidR="009F3085" w:rsidRDefault="009F3085" w:rsidP="009F3085">
                  <w:pPr>
                    <w:pStyle w:val="ListParagraph"/>
                    <w:rPr>
                      <w:del w:id="383" w:author="Bonnie Yang" w:date="2023-08-14T14:54:00Z"/>
                    </w:rPr>
                  </w:pPr>
                  <w:del w:id="384" w:author="Bonnie Yang" w:date="2023-08-14T14:54:00Z">
                    <w:r>
                      <w:delText>Single Packaged</w:delText>
                    </w:r>
                  </w:del>
                </w:p>
                <w:p w14:paraId="163DEBB0" w14:textId="554FE0DD" w:rsidR="009F3085" w:rsidRDefault="009F3085" w:rsidP="009F3085">
                  <w:pPr>
                    <w:pStyle w:val="ListParagraph"/>
                    <w:rPr>
                      <w:del w:id="385" w:author="Bonnie Yang" w:date="2023-08-14T14:54:00Z"/>
                    </w:rPr>
                  </w:pPr>
                  <w:del w:id="386" w:author="Bonnie Yang" w:date="2023-08-14T14:54:00Z">
                    <w:r>
                      <w:delText>Partial Kit</w:delText>
                    </w:r>
                  </w:del>
                </w:p>
                <w:p w14:paraId="60876D51" w14:textId="64495729" w:rsidR="009F3085" w:rsidRDefault="009F3085" w:rsidP="009F3085">
                  <w:pPr>
                    <w:pStyle w:val="ListParagraph"/>
                    <w:rPr>
                      <w:del w:id="387" w:author="Bonnie Yang" w:date="2023-08-14T14:54:00Z"/>
                    </w:rPr>
                  </w:pPr>
                  <w:del w:id="388" w:author="Bonnie Yang" w:date="2023-08-14T14:54:00Z">
                    <w:r>
                      <w:delText>Truck Stock</w:delText>
                    </w:r>
                  </w:del>
                </w:p>
                <w:p w14:paraId="67D591C6" w14:textId="6CA1BE99" w:rsidR="009F3085" w:rsidRDefault="009F3085" w:rsidP="009F3085">
                  <w:pPr>
                    <w:pStyle w:val="ListParagraph"/>
                  </w:pPr>
                  <w:del w:id="389" w:author="Bonnie Yang" w:date="2023-08-14T14:54:00Z">
                    <w:r>
                      <w:delText>Non-food Item</w:delText>
                    </w:r>
                  </w:del>
                </w:p>
              </w:tc>
              <w:tc>
                <w:tcPr>
                  <w:tcW w:w="3491" w:type="dxa"/>
                </w:tcPr>
                <w:p w14:paraId="0746449B" w14:textId="4D27A31E" w:rsidR="009F3085" w:rsidRDefault="000A5B3B" w:rsidP="00063812">
                  <w:pPr>
                    <w:pStyle w:val="ListParagraph"/>
                    <w:ind w:leftChars="-8" w:left="-17" w:firstLineChars="8" w:firstLine="17"/>
                  </w:pPr>
                  <w:del w:id="390" w:author="Bonnie Yang" w:date="2023-08-14T14:54:00Z">
                    <w:r>
                      <w:rPr>
                        <w:noProof/>
                      </w:rPr>
                      <w:drawing>
                        <wp:inline distT="0" distB="0" distL="0" distR="0" wp14:anchorId="17E0A469" wp14:editId="7BC65FE4">
                          <wp:extent cx="2979576" cy="1291392"/>
                          <wp:effectExtent l="0" t="0" r="0" b="4445"/>
                          <wp:docPr id="2011945005" name="图片 2011945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93327" cy="1297352"/>
                                  </a:xfrm>
                                  <a:prstGeom prst="rect">
                                    <a:avLst/>
                                  </a:prstGeom>
                                </pic:spPr>
                              </pic:pic>
                            </a:graphicData>
                          </a:graphic>
                        </wp:inline>
                      </w:drawing>
                    </w:r>
                  </w:del>
                </w:p>
              </w:tc>
            </w:tr>
          </w:tbl>
          <w:p w14:paraId="46D408F0" w14:textId="6F0BD3B3" w:rsidR="006E2D66" w:rsidRDefault="006E2D66" w:rsidP="005202C9">
            <w:pPr>
              <w:pStyle w:val="ListParagraph"/>
              <w:numPr>
                <w:ilvl w:val="0"/>
                <w:numId w:val="1756"/>
              </w:numPr>
            </w:pPr>
            <w:r>
              <w:t xml:space="preserve">Original/original sub recipe item </w:t>
            </w:r>
            <w:r>
              <w:rPr>
                <w:rFonts w:hint="eastAsia"/>
              </w:rPr>
              <w:t>cannot</w:t>
            </w:r>
            <w:r>
              <w:t xml:space="preserve"> be a BOM line of any other item, we should exclude them </w:t>
            </w:r>
            <w:proofErr w:type="gramStart"/>
            <w:r>
              <w:t>form</w:t>
            </w:r>
            <w:proofErr w:type="gramEnd"/>
            <w:r>
              <w:t xml:space="preserve"> search result, w</w:t>
            </w:r>
            <w:r>
              <w:rPr>
                <w:rFonts w:hint="eastAsia"/>
              </w:rPr>
              <w:t>hen</w:t>
            </w:r>
            <w:r>
              <w:t xml:space="preserve"> user selects an item as BOM line</w:t>
            </w:r>
            <w:r>
              <w:rPr>
                <w:rFonts w:hint="eastAsia"/>
              </w:rPr>
              <w:t>.</w:t>
            </w:r>
          </w:p>
          <w:p w14:paraId="74750D0B" w14:textId="77777777" w:rsidR="00924555" w:rsidRDefault="00924555" w:rsidP="005202C9">
            <w:pPr>
              <w:pStyle w:val="ListParagraph"/>
              <w:numPr>
                <w:ilvl w:val="0"/>
                <w:numId w:val="1756"/>
              </w:numPr>
            </w:pPr>
            <w:r>
              <w:rPr>
                <w:rFonts w:hint="eastAsia"/>
              </w:rPr>
              <w:t>When</w:t>
            </w:r>
            <w:r>
              <w:t xml:space="preserve"> mouse is on one item’s name, show it with different background color. And show an alter message with item number. </w:t>
            </w:r>
          </w:p>
          <w:p w14:paraId="498260EC" w14:textId="77777777" w:rsidR="00924555" w:rsidRDefault="00924555" w:rsidP="005202C9">
            <w:pPr>
              <w:pStyle w:val="ListParagraph"/>
              <w:numPr>
                <w:ilvl w:val="0"/>
                <w:numId w:val="1756"/>
              </w:numPr>
            </w:pPr>
            <w:r>
              <w:t>Clicking it will bring this item back to add BOM page as following</w:t>
            </w:r>
          </w:p>
          <w:p w14:paraId="29CD1660" w14:textId="77777777" w:rsidR="00924555" w:rsidRDefault="00924555" w:rsidP="00924555">
            <w:pPr>
              <w:pStyle w:val="NoSpacing"/>
              <w:ind w:left="0"/>
              <w:rPr>
                <w:rFonts w:ascii="Arial" w:hAnsi="Arial" w:cs="Arial"/>
                <w:sz w:val="20"/>
                <w:szCs w:val="20"/>
              </w:rPr>
            </w:pPr>
            <w:r>
              <w:rPr>
                <w:noProof/>
              </w:rPr>
              <w:drawing>
                <wp:inline distT="0" distB="0" distL="0" distR="0" wp14:anchorId="23D51497" wp14:editId="4083A0F8">
                  <wp:extent cx="4675076" cy="2298700"/>
                  <wp:effectExtent l="0" t="0" r="0" b="635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pic:nvPicPr>
                        <pic:blipFill>
                          <a:blip r:embed="rId61">
                            <a:extLst>
                              <a:ext uri="{28A0092B-C50C-407E-A947-70E740481C1C}">
                                <a14:useLocalDpi xmlns:a14="http://schemas.microsoft.com/office/drawing/2010/main" val="0"/>
                              </a:ext>
                            </a:extLst>
                          </a:blip>
                          <a:stretch>
                            <a:fillRect/>
                          </a:stretch>
                        </pic:blipFill>
                        <pic:spPr>
                          <a:xfrm>
                            <a:off x="0" y="0"/>
                            <a:ext cx="4675076" cy="2298700"/>
                          </a:xfrm>
                          <a:prstGeom prst="rect">
                            <a:avLst/>
                          </a:prstGeom>
                        </pic:spPr>
                      </pic:pic>
                    </a:graphicData>
                  </a:graphic>
                </wp:inline>
              </w:drawing>
            </w:r>
          </w:p>
          <w:p w14:paraId="3BE03625" w14:textId="4C567612" w:rsidR="00A76BDF" w:rsidRDefault="00924555" w:rsidP="005202C9">
            <w:pPr>
              <w:pStyle w:val="ListParagraph"/>
              <w:numPr>
                <w:ilvl w:val="0"/>
                <w:numId w:val="1756"/>
              </w:numPr>
            </w:pPr>
            <w:r>
              <w:lastRenderedPageBreak/>
              <w:t xml:space="preserve">This manually added item’s qty is null, user can edit it. Qty should be a number, required. </w:t>
            </w:r>
            <w:r w:rsidR="00415692">
              <w:t>T</w:t>
            </w:r>
            <w:r>
              <w:t>he Unit is</w:t>
            </w:r>
            <w:r w:rsidR="00050BA7">
              <w:t xml:space="preserve"> BOM unit</w:t>
            </w:r>
            <w:r>
              <w:t xml:space="preserve"> of this item.</w:t>
            </w:r>
            <w:r w:rsidR="00415692">
              <w:t xml:space="preserve"> And it isn’</w:t>
            </w:r>
            <w:r w:rsidR="002C199B">
              <w:t>t</w:t>
            </w:r>
            <w:r w:rsidR="00415692">
              <w:t xml:space="preserve"> editable</w:t>
            </w:r>
            <w:proofErr w:type="gramStart"/>
            <w:r w:rsidR="00415692">
              <w:t xml:space="preserve">. </w:t>
            </w:r>
            <w:r>
              <w:t>.</w:t>
            </w:r>
            <w:proofErr w:type="gramEnd"/>
          </w:p>
          <w:p w14:paraId="66F83B26" w14:textId="03852B4F" w:rsidR="00924555" w:rsidRDefault="00924555" w:rsidP="005202C9">
            <w:pPr>
              <w:pStyle w:val="ListParagraph"/>
              <w:numPr>
                <w:ilvl w:val="0"/>
                <w:numId w:val="1756"/>
              </w:numPr>
            </w:pPr>
            <w:r>
              <w:t xml:space="preserve">The manually added items </w:t>
            </w:r>
            <w:proofErr w:type="gramStart"/>
            <w:r>
              <w:t>has</w:t>
            </w:r>
            <w:proofErr w:type="gramEnd"/>
            <w:r>
              <w:t xml:space="preserve"> a “Delete” link so that user can delete it.</w:t>
            </w:r>
          </w:p>
          <w:p w14:paraId="6352BBFE" w14:textId="77777777" w:rsidR="006F6960" w:rsidRDefault="006F6960" w:rsidP="005202C9">
            <w:pPr>
              <w:pStyle w:val="ListParagraph"/>
              <w:numPr>
                <w:ilvl w:val="0"/>
                <w:numId w:val="1756"/>
              </w:numPr>
            </w:pPr>
            <w:r>
              <w:rPr>
                <w:rFonts w:hint="eastAsia"/>
              </w:rPr>
              <w:t>When</w:t>
            </w:r>
            <w:r>
              <w:t xml:space="preserve"> user </w:t>
            </w:r>
            <w:proofErr w:type="gramStart"/>
            <w:r>
              <w:t>searches</w:t>
            </w:r>
            <w:proofErr w:type="gramEnd"/>
            <w:r>
              <w:t xml:space="preserve"> a new item, we should exclude the versions of which effective end time &lt; the effective start time of the main item version. And when we display item name in the search result, we should remove the duplicate item (</w:t>
            </w:r>
            <w:proofErr w:type="gramStart"/>
            <w:r>
              <w:t>means</w:t>
            </w:r>
            <w:proofErr w:type="gramEnd"/>
            <w:r>
              <w:t xml:space="preserve"> only display an item one time). Then get the nearest version which is available in the effective </w:t>
            </w:r>
            <w:proofErr w:type="gramStart"/>
            <w:r>
              <w:t>time period</w:t>
            </w:r>
            <w:proofErr w:type="gramEnd"/>
            <w:r>
              <w:t xml:space="preserve"> of the main item version.</w:t>
            </w:r>
          </w:p>
          <w:p w14:paraId="26DB335E" w14:textId="57CBC97E" w:rsidR="006F6960" w:rsidRDefault="006F6960" w:rsidP="005202C9">
            <w:pPr>
              <w:pStyle w:val="ListParagraph"/>
              <w:numPr>
                <w:ilvl w:val="0"/>
                <w:numId w:val="1756"/>
              </w:numPr>
            </w:pPr>
            <w:r>
              <w:t xml:space="preserve">When user tries to add an item into BOM line </w:t>
            </w:r>
            <w:r>
              <w:rPr>
                <w:rFonts w:hint="eastAsia"/>
              </w:rPr>
              <w:t>(</w:t>
            </w:r>
            <w:r>
              <w:t xml:space="preserve">selected an item), check if the item has been created ERP item information. If not, when save the BOM, display an error </w:t>
            </w:r>
            <w:proofErr w:type="gramStart"/>
            <w:r>
              <w:t>message: ‘</w:t>
            </w:r>
            <w:proofErr w:type="gramEnd"/>
            <w:r>
              <w:t xml:space="preserve">The following item(s) are missing ERP Item Information, please add it for them before trying again. {Item ID1}, {Item </w:t>
            </w:r>
            <w:proofErr w:type="gramStart"/>
            <w:r>
              <w:t>ID2}, {</w:t>
            </w:r>
            <w:proofErr w:type="gramEnd"/>
            <w:r>
              <w:t xml:space="preserve">Item </w:t>
            </w:r>
            <w:proofErr w:type="gramStart"/>
            <w:r>
              <w:t>ID3}.</w:t>
            </w:r>
            <w:proofErr w:type="gramEnd"/>
            <w:r>
              <w:t>’</w:t>
            </w:r>
          </w:p>
          <w:p w14:paraId="55405539" w14:textId="3704E24F" w:rsidR="007F15F6" w:rsidRDefault="007F15F6">
            <w:pPr>
              <w:pStyle w:val="ListParagraph"/>
              <w:numPr>
                <w:ilvl w:val="0"/>
                <w:numId w:val="1756"/>
              </w:numPr>
              <w:rPr>
                <w:ins w:id="391" w:author="Bonnie Yang" w:date="2023-05-22T11:07:00Z"/>
              </w:rPr>
              <w:pPrChange w:id="392" w:author="Bonnie Yang [2]" w:date="2023-05-22T11:07:00Z">
                <w:pPr>
                  <w:pStyle w:val="ListParagraph"/>
                  <w:numPr>
                    <w:numId w:val="1975"/>
                  </w:numPr>
                  <w:ind w:left="420" w:hanging="420"/>
                </w:pPr>
              </w:pPrChange>
            </w:pPr>
            <w:ins w:id="393" w:author="Bonnie Yang" w:date="2023-05-22T11:07:00Z">
              <w:r>
                <w:t>Then</w:t>
              </w:r>
              <w:r>
                <w:rPr>
                  <w:rFonts w:hint="eastAsia"/>
                </w:rPr>
                <w:t>,</w:t>
              </w:r>
              <w:r>
                <w:t xml:space="preserve"> check if sub item is deleted/dormant, if yes, show an error message:</w:t>
              </w:r>
            </w:ins>
          </w:p>
          <w:p w14:paraId="2012604C" w14:textId="77777777" w:rsidR="007F15F6" w:rsidRDefault="007F15F6" w:rsidP="007F15F6">
            <w:pPr>
              <w:pStyle w:val="ListParagraph"/>
              <w:ind w:left="420"/>
              <w:rPr>
                <w:ins w:id="394" w:author="Bonnie Yang" w:date="2023-05-22T11:07:00Z"/>
              </w:rPr>
            </w:pPr>
            <w:ins w:id="395" w:author="Bonnie Yang" w:date="2023-05-22T11:07:00Z">
              <w:r>
                <w:t>'Unable to save. Please remove the following deleted/dormant sub item(s) before trying again.</w:t>
              </w:r>
            </w:ins>
          </w:p>
          <w:p w14:paraId="7C050F5C" w14:textId="77777777" w:rsidR="007F15F6" w:rsidRDefault="007F15F6" w:rsidP="007F15F6">
            <w:pPr>
              <w:pStyle w:val="ListParagraph"/>
              <w:ind w:left="420"/>
              <w:rPr>
                <w:ins w:id="396" w:author="Bonnie Yang" w:date="2023-05-22T11:07:00Z"/>
              </w:rPr>
            </w:pPr>
            <w:ins w:id="397" w:author="Bonnie Yang" w:date="2023-05-22T11:07:00Z">
              <w:r>
                <w:t>Item {Item Name 1} ({Item Number1</w:t>
              </w:r>
              <w:proofErr w:type="gramStart"/>
              <w:r>
                <w:t>} )</w:t>
              </w:r>
              <w:proofErr w:type="gramEnd"/>
            </w:ins>
          </w:p>
          <w:p w14:paraId="5E4341CE" w14:textId="22CFA61D" w:rsidR="007F15F6" w:rsidRDefault="007F15F6">
            <w:pPr>
              <w:pStyle w:val="ListParagraph"/>
              <w:ind w:left="420"/>
              <w:rPr>
                <w:ins w:id="398" w:author="Bonnie Yang" w:date="2023-05-22T11:07:00Z"/>
              </w:rPr>
              <w:pPrChange w:id="399" w:author="Bonnie Yang [2]" w:date="2023-05-22T11:07:00Z">
                <w:pPr>
                  <w:pStyle w:val="ListParagraph"/>
                  <w:numPr>
                    <w:numId w:val="1756"/>
                  </w:numPr>
                  <w:ind w:left="360" w:hanging="360"/>
                </w:pPr>
              </w:pPrChange>
            </w:pPr>
            <w:ins w:id="400" w:author="Bonnie Yang" w:date="2023-05-22T11:07:00Z">
              <w:r>
                <w:t xml:space="preserve">Item {Item Name </w:t>
              </w:r>
              <w:proofErr w:type="gramStart"/>
              <w:r>
                <w:t>2} ({</w:t>
              </w:r>
              <w:proofErr w:type="gramEnd"/>
              <w:r>
                <w:t>Item Number2</w:t>
              </w:r>
              <w:proofErr w:type="gramStart"/>
              <w:r>
                <w:t>} )</w:t>
              </w:r>
              <w:proofErr w:type="gramEnd"/>
              <w:r>
                <w:t>'</w:t>
              </w:r>
            </w:ins>
          </w:p>
          <w:p w14:paraId="3CCE6F21" w14:textId="275D6EA1" w:rsidR="006F6960" w:rsidRDefault="009B05B8" w:rsidP="005202C9">
            <w:pPr>
              <w:pStyle w:val="ListParagraph"/>
              <w:numPr>
                <w:ilvl w:val="0"/>
                <w:numId w:val="1756"/>
              </w:numPr>
            </w:pPr>
            <w:r>
              <w:rPr>
                <w:rFonts w:hint="eastAsia"/>
              </w:rPr>
              <w:t>W</w:t>
            </w:r>
            <w:r>
              <w:t xml:space="preserve">hen clicking ‘save’, </w:t>
            </w:r>
            <w:r>
              <w:rPr>
                <w:rFonts w:hint="eastAsia"/>
              </w:rPr>
              <w:t xml:space="preserve">after </w:t>
            </w:r>
            <w:r w:rsidR="00F252F8">
              <w:t>common</w:t>
            </w:r>
            <w:r w:rsidR="008E40E0">
              <w:t xml:space="preserve"> logic of </w:t>
            </w:r>
            <w:r>
              <w:t>BOM line</w:t>
            </w:r>
            <w:r>
              <w:rPr>
                <w:rFonts w:hint="eastAsia"/>
              </w:rPr>
              <w:t xml:space="preserve"> validation, then check if any </w:t>
            </w:r>
            <w:r>
              <w:t>BOM line’</w:t>
            </w:r>
            <w:r>
              <w:rPr>
                <w:rFonts w:hint="eastAsia"/>
              </w:rPr>
              <w:t xml:space="preserve">s version </w:t>
            </w:r>
            <w:r w:rsidR="00115EE5">
              <w:t xml:space="preserve">(whatever the object type is) </w:t>
            </w:r>
            <w:r>
              <w:rPr>
                <w:rFonts w:hint="eastAsia"/>
              </w:rPr>
              <w:t>doesn</w:t>
            </w:r>
            <w:r>
              <w:t>’</w:t>
            </w:r>
            <w:r>
              <w:rPr>
                <w:rFonts w:hint="eastAsia"/>
              </w:rPr>
              <w:t>t take effect in the edited version of main item</w:t>
            </w:r>
            <w:r>
              <w:t>’</w:t>
            </w:r>
            <w:r>
              <w:rPr>
                <w:rFonts w:hint="eastAsia"/>
              </w:rPr>
              <w:t xml:space="preserve">s </w:t>
            </w:r>
            <w:r>
              <w:t>‘</w:t>
            </w:r>
            <w:r w:rsidR="00115EE5">
              <w:t>service</w:t>
            </w:r>
            <w:r w:rsidR="00115EE5">
              <w:rPr>
                <w:rFonts w:hint="eastAsia"/>
              </w:rPr>
              <w:t xml:space="preserve"> </w:t>
            </w:r>
            <w:r>
              <w:rPr>
                <w:rFonts w:hint="eastAsia"/>
              </w:rPr>
              <w:t>start time</w:t>
            </w:r>
            <w:r>
              <w:t>’</w:t>
            </w:r>
            <w:r>
              <w:rPr>
                <w:rFonts w:hint="eastAsia"/>
              </w:rPr>
              <w:t xml:space="preserve">. </w:t>
            </w:r>
          </w:p>
          <w:p w14:paraId="57353DDB" w14:textId="77777777" w:rsidR="00115EE5" w:rsidRDefault="009B05B8" w:rsidP="00115EE5">
            <w:pPr>
              <w:pStyle w:val="ListParagraph"/>
              <w:numPr>
                <w:ilvl w:val="0"/>
                <w:numId w:val="1644"/>
              </w:numPr>
              <w:rPr>
                <w:ins w:id="401" w:author="Bonnie Yang" w:date="2023-03-02T21:27:00Z"/>
              </w:rPr>
            </w:pPr>
            <w:r>
              <w:rPr>
                <w:rFonts w:hint="eastAsia"/>
              </w:rPr>
              <w:t>If yes,</w:t>
            </w:r>
            <w:r w:rsidR="00115EE5">
              <w:t xml:space="preserve"> </w:t>
            </w:r>
            <w:del w:id="402" w:author="Bonnie Yang" w:date="2023-03-02T21:27:00Z">
              <w:r w:rsidDel="00115EE5">
                <w:rPr>
                  <w:rFonts w:hint="eastAsia"/>
                </w:rPr>
                <w:delText xml:space="preserve"> </w:delText>
              </w:r>
            </w:del>
            <w:ins w:id="403" w:author="Bonnie Yang" w:date="2023-03-02T21:26:00Z">
              <w:r w:rsidR="00115EE5" w:rsidRPr="00115EE5">
                <w:t>we should display an error message (rather than auto expand the service time of sub item): ‘Unable to save.</w:t>
              </w:r>
            </w:ins>
            <w:ins w:id="404" w:author="Bonnie Yang" w:date="2023-03-02T21:27:00Z">
              <w:r w:rsidR="00115EE5">
                <w:t xml:space="preserve"> </w:t>
              </w:r>
            </w:ins>
            <w:ins w:id="405" w:author="Bonnie Yang" w:date="2023-03-02T21:26:00Z">
              <w:r w:rsidR="00115EE5" w:rsidRPr="00115EE5">
                <w:t xml:space="preserve">The following sub item(s) isn’t available in the service </w:t>
              </w:r>
              <w:proofErr w:type="gramStart"/>
              <w:r w:rsidR="00115EE5" w:rsidRPr="00115EE5">
                <w:t>time period</w:t>
              </w:r>
              <w:proofErr w:type="gramEnd"/>
              <w:r w:rsidR="00115EE5" w:rsidRPr="00115EE5">
                <w:t xml:space="preserve"> of the </w:t>
              </w:r>
              <w:proofErr w:type="gramStart"/>
              <w:r w:rsidR="00115EE5" w:rsidRPr="00115EE5">
                <w:t>version of main</w:t>
              </w:r>
              <w:proofErr w:type="gramEnd"/>
              <w:r w:rsidR="00115EE5" w:rsidRPr="00115EE5">
                <w:t xml:space="preserve"> item. Please set them &lt;= {service start time of main item} or correct the main item’s service time &gt;= {the latest service </w:t>
              </w:r>
              <w:proofErr w:type="gramStart"/>
              <w:r w:rsidR="00115EE5" w:rsidRPr="00115EE5">
                <w:t>start</w:t>
              </w:r>
              <w:proofErr w:type="gramEnd"/>
              <w:r w:rsidR="00115EE5" w:rsidRPr="00115EE5">
                <w:t xml:space="preserve"> time of sub </w:t>
              </w:r>
              <w:proofErr w:type="gramStart"/>
              <w:r w:rsidR="00115EE5" w:rsidRPr="00115EE5">
                <w:t>item}.</w:t>
              </w:r>
            </w:ins>
            <w:proofErr w:type="gramEnd"/>
          </w:p>
          <w:p w14:paraId="2908F89D" w14:textId="77777777" w:rsidR="00115EE5" w:rsidRDefault="00115EE5" w:rsidP="00115EE5">
            <w:pPr>
              <w:pStyle w:val="ListParagraph"/>
              <w:ind w:left="780"/>
              <w:rPr>
                <w:ins w:id="406" w:author="Bonnie Yang" w:date="2023-03-02T21:27:00Z"/>
              </w:rPr>
            </w:pPr>
            <w:ins w:id="407" w:author="Bonnie Yang" w:date="2023-03-02T21:26:00Z">
              <w:r w:rsidRPr="00115EE5">
                <w:t xml:space="preserve">{sub recipe Item </w:t>
              </w:r>
              <w:proofErr w:type="gramStart"/>
              <w:r w:rsidRPr="00115EE5">
                <w:t>number1} (V#)</w:t>
              </w:r>
              <w:proofErr w:type="gramEnd"/>
              <w:r w:rsidRPr="00115EE5">
                <w:t xml:space="preserve"> current service </w:t>
              </w:r>
              <w:proofErr w:type="gramStart"/>
              <w:r w:rsidRPr="00115EE5">
                <w:t>time ({</w:t>
              </w:r>
              <w:proofErr w:type="gramEnd"/>
              <w:r w:rsidRPr="00115EE5">
                <w:t xml:space="preserve">service start time ~ service End </w:t>
              </w:r>
              <w:proofErr w:type="gramStart"/>
              <w:r w:rsidRPr="00115EE5">
                <w:t>Time})</w:t>
              </w:r>
              <w:proofErr w:type="gramEnd"/>
              <w:r w:rsidRPr="00115EE5">
                <w:t>'</w:t>
              </w:r>
            </w:ins>
          </w:p>
          <w:p w14:paraId="3182C2D4" w14:textId="5673861F" w:rsidR="00115EE5" w:rsidRDefault="00115EE5">
            <w:pPr>
              <w:pStyle w:val="ListParagraph"/>
              <w:ind w:left="780"/>
              <w:rPr>
                <w:ins w:id="408" w:author="Bonnie Yang" w:date="2023-03-02T21:26:00Z"/>
              </w:rPr>
              <w:pPrChange w:id="409" w:author="Bonnie Yang [2]" w:date="2023-03-02T21:27:00Z">
                <w:pPr>
                  <w:pStyle w:val="ListParagraph"/>
                  <w:numPr>
                    <w:numId w:val="162"/>
                  </w:numPr>
                  <w:ind w:left="840" w:hanging="420"/>
                </w:pPr>
              </w:pPrChange>
            </w:pPr>
            <w:ins w:id="410" w:author="Bonnie Yang" w:date="2023-03-02T21:26:00Z">
              <w:r w:rsidRPr="00115EE5">
                <w:t>{sub recipe Item number2</w:t>
              </w:r>
              <w:proofErr w:type="gramStart"/>
              <w:r w:rsidRPr="00115EE5">
                <w:t>}  (V#)</w:t>
              </w:r>
              <w:proofErr w:type="gramEnd"/>
              <w:r w:rsidRPr="00115EE5">
                <w:t xml:space="preserve"> current service </w:t>
              </w:r>
              <w:proofErr w:type="gramStart"/>
              <w:r w:rsidRPr="00115EE5">
                <w:t>time ({</w:t>
              </w:r>
              <w:proofErr w:type="gramEnd"/>
              <w:r w:rsidRPr="00115EE5">
                <w:t xml:space="preserve">service start time ~ service End </w:t>
              </w:r>
              <w:proofErr w:type="gramStart"/>
              <w:r w:rsidRPr="00115EE5">
                <w:t>Time})</w:t>
              </w:r>
              <w:proofErr w:type="gramEnd"/>
              <w:r w:rsidRPr="00115EE5">
                <w:t>'</w:t>
              </w:r>
            </w:ins>
            <w:ins w:id="411" w:author="Bonnie Yang" w:date="2023-03-02T21:28:00Z">
              <w:r>
                <w:rPr>
                  <w:rFonts w:hint="eastAsia"/>
                </w:rPr>
                <w:t>.</w:t>
              </w:r>
            </w:ins>
          </w:p>
          <w:p w14:paraId="2CEB2833" w14:textId="77777777" w:rsidR="00115EE5" w:rsidRDefault="00115EE5">
            <w:pPr>
              <w:rPr>
                <w:ins w:id="412" w:author="Bonnie Yang" w:date="2023-03-02T21:26:00Z"/>
              </w:rPr>
              <w:pPrChange w:id="413" w:author="Bonnie Yang [2]" w:date="2023-03-02T21:26:00Z">
                <w:pPr>
                  <w:pStyle w:val="ListParagraph"/>
                  <w:numPr>
                    <w:numId w:val="1644"/>
                  </w:numPr>
                  <w:ind w:left="780" w:hanging="420"/>
                </w:pPr>
              </w:pPrChange>
            </w:pPr>
          </w:p>
          <w:p w14:paraId="6AF3769D" w14:textId="37D12762" w:rsidR="00114273" w:rsidDel="00115EE5" w:rsidRDefault="00114273" w:rsidP="00115EE5">
            <w:pPr>
              <w:pStyle w:val="ListParagraph"/>
              <w:numPr>
                <w:ilvl w:val="0"/>
                <w:numId w:val="1644"/>
              </w:numPr>
              <w:rPr>
                <w:del w:id="414" w:author="Bonnie Yang" w:date="2023-03-02T21:24:00Z"/>
              </w:rPr>
            </w:pPr>
            <w:del w:id="415" w:author="Bonnie Yang" w:date="2023-03-02T21:24:00Z">
              <w:r w:rsidDel="00115EE5">
                <w:delText xml:space="preserve">and the component is ingredient, display an error message: Unable to </w:delText>
              </w:r>
              <w:r w:rsidDel="00115EE5">
                <w:rPr>
                  <w:rFonts w:hint="eastAsia"/>
                </w:rPr>
                <w:delText>save</w:delText>
              </w:r>
              <w:r w:rsidDel="00115EE5">
                <w:delText xml:space="preserve">. The following ingredient(s) don’t take effect in the effective time period of the version of main item. please remove it from </w:delText>
              </w:r>
              <w:r w:rsidR="00F252F8" w:rsidDel="00115EE5">
                <w:delText xml:space="preserve">BOM </w:delText>
              </w:r>
              <w:r w:rsidDel="00115EE5">
                <w:delText>or reset its effective time manually before trying again.</w:delText>
              </w:r>
            </w:del>
          </w:p>
          <w:p w14:paraId="213B0E7C" w14:textId="736C183B" w:rsidR="00114273" w:rsidDel="00115EE5" w:rsidRDefault="00114273">
            <w:pPr>
              <w:pStyle w:val="ListParagraph"/>
              <w:numPr>
                <w:ilvl w:val="0"/>
                <w:numId w:val="1644"/>
              </w:numPr>
              <w:rPr>
                <w:del w:id="416" w:author="Bonnie Yang" w:date="2023-03-02T21:24:00Z"/>
              </w:rPr>
              <w:pPrChange w:id="417" w:author="Bonnie Yang [2]" w:date="2023-03-02T21:24:00Z">
                <w:pPr>
                  <w:pStyle w:val="ListParagraph"/>
                  <w:ind w:left="360"/>
                </w:pPr>
              </w:pPrChange>
            </w:pPr>
            <w:del w:id="418" w:author="Bonnie Yang" w:date="2023-03-02T21:24:00Z">
              <w:r w:rsidDel="00115EE5">
                <w:delText>{ingredient Item Name1} (V{#}) ({Effective start time ~ Effective End Time})</w:delText>
              </w:r>
              <w:r w:rsidR="006F6960" w:rsidDel="00115EE5">
                <w:delText xml:space="preserve"> (means the original effective time of ingredient)</w:delText>
              </w:r>
            </w:del>
          </w:p>
          <w:p w14:paraId="30D029B8" w14:textId="14EA914A" w:rsidR="00114273" w:rsidRDefault="00114273">
            <w:pPr>
              <w:pStyle w:val="ListParagraph"/>
              <w:numPr>
                <w:ilvl w:val="0"/>
                <w:numId w:val="1644"/>
              </w:numPr>
              <w:pPrChange w:id="419" w:author="Bonnie Yang [2]" w:date="2023-03-02T21:24:00Z">
                <w:pPr>
                  <w:pStyle w:val="ListParagraph"/>
                  <w:ind w:left="360"/>
                </w:pPr>
              </w:pPrChange>
            </w:pPr>
            <w:del w:id="420" w:author="Bonnie Yang" w:date="2023-03-02T21:24:00Z">
              <w:r w:rsidDel="00115EE5">
                <w:delText>{ingredient Item Name2} (V{#}) ({Effective start time ~ Effective End Time})</w:delText>
              </w:r>
            </w:del>
          </w:p>
          <w:p w14:paraId="085A9C96" w14:textId="0E4E95DC" w:rsidR="00B802C8" w:rsidRPr="00115EE5" w:rsidRDefault="00B802C8">
            <w:pPr>
              <w:pStyle w:val="ListParagraph"/>
              <w:numPr>
                <w:ilvl w:val="0"/>
                <w:numId w:val="1644"/>
              </w:numPr>
              <w:rPr>
                <w:ins w:id="421" w:author="Bonnie Yang" w:date="2023-02-10T13:48:00Z"/>
                <w:strike/>
              </w:rPr>
              <w:pPrChange w:id="422" w:author="Bonnie Yang [2]" w:date="2023-02-10T13:48:00Z">
                <w:pPr>
                  <w:pStyle w:val="ListParagraph"/>
                  <w:numPr>
                    <w:numId w:val="1635"/>
                  </w:numPr>
                  <w:ind w:left="1050" w:hanging="420"/>
                </w:pPr>
              </w:pPrChange>
            </w:pPr>
            <w:ins w:id="423" w:author="Bonnie Yang" w:date="2023-02-10T13:48:00Z">
              <w:r w:rsidRPr="00115EE5">
                <w:rPr>
                  <w:rFonts w:hint="eastAsia"/>
                  <w:strike/>
                </w:rPr>
                <w:lastRenderedPageBreak/>
                <w:t>I</w:t>
              </w:r>
              <w:r w:rsidRPr="00115EE5">
                <w:rPr>
                  <w:strike/>
                </w:rPr>
                <w:t xml:space="preserve">f yes, and if user ONLY has permission </w:t>
              </w:r>
              <w:proofErr w:type="gramStart"/>
              <w:r w:rsidRPr="00115EE5">
                <w:rPr>
                  <w:strike/>
                </w:rPr>
                <w:t>of</w:t>
              </w:r>
              <w:proofErr w:type="gramEnd"/>
              <w:r w:rsidRPr="00115EE5">
                <w:rPr>
                  <w:strike/>
                </w:rPr>
                <w:t xml:space="preserve"> edit live version, when user tries to add an item into component/BOM/customization of a final version, and if any future version of subitem is inactive, we should display an error message for missing permission of ‘edit future version’.</w:t>
              </w:r>
            </w:ins>
          </w:p>
          <w:p w14:paraId="1735D6F9" w14:textId="77777777" w:rsidR="00B802C8" w:rsidRPr="00115EE5" w:rsidRDefault="00B802C8" w:rsidP="00B802C8">
            <w:pPr>
              <w:pStyle w:val="ListParagraph"/>
              <w:ind w:left="1050"/>
              <w:rPr>
                <w:ins w:id="424" w:author="Bonnie Yang" w:date="2023-02-10T13:48:00Z"/>
                <w:strike/>
              </w:rPr>
            </w:pPr>
            <w:ins w:id="425" w:author="Bonnie Yang" w:date="2023-02-10T13:48:00Z">
              <w:r w:rsidRPr="00115EE5">
                <w:rPr>
                  <w:strike/>
                </w:rPr>
                <w:t xml:space="preserve">Error </w:t>
              </w:r>
              <w:proofErr w:type="gramStart"/>
              <w:r w:rsidRPr="00115EE5">
                <w:rPr>
                  <w:strike/>
                </w:rPr>
                <w:t>message: ‘</w:t>
              </w:r>
              <w:proofErr w:type="gramEnd"/>
              <w:r w:rsidRPr="00115EE5">
                <w:rPr>
                  <w:strike/>
                </w:rPr>
                <w:t xml:space="preserve">Unable to save. The following sub item(s) don’t take effect in the effective </w:t>
              </w:r>
              <w:proofErr w:type="gramStart"/>
              <w:r w:rsidRPr="00115EE5">
                <w:rPr>
                  <w:strike/>
                </w:rPr>
                <w:t>time period</w:t>
              </w:r>
              <w:proofErr w:type="gramEnd"/>
              <w:r w:rsidRPr="00115EE5">
                <w:rPr>
                  <w:strike/>
                </w:rPr>
                <w:t xml:space="preserve"> of the </w:t>
              </w:r>
              <w:proofErr w:type="gramStart"/>
              <w:r w:rsidRPr="00115EE5">
                <w:rPr>
                  <w:strike/>
                </w:rPr>
                <w:t>version of main</w:t>
              </w:r>
              <w:proofErr w:type="gramEnd"/>
              <w:r w:rsidRPr="00115EE5">
                <w:rPr>
                  <w:strike/>
                </w:rPr>
                <w:t xml:space="preserve"> item. Missing permission of 'Edit Future Version’ to auto reset its effective start time to align with the version of main item (effective start time {effective start </w:t>
              </w:r>
              <w:proofErr w:type="gramStart"/>
              <w:r w:rsidRPr="00115EE5">
                <w:rPr>
                  <w:strike/>
                </w:rPr>
                <w:t>time})</w:t>
              </w:r>
              <w:proofErr w:type="gramEnd"/>
              <w:r w:rsidRPr="00115EE5">
                <w:rPr>
                  <w:strike/>
                </w:rPr>
                <w:t>. Please remove the sub item or contact cookbook system manager before trying again.</w:t>
              </w:r>
            </w:ins>
          </w:p>
          <w:p w14:paraId="0784D5F1" w14:textId="77777777" w:rsidR="00B802C8" w:rsidRPr="00115EE5" w:rsidRDefault="00B802C8" w:rsidP="00B802C8">
            <w:pPr>
              <w:pStyle w:val="ListParagraph"/>
              <w:ind w:left="1050"/>
              <w:rPr>
                <w:ins w:id="426" w:author="Bonnie Yang" w:date="2023-02-10T13:48:00Z"/>
                <w:strike/>
              </w:rPr>
            </w:pPr>
            <w:ins w:id="427" w:author="Bonnie Yang" w:date="2023-02-10T13:48:00Z">
              <w:r w:rsidRPr="00115EE5">
                <w:rPr>
                  <w:strike/>
                </w:rPr>
                <w:t xml:space="preserve">{sub recipe Item </w:t>
              </w:r>
              <w:proofErr w:type="gramStart"/>
              <w:r w:rsidRPr="00115EE5">
                <w:rPr>
                  <w:strike/>
                </w:rPr>
                <w:t>Name1} ({</w:t>
              </w:r>
              <w:proofErr w:type="gramEnd"/>
              <w:r w:rsidRPr="00115EE5">
                <w:rPr>
                  <w:strike/>
                </w:rPr>
                <w:t xml:space="preserve">Effective start time ~ Effective End </w:t>
              </w:r>
              <w:proofErr w:type="gramStart"/>
              <w:r w:rsidRPr="00115EE5">
                <w:rPr>
                  <w:strike/>
                </w:rPr>
                <w:t>Time})</w:t>
              </w:r>
              <w:proofErr w:type="gramEnd"/>
            </w:ins>
          </w:p>
          <w:p w14:paraId="0E103CF8" w14:textId="77777777" w:rsidR="00B802C8" w:rsidRPr="00115EE5" w:rsidRDefault="00B802C8" w:rsidP="00B802C8">
            <w:pPr>
              <w:pStyle w:val="ListParagraph"/>
              <w:ind w:left="1050"/>
              <w:rPr>
                <w:ins w:id="428" w:author="Bonnie Yang" w:date="2023-02-10T13:48:00Z"/>
                <w:strike/>
              </w:rPr>
            </w:pPr>
            <w:ins w:id="429" w:author="Bonnie Yang" w:date="2023-02-10T13:48:00Z">
              <w:r w:rsidRPr="00115EE5">
                <w:rPr>
                  <w:strike/>
                </w:rPr>
                <w:t xml:space="preserve">{sub recipe Item </w:t>
              </w:r>
              <w:proofErr w:type="gramStart"/>
              <w:r w:rsidRPr="00115EE5">
                <w:rPr>
                  <w:strike/>
                </w:rPr>
                <w:t>Name2} ({</w:t>
              </w:r>
              <w:proofErr w:type="gramEnd"/>
              <w:r w:rsidRPr="00115EE5">
                <w:rPr>
                  <w:strike/>
                </w:rPr>
                <w:t xml:space="preserve">Effective start time ~ Effective End </w:t>
              </w:r>
              <w:proofErr w:type="gramStart"/>
              <w:r w:rsidRPr="00115EE5">
                <w:rPr>
                  <w:strike/>
                </w:rPr>
                <w:t>Time})</w:t>
              </w:r>
              <w:proofErr w:type="gramEnd"/>
            </w:ins>
          </w:p>
          <w:p w14:paraId="11D20654" w14:textId="2C24F5FB" w:rsidR="00B802C8" w:rsidRDefault="00B802C8">
            <w:pPr>
              <w:pStyle w:val="ListParagraph"/>
              <w:ind w:left="1050"/>
              <w:rPr>
                <w:ins w:id="430" w:author="Bonnie Yang" w:date="2023-02-10T13:48:00Z"/>
              </w:rPr>
              <w:pPrChange w:id="431" w:author="Bonnie Yang [2]" w:date="2023-02-10T13:48:00Z">
                <w:pPr>
                  <w:pStyle w:val="ListParagraph"/>
                  <w:numPr>
                    <w:numId w:val="1644"/>
                  </w:numPr>
                  <w:ind w:left="780" w:hanging="420"/>
                </w:pPr>
              </w:pPrChange>
            </w:pPr>
            <w:ins w:id="432" w:author="Bonnie Yang" w:date="2023-02-10T13:48:00Z">
              <w:r w:rsidRPr="00115EE5">
                <w:rPr>
                  <w:strike/>
                </w:rPr>
                <w:t xml:space="preserve">{sub recipe Item </w:t>
              </w:r>
              <w:proofErr w:type="gramStart"/>
              <w:r w:rsidRPr="00115EE5">
                <w:rPr>
                  <w:strike/>
                </w:rPr>
                <w:t>Name3} ({</w:t>
              </w:r>
              <w:proofErr w:type="gramEnd"/>
              <w:r w:rsidRPr="00115EE5">
                <w:rPr>
                  <w:strike/>
                </w:rPr>
                <w:t xml:space="preserve">Effective start time ~ Effective End </w:t>
              </w:r>
              <w:proofErr w:type="gramStart"/>
              <w:r w:rsidRPr="00115EE5">
                <w:rPr>
                  <w:strike/>
                </w:rPr>
                <w:t>Time})</w:t>
              </w:r>
              <w:proofErr w:type="gramEnd"/>
              <w:r w:rsidRPr="00115EE5">
                <w:rPr>
                  <w:strike/>
                </w:rPr>
                <w:t>'</w:t>
              </w:r>
            </w:ins>
          </w:p>
          <w:p w14:paraId="7A5112FE" w14:textId="19A7E8AD" w:rsidR="009B05B8" w:rsidDel="00115EE5" w:rsidRDefault="00114273" w:rsidP="00063812">
            <w:pPr>
              <w:pStyle w:val="ListParagraph"/>
              <w:numPr>
                <w:ilvl w:val="0"/>
                <w:numId w:val="1644"/>
              </w:numPr>
              <w:rPr>
                <w:del w:id="433" w:author="Bonnie Yang" w:date="2023-03-02T21:28:00Z"/>
              </w:rPr>
            </w:pPr>
            <w:del w:id="434" w:author="Bonnie Yang" w:date="2023-03-02T21:28:00Z">
              <w:r w:rsidDel="00115EE5">
                <w:rPr>
                  <w:rFonts w:hint="eastAsia"/>
                </w:rPr>
                <w:delText xml:space="preserve">If yes, </w:delText>
              </w:r>
              <w:r w:rsidDel="00115EE5">
                <w:delText xml:space="preserve">and the component is </w:delText>
              </w:r>
              <w:r w:rsidRPr="00114273" w:rsidDel="00115EE5">
                <w:delText>other object types rather than ingredient</w:delText>
              </w:r>
              <w:r w:rsidDel="00115EE5">
                <w:delText xml:space="preserve">, </w:delText>
              </w:r>
              <w:r w:rsidR="009B05B8" w:rsidDel="00115EE5">
                <w:rPr>
                  <w:rFonts w:hint="eastAsia"/>
                </w:rPr>
                <w:delText xml:space="preserve">display a warning: </w:delText>
              </w:r>
            </w:del>
          </w:p>
          <w:p w14:paraId="13528952" w14:textId="67BC4149" w:rsidR="009B05B8" w:rsidDel="00115EE5" w:rsidRDefault="009B05B8" w:rsidP="00063812">
            <w:pPr>
              <w:pStyle w:val="ListParagraph"/>
              <w:ind w:left="360"/>
              <w:rPr>
                <w:del w:id="435" w:author="Bonnie Yang" w:date="2023-03-02T21:28:00Z"/>
              </w:rPr>
            </w:pPr>
            <w:del w:id="436" w:author="Bonnie Yang" w:date="2023-03-02T21:28:00Z">
              <w:r w:rsidDel="00115EE5">
                <w:rPr>
                  <w:rFonts w:hint="eastAsia"/>
                </w:rPr>
                <w:delText>Heading: Are you sure</w:delText>
              </w:r>
            </w:del>
          </w:p>
          <w:p w14:paraId="375BE530" w14:textId="32BED808" w:rsidR="004504BF" w:rsidDel="00115EE5" w:rsidRDefault="009B05B8" w:rsidP="00063812">
            <w:pPr>
              <w:pStyle w:val="ListParagraph"/>
              <w:ind w:left="360"/>
              <w:rPr>
                <w:del w:id="437" w:author="Bonnie Yang" w:date="2023-03-02T21:28:00Z"/>
              </w:rPr>
            </w:pPr>
            <w:del w:id="438" w:author="Bonnie Yang" w:date="2023-03-02T21:28:00Z">
              <w:r w:rsidDel="00115EE5">
                <w:rPr>
                  <w:rFonts w:hint="eastAsia"/>
                </w:rPr>
                <w:delText xml:space="preserve">Content: </w:delText>
              </w:r>
              <w:r w:rsidR="004504BF" w:rsidDel="00115EE5">
                <w:delText xml:space="preserve">The following Item(s) don’t take effect in the effective time period of the version of main item. </w:delText>
              </w:r>
              <w:r w:rsidR="00383DD3" w:rsidDel="00115EE5">
                <w:delText>W</w:delText>
              </w:r>
              <w:r w:rsidR="004504BF" w:rsidDel="00115EE5">
                <w:delText>e will auto reset their effective start time to align with the main item (effective start time {effective start time}). Are you sure you want to continue?</w:delText>
              </w:r>
            </w:del>
          </w:p>
          <w:p w14:paraId="14CEE641" w14:textId="10919332" w:rsidR="004504BF" w:rsidDel="00115EE5" w:rsidRDefault="004504BF" w:rsidP="00063812">
            <w:pPr>
              <w:pStyle w:val="ListParagraph"/>
              <w:ind w:left="780"/>
              <w:rPr>
                <w:del w:id="439" w:author="Bonnie Yang" w:date="2023-03-02T21:28:00Z"/>
              </w:rPr>
            </w:pPr>
            <w:del w:id="440" w:author="Bonnie Yang" w:date="2023-03-02T21:28:00Z">
              <w:r w:rsidDel="00115EE5">
                <w:delText>{sub Item Name1} ({Effective start time ~ Effective End Time})</w:delText>
              </w:r>
              <w:r w:rsidR="006F6960" w:rsidDel="00115EE5">
                <w:delText xml:space="preserve"> (means the original effective time of ingredient)</w:delText>
              </w:r>
            </w:del>
          </w:p>
          <w:p w14:paraId="0940EEA5" w14:textId="10FADB64" w:rsidR="004504BF" w:rsidDel="00115EE5" w:rsidRDefault="004504BF" w:rsidP="004504BF">
            <w:pPr>
              <w:pStyle w:val="ListParagraph"/>
              <w:ind w:left="780"/>
              <w:rPr>
                <w:del w:id="441" w:author="Bonnie Yang" w:date="2023-03-02T21:28:00Z"/>
              </w:rPr>
            </w:pPr>
            <w:del w:id="442" w:author="Bonnie Yang" w:date="2023-03-02T21:28:00Z">
              <w:r w:rsidDel="00115EE5">
                <w:delText>{sub Item Name2} ({Effective start time ~ Effective End Time})</w:delText>
              </w:r>
            </w:del>
          </w:p>
          <w:p w14:paraId="6CB63B58" w14:textId="00F572B0" w:rsidR="004504BF" w:rsidDel="00115EE5" w:rsidRDefault="004504BF" w:rsidP="00063812">
            <w:pPr>
              <w:pStyle w:val="ListParagraph"/>
              <w:ind w:left="780"/>
              <w:rPr>
                <w:del w:id="443" w:author="Bonnie Yang" w:date="2023-03-02T21:28:00Z"/>
              </w:rPr>
            </w:pPr>
            <w:del w:id="444" w:author="Bonnie Yang" w:date="2023-03-02T21:28:00Z">
              <w:r w:rsidDel="00115EE5">
                <w:delText>{sub Item Name3} ({Effective start time ~ Effective End Time})</w:delText>
              </w:r>
            </w:del>
          </w:p>
          <w:p w14:paraId="3C709467" w14:textId="4A5744C9" w:rsidR="009B05B8" w:rsidDel="00115EE5" w:rsidRDefault="009B05B8" w:rsidP="00063812">
            <w:pPr>
              <w:pStyle w:val="ListParagraph"/>
              <w:ind w:left="360"/>
              <w:rPr>
                <w:del w:id="445" w:author="Bonnie Yang" w:date="2023-03-02T21:28:00Z"/>
              </w:rPr>
            </w:pPr>
            <w:del w:id="446" w:author="Bonnie Yang" w:date="2023-03-02T21:28:00Z">
              <w:r w:rsidDel="00115EE5">
                <w:rPr>
                  <w:rFonts w:hint="eastAsia"/>
                </w:rPr>
                <w:delText xml:space="preserve">Action: </w:delText>
              </w:r>
            </w:del>
          </w:p>
          <w:p w14:paraId="7C68908A" w14:textId="4635FCC3" w:rsidR="009B05B8" w:rsidDel="00115EE5" w:rsidRDefault="009B05B8" w:rsidP="00063812">
            <w:pPr>
              <w:pStyle w:val="ListParagraph"/>
              <w:ind w:left="780"/>
              <w:rPr>
                <w:del w:id="447" w:author="Bonnie Yang" w:date="2023-03-02T21:28:00Z"/>
              </w:rPr>
            </w:pPr>
            <w:del w:id="448" w:author="Bonnie Yang" w:date="2023-03-02T21:28:00Z">
              <w:r w:rsidDel="00115EE5">
                <w:rPr>
                  <w:rFonts w:hint="eastAsia"/>
                </w:rPr>
                <w:delText xml:space="preserve">Cancel: close the warning message and stay at the edit </w:delText>
              </w:r>
              <w:r w:rsidDel="00115EE5">
                <w:delText>BOM line</w:delText>
              </w:r>
              <w:r w:rsidDel="00115EE5">
                <w:rPr>
                  <w:rFonts w:hint="eastAsia"/>
                </w:rPr>
                <w:delText xml:space="preserve"> pop-up window with edited values.</w:delText>
              </w:r>
            </w:del>
          </w:p>
          <w:p w14:paraId="73C739A8" w14:textId="08F4F44F" w:rsidR="009B05B8" w:rsidDel="00115EE5" w:rsidRDefault="009B05B8" w:rsidP="00063812">
            <w:pPr>
              <w:pStyle w:val="ListParagraph"/>
              <w:ind w:left="780"/>
              <w:rPr>
                <w:del w:id="449" w:author="Bonnie Yang" w:date="2023-03-02T21:28:00Z"/>
              </w:rPr>
            </w:pPr>
            <w:del w:id="450" w:author="Bonnie Yang" w:date="2023-03-02T21:28:00Z">
              <w:r w:rsidDel="00115EE5">
                <w:delText>S</w:delText>
              </w:r>
              <w:r w:rsidDel="00115EE5">
                <w:rPr>
                  <w:rFonts w:hint="eastAsia"/>
                </w:rPr>
                <w:delText xml:space="preserve">ave: reset these </w:delText>
              </w:r>
              <w:r w:rsidDel="00115EE5">
                <w:delText>BOM line</w:delText>
              </w:r>
              <w:r w:rsidDel="00115EE5">
                <w:rPr>
                  <w:rFonts w:hint="eastAsia"/>
                </w:rPr>
                <w:delText xml:space="preserve"> items</w:delText>
              </w:r>
              <w:r w:rsidDel="00115EE5">
                <w:delText xml:space="preserve">’ </w:delText>
              </w:r>
              <w:r w:rsidDel="00115EE5">
                <w:rPr>
                  <w:rFonts w:hint="eastAsia"/>
                </w:rPr>
                <w:delText>effective start time and update the main item</w:delText>
              </w:r>
              <w:r w:rsidDel="00115EE5">
                <w:delText>’</w:delText>
              </w:r>
              <w:r w:rsidDel="00115EE5">
                <w:rPr>
                  <w:rFonts w:hint="eastAsia"/>
                </w:rPr>
                <w:delText xml:space="preserve">s </w:delText>
              </w:r>
              <w:r w:rsidDel="00115EE5">
                <w:delText>BOM line</w:delText>
              </w:r>
              <w:r w:rsidDel="00115EE5">
                <w:rPr>
                  <w:rFonts w:hint="eastAsia"/>
                </w:rPr>
                <w:delText>.</w:delText>
              </w:r>
            </w:del>
          </w:p>
          <w:p w14:paraId="661911CC" w14:textId="48F24C98" w:rsidR="00115EE5" w:rsidRDefault="00115EE5" w:rsidP="00115EE5">
            <w:pPr>
              <w:pStyle w:val="ListParagraph"/>
              <w:numPr>
                <w:ilvl w:val="0"/>
                <w:numId w:val="1756"/>
              </w:numPr>
              <w:rPr>
                <w:ins w:id="451" w:author="Bonnie Yang" w:date="2023-03-02T21:28:00Z"/>
              </w:rPr>
            </w:pPr>
            <w:ins w:id="452" w:author="Bonnie Yang" w:date="2023-03-02T21:28:00Z">
              <w:r w:rsidRPr="00115EE5">
                <w:t xml:space="preserve">Whatever the 'Object Type' of sub item is, after </w:t>
              </w:r>
              <w:proofErr w:type="gramStart"/>
              <w:r w:rsidRPr="00115EE5">
                <w:t>verify</w:t>
              </w:r>
              <w:proofErr w:type="gramEnd"/>
              <w:r w:rsidRPr="00115EE5">
                <w:t xml:space="preserve"> the active service time, then we should check if the sub item’s production time is earlier than the production time of the main item. If </w:t>
              </w:r>
              <w:proofErr w:type="gramStart"/>
              <w:r w:rsidRPr="00115EE5">
                <w:t>no</w:t>
              </w:r>
              <w:proofErr w:type="gramEnd"/>
              <w:r w:rsidRPr="00115EE5">
                <w:t>, we should display an error message (rather than auto expand the service time of sub item</w:t>
              </w:r>
              <w:proofErr w:type="gramStart"/>
              <w:r w:rsidRPr="00115EE5">
                <w:t>): ‘</w:t>
              </w:r>
              <w:proofErr w:type="gramEnd"/>
              <w:r w:rsidRPr="00115EE5">
                <w:t xml:space="preserve">Unable to </w:t>
              </w:r>
              <w:proofErr w:type="spellStart"/>
              <w:proofErr w:type="gramStart"/>
              <w:r w:rsidRPr="00115EE5">
                <w:t>save.The</w:t>
              </w:r>
              <w:proofErr w:type="spellEnd"/>
              <w:proofErr w:type="gramEnd"/>
              <w:r w:rsidRPr="00115EE5">
                <w:t xml:space="preserve"> following sub item(s)'s production time is later than the main item. Please set them &lt;= {production time of main item} or correct the main item’s production time &gt;= {the latest production time of sub </w:t>
              </w:r>
              <w:proofErr w:type="gramStart"/>
              <w:r w:rsidRPr="00115EE5">
                <w:t>item}</w:t>
              </w:r>
            </w:ins>
            <w:ins w:id="453" w:author="Bonnie Yang" w:date="2023-03-02T21:29:00Z">
              <w:r>
                <w:t>.</w:t>
              </w:r>
            </w:ins>
            <w:proofErr w:type="gramEnd"/>
            <w:ins w:id="454" w:author="Bonnie Yang" w:date="2023-03-02T21:28:00Z">
              <w:r w:rsidRPr="00115EE5">
                <w:t xml:space="preserve">                                                {sub recipe Item </w:t>
              </w:r>
              <w:proofErr w:type="gramStart"/>
              <w:r w:rsidRPr="00115EE5">
                <w:t>number1} (V#)</w:t>
              </w:r>
              <w:proofErr w:type="gramEnd"/>
              <w:r w:rsidRPr="00115EE5">
                <w:t xml:space="preserve"> current production time {production </w:t>
              </w:r>
              <w:proofErr w:type="gramStart"/>
              <w:r w:rsidRPr="00115EE5">
                <w:t xml:space="preserve">time}   </w:t>
              </w:r>
              <w:proofErr w:type="gramEnd"/>
              <w:r w:rsidRPr="00115EE5">
                <w:t xml:space="preserve">                                                                                                               </w:t>
              </w:r>
              <w:proofErr w:type="gramStart"/>
              <w:r w:rsidRPr="00115EE5">
                <w:t xml:space="preserve">   {</w:t>
              </w:r>
              <w:proofErr w:type="gramEnd"/>
              <w:r w:rsidRPr="00115EE5">
                <w:t xml:space="preserve">sub recipe Item </w:t>
              </w:r>
              <w:proofErr w:type="gramStart"/>
              <w:r w:rsidRPr="00115EE5">
                <w:t>number2} (V#)</w:t>
              </w:r>
              <w:proofErr w:type="gramEnd"/>
              <w:r w:rsidRPr="00115EE5">
                <w:t xml:space="preserve"> current production time {production time}</w:t>
              </w:r>
            </w:ins>
          </w:p>
          <w:p w14:paraId="5147C800" w14:textId="614237B1" w:rsidR="009B05B8" w:rsidRDefault="009B05B8">
            <w:pPr>
              <w:pStyle w:val="ListParagraph"/>
              <w:numPr>
                <w:ilvl w:val="0"/>
                <w:numId w:val="1756"/>
              </w:numPr>
              <w:pPrChange w:id="455" w:author="Bonnie Yang [2]" w:date="2023-02-02T10:20:00Z">
                <w:pPr>
                  <w:pStyle w:val="ListParagraph"/>
                  <w:numPr>
                    <w:numId w:val="346"/>
                  </w:numPr>
                  <w:ind w:left="360" w:hanging="360"/>
                </w:pPr>
              </w:pPrChange>
            </w:pPr>
            <w:r>
              <w:rPr>
                <w:rFonts w:hint="eastAsia"/>
              </w:rPr>
              <w:lastRenderedPageBreak/>
              <w:t>The last updated time and last updated by field of version level of these</w:t>
            </w:r>
            <w:r w:rsidR="004504BF">
              <w:t xml:space="preserve"> </w:t>
            </w:r>
            <w:r w:rsidR="004504BF" w:rsidRPr="004504BF">
              <w:t>updated</w:t>
            </w:r>
            <w:r>
              <w:rPr>
                <w:rFonts w:hint="eastAsia"/>
              </w:rPr>
              <w:t xml:space="preserve"> </w:t>
            </w:r>
            <w:r>
              <w:t>BOM line</w:t>
            </w:r>
            <w:r>
              <w:rPr>
                <w:rFonts w:hint="eastAsia"/>
              </w:rPr>
              <w:t xml:space="preserve"> items should be updated. The last updated by is the user who </w:t>
            </w:r>
            <w:proofErr w:type="gramStart"/>
            <w:r>
              <w:rPr>
                <w:rFonts w:hint="eastAsia"/>
              </w:rPr>
              <w:t>update</w:t>
            </w:r>
            <w:proofErr w:type="gramEnd"/>
            <w:r>
              <w:rPr>
                <w:rFonts w:hint="eastAsia"/>
              </w:rPr>
              <w:t xml:space="preserve"> the main item.</w:t>
            </w:r>
          </w:p>
          <w:p w14:paraId="7559CC66" w14:textId="006A6F1C" w:rsidR="0052127D" w:rsidRDefault="007C25AE">
            <w:pPr>
              <w:pStyle w:val="ListParagraph"/>
              <w:numPr>
                <w:ilvl w:val="0"/>
                <w:numId w:val="1756"/>
              </w:numPr>
              <w:pPrChange w:id="456" w:author="Bonnie Yang [2]" w:date="2023-02-02T10:20:00Z">
                <w:pPr>
                  <w:pStyle w:val="ListParagraph"/>
                  <w:numPr>
                    <w:numId w:val="346"/>
                  </w:numPr>
                  <w:ind w:left="360" w:hanging="360"/>
                </w:pPr>
              </w:pPrChange>
            </w:pPr>
            <w:r>
              <w:t>On some edge case, if</w:t>
            </w:r>
            <w:r w:rsidRPr="00F252F8">
              <w:t xml:space="preserve"> </w:t>
            </w:r>
            <w:r>
              <w:t>user has</w:t>
            </w:r>
            <w:r w:rsidRPr="00F252F8">
              <w:t xml:space="preserve"> selected </w:t>
            </w:r>
            <w:r>
              <w:rPr>
                <w:rFonts w:hint="eastAsia"/>
              </w:rPr>
              <w:t>a</w:t>
            </w:r>
            <w:r>
              <w:t>n item and stay at the edit pop-up window for a long time, then</w:t>
            </w:r>
            <w:r w:rsidR="0052127D">
              <w:t xml:space="preserve"> the selected version’s effective time is changed, we should auto update the selected version into a valid version of which BOM unit is the same as previous selected version. However, if the BOM version is different, we should display an error </w:t>
            </w:r>
            <w:proofErr w:type="gramStart"/>
            <w:r w:rsidR="0052127D">
              <w:t>message: ‘</w:t>
            </w:r>
            <w:proofErr w:type="gramEnd"/>
            <w:r w:rsidR="0052127D">
              <w:t>The following item’s BOM unit has been updated, please double confirm the change before trying it again.</w:t>
            </w:r>
          </w:p>
          <w:p w14:paraId="137146D0" w14:textId="1EB1B67F" w:rsidR="0052127D" w:rsidRDefault="0052127D" w:rsidP="0052127D">
            <w:pPr>
              <w:pStyle w:val="ListParagraph"/>
              <w:ind w:left="360"/>
            </w:pPr>
            <w:r>
              <w:t>{</w:t>
            </w:r>
            <w:proofErr w:type="gramStart"/>
            <w:r>
              <w:t>sub Item</w:t>
            </w:r>
            <w:proofErr w:type="gramEnd"/>
            <w:r>
              <w:t xml:space="preserve"> </w:t>
            </w:r>
            <w:proofErr w:type="gramStart"/>
            <w:r>
              <w:t>Name1} ({</w:t>
            </w:r>
            <w:proofErr w:type="gramEnd"/>
            <w:r>
              <w:t xml:space="preserve">Item </w:t>
            </w:r>
            <w:proofErr w:type="gramStart"/>
            <w:r>
              <w:t>ID1})</w:t>
            </w:r>
            <w:proofErr w:type="gramEnd"/>
          </w:p>
          <w:p w14:paraId="1F436D4E" w14:textId="7175936C" w:rsidR="007C25AE" w:rsidRDefault="0052127D" w:rsidP="0052127D">
            <w:pPr>
              <w:pStyle w:val="ListParagraph"/>
              <w:ind w:left="360"/>
            </w:pPr>
            <w:r>
              <w:t>{</w:t>
            </w:r>
            <w:proofErr w:type="gramStart"/>
            <w:r>
              <w:t>sub Item</w:t>
            </w:r>
            <w:proofErr w:type="gramEnd"/>
            <w:r>
              <w:t xml:space="preserve"> </w:t>
            </w:r>
            <w:proofErr w:type="gramStart"/>
            <w:r>
              <w:t>Name2} ({</w:t>
            </w:r>
            <w:proofErr w:type="gramEnd"/>
            <w:r>
              <w:t xml:space="preserve">Item </w:t>
            </w:r>
            <w:proofErr w:type="gramStart"/>
            <w:r>
              <w:t>ID2})</w:t>
            </w:r>
            <w:proofErr w:type="gramEnd"/>
            <w:r>
              <w:t>’</w:t>
            </w:r>
          </w:p>
          <w:p w14:paraId="46A58F9E" w14:textId="68C31C55" w:rsidR="0052127D" w:rsidRDefault="0052127D" w:rsidP="00063812">
            <w:pPr>
              <w:pStyle w:val="ListParagraph"/>
              <w:ind w:left="360"/>
            </w:pPr>
            <w:r>
              <w:rPr>
                <w:rFonts w:hint="eastAsia"/>
              </w:rPr>
              <w:t>A</w:t>
            </w:r>
            <w:r>
              <w:t>ction: OK: update the BOM line with the edited data</w:t>
            </w:r>
            <w:r w:rsidR="00A001B6">
              <w:t xml:space="preserve"> (we should keep the edited date for the new version of item as well).</w:t>
            </w:r>
          </w:p>
          <w:p w14:paraId="5B75E6ED" w14:textId="3DB52B6A" w:rsidR="009B05B8" w:rsidRPr="00452515" w:rsidRDefault="009B05B8">
            <w:pPr>
              <w:pStyle w:val="ListParagraph"/>
              <w:numPr>
                <w:ilvl w:val="0"/>
                <w:numId w:val="1756"/>
              </w:numPr>
              <w:pPrChange w:id="457" w:author="Bonnie Yang [2]" w:date="2023-02-02T10:20:00Z">
                <w:pPr>
                  <w:pStyle w:val="ListParagraph"/>
                  <w:numPr>
                    <w:numId w:val="346"/>
                  </w:numPr>
                  <w:ind w:left="360" w:hanging="360"/>
                </w:pPr>
              </w:pPrChange>
            </w:pPr>
          </w:p>
        </w:tc>
      </w:tr>
      <w:tr w:rsidR="000A10A1" w:rsidRPr="00452515" w14:paraId="342F0D31" w14:textId="77777777" w:rsidTr="00990618">
        <w:tc>
          <w:tcPr>
            <w:tcW w:w="10197" w:type="dxa"/>
            <w:tcPrChange w:id="458" w:author="Bonnie Yang [2]" w:date="2023-04-11T16:43:00Z">
              <w:tcPr>
                <w:tcW w:w="8008" w:type="dxa"/>
                <w:gridSpan w:val="2"/>
              </w:tcPr>
            </w:tcPrChange>
          </w:tcPr>
          <w:p w14:paraId="1E0474F4" w14:textId="77777777" w:rsidR="000A10A1" w:rsidRDefault="000A10A1" w:rsidP="004677EE">
            <w:r w:rsidRPr="00452515">
              <w:lastRenderedPageBreak/>
              <w:t>Exception Scenario:</w:t>
            </w:r>
          </w:p>
          <w:p w14:paraId="2C076EB6" w14:textId="77777777" w:rsidR="000A10A1" w:rsidRPr="00452515" w:rsidRDefault="000A10A1" w:rsidP="004677EE"/>
        </w:tc>
      </w:tr>
      <w:tr w:rsidR="000A10A1" w:rsidRPr="00452515" w14:paraId="569F4607" w14:textId="77777777" w:rsidTr="00990618">
        <w:tc>
          <w:tcPr>
            <w:tcW w:w="10197" w:type="dxa"/>
            <w:tcPrChange w:id="459" w:author="Bonnie Yang [2]" w:date="2023-04-11T16:43:00Z">
              <w:tcPr>
                <w:tcW w:w="8008" w:type="dxa"/>
                <w:gridSpan w:val="2"/>
              </w:tcPr>
            </w:tcPrChange>
          </w:tcPr>
          <w:p w14:paraId="0C19D8CF" w14:textId="77777777" w:rsidR="000A10A1" w:rsidRPr="00452515" w:rsidRDefault="000A10A1" w:rsidP="004677EE">
            <w:r w:rsidRPr="00452515">
              <w:t>Notes:</w:t>
            </w:r>
          </w:p>
        </w:tc>
      </w:tr>
      <w:tr w:rsidR="000A10A1" w:rsidRPr="00452515" w14:paraId="5638608B" w14:textId="77777777" w:rsidTr="00990618">
        <w:tc>
          <w:tcPr>
            <w:tcW w:w="10197" w:type="dxa"/>
            <w:tcPrChange w:id="460" w:author="Bonnie Yang [2]" w:date="2023-04-11T16:43:00Z">
              <w:tcPr>
                <w:tcW w:w="8008" w:type="dxa"/>
                <w:gridSpan w:val="2"/>
              </w:tcPr>
            </w:tcPrChange>
          </w:tcPr>
          <w:p w14:paraId="374E69AA" w14:textId="77777777" w:rsidR="000A10A1" w:rsidRPr="00452515" w:rsidRDefault="000A10A1" w:rsidP="004677EE">
            <w:r w:rsidRPr="00452515">
              <w:t>Q/A:</w:t>
            </w:r>
          </w:p>
        </w:tc>
      </w:tr>
    </w:tbl>
    <w:p w14:paraId="4BDCA0C4" w14:textId="77777777" w:rsidR="000A10A1" w:rsidRDefault="000A10A1" w:rsidP="000A10A1"/>
    <w:p w14:paraId="7B3DAE96" w14:textId="2F96EFA4" w:rsidR="000A10A1" w:rsidRDefault="000A10A1" w:rsidP="00B03141"/>
    <w:p w14:paraId="0496C891" w14:textId="77777777" w:rsidR="00984049" w:rsidRPr="002854BF" w:rsidRDefault="00984049" w:rsidP="00984049"/>
    <w:p w14:paraId="287E0D10" w14:textId="6E6CBCEC" w:rsidR="006D02D7" w:rsidRDefault="00E67F7E" w:rsidP="006D02D7">
      <w:pPr>
        <w:pStyle w:val="Heading2"/>
        <w:numPr>
          <w:ilvl w:val="1"/>
          <w:numId w:val="431"/>
        </w:numPr>
        <w:ind w:left="426"/>
        <w:rPr>
          <w:rFonts w:ascii="Arial" w:hAnsi="Arial" w:cs="Arial"/>
        </w:rPr>
      </w:pPr>
      <w:r w:rsidRPr="00005145">
        <w:rPr>
          <w:rFonts w:ascii="Arial" w:hAnsi="Arial" w:cs="Arial"/>
        </w:rPr>
        <w:t>MS0</w:t>
      </w:r>
      <w:r w:rsidR="000D6461" w:rsidRPr="00005145">
        <w:rPr>
          <w:rFonts w:ascii="Arial" w:hAnsi="Arial" w:cs="Arial"/>
        </w:rPr>
        <w:t>6</w:t>
      </w:r>
      <w:r w:rsidRPr="00005145">
        <w:rPr>
          <w:rFonts w:ascii="Arial" w:hAnsi="Arial" w:cs="Arial"/>
        </w:rPr>
        <w:t>-</w:t>
      </w:r>
      <w:r w:rsidR="000D6461" w:rsidRPr="00005145">
        <w:rPr>
          <w:rFonts w:ascii="Arial" w:hAnsi="Arial" w:cs="Arial"/>
        </w:rPr>
        <w:t>09</w:t>
      </w:r>
      <w:r w:rsidRPr="00005145">
        <w:rPr>
          <w:rFonts w:ascii="Arial" w:hAnsi="Arial" w:cs="Arial"/>
        </w:rPr>
        <w:t xml:space="preserve"> </w:t>
      </w:r>
      <w:r w:rsidR="006D02D7">
        <w:rPr>
          <w:rFonts w:ascii="Arial" w:hAnsi="Arial" w:cs="Arial"/>
        </w:rPr>
        <w:t>Create Preparation</w:t>
      </w:r>
      <w:r w:rsidR="006D02D7" w:rsidRPr="00172036">
        <w:rPr>
          <w:rFonts w:ascii="Arial" w:hAnsi="Arial" w:cs="Arial"/>
        </w:rPr>
        <w:t xml:space="preserve"> item’</w:t>
      </w:r>
      <w:r w:rsidR="006D02D7" w:rsidRPr="00172036">
        <w:rPr>
          <w:rFonts w:ascii="Arial" w:hAnsi="Arial" w:cs="Arial" w:hint="eastAsia"/>
        </w:rPr>
        <w:t>s</w:t>
      </w:r>
      <w:r w:rsidR="006D02D7" w:rsidRPr="00172036">
        <w:rPr>
          <w:rFonts w:ascii="Arial" w:hAnsi="Arial" w:cs="Arial"/>
        </w:rPr>
        <w:t xml:space="preserve"> BOM</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6D02D7" w:rsidRPr="00E67F7E" w14:paraId="6F594052" w14:textId="77777777">
        <w:tc>
          <w:tcPr>
            <w:tcW w:w="8008" w:type="dxa"/>
          </w:tcPr>
          <w:p w14:paraId="00704D7C" w14:textId="0A877E95" w:rsidR="006D02D7" w:rsidRPr="00E67F7E" w:rsidRDefault="006D02D7">
            <w:pPr>
              <w:rPr>
                <w:rStyle w:val="Strong"/>
              </w:rPr>
            </w:pPr>
            <w:r w:rsidRPr="00E67F7E">
              <w:rPr>
                <w:rStyle w:val="Strong"/>
              </w:rPr>
              <w:t>MS0</w:t>
            </w:r>
            <w:r>
              <w:rPr>
                <w:rStyle w:val="Strong"/>
              </w:rPr>
              <w:t>6</w:t>
            </w:r>
            <w:r w:rsidRPr="00E67F7E">
              <w:rPr>
                <w:rStyle w:val="Strong"/>
              </w:rPr>
              <w:t>-0</w:t>
            </w:r>
            <w:r w:rsidR="00216A99">
              <w:rPr>
                <w:rStyle w:val="Strong"/>
              </w:rPr>
              <w:t>9</w:t>
            </w:r>
            <w:r w:rsidRPr="00E67F7E">
              <w:rPr>
                <w:rStyle w:val="Strong"/>
              </w:rPr>
              <w:t xml:space="preserve"> Create </w:t>
            </w:r>
            <w:r w:rsidR="00216A99" w:rsidRPr="00216A99">
              <w:rPr>
                <w:rStyle w:val="Strong"/>
              </w:rPr>
              <w:t>Preparation</w:t>
            </w:r>
            <w:r w:rsidRPr="00E67F7E">
              <w:rPr>
                <w:rStyle w:val="Strong"/>
              </w:rPr>
              <w:t xml:space="preserve"> Item’</w:t>
            </w:r>
            <w:r>
              <w:rPr>
                <w:rStyle w:val="Strong"/>
              </w:rPr>
              <w:t>s</w:t>
            </w:r>
            <w:r w:rsidRPr="00E67F7E">
              <w:rPr>
                <w:rStyle w:val="Strong"/>
              </w:rPr>
              <w:t xml:space="preserve"> BOM</w:t>
            </w:r>
          </w:p>
        </w:tc>
      </w:tr>
      <w:tr w:rsidR="006D02D7" w14:paraId="35CADAB4" w14:textId="77777777">
        <w:tc>
          <w:tcPr>
            <w:tcW w:w="8008" w:type="dxa"/>
          </w:tcPr>
          <w:p w14:paraId="4E05856C" w14:textId="77777777" w:rsidR="006D02D7" w:rsidRPr="00E97505" w:rsidRDefault="006D02D7">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6D02D7" w14:paraId="2EDADAB0" w14:textId="77777777">
              <w:trPr>
                <w:jc w:val="center"/>
              </w:trPr>
              <w:tc>
                <w:tcPr>
                  <w:tcW w:w="1169" w:type="dxa"/>
                </w:tcPr>
                <w:p w14:paraId="44DC5A60" w14:textId="77777777" w:rsidR="006D02D7" w:rsidRPr="007A35F7" w:rsidRDefault="006D02D7">
                  <w:pPr>
                    <w:rPr>
                      <w:rFonts w:ascii="Arial" w:hAnsi="Arial" w:cs="Arial"/>
                    </w:rPr>
                  </w:pPr>
                  <w:r w:rsidRPr="007A35F7">
                    <w:rPr>
                      <w:rFonts w:ascii="Arial" w:hAnsi="Arial" w:cs="Arial"/>
                    </w:rPr>
                    <w:t>Version</w:t>
                  </w:r>
                </w:p>
              </w:tc>
              <w:tc>
                <w:tcPr>
                  <w:tcW w:w="1357" w:type="dxa"/>
                </w:tcPr>
                <w:p w14:paraId="5483DC0E" w14:textId="77777777" w:rsidR="006D02D7" w:rsidRPr="007A35F7" w:rsidRDefault="006D02D7">
                  <w:pPr>
                    <w:rPr>
                      <w:rFonts w:ascii="Arial" w:hAnsi="Arial" w:cs="Arial"/>
                    </w:rPr>
                  </w:pPr>
                  <w:r w:rsidRPr="007A35F7">
                    <w:rPr>
                      <w:rFonts w:ascii="Arial" w:hAnsi="Arial" w:cs="Arial"/>
                    </w:rPr>
                    <w:t>Date</w:t>
                  </w:r>
                </w:p>
              </w:tc>
              <w:tc>
                <w:tcPr>
                  <w:tcW w:w="1315" w:type="dxa"/>
                </w:tcPr>
                <w:p w14:paraId="619DF45A" w14:textId="77777777" w:rsidR="006D02D7" w:rsidRPr="007A35F7" w:rsidRDefault="006D02D7">
                  <w:pPr>
                    <w:rPr>
                      <w:rFonts w:ascii="Arial" w:hAnsi="Arial" w:cs="Arial"/>
                    </w:rPr>
                  </w:pPr>
                  <w:r w:rsidRPr="007A35F7">
                    <w:rPr>
                      <w:rFonts w:ascii="Arial" w:hAnsi="Arial" w:cs="Arial"/>
                    </w:rPr>
                    <w:t>Updated By</w:t>
                  </w:r>
                </w:p>
              </w:tc>
              <w:tc>
                <w:tcPr>
                  <w:tcW w:w="3924" w:type="dxa"/>
                </w:tcPr>
                <w:p w14:paraId="03B416C9" w14:textId="77777777" w:rsidR="006D02D7" w:rsidRPr="007A35F7" w:rsidRDefault="006D02D7">
                  <w:pPr>
                    <w:rPr>
                      <w:rFonts w:ascii="Arial" w:hAnsi="Arial" w:cs="Arial"/>
                    </w:rPr>
                  </w:pPr>
                  <w:r w:rsidRPr="007A35F7">
                    <w:rPr>
                      <w:rFonts w:ascii="Arial" w:hAnsi="Arial" w:cs="Arial"/>
                    </w:rPr>
                    <w:t>Description</w:t>
                  </w:r>
                </w:p>
              </w:tc>
            </w:tr>
            <w:tr w:rsidR="006D02D7" w14:paraId="5AB1C9DA" w14:textId="77777777">
              <w:trPr>
                <w:jc w:val="center"/>
              </w:trPr>
              <w:tc>
                <w:tcPr>
                  <w:tcW w:w="1169" w:type="dxa"/>
                </w:tcPr>
                <w:p w14:paraId="1D045839" w14:textId="77777777" w:rsidR="006D02D7" w:rsidRPr="007A35F7" w:rsidRDefault="006D02D7">
                  <w:pPr>
                    <w:rPr>
                      <w:rFonts w:ascii="Arial" w:hAnsi="Arial" w:cs="Arial"/>
                    </w:rPr>
                  </w:pPr>
                  <w:r w:rsidRPr="007A35F7">
                    <w:rPr>
                      <w:rFonts w:ascii="Arial" w:hAnsi="Arial" w:cs="Arial"/>
                    </w:rPr>
                    <w:t>1.0</w:t>
                  </w:r>
                </w:p>
              </w:tc>
              <w:tc>
                <w:tcPr>
                  <w:tcW w:w="1357" w:type="dxa"/>
                </w:tcPr>
                <w:p w14:paraId="4AB944B8" w14:textId="176DB6ED" w:rsidR="006D02D7" w:rsidRPr="007A35F7" w:rsidRDefault="006D02D7">
                  <w:pPr>
                    <w:rPr>
                      <w:rFonts w:ascii="Arial" w:hAnsi="Arial" w:cs="Arial"/>
                    </w:rPr>
                  </w:pPr>
                  <w:r w:rsidRPr="007A35F7">
                    <w:rPr>
                      <w:rFonts w:ascii="Arial" w:hAnsi="Arial" w:cs="Arial"/>
                    </w:rPr>
                    <w:t>2022.</w:t>
                  </w:r>
                  <w:r>
                    <w:rPr>
                      <w:rFonts w:ascii="Arial" w:hAnsi="Arial" w:cs="Arial"/>
                    </w:rPr>
                    <w:t>11</w:t>
                  </w:r>
                  <w:r w:rsidRPr="007A35F7">
                    <w:rPr>
                      <w:rFonts w:ascii="Arial" w:hAnsi="Arial" w:cs="Arial"/>
                    </w:rPr>
                    <w:t>.</w:t>
                  </w:r>
                  <w:r>
                    <w:rPr>
                      <w:rFonts w:ascii="Arial" w:hAnsi="Arial" w:cs="Arial"/>
                    </w:rPr>
                    <w:t>1</w:t>
                  </w:r>
                </w:p>
              </w:tc>
              <w:tc>
                <w:tcPr>
                  <w:tcW w:w="1315" w:type="dxa"/>
                </w:tcPr>
                <w:p w14:paraId="408E21A8" w14:textId="77777777" w:rsidR="006D02D7" w:rsidRPr="007A35F7" w:rsidRDefault="006D02D7">
                  <w:pPr>
                    <w:rPr>
                      <w:rFonts w:ascii="Arial" w:hAnsi="Arial" w:cs="Arial"/>
                    </w:rPr>
                  </w:pPr>
                  <w:r w:rsidRPr="007A35F7">
                    <w:rPr>
                      <w:rFonts w:ascii="Arial" w:hAnsi="Arial" w:cs="Arial"/>
                    </w:rPr>
                    <w:t>Bonnie</w:t>
                  </w:r>
                </w:p>
              </w:tc>
              <w:tc>
                <w:tcPr>
                  <w:tcW w:w="3924" w:type="dxa"/>
                </w:tcPr>
                <w:p w14:paraId="27AE0991" w14:textId="3DCDE8E5" w:rsidR="006D02D7" w:rsidRPr="007A35F7" w:rsidRDefault="006D02D7">
                  <w:pPr>
                    <w:rPr>
                      <w:rFonts w:ascii="Arial" w:hAnsi="Arial" w:cs="Arial"/>
                    </w:rPr>
                  </w:pPr>
                  <w:r w:rsidRPr="007A35F7">
                    <w:rPr>
                      <w:rFonts w:ascii="Arial" w:hAnsi="Arial" w:cs="Arial"/>
                    </w:rPr>
                    <w:t xml:space="preserve">First version, </w:t>
                  </w:r>
                  <w:r w:rsidRPr="006D02D7">
                    <w:rPr>
                      <w:rFonts w:ascii="Arial" w:hAnsi="Arial" w:cs="Arial"/>
                    </w:rPr>
                    <w:t>Preparation Recipe Type</w:t>
                  </w:r>
                </w:p>
              </w:tc>
            </w:tr>
            <w:tr w:rsidR="006D02D7" w14:paraId="2FFAA4C3" w14:textId="77777777">
              <w:trPr>
                <w:jc w:val="center"/>
              </w:trPr>
              <w:tc>
                <w:tcPr>
                  <w:tcW w:w="1169" w:type="dxa"/>
                </w:tcPr>
                <w:p w14:paraId="7199A9A7" w14:textId="77777777" w:rsidR="006D02D7" w:rsidRDefault="006D02D7"/>
              </w:tc>
              <w:tc>
                <w:tcPr>
                  <w:tcW w:w="1357" w:type="dxa"/>
                </w:tcPr>
                <w:p w14:paraId="2F0E565E" w14:textId="77777777" w:rsidR="006D02D7" w:rsidRDefault="006D02D7"/>
              </w:tc>
              <w:tc>
                <w:tcPr>
                  <w:tcW w:w="1315" w:type="dxa"/>
                </w:tcPr>
                <w:p w14:paraId="541420CD" w14:textId="77777777" w:rsidR="006D02D7" w:rsidRDefault="006D02D7"/>
              </w:tc>
              <w:tc>
                <w:tcPr>
                  <w:tcW w:w="3924" w:type="dxa"/>
                </w:tcPr>
                <w:p w14:paraId="233B2B58" w14:textId="77777777" w:rsidR="006D02D7" w:rsidRDefault="006D02D7"/>
              </w:tc>
            </w:tr>
            <w:tr w:rsidR="006D02D7" w14:paraId="628223B1" w14:textId="77777777">
              <w:trPr>
                <w:jc w:val="center"/>
              </w:trPr>
              <w:tc>
                <w:tcPr>
                  <w:tcW w:w="1169" w:type="dxa"/>
                </w:tcPr>
                <w:p w14:paraId="3D8FA5DB" w14:textId="77777777" w:rsidR="006D02D7" w:rsidRDefault="006D02D7"/>
              </w:tc>
              <w:tc>
                <w:tcPr>
                  <w:tcW w:w="1357" w:type="dxa"/>
                </w:tcPr>
                <w:p w14:paraId="4ADA944E" w14:textId="77777777" w:rsidR="006D02D7" w:rsidRDefault="006D02D7"/>
              </w:tc>
              <w:tc>
                <w:tcPr>
                  <w:tcW w:w="1315" w:type="dxa"/>
                </w:tcPr>
                <w:p w14:paraId="3E7854B2" w14:textId="77777777" w:rsidR="006D02D7" w:rsidRDefault="006D02D7"/>
              </w:tc>
              <w:tc>
                <w:tcPr>
                  <w:tcW w:w="3924" w:type="dxa"/>
                </w:tcPr>
                <w:p w14:paraId="2955FAC5" w14:textId="77777777" w:rsidR="006D02D7" w:rsidRDefault="006D02D7"/>
              </w:tc>
            </w:tr>
            <w:tr w:rsidR="006D02D7" w14:paraId="67C23E68" w14:textId="77777777">
              <w:trPr>
                <w:jc w:val="center"/>
              </w:trPr>
              <w:tc>
                <w:tcPr>
                  <w:tcW w:w="1169" w:type="dxa"/>
                </w:tcPr>
                <w:p w14:paraId="35A02C1F" w14:textId="77777777" w:rsidR="006D02D7" w:rsidRDefault="006D02D7"/>
              </w:tc>
              <w:tc>
                <w:tcPr>
                  <w:tcW w:w="1357" w:type="dxa"/>
                </w:tcPr>
                <w:p w14:paraId="5CC96D8A" w14:textId="77777777" w:rsidR="006D02D7" w:rsidRDefault="006D02D7"/>
              </w:tc>
              <w:tc>
                <w:tcPr>
                  <w:tcW w:w="1315" w:type="dxa"/>
                </w:tcPr>
                <w:p w14:paraId="367C1D87" w14:textId="77777777" w:rsidR="006D02D7" w:rsidRDefault="006D02D7"/>
              </w:tc>
              <w:tc>
                <w:tcPr>
                  <w:tcW w:w="3924" w:type="dxa"/>
                </w:tcPr>
                <w:p w14:paraId="52858814" w14:textId="77777777" w:rsidR="006D02D7" w:rsidRPr="00B66734" w:rsidRDefault="006D02D7"/>
              </w:tc>
            </w:tr>
            <w:tr w:rsidR="006D02D7" w14:paraId="00FAA65F" w14:textId="77777777">
              <w:trPr>
                <w:jc w:val="center"/>
              </w:trPr>
              <w:tc>
                <w:tcPr>
                  <w:tcW w:w="1169" w:type="dxa"/>
                </w:tcPr>
                <w:p w14:paraId="21E0FF23" w14:textId="77777777" w:rsidR="006D02D7" w:rsidRDefault="006D02D7"/>
              </w:tc>
              <w:tc>
                <w:tcPr>
                  <w:tcW w:w="1357" w:type="dxa"/>
                </w:tcPr>
                <w:p w14:paraId="4FA8B602" w14:textId="77777777" w:rsidR="006D02D7" w:rsidRDefault="006D02D7"/>
              </w:tc>
              <w:tc>
                <w:tcPr>
                  <w:tcW w:w="1315" w:type="dxa"/>
                </w:tcPr>
                <w:p w14:paraId="165B51D5" w14:textId="77777777" w:rsidR="006D02D7" w:rsidRDefault="006D02D7"/>
              </w:tc>
              <w:tc>
                <w:tcPr>
                  <w:tcW w:w="3924" w:type="dxa"/>
                </w:tcPr>
                <w:p w14:paraId="485F0975" w14:textId="77777777" w:rsidR="006D02D7" w:rsidRDefault="006D02D7"/>
              </w:tc>
            </w:tr>
            <w:tr w:rsidR="006D02D7" w14:paraId="602499E8" w14:textId="77777777">
              <w:trPr>
                <w:jc w:val="center"/>
              </w:trPr>
              <w:tc>
                <w:tcPr>
                  <w:tcW w:w="1169" w:type="dxa"/>
                </w:tcPr>
                <w:p w14:paraId="2ACD4E53" w14:textId="77777777" w:rsidR="006D02D7" w:rsidRDefault="006D02D7"/>
              </w:tc>
              <w:tc>
                <w:tcPr>
                  <w:tcW w:w="1357" w:type="dxa"/>
                </w:tcPr>
                <w:p w14:paraId="21428864" w14:textId="77777777" w:rsidR="006D02D7" w:rsidRDefault="006D02D7"/>
              </w:tc>
              <w:tc>
                <w:tcPr>
                  <w:tcW w:w="1315" w:type="dxa"/>
                </w:tcPr>
                <w:p w14:paraId="10773930" w14:textId="77777777" w:rsidR="006D02D7" w:rsidRDefault="006D02D7"/>
              </w:tc>
              <w:tc>
                <w:tcPr>
                  <w:tcW w:w="3924" w:type="dxa"/>
                </w:tcPr>
                <w:p w14:paraId="48D9A1E5" w14:textId="77777777" w:rsidR="006D02D7" w:rsidRPr="005C49CE" w:rsidRDefault="006D02D7"/>
              </w:tc>
            </w:tr>
          </w:tbl>
          <w:p w14:paraId="773134FE" w14:textId="77777777" w:rsidR="006D02D7" w:rsidRDefault="006D02D7"/>
        </w:tc>
      </w:tr>
      <w:tr w:rsidR="006D02D7" w:rsidRPr="00452515" w14:paraId="03172826" w14:textId="77777777">
        <w:tc>
          <w:tcPr>
            <w:tcW w:w="8008" w:type="dxa"/>
          </w:tcPr>
          <w:p w14:paraId="4234EA8E" w14:textId="77777777" w:rsidR="006D02D7" w:rsidRPr="00452515" w:rsidRDefault="006D02D7">
            <w:r w:rsidRPr="00E97505">
              <w:rPr>
                <w:rStyle w:val="Strong"/>
              </w:rPr>
              <w:t>Stakeholder:</w:t>
            </w:r>
            <w:r w:rsidRPr="00452515">
              <w:t xml:space="preserve"> </w:t>
            </w:r>
            <w:r>
              <w:t>User with privilege</w:t>
            </w:r>
          </w:p>
        </w:tc>
      </w:tr>
      <w:tr w:rsidR="006D02D7" w:rsidRPr="00DD3CB0" w14:paraId="17ECE882" w14:textId="77777777">
        <w:tc>
          <w:tcPr>
            <w:tcW w:w="8008" w:type="dxa"/>
          </w:tcPr>
          <w:p w14:paraId="2A6BF620" w14:textId="77777777" w:rsidR="006D02D7" w:rsidRPr="00E97505" w:rsidRDefault="006D02D7">
            <w:pPr>
              <w:rPr>
                <w:rStyle w:val="Strong"/>
              </w:rPr>
            </w:pPr>
            <w:r w:rsidRPr="00E97505">
              <w:rPr>
                <w:rStyle w:val="Strong"/>
              </w:rPr>
              <w:t xml:space="preserve">Pre-Condition: </w:t>
            </w:r>
          </w:p>
          <w:p w14:paraId="0ACDE593" w14:textId="77777777" w:rsidR="006D02D7" w:rsidRPr="00DD3CB0" w:rsidRDefault="006D02D7">
            <w:pPr>
              <w:rPr>
                <w:rFonts w:ascii="Arial" w:hAnsi="Arial" w:cs="Arial"/>
                <w:sz w:val="20"/>
                <w:szCs w:val="20"/>
              </w:rPr>
            </w:pPr>
            <w:r>
              <w:t>The user goes to the page</w:t>
            </w:r>
            <w:r w:rsidRPr="00DD3CB0">
              <w:rPr>
                <w:rFonts w:ascii="Arial" w:hAnsi="Arial" w:cs="Arial"/>
                <w:sz w:val="20"/>
                <w:szCs w:val="20"/>
              </w:rPr>
              <w:t xml:space="preserve"> </w:t>
            </w:r>
          </w:p>
        </w:tc>
      </w:tr>
      <w:tr w:rsidR="006D02D7" w:rsidRPr="00C11AA9" w14:paraId="1E765A79" w14:textId="77777777">
        <w:tc>
          <w:tcPr>
            <w:tcW w:w="8008" w:type="dxa"/>
          </w:tcPr>
          <w:p w14:paraId="76A08E3A" w14:textId="77777777" w:rsidR="006D02D7" w:rsidRPr="00E97505" w:rsidRDefault="006D02D7">
            <w:pPr>
              <w:rPr>
                <w:rStyle w:val="Strong"/>
              </w:rPr>
            </w:pPr>
            <w:r w:rsidRPr="00E97505">
              <w:rPr>
                <w:rStyle w:val="Strong"/>
                <w:rFonts w:hint="eastAsia"/>
              </w:rPr>
              <w:t>Main Scenario:</w:t>
            </w:r>
          </w:p>
          <w:p w14:paraId="481E85DF" w14:textId="1D834B82" w:rsidR="006D02D7" w:rsidRPr="00903B71" w:rsidRDefault="006D02D7" w:rsidP="006D02D7">
            <w:pPr>
              <w:pStyle w:val="ListParagraph"/>
              <w:numPr>
                <w:ilvl w:val="0"/>
                <w:numId w:val="1564"/>
              </w:numPr>
            </w:pPr>
            <w:r>
              <w:rPr>
                <w:lang w:eastAsia="en-US"/>
              </w:rPr>
              <w:t xml:space="preserve">The following parts: Item information, BOM header are </w:t>
            </w:r>
            <w:proofErr w:type="gramStart"/>
            <w:r>
              <w:rPr>
                <w:lang w:eastAsia="en-US"/>
              </w:rPr>
              <w:t>similar to</w:t>
            </w:r>
            <w:proofErr w:type="gramEnd"/>
            <w:r>
              <w:t xml:space="preserve"> </w:t>
            </w:r>
            <w:r w:rsidRPr="002C4A18">
              <w:rPr>
                <w:lang w:eastAsia="en-US"/>
              </w:rPr>
              <w:t>5.4 MS05-04 BOM Card</w:t>
            </w:r>
            <w:r>
              <w:rPr>
                <w:lang w:eastAsia="en-US"/>
              </w:rPr>
              <w:t>’.</w:t>
            </w:r>
          </w:p>
          <w:p w14:paraId="56028CC9" w14:textId="77777777" w:rsidR="006D02D7" w:rsidRDefault="006D02D7">
            <w:pPr>
              <w:pStyle w:val="NoSpacing"/>
              <w:ind w:left="0"/>
            </w:pPr>
            <w:r>
              <w:rPr>
                <w:noProof/>
              </w:rPr>
              <w:lastRenderedPageBreak/>
              <w:drawing>
                <wp:inline distT="0" distB="0" distL="0" distR="0" wp14:anchorId="0DF75FA8" wp14:editId="661D715E">
                  <wp:extent cx="4731028" cy="1229178"/>
                  <wp:effectExtent l="0" t="0" r="0" b="9525"/>
                  <wp:docPr id="2011944682" name="图片 2011944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pic:nvPicPr>
                        <pic:blipFill>
                          <a:blip r:embed="rId62">
                            <a:extLst>
                              <a:ext uri="{28A0092B-C50C-407E-A947-70E740481C1C}">
                                <a14:useLocalDpi xmlns:a14="http://schemas.microsoft.com/office/drawing/2010/main" val="0"/>
                              </a:ext>
                            </a:extLst>
                          </a:blip>
                          <a:stretch>
                            <a:fillRect/>
                          </a:stretch>
                        </pic:blipFill>
                        <pic:spPr>
                          <a:xfrm>
                            <a:off x="0" y="0"/>
                            <a:ext cx="4731028" cy="1229178"/>
                          </a:xfrm>
                          <a:prstGeom prst="rect">
                            <a:avLst/>
                          </a:prstGeom>
                        </pic:spPr>
                      </pic:pic>
                    </a:graphicData>
                  </a:graphic>
                </wp:inline>
              </w:drawing>
            </w:r>
          </w:p>
          <w:p w14:paraId="3ADFCD84" w14:textId="77777777" w:rsidR="006D02D7" w:rsidRDefault="006D02D7" w:rsidP="006D02D7">
            <w:pPr>
              <w:pStyle w:val="ListParagraph"/>
              <w:numPr>
                <w:ilvl w:val="0"/>
                <w:numId w:val="1564"/>
              </w:numPr>
            </w:pPr>
            <w:r>
              <w:t xml:space="preserve">For BOM lines, show only one BOM line by default. </w:t>
            </w:r>
          </w:p>
          <w:p w14:paraId="1A5ACBED" w14:textId="306ED555" w:rsidR="00216A99" w:rsidRDefault="00164416" w:rsidP="00216A99">
            <w:pPr>
              <w:pStyle w:val="NoSpacing"/>
              <w:numPr>
                <w:ilvl w:val="0"/>
                <w:numId w:val="1565"/>
              </w:numPr>
            </w:pPr>
            <w:r>
              <w:t xml:space="preserve">Display </w:t>
            </w:r>
            <w:r w:rsidR="006D02D7">
              <w:t>the ingredient item which is included in component card of preparation item</w:t>
            </w:r>
            <w:r>
              <w:t xml:space="preserve"> by default</w:t>
            </w:r>
            <w:r w:rsidR="006D02D7">
              <w:t xml:space="preserve">. </w:t>
            </w:r>
            <w:proofErr w:type="gramStart"/>
            <w:r w:rsidR="00877825">
              <w:t>User</w:t>
            </w:r>
            <w:proofErr w:type="gramEnd"/>
            <w:r w:rsidR="00877825">
              <w:t xml:space="preserve"> can select other items.</w:t>
            </w:r>
            <w:r w:rsidR="006D02D7">
              <w:t xml:space="preserve"> </w:t>
            </w:r>
          </w:p>
          <w:p w14:paraId="055FA52E" w14:textId="7CF23563" w:rsidR="006D02D7" w:rsidRDefault="006D02D7" w:rsidP="00216A99">
            <w:pPr>
              <w:pStyle w:val="NoSpacing"/>
              <w:numPr>
                <w:ilvl w:val="0"/>
                <w:numId w:val="1565"/>
              </w:numPr>
            </w:pPr>
            <w:r>
              <w:t xml:space="preserve">Qty: </w:t>
            </w:r>
            <w:proofErr w:type="gramStart"/>
            <w:r w:rsidR="00877825">
              <w:t>similar to</w:t>
            </w:r>
            <w:proofErr w:type="gramEnd"/>
            <w:r w:rsidR="00877825">
              <w:t xml:space="preserve"> commissary item’s BOM</w:t>
            </w:r>
            <w:r>
              <w:t xml:space="preserve">, editable to let user input. Unit: the selected component item’s “unit used in BOM”. The unit isn’t editable. </w:t>
            </w:r>
          </w:p>
          <w:p w14:paraId="601B9D81" w14:textId="7CB777F7" w:rsidR="00216A99" w:rsidRPr="00C11AA9" w:rsidRDefault="002F3C67" w:rsidP="00216A99">
            <w:pPr>
              <w:pStyle w:val="NoSpacing"/>
              <w:numPr>
                <w:ilvl w:val="0"/>
                <w:numId w:val="1565"/>
              </w:numPr>
            </w:pPr>
            <w:ins w:id="461" w:author="Bonnie Yang" w:date="2023-02-03T21:48:00Z">
              <w:r>
                <w:rPr>
                  <w:rFonts w:hint="eastAsia"/>
                </w:rPr>
                <w:t>T</w:t>
              </w:r>
              <w:r>
                <w:t xml:space="preserve">he </w:t>
              </w:r>
              <w:proofErr w:type="gramStart"/>
              <w:r>
                <w:t>recommend</w:t>
              </w:r>
              <w:proofErr w:type="gramEnd"/>
              <w:r>
                <w:t xml:space="preserve"> </w:t>
              </w:r>
            </w:ins>
            <w:ins w:id="462" w:author="Bonnie Yang" w:date="2023-02-03T21:49:00Z">
              <w:r>
                <w:t xml:space="preserve">version of </w:t>
              </w:r>
            </w:ins>
            <w:ins w:id="463" w:author="Bonnie Yang" w:date="2023-02-03T21:48:00Z">
              <w:r>
                <w:t>BOM line item is</w:t>
              </w:r>
            </w:ins>
            <w:ins w:id="464" w:author="Bonnie Yang" w:date="2023-02-03T21:49:00Z">
              <w:r>
                <w:t xml:space="preserve"> the same as the version in component card. </w:t>
              </w:r>
            </w:ins>
          </w:p>
        </w:tc>
      </w:tr>
      <w:tr w:rsidR="006D02D7" w:rsidRPr="00452515" w14:paraId="1DAE5034" w14:textId="77777777">
        <w:tc>
          <w:tcPr>
            <w:tcW w:w="8008" w:type="dxa"/>
          </w:tcPr>
          <w:p w14:paraId="3D798A0E" w14:textId="77777777" w:rsidR="006D02D7" w:rsidRDefault="006D02D7">
            <w:r w:rsidRPr="00452515">
              <w:lastRenderedPageBreak/>
              <w:t>Extend Scenario:</w:t>
            </w:r>
          </w:p>
          <w:p w14:paraId="7AB21A77" w14:textId="77777777" w:rsidR="006D02D7" w:rsidRPr="00452515" w:rsidRDefault="006D02D7"/>
        </w:tc>
      </w:tr>
      <w:tr w:rsidR="006D02D7" w:rsidRPr="00452515" w14:paraId="28C1007E" w14:textId="77777777">
        <w:tc>
          <w:tcPr>
            <w:tcW w:w="8008" w:type="dxa"/>
          </w:tcPr>
          <w:p w14:paraId="43478FDD" w14:textId="77777777" w:rsidR="006D02D7" w:rsidRDefault="006D02D7">
            <w:r w:rsidRPr="00452515">
              <w:t>Exception Scenario:</w:t>
            </w:r>
          </w:p>
          <w:p w14:paraId="2B66FB3C" w14:textId="77777777" w:rsidR="006D02D7" w:rsidRPr="00452515" w:rsidRDefault="006D02D7"/>
        </w:tc>
      </w:tr>
      <w:tr w:rsidR="006D02D7" w:rsidRPr="00452515" w14:paraId="27582ED2" w14:textId="77777777">
        <w:tc>
          <w:tcPr>
            <w:tcW w:w="8008" w:type="dxa"/>
          </w:tcPr>
          <w:p w14:paraId="0F3CB77F" w14:textId="77777777" w:rsidR="006D02D7" w:rsidRPr="00452515" w:rsidRDefault="006D02D7">
            <w:r w:rsidRPr="00452515">
              <w:t>Notes:</w:t>
            </w:r>
          </w:p>
        </w:tc>
      </w:tr>
      <w:tr w:rsidR="006D02D7" w:rsidRPr="00452515" w14:paraId="5DF15283" w14:textId="77777777">
        <w:tc>
          <w:tcPr>
            <w:tcW w:w="8008" w:type="dxa"/>
          </w:tcPr>
          <w:p w14:paraId="7D090427" w14:textId="77777777" w:rsidR="006D02D7" w:rsidRPr="00452515" w:rsidRDefault="006D02D7">
            <w:r w:rsidRPr="00452515">
              <w:t>Q/A:</w:t>
            </w:r>
          </w:p>
        </w:tc>
      </w:tr>
    </w:tbl>
    <w:p w14:paraId="4B458603" w14:textId="77777777" w:rsidR="006D02D7" w:rsidRPr="006D02D7" w:rsidRDefault="006D02D7" w:rsidP="006D02D7"/>
    <w:p w14:paraId="5EA4483E" w14:textId="48D3186C" w:rsidR="00E67F7E" w:rsidDel="00984049" w:rsidRDefault="00E67F7E">
      <w:pPr>
        <w:pStyle w:val="Heading2"/>
        <w:numPr>
          <w:ilvl w:val="1"/>
          <w:numId w:val="410"/>
        </w:numPr>
        <w:rPr>
          <w:del w:id="465" w:author="Bonnie Yang" w:date="2023-02-03T21:06:00Z"/>
        </w:rPr>
      </w:pPr>
    </w:p>
    <w:p w14:paraId="680800DE" w14:textId="655CB801" w:rsidR="00E67F7E" w:rsidDel="00984049" w:rsidRDefault="00E67F7E" w:rsidP="00E67F7E">
      <w:pPr>
        <w:rPr>
          <w:del w:id="466" w:author="Bonnie Yang" w:date="2023-02-03T21:06:00Z"/>
        </w:rPr>
      </w:pPr>
    </w:p>
    <w:p w14:paraId="686A5FC7" w14:textId="310BF739" w:rsidR="00E67F7E" w:rsidRPr="002854BF" w:rsidDel="00984049" w:rsidRDefault="00E67F7E" w:rsidP="00B03141">
      <w:pPr>
        <w:rPr>
          <w:del w:id="467" w:author="Bonnie Yang" w:date="2023-02-03T21:06:00Z"/>
        </w:rPr>
      </w:pPr>
    </w:p>
    <w:p w14:paraId="2FD17706" w14:textId="6845718E" w:rsidR="00BC50A4" w:rsidRDefault="00BC50A4" w:rsidP="00BC50A4">
      <w:pPr>
        <w:pStyle w:val="Heading1"/>
        <w:spacing w:line="276" w:lineRule="auto"/>
        <w:rPr>
          <w:del w:id="468" w:author="Daisy Lan" w:date="2023-07-19T19:16:00Z"/>
        </w:rPr>
      </w:pPr>
      <w:del w:id="469" w:author="Daisy Lan" w:date="2023-07-19T19:16:00Z">
        <w:r>
          <w:rPr>
            <w:rFonts w:hint="eastAsia"/>
          </w:rPr>
          <w:delText>L</w:delText>
        </w:r>
        <w:r>
          <w:delText>ine Build</w:delText>
        </w:r>
      </w:del>
    </w:p>
    <w:p w14:paraId="149C56DE" w14:textId="0CD33F40" w:rsidR="00BC50A4" w:rsidRPr="0048744A" w:rsidRDefault="00BC50A4" w:rsidP="00BC50A4">
      <w:pPr>
        <w:pStyle w:val="Heading2"/>
        <w:numPr>
          <w:ilvl w:val="1"/>
          <w:numId w:val="336"/>
        </w:numPr>
        <w:rPr>
          <w:del w:id="470" w:author="Daisy Lan" w:date="2023-07-19T19:16:00Z"/>
          <w:rFonts w:ascii="Arial" w:hAnsi="Arial" w:cs="Arial"/>
        </w:rPr>
      </w:pPr>
      <w:del w:id="471" w:author="Daisy Lan" w:date="2023-07-19T19:16:00Z">
        <w:r w:rsidRPr="0012444E">
          <w:rPr>
            <w:rFonts w:ascii="Arial" w:hAnsi="Arial" w:cs="Arial"/>
          </w:rPr>
          <w:delText>MS0</w:delText>
        </w:r>
        <w:r>
          <w:rPr>
            <w:rFonts w:ascii="Arial" w:hAnsi="Arial" w:cs="Arial"/>
          </w:rPr>
          <w:delText>7</w:delText>
        </w:r>
        <w:r w:rsidRPr="0012444E">
          <w:rPr>
            <w:rFonts w:ascii="Arial" w:hAnsi="Arial" w:cs="Arial"/>
          </w:rPr>
          <w:delText>-0</w:delText>
        </w:r>
        <w:r>
          <w:rPr>
            <w:rFonts w:ascii="Arial" w:hAnsi="Arial" w:cs="Arial"/>
          </w:rPr>
          <w:delText>1 Line Build</w:delText>
        </w:r>
        <w:r w:rsidR="00655F06">
          <w:rPr>
            <w:rFonts w:ascii="Arial" w:hAnsi="Arial" w:cs="Arial"/>
          </w:rPr>
          <w:delText xml:space="preserve"> P</w:delText>
        </w:r>
        <w:r w:rsidR="00655F06">
          <w:rPr>
            <w:rFonts w:ascii="Arial" w:hAnsi="Arial" w:cs="Arial" w:hint="eastAsia"/>
          </w:rPr>
          <w:delText>age</w:delText>
        </w:r>
      </w:del>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28"/>
      </w:tblGrid>
      <w:tr w:rsidR="00655F06" w:rsidRPr="00452515" w14:paraId="69E30118" w14:textId="77777777" w:rsidTr="00171353">
        <w:trPr>
          <w:del w:id="472" w:author="Daisy Lan" w:date="2023-07-19T19:16:00Z"/>
        </w:trPr>
        <w:tc>
          <w:tcPr>
            <w:tcW w:w="8008" w:type="dxa"/>
          </w:tcPr>
          <w:p w14:paraId="35DFE863" w14:textId="0FD7C8CF" w:rsidR="00655F06" w:rsidRPr="00F35E86" w:rsidRDefault="00655F06">
            <w:pPr>
              <w:rPr>
                <w:del w:id="473" w:author="Daisy Lan" w:date="2023-07-19T19:16:00Z"/>
                <w:rStyle w:val="Strong"/>
              </w:rPr>
            </w:pPr>
            <w:del w:id="474" w:author="Daisy Lan" w:date="2023-07-19T19:16:00Z">
              <w:r w:rsidRPr="00655F06">
                <w:rPr>
                  <w:rStyle w:val="Strong"/>
                </w:rPr>
                <w:delText>MS07-01</w:delText>
              </w:r>
              <w:r w:rsidRPr="00F35E86">
                <w:rPr>
                  <w:rStyle w:val="Strong"/>
                </w:rPr>
                <w:delText xml:space="preserve"> </w:delText>
              </w:r>
              <w:r>
                <w:rPr>
                  <w:rStyle w:val="Strong"/>
                </w:rPr>
                <w:delText>L</w:delText>
              </w:r>
              <w:r w:rsidRPr="00F35E86">
                <w:rPr>
                  <w:rStyle w:val="Strong"/>
                </w:rPr>
                <w:delText xml:space="preserve">ine build </w:delText>
              </w:r>
              <w:r>
                <w:rPr>
                  <w:rStyle w:val="Strong"/>
                </w:rPr>
                <w:delText>page</w:delText>
              </w:r>
              <w:r w:rsidRPr="00F35E86">
                <w:rPr>
                  <w:rStyle w:val="Strong"/>
                </w:rPr>
                <w:delText xml:space="preserve"> </w:delText>
              </w:r>
            </w:del>
          </w:p>
        </w:tc>
      </w:tr>
      <w:tr w:rsidR="00655F06" w:rsidRPr="00452515" w14:paraId="1835C286" w14:textId="77777777" w:rsidTr="00171353">
        <w:trPr>
          <w:del w:id="475" w:author="Daisy Lan" w:date="2023-07-19T19:16:00Z"/>
        </w:trPr>
        <w:tc>
          <w:tcPr>
            <w:tcW w:w="8008" w:type="dxa"/>
          </w:tcPr>
          <w:p w14:paraId="44ADDB79" w14:textId="096927E9" w:rsidR="00655F06" w:rsidRPr="00F35E86" w:rsidRDefault="00655F06">
            <w:pPr>
              <w:rPr>
                <w:del w:id="476" w:author="Daisy Lan" w:date="2023-07-19T19:16:00Z"/>
                <w:rStyle w:val="Strong"/>
              </w:rPr>
            </w:pPr>
            <w:del w:id="477" w:author="Daisy Lan" w:date="2023-07-19T19:16:00Z">
              <w:r w:rsidRPr="00F35E86">
                <w:rPr>
                  <w:rStyle w:val="Strong"/>
                </w:rPr>
                <w:delText>Version history</w:delText>
              </w:r>
            </w:del>
          </w:p>
          <w:tbl>
            <w:tblPr>
              <w:tblStyle w:val="TableGrid"/>
              <w:tblW w:w="0" w:type="auto"/>
              <w:tblLook w:val="04A0" w:firstRow="1" w:lastRow="0" w:firstColumn="1" w:lastColumn="0" w:noHBand="0" w:noVBand="1"/>
            </w:tblPr>
            <w:tblGrid>
              <w:gridCol w:w="1146"/>
              <w:gridCol w:w="1356"/>
              <w:gridCol w:w="1348"/>
              <w:gridCol w:w="4076"/>
            </w:tblGrid>
            <w:tr w:rsidR="00655F06" w14:paraId="7067AE83" w14:textId="77777777" w:rsidTr="00171353">
              <w:trPr>
                <w:del w:id="478" w:author="Daisy Lan" w:date="2023-07-19T19:16:00Z"/>
              </w:trPr>
              <w:tc>
                <w:tcPr>
                  <w:tcW w:w="1146" w:type="dxa"/>
                </w:tcPr>
                <w:p w14:paraId="5CC97E0F" w14:textId="2AFE7E01" w:rsidR="00655F06" w:rsidRDefault="00655F06">
                  <w:pPr>
                    <w:rPr>
                      <w:del w:id="479" w:author="Daisy Lan" w:date="2023-07-19T19:16:00Z"/>
                    </w:rPr>
                  </w:pPr>
                  <w:del w:id="480" w:author="Daisy Lan" w:date="2023-07-19T19:16:00Z">
                    <w:r>
                      <w:delText>Version</w:delText>
                    </w:r>
                  </w:del>
                </w:p>
              </w:tc>
              <w:tc>
                <w:tcPr>
                  <w:tcW w:w="1356" w:type="dxa"/>
                </w:tcPr>
                <w:p w14:paraId="38F5DBC4" w14:textId="01F55DF7" w:rsidR="00655F06" w:rsidRDefault="00655F06">
                  <w:pPr>
                    <w:rPr>
                      <w:del w:id="481" w:author="Daisy Lan" w:date="2023-07-19T19:16:00Z"/>
                    </w:rPr>
                  </w:pPr>
                  <w:del w:id="482" w:author="Daisy Lan" w:date="2023-07-19T19:16:00Z">
                    <w:r>
                      <w:delText>Date</w:delText>
                    </w:r>
                  </w:del>
                </w:p>
              </w:tc>
              <w:tc>
                <w:tcPr>
                  <w:tcW w:w="1348" w:type="dxa"/>
                </w:tcPr>
                <w:p w14:paraId="4AFCD1A2" w14:textId="67924DF4" w:rsidR="00655F06" w:rsidRDefault="00655F06">
                  <w:pPr>
                    <w:rPr>
                      <w:del w:id="483" w:author="Daisy Lan" w:date="2023-07-19T19:16:00Z"/>
                    </w:rPr>
                  </w:pPr>
                  <w:del w:id="484" w:author="Daisy Lan" w:date="2023-07-19T19:16:00Z">
                    <w:r>
                      <w:rPr>
                        <w:rFonts w:hint="eastAsia"/>
                      </w:rPr>
                      <w:delText>U</w:delText>
                    </w:r>
                    <w:r>
                      <w:delText>pdated By</w:delText>
                    </w:r>
                  </w:del>
                </w:p>
              </w:tc>
              <w:tc>
                <w:tcPr>
                  <w:tcW w:w="4076" w:type="dxa"/>
                </w:tcPr>
                <w:p w14:paraId="60030F1D" w14:textId="28D89CBD" w:rsidR="00655F06" w:rsidRDefault="00655F06">
                  <w:pPr>
                    <w:rPr>
                      <w:del w:id="485" w:author="Daisy Lan" w:date="2023-07-19T19:16:00Z"/>
                    </w:rPr>
                  </w:pPr>
                  <w:del w:id="486" w:author="Daisy Lan" w:date="2023-07-19T19:16:00Z">
                    <w:r>
                      <w:rPr>
                        <w:rFonts w:hint="eastAsia"/>
                      </w:rPr>
                      <w:delText>D</w:delText>
                    </w:r>
                    <w:r>
                      <w:delText>escription</w:delText>
                    </w:r>
                  </w:del>
                </w:p>
              </w:tc>
            </w:tr>
            <w:tr w:rsidR="00655F06" w14:paraId="52C43135" w14:textId="77777777" w:rsidTr="00171353">
              <w:trPr>
                <w:del w:id="487" w:author="Daisy Lan" w:date="2023-07-19T19:16:00Z"/>
              </w:trPr>
              <w:tc>
                <w:tcPr>
                  <w:tcW w:w="1146" w:type="dxa"/>
                </w:tcPr>
                <w:p w14:paraId="549ED5C5" w14:textId="79DC9A8A" w:rsidR="00655F06" w:rsidRDefault="00655F06" w:rsidP="00655F06">
                  <w:pPr>
                    <w:rPr>
                      <w:del w:id="488" w:author="Daisy Lan" w:date="2023-07-19T19:16:00Z"/>
                    </w:rPr>
                  </w:pPr>
                  <w:del w:id="489" w:author="Daisy Lan" w:date="2023-07-19T19:16:00Z">
                    <w:r>
                      <w:rPr>
                        <w:rFonts w:hint="eastAsia"/>
                      </w:rPr>
                      <w:delText>1</w:delText>
                    </w:r>
                    <w:r>
                      <w:delText>.0</w:delText>
                    </w:r>
                  </w:del>
                </w:p>
              </w:tc>
              <w:tc>
                <w:tcPr>
                  <w:tcW w:w="1356" w:type="dxa"/>
                </w:tcPr>
                <w:p w14:paraId="6C7BBBE8" w14:textId="2FD023AF" w:rsidR="00655F06" w:rsidRDefault="00655F06" w:rsidP="00655F06">
                  <w:pPr>
                    <w:rPr>
                      <w:del w:id="490" w:author="Daisy Lan" w:date="2023-07-19T19:16:00Z"/>
                    </w:rPr>
                  </w:pPr>
                  <w:del w:id="491" w:author="Daisy Lan" w:date="2023-07-19T19:16:00Z">
                    <w:r>
                      <w:rPr>
                        <w:rFonts w:hint="eastAsia"/>
                      </w:rPr>
                      <w:delText>2</w:delText>
                    </w:r>
                    <w:r>
                      <w:delText>020.3.31</w:delText>
                    </w:r>
                  </w:del>
                </w:p>
              </w:tc>
              <w:tc>
                <w:tcPr>
                  <w:tcW w:w="1348" w:type="dxa"/>
                </w:tcPr>
                <w:p w14:paraId="61E4AF36" w14:textId="3B6232D1" w:rsidR="00655F06" w:rsidRDefault="00655F06" w:rsidP="00655F06">
                  <w:pPr>
                    <w:rPr>
                      <w:del w:id="492" w:author="Daisy Lan" w:date="2023-07-19T19:16:00Z"/>
                    </w:rPr>
                  </w:pPr>
                  <w:del w:id="493" w:author="Daisy Lan" w:date="2023-07-19T19:16:00Z">
                    <w:r>
                      <w:rPr>
                        <w:rFonts w:hint="eastAsia"/>
                      </w:rPr>
                      <w:delText>L</w:delText>
                    </w:r>
                    <w:r>
                      <w:delText>isa</w:delText>
                    </w:r>
                  </w:del>
                </w:p>
              </w:tc>
              <w:tc>
                <w:tcPr>
                  <w:tcW w:w="4076" w:type="dxa"/>
                </w:tcPr>
                <w:p w14:paraId="1D22953E" w14:textId="0E74944F" w:rsidR="00655F06" w:rsidRDefault="00655F06" w:rsidP="00655F06">
                  <w:pPr>
                    <w:rPr>
                      <w:del w:id="494" w:author="Daisy Lan" w:date="2023-07-19T19:16:00Z"/>
                    </w:rPr>
                  </w:pPr>
                  <w:del w:id="495" w:author="Daisy Lan" w:date="2023-07-19T19:16:00Z">
                    <w:r>
                      <w:rPr>
                        <w:rFonts w:hint="eastAsia"/>
                      </w:rPr>
                      <w:delText>F</w:delText>
                    </w:r>
                    <w:r>
                      <w:delText>irst Version</w:delText>
                    </w:r>
                  </w:del>
                </w:p>
              </w:tc>
            </w:tr>
            <w:tr w:rsidR="00171353" w14:paraId="4EC22A45" w14:textId="77777777" w:rsidTr="00171353">
              <w:trPr>
                <w:del w:id="496" w:author="Daisy Lan" w:date="2023-07-19T19:16:00Z"/>
              </w:trPr>
              <w:tc>
                <w:tcPr>
                  <w:tcW w:w="1146" w:type="dxa"/>
                </w:tcPr>
                <w:p w14:paraId="4BA0953F" w14:textId="5E3AD3EB" w:rsidR="00171353" w:rsidRDefault="00171353" w:rsidP="00171353">
                  <w:pPr>
                    <w:rPr>
                      <w:del w:id="497" w:author="Daisy Lan" w:date="2023-07-19T19:16:00Z"/>
                    </w:rPr>
                  </w:pPr>
                  <w:del w:id="498" w:author="Daisy Lan" w:date="2023-07-19T19:16:00Z">
                    <w:r>
                      <w:rPr>
                        <w:rFonts w:hint="eastAsia"/>
                      </w:rPr>
                      <w:delText>1</w:delText>
                    </w:r>
                    <w:r>
                      <w:delText>.1</w:delText>
                    </w:r>
                  </w:del>
                </w:p>
              </w:tc>
              <w:tc>
                <w:tcPr>
                  <w:tcW w:w="1356" w:type="dxa"/>
                </w:tcPr>
                <w:p w14:paraId="6A8A674D" w14:textId="27EFAA5B" w:rsidR="00171353" w:rsidRDefault="00171353" w:rsidP="00171353">
                  <w:pPr>
                    <w:rPr>
                      <w:del w:id="499" w:author="Daisy Lan" w:date="2023-07-19T19:16:00Z"/>
                    </w:rPr>
                  </w:pPr>
                  <w:del w:id="500" w:author="Daisy Lan" w:date="2023-07-19T19:16:00Z">
                    <w:r>
                      <w:rPr>
                        <w:rFonts w:hint="eastAsia"/>
                      </w:rPr>
                      <w:delText>2</w:delText>
                    </w:r>
                    <w:r>
                      <w:delText>022.11.29</w:delText>
                    </w:r>
                  </w:del>
                </w:p>
              </w:tc>
              <w:tc>
                <w:tcPr>
                  <w:tcW w:w="1348" w:type="dxa"/>
                </w:tcPr>
                <w:p w14:paraId="5AA9F7DF" w14:textId="72E8BD91" w:rsidR="00171353" w:rsidRDefault="00171353" w:rsidP="00171353">
                  <w:pPr>
                    <w:rPr>
                      <w:del w:id="501" w:author="Daisy Lan" w:date="2023-07-19T19:16:00Z"/>
                    </w:rPr>
                  </w:pPr>
                  <w:del w:id="502" w:author="Daisy Lan" w:date="2023-07-19T19:16:00Z">
                    <w:r>
                      <w:delText>B</w:delText>
                    </w:r>
                    <w:r>
                      <w:rPr>
                        <w:rFonts w:hint="eastAsia"/>
                      </w:rPr>
                      <w:delText>onnie</w:delText>
                    </w:r>
                  </w:del>
                </w:p>
              </w:tc>
              <w:tc>
                <w:tcPr>
                  <w:tcW w:w="4076" w:type="dxa"/>
                </w:tcPr>
                <w:p w14:paraId="45970C5D" w14:textId="23FC62DD" w:rsidR="00171353" w:rsidRDefault="00171353" w:rsidP="00171353">
                  <w:pPr>
                    <w:rPr>
                      <w:del w:id="503" w:author="Daisy Lan" w:date="2023-07-19T19:16:00Z"/>
                    </w:rPr>
                  </w:pPr>
                  <w:del w:id="504" w:author="Daisy Lan" w:date="2023-07-19T19:16:00Z">
                    <w:r w:rsidRPr="00171353">
                      <w:delText>Turn the Status of Line Build into 'Pending Update' as User Creates/Edits BOM of the Item Version</w:delText>
                    </w:r>
                  </w:del>
                </w:p>
              </w:tc>
            </w:tr>
            <w:tr w:rsidR="00885D27" w14:paraId="163E7E55" w14:textId="77777777" w:rsidTr="00171353">
              <w:trPr>
                <w:del w:id="505" w:author="Daisy Lan" w:date="2023-07-19T19:16:00Z"/>
              </w:trPr>
              <w:tc>
                <w:tcPr>
                  <w:tcW w:w="1146" w:type="dxa"/>
                </w:tcPr>
                <w:p w14:paraId="09DC74C8" w14:textId="55F62CEF" w:rsidR="00885D27" w:rsidRDefault="00885D27" w:rsidP="00885D27">
                  <w:pPr>
                    <w:rPr>
                      <w:del w:id="506" w:author="Daisy Lan" w:date="2023-07-19T19:16:00Z"/>
                    </w:rPr>
                  </w:pPr>
                  <w:del w:id="507" w:author="Daisy Lan" w:date="2023-07-19T19:16:00Z">
                    <w:r>
                      <w:rPr>
                        <w:rFonts w:hint="eastAsia"/>
                      </w:rPr>
                      <w:delText>1</w:delText>
                    </w:r>
                    <w:r>
                      <w:delText>.2</w:delText>
                    </w:r>
                  </w:del>
                </w:p>
              </w:tc>
              <w:tc>
                <w:tcPr>
                  <w:tcW w:w="1356" w:type="dxa"/>
                </w:tcPr>
                <w:p w14:paraId="6978DCB8" w14:textId="5A3F7E10" w:rsidR="00885D27" w:rsidRDefault="00885D27" w:rsidP="00885D27">
                  <w:pPr>
                    <w:rPr>
                      <w:del w:id="508" w:author="Daisy Lan" w:date="2023-07-19T19:16:00Z"/>
                    </w:rPr>
                  </w:pPr>
                  <w:del w:id="509" w:author="Daisy Lan" w:date="2023-07-19T19:16:00Z">
                    <w:r>
                      <w:rPr>
                        <w:rFonts w:hint="eastAsia"/>
                      </w:rPr>
                      <w:delText>2</w:delText>
                    </w:r>
                    <w:r>
                      <w:delText>023.3.10</w:delText>
                    </w:r>
                  </w:del>
                </w:p>
              </w:tc>
              <w:tc>
                <w:tcPr>
                  <w:tcW w:w="1348" w:type="dxa"/>
                </w:tcPr>
                <w:p w14:paraId="5CB8644C" w14:textId="0BBB7D7A" w:rsidR="00885D27" w:rsidRDefault="00885D27" w:rsidP="00885D27">
                  <w:pPr>
                    <w:rPr>
                      <w:del w:id="510" w:author="Daisy Lan" w:date="2023-07-19T19:16:00Z"/>
                    </w:rPr>
                  </w:pPr>
                  <w:del w:id="511" w:author="Daisy Lan" w:date="2023-07-19T19:16:00Z">
                    <w:r>
                      <w:delText>B</w:delText>
                    </w:r>
                    <w:r>
                      <w:rPr>
                        <w:rFonts w:hint="eastAsia"/>
                      </w:rPr>
                      <w:delText>onnie</w:delText>
                    </w:r>
                  </w:del>
                </w:p>
              </w:tc>
              <w:tc>
                <w:tcPr>
                  <w:tcW w:w="4076" w:type="dxa"/>
                </w:tcPr>
                <w:p w14:paraId="28EC8F34" w14:textId="71834AEB" w:rsidR="00885D27" w:rsidRPr="00885D27" w:rsidRDefault="00885D27" w:rsidP="00885D27">
                  <w:pPr>
                    <w:rPr>
                      <w:del w:id="512" w:author="Daisy Lan" w:date="2023-07-19T19:16:00Z"/>
                    </w:rPr>
                  </w:pPr>
                  <w:del w:id="513" w:author="Daisy Lan" w:date="2023-07-19T19:16:00Z">
                    <w:r w:rsidRPr="00885D27">
                      <w:delText xml:space="preserve">Validation in line build for multi version vs </w:delText>
                    </w:r>
                    <w:r w:rsidRPr="00885D27">
                      <w:lastRenderedPageBreak/>
                      <w:delText>options</w:delText>
                    </w:r>
                  </w:del>
                </w:p>
              </w:tc>
            </w:tr>
            <w:tr w:rsidR="00942A97" w14:paraId="05F7FBA1" w14:textId="77777777" w:rsidTr="00171353">
              <w:trPr>
                <w:del w:id="514" w:author="Daisy Lan" w:date="2023-07-19T19:16:00Z"/>
              </w:trPr>
              <w:tc>
                <w:tcPr>
                  <w:tcW w:w="1146" w:type="dxa"/>
                </w:tcPr>
                <w:p w14:paraId="76813E72" w14:textId="29A3D19A" w:rsidR="00942A97" w:rsidRDefault="00942A97" w:rsidP="00942A97">
                  <w:pPr>
                    <w:rPr>
                      <w:del w:id="515" w:author="Daisy Lan" w:date="2023-07-19T19:16:00Z"/>
                    </w:rPr>
                  </w:pPr>
                  <w:del w:id="516" w:author="Daisy Lan" w:date="2023-07-19T19:16:00Z">
                    <w:r>
                      <w:rPr>
                        <w:rFonts w:hint="eastAsia"/>
                      </w:rPr>
                      <w:lastRenderedPageBreak/>
                      <w:delText>1</w:delText>
                    </w:r>
                    <w:r>
                      <w:delText>.3</w:delText>
                    </w:r>
                  </w:del>
                </w:p>
              </w:tc>
              <w:tc>
                <w:tcPr>
                  <w:tcW w:w="1356" w:type="dxa"/>
                </w:tcPr>
                <w:p w14:paraId="574584C3" w14:textId="3D5CB18D" w:rsidR="00942A97" w:rsidRDefault="00942A97" w:rsidP="00942A97">
                  <w:pPr>
                    <w:rPr>
                      <w:del w:id="517" w:author="Daisy Lan" w:date="2023-07-19T19:16:00Z"/>
                    </w:rPr>
                  </w:pPr>
                  <w:del w:id="518" w:author="Daisy Lan" w:date="2023-07-19T19:16:00Z">
                    <w:r>
                      <w:rPr>
                        <w:rFonts w:hint="eastAsia"/>
                      </w:rPr>
                      <w:delText>2</w:delText>
                    </w:r>
                    <w:r>
                      <w:delText>023.3.28</w:delText>
                    </w:r>
                  </w:del>
                </w:p>
              </w:tc>
              <w:tc>
                <w:tcPr>
                  <w:tcW w:w="1348" w:type="dxa"/>
                </w:tcPr>
                <w:p w14:paraId="210315AB" w14:textId="78E1ABAD" w:rsidR="00942A97" w:rsidRDefault="00942A97" w:rsidP="00942A97">
                  <w:pPr>
                    <w:rPr>
                      <w:del w:id="519" w:author="Daisy Lan" w:date="2023-07-19T19:16:00Z"/>
                    </w:rPr>
                  </w:pPr>
                  <w:del w:id="520" w:author="Daisy Lan" w:date="2023-07-19T19:16:00Z">
                    <w:r>
                      <w:delText>B</w:delText>
                    </w:r>
                    <w:r>
                      <w:rPr>
                        <w:rFonts w:hint="eastAsia"/>
                      </w:rPr>
                      <w:delText>onnie</w:delText>
                    </w:r>
                  </w:del>
                </w:p>
              </w:tc>
              <w:tc>
                <w:tcPr>
                  <w:tcW w:w="4076" w:type="dxa"/>
                </w:tcPr>
                <w:p w14:paraId="0E62F905" w14:textId="5517AB33" w:rsidR="00942A97" w:rsidRDefault="00942A97" w:rsidP="00942A97">
                  <w:pPr>
                    <w:rPr>
                      <w:del w:id="521" w:author="Daisy Lan" w:date="2023-07-19T19:16:00Z"/>
                    </w:rPr>
                  </w:pPr>
                  <w:del w:id="522" w:author="Daisy Lan" w:date="2023-07-19T19:16:00Z">
                    <w:r w:rsidRPr="00942A97">
                      <w:delText>Remove an Unexplicit Warning Message on Line Build Detail Page</w:delText>
                    </w:r>
                  </w:del>
                </w:p>
              </w:tc>
            </w:tr>
            <w:tr w:rsidR="004B5822" w14:paraId="5784441D" w14:textId="77777777" w:rsidTr="00171353">
              <w:trPr>
                <w:del w:id="523" w:author="Daisy Lan" w:date="2023-07-19T19:16:00Z"/>
              </w:trPr>
              <w:tc>
                <w:tcPr>
                  <w:tcW w:w="1146" w:type="dxa"/>
                </w:tcPr>
                <w:p w14:paraId="157CF58E" w14:textId="66122702" w:rsidR="004B5822" w:rsidRDefault="004B5822" w:rsidP="004B5822">
                  <w:pPr>
                    <w:rPr>
                      <w:del w:id="524" w:author="Daisy Lan" w:date="2023-07-19T19:16:00Z"/>
                    </w:rPr>
                  </w:pPr>
                  <w:ins w:id="525" w:author="Bonnie Yang" w:date="2023-04-13T14:25:00Z">
                    <w:del w:id="526" w:author="Daisy Lan" w:date="2023-07-19T19:16:00Z">
                      <w:r>
                        <w:rPr>
                          <w:rFonts w:hint="eastAsia"/>
                        </w:rPr>
                        <w:delText>1</w:delText>
                      </w:r>
                      <w:r>
                        <w:delText>.4</w:delText>
                      </w:r>
                    </w:del>
                  </w:ins>
                </w:p>
              </w:tc>
              <w:tc>
                <w:tcPr>
                  <w:tcW w:w="1356" w:type="dxa"/>
                </w:tcPr>
                <w:p w14:paraId="75E5068C" w14:textId="72A93184" w:rsidR="004B5822" w:rsidRDefault="004B5822" w:rsidP="004B5822">
                  <w:pPr>
                    <w:rPr>
                      <w:del w:id="527" w:author="Daisy Lan" w:date="2023-07-19T19:16:00Z"/>
                    </w:rPr>
                  </w:pPr>
                  <w:ins w:id="528" w:author="Bonnie Yang" w:date="2023-04-13T14:25:00Z">
                    <w:del w:id="529" w:author="Daisy Lan" w:date="2023-07-19T19:16:00Z">
                      <w:r>
                        <w:rPr>
                          <w:rFonts w:hint="eastAsia"/>
                        </w:rPr>
                        <w:delText>2</w:delText>
                      </w:r>
                      <w:r>
                        <w:delText>023.4.12</w:delText>
                      </w:r>
                    </w:del>
                  </w:ins>
                </w:p>
              </w:tc>
              <w:tc>
                <w:tcPr>
                  <w:tcW w:w="1348" w:type="dxa"/>
                </w:tcPr>
                <w:p w14:paraId="6E393160" w14:textId="51907E36" w:rsidR="004B5822" w:rsidRDefault="004B5822" w:rsidP="004B5822">
                  <w:pPr>
                    <w:rPr>
                      <w:del w:id="530" w:author="Daisy Lan" w:date="2023-07-19T19:16:00Z"/>
                    </w:rPr>
                  </w:pPr>
                  <w:ins w:id="531" w:author="Bonnie Yang" w:date="2023-04-13T14:25:00Z">
                    <w:del w:id="532" w:author="Daisy Lan" w:date="2023-07-19T19:16:00Z">
                      <w:r>
                        <w:delText>Bonnie</w:delText>
                      </w:r>
                    </w:del>
                  </w:ins>
                </w:p>
              </w:tc>
              <w:tc>
                <w:tcPr>
                  <w:tcW w:w="4076" w:type="dxa"/>
                </w:tcPr>
                <w:p w14:paraId="23282E48" w14:textId="70B65BA8" w:rsidR="004B5822" w:rsidRPr="00524346" w:rsidRDefault="004B5822" w:rsidP="004B5822">
                  <w:pPr>
                    <w:rPr>
                      <w:del w:id="533" w:author="Daisy Lan" w:date="2023-07-19T19:16:00Z"/>
                    </w:rPr>
                  </w:pPr>
                  <w:ins w:id="534" w:author="Bonnie Yang" w:date="2023-04-13T14:25:00Z">
                    <w:del w:id="535" w:author="Daisy Lan" w:date="2023-07-19T19:16:00Z">
                      <w:r w:rsidRPr="004B5822">
                        <w:delText>MD-7755 Add Additional Line Build Validations</w:delText>
                      </w:r>
                      <w:r>
                        <w:tab/>
                      </w:r>
                    </w:del>
                  </w:ins>
                </w:p>
              </w:tc>
            </w:tr>
            <w:tr w:rsidR="004B5822" w14:paraId="6AA83965" w14:textId="77777777" w:rsidTr="00171353">
              <w:trPr>
                <w:del w:id="536" w:author="Daisy Lan" w:date="2023-07-19T19:16:00Z"/>
              </w:trPr>
              <w:tc>
                <w:tcPr>
                  <w:tcW w:w="1146" w:type="dxa"/>
                </w:tcPr>
                <w:p w14:paraId="08360313" w14:textId="23BA4CB1" w:rsidR="004B5822" w:rsidRDefault="004B5822" w:rsidP="004B5822">
                  <w:pPr>
                    <w:rPr>
                      <w:del w:id="537" w:author="Daisy Lan" w:date="2023-07-19T19:16:00Z"/>
                    </w:rPr>
                  </w:pPr>
                </w:p>
              </w:tc>
              <w:tc>
                <w:tcPr>
                  <w:tcW w:w="1356" w:type="dxa"/>
                </w:tcPr>
                <w:p w14:paraId="1B20B105" w14:textId="3D1CD567" w:rsidR="004B5822" w:rsidRDefault="004B5822" w:rsidP="004B5822">
                  <w:pPr>
                    <w:rPr>
                      <w:del w:id="538" w:author="Daisy Lan" w:date="2023-07-19T19:16:00Z"/>
                    </w:rPr>
                  </w:pPr>
                </w:p>
              </w:tc>
              <w:tc>
                <w:tcPr>
                  <w:tcW w:w="1348" w:type="dxa"/>
                </w:tcPr>
                <w:p w14:paraId="5033BA5F" w14:textId="1633A59D" w:rsidR="004B5822" w:rsidRDefault="004B5822" w:rsidP="004B5822">
                  <w:pPr>
                    <w:rPr>
                      <w:del w:id="539" w:author="Daisy Lan" w:date="2023-07-19T19:16:00Z"/>
                    </w:rPr>
                  </w:pPr>
                </w:p>
              </w:tc>
              <w:tc>
                <w:tcPr>
                  <w:tcW w:w="4076" w:type="dxa"/>
                </w:tcPr>
                <w:p w14:paraId="6B81B922" w14:textId="56653FAA" w:rsidR="004B5822" w:rsidRPr="006F148E" w:rsidRDefault="004B5822" w:rsidP="004B5822">
                  <w:pPr>
                    <w:rPr>
                      <w:del w:id="540" w:author="Daisy Lan" w:date="2023-07-19T19:16:00Z"/>
                    </w:rPr>
                  </w:pPr>
                </w:p>
              </w:tc>
            </w:tr>
          </w:tbl>
          <w:p w14:paraId="52AED532" w14:textId="421DB251" w:rsidR="00655F06" w:rsidRDefault="00655F06">
            <w:pPr>
              <w:rPr>
                <w:del w:id="541" w:author="Daisy Lan" w:date="2023-07-19T19:16:00Z"/>
              </w:rPr>
            </w:pPr>
          </w:p>
        </w:tc>
      </w:tr>
      <w:tr w:rsidR="00655F06" w:rsidRPr="00452515" w14:paraId="434613C6" w14:textId="77777777" w:rsidTr="00171353">
        <w:trPr>
          <w:del w:id="542" w:author="Daisy Lan" w:date="2023-07-19T19:16:00Z"/>
        </w:trPr>
        <w:tc>
          <w:tcPr>
            <w:tcW w:w="8008" w:type="dxa"/>
          </w:tcPr>
          <w:p w14:paraId="61743C9C" w14:textId="22EBA197" w:rsidR="00655F06" w:rsidRPr="00452515" w:rsidRDefault="00655F06">
            <w:pPr>
              <w:rPr>
                <w:del w:id="543" w:author="Daisy Lan" w:date="2023-07-19T19:16:00Z"/>
              </w:rPr>
            </w:pPr>
            <w:del w:id="544" w:author="Daisy Lan" w:date="2023-07-19T19:16:00Z">
              <w:r w:rsidRPr="00452515">
                <w:lastRenderedPageBreak/>
                <w:delText xml:space="preserve">Stakeholder: </w:delText>
              </w:r>
              <w:r>
                <w:delText>User with privilege</w:delText>
              </w:r>
            </w:del>
          </w:p>
        </w:tc>
      </w:tr>
      <w:tr w:rsidR="00655F06" w:rsidRPr="00452515" w14:paraId="2838FCB4" w14:textId="77777777" w:rsidTr="00171353">
        <w:trPr>
          <w:del w:id="545" w:author="Daisy Lan" w:date="2023-07-19T19:16:00Z"/>
        </w:trPr>
        <w:tc>
          <w:tcPr>
            <w:tcW w:w="8008" w:type="dxa"/>
          </w:tcPr>
          <w:p w14:paraId="72716A5E" w14:textId="49313787" w:rsidR="00655F06" w:rsidRPr="00F35E86" w:rsidRDefault="00655F06">
            <w:pPr>
              <w:rPr>
                <w:del w:id="546" w:author="Daisy Lan" w:date="2023-07-19T19:16:00Z"/>
                <w:rStyle w:val="Strong"/>
              </w:rPr>
            </w:pPr>
            <w:del w:id="547" w:author="Daisy Lan" w:date="2023-07-19T19:16:00Z">
              <w:r w:rsidRPr="00F35E86">
                <w:rPr>
                  <w:rStyle w:val="Strong"/>
                </w:rPr>
                <w:delText xml:space="preserve">Pre-Condition: </w:delText>
              </w:r>
            </w:del>
          </w:p>
          <w:p w14:paraId="040A9761" w14:textId="7748F7CC" w:rsidR="00655F06" w:rsidRDefault="00655F06">
            <w:pPr>
              <w:rPr>
                <w:del w:id="548" w:author="Daisy Lan" w:date="2023-07-19T19:16:00Z"/>
                <w:rFonts w:ascii="Arial" w:hAnsi="Arial" w:cs="Arial"/>
                <w:sz w:val="20"/>
                <w:szCs w:val="20"/>
              </w:rPr>
            </w:pPr>
            <w:del w:id="549" w:author="Daisy Lan" w:date="2023-07-19T19:16:00Z">
              <w:r>
                <w:delText>The user goes to the page</w:delText>
              </w:r>
              <w:r w:rsidRPr="00DD3CB0">
                <w:rPr>
                  <w:rFonts w:ascii="Arial" w:hAnsi="Arial" w:cs="Arial"/>
                  <w:sz w:val="20"/>
                  <w:szCs w:val="20"/>
                </w:rPr>
                <w:delText xml:space="preserve"> </w:delText>
              </w:r>
            </w:del>
          </w:p>
          <w:p w14:paraId="5BE3421E" w14:textId="6F562816" w:rsidR="00655F06" w:rsidRDefault="00655F06">
            <w:pPr>
              <w:rPr>
                <w:del w:id="550" w:author="Daisy Lan" w:date="2023-07-19T19:16:00Z"/>
                <w:rFonts w:ascii="Arial" w:hAnsi="Arial" w:cs="Arial"/>
                <w:sz w:val="20"/>
                <w:szCs w:val="20"/>
              </w:rPr>
            </w:pPr>
            <w:del w:id="551" w:author="Daisy Lan" w:date="2023-07-19T19:16:00Z">
              <w:r>
                <w:rPr>
                  <w:rFonts w:ascii="Arial" w:hAnsi="Arial" w:cs="Arial" w:hint="eastAsia"/>
                  <w:sz w:val="20"/>
                  <w:szCs w:val="20"/>
                </w:rPr>
                <w:delText>L</w:delText>
              </w:r>
              <w:r>
                <w:rPr>
                  <w:rFonts w:ascii="Arial" w:hAnsi="Arial" w:cs="Arial"/>
                  <w:sz w:val="20"/>
                  <w:szCs w:val="20"/>
                </w:rPr>
                <w:delText xml:space="preserve">ine build status: </w:delText>
              </w:r>
              <w:r w:rsidR="00E766CA">
                <w:fldChar w:fldCharType="begin"/>
              </w:r>
              <w:r w:rsidR="00E766CA">
                <w:delInstrText>HYPERLINK "https://www.figma.com/file/vMnaW6MeF6Npvn8jjJCwBD/Scheduled-Changes-Updates?node-id=0%3A1"</w:delInstrText>
              </w:r>
              <w:r w:rsidR="00E766CA">
                <w:fldChar w:fldCharType="separate"/>
              </w:r>
              <w:r w:rsidR="008C0855" w:rsidRPr="008C0855">
                <w:rPr>
                  <w:rStyle w:val="Hyperlink"/>
                  <w:rFonts w:ascii="Arial" w:hAnsi="Arial" w:cs="Arial"/>
                  <w:sz w:val="20"/>
                  <w:szCs w:val="20"/>
                </w:rPr>
                <w:delText>https://www.figma.com/file/vMnaW6MeF6Npvn8jjJCwBD/Scheduled-Changes-Updates?node-id=0%3A</w:delText>
              </w:r>
              <w:r w:rsidR="008C0855" w:rsidRPr="00A10ED6">
                <w:rPr>
                  <w:rStyle w:val="Hyperlink"/>
                  <w:rFonts w:ascii="Arial" w:hAnsi="Arial" w:cs="Arial"/>
                  <w:sz w:val="20"/>
                  <w:szCs w:val="20"/>
                </w:rPr>
                <w:delText>1</w:delText>
              </w:r>
              <w:r w:rsidR="00E766CA">
                <w:rPr>
                  <w:rStyle w:val="Hyperlink"/>
                  <w:rFonts w:ascii="Arial" w:hAnsi="Arial" w:cs="Arial"/>
                  <w:sz w:val="20"/>
                  <w:szCs w:val="20"/>
                </w:rPr>
                <w:fldChar w:fldCharType="end"/>
              </w:r>
            </w:del>
          </w:p>
          <w:p w14:paraId="255E2833" w14:textId="574CD671" w:rsidR="008C0855" w:rsidRPr="008C0855" w:rsidRDefault="008C0855">
            <w:pPr>
              <w:rPr>
                <w:del w:id="552" w:author="Daisy Lan" w:date="2023-07-19T19:16:00Z"/>
                <w:rFonts w:ascii="Arial" w:hAnsi="Arial" w:cs="Arial"/>
                <w:sz w:val="20"/>
                <w:szCs w:val="20"/>
              </w:rPr>
            </w:pPr>
          </w:p>
        </w:tc>
      </w:tr>
      <w:tr w:rsidR="00655F06" w:rsidRPr="00452515" w14:paraId="44FFC275" w14:textId="77777777" w:rsidTr="00171353">
        <w:trPr>
          <w:del w:id="553" w:author="Daisy Lan" w:date="2023-07-19T19:16:00Z"/>
        </w:trPr>
        <w:tc>
          <w:tcPr>
            <w:tcW w:w="8008" w:type="dxa"/>
          </w:tcPr>
          <w:p w14:paraId="2D434681" w14:textId="1EE2408D" w:rsidR="00655F06" w:rsidRDefault="00655F06">
            <w:pPr>
              <w:rPr>
                <w:del w:id="554" w:author="Daisy Lan" w:date="2023-07-19T19:16:00Z"/>
              </w:rPr>
            </w:pPr>
            <w:del w:id="555" w:author="Daisy Lan" w:date="2023-07-19T19:16:00Z">
              <w:r w:rsidRPr="00F35E86">
                <w:rPr>
                  <w:rStyle w:val="Strong"/>
                  <w:rFonts w:hint="eastAsia"/>
                </w:rPr>
                <w:delText>Main Scenario:</w:delText>
              </w:r>
            </w:del>
          </w:p>
          <w:p w14:paraId="08F496C9" w14:textId="1E647D27" w:rsidR="00655F06" w:rsidRDefault="00655F06" w:rsidP="00655F06">
            <w:pPr>
              <w:pStyle w:val="ListParagraph"/>
              <w:numPr>
                <w:ilvl w:val="0"/>
                <w:numId w:val="1256"/>
              </w:numPr>
              <w:rPr>
                <w:del w:id="556" w:author="Daisy Lan" w:date="2023-07-19T19:16:00Z"/>
              </w:rPr>
            </w:pPr>
            <w:del w:id="557" w:author="Daisy Lan" w:date="2023-07-19T19:16:00Z">
              <w:r>
                <w:rPr>
                  <w:rFonts w:hint="eastAsia"/>
                </w:rPr>
                <w:delText>Line</w:delText>
              </w:r>
              <w:r>
                <w:delText xml:space="preserve"> </w:delText>
              </w:r>
              <w:r>
                <w:rPr>
                  <w:rFonts w:hint="eastAsia"/>
                </w:rPr>
                <w:delText>Bu</w:delText>
              </w:r>
              <w:r>
                <w:delText>ild information is used for truck items indicating how a meal is cooked on the truck. This information will be used in chef app. It is only shown for truck items.</w:delText>
              </w:r>
            </w:del>
          </w:p>
          <w:p w14:paraId="16476E28" w14:textId="3974BD08" w:rsidR="007358C8" w:rsidRDefault="00885D27" w:rsidP="007358C8">
            <w:pPr>
              <w:pStyle w:val="ListParagraph"/>
              <w:numPr>
                <w:ilvl w:val="0"/>
                <w:numId w:val="1256"/>
              </w:numPr>
              <w:rPr>
                <w:del w:id="558" w:author="Daisy Lan" w:date="2023-07-19T19:16:00Z"/>
              </w:rPr>
            </w:pPr>
            <w:del w:id="559" w:author="Daisy Lan" w:date="2023-07-19T19:16:00Z">
              <w:r>
                <w:delText xml:space="preserve">If </w:delText>
              </w:r>
              <w:r w:rsidRPr="00885D27">
                <w:delText>‘multi version vs option' or 'Is Multi-usage qty Item'</w:delText>
              </w:r>
              <w:r>
                <w:delText xml:space="preserve"> is </w:delText>
              </w:r>
              <w:r w:rsidR="00423268">
                <w:delText>true</w:delText>
              </w:r>
              <w:r>
                <w:delText>,</w:delText>
              </w:r>
              <w:r w:rsidR="007358C8">
                <w:delText xml:space="preserve"> </w:delText>
              </w:r>
              <w:r w:rsidRPr="00885D27">
                <w:delText xml:space="preserve">user </w:delText>
              </w:r>
              <w:r w:rsidR="007358C8">
                <w:rPr>
                  <w:rFonts w:hint="eastAsia"/>
                </w:rPr>
                <w:delText>try</w:delText>
              </w:r>
              <w:r w:rsidR="007358C8">
                <w:delText xml:space="preserve"> </w:delText>
              </w:r>
              <w:r w:rsidRPr="00885D27">
                <w:delText>to turn off the ‘multi version vs option' or 'Is Multi-usage qty Item</w:delText>
              </w:r>
              <w:r w:rsidR="007358C8">
                <w:delText>, check if there are multiple line builds for this item. If yes, show error message: “</w:delText>
              </w:r>
              <w:r w:rsidR="00423268">
                <w:delText xml:space="preserve">Unable to turn off ’{toggle name}’ toggle. Please delete extra line build until only one line build </w:delText>
              </w:r>
              <w:r w:rsidR="007A5CB6">
                <w:delText>first</w:delText>
              </w:r>
              <w:r w:rsidR="00423268">
                <w:delText>.</w:delText>
              </w:r>
              <w:r w:rsidR="007358C8">
                <w:delText>” If there is only one line build, when turn it off, we should delete the line builds apply to option – option values data.</w:delText>
              </w:r>
            </w:del>
          </w:p>
          <w:p w14:paraId="211C32C6" w14:textId="6B2CE57E" w:rsidR="00885D27" w:rsidRDefault="00885D27" w:rsidP="00651C83">
            <w:pPr>
              <w:pStyle w:val="ListParagraph"/>
              <w:ind w:left="420"/>
              <w:rPr>
                <w:del w:id="560" w:author="Daisy Lan" w:date="2023-07-19T19:16:00Z"/>
              </w:rPr>
            </w:pPr>
            <w:del w:id="561" w:author="Daisy Lan" w:date="2023-07-19T19:16:00Z">
              <w:r>
                <w:rPr>
                  <w:noProof/>
                </w:rPr>
                <w:drawing>
                  <wp:inline distT="0" distB="0" distL="0" distR="0" wp14:anchorId="4ACDE039" wp14:editId="6B5BB5A8">
                    <wp:extent cx="5418291" cy="57917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pic:nvPicPr>
                          <pic:blipFill>
                            <a:blip r:embed="rId63">
                              <a:extLst>
                                <a:ext uri="{28A0092B-C50C-407E-A947-70E740481C1C}">
                                  <a14:useLocalDpi xmlns:a14="http://schemas.microsoft.com/office/drawing/2010/main" val="0"/>
                                </a:ext>
                              </a:extLst>
                            </a:blip>
                            <a:stretch>
                              <a:fillRect/>
                            </a:stretch>
                          </pic:blipFill>
                          <pic:spPr>
                            <a:xfrm>
                              <a:off x="0" y="0"/>
                              <a:ext cx="5418291" cy="579170"/>
                            </a:xfrm>
                            <a:prstGeom prst="rect">
                              <a:avLst/>
                            </a:prstGeom>
                          </pic:spPr>
                        </pic:pic>
                      </a:graphicData>
                    </a:graphic>
                  </wp:inline>
                </w:drawing>
              </w:r>
            </w:del>
          </w:p>
          <w:p w14:paraId="5C25CCD7" w14:textId="54533709" w:rsidR="00655F06" w:rsidRDefault="00655F06" w:rsidP="00651C83">
            <w:pPr>
              <w:pStyle w:val="ListParagraph"/>
              <w:numPr>
                <w:ilvl w:val="0"/>
                <w:numId w:val="1256"/>
              </w:numPr>
              <w:rPr>
                <w:del w:id="562" w:author="Daisy Lan" w:date="2023-07-19T19:16:00Z"/>
              </w:rPr>
            </w:pPr>
            <w:del w:id="563" w:author="Daisy Lan" w:date="2023-07-19T19:16:00Z">
              <w:r>
                <w:delText xml:space="preserve">Clicking “Line build”, show line build page. </w:delText>
              </w:r>
            </w:del>
          </w:p>
          <w:p w14:paraId="31302B19" w14:textId="5920B07A" w:rsidR="00655F06" w:rsidRDefault="00655F06">
            <w:pPr>
              <w:rPr>
                <w:del w:id="564" w:author="Daisy Lan" w:date="2023-07-19T19:16:00Z"/>
              </w:rPr>
            </w:pPr>
            <w:del w:id="565" w:author="Daisy Lan" w:date="2023-07-19T19:16:00Z">
              <w:r>
                <w:rPr>
                  <w:noProof/>
                </w:rPr>
                <w:drawing>
                  <wp:inline distT="0" distB="0" distL="0" distR="0" wp14:anchorId="218147A9" wp14:editId="77A6F349">
                    <wp:extent cx="5274310" cy="3043555"/>
                    <wp:effectExtent l="0" t="0" r="2540" b="4445"/>
                    <wp:docPr id="2011944960" name="图片 20119449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274310" cy="3043555"/>
                            </a:xfrm>
                            <a:prstGeom prst="rect">
                              <a:avLst/>
                            </a:prstGeom>
                          </pic:spPr>
                        </pic:pic>
                      </a:graphicData>
                    </a:graphic>
                  </wp:inline>
                </w:drawing>
              </w:r>
            </w:del>
          </w:p>
          <w:p w14:paraId="1FF23381" w14:textId="0C34EC7D" w:rsidR="00655F06" w:rsidRDefault="00655F06">
            <w:pPr>
              <w:rPr>
                <w:del w:id="566" w:author="Daisy Lan" w:date="2023-07-19T19:16:00Z"/>
              </w:rPr>
            </w:pPr>
            <w:del w:id="567" w:author="Daisy Lan" w:date="2023-07-19T19:16:00Z">
              <w:r>
                <w:rPr>
                  <w:noProof/>
                </w:rPr>
                <w:lastRenderedPageBreak/>
                <w:drawing>
                  <wp:inline distT="0" distB="0" distL="0" distR="0" wp14:anchorId="5AD03001" wp14:editId="046D28A7">
                    <wp:extent cx="4149156" cy="2754448"/>
                    <wp:effectExtent l="0" t="0" r="3810" b="8255"/>
                    <wp:docPr id="2011944961" name="图片 201194496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Graphical user interface, text, application, Teams&#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162866" cy="2763550"/>
                            </a:xfrm>
                            <a:prstGeom prst="rect">
                              <a:avLst/>
                            </a:prstGeom>
                            <a:noFill/>
                            <a:ln>
                              <a:noFill/>
                            </a:ln>
                          </pic:spPr>
                        </pic:pic>
                      </a:graphicData>
                    </a:graphic>
                  </wp:inline>
                </w:drawing>
              </w:r>
            </w:del>
          </w:p>
          <w:p w14:paraId="29AE920A" w14:textId="2EEBB6DC" w:rsidR="00655F06" w:rsidDel="00D536E8" w:rsidRDefault="00655F06" w:rsidP="00655F06">
            <w:pPr>
              <w:pStyle w:val="NoSpacing"/>
              <w:numPr>
                <w:ilvl w:val="0"/>
                <w:numId w:val="1256"/>
              </w:numPr>
              <w:rPr>
                <w:del w:id="568" w:author="Daisy Lan" w:date="2023-07-19T19:16:00Z"/>
              </w:rPr>
            </w:pPr>
            <w:del w:id="569" w:author="Daisy Lan" w:date="2023-07-19T19:16:00Z">
              <w:r w:rsidDel="00D536E8">
                <w:delText>After re</w:delText>
              </w:r>
            </w:del>
            <w:proofErr w:type="spellStart"/>
            <w:r w:rsidR="009708A1">
              <w:t>modal</w:t>
            </w:r>
            <w:del w:id="570" w:author="Daisy Lan" w:date="2023-07-19T19:16:00Z">
              <w:r w:rsidDel="00D536E8">
                <w:delText>ing, if an item hasn’t create ERP item information and user clicks ‘Create Line Build’ button in line build card/line build page/menu detail page/item grid page, display an error message ‘Unable to create line build’. The item’s ERP item information is missing.’</w:delText>
              </w:r>
            </w:del>
          </w:p>
          <w:p w14:paraId="292549A0" w14:textId="346AFF79" w:rsidR="00655F06" w:rsidRDefault="00655F06" w:rsidP="00655F06">
            <w:pPr>
              <w:pStyle w:val="NoSpacing"/>
              <w:numPr>
                <w:ilvl w:val="0"/>
                <w:numId w:val="1256"/>
              </w:numPr>
              <w:rPr>
                <w:del w:id="571" w:author="Daisy Lan" w:date="2023-07-19T19:16:00Z"/>
              </w:rPr>
            </w:pPr>
            <w:del w:id="572" w:author="Daisy Lan" w:date="2023-07-19T19:16:00Z">
              <w:r>
                <w:delText>A</w:delText>
              </w:r>
              <w:r>
                <w:rPr>
                  <w:rFonts w:hint="eastAsia"/>
                </w:rPr>
                <w:delText>dd</w:delText>
              </w:r>
              <w:r>
                <w:delText xml:space="preserve"> a property “L</w:delText>
              </w:r>
              <w:r w:rsidRPr="00F00107">
                <w:delText>ine</w:delText>
              </w:r>
              <w:r>
                <w:delText xml:space="preserve"> B</w:delText>
              </w:r>
              <w:r w:rsidRPr="00F00107">
                <w:delText>uild</w:delText>
              </w:r>
              <w:r>
                <w:delText xml:space="preserve"> S</w:delText>
              </w:r>
              <w:r w:rsidRPr="00F00107">
                <w:delText>tatus</w:delText>
              </w:r>
              <w:r>
                <w:delText>” for truck item’s line build. The possible options are “None”, “Line Build Created”, “Pending Update”.</w:delText>
              </w:r>
            </w:del>
          </w:p>
          <w:p w14:paraId="16863740" w14:textId="13A5DB37" w:rsidR="00655F06" w:rsidRPr="0023307A" w:rsidRDefault="00655F06" w:rsidP="00655F06">
            <w:pPr>
              <w:pStyle w:val="NoSpacing"/>
              <w:numPr>
                <w:ilvl w:val="0"/>
                <w:numId w:val="1260"/>
              </w:numPr>
              <w:rPr>
                <w:del w:id="573" w:author="Daisy Lan" w:date="2023-07-19T19:16:00Z"/>
              </w:rPr>
            </w:pPr>
            <w:del w:id="574" w:author="Daisy Lan" w:date="2023-07-19T19:16:00Z">
              <w:r>
                <w:delText>“None”</w:delText>
              </w:r>
              <w:r>
                <w:rPr>
                  <w:rFonts w:hint="eastAsia"/>
                </w:rPr>
                <w:delText>:</w:delText>
              </w:r>
              <w:r>
                <w:delText xml:space="preserve"> </w:delText>
              </w:r>
              <w:r w:rsidRPr="0023307A">
                <w:delText>Any</w:delText>
              </w:r>
              <w:r w:rsidR="001A6816">
                <w:delText xml:space="preserve"> the version of</w:delText>
              </w:r>
              <w:r w:rsidRPr="0023307A">
                <w:delText xml:space="preserve"> truck item without a line build</w:delText>
              </w:r>
              <w:r>
                <w:rPr>
                  <w:rFonts w:hint="eastAsia"/>
                </w:rPr>
                <w:delText>.</w:delText>
              </w:r>
            </w:del>
          </w:p>
          <w:p w14:paraId="3602479A" w14:textId="79A503E6" w:rsidR="00655F06" w:rsidRDefault="00655F06" w:rsidP="00655F06">
            <w:pPr>
              <w:pStyle w:val="NoSpacing"/>
              <w:numPr>
                <w:ilvl w:val="0"/>
                <w:numId w:val="1260"/>
              </w:numPr>
              <w:rPr>
                <w:del w:id="575" w:author="Daisy Lan" w:date="2023-07-19T19:16:00Z"/>
              </w:rPr>
            </w:pPr>
            <w:del w:id="576" w:author="Daisy Lan" w:date="2023-07-19T19:16:00Z">
              <w:r>
                <w:delText xml:space="preserve">“Line Build Created”: </w:delText>
              </w:r>
              <w:r w:rsidR="001A6816">
                <w:delText>The version of</w:delText>
              </w:r>
              <w:r w:rsidRPr="0023307A">
                <w:delText xml:space="preserve"> truck item with a line build</w:delText>
              </w:r>
              <w:r>
                <w:delText>.</w:delText>
              </w:r>
            </w:del>
          </w:p>
          <w:p w14:paraId="10819F03" w14:textId="2B12E007" w:rsidR="00655F06" w:rsidRDefault="00655F06" w:rsidP="00655F06">
            <w:pPr>
              <w:pStyle w:val="NoSpacing"/>
              <w:numPr>
                <w:ilvl w:val="0"/>
                <w:numId w:val="1260"/>
              </w:numPr>
              <w:rPr>
                <w:del w:id="577" w:author="Daisy Lan" w:date="2023-07-19T19:16:00Z"/>
              </w:rPr>
            </w:pPr>
            <w:del w:id="578" w:author="Daisy Lan" w:date="2023-07-19T19:16:00Z">
              <w:r>
                <w:delText>“Pending Update”:</w:delText>
              </w:r>
              <w:r>
                <w:rPr>
                  <w:rFonts w:hint="eastAsia"/>
                </w:rPr>
                <w:delText xml:space="preserve"> </w:delText>
              </w:r>
            </w:del>
          </w:p>
          <w:p w14:paraId="57BDF52E" w14:textId="1878506A" w:rsidR="00655F06" w:rsidDel="00A248E5" w:rsidRDefault="00655F06" w:rsidP="00655F06">
            <w:pPr>
              <w:pStyle w:val="NoSpacing"/>
              <w:numPr>
                <w:ilvl w:val="0"/>
                <w:numId w:val="1278"/>
              </w:numPr>
              <w:rPr>
                <w:del w:id="579" w:author="Daisy Lan" w:date="2023-07-19T19:16:00Z"/>
              </w:rPr>
            </w:pPr>
            <w:del w:id="580" w:author="Daisy Lan" w:date="2023-07-19T19:16:00Z">
              <w:r w:rsidDel="00A248E5">
                <w:delText>I</w:delText>
              </w:r>
              <w:r w:rsidRPr="0023307A" w:rsidDel="00A248E5">
                <w:delText xml:space="preserve">f user creates a new </w:delText>
              </w:r>
              <w:r w:rsidR="001A6816" w:rsidDel="00A248E5">
                <w:delText>BOM line o</w:delText>
              </w:r>
              <w:r w:rsidDel="00A248E5">
                <w:delText>f</w:delText>
              </w:r>
              <w:r w:rsidR="008C0855" w:rsidDel="00A248E5">
                <w:delText xml:space="preserve"> </w:delText>
              </w:r>
              <w:r w:rsidR="001A6816" w:rsidDel="00A248E5">
                <w:delText xml:space="preserve">the </w:delText>
              </w:r>
              <w:r w:rsidR="00171353" w:rsidDel="00A248E5">
                <w:delText>item version</w:delText>
              </w:r>
              <w:r w:rsidRPr="0023307A" w:rsidDel="00A248E5">
                <w:delText xml:space="preserve">, then system will change line build’s status </w:delText>
              </w:r>
              <w:r w:rsidDel="00A248E5">
                <w:delText xml:space="preserve">of the current item </w:delText>
              </w:r>
              <w:r w:rsidRPr="0023307A" w:rsidDel="00A248E5">
                <w:delText>from “</w:delText>
              </w:r>
              <w:r w:rsidDel="00A248E5">
                <w:delText xml:space="preserve">Line Build </w:delText>
              </w:r>
              <w:r w:rsidRPr="0023307A" w:rsidDel="00A248E5">
                <w:delText>Created</w:delText>
              </w:r>
              <w:r w:rsidDel="00A248E5">
                <w:delText>”</w:delText>
              </w:r>
              <w:r w:rsidRPr="0023307A" w:rsidDel="00A248E5">
                <w:delText xml:space="preserve"> into “Pending Update</w:delText>
              </w:r>
              <w:r w:rsidDel="00A248E5">
                <w:delText>”.</w:delText>
              </w:r>
              <w:r w:rsidRPr="0023307A" w:rsidDel="00A248E5">
                <w:delText xml:space="preserve"> </w:delText>
              </w:r>
              <w:r w:rsidR="00171353" w:rsidDel="00A248E5">
                <w:delText>T</w:delText>
              </w:r>
              <w:r w:rsidDel="00A248E5">
                <w:delText>he change of sub-components’ BOM won’t trigger the change of line build status)</w:delText>
              </w:r>
              <w:r w:rsidRPr="0023307A" w:rsidDel="00A248E5">
                <w:delText>.</w:delText>
              </w:r>
              <w:r w:rsidDel="00A248E5">
                <w:delText xml:space="preserve"> </w:delText>
              </w:r>
            </w:del>
          </w:p>
          <w:p w14:paraId="2D73BD4E" w14:textId="1F08730F" w:rsidR="00655F06" w:rsidRDefault="00655F06" w:rsidP="00655F06">
            <w:pPr>
              <w:pStyle w:val="NoSpacing"/>
              <w:numPr>
                <w:ilvl w:val="0"/>
                <w:numId w:val="1278"/>
              </w:numPr>
              <w:rPr>
                <w:del w:id="581" w:author="Daisy Lan" w:date="2023-07-19T19:16:00Z"/>
              </w:rPr>
            </w:pPr>
            <w:del w:id="582" w:author="Daisy Lan" w:date="2023-07-19T19:16:00Z">
              <w:r w:rsidDel="000766D6">
                <w:delText xml:space="preserve">Or if user edits a BOM of </w:delText>
              </w:r>
              <w:r w:rsidR="00171353" w:rsidDel="000766D6">
                <w:delText>the item version</w:delText>
              </w:r>
              <w:r w:rsidDel="000766D6">
                <w:delText xml:space="preserve"> (add/remove a </w:delText>
              </w:r>
              <w:r w:rsidR="00171353" w:rsidDel="000766D6">
                <w:delText>BOM line</w:delText>
              </w:r>
              <w:r w:rsidDel="000766D6">
                <w:rPr>
                  <w:rFonts w:hint="eastAsia"/>
                </w:rPr>
                <w:delText>,</w:delText>
              </w:r>
              <w:r w:rsidDel="000766D6">
                <w:delText xml:space="preserve"> edit ‘FormulaBatchSize’, ,’ ‘Qty’ and ‘Unit’)</w:delText>
              </w:r>
            </w:del>
            <w:ins w:id="583" w:author="Bonnie Yang" w:date="2023-03-28T10:43:00Z">
              <w:del w:id="584" w:author="Daisy Lan" w:date="2023-07-19T19:16:00Z">
                <w:r w:rsidR="000766D6">
                  <w:delText>If any warning message exists</w:delText>
                </w:r>
              </w:del>
            </w:ins>
            <w:ins w:id="585" w:author="Bonnie Yang" w:date="2023-03-28T10:44:00Z">
              <w:del w:id="586" w:author="Daisy Lan" w:date="2023-07-19T19:16:00Z">
                <w:r w:rsidR="000766D6">
                  <w:delText xml:space="preserve"> in line build of a truck item</w:delText>
                </w:r>
              </w:del>
            </w:ins>
            <w:del w:id="587" w:author="Daisy Lan" w:date="2023-07-19T19:16:00Z">
              <w:r>
                <w:delText xml:space="preserve">, </w:delText>
              </w:r>
              <w:r w:rsidRPr="0023307A">
                <w:delText xml:space="preserve">then system will change line build’s status </w:delText>
              </w:r>
              <w:r>
                <w:delText xml:space="preserve">of the current item </w:delText>
              </w:r>
              <w:r w:rsidRPr="0023307A">
                <w:delText>from “</w:delText>
              </w:r>
              <w:r>
                <w:delText xml:space="preserve">Line Build </w:delText>
              </w:r>
              <w:r w:rsidRPr="0023307A">
                <w:delText>Created</w:delText>
              </w:r>
              <w:r>
                <w:delText>”</w:delText>
              </w:r>
              <w:r w:rsidRPr="0023307A">
                <w:delText xml:space="preserve"> into “Pending Update</w:delText>
              </w:r>
              <w:r>
                <w:delText>”.</w:delText>
              </w:r>
            </w:del>
          </w:p>
          <w:p w14:paraId="3913A2DD" w14:textId="50BA0B5B" w:rsidR="00655F06" w:rsidRDefault="00655F06" w:rsidP="00655F06">
            <w:pPr>
              <w:pStyle w:val="NoSpacing"/>
              <w:numPr>
                <w:ilvl w:val="0"/>
                <w:numId w:val="1256"/>
              </w:numPr>
              <w:rPr>
                <w:del w:id="588" w:author="Daisy Lan" w:date="2023-07-19T19:16:00Z"/>
              </w:rPr>
            </w:pPr>
            <w:del w:id="589" w:author="Daisy Lan" w:date="2023-07-19T19:16:00Z">
              <w:r>
                <w:delText>D</w:delText>
              </w:r>
              <w:r>
                <w:rPr>
                  <w:rFonts w:hint="eastAsia"/>
                </w:rPr>
                <w:delText>is</w:delText>
              </w:r>
              <w:r>
                <w:delText xml:space="preserve">play “Status” </w:delText>
              </w:r>
              <w:r>
                <w:rPr>
                  <w:rFonts w:hint="eastAsia"/>
                </w:rPr>
                <w:delText>near</w:delText>
              </w:r>
              <w:r>
                <w:delText>by “ID” field on line build page. Like this ‘Pending Update’ in red, ‘Line Build Created’ in black.</w:delText>
              </w:r>
            </w:del>
          </w:p>
          <w:p w14:paraId="415BBB45" w14:textId="252C8B28" w:rsidR="00655F06" w:rsidRDefault="00655F06" w:rsidP="00655F06">
            <w:pPr>
              <w:pStyle w:val="NoSpacing"/>
              <w:numPr>
                <w:ilvl w:val="0"/>
                <w:numId w:val="1256"/>
              </w:numPr>
              <w:rPr>
                <w:del w:id="590" w:author="Daisy Lan" w:date="2023-07-19T19:16:00Z"/>
              </w:rPr>
            </w:pPr>
            <w:del w:id="591" w:author="Daisy Lan" w:date="2023-07-19T19:16:00Z">
              <w:r>
                <w:rPr>
                  <w:rFonts w:hint="eastAsia"/>
                </w:rPr>
                <w:delText>I</w:delText>
              </w:r>
              <w:r>
                <w:delText>f line build status turns into “Pending Update”, display a warning banner on related line build page.</w:delText>
              </w:r>
            </w:del>
          </w:p>
          <w:p w14:paraId="5419FF30" w14:textId="62BE6BD2" w:rsidR="003A6BBC" w:rsidRDefault="003A6BBC" w:rsidP="003A6BBC">
            <w:pPr>
              <w:pStyle w:val="NoSpacing"/>
              <w:numPr>
                <w:ilvl w:val="0"/>
                <w:numId w:val="1256"/>
              </w:numPr>
              <w:rPr>
                <w:del w:id="592" w:author="Daisy Lan" w:date="2023-07-19T19:16:00Z"/>
              </w:rPr>
            </w:pPr>
            <w:del w:id="593" w:author="Daisy Lan" w:date="2023-07-19T19:16:00Z">
              <w:r>
                <w:rPr>
                  <w:rFonts w:hint="eastAsia"/>
                </w:rPr>
                <w:lastRenderedPageBreak/>
                <w:delText>W</w:delText>
              </w:r>
              <w:r>
                <w:delText>hen</w:delText>
              </w:r>
              <w:r>
                <w:rPr>
                  <w:rFonts w:hint="eastAsia"/>
                </w:rPr>
                <w:delText xml:space="preserve"> </w:delText>
              </w:r>
              <w:r w:rsidRPr="009F28F4">
                <w:delText xml:space="preserve">the changes of </w:delText>
              </w:r>
              <w:r>
                <w:delText>BOM line</w:delText>
              </w:r>
              <w:r w:rsidRPr="009F28F4">
                <w:delText xml:space="preserve"> happened</w:delText>
              </w:r>
              <w:r>
                <w:delText>, we should display warning message in line build detail page.</w:delText>
              </w:r>
            </w:del>
          </w:p>
          <w:p w14:paraId="045FBB78" w14:textId="152B2E87" w:rsidR="003A6BBC" w:rsidRDefault="003A6BBC" w:rsidP="003A6BBC">
            <w:pPr>
              <w:pStyle w:val="NoSpacing"/>
              <w:rPr>
                <w:del w:id="594" w:author="Daisy Lan" w:date="2023-07-19T19:16:00Z"/>
              </w:rPr>
            </w:pPr>
            <w:del w:id="595" w:author="Daisy Lan" w:date="2023-07-19T19:16:00Z">
              <w:r>
                <w:delText xml:space="preserve">Case 1: </w:delText>
              </w:r>
              <w:r w:rsidR="00EB1337">
                <w:delText xml:space="preserve">On truck item, </w:delText>
              </w:r>
              <w:r w:rsidR="00EB1337">
                <w:rPr>
                  <w:rFonts w:hint="eastAsia"/>
                </w:rPr>
                <w:delText>a</w:delText>
              </w:r>
              <w:r w:rsidR="00EB1337" w:rsidRPr="00EB1337">
                <w:delText xml:space="preserve"> BOM item is mapped with a customization (option_id and option_value_id), AND the customization is mapped in a step of line build (Check all versions of line build)</w:delText>
              </w:r>
              <w:r w:rsidR="00EB1337">
                <w:delText xml:space="preserve">, after </w:delText>
              </w:r>
              <w:r w:rsidR="00EB1337" w:rsidRPr="00EB1337">
                <w:delText>user remove</w:delText>
              </w:r>
              <w:r w:rsidR="00EB1337">
                <w:delText>d</w:delText>
              </w:r>
              <w:r w:rsidR="00EB1337" w:rsidRPr="00EB1337">
                <w:delText xml:space="preserve"> the BOM line which is mapped in the line build, after saving the BOM.</w:delText>
              </w:r>
            </w:del>
          </w:p>
          <w:p w14:paraId="67A794B4" w14:textId="0F532CC7" w:rsidR="003A6BBC" w:rsidRDefault="003A6BBC" w:rsidP="00EB1337">
            <w:pPr>
              <w:pStyle w:val="NoSpacing"/>
              <w:rPr>
                <w:del w:id="596" w:author="Daisy Lan" w:date="2023-07-19T19:16:00Z"/>
              </w:rPr>
            </w:pPr>
            <w:del w:id="597" w:author="Daisy Lan" w:date="2023-07-19T19:16:00Z">
              <w:r>
                <w:rPr>
                  <w:rFonts w:hint="eastAsia"/>
                </w:rPr>
                <w:delText>C</w:delText>
              </w:r>
              <w:r>
                <w:delText xml:space="preserve">ase 2: </w:delText>
              </w:r>
              <w:r w:rsidR="00EB1337">
                <w:delText>A BOM item is in a kit item/multi package item’s BOM,</w:delText>
              </w:r>
              <w:r w:rsidR="00EB1337">
                <w:rPr>
                  <w:rFonts w:hint="eastAsia"/>
                </w:rPr>
                <w:delText xml:space="preserve"> </w:delText>
              </w:r>
              <w:r w:rsidR="00EB1337">
                <w:delText>AND the BOM item is mapped with a customization (option_id and option_value_id),</w:delText>
              </w:r>
              <w:r w:rsidR="00EB1337">
                <w:rPr>
                  <w:rFonts w:hint="eastAsia"/>
                </w:rPr>
                <w:delText xml:space="preserve"> </w:delText>
              </w:r>
              <w:r w:rsidR="00EB1337">
                <w:delText>AND the customization is mapped in a step of line build (Check all versions of line build)</w:delText>
              </w:r>
              <w:r w:rsidR="00EB1337">
                <w:rPr>
                  <w:rFonts w:hint="eastAsia"/>
                </w:rPr>
                <w:delText>,</w:delText>
              </w:r>
              <w:r w:rsidR="00EB1337">
                <w:delText xml:space="preserve"> after</w:delText>
              </w:r>
              <w:r w:rsidR="00EB1337" w:rsidRPr="00EB1337">
                <w:delText xml:space="preserve"> user</w:delText>
              </w:r>
              <w:r w:rsidR="00EB1337">
                <w:delText xml:space="preserve"> removed the BOM line from the</w:delText>
              </w:r>
              <w:r w:rsidR="00EB1337" w:rsidRPr="00EB1337">
                <w:delText xml:space="preserve"> kit item/multi package item’s BO</w:delText>
              </w:r>
              <w:r w:rsidR="00EB1337">
                <w:delText>M.</w:delText>
              </w:r>
            </w:del>
          </w:p>
          <w:p w14:paraId="7175891E" w14:textId="326D37F5" w:rsidR="00AD04DD" w:rsidRDefault="00AD04DD">
            <w:pPr>
              <w:pStyle w:val="NoSpacing"/>
              <w:numPr>
                <w:ilvl w:val="0"/>
                <w:numId w:val="1256"/>
              </w:numPr>
              <w:rPr>
                <w:del w:id="598" w:author="Daisy Lan" w:date="2023-07-19T19:16:00Z"/>
              </w:rPr>
              <w:pPrChange w:id="599" w:author="Bonnie Yang [2]" w:date="2023-03-10T15:58:00Z">
                <w:pPr>
                  <w:pStyle w:val="NoSpacing"/>
                  <w:ind w:left="420"/>
                </w:pPr>
              </w:pPrChange>
            </w:pPr>
            <w:del w:id="600" w:author="Daisy Lan" w:date="2023-07-19T19:16:00Z">
              <w:r>
                <w:delText>If ‘</w:delText>
              </w:r>
              <w:r w:rsidRPr="00AD04DD">
                <w:delText>Multi versions vs options</w:delText>
              </w:r>
              <w:r>
                <w:delText>’ is true, we should check if the line build data is available or not, w</w:delText>
              </w:r>
              <w:r>
                <w:rPr>
                  <w:rFonts w:hint="eastAsia"/>
                </w:rPr>
                <w:delText>hen</w:delText>
              </w:r>
              <w:r>
                <w:delText xml:space="preserve"> any data error exists, we should display error message on line build page.</w:delText>
              </w:r>
            </w:del>
          </w:p>
          <w:p w14:paraId="5AD60F6A" w14:textId="1A00AE1C" w:rsidR="00AD04DD" w:rsidRDefault="00AD04DD" w:rsidP="00AD04DD">
            <w:pPr>
              <w:pStyle w:val="ListParagraph"/>
              <w:numPr>
                <w:ilvl w:val="0"/>
                <w:numId w:val="1820"/>
              </w:numPr>
              <w:rPr>
                <w:del w:id="601" w:author="Daisy Lan" w:date="2023-07-19T19:16:00Z"/>
              </w:rPr>
            </w:pPr>
            <w:del w:id="602" w:author="Daisy Lan" w:date="2023-07-19T19:16:00Z">
              <w:r w:rsidRPr="00AD04DD">
                <w:delText>When verify data between customization and line build function, we should check data which is the same item version.</w:delText>
              </w:r>
            </w:del>
          </w:p>
          <w:p w14:paraId="4913515C" w14:textId="777940F2" w:rsidR="00AD04DD" w:rsidRDefault="00AD04DD" w:rsidP="00AD04DD">
            <w:pPr>
              <w:pStyle w:val="ListParagraph"/>
              <w:numPr>
                <w:ilvl w:val="0"/>
                <w:numId w:val="1820"/>
              </w:numPr>
              <w:rPr>
                <w:del w:id="603" w:author="Daisy Lan" w:date="2023-07-19T19:16:00Z"/>
              </w:rPr>
            </w:pPr>
            <w:del w:id="604" w:author="Daisy Lan" w:date="2023-07-19T19:16:00Z">
              <w:r w:rsidRPr="00360C93">
                <w:delText xml:space="preserve">We should verify </w:delText>
              </w:r>
              <w:r>
                <w:rPr>
                  <w:rFonts w:hint="eastAsia"/>
                </w:rPr>
                <w:delText>all</w:delText>
              </w:r>
              <w:r w:rsidRPr="00360C93">
                <w:delText xml:space="preserve"> customization options</w:delText>
              </w:r>
              <w:r>
                <w:delText xml:space="preserve"> values</w:delText>
              </w:r>
              <w:r w:rsidRPr="00360C93">
                <w:delText xml:space="preserve"> of which customization </w:delText>
              </w:r>
              <w:r>
                <w:delText>option has mapped with an existing line build. (Check them per ‘Apply to restaurant’ level)</w:delText>
              </w:r>
              <w:r w:rsidRPr="00360C93">
                <w:delText xml:space="preserve"> </w:delText>
              </w:r>
            </w:del>
          </w:p>
          <w:p w14:paraId="05250314" w14:textId="60810633" w:rsidR="00AD04DD" w:rsidRDefault="00AD04DD" w:rsidP="00AD04DD">
            <w:pPr>
              <w:pStyle w:val="ListParagraph"/>
              <w:ind w:left="1080"/>
              <w:rPr>
                <w:del w:id="605" w:author="Daisy Lan" w:date="2023-07-19T19:16:00Z"/>
              </w:rPr>
            </w:pPr>
            <w:del w:id="606" w:author="Daisy Lan" w:date="2023-07-19T19:16:00Z">
              <w:r>
                <w:rPr>
                  <w:rFonts w:hint="eastAsia"/>
                </w:rPr>
                <w:delText>F</w:delText>
              </w:r>
              <w:r>
                <w:delText>or example: If a truck item has mandatory choice with 4 option values. Dish preference with 2 option values.</w:delText>
              </w:r>
            </w:del>
          </w:p>
          <w:p w14:paraId="77F3C2C5" w14:textId="24BDD9E5" w:rsidR="00AD04DD" w:rsidRDefault="00AD04DD" w:rsidP="00AD04DD">
            <w:pPr>
              <w:pStyle w:val="ListParagraph"/>
              <w:ind w:left="1080"/>
              <w:rPr>
                <w:del w:id="607" w:author="Daisy Lan" w:date="2023-07-19T19:16:00Z"/>
              </w:rPr>
            </w:pPr>
            <w:del w:id="608" w:author="Daisy Lan" w:date="2023-07-19T19:16:00Z">
              <w:r>
                <w:rPr>
                  <w:noProof/>
                </w:rPr>
                <w:drawing>
                  <wp:inline distT="0" distB="0" distL="0" distR="0" wp14:anchorId="057F43D0" wp14:editId="7E5924CD">
                    <wp:extent cx="4682554" cy="2544641"/>
                    <wp:effectExtent l="0" t="0" r="381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94785" cy="2551288"/>
                            </a:xfrm>
                            <a:prstGeom prst="rect">
                              <a:avLst/>
                            </a:prstGeom>
                          </pic:spPr>
                        </pic:pic>
                      </a:graphicData>
                    </a:graphic>
                  </wp:inline>
                </w:drawing>
              </w:r>
            </w:del>
          </w:p>
          <w:p w14:paraId="5D83FBB9" w14:textId="1BC1E2FA" w:rsidR="00AD04DD" w:rsidRDefault="00AD04DD">
            <w:pPr>
              <w:pStyle w:val="ListParagraph"/>
              <w:numPr>
                <w:ilvl w:val="0"/>
                <w:numId w:val="1821"/>
              </w:numPr>
              <w:rPr>
                <w:del w:id="609" w:author="Daisy Lan" w:date="2023-07-19T19:16:00Z"/>
              </w:rPr>
              <w:pPrChange w:id="610" w:author="Bonnie Yang [2]" w:date="2023-03-10T16:19:00Z">
                <w:pPr>
                  <w:pStyle w:val="ListParagraph"/>
                  <w:ind w:left="1080"/>
                </w:pPr>
              </w:pPrChange>
            </w:pPr>
            <w:del w:id="611" w:author="Daisy Lan" w:date="2023-07-19T19:16:00Z">
              <w:r>
                <w:rPr>
                  <w:rFonts w:hint="eastAsia"/>
                </w:rPr>
                <w:delText>U</w:delText>
              </w:r>
              <w:r>
                <w:delText>ser has set a line build1 with ‘White Rice‘ of the mandatory choice ‘Choose Your Rice’ applied to a restaurant A; And user has set a line build2 with ‘M</w:delText>
              </w:r>
              <w:r>
                <w:rPr>
                  <w:rFonts w:hint="eastAsia"/>
                </w:rPr>
                <w:delText>iddle</w:delText>
              </w:r>
              <w:r>
                <w:delText>‘ of the d</w:delText>
              </w:r>
              <w:r>
                <w:rPr>
                  <w:rFonts w:hint="eastAsia"/>
                </w:rPr>
                <w:delText>ish</w:delText>
              </w:r>
              <w:r>
                <w:delText xml:space="preserve"> preference ‘sweet level’ applied to a restaurant B;</w:delText>
              </w:r>
            </w:del>
          </w:p>
          <w:p w14:paraId="2B5CC14C" w14:textId="3508D65F" w:rsidR="00AD04DD" w:rsidRDefault="00AD04DD">
            <w:pPr>
              <w:ind w:left="1080"/>
              <w:rPr>
                <w:del w:id="612" w:author="Daisy Lan" w:date="2023-07-19T19:16:00Z"/>
              </w:rPr>
              <w:pPrChange w:id="613" w:author="Bonnie Yang [2]" w:date="2023-03-10T16:19:00Z">
                <w:pPr>
                  <w:pStyle w:val="ListParagraph"/>
                  <w:ind w:left="1080"/>
                </w:pPr>
              </w:pPrChange>
            </w:pPr>
            <w:del w:id="614" w:author="Daisy Lan" w:date="2023-07-19T19:16:00Z">
              <w:r>
                <w:rPr>
                  <w:noProof/>
                </w:rPr>
                <w:lastRenderedPageBreak/>
                <w:drawing>
                  <wp:inline distT="0" distB="0" distL="0" distR="0" wp14:anchorId="3CE5CD0D" wp14:editId="56F839DF">
                    <wp:extent cx="5731510" cy="84709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847090"/>
                            </a:xfrm>
                            <a:prstGeom prst="rect">
                              <a:avLst/>
                            </a:prstGeom>
                          </pic:spPr>
                        </pic:pic>
                      </a:graphicData>
                    </a:graphic>
                  </wp:inline>
                </w:drawing>
              </w:r>
            </w:del>
          </w:p>
          <w:p w14:paraId="4359FF50" w14:textId="4C21589A" w:rsidR="00AD04DD" w:rsidRDefault="00AD04DD" w:rsidP="005E0487">
            <w:pPr>
              <w:pStyle w:val="ListParagraph"/>
              <w:numPr>
                <w:ilvl w:val="0"/>
                <w:numId w:val="1821"/>
              </w:numPr>
              <w:rPr>
                <w:del w:id="615" w:author="Daisy Lan" w:date="2023-07-19T19:16:00Z"/>
              </w:rPr>
            </w:pPr>
            <w:del w:id="616" w:author="Daisy Lan" w:date="2023-07-19T19:16:00Z">
              <w:r>
                <w:rPr>
                  <w:rFonts w:hint="eastAsia"/>
                </w:rPr>
                <w:delText>T</w:delText>
              </w:r>
              <w:r>
                <w:delText>hen we should verify if the other 3 option values of the mandatory choice ‘Choose Your Rice’ has been mapped with other line builds which are applied to the restaurant A. AND verify if the other option values of the d</w:delText>
              </w:r>
              <w:r>
                <w:rPr>
                  <w:rFonts w:hint="eastAsia"/>
                </w:rPr>
                <w:delText>ish</w:delText>
              </w:r>
              <w:r>
                <w:delText xml:space="preserve"> preference ‘sweet level’ has been mapped with other line builds which </w:delText>
              </w:r>
              <w:r>
                <w:rPr>
                  <w:rFonts w:hint="eastAsia"/>
                </w:rPr>
                <w:delText>are</w:delText>
              </w:r>
              <w:r>
                <w:delText xml:space="preserve"> applied to a restaurant B</w:delText>
              </w:r>
            </w:del>
          </w:p>
          <w:p w14:paraId="5DF5D829" w14:textId="0D27DFB8" w:rsidR="005E0487" w:rsidRDefault="005E0487" w:rsidP="005E0487">
            <w:pPr>
              <w:pStyle w:val="ListParagraph"/>
              <w:numPr>
                <w:ilvl w:val="0"/>
                <w:numId w:val="1821"/>
              </w:numPr>
              <w:rPr>
                <w:del w:id="617" w:author="Daisy Lan" w:date="2023-07-19T19:16:00Z"/>
              </w:rPr>
            </w:pPr>
            <w:del w:id="618" w:author="Daisy Lan" w:date="2023-07-19T19:16:00Z">
              <w:r w:rsidRPr="00360C93">
                <w:delText>We ONLY verify the selected customization option instead of verifying all customization options.</w:delText>
              </w:r>
              <w:r>
                <w:delText xml:space="preserve"> Verify ‘mandatory choice’ for restaurant A, don’t verify d</w:delText>
              </w:r>
              <w:r>
                <w:rPr>
                  <w:rFonts w:hint="eastAsia"/>
                </w:rPr>
                <w:delText>ish</w:delText>
              </w:r>
              <w:r>
                <w:delText xml:space="preserve"> preference ‘sweet level’ </w:delText>
              </w:r>
            </w:del>
          </w:p>
          <w:p w14:paraId="3BFDA109" w14:textId="54DC1AF2" w:rsidR="00D43E37" w:rsidRDefault="00D43E37" w:rsidP="005E0487">
            <w:pPr>
              <w:pStyle w:val="ListParagraph"/>
              <w:numPr>
                <w:ilvl w:val="0"/>
                <w:numId w:val="1821"/>
              </w:numPr>
              <w:rPr>
                <w:del w:id="619" w:author="Daisy Lan" w:date="2023-07-19T19:16:00Z"/>
              </w:rPr>
            </w:pPr>
            <w:del w:id="620" w:author="Daisy Lan" w:date="2023-07-19T19:16:00Z">
              <w:r w:rsidRPr="00360C93">
                <w:delText>We ONLY verify the</w:delText>
              </w:r>
              <w:r>
                <w:delText xml:space="preserve"> </w:delText>
              </w:r>
              <w:r>
                <w:rPr>
                  <w:rFonts w:hint="eastAsia"/>
                </w:rPr>
                <w:delText>option</w:delText>
              </w:r>
              <w:r>
                <w:delText xml:space="preserve"> values of</w:delText>
              </w:r>
              <w:r w:rsidRPr="00360C93">
                <w:delText xml:space="preserve"> selected customization option</w:delText>
              </w:r>
              <w:r>
                <w:delText xml:space="preserve"> name</w:delText>
              </w:r>
              <w:r w:rsidRPr="00360C93">
                <w:delText xml:space="preserve"> instead of all </w:delText>
              </w:r>
              <w:r>
                <w:rPr>
                  <w:rFonts w:hint="eastAsia"/>
                </w:rPr>
                <w:delText>option</w:delText>
              </w:r>
              <w:r>
                <w:delText xml:space="preserve"> values of</w:delText>
              </w:r>
              <w:r w:rsidRPr="00360C93">
                <w:delText xml:space="preserve"> </w:delText>
              </w:r>
              <w:r>
                <w:delText xml:space="preserve">all </w:delText>
              </w:r>
              <w:r w:rsidRPr="00360C93">
                <w:delText>option</w:delText>
              </w:r>
              <w:r>
                <w:delText xml:space="preserve"> name</w:delText>
              </w:r>
              <w:r w:rsidRPr="00360C93">
                <w:delText xml:space="preserve"> </w:delText>
              </w:r>
              <w:r>
                <w:delText xml:space="preserve">in the </w:delText>
              </w:r>
              <w:r w:rsidRPr="00360C93">
                <w:delText xml:space="preserve">customization </w:delText>
              </w:r>
              <w:r>
                <w:delText>type</w:delText>
              </w:r>
              <w:r w:rsidRPr="00360C93">
                <w:delText>.</w:delText>
              </w:r>
              <w:r>
                <w:delText xml:space="preserve"> M</w:delText>
              </w:r>
              <w:r>
                <w:rPr>
                  <w:rFonts w:hint="eastAsia"/>
                </w:rPr>
                <w:delText>eans</w:delText>
              </w:r>
              <w:r>
                <w:delText xml:space="preserve"> ONLY verify the values of ‘Choose Your Rice’, don’t verify values of ‘Noodle’.</w:delText>
              </w:r>
            </w:del>
          </w:p>
          <w:p w14:paraId="004881C3" w14:textId="3994B38B" w:rsidR="00D43E37" w:rsidRDefault="00D43E37">
            <w:pPr>
              <w:rPr>
                <w:del w:id="621" w:author="Daisy Lan" w:date="2023-07-19T19:16:00Z"/>
              </w:rPr>
              <w:pPrChange w:id="622" w:author="Bonnie Yang [2]" w:date="2023-03-10T16:38:00Z">
                <w:pPr>
                  <w:pStyle w:val="ListParagraph"/>
                  <w:ind w:left="1080"/>
                </w:pPr>
              </w:pPrChange>
            </w:pPr>
            <w:del w:id="623" w:author="Daisy Lan" w:date="2023-07-19T19:16:00Z">
              <w:r>
                <w:rPr>
                  <w:noProof/>
                </w:rPr>
                <w:drawing>
                  <wp:inline distT="0" distB="0" distL="0" distR="0" wp14:anchorId="5D1AC55E" wp14:editId="0DA08FDE">
                    <wp:extent cx="4977896" cy="4184830"/>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85895" cy="4191554"/>
                            </a:xfrm>
                            <a:prstGeom prst="rect">
                              <a:avLst/>
                            </a:prstGeom>
                          </pic:spPr>
                        </pic:pic>
                      </a:graphicData>
                    </a:graphic>
                  </wp:inline>
                </w:drawing>
              </w:r>
            </w:del>
          </w:p>
          <w:p w14:paraId="3A21E245" w14:textId="1E76C406" w:rsidR="00011D82" w:rsidRDefault="00AD04DD" w:rsidP="00FF3F1B">
            <w:pPr>
              <w:pStyle w:val="ListParagraph"/>
              <w:numPr>
                <w:ilvl w:val="0"/>
                <w:numId w:val="1821"/>
              </w:numPr>
              <w:rPr>
                <w:del w:id="624" w:author="Daisy Lan" w:date="2023-07-19T19:16:00Z"/>
              </w:rPr>
            </w:pPr>
            <w:del w:id="625" w:author="Daisy Lan" w:date="2023-07-19T19:16:00Z">
              <w:r>
                <w:lastRenderedPageBreak/>
                <w:delText>If no, display error message</w:delText>
              </w:r>
              <w:r w:rsidR="00011D82">
                <w:delText xml:space="preserve"> with error icon</w:delText>
              </w:r>
              <w:r>
                <w:delText>:</w:delText>
              </w:r>
              <w:r w:rsidR="00011D82">
                <w:delText xml:space="preserve"> ‘</w:delText>
              </w:r>
              <w:r w:rsidR="00FF3F1B" w:rsidRPr="00FF3F1B">
                <w:delText>Option in Restaurant {name</w:delText>
              </w:r>
              <w:r w:rsidR="00FF3F1B">
                <w:delText>1</w:delText>
              </w:r>
              <w:r w:rsidR="00FF3F1B" w:rsidRPr="00FF3F1B">
                <w:delText>} is missing Line Build: {Option name-Option Value name</w:delText>
              </w:r>
              <w:r w:rsidR="00FF3F1B">
                <w:delText>1</w:delText>
              </w:r>
              <w:r w:rsidR="00FF3F1B" w:rsidRPr="00FF3F1B">
                <w:delText>}; {Option name-Option Value name</w:delText>
              </w:r>
              <w:r w:rsidR="00FF3F1B">
                <w:delText>2</w:delText>
              </w:r>
              <w:r w:rsidR="00FF3F1B" w:rsidRPr="00FF3F1B">
                <w:delText>}</w:delText>
              </w:r>
              <w:r w:rsidR="00FF3F1B">
                <w:delText>;</w:delText>
              </w:r>
            </w:del>
          </w:p>
          <w:p w14:paraId="00A15886" w14:textId="30248CAA" w:rsidR="00FF3F1B" w:rsidRDefault="00FF3F1B">
            <w:pPr>
              <w:pStyle w:val="ListParagraph"/>
              <w:ind w:left="1520"/>
              <w:rPr>
                <w:del w:id="626" w:author="Daisy Lan" w:date="2023-07-19T19:16:00Z"/>
              </w:rPr>
              <w:pPrChange w:id="627" w:author="Bonnie Yang [2]" w:date="2023-03-27T11:50:00Z">
                <w:pPr>
                  <w:pStyle w:val="ListParagraph"/>
                  <w:ind w:left="1080"/>
                </w:pPr>
              </w:pPrChange>
            </w:pPr>
            <w:del w:id="628" w:author="Daisy Lan" w:date="2023-07-19T19:16:00Z">
              <w:r w:rsidRPr="00FF3F1B">
                <w:delText>Option in Restaurant {name</w:delText>
              </w:r>
              <w:r>
                <w:delText>2</w:delText>
              </w:r>
              <w:r w:rsidRPr="00FF3F1B">
                <w:delText>} is missing Line Build: {Option name-Option Value name</w:delText>
              </w:r>
              <w:r>
                <w:delText>1</w:delText>
              </w:r>
              <w:r w:rsidRPr="00FF3F1B">
                <w:delText>}; {Option name-Option Value name</w:delText>
              </w:r>
              <w:r>
                <w:delText>2</w:delText>
              </w:r>
              <w:r w:rsidRPr="00FF3F1B">
                <w:delText>}</w:delText>
              </w:r>
              <w:r>
                <w:delText>’</w:delText>
              </w:r>
            </w:del>
          </w:p>
          <w:p w14:paraId="2F0F3D79" w14:textId="4F243D2F" w:rsidR="005E0487" w:rsidRDefault="00011D82">
            <w:pPr>
              <w:pStyle w:val="ListParagraph"/>
              <w:ind w:left="1080"/>
              <w:rPr>
                <w:del w:id="629" w:author="Daisy Lan" w:date="2023-07-19T19:16:00Z"/>
              </w:rPr>
              <w:pPrChange w:id="630" w:author="Bonnie Yang [2]" w:date="2023-03-10T20:50:00Z">
                <w:pPr>
                  <w:pStyle w:val="ListParagraph"/>
                  <w:numPr>
                    <w:numId w:val="1820"/>
                  </w:numPr>
                  <w:ind w:left="1080" w:hanging="360"/>
                </w:pPr>
              </w:pPrChange>
            </w:pPr>
            <w:del w:id="631" w:author="Daisy Lan" w:date="2023-07-19T19:16:00Z">
              <w:r>
                <w:rPr>
                  <w:noProof/>
                </w:rPr>
                <w:drawing>
                  <wp:inline distT="0" distB="0" distL="0" distR="0" wp14:anchorId="42852A8F" wp14:editId="73043B8B">
                    <wp:extent cx="5731510" cy="49911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499110"/>
                            </a:xfrm>
                            <a:prstGeom prst="rect">
                              <a:avLst/>
                            </a:prstGeom>
                          </pic:spPr>
                        </pic:pic>
                      </a:graphicData>
                    </a:graphic>
                  </wp:inline>
                </w:drawing>
              </w:r>
            </w:del>
          </w:p>
          <w:p w14:paraId="10A9B942" w14:textId="04BCEAB0" w:rsidR="00DC1F37" w:rsidRDefault="000C5033">
            <w:pPr>
              <w:pStyle w:val="ListParagraph"/>
              <w:numPr>
                <w:ilvl w:val="0"/>
                <w:numId w:val="1256"/>
              </w:numPr>
              <w:rPr>
                <w:del w:id="632" w:author="Daisy Lan" w:date="2023-07-19T19:16:00Z"/>
              </w:rPr>
              <w:pPrChange w:id="633" w:author="Bonnie Yang [2]" w:date="2023-03-15T14:37:00Z">
                <w:pPr/>
              </w:pPrChange>
            </w:pPr>
            <w:del w:id="634" w:author="Daisy Lan" w:date="2023-07-19T19:16:00Z">
              <w:r>
                <w:rPr>
                  <w:rFonts w:hint="eastAsia"/>
                </w:rPr>
                <w:delText>W</w:delText>
              </w:r>
              <w:r>
                <w:delText>hen the following scenarios happened, any unavailable data/</w:delText>
              </w:r>
              <w:r>
                <w:rPr>
                  <w:rFonts w:hint="eastAsia"/>
                </w:rPr>
                <w:delText>bad</w:delText>
              </w:r>
              <w:r>
                <w:delText xml:space="preserve"> data exist in any line build, we should display error message</w:delText>
              </w:r>
              <w:r w:rsidR="00DC1F37">
                <w:delText xml:space="preserve"> according to each line build</w:delText>
              </w:r>
              <w:r>
                <w:delText>:</w:delText>
              </w:r>
            </w:del>
          </w:p>
          <w:p w14:paraId="229532B6" w14:textId="0D1F2AB5" w:rsidR="00DC1F37" w:rsidRDefault="00DC1F37" w:rsidP="00DC1F37">
            <w:pPr>
              <w:pStyle w:val="NoSpacing"/>
              <w:numPr>
                <w:ilvl w:val="0"/>
                <w:numId w:val="1789"/>
              </w:numPr>
              <w:rPr>
                <w:del w:id="635" w:author="Daisy Lan" w:date="2023-07-19T19:16:00Z"/>
              </w:rPr>
            </w:pPr>
            <w:del w:id="636" w:author="Daisy Lan" w:date="2023-07-19T19:16:00Z">
              <w:r>
                <w:delText>There is no 'Issue Resolved' button. When the error is fixed the error message will disappear automatically.</w:delText>
              </w:r>
            </w:del>
          </w:p>
          <w:p w14:paraId="600298C4" w14:textId="59EB9533" w:rsidR="00DC1F37" w:rsidRDefault="00DC1F37" w:rsidP="00DC1F37">
            <w:pPr>
              <w:pStyle w:val="NoSpacing"/>
              <w:numPr>
                <w:ilvl w:val="0"/>
                <w:numId w:val="1789"/>
              </w:numPr>
              <w:rPr>
                <w:del w:id="637" w:author="Daisy Lan" w:date="2023-07-19T19:16:00Z"/>
              </w:rPr>
            </w:pPr>
            <w:del w:id="638" w:author="Daisy Lan" w:date="2023-07-19T19:16:00Z">
              <w:r>
                <w:delText>We should sort this kinds of error message at the above of other warnings.</w:delText>
              </w:r>
            </w:del>
          </w:p>
          <w:p w14:paraId="7F354186" w14:textId="550D3915" w:rsidR="00DC1F37" w:rsidRDefault="00DC1F37" w:rsidP="00DC1F37">
            <w:pPr>
              <w:pStyle w:val="NoSpacing"/>
              <w:numPr>
                <w:ilvl w:val="0"/>
                <w:numId w:val="1789"/>
              </w:numPr>
              <w:rPr>
                <w:del w:id="639" w:author="Daisy Lan" w:date="2023-07-19T19:16:00Z"/>
              </w:rPr>
            </w:pPr>
            <w:del w:id="640" w:author="Daisy Lan" w:date="2023-07-19T19:16:00Z">
              <w:r>
                <w:delText>There is no 'Issue Resolved' button. W</w:delText>
              </w:r>
              <w:r>
                <w:rPr>
                  <w:rFonts w:hint="eastAsia"/>
                </w:rPr>
                <w:delText>hen</w:delText>
              </w:r>
              <w:r>
                <w:delText xml:space="preserve"> the error is fixed the error message will disappear automatically.</w:delText>
              </w:r>
            </w:del>
          </w:p>
          <w:p w14:paraId="4B6BDFDC" w14:textId="32F82C0C" w:rsidR="009E3229" w:rsidRDefault="00DC1F37" w:rsidP="009E3229">
            <w:pPr>
              <w:pStyle w:val="NoSpacing"/>
              <w:numPr>
                <w:ilvl w:val="0"/>
                <w:numId w:val="1789"/>
              </w:numPr>
              <w:rPr>
                <w:ins w:id="641" w:author="Bonnie Yang" w:date="2023-04-13T14:35:00Z"/>
                <w:del w:id="642" w:author="Daisy Lan" w:date="2023-07-19T19:16:00Z"/>
              </w:rPr>
            </w:pPr>
            <w:del w:id="643" w:author="Daisy Lan" w:date="2023-07-19T19:16:00Z">
              <w:r>
                <w:rPr>
                  <w:rFonts w:hint="eastAsia"/>
                </w:rPr>
                <w:delText>T</w:delText>
              </w:r>
              <w:r>
                <w:delText>he error message looks like this</w:delText>
              </w:r>
            </w:del>
            <w:ins w:id="644" w:author="Bonnie Yang" w:date="2023-04-13T14:31:00Z">
              <w:del w:id="645" w:author="Daisy Lan" w:date="2023-07-19T19:16:00Z">
                <w:r w:rsidR="0057410E">
                  <w:rPr>
                    <w:rFonts w:hint="eastAsia"/>
                  </w:rPr>
                  <w:delText xml:space="preserve"> </w:delText>
                </w:r>
                <w:r w:rsidR="0057410E" w:rsidRPr="0057410E">
                  <w:delText>(Show them according to error cases rather than showing all of them)</w:delText>
                </w:r>
              </w:del>
            </w:ins>
            <w:del w:id="646" w:author="Daisy Lan" w:date="2023-07-19T19:16:00Z">
              <w:r>
                <w:delText>:</w:delText>
              </w:r>
            </w:del>
          </w:p>
          <w:p w14:paraId="47256A3D" w14:textId="2C0E1F76" w:rsidR="009E3229" w:rsidRPr="009F28F4" w:rsidRDefault="009E3229">
            <w:pPr>
              <w:pStyle w:val="NoSpacing"/>
              <w:numPr>
                <w:ilvl w:val="0"/>
                <w:numId w:val="1896"/>
              </w:numPr>
              <w:rPr>
                <w:del w:id="647" w:author="Daisy Lan" w:date="2023-07-19T19:16:00Z"/>
              </w:rPr>
              <w:pPrChange w:id="648" w:author="Bonnie Yang [2]" w:date="2023-04-13T14:36:00Z">
                <w:pPr>
                  <w:pStyle w:val="NoSpacing"/>
                </w:pPr>
              </w:pPrChange>
            </w:pPr>
            <w:ins w:id="649" w:author="Bonnie Yang" w:date="2023-04-13T14:35:00Z">
              <w:del w:id="650" w:author="Daisy Lan" w:date="2023-07-19T19:16:00Z">
                <w:r w:rsidRPr="009E3229">
                  <w:delText>Show the warning message on the top of line build detail page, however, we ONLY show warning messages for line build which is applied in HDR restaurant (Apply to restaurant= All, or including 'HDR' in restaurant name).</w:delText>
                </w:r>
              </w:del>
            </w:ins>
          </w:p>
          <w:p w14:paraId="10C55E5E" w14:textId="207A46AC" w:rsidR="000C5033" w:rsidRDefault="000C5033">
            <w:pPr>
              <w:ind w:firstLineChars="100" w:firstLine="210"/>
              <w:rPr>
                <w:del w:id="651" w:author="Daisy Lan" w:date="2023-07-19T19:16:00Z"/>
              </w:rPr>
              <w:pPrChange w:id="652" w:author="Bonnie Yang [2]" w:date="2023-03-15T14:39:00Z">
                <w:pPr>
                  <w:pStyle w:val="ListParagraph"/>
                  <w:numPr>
                    <w:numId w:val="1820"/>
                  </w:numPr>
                  <w:ind w:left="1080" w:hanging="360"/>
                </w:pPr>
              </w:pPrChange>
            </w:pPr>
            <w:del w:id="653" w:author="Daisy Lan" w:date="2023-07-19T19:16:00Z">
              <w:r>
                <w:delText>’Bad data exist in line build #</w:delText>
              </w:r>
            </w:del>
          </w:p>
          <w:p w14:paraId="3D512E1D" w14:textId="3C28BD00" w:rsidR="007D51B3" w:rsidRDefault="007D51B3" w:rsidP="00FF3F1B">
            <w:pPr>
              <w:pStyle w:val="ListParagraph"/>
              <w:numPr>
                <w:ilvl w:val="0"/>
                <w:numId w:val="1827"/>
              </w:numPr>
              <w:rPr>
                <w:ins w:id="654" w:author="Bonnie Yang" w:date="2023-04-13T14:28:00Z"/>
                <w:del w:id="655" w:author="Daisy Lan" w:date="2023-07-19T19:16:00Z"/>
              </w:rPr>
            </w:pPr>
            <w:ins w:id="656" w:author="Bonnie Yang" w:date="2023-04-13T14:28:00Z">
              <w:del w:id="657" w:author="Daisy Lan" w:date="2023-07-19T19:16:00Z">
                <w:r w:rsidRPr="007D51B3">
                  <w:delText>Must have at least one Complete step</w:delText>
                </w:r>
              </w:del>
            </w:ins>
          </w:p>
          <w:p w14:paraId="0054C907" w14:textId="29B2E25B" w:rsidR="0057410E" w:rsidRDefault="0057410E" w:rsidP="0057410E">
            <w:pPr>
              <w:pStyle w:val="ListParagraph"/>
              <w:numPr>
                <w:ilvl w:val="0"/>
                <w:numId w:val="1827"/>
              </w:numPr>
              <w:rPr>
                <w:ins w:id="658" w:author="Bonnie Yang" w:date="2023-04-13T14:29:00Z"/>
                <w:del w:id="659" w:author="Daisy Lan" w:date="2023-07-19T19:16:00Z"/>
              </w:rPr>
            </w:pPr>
            <w:ins w:id="660" w:author="Bonnie Yang" w:date="2023-04-13T14:29:00Z">
              <w:del w:id="661" w:author="Daisy Lan" w:date="2023-07-19T19:16:00Z">
                <w:r w:rsidRPr="0057410E">
                  <w:delText>Duplicated complete step. Please revise complete in step #, #.</w:delText>
                </w:r>
              </w:del>
            </w:ins>
          </w:p>
          <w:p w14:paraId="310471F6" w14:textId="4D674B08" w:rsidR="0057410E" w:rsidRDefault="0057410E" w:rsidP="0057410E">
            <w:pPr>
              <w:pStyle w:val="ListParagraph"/>
              <w:numPr>
                <w:ilvl w:val="0"/>
                <w:numId w:val="1827"/>
              </w:numPr>
              <w:rPr>
                <w:ins w:id="662" w:author="Bonnie Yang" w:date="2023-04-13T14:29:00Z"/>
                <w:del w:id="663" w:author="Daisy Lan" w:date="2023-07-19T19:16:00Z"/>
              </w:rPr>
            </w:pPr>
            <w:ins w:id="664" w:author="Bonnie Yang" w:date="2023-04-13T14:29:00Z">
              <w:del w:id="665" w:author="Daisy Lan" w:date="2023-07-19T19:16:00Z">
                <w:r w:rsidRPr="0057410E">
                  <w:delText>Complete Step is missing, there should be a complete step map to null.</w:delText>
                </w:r>
              </w:del>
            </w:ins>
          </w:p>
          <w:p w14:paraId="31813642" w14:textId="01D8EF32" w:rsidR="0057410E" w:rsidRDefault="0057410E" w:rsidP="0057410E">
            <w:pPr>
              <w:pStyle w:val="ListParagraph"/>
              <w:numPr>
                <w:ilvl w:val="0"/>
                <w:numId w:val="1827"/>
              </w:numPr>
              <w:rPr>
                <w:ins w:id="666" w:author="Bonnie Yang" w:date="2023-04-13T14:29:00Z"/>
                <w:del w:id="667" w:author="Daisy Lan" w:date="2023-07-19T19:16:00Z"/>
              </w:rPr>
            </w:pPr>
            <w:ins w:id="668" w:author="Bonnie Yang" w:date="2023-04-13T14:29:00Z">
              <w:del w:id="669" w:author="Daisy Lan" w:date="2023-07-19T19:16:00Z">
                <w:r w:rsidRPr="0057410E">
                  <w:delText>Complete Step is missing, there should be a complete step map to option name-{opion value name1}, {opion value name2}.</w:delText>
                </w:r>
              </w:del>
            </w:ins>
          </w:p>
          <w:p w14:paraId="3146F611" w14:textId="5B6891B2" w:rsidR="009E3229" w:rsidRDefault="009E3229" w:rsidP="00FF3F1B">
            <w:pPr>
              <w:pStyle w:val="ListParagraph"/>
              <w:numPr>
                <w:ilvl w:val="0"/>
                <w:numId w:val="1827"/>
              </w:numPr>
              <w:rPr>
                <w:ins w:id="670" w:author="Bonnie Yang" w:date="2023-04-18T12:03:00Z"/>
                <w:del w:id="671" w:author="Daisy Lan" w:date="2023-07-19T19:16:00Z"/>
              </w:rPr>
            </w:pPr>
            <w:ins w:id="672" w:author="Bonnie Yang" w:date="2023-04-13T14:32:00Z">
              <w:del w:id="673" w:author="Daisy Lan" w:date="2023-07-19T19:16:00Z">
                <w:r w:rsidRPr="009E3229">
                  <w:delText>Step # is missing sub step(s) mapped with option value(s): {Option name1}{opion value name1}; {opion value name2}; {Option name2} - value name{opion value name1}; {opion value name2}.</w:delText>
                </w:r>
              </w:del>
            </w:ins>
          </w:p>
          <w:p w14:paraId="7D71A3D0" w14:textId="415E79D7" w:rsidR="00E16700" w:rsidRDefault="00E16700" w:rsidP="00FF3F1B">
            <w:pPr>
              <w:pStyle w:val="ListParagraph"/>
              <w:numPr>
                <w:ilvl w:val="0"/>
                <w:numId w:val="1827"/>
              </w:numPr>
              <w:rPr>
                <w:ins w:id="674" w:author="Bonnie Yang" w:date="2023-04-13T14:32:00Z"/>
                <w:del w:id="675" w:author="Daisy Lan" w:date="2023-07-19T19:16:00Z"/>
              </w:rPr>
            </w:pPr>
            <w:ins w:id="676" w:author="Bonnie Yang" w:date="2023-04-18T12:03:00Z">
              <w:del w:id="677" w:author="Daisy Lan" w:date="2023-07-19T19:16:00Z">
                <w:r>
                  <w:delText xml:space="preserve">Missing required step(s) mapped with the following option value(s): {Option name1})- {opion value name1}; {opion value name2}); {Option name2} - {opion </w:delText>
                </w:r>
                <w:r>
                  <w:lastRenderedPageBreak/>
                  <w:delText>value name1}; {opion value name2}; {option name of On the side} -mapping item ({item number}</w:delText>
                </w:r>
              </w:del>
            </w:ins>
            <w:ins w:id="678" w:author="Bonnie Yang" w:date="2023-04-19T10:52:00Z">
              <w:del w:id="679" w:author="Daisy Lan" w:date="2023-07-19T19:16:00Z">
                <w:r w:rsidR="00DC2BD1">
                  <w:delText>.</w:delText>
                </w:r>
              </w:del>
            </w:ins>
          </w:p>
          <w:p w14:paraId="663B33DF" w14:textId="6B7E39A9" w:rsidR="009E3229" w:rsidRDefault="009E3229" w:rsidP="00FF3F1B">
            <w:pPr>
              <w:pStyle w:val="ListParagraph"/>
              <w:numPr>
                <w:ilvl w:val="0"/>
                <w:numId w:val="1827"/>
              </w:numPr>
              <w:rPr>
                <w:ins w:id="680" w:author="Bonnie Yang" w:date="2023-04-13T14:32:00Z"/>
                <w:del w:id="681" w:author="Daisy Lan" w:date="2023-07-19T19:16:00Z"/>
              </w:rPr>
            </w:pPr>
            <w:ins w:id="682" w:author="Bonnie Yang" w:date="2023-04-13T14:32:00Z">
              <w:del w:id="683" w:author="Daisy Lan" w:date="2023-07-19T19:16:00Z">
                <w:r w:rsidRPr="009E3229">
                  <w:delText>The following option value name(s) is missing mapped step/sub step: {Option name1})-{opion value name1}; {opion value name2}; {Option name2}-{opion value name1}; {opion value name2}</w:delText>
                </w:r>
              </w:del>
            </w:ins>
            <w:ins w:id="684" w:author="Bonnie Yang" w:date="2023-04-18T12:03:00Z">
              <w:del w:id="685" w:author="Daisy Lan" w:date="2023-07-19T19:16:00Z">
                <w:r w:rsidR="00E16700">
                  <w:rPr>
                    <w:rFonts w:hint="eastAsia"/>
                  </w:rPr>
                  <w:delText>.</w:delText>
                </w:r>
              </w:del>
            </w:ins>
          </w:p>
          <w:p w14:paraId="773D8A26" w14:textId="000B5C17" w:rsidR="00FF3F1B" w:rsidRDefault="00FF3F1B" w:rsidP="00FF3F1B">
            <w:pPr>
              <w:pStyle w:val="ListParagraph"/>
              <w:numPr>
                <w:ilvl w:val="0"/>
                <w:numId w:val="1827"/>
              </w:numPr>
              <w:rPr>
                <w:del w:id="686" w:author="Daisy Lan" w:date="2023-07-19T19:16:00Z"/>
              </w:rPr>
            </w:pPr>
            <w:del w:id="687" w:author="Daisy Lan" w:date="2023-07-19T19:16:00Z">
              <w:r>
                <w:rPr>
                  <w:rFonts w:hint="eastAsia"/>
                </w:rPr>
                <w:delText>M</w:delText>
              </w:r>
              <w:r>
                <w:delText>apping Option and Option value must be entered at least in one Step: {Option-Option value}, {Option-Option value}</w:delText>
              </w:r>
            </w:del>
          </w:p>
          <w:p w14:paraId="73CCE168" w14:textId="3D9031D1" w:rsidR="00FF3F1B" w:rsidRDefault="00FF3F1B" w:rsidP="00FF3F1B">
            <w:pPr>
              <w:pStyle w:val="ListParagraph"/>
              <w:numPr>
                <w:ilvl w:val="0"/>
                <w:numId w:val="1827"/>
              </w:numPr>
              <w:rPr>
                <w:del w:id="688" w:author="Daisy Lan" w:date="2023-07-19T19:16:00Z"/>
              </w:rPr>
            </w:pPr>
            <w:del w:id="689" w:author="Daisy Lan" w:date="2023-07-19T19:16:00Z">
              <w:r>
                <w:delText>Conflict option value in Steps: Step {step number, Sub-Step} , Step{step number, Sub-Step}</w:delText>
              </w:r>
            </w:del>
          </w:p>
          <w:p w14:paraId="4DF05F30" w14:textId="64095135" w:rsidR="00FF3F1B" w:rsidRDefault="00FF3F1B" w:rsidP="00FF3F1B">
            <w:pPr>
              <w:pStyle w:val="ListParagraph"/>
              <w:numPr>
                <w:ilvl w:val="0"/>
                <w:numId w:val="1827"/>
              </w:numPr>
              <w:rPr>
                <w:del w:id="690" w:author="Daisy Lan" w:date="2023-07-19T19:16:00Z"/>
              </w:rPr>
            </w:pPr>
            <w:del w:id="691" w:author="Daisy Lan" w:date="2023-07-19T19:16:00Z">
              <w:r>
                <w:delText>Map item/option missing: {Option-Option value_UUID}; {“BOM Line Item”-Item_number}</w:delText>
              </w:r>
            </w:del>
          </w:p>
          <w:p w14:paraId="1BF0E271" w14:textId="3CF3373D" w:rsidR="00DC1F37" w:rsidRPr="00FF3F1B" w:rsidRDefault="00DC1F37" w:rsidP="00DC1F37">
            <w:pPr>
              <w:pStyle w:val="ListParagraph"/>
              <w:numPr>
                <w:ilvl w:val="0"/>
                <w:numId w:val="1827"/>
              </w:numPr>
              <w:rPr>
                <w:del w:id="692" w:author="Daisy Lan" w:date="2023-07-19T19:16:00Z"/>
                <w:strike/>
                <w:rPrChange w:id="693" w:author="Bonnie Yang [2]" w:date="2023-03-27T11:53:00Z">
                  <w:rPr>
                    <w:del w:id="694" w:author="Daisy Lan" w:date="2023-07-19T19:16:00Z"/>
                  </w:rPr>
                </w:rPrChange>
              </w:rPr>
            </w:pPr>
            <w:del w:id="695" w:author="Daisy Lan" w:date="2023-07-19T19:16:00Z">
              <w:r w:rsidRPr="00FF3F1B">
                <w:rPr>
                  <w:strike/>
                  <w:rPrChange w:id="696" w:author="Bonnie Yang [2]" w:date="2023-03-27T11:53:00Z">
                    <w:rPr/>
                  </w:rPrChange>
                </w:rPr>
                <w:delText>The option item {Item name} (Item Number) linked with step#, step# is removed from BOM line.</w:delText>
              </w:r>
            </w:del>
          </w:p>
          <w:p w14:paraId="64A2A9CA" w14:textId="2ECBDCB2" w:rsidR="000C5033" w:rsidRPr="00FF3F1B" w:rsidRDefault="000C5033">
            <w:pPr>
              <w:pStyle w:val="ListParagraph"/>
              <w:numPr>
                <w:ilvl w:val="0"/>
                <w:numId w:val="1827"/>
              </w:numPr>
              <w:rPr>
                <w:del w:id="697" w:author="Daisy Lan" w:date="2023-07-19T19:16:00Z"/>
                <w:strike/>
                <w:rPrChange w:id="698" w:author="Bonnie Yang [2]" w:date="2023-03-27T11:53:00Z">
                  <w:rPr>
                    <w:del w:id="699" w:author="Daisy Lan" w:date="2023-07-19T19:16:00Z"/>
                  </w:rPr>
                </w:rPrChange>
              </w:rPr>
            </w:pPr>
            <w:del w:id="700" w:author="Daisy Lan" w:date="2023-07-19T19:16:00Z">
              <w:r w:rsidRPr="00FF3F1B">
                <w:rPr>
                  <w:strike/>
                  <w:rPrChange w:id="701" w:author="Bonnie Yang [2]" w:date="2023-03-27T11:53:00Z">
                    <w:rPr/>
                  </w:rPrChange>
                </w:rPr>
                <w:delText xml:space="preserve">Option Value ({Option Value1}, {Option Value2}) should be mapped with at </w:delText>
              </w:r>
              <w:r w:rsidR="00DC6BF2" w:rsidRPr="00FF3F1B">
                <w:rPr>
                  <w:strike/>
                  <w:rPrChange w:id="702" w:author="Bonnie Yang [2]" w:date="2023-03-27T11:53:00Z">
                    <w:rPr/>
                  </w:rPrChange>
                </w:rPr>
                <w:delText>least</w:delText>
              </w:r>
              <w:r w:rsidRPr="00FF3F1B">
                <w:rPr>
                  <w:strike/>
                  <w:rPrChange w:id="703" w:author="Bonnie Yang [2]" w:date="2023-03-27T11:53:00Z">
                    <w:rPr/>
                  </w:rPrChange>
                </w:rPr>
                <w:delText xml:space="preserve"> one step.’</w:delText>
              </w:r>
            </w:del>
          </w:p>
          <w:p w14:paraId="42D224F4" w14:textId="35CAFF5A" w:rsidR="000603BF" w:rsidRPr="00FF3F1B" w:rsidRDefault="000603BF">
            <w:pPr>
              <w:pStyle w:val="ListParagraph"/>
              <w:numPr>
                <w:ilvl w:val="0"/>
                <w:numId w:val="1827"/>
              </w:numPr>
              <w:rPr>
                <w:del w:id="704" w:author="Daisy Lan" w:date="2023-07-19T19:16:00Z"/>
                <w:strike/>
                <w:rPrChange w:id="705" w:author="Bonnie Yang [2]" w:date="2023-03-27T11:53:00Z">
                  <w:rPr>
                    <w:del w:id="706" w:author="Daisy Lan" w:date="2023-07-19T19:16:00Z"/>
                  </w:rPr>
                </w:rPrChange>
              </w:rPr>
              <w:pPrChange w:id="707" w:author="Bonnie Yang [2]" w:date="2023-03-15T14:39:00Z">
                <w:pPr>
                  <w:pStyle w:val="ListParagraph"/>
                  <w:numPr>
                    <w:numId w:val="1822"/>
                  </w:numPr>
                  <w:ind w:left="1080" w:hanging="360"/>
                </w:pPr>
              </w:pPrChange>
            </w:pPr>
            <w:del w:id="708" w:author="Daisy Lan" w:date="2023-07-19T19:16:00Z">
              <w:r w:rsidRPr="00FF3F1B">
                <w:rPr>
                  <w:strike/>
                  <w:rPrChange w:id="709" w:author="Bonnie Yang [2]" w:date="2023-03-27T11:53:00Z">
                    <w:rPr/>
                  </w:rPrChange>
                </w:rPr>
                <w:delText>Sub step (in step #, step #) is missing mapping option. Please select it for at least one sub step.</w:delText>
              </w:r>
            </w:del>
          </w:p>
          <w:p w14:paraId="22B07453" w14:textId="0C312571" w:rsidR="000603BF" w:rsidRPr="00FF3F1B" w:rsidRDefault="000C5033" w:rsidP="000603BF">
            <w:pPr>
              <w:pStyle w:val="ListParagraph"/>
              <w:numPr>
                <w:ilvl w:val="0"/>
                <w:numId w:val="1827"/>
              </w:numPr>
              <w:rPr>
                <w:del w:id="710" w:author="Daisy Lan" w:date="2023-07-19T19:16:00Z"/>
                <w:strike/>
                <w:rPrChange w:id="711" w:author="Bonnie Yang [2]" w:date="2023-03-27T11:53:00Z">
                  <w:rPr>
                    <w:del w:id="712" w:author="Daisy Lan" w:date="2023-07-19T19:16:00Z"/>
                  </w:rPr>
                </w:rPrChange>
              </w:rPr>
            </w:pPr>
            <w:del w:id="713" w:author="Daisy Lan" w:date="2023-07-19T19:16:00Z">
              <w:r w:rsidRPr="00FF3F1B">
                <w:rPr>
                  <w:strike/>
                  <w:rPrChange w:id="714" w:author="Bonnie Yang [2]" w:date="2023-03-27T11:53:00Z">
                    <w:rPr/>
                  </w:rPrChange>
                </w:rPr>
                <w:delText>Option value(s) of sub step(s) is conflict with the Option Value of its step (step #, step #)</w:delText>
              </w:r>
            </w:del>
          </w:p>
          <w:p w14:paraId="4DA3E1B7" w14:textId="77DADAD2" w:rsidR="00550313" w:rsidRPr="00FF3F1B" w:rsidRDefault="00550313">
            <w:pPr>
              <w:pStyle w:val="ListParagraph"/>
              <w:numPr>
                <w:ilvl w:val="0"/>
                <w:numId w:val="1827"/>
              </w:numPr>
              <w:rPr>
                <w:del w:id="715" w:author="Daisy Lan" w:date="2023-07-19T19:16:00Z"/>
                <w:strike/>
                <w:rPrChange w:id="716" w:author="Bonnie Yang [2]" w:date="2023-03-27T11:53:00Z">
                  <w:rPr>
                    <w:del w:id="717" w:author="Daisy Lan" w:date="2023-07-19T19:16:00Z"/>
                  </w:rPr>
                </w:rPrChange>
              </w:rPr>
              <w:pPrChange w:id="718" w:author="Bonnie Yang [2]" w:date="2023-03-17T10:57:00Z">
                <w:pPr>
                  <w:pStyle w:val="ListParagraph"/>
                  <w:ind w:left="1080"/>
                </w:pPr>
              </w:pPrChange>
            </w:pPr>
            <w:del w:id="719" w:author="Daisy Lan" w:date="2023-07-19T19:16:00Z">
              <w:r w:rsidRPr="00FF3F1B">
                <w:rPr>
                  <w:strike/>
                  <w:rPrChange w:id="720" w:author="Bonnie Yang [2]" w:date="2023-03-27T11:53:00Z">
                    <w:rPr/>
                  </w:rPrChange>
                </w:rPr>
                <w:delText>Option-Option Value(s) of step(s)/sub step(s) is conflict with the Option-Option Value of current line build. Option value(s) of step/sub step(s) should be the one in the Option Value {Option Value} of current line build. Please correct Option Value in step #, step # first.</w:delText>
              </w:r>
            </w:del>
          </w:p>
          <w:p w14:paraId="630887E1" w14:textId="0995D62B" w:rsidR="00DC1F37" w:rsidRDefault="00DC1F37" w:rsidP="00DC1F37">
            <w:pPr>
              <w:pStyle w:val="ListParagraph"/>
              <w:numPr>
                <w:ilvl w:val="0"/>
                <w:numId w:val="1822"/>
              </w:numPr>
              <w:ind w:leftChars="43" w:left="450"/>
              <w:rPr>
                <w:del w:id="721" w:author="Daisy Lan" w:date="2023-07-19T19:16:00Z"/>
              </w:rPr>
            </w:pPr>
            <w:del w:id="722" w:author="Daisy Lan" w:date="2023-07-19T19:16:00Z">
              <w:r>
                <w:delText xml:space="preserve">BOM line item </w:delText>
              </w:r>
              <w:r w:rsidRPr="00DC1F37">
                <w:delText>is removed from BOM line</w:delText>
              </w:r>
              <w:r>
                <w:rPr>
                  <w:rFonts w:hint="eastAsia"/>
                </w:rPr>
                <w:delText>,</w:delText>
              </w:r>
              <w:r>
                <w:delText xml:space="preserve"> and the BOM line item is</w:delText>
              </w:r>
              <w:r w:rsidRPr="00DC1F37">
                <w:delText xml:space="preserve"> linked with step</w:delText>
              </w:r>
              <w:r>
                <w:delText xml:space="preserve"> of line build.</w:delText>
              </w:r>
            </w:del>
          </w:p>
          <w:p w14:paraId="457B80DE" w14:textId="19669077" w:rsidR="000603BF" w:rsidRDefault="000C5033" w:rsidP="000603BF">
            <w:pPr>
              <w:pStyle w:val="ListParagraph"/>
              <w:numPr>
                <w:ilvl w:val="0"/>
                <w:numId w:val="1822"/>
              </w:numPr>
              <w:ind w:leftChars="43" w:left="450"/>
              <w:rPr>
                <w:del w:id="723" w:author="Daisy Lan" w:date="2023-07-19T19:16:00Z"/>
              </w:rPr>
            </w:pPr>
            <w:del w:id="724" w:author="Daisy Lan" w:date="2023-07-19T19:16:00Z">
              <w:r w:rsidRPr="00E93BA6">
                <w:delText xml:space="preserve">If a line build includes more than one ’option value', we should verify if all selected values is mapped with at least a step in this line build. </w:delText>
              </w:r>
            </w:del>
          </w:p>
          <w:p w14:paraId="339AF963" w14:textId="12BCAEB7" w:rsidR="000603BF" w:rsidRDefault="000603BF" w:rsidP="000603BF">
            <w:pPr>
              <w:pStyle w:val="ListParagraph"/>
              <w:numPr>
                <w:ilvl w:val="0"/>
                <w:numId w:val="1822"/>
              </w:numPr>
              <w:ind w:leftChars="43" w:left="450"/>
              <w:rPr>
                <w:del w:id="725" w:author="Daisy Lan" w:date="2023-07-19T19:16:00Z"/>
              </w:rPr>
            </w:pPr>
            <w:del w:id="726" w:author="Daisy Lan" w:date="2023-07-19T19:16:00Z">
              <w:r w:rsidRPr="000603BF">
                <w:delText>If a step is mapped with ‘option' and ‘option value’, we should ensure at least one sub step mapped with the ‘option’ and ‘option value’ the same as this step. If no, display error</w:delText>
              </w:r>
              <w:r>
                <w:delText>.</w:delText>
              </w:r>
            </w:del>
          </w:p>
          <w:p w14:paraId="243F8322" w14:textId="22070B43" w:rsidR="000603BF" w:rsidRDefault="000603BF" w:rsidP="000603BF">
            <w:pPr>
              <w:pStyle w:val="ListParagraph"/>
              <w:numPr>
                <w:ilvl w:val="0"/>
                <w:numId w:val="1822"/>
              </w:numPr>
              <w:ind w:leftChars="43" w:left="450"/>
              <w:rPr>
                <w:del w:id="727" w:author="Daisy Lan" w:date="2023-07-19T19:16:00Z"/>
              </w:rPr>
            </w:pPr>
            <w:del w:id="728" w:author="Daisy Lan" w:date="2023-07-19T19:16:00Z">
              <w:r>
                <w:lastRenderedPageBreak/>
                <w:delText>If any sub step is mapped with the ‘</w:delText>
              </w:r>
              <w:r w:rsidRPr="00901FF4">
                <w:delText>option'</w:delText>
              </w:r>
              <w:r>
                <w:delText xml:space="preserve"> the same as this step, </w:delText>
              </w:r>
              <w:r w:rsidRPr="00901FF4">
                <w:delText xml:space="preserve">we should ensure </w:delText>
              </w:r>
              <w:r>
                <w:delText>the mapped option-option value i</w:delText>
              </w:r>
              <w:r>
                <w:rPr>
                  <w:rFonts w:hint="eastAsia"/>
                </w:rPr>
                <w:delText>s</w:delText>
              </w:r>
              <w:r w:rsidRPr="00901FF4">
                <w:delText xml:space="preserve"> the same</w:delText>
              </w:r>
              <w:r>
                <w:delText xml:space="preserve"> as the ste</w:delText>
              </w:r>
              <w:r>
                <w:rPr>
                  <w:rFonts w:hint="eastAsia"/>
                </w:rPr>
                <w:delText>p</w:delText>
              </w:r>
              <w:r w:rsidRPr="00901FF4">
                <w:delText>.</w:delText>
              </w:r>
              <w:r>
                <w:delText xml:space="preserve"> </w:delText>
              </w:r>
              <w:r w:rsidRPr="00901FF4">
                <w:delText>Else, we should display error message and user cannot save the line build</w:delText>
              </w:r>
              <w:r>
                <w:rPr>
                  <w:rFonts w:hint="eastAsia"/>
                </w:rPr>
                <w:delText>.</w:delText>
              </w:r>
            </w:del>
          </w:p>
          <w:p w14:paraId="26BCD693" w14:textId="686BB836" w:rsidR="00550313" w:rsidRDefault="00DC6BF2">
            <w:pPr>
              <w:pStyle w:val="ListParagraph"/>
              <w:numPr>
                <w:ilvl w:val="0"/>
                <w:numId w:val="1822"/>
              </w:numPr>
              <w:ind w:leftChars="43" w:left="450"/>
              <w:rPr>
                <w:del w:id="729" w:author="Daisy Lan" w:date="2023-07-19T19:16:00Z"/>
              </w:rPr>
              <w:pPrChange w:id="730" w:author="Bonnie Yang [2]" w:date="2023-03-17T10:56:00Z">
                <w:pPr>
                  <w:pStyle w:val="ListParagraph"/>
                  <w:numPr>
                    <w:numId w:val="1820"/>
                  </w:numPr>
                  <w:ind w:left="1080" w:hanging="360"/>
                </w:pPr>
              </w:pPrChange>
            </w:pPr>
            <w:del w:id="731" w:author="Daisy Lan" w:date="2023-07-19T19:16:00Z">
              <w:r>
                <w:delText>U</w:delText>
              </w:r>
              <w:r w:rsidR="000603BF" w:rsidRPr="000D7E7B">
                <w:delText>ser selected the ‘option’ - 'option value’ for a line build, we should ensure there is no step</w:delText>
              </w:r>
              <w:r w:rsidR="000603BF">
                <w:delText>/sub step</w:delText>
              </w:r>
              <w:r w:rsidR="000603BF" w:rsidRPr="000D7E7B">
                <w:delText xml:space="preserve"> matched with other option value of the</w:delText>
              </w:r>
              <w:r w:rsidR="000603BF">
                <w:delText xml:space="preserve"> selected </w:delText>
              </w:r>
              <w:r w:rsidR="000603BF" w:rsidRPr="000D7E7B">
                <w:delText>option</w:delText>
              </w:r>
              <w:r w:rsidR="000603BF">
                <w:delText xml:space="preserve"> name</w:delText>
              </w:r>
              <w:r w:rsidR="000603BF" w:rsidRPr="000D7E7B">
                <w:delText xml:space="preserve"> (means </w:delText>
              </w:r>
              <w:r w:rsidR="000603BF">
                <w:delText xml:space="preserve">different </w:delText>
              </w:r>
              <w:r w:rsidR="000603BF" w:rsidRPr="000D7E7B">
                <w:delText>mandatory choice</w:delText>
              </w:r>
              <w:r w:rsidR="000603BF">
                <w:delText>/</w:delText>
              </w:r>
              <w:r w:rsidR="000603BF" w:rsidRPr="00D83F28">
                <w:delText xml:space="preserve"> Dish Preference</w:delText>
              </w:r>
              <w:r w:rsidR="000603BF" w:rsidRPr="000D7E7B">
                <w:delText xml:space="preserve"> </w:delText>
              </w:r>
              <w:r w:rsidR="000603BF">
                <w:delText>options</w:delText>
              </w:r>
              <w:r w:rsidR="000603BF" w:rsidRPr="000D7E7B">
                <w:delText xml:space="preserve"> should not existing in a line build at the same time)</w:delText>
              </w:r>
              <w:r w:rsidR="000603BF">
                <w:delText xml:space="preserve">. If exists, </w:delText>
              </w:r>
              <w:r w:rsidR="000603BF" w:rsidRPr="00E93BA6">
                <w:delText>we should display an error message</w:delText>
              </w:r>
              <w:r w:rsidR="000603BF">
                <w:delText>.</w:delText>
              </w:r>
            </w:del>
          </w:p>
          <w:p w14:paraId="2EE0CA6D" w14:textId="0786D693" w:rsidR="000C5033" w:rsidRDefault="000C5033" w:rsidP="00AD04DD">
            <w:pPr>
              <w:pStyle w:val="ListParagraph"/>
              <w:numPr>
                <w:ilvl w:val="0"/>
                <w:numId w:val="1820"/>
              </w:numPr>
              <w:rPr>
                <w:del w:id="732" w:author="Daisy Lan" w:date="2023-07-19T19:16:00Z"/>
              </w:rPr>
            </w:pPr>
          </w:p>
          <w:p w14:paraId="1B95C862" w14:textId="698013CA" w:rsidR="00655F06" w:rsidDel="000766D6" w:rsidRDefault="00655F06" w:rsidP="00655F06">
            <w:pPr>
              <w:pStyle w:val="NoSpacing"/>
              <w:numPr>
                <w:ilvl w:val="0"/>
                <w:numId w:val="1256"/>
              </w:numPr>
              <w:rPr>
                <w:del w:id="733" w:author="Daisy Lan" w:date="2023-07-19T19:16:00Z"/>
              </w:rPr>
            </w:pPr>
            <w:del w:id="734" w:author="Daisy Lan" w:date="2023-07-19T19:16:00Z">
              <w:r w:rsidDel="000766D6">
                <w:delText>Warning banner details of creation/edition BOM</w:delText>
              </w:r>
              <w:r w:rsidR="00951F9A" w:rsidDel="000766D6">
                <w:delText xml:space="preserve"> of the item version:</w:delText>
              </w:r>
              <w:r w:rsidDel="000766D6">
                <w:delText xml:space="preserve"> </w:delText>
              </w:r>
            </w:del>
          </w:p>
          <w:p w14:paraId="5C35235A" w14:textId="6E060712" w:rsidR="00655F06" w:rsidDel="000766D6" w:rsidRDefault="00655F06">
            <w:pPr>
              <w:pStyle w:val="NoSpacing"/>
              <w:ind w:left="420"/>
              <w:rPr>
                <w:del w:id="735" w:author="Daisy Lan" w:date="2023-07-19T19:16:00Z"/>
              </w:rPr>
            </w:pPr>
            <w:del w:id="736" w:author="Daisy Lan" w:date="2023-07-19T19:16:00Z">
              <w:r w:rsidDel="000766D6">
                <w:rPr>
                  <w:noProof/>
                </w:rPr>
                <w:drawing>
                  <wp:inline distT="0" distB="0" distL="0" distR="0" wp14:anchorId="0BAC5479" wp14:editId="6D314FB1">
                    <wp:extent cx="4467225" cy="803520"/>
                    <wp:effectExtent l="0" t="0" r="0" b="0"/>
                    <wp:docPr id="2011944963" name="图片 20119449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Graphical user interface, text, application, email&#10;&#10;Description automatically generated"/>
                            <pic:cNvPicPr/>
                          </pic:nvPicPr>
                          <pic:blipFill>
                            <a:blip r:embed="rId70"/>
                            <a:stretch>
                              <a:fillRect/>
                            </a:stretch>
                          </pic:blipFill>
                          <pic:spPr>
                            <a:xfrm>
                              <a:off x="0" y="0"/>
                              <a:ext cx="4492829" cy="808125"/>
                            </a:xfrm>
                            <a:prstGeom prst="rect">
                              <a:avLst/>
                            </a:prstGeom>
                          </pic:spPr>
                        </pic:pic>
                      </a:graphicData>
                    </a:graphic>
                  </wp:inline>
                </w:drawing>
              </w:r>
            </w:del>
          </w:p>
          <w:p w14:paraId="7D9A2608" w14:textId="53E48BB2" w:rsidR="00655F06" w:rsidDel="000766D6" w:rsidRDefault="00655F06" w:rsidP="00655F06">
            <w:pPr>
              <w:pStyle w:val="NoSpacing"/>
              <w:numPr>
                <w:ilvl w:val="1"/>
                <w:numId w:val="1275"/>
              </w:numPr>
              <w:rPr>
                <w:del w:id="737" w:author="Daisy Lan" w:date="2023-07-19T19:16:00Z"/>
              </w:rPr>
            </w:pPr>
            <w:del w:id="738" w:author="Daisy Lan" w:date="2023-07-19T19:16:00Z">
              <w:r w:rsidDel="000766D6">
                <w:delText>Header: The following item(s) has been affected, Please update the line build or click “Issue Resolved” to remove this warning</w:delText>
              </w:r>
            </w:del>
          </w:p>
          <w:p w14:paraId="1DB20827" w14:textId="27CE50BD" w:rsidR="00655F06" w:rsidDel="000766D6" w:rsidRDefault="00655F06" w:rsidP="00655F06">
            <w:pPr>
              <w:pStyle w:val="NoSpacing"/>
              <w:numPr>
                <w:ilvl w:val="1"/>
                <w:numId w:val="1275"/>
              </w:numPr>
              <w:rPr>
                <w:del w:id="739" w:author="Daisy Lan" w:date="2023-07-19T19:16:00Z"/>
              </w:rPr>
            </w:pPr>
            <w:del w:id="740" w:author="Daisy Lan" w:date="2023-07-19T19:16:00Z">
              <w:r w:rsidDel="000766D6">
                <w:delText>Button: “Issue Resolved”.</w:delText>
              </w:r>
            </w:del>
          </w:p>
          <w:p w14:paraId="51EF94C3" w14:textId="1DEE8F03" w:rsidR="00655F06" w:rsidDel="000766D6" w:rsidRDefault="00655F06" w:rsidP="00655F06">
            <w:pPr>
              <w:pStyle w:val="NoSpacing"/>
              <w:numPr>
                <w:ilvl w:val="1"/>
                <w:numId w:val="1275"/>
              </w:numPr>
              <w:rPr>
                <w:del w:id="741" w:author="Daisy Lan" w:date="2023-07-19T19:16:00Z"/>
              </w:rPr>
            </w:pPr>
            <w:del w:id="742" w:author="Daisy Lan" w:date="2023-07-19T19:16:00Z">
              <w:r w:rsidDel="000766D6">
                <w:delText>Warning details</w:delText>
              </w:r>
              <w:r w:rsidDel="000766D6">
                <w:rPr>
                  <w:rFonts w:hint="eastAsia"/>
                </w:rPr>
                <w:delText>:</w:delText>
              </w:r>
            </w:del>
          </w:p>
          <w:p w14:paraId="6F2AD973" w14:textId="04745B34" w:rsidR="00655F06" w:rsidDel="000766D6" w:rsidRDefault="00655F06" w:rsidP="00655F06">
            <w:pPr>
              <w:pStyle w:val="NoSpacing"/>
              <w:numPr>
                <w:ilvl w:val="0"/>
                <w:numId w:val="1279"/>
              </w:numPr>
              <w:rPr>
                <w:del w:id="743" w:author="Daisy Lan" w:date="2023-07-19T19:16:00Z"/>
              </w:rPr>
            </w:pPr>
            <w:del w:id="744" w:author="Daisy Lan" w:date="2023-07-19T19:16:00Z">
              <w:r w:rsidDel="000766D6">
                <w:delText>Date: means triggered day, format Week abbreviation (MM/DD/YYYY) (e.g., Mon. 1/10/2021)</w:delText>
              </w:r>
            </w:del>
          </w:p>
          <w:p w14:paraId="59E4FE19" w14:textId="5DEDDE4E" w:rsidR="00655F06" w:rsidDel="001073A5" w:rsidRDefault="00655F06" w:rsidP="00655F06">
            <w:pPr>
              <w:pStyle w:val="NoSpacing"/>
              <w:numPr>
                <w:ilvl w:val="0"/>
                <w:numId w:val="1279"/>
              </w:numPr>
              <w:rPr>
                <w:del w:id="745" w:author="Daisy Lan" w:date="2023-07-19T19:16:00Z"/>
              </w:rPr>
            </w:pPr>
            <w:del w:id="746" w:author="Daisy Lan" w:date="2023-07-19T19:16:00Z">
              <w:r w:rsidDel="001073A5">
                <w:delText xml:space="preserve">Item name: truck item </w:delText>
              </w:r>
            </w:del>
            <w:ins w:id="747" w:author="Bonnie Yang" w:date="2022-11-29T16:34:00Z">
              <w:del w:id="748" w:author="Daisy Lan" w:date="2023-07-19T19:16:00Z">
                <w:r w:rsidR="00951F9A" w:rsidDel="001073A5">
                  <w:delText>name</w:delText>
                </w:r>
              </w:del>
            </w:ins>
            <w:del w:id="749" w:author="Daisy Lan" w:date="2023-07-19T19:16:00Z">
              <w:r w:rsidDel="001073A5">
                <w:delText>mapped to the scheduled BOM change</w:delText>
              </w:r>
              <w:r w:rsidDel="001073A5">
                <w:rPr>
                  <w:rFonts w:hint="eastAsia"/>
                </w:rPr>
                <w:delText>,</w:delText>
              </w:r>
              <w:r w:rsidDel="001073A5">
                <w:delText xml:space="preserve"> links to truck item page</w:delText>
              </w:r>
            </w:del>
          </w:p>
          <w:p w14:paraId="40F4DF85" w14:textId="16B2CC20" w:rsidR="00655F06" w:rsidDel="001073A5" w:rsidRDefault="00655F06" w:rsidP="00655F06">
            <w:pPr>
              <w:pStyle w:val="NoSpacing"/>
              <w:numPr>
                <w:ilvl w:val="0"/>
                <w:numId w:val="1279"/>
              </w:numPr>
              <w:rPr>
                <w:del w:id="750" w:author="Daisy Lan" w:date="2023-07-19T19:16:00Z"/>
              </w:rPr>
            </w:pPr>
            <w:del w:id="751" w:author="Daisy Lan" w:date="2023-07-19T19:16:00Z">
              <w:r w:rsidDel="001073A5">
                <w:delText>Reason for change: Reason for Scheduled BOM Version (user inputs reason as edit or create a BOM version). Never</w:delText>
              </w:r>
              <w:r w:rsidRPr="000716D5" w:rsidDel="001073A5">
                <w:delText xml:space="preserve"> </w:delText>
              </w:r>
              <w:r w:rsidDel="001073A5">
                <w:delText>display it</w:delText>
              </w:r>
              <w:r w:rsidRPr="000716D5" w:rsidDel="001073A5">
                <w:delText xml:space="preserve"> if </w:delText>
              </w:r>
              <w:r w:rsidDel="001073A5">
                <w:rPr>
                  <w:rFonts w:hint="eastAsia"/>
                </w:rPr>
                <w:delText>user</w:delText>
              </w:r>
              <w:r w:rsidRPr="000716D5" w:rsidDel="001073A5">
                <w:delText xml:space="preserve"> does not </w:delText>
              </w:r>
              <w:r w:rsidDel="001073A5">
                <w:delText>input.</w:delText>
              </w:r>
            </w:del>
          </w:p>
          <w:p w14:paraId="0D2FD460" w14:textId="58B220DD" w:rsidR="00655F06" w:rsidDel="000766D6" w:rsidRDefault="00655F06" w:rsidP="00655F06">
            <w:pPr>
              <w:pStyle w:val="NoSpacing"/>
              <w:numPr>
                <w:ilvl w:val="0"/>
                <w:numId w:val="1279"/>
              </w:numPr>
              <w:rPr>
                <w:del w:id="752" w:author="Daisy Lan" w:date="2023-07-19T19:16:00Z"/>
              </w:rPr>
            </w:pPr>
            <w:del w:id="753" w:author="Daisy Lan" w:date="2023-07-19T19:16:00Z">
              <w:r w:rsidDel="000766D6">
                <w:delText>If effective start date</w:delText>
              </w:r>
            </w:del>
            <w:ins w:id="754" w:author="Bonnie Yang" w:date="2022-11-29T16:27:00Z">
              <w:del w:id="755" w:author="Daisy Lan" w:date="2023-07-19T19:16:00Z">
                <w:r w:rsidR="00A41124" w:rsidDel="000766D6">
                  <w:delText xml:space="preserve">time </w:delText>
                </w:r>
              </w:del>
            </w:ins>
            <w:ins w:id="756" w:author="Bonnie Yang" w:date="2022-11-29T16:26:00Z">
              <w:del w:id="757" w:author="Daisy Lan" w:date="2023-07-19T19:16:00Z">
                <w:r w:rsidR="00A41124" w:rsidDel="000766D6">
                  <w:delText>of the edited truck item version</w:delText>
                </w:r>
              </w:del>
            </w:ins>
            <w:del w:id="758" w:author="Daisy Lan" w:date="2023-07-19T19:16:00Z">
              <w:r w:rsidDel="000766D6">
                <w:delText xml:space="preserve"> is &gt; today, display “Effective {effective start date-today} days from today”, ‘{effective start date-today} days’ is in bold. Means how many days until change. </w:delText>
              </w:r>
            </w:del>
          </w:p>
          <w:p w14:paraId="7EF31F4B" w14:textId="3351375C" w:rsidR="00655F06" w:rsidRPr="002F0909" w:rsidDel="000766D6" w:rsidRDefault="00A41124" w:rsidP="00655F06">
            <w:pPr>
              <w:pStyle w:val="NoSpacing"/>
              <w:numPr>
                <w:ilvl w:val="0"/>
                <w:numId w:val="1279"/>
              </w:numPr>
              <w:rPr>
                <w:del w:id="759" w:author="Daisy Lan" w:date="2023-07-19T19:16:00Z"/>
              </w:rPr>
            </w:pPr>
            <w:ins w:id="760" w:author="Bonnie Yang" w:date="2022-11-29T16:28:00Z">
              <w:del w:id="761" w:author="Daisy Lan" w:date="2023-07-19T19:16:00Z">
                <w:r w:rsidDel="000766D6">
                  <w:delText xml:space="preserve">We should calculate effective day based on ‘effective start time of the edited truck item version’. </w:delText>
                </w:r>
              </w:del>
            </w:ins>
            <w:del w:id="762" w:author="Daisy Lan" w:date="2023-07-19T19:16:00Z">
              <w:r w:rsidR="00655F06" w:rsidDel="000766D6">
                <w:delText>‘Effective day from today’=effective start data</w:delText>
              </w:r>
            </w:del>
            <w:ins w:id="763" w:author="Bonnie Yang" w:date="2022-11-29T16:27:00Z">
              <w:del w:id="764" w:author="Daisy Lan" w:date="2023-07-19T19:16:00Z">
                <w:r w:rsidDel="000766D6">
                  <w:delText>date</w:delText>
                </w:r>
              </w:del>
            </w:ins>
            <w:del w:id="765" w:author="Daisy Lan" w:date="2023-07-19T19:16:00Z">
              <w:r w:rsidR="00655F06" w:rsidDel="000766D6">
                <w:delText xml:space="preserve">- today, </w:delText>
              </w:r>
              <w:r w:rsidR="00655F06" w:rsidRPr="00063CBF" w:rsidDel="000766D6">
                <w:delText xml:space="preserve">transform the effective date in front end and ignore the hour before calculating 'Effective # date from today'. For example, if front-end transform the effective date from UTC in database into 3/25 and 3 hours in current time zone, today is </w:delText>
              </w:r>
              <w:r w:rsidR="00655F06" w:rsidRPr="00063CBF" w:rsidDel="000766D6">
                <w:lastRenderedPageBreak/>
                <w:delText>3/20, we calculate 'Effective # date from today', we will ignore the hour. So that it should show effective in 5 days (3/25-3/20=5).</w:delText>
              </w:r>
            </w:del>
          </w:p>
          <w:p w14:paraId="500477D5" w14:textId="67B08C20" w:rsidR="00655F06" w:rsidDel="000766D6" w:rsidRDefault="00951F9A" w:rsidP="00655F06">
            <w:pPr>
              <w:pStyle w:val="NoSpacing"/>
              <w:numPr>
                <w:ilvl w:val="0"/>
                <w:numId w:val="1279"/>
              </w:numPr>
              <w:rPr>
                <w:del w:id="766" w:author="Daisy Lan" w:date="2023-07-19T19:16:00Z"/>
              </w:rPr>
            </w:pPr>
            <w:ins w:id="767" w:author="Bonnie Yang" w:date="2022-11-29T16:36:00Z">
              <w:del w:id="768" w:author="Daisy Lan" w:date="2023-07-19T19:16:00Z">
                <w:r w:rsidDel="000766D6">
                  <w:delText xml:space="preserve">We should calculate effective day based on ‘effective start time of the edited truck item version’. </w:delText>
                </w:r>
              </w:del>
            </w:ins>
            <w:del w:id="769" w:author="Daisy Lan" w:date="2023-07-19T19:16:00Z">
              <w:r w:rsidR="00655F06" w:rsidDel="000766D6">
                <w:delText>If effective start date is &lt; today, display “Effective on MM/DD/YYYY”, ‘MM/DD/YYYY’ is in bold. If effective start date is = today, display “Effective on today”, “today” is in bold.</w:delText>
              </w:r>
            </w:del>
          </w:p>
          <w:p w14:paraId="5675FC52" w14:textId="1FE6E35B" w:rsidR="00655F06" w:rsidDel="00951F9A" w:rsidRDefault="00655F06" w:rsidP="00655F06">
            <w:pPr>
              <w:pStyle w:val="NoSpacing"/>
              <w:numPr>
                <w:ilvl w:val="0"/>
                <w:numId w:val="1279"/>
              </w:numPr>
              <w:rPr>
                <w:del w:id="770" w:author="Daisy Lan" w:date="2023-07-19T19:16:00Z"/>
              </w:rPr>
            </w:pPr>
            <w:del w:id="771" w:author="Daisy Lan" w:date="2023-07-19T19:16:00Z">
              <w:r w:rsidDel="00951F9A">
                <w:rPr>
                  <w:rFonts w:hint="eastAsia"/>
                </w:rPr>
                <w:delText>If</w:delText>
              </w:r>
              <w:r w:rsidDel="00951F9A">
                <w:delText xml:space="preserve"> a BOM version is expired (ERP Status=Published AND End Date &lt; today), when user edits the BOM version, never trigger the change of line build status.</w:delText>
              </w:r>
            </w:del>
          </w:p>
          <w:p w14:paraId="075DBCBF" w14:textId="5B2FD3C6" w:rsidR="00655F06" w:rsidDel="00951F9A" w:rsidRDefault="00655F06" w:rsidP="00655F06">
            <w:pPr>
              <w:pStyle w:val="NoSpacing"/>
              <w:numPr>
                <w:ilvl w:val="0"/>
                <w:numId w:val="1279"/>
              </w:numPr>
              <w:rPr>
                <w:del w:id="772" w:author="Daisy Lan" w:date="2023-07-19T19:16:00Z"/>
              </w:rPr>
            </w:pPr>
            <w:del w:id="773" w:author="Daisy Lan" w:date="2023-07-19T19:16:00Z">
              <w:r w:rsidDel="00951F9A">
                <w:delText>Jira Link: Opens Jira link in new tab when user clicks it</w:delText>
              </w:r>
              <w:r w:rsidDel="00951F9A">
                <w:rPr>
                  <w:rFonts w:hint="eastAsia"/>
                </w:rPr>
                <w:delText>.</w:delText>
              </w:r>
              <w:r w:rsidDel="00951F9A">
                <w:delText xml:space="preserve"> Does not appear if link does not exist</w:delText>
              </w:r>
            </w:del>
          </w:p>
          <w:p w14:paraId="321E8E87" w14:textId="27BF8B8F" w:rsidR="00655F06" w:rsidDel="00951F9A" w:rsidRDefault="00655F06" w:rsidP="00655F06">
            <w:pPr>
              <w:pStyle w:val="NoSpacing"/>
              <w:numPr>
                <w:ilvl w:val="0"/>
                <w:numId w:val="1279"/>
              </w:numPr>
              <w:rPr>
                <w:del w:id="774" w:author="Daisy Lan" w:date="2023-07-19T19:16:00Z"/>
              </w:rPr>
            </w:pPr>
            <w:del w:id="775" w:author="Daisy Lan" w:date="2023-07-19T19:16:00Z">
              <w:r w:rsidDel="00951F9A">
                <w:delText>Ignore “</w:delText>
              </w:r>
              <w:r w:rsidRPr="00822B4B" w:rsidDel="00951F9A">
                <w:delText>See Details</w:delText>
              </w:r>
              <w:r w:rsidDel="00951F9A">
                <w:delText>” in mockup.</w:delText>
              </w:r>
            </w:del>
          </w:p>
          <w:p w14:paraId="594EB226" w14:textId="534A7DD0" w:rsidR="00655F06" w:rsidDel="00951F9A" w:rsidRDefault="00655F06" w:rsidP="00655F06">
            <w:pPr>
              <w:pStyle w:val="NoSpacing"/>
              <w:numPr>
                <w:ilvl w:val="0"/>
                <w:numId w:val="1256"/>
              </w:numPr>
              <w:rPr>
                <w:del w:id="776" w:author="Daisy Lan" w:date="2023-07-19T19:16:00Z"/>
              </w:rPr>
            </w:pPr>
            <w:del w:id="777" w:author="Daisy Lan" w:date="2023-07-19T19:16:00Z">
              <w:r w:rsidDel="00951F9A">
                <w:delText>Warning banner details of deletion BOM version</w:delText>
              </w:r>
            </w:del>
          </w:p>
          <w:p w14:paraId="3B15453B" w14:textId="1A3A6BD0" w:rsidR="00655F06" w:rsidDel="00951F9A" w:rsidRDefault="00655F06">
            <w:pPr>
              <w:pStyle w:val="NoSpacing"/>
              <w:ind w:left="420"/>
              <w:rPr>
                <w:del w:id="778" w:author="Daisy Lan" w:date="2023-07-19T19:16:00Z"/>
              </w:rPr>
            </w:pPr>
            <w:del w:id="779" w:author="Daisy Lan" w:date="2023-07-19T19:16:00Z">
              <w:r w:rsidDel="00951F9A">
                <w:rPr>
                  <w:noProof/>
                </w:rPr>
                <w:drawing>
                  <wp:inline distT="0" distB="0" distL="0" distR="0" wp14:anchorId="17CB19D0" wp14:editId="65A9F23D">
                    <wp:extent cx="4600575" cy="533946"/>
                    <wp:effectExtent l="0" t="0" r="0" b="0"/>
                    <wp:docPr id="2011944964" name="图片 2011944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15298" cy="535655"/>
                            </a:xfrm>
                            <a:prstGeom prst="rect">
                              <a:avLst/>
                            </a:prstGeom>
                            <a:noFill/>
                            <a:ln>
                              <a:noFill/>
                            </a:ln>
                          </pic:spPr>
                        </pic:pic>
                      </a:graphicData>
                    </a:graphic>
                  </wp:inline>
                </w:drawing>
              </w:r>
            </w:del>
          </w:p>
          <w:p w14:paraId="3A0DB1B7" w14:textId="08FCEF33" w:rsidR="00655F06" w:rsidDel="00951F9A" w:rsidRDefault="00655F06" w:rsidP="00655F06">
            <w:pPr>
              <w:pStyle w:val="NoSpacing"/>
              <w:numPr>
                <w:ilvl w:val="0"/>
                <w:numId w:val="1280"/>
              </w:numPr>
              <w:rPr>
                <w:del w:id="780" w:author="Daisy Lan" w:date="2023-07-19T19:16:00Z"/>
              </w:rPr>
            </w:pPr>
            <w:del w:id="781" w:author="Daisy Lan" w:date="2023-07-19T19:16:00Z">
              <w:r w:rsidDel="00951F9A">
                <w:delText xml:space="preserve">Header: </w:delText>
              </w:r>
              <w:r w:rsidRPr="008E6AB4" w:rsidDel="00951F9A">
                <w:delText>A scheduled BOM version has been DELETED for the following items. Please update the line build or click “Issue Resolved” to remove this warning</w:delText>
              </w:r>
            </w:del>
          </w:p>
          <w:p w14:paraId="3A6785AF" w14:textId="11974208" w:rsidR="00655F06" w:rsidDel="00951F9A" w:rsidRDefault="00655F06" w:rsidP="00655F06">
            <w:pPr>
              <w:pStyle w:val="NoSpacing"/>
              <w:numPr>
                <w:ilvl w:val="0"/>
                <w:numId w:val="1280"/>
              </w:numPr>
              <w:rPr>
                <w:del w:id="782" w:author="Daisy Lan" w:date="2023-07-19T19:16:00Z"/>
              </w:rPr>
            </w:pPr>
            <w:del w:id="783" w:author="Daisy Lan" w:date="2023-07-19T19:16:00Z">
              <w:r w:rsidDel="00951F9A">
                <w:delText>Button: “Issue Resolved”.</w:delText>
              </w:r>
            </w:del>
          </w:p>
          <w:p w14:paraId="30805A00" w14:textId="543E4F39" w:rsidR="00655F06" w:rsidDel="00951F9A" w:rsidRDefault="00655F06" w:rsidP="00655F06">
            <w:pPr>
              <w:pStyle w:val="NoSpacing"/>
              <w:numPr>
                <w:ilvl w:val="0"/>
                <w:numId w:val="1280"/>
              </w:numPr>
              <w:rPr>
                <w:del w:id="784" w:author="Daisy Lan" w:date="2023-07-19T19:16:00Z"/>
              </w:rPr>
            </w:pPr>
            <w:del w:id="785" w:author="Daisy Lan" w:date="2023-07-19T19:16:00Z">
              <w:r w:rsidDel="00951F9A">
                <w:delText>Warning details</w:delText>
              </w:r>
              <w:r w:rsidDel="00951F9A">
                <w:rPr>
                  <w:rFonts w:hint="eastAsia"/>
                </w:rPr>
                <w:delText>:</w:delText>
              </w:r>
            </w:del>
          </w:p>
          <w:p w14:paraId="47097A28" w14:textId="4215E94D" w:rsidR="00655F06" w:rsidDel="00951F9A" w:rsidRDefault="00655F06" w:rsidP="00655F06">
            <w:pPr>
              <w:pStyle w:val="NoSpacing"/>
              <w:numPr>
                <w:ilvl w:val="0"/>
                <w:numId w:val="1279"/>
              </w:numPr>
              <w:rPr>
                <w:del w:id="786" w:author="Daisy Lan" w:date="2023-07-19T19:16:00Z"/>
              </w:rPr>
            </w:pPr>
            <w:del w:id="787" w:author="Daisy Lan" w:date="2023-07-19T19:16:00Z">
              <w:r w:rsidDel="00951F9A">
                <w:delText>Date: means triggered day, format Week abbreviation (MM/DD/YYYY) (e.g., Mon. 1/10/2021)</w:delText>
              </w:r>
            </w:del>
          </w:p>
          <w:p w14:paraId="51A0274C" w14:textId="7E2851F7" w:rsidR="00655F06" w:rsidDel="00951F9A" w:rsidRDefault="00655F06" w:rsidP="00655F06">
            <w:pPr>
              <w:pStyle w:val="NoSpacing"/>
              <w:numPr>
                <w:ilvl w:val="0"/>
                <w:numId w:val="1279"/>
              </w:numPr>
              <w:rPr>
                <w:del w:id="788" w:author="Daisy Lan" w:date="2023-07-19T19:16:00Z"/>
              </w:rPr>
            </w:pPr>
            <w:del w:id="789" w:author="Daisy Lan" w:date="2023-07-19T19:16:00Z">
              <w:r w:rsidDel="00951F9A">
                <w:delText>Item name: truck item mapped to the scheduled BOM change</w:delText>
              </w:r>
              <w:r w:rsidDel="00951F9A">
                <w:rPr>
                  <w:rFonts w:hint="eastAsia"/>
                </w:rPr>
                <w:delText>,</w:delText>
              </w:r>
              <w:r w:rsidDel="00951F9A">
                <w:delText xml:space="preserve"> links to truck item page</w:delText>
              </w:r>
            </w:del>
          </w:p>
          <w:p w14:paraId="0810757D" w14:textId="2A25686E" w:rsidR="00655F06" w:rsidRPr="008E6AB4" w:rsidDel="00951F9A" w:rsidRDefault="00655F06" w:rsidP="00655F06">
            <w:pPr>
              <w:pStyle w:val="ListParagraph"/>
              <w:numPr>
                <w:ilvl w:val="0"/>
                <w:numId w:val="1279"/>
              </w:numPr>
              <w:rPr>
                <w:del w:id="790" w:author="Daisy Lan" w:date="2023-07-19T19:16:00Z"/>
              </w:rPr>
            </w:pPr>
            <w:del w:id="791" w:author="Daisy Lan" w:date="2023-07-19T19:16:00Z">
              <w:r w:rsidRPr="008E6AB4" w:rsidDel="00951F9A">
                <w:delText>Originally effective 7 days from today.</w:delText>
              </w:r>
            </w:del>
          </w:p>
          <w:p w14:paraId="7A77FEF1" w14:textId="4C1815E1" w:rsidR="00655F06" w:rsidDel="00951F9A" w:rsidRDefault="00655F06" w:rsidP="00655F06">
            <w:pPr>
              <w:pStyle w:val="NoSpacing"/>
              <w:numPr>
                <w:ilvl w:val="0"/>
                <w:numId w:val="1279"/>
              </w:numPr>
              <w:rPr>
                <w:del w:id="792" w:author="Daisy Lan" w:date="2023-07-19T19:16:00Z"/>
              </w:rPr>
            </w:pPr>
            <w:del w:id="793" w:author="Daisy Lan" w:date="2023-07-19T19:16:00Z">
              <w:r w:rsidDel="00951F9A">
                <w:delText>If effective start date is &gt; today, display “</w:delText>
              </w:r>
              <w:r w:rsidRPr="008E6AB4" w:rsidDel="00951F9A">
                <w:delText>Originally</w:delText>
              </w:r>
              <w:r w:rsidDel="00951F9A">
                <w:delText xml:space="preserve"> </w:delText>
              </w:r>
              <w:r w:rsidDel="00951F9A">
                <w:rPr>
                  <w:rFonts w:hint="eastAsia"/>
                </w:rPr>
                <w:delText>e</w:delText>
              </w:r>
              <w:r w:rsidDel="00951F9A">
                <w:delText>ffective {effective start date-today} days from today”, ‘{effective start date-today} days’ is in bold. Means how many days until change. If effective start date is &lt; today, display “</w:delText>
              </w:r>
              <w:r w:rsidRPr="008E6AB4" w:rsidDel="00951F9A">
                <w:delText>Originally</w:delText>
              </w:r>
              <w:r w:rsidDel="00951F9A">
                <w:delText xml:space="preserve"> effective on MM/DD/YYYY”, ‘MM/DD/YYYY’ is in bold. If effective start date is = today, display “</w:delText>
              </w:r>
              <w:r w:rsidRPr="008E6AB4" w:rsidDel="00951F9A">
                <w:delText>Originally</w:delText>
              </w:r>
              <w:r w:rsidDel="00951F9A">
                <w:delText xml:space="preserve"> effective on today”, “today” is in bold.</w:delText>
              </w:r>
            </w:del>
          </w:p>
          <w:p w14:paraId="687C6F24" w14:textId="6CDCCDED" w:rsidR="00655F06" w:rsidDel="00951F9A" w:rsidRDefault="00655F06">
            <w:pPr>
              <w:pStyle w:val="NoSpacing"/>
              <w:ind w:left="1260"/>
              <w:rPr>
                <w:del w:id="794" w:author="Daisy Lan" w:date="2023-07-19T19:16:00Z"/>
              </w:rPr>
            </w:pPr>
            <w:del w:id="795" w:author="Daisy Lan" w:date="2023-07-19T19:16:00Z">
              <w:r w:rsidDel="00951F9A">
                <w:rPr>
                  <w:rFonts w:hint="eastAsia"/>
                </w:rPr>
                <w:lastRenderedPageBreak/>
                <w:delText>I</w:delText>
              </w:r>
              <w:r w:rsidDel="00951F9A">
                <w:delText>f {effective start date-today} is not an integer digital, round up the result and the result must be an integer digital. (e.g., {effective start date-today}=3.45days, display it as 4 days).</w:delText>
              </w:r>
            </w:del>
          </w:p>
          <w:p w14:paraId="08C0A135" w14:textId="6C61E48A" w:rsidR="00655F06" w:rsidDel="00951F9A" w:rsidRDefault="00655F06" w:rsidP="00655F06">
            <w:pPr>
              <w:pStyle w:val="NoSpacing"/>
              <w:numPr>
                <w:ilvl w:val="0"/>
                <w:numId w:val="1279"/>
              </w:numPr>
              <w:rPr>
                <w:del w:id="796" w:author="Daisy Lan" w:date="2023-07-19T19:16:00Z"/>
              </w:rPr>
            </w:pPr>
            <w:del w:id="797" w:author="Daisy Lan" w:date="2023-07-19T19:16:00Z">
              <w:r w:rsidDel="00951F9A">
                <w:rPr>
                  <w:rFonts w:hint="eastAsia"/>
                </w:rPr>
                <w:delText>If</w:delText>
              </w:r>
              <w:r w:rsidDel="00951F9A">
                <w:delText xml:space="preserve"> a BOM version is expired (ERP Status=Published AND End Date &lt; today), when user edits the BOM version, never trigger the change of line build status.</w:delText>
              </w:r>
            </w:del>
          </w:p>
          <w:p w14:paraId="60F51BA9" w14:textId="286DBBF7" w:rsidR="00655F06" w:rsidRPr="008E6AB4" w:rsidDel="00951F9A" w:rsidRDefault="00655F06" w:rsidP="00655F06">
            <w:pPr>
              <w:pStyle w:val="NoSpacing"/>
              <w:numPr>
                <w:ilvl w:val="0"/>
                <w:numId w:val="1279"/>
              </w:numPr>
              <w:rPr>
                <w:del w:id="798" w:author="Daisy Lan" w:date="2023-07-19T19:16:00Z"/>
              </w:rPr>
            </w:pPr>
            <w:del w:id="799" w:author="Daisy Lan" w:date="2023-07-19T19:16:00Z">
              <w:r w:rsidDel="00951F9A">
                <w:delText>Ignore “</w:delText>
              </w:r>
              <w:r w:rsidRPr="00822B4B" w:rsidDel="00951F9A">
                <w:delText>See Details</w:delText>
              </w:r>
              <w:r w:rsidDel="00951F9A">
                <w:delText>” in mockup.</w:delText>
              </w:r>
            </w:del>
          </w:p>
          <w:p w14:paraId="3632FF15" w14:textId="2708C873" w:rsidR="00655F06" w:rsidDel="000766D6" w:rsidRDefault="00655F06" w:rsidP="00655F06">
            <w:pPr>
              <w:pStyle w:val="NoSpacing"/>
              <w:numPr>
                <w:ilvl w:val="0"/>
                <w:numId w:val="1256"/>
              </w:numPr>
              <w:rPr>
                <w:del w:id="800" w:author="Daisy Lan" w:date="2023-07-19T19:16:00Z"/>
              </w:rPr>
            </w:pPr>
            <w:del w:id="801" w:author="Daisy Lan" w:date="2023-07-19T19:16:00Z">
              <w:r w:rsidDel="000766D6">
                <w:delText>Button: “Issue Resolved”.</w:delText>
              </w:r>
            </w:del>
          </w:p>
          <w:p w14:paraId="5D70968E" w14:textId="743B987F" w:rsidR="00655F06" w:rsidDel="000766D6" w:rsidRDefault="00655F06">
            <w:pPr>
              <w:pStyle w:val="NoSpacing"/>
              <w:ind w:left="420"/>
              <w:rPr>
                <w:del w:id="802" w:author="Daisy Lan" w:date="2023-07-19T19:16:00Z"/>
              </w:rPr>
            </w:pPr>
            <w:del w:id="803" w:author="Daisy Lan" w:date="2023-07-19T19:16:00Z">
              <w:r w:rsidRPr="00C85BF7" w:rsidDel="000766D6">
                <w:delText>If a user has permissions to edit line builds</w:delText>
              </w:r>
              <w:r w:rsidDel="000766D6">
                <w:rPr>
                  <w:rFonts w:hint="eastAsia"/>
                </w:rPr>
                <w:delText>,</w:delText>
              </w:r>
              <w:r w:rsidDel="000766D6">
                <w:delText xml:space="preserve"> user is able to view </w:delText>
              </w:r>
              <w:r w:rsidDel="000766D6">
                <w:rPr>
                  <w:rFonts w:hint="eastAsia"/>
                </w:rPr>
                <w:delText>t</w:delText>
              </w:r>
              <w:r w:rsidDel="000766D6">
                <w:delText xml:space="preserve">he button. Else, hide it </w:delText>
              </w:r>
              <w:r w:rsidRPr="008354AA" w:rsidDel="000766D6">
                <w:delText>but they can see the warning banner</w:delText>
              </w:r>
              <w:r w:rsidDel="000766D6">
                <w:delText>.</w:delText>
              </w:r>
            </w:del>
          </w:p>
          <w:p w14:paraId="733046C5" w14:textId="1C8C6C75" w:rsidR="007C58ED" w:rsidRDefault="007C58ED" w:rsidP="007C58ED">
            <w:pPr>
              <w:pStyle w:val="NoSpacing"/>
              <w:numPr>
                <w:ilvl w:val="0"/>
                <w:numId w:val="1256"/>
              </w:numPr>
              <w:rPr>
                <w:del w:id="804" w:author="Daisy Lan" w:date="2023-07-19T19:16:00Z"/>
              </w:rPr>
            </w:pPr>
            <w:del w:id="805" w:author="Daisy Lan" w:date="2023-07-19T19:16:00Z">
              <w:r>
                <w:delText>If there are &gt; 3 warnings, show “+Show [#] additional warnings” button</w:delText>
              </w:r>
              <w:r>
                <w:rPr>
                  <w:rFonts w:hint="eastAsia"/>
                </w:rPr>
                <w:delText>.</w:delText>
              </w:r>
              <w:r>
                <w:delText xml:space="preserve"> Section Header: Additional Warnings. </w:delText>
              </w:r>
              <w:r w:rsidRPr="00B12DBD">
                <w:delText>If user wants to collapse Additional Warnings section, they must see a button “</w:delText>
              </w:r>
              <w:r>
                <w:delText>-</w:delText>
              </w:r>
              <w:r w:rsidRPr="00B12DBD">
                <w:delText>Hide [#] additional warnings”</w:delText>
              </w:r>
            </w:del>
          </w:p>
          <w:p w14:paraId="54E64734" w14:textId="7751083F" w:rsidR="007C58ED" w:rsidRDefault="007C58ED">
            <w:pPr>
              <w:pStyle w:val="NoSpacing"/>
              <w:ind w:left="420"/>
              <w:rPr>
                <w:del w:id="806" w:author="Daisy Lan" w:date="2023-07-19T19:16:00Z"/>
              </w:rPr>
              <w:pPrChange w:id="807" w:author="Bonnie Yang [2]" w:date="2023-03-10T21:42:00Z">
                <w:pPr>
                  <w:pStyle w:val="NoSpacing"/>
                  <w:numPr>
                    <w:numId w:val="1256"/>
                  </w:numPr>
                  <w:ind w:left="420" w:hanging="420"/>
                </w:pPr>
              </w:pPrChange>
            </w:pPr>
            <w:del w:id="808" w:author="Daisy Lan" w:date="2023-07-19T19:16:00Z">
              <w:r>
                <w:rPr>
                  <w:noProof/>
                </w:rPr>
                <w:drawing>
                  <wp:inline distT="0" distB="0" distL="0" distR="0" wp14:anchorId="1599B937" wp14:editId="69E6D859">
                    <wp:extent cx="4306629" cy="2973057"/>
                    <wp:effectExtent l="0" t="0" r="0" b="0"/>
                    <wp:docPr id="7" name="图片 7" descr="图形用户界面, 文本, 应用程序, 电子邮件,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pic:nvPicPr>
                          <pic:blipFill>
                            <a:blip r:embed="rId72">
                              <a:extLst>
                                <a:ext uri="{28A0092B-C50C-407E-A947-70E740481C1C}">
                                  <a14:useLocalDpi xmlns:a14="http://schemas.microsoft.com/office/drawing/2010/main" val="0"/>
                                </a:ext>
                              </a:extLst>
                            </a:blip>
                            <a:stretch>
                              <a:fillRect/>
                            </a:stretch>
                          </pic:blipFill>
                          <pic:spPr>
                            <a:xfrm>
                              <a:off x="0" y="0"/>
                              <a:ext cx="4306629" cy="2973057"/>
                            </a:xfrm>
                            <a:prstGeom prst="rect">
                              <a:avLst/>
                            </a:prstGeom>
                          </pic:spPr>
                        </pic:pic>
                      </a:graphicData>
                    </a:graphic>
                  </wp:inline>
                </w:drawing>
              </w:r>
            </w:del>
          </w:p>
          <w:p w14:paraId="434C9BD4" w14:textId="40147E12" w:rsidR="00655F06" w:rsidRPr="00BA2070" w:rsidRDefault="00655F06" w:rsidP="00655F06">
            <w:pPr>
              <w:pStyle w:val="NoSpacing"/>
              <w:numPr>
                <w:ilvl w:val="0"/>
                <w:numId w:val="1256"/>
              </w:numPr>
              <w:rPr>
                <w:del w:id="809" w:author="Daisy Lan" w:date="2023-07-19T19:16:00Z"/>
              </w:rPr>
            </w:pPr>
            <w:del w:id="810" w:author="Daisy Lan" w:date="2023-07-19T19:16:00Z">
              <w:r>
                <w:delText>If there are more than one line build, display warning message above the line build table, like this in red box.</w:delText>
              </w:r>
            </w:del>
          </w:p>
          <w:p w14:paraId="6D02F07A" w14:textId="0E432983" w:rsidR="00655F06" w:rsidRDefault="00655F06">
            <w:pPr>
              <w:pStyle w:val="NoSpacing"/>
              <w:ind w:left="0"/>
              <w:rPr>
                <w:del w:id="811" w:author="Daisy Lan" w:date="2023-07-19T19:16:00Z"/>
              </w:rPr>
            </w:pPr>
            <w:del w:id="812" w:author="Daisy Lan" w:date="2023-07-19T19:16:00Z">
              <w:r>
                <w:rPr>
                  <w:noProof/>
                </w:rPr>
                <w:lastRenderedPageBreak/>
                <w:drawing>
                  <wp:inline distT="0" distB="0" distL="0" distR="0" wp14:anchorId="43BEF869" wp14:editId="104C9D5A">
                    <wp:extent cx="4904055" cy="2333943"/>
                    <wp:effectExtent l="0" t="0" r="0" b="9525"/>
                    <wp:docPr id="2011944965" name="图片 20119449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descr="Graphical user interface, text, application, email&#10;&#10;Description automatically generated"/>
                            <pic:cNvPicPr/>
                          </pic:nvPicPr>
                          <pic:blipFill>
                            <a:blip r:embed="rId73"/>
                            <a:stretch>
                              <a:fillRect/>
                            </a:stretch>
                          </pic:blipFill>
                          <pic:spPr>
                            <a:xfrm>
                              <a:off x="0" y="0"/>
                              <a:ext cx="4908350" cy="2335987"/>
                            </a:xfrm>
                            <a:prstGeom prst="rect">
                              <a:avLst/>
                            </a:prstGeom>
                          </pic:spPr>
                        </pic:pic>
                      </a:graphicData>
                    </a:graphic>
                  </wp:inline>
                </w:drawing>
              </w:r>
            </w:del>
          </w:p>
          <w:p w14:paraId="24D057B5" w14:textId="27DCA778" w:rsidR="00655F06" w:rsidRDefault="00655F06" w:rsidP="00655F06">
            <w:pPr>
              <w:pStyle w:val="NoSpacing"/>
              <w:numPr>
                <w:ilvl w:val="0"/>
                <w:numId w:val="1256"/>
              </w:numPr>
              <w:rPr>
                <w:del w:id="813" w:author="Daisy Lan" w:date="2023-07-19T19:16:00Z"/>
              </w:rPr>
            </w:pPr>
            <w:del w:id="814" w:author="Daisy Lan" w:date="2023-07-19T19:16:00Z">
              <w:r w:rsidDel="000766D6">
                <w:delText>If user creates/edits a truck item</w:delText>
              </w:r>
            </w:del>
            <w:ins w:id="815" w:author="Bonnie Yang" w:date="2022-11-29T16:40:00Z">
              <w:del w:id="816" w:author="Daisy Lan" w:date="2023-07-19T19:16:00Z">
                <w:r w:rsidR="00951F9A" w:rsidDel="000766D6">
                  <w:delText xml:space="preserve"> versions</w:delText>
                </w:r>
              </w:del>
            </w:ins>
            <w:del w:id="817" w:author="Daisy Lan" w:date="2023-07-19T19:16:00Z">
              <w:r w:rsidDel="000766D6">
                <w:delText>’s BOM versions multiple times, display multi warning banners on line build page. List them by “Date” DESC</w:delText>
              </w:r>
              <w:r>
                <w:delText>.</w:delText>
              </w:r>
            </w:del>
          </w:p>
          <w:p w14:paraId="67C17712" w14:textId="52D85242" w:rsidR="00655F06" w:rsidRDefault="00655F06" w:rsidP="00655F06">
            <w:pPr>
              <w:pStyle w:val="NoSpacing"/>
              <w:numPr>
                <w:ilvl w:val="0"/>
                <w:numId w:val="1256"/>
              </w:numPr>
              <w:rPr>
                <w:del w:id="818" w:author="Daisy Lan" w:date="2023-07-19T19:16:00Z"/>
              </w:rPr>
            </w:pPr>
            <w:del w:id="819" w:author="Daisy Lan" w:date="2023-07-19T19:16:00Z">
              <w:r>
                <w:delText>If user deletes all line builds, change the line build status into ‘None’ and remove all the warning messages.</w:delText>
              </w:r>
            </w:del>
          </w:p>
          <w:p w14:paraId="0401CFD9" w14:textId="5EA5F5F9" w:rsidR="00655F06" w:rsidDel="000766D6" w:rsidRDefault="00655F06" w:rsidP="00655F06">
            <w:pPr>
              <w:pStyle w:val="NoSpacing"/>
              <w:numPr>
                <w:ilvl w:val="0"/>
                <w:numId w:val="1256"/>
              </w:numPr>
              <w:rPr>
                <w:del w:id="820" w:author="Daisy Lan" w:date="2023-07-19T19:16:00Z"/>
              </w:rPr>
            </w:pPr>
            <w:del w:id="821" w:author="Daisy Lan" w:date="2023-07-19T19:16:00Z">
              <w:r w:rsidDel="000766D6">
                <w:delText>If user deletes any line build AND there is any other existing line build, keep the warning messages on line build page.</w:delText>
              </w:r>
            </w:del>
          </w:p>
          <w:p w14:paraId="548F774C" w14:textId="11961EF2" w:rsidR="00655F06" w:rsidDel="000766D6" w:rsidRDefault="00655F06" w:rsidP="00655F06">
            <w:pPr>
              <w:pStyle w:val="NoSpacing"/>
              <w:numPr>
                <w:ilvl w:val="0"/>
                <w:numId w:val="1256"/>
              </w:numPr>
              <w:rPr>
                <w:del w:id="822" w:author="Daisy Lan" w:date="2023-07-19T19:16:00Z"/>
              </w:rPr>
            </w:pPr>
            <w:del w:id="823" w:author="Daisy Lan" w:date="2023-07-19T19:16:00Z">
              <w:r w:rsidDel="000766D6">
                <w:delText>User is able to remove the warning banner by clicking “Issue Resolved” button.</w:delText>
              </w:r>
            </w:del>
          </w:p>
          <w:p w14:paraId="1EE072AE" w14:textId="5E080BA1" w:rsidR="00655F06" w:rsidDel="000766D6" w:rsidRDefault="00655F06" w:rsidP="00655F06">
            <w:pPr>
              <w:pStyle w:val="NoSpacing"/>
              <w:numPr>
                <w:ilvl w:val="0"/>
                <w:numId w:val="1256"/>
              </w:numPr>
              <w:rPr>
                <w:del w:id="824" w:author="Daisy Lan" w:date="2023-07-19T19:16:00Z"/>
              </w:rPr>
            </w:pPr>
            <w:del w:id="825" w:author="Daisy Lan" w:date="2023-07-19T19:16:00Z">
              <w:r w:rsidDel="000766D6">
                <w:delText>After removing a warning banner, display a success message “Warning for [TRUCK ITEM NAME] (in bold) has been resolved.”</w:delText>
              </w:r>
            </w:del>
          </w:p>
          <w:p w14:paraId="239C4F69" w14:textId="4FD78A45" w:rsidR="00655F06" w:rsidDel="000766D6" w:rsidRDefault="00655F06">
            <w:pPr>
              <w:pStyle w:val="NoSpacing"/>
              <w:ind w:left="420"/>
              <w:rPr>
                <w:del w:id="826" w:author="Daisy Lan" w:date="2023-07-19T19:16:00Z"/>
              </w:rPr>
            </w:pPr>
            <w:del w:id="827" w:author="Daisy Lan" w:date="2023-07-19T19:16:00Z">
              <w:r w:rsidDel="000766D6">
                <w:rPr>
                  <w:noProof/>
                </w:rPr>
                <w:drawing>
                  <wp:inline distT="0" distB="0" distL="0" distR="0" wp14:anchorId="663D4AED" wp14:editId="58706001">
                    <wp:extent cx="4224337" cy="546733"/>
                    <wp:effectExtent l="0" t="0" r="0" b="6350"/>
                    <wp:docPr id="2011944966" name="图片 20119449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descr="Graphical user interface, application&#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76172" cy="553442"/>
                            </a:xfrm>
                            <a:prstGeom prst="rect">
                              <a:avLst/>
                            </a:prstGeom>
                            <a:noFill/>
                            <a:ln>
                              <a:noFill/>
                            </a:ln>
                          </pic:spPr>
                        </pic:pic>
                      </a:graphicData>
                    </a:graphic>
                  </wp:inline>
                </w:drawing>
              </w:r>
            </w:del>
          </w:p>
          <w:p w14:paraId="3E9F2C96" w14:textId="2B7A58B6" w:rsidR="00655F06" w:rsidDel="000766D6" w:rsidRDefault="00655F06" w:rsidP="00655F06">
            <w:pPr>
              <w:pStyle w:val="NoSpacing"/>
              <w:numPr>
                <w:ilvl w:val="0"/>
                <w:numId w:val="1256"/>
              </w:numPr>
              <w:rPr>
                <w:del w:id="828" w:author="Daisy Lan" w:date="2023-07-19T19:16:00Z"/>
              </w:rPr>
            </w:pPr>
            <w:del w:id="829" w:author="Daisy Lan" w:date="2023-07-19T19:16:00Z">
              <w:r w:rsidDel="000766D6">
                <w:delText>Resolved change must no longer appear (once that have not been resolved are still on the page)</w:delText>
              </w:r>
            </w:del>
          </w:p>
          <w:p w14:paraId="7B7E4E3B" w14:textId="570272C4" w:rsidR="00655F06" w:rsidDel="000766D6" w:rsidRDefault="00655F06" w:rsidP="00655F06">
            <w:pPr>
              <w:pStyle w:val="NoSpacing"/>
              <w:numPr>
                <w:ilvl w:val="0"/>
                <w:numId w:val="1256"/>
              </w:numPr>
              <w:rPr>
                <w:del w:id="830" w:author="Daisy Lan" w:date="2023-07-19T19:16:00Z"/>
              </w:rPr>
            </w:pPr>
            <w:del w:id="831" w:author="Daisy Lan" w:date="2023-07-19T19:16:00Z">
              <w:r w:rsidDel="000766D6">
                <w:delText>When user removes warning banners, and if no warnings remain no matter user has exactly edited line build or not, status of “Pending Update” must change to “Line Build Created”</w:delText>
              </w:r>
            </w:del>
          </w:p>
          <w:p w14:paraId="378C222C" w14:textId="6E29A98D" w:rsidR="00655F06" w:rsidDel="000766D6" w:rsidRDefault="00655F06" w:rsidP="00655F06">
            <w:pPr>
              <w:pStyle w:val="NoSpacing"/>
              <w:numPr>
                <w:ilvl w:val="0"/>
                <w:numId w:val="1256"/>
              </w:numPr>
              <w:rPr>
                <w:del w:id="832" w:author="Daisy Lan" w:date="2023-07-19T19:16:00Z"/>
              </w:rPr>
            </w:pPr>
            <w:del w:id="833" w:author="Daisy Lan" w:date="2023-07-19T19:16:00Z">
              <w:r w:rsidDel="000766D6">
                <w:delText>If user saves line build no matter user has exactly edited line build or not, line build status of “Pending Update” must change to “Line Build Created”, and all warning banners must no longer appear.</w:delText>
              </w:r>
            </w:del>
          </w:p>
          <w:p w14:paraId="1607CBD4" w14:textId="3CED4A95" w:rsidR="00655F06" w:rsidRDefault="00655F06" w:rsidP="00655F06">
            <w:pPr>
              <w:pStyle w:val="NoSpacing"/>
              <w:numPr>
                <w:ilvl w:val="0"/>
                <w:numId w:val="1256"/>
              </w:numPr>
              <w:rPr>
                <w:del w:id="834" w:author="Daisy Lan" w:date="2023-07-19T19:16:00Z"/>
              </w:rPr>
            </w:pPr>
            <w:del w:id="835" w:author="Daisy Lan" w:date="2023-07-19T19:16:00Z">
              <w:r>
                <w:delText>Any change of line build status will update “Last updated time” of the line build.</w:delText>
              </w:r>
            </w:del>
          </w:p>
          <w:p w14:paraId="44232F53" w14:textId="21E923EE" w:rsidR="00655F06" w:rsidRDefault="00655F06" w:rsidP="00655F06">
            <w:pPr>
              <w:pStyle w:val="NoSpacing"/>
              <w:numPr>
                <w:ilvl w:val="0"/>
                <w:numId w:val="1256"/>
              </w:numPr>
              <w:rPr>
                <w:del w:id="836" w:author="Daisy Lan" w:date="2023-07-19T19:16:00Z"/>
              </w:rPr>
            </w:pPr>
            <w:del w:id="837" w:author="Daisy Lan" w:date="2023-07-19T19:16:00Z">
              <w:r>
                <w:lastRenderedPageBreak/>
                <w:delText xml:space="preserve">If a line build is in “Pending Update” status, when </w:delText>
              </w:r>
            </w:del>
            <w:ins w:id="838" w:author="Bonnie Yang" w:date="2023-03-28T10:49:00Z">
              <w:del w:id="839" w:author="Daisy Lan" w:date="2023-07-19T19:16:00Z">
                <w:r w:rsidR="000766D6">
                  <w:delText xml:space="preserve">all warning messages are fixed, </w:delText>
                </w:r>
              </w:del>
            </w:ins>
            <w:del w:id="840" w:author="Daisy Lan" w:date="2023-07-19T19:16:00Z">
              <w:r w:rsidDel="000766D6">
                <w:delText xml:space="preserve">user edits it and ‘Save’ it (no matter if user has edited it or not, or if user has finalized or not), </w:delText>
              </w:r>
              <w:r>
                <w:delText>the status change to “Line Build Created”.</w:delText>
              </w:r>
            </w:del>
          </w:p>
          <w:p w14:paraId="14DB5C8B" w14:textId="07821532" w:rsidR="00655F06" w:rsidRPr="008B320F" w:rsidRDefault="00655F06" w:rsidP="00655F06">
            <w:pPr>
              <w:pStyle w:val="NoSpacing"/>
              <w:numPr>
                <w:ilvl w:val="0"/>
                <w:numId w:val="1256"/>
              </w:numPr>
              <w:rPr>
                <w:del w:id="841" w:author="Daisy Lan" w:date="2023-07-19T19:16:00Z"/>
              </w:rPr>
            </w:pPr>
            <w:del w:id="842" w:author="Daisy Lan" w:date="2023-07-19T19:16:00Z">
              <w:r>
                <w:delText>For truck recipe, the procedure should have these columns: Step, mapping option – option value, Activity - appliance, Buttons, Time, Step details, , Step Dependency, visual.</w:delText>
              </w:r>
            </w:del>
          </w:p>
          <w:p w14:paraId="3E7A0EB9" w14:textId="201FEB2A" w:rsidR="00655F06" w:rsidRDefault="00655F06" w:rsidP="00655F06">
            <w:pPr>
              <w:pStyle w:val="NoSpacing"/>
              <w:numPr>
                <w:ilvl w:val="0"/>
                <w:numId w:val="1256"/>
              </w:numPr>
              <w:rPr>
                <w:del w:id="843" w:author="Daisy Lan" w:date="2023-07-19T19:16:00Z"/>
              </w:rPr>
            </w:pPr>
            <w:del w:id="844" w:author="Daisy Lan" w:date="2023-07-19T19:16:00Z">
              <w:r>
                <w:delText>For the step details, show all step details’: mapping option – option value, mapping item (if there is), Step Title (if there is) and Text (if there is)</w:delText>
              </w:r>
            </w:del>
          </w:p>
          <w:p w14:paraId="6B939AF5" w14:textId="77E38B18" w:rsidR="00655F06" w:rsidRDefault="00655F06" w:rsidP="00655F06">
            <w:pPr>
              <w:pStyle w:val="ListParagraph"/>
              <w:numPr>
                <w:ilvl w:val="0"/>
                <w:numId w:val="949"/>
              </w:numPr>
              <w:rPr>
                <w:del w:id="845" w:author="Daisy Lan" w:date="2023-07-19T19:16:00Z"/>
              </w:rPr>
            </w:pPr>
            <w:del w:id="846" w:author="Daisy Lan" w:date="2023-07-19T19:16:00Z">
              <w:r>
                <w:delText xml:space="preserve">If recipe type is “Truck”, display “Edit </w:delText>
              </w:r>
              <w:r>
                <w:rPr>
                  <w:rFonts w:hint="eastAsia"/>
                </w:rPr>
                <w:delText>Line</w:delText>
              </w:r>
              <w:r>
                <w:delText xml:space="preserve"> </w:delText>
              </w:r>
              <w:r>
                <w:rPr>
                  <w:rFonts w:hint="eastAsia"/>
                </w:rPr>
                <w:delText>Build</w:delText>
              </w:r>
              <w:r>
                <w:delText>” link, meaning only truck recipe can edit this section. For other types, it is read only.</w:delText>
              </w:r>
            </w:del>
          </w:p>
          <w:p w14:paraId="18AC9B59" w14:textId="3BFD1FD3" w:rsidR="00655F06" w:rsidRDefault="00655F06" w:rsidP="00655F06">
            <w:pPr>
              <w:pStyle w:val="ListParagraph"/>
              <w:numPr>
                <w:ilvl w:val="0"/>
                <w:numId w:val="949"/>
              </w:numPr>
              <w:rPr>
                <w:del w:id="847" w:author="Daisy Lan" w:date="2023-07-19T19:16:00Z"/>
              </w:rPr>
            </w:pPr>
            <w:del w:id="848" w:author="Daisy Lan" w:date="2023-07-19T19:16:00Z">
              <w:r>
                <w:delText>Clicking “Edit line build” link display edit line build page. See RS06-19</w:delText>
              </w:r>
            </w:del>
          </w:p>
          <w:p w14:paraId="30D06001" w14:textId="78BAA5E9" w:rsidR="00655F06" w:rsidRPr="00C11AA9" w:rsidRDefault="00655F06">
            <w:pPr>
              <w:rPr>
                <w:del w:id="849" w:author="Daisy Lan" w:date="2023-07-19T19:16:00Z"/>
              </w:rPr>
            </w:pPr>
          </w:p>
        </w:tc>
      </w:tr>
      <w:tr w:rsidR="00655F06" w:rsidRPr="00452515" w14:paraId="33D8DC1E" w14:textId="77777777" w:rsidTr="00171353">
        <w:trPr>
          <w:del w:id="850" w:author="Daisy Lan" w:date="2023-07-19T19:16:00Z"/>
        </w:trPr>
        <w:tc>
          <w:tcPr>
            <w:tcW w:w="8008" w:type="dxa"/>
          </w:tcPr>
          <w:p w14:paraId="22D3CFE8" w14:textId="4F52DA68" w:rsidR="00655F06" w:rsidRPr="00F35E86" w:rsidRDefault="00655F06">
            <w:pPr>
              <w:rPr>
                <w:del w:id="851" w:author="Daisy Lan" w:date="2023-07-19T19:16:00Z"/>
                <w:rStyle w:val="Strong"/>
              </w:rPr>
            </w:pPr>
            <w:del w:id="852" w:author="Daisy Lan" w:date="2023-07-19T19:16:00Z">
              <w:r w:rsidRPr="00F35E86">
                <w:rPr>
                  <w:rStyle w:val="Strong"/>
                </w:rPr>
                <w:lastRenderedPageBreak/>
                <w:delText>Extend Scenario: API to return line build</w:delText>
              </w:r>
            </w:del>
          </w:p>
          <w:p w14:paraId="32DBC31C" w14:textId="451D6C01" w:rsidR="00655F06" w:rsidRPr="00452515" w:rsidRDefault="00655F06">
            <w:pPr>
              <w:rPr>
                <w:del w:id="853" w:author="Daisy Lan" w:date="2023-07-19T19:16:00Z"/>
              </w:rPr>
            </w:pPr>
            <w:del w:id="854" w:author="Daisy Lan" w:date="2023-07-19T19:16:00Z">
              <w:r>
                <w:delText>Whenever we add new elements in the line building setting page, we should return that new elements</w:delText>
              </w:r>
            </w:del>
          </w:p>
        </w:tc>
      </w:tr>
    </w:tbl>
    <w:p w14:paraId="02D200F5" w14:textId="6D476CB3" w:rsidR="00BC50A4" w:rsidRDefault="00BC50A4" w:rsidP="00BC50A4">
      <w:pPr>
        <w:rPr>
          <w:del w:id="855" w:author="Daisy Lan" w:date="2023-07-19T19:16:00Z"/>
        </w:rPr>
      </w:pPr>
      <w:proofErr w:type="spellEnd"/>
    </w:p>
    <w:p w14:paraId="4087EC44" w14:textId="7100EE07" w:rsidR="00655F06" w:rsidRPr="00655F06" w:rsidRDefault="00655F06" w:rsidP="00655F06">
      <w:pPr>
        <w:pStyle w:val="Heading2"/>
        <w:numPr>
          <w:ilvl w:val="1"/>
          <w:numId w:val="1586"/>
        </w:numPr>
        <w:rPr>
          <w:del w:id="856" w:author="Daisy Lan" w:date="2023-07-19T19:16:00Z"/>
          <w:rFonts w:ascii="Arial" w:hAnsi="Arial" w:cs="Arial"/>
        </w:rPr>
      </w:pPr>
      <w:del w:id="857" w:author="Daisy Lan" w:date="2023-07-19T19:16:00Z">
        <w:r w:rsidRPr="00655F06">
          <w:rPr>
            <w:rFonts w:ascii="Arial" w:hAnsi="Arial" w:cs="Arial"/>
          </w:rPr>
          <w:delText>MS07-0</w:delText>
        </w:r>
        <w:r>
          <w:rPr>
            <w:rFonts w:ascii="Arial" w:hAnsi="Arial" w:cs="Arial"/>
          </w:rPr>
          <w:delText>2</w:delText>
        </w:r>
        <w:r w:rsidRPr="00655F06">
          <w:rPr>
            <w:rFonts w:ascii="Arial" w:hAnsi="Arial" w:cs="Arial"/>
          </w:rPr>
          <w:delText xml:space="preserve"> Edit line build - steps</w:delText>
        </w:r>
      </w:del>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28"/>
      </w:tblGrid>
      <w:tr w:rsidR="00655F06" w:rsidRPr="00452515" w14:paraId="5C55201A" w14:textId="77777777">
        <w:trPr>
          <w:del w:id="858" w:author="Daisy Lan" w:date="2023-07-19T19:16:00Z"/>
        </w:trPr>
        <w:tc>
          <w:tcPr>
            <w:tcW w:w="8008" w:type="dxa"/>
          </w:tcPr>
          <w:p w14:paraId="35461309" w14:textId="7E5D63A6" w:rsidR="00655F06" w:rsidRPr="00F35E86" w:rsidRDefault="00655F06">
            <w:pPr>
              <w:rPr>
                <w:del w:id="859" w:author="Daisy Lan" w:date="2023-07-19T19:16:00Z"/>
                <w:rStyle w:val="Strong"/>
              </w:rPr>
            </w:pPr>
            <w:del w:id="860" w:author="Daisy Lan" w:date="2023-07-19T19:16:00Z">
              <w:r w:rsidRPr="00655F06">
                <w:rPr>
                  <w:rStyle w:val="Strong"/>
                </w:rPr>
                <w:delText>MS07-02 Edit line build - steps</w:delText>
              </w:r>
            </w:del>
          </w:p>
        </w:tc>
      </w:tr>
      <w:tr w:rsidR="00655F06" w:rsidRPr="00452515" w14:paraId="5B44F306" w14:textId="77777777">
        <w:trPr>
          <w:del w:id="861" w:author="Daisy Lan" w:date="2023-07-19T19:16:00Z"/>
        </w:trPr>
        <w:tc>
          <w:tcPr>
            <w:tcW w:w="8008" w:type="dxa"/>
          </w:tcPr>
          <w:p w14:paraId="48BD6B7F" w14:textId="6FD14509" w:rsidR="00655F06" w:rsidRPr="00F35E86" w:rsidRDefault="00655F06">
            <w:pPr>
              <w:rPr>
                <w:del w:id="862" w:author="Daisy Lan" w:date="2023-07-19T19:16:00Z"/>
                <w:rStyle w:val="Strong"/>
              </w:rPr>
            </w:pPr>
            <w:del w:id="863" w:author="Daisy Lan" w:date="2023-07-19T19:16:00Z">
              <w:r w:rsidRPr="00F35E86">
                <w:rPr>
                  <w:rStyle w:val="Strong"/>
                </w:rPr>
                <w:delText>Version history</w:delText>
              </w:r>
            </w:del>
          </w:p>
          <w:tbl>
            <w:tblPr>
              <w:tblStyle w:val="TableGrid"/>
              <w:tblW w:w="0" w:type="auto"/>
              <w:tblLook w:val="04A0" w:firstRow="1" w:lastRow="0" w:firstColumn="1" w:lastColumn="0" w:noHBand="0" w:noVBand="1"/>
            </w:tblPr>
            <w:tblGrid>
              <w:gridCol w:w="892"/>
              <w:gridCol w:w="1400"/>
              <w:gridCol w:w="1350"/>
              <w:gridCol w:w="4140"/>
            </w:tblGrid>
            <w:tr w:rsidR="00655F06" w14:paraId="2C644135" w14:textId="77777777">
              <w:trPr>
                <w:del w:id="864" w:author="Daisy Lan" w:date="2023-07-19T19:16:00Z"/>
              </w:trPr>
              <w:tc>
                <w:tcPr>
                  <w:tcW w:w="892" w:type="dxa"/>
                </w:tcPr>
                <w:p w14:paraId="25D1D01D" w14:textId="556145FF" w:rsidR="00655F06" w:rsidRDefault="00655F06">
                  <w:pPr>
                    <w:rPr>
                      <w:del w:id="865" w:author="Daisy Lan" w:date="2023-07-19T19:16:00Z"/>
                    </w:rPr>
                  </w:pPr>
                  <w:del w:id="866" w:author="Daisy Lan" w:date="2023-07-19T19:16:00Z">
                    <w:r>
                      <w:delText>Version</w:delText>
                    </w:r>
                  </w:del>
                </w:p>
              </w:tc>
              <w:tc>
                <w:tcPr>
                  <w:tcW w:w="1400" w:type="dxa"/>
                </w:tcPr>
                <w:p w14:paraId="7D29AE5D" w14:textId="6969C84E" w:rsidR="00655F06" w:rsidRDefault="00655F06">
                  <w:pPr>
                    <w:rPr>
                      <w:del w:id="867" w:author="Daisy Lan" w:date="2023-07-19T19:16:00Z"/>
                    </w:rPr>
                  </w:pPr>
                  <w:del w:id="868" w:author="Daisy Lan" w:date="2023-07-19T19:16:00Z">
                    <w:r>
                      <w:delText>Date</w:delText>
                    </w:r>
                  </w:del>
                </w:p>
              </w:tc>
              <w:tc>
                <w:tcPr>
                  <w:tcW w:w="1350" w:type="dxa"/>
                </w:tcPr>
                <w:p w14:paraId="43133114" w14:textId="556E6D81" w:rsidR="00655F06" w:rsidRDefault="00655F06">
                  <w:pPr>
                    <w:rPr>
                      <w:del w:id="869" w:author="Daisy Lan" w:date="2023-07-19T19:16:00Z"/>
                    </w:rPr>
                  </w:pPr>
                  <w:del w:id="870" w:author="Daisy Lan" w:date="2023-07-19T19:16:00Z">
                    <w:r>
                      <w:rPr>
                        <w:rFonts w:hint="eastAsia"/>
                      </w:rPr>
                      <w:delText>U</w:delText>
                    </w:r>
                    <w:r>
                      <w:delText>pdated By</w:delText>
                    </w:r>
                  </w:del>
                </w:p>
              </w:tc>
              <w:tc>
                <w:tcPr>
                  <w:tcW w:w="4140" w:type="dxa"/>
                </w:tcPr>
                <w:p w14:paraId="524E9984" w14:textId="38B56BA8" w:rsidR="00655F06" w:rsidRDefault="00655F06">
                  <w:pPr>
                    <w:rPr>
                      <w:del w:id="871" w:author="Daisy Lan" w:date="2023-07-19T19:16:00Z"/>
                    </w:rPr>
                  </w:pPr>
                  <w:del w:id="872" w:author="Daisy Lan" w:date="2023-07-19T19:16:00Z">
                    <w:r>
                      <w:rPr>
                        <w:rFonts w:hint="eastAsia"/>
                      </w:rPr>
                      <w:delText>D</w:delText>
                    </w:r>
                    <w:r>
                      <w:delText>escription</w:delText>
                    </w:r>
                  </w:del>
                </w:p>
              </w:tc>
            </w:tr>
            <w:tr w:rsidR="00655F06" w14:paraId="26E01716" w14:textId="77777777">
              <w:trPr>
                <w:del w:id="873" w:author="Daisy Lan" w:date="2023-07-19T19:16:00Z"/>
              </w:trPr>
              <w:tc>
                <w:tcPr>
                  <w:tcW w:w="892" w:type="dxa"/>
                </w:tcPr>
                <w:p w14:paraId="1D266972" w14:textId="73ED0384" w:rsidR="00655F06" w:rsidRDefault="00655F06" w:rsidP="00655F06">
                  <w:pPr>
                    <w:rPr>
                      <w:del w:id="874" w:author="Daisy Lan" w:date="2023-07-19T19:16:00Z"/>
                    </w:rPr>
                  </w:pPr>
                  <w:del w:id="875" w:author="Daisy Lan" w:date="2023-07-19T19:16:00Z">
                    <w:r>
                      <w:rPr>
                        <w:rFonts w:hint="eastAsia"/>
                      </w:rPr>
                      <w:delText>1</w:delText>
                    </w:r>
                    <w:r>
                      <w:delText>.0</w:delText>
                    </w:r>
                  </w:del>
                </w:p>
              </w:tc>
              <w:tc>
                <w:tcPr>
                  <w:tcW w:w="1400" w:type="dxa"/>
                </w:tcPr>
                <w:p w14:paraId="65A7F010" w14:textId="73513C38" w:rsidR="00655F06" w:rsidRDefault="00655F06" w:rsidP="00655F06">
                  <w:pPr>
                    <w:rPr>
                      <w:del w:id="876" w:author="Daisy Lan" w:date="2023-07-19T19:16:00Z"/>
                    </w:rPr>
                  </w:pPr>
                  <w:del w:id="877" w:author="Daisy Lan" w:date="2023-07-19T19:16:00Z">
                    <w:r>
                      <w:rPr>
                        <w:rFonts w:hint="eastAsia"/>
                      </w:rPr>
                      <w:delText>2</w:delText>
                    </w:r>
                    <w:r>
                      <w:delText>020.3.31</w:delText>
                    </w:r>
                  </w:del>
                </w:p>
              </w:tc>
              <w:tc>
                <w:tcPr>
                  <w:tcW w:w="1350" w:type="dxa"/>
                </w:tcPr>
                <w:p w14:paraId="76B171BF" w14:textId="2B6ED663" w:rsidR="00655F06" w:rsidRDefault="00655F06" w:rsidP="00655F06">
                  <w:pPr>
                    <w:rPr>
                      <w:del w:id="878" w:author="Daisy Lan" w:date="2023-07-19T19:16:00Z"/>
                    </w:rPr>
                  </w:pPr>
                  <w:del w:id="879" w:author="Daisy Lan" w:date="2023-07-19T19:16:00Z">
                    <w:r>
                      <w:rPr>
                        <w:rFonts w:hint="eastAsia"/>
                      </w:rPr>
                      <w:delText>L</w:delText>
                    </w:r>
                    <w:r>
                      <w:delText>isa</w:delText>
                    </w:r>
                  </w:del>
                </w:p>
              </w:tc>
              <w:tc>
                <w:tcPr>
                  <w:tcW w:w="4140" w:type="dxa"/>
                </w:tcPr>
                <w:p w14:paraId="1065A7B9" w14:textId="61E3AB2A" w:rsidR="00655F06" w:rsidRDefault="00655F06" w:rsidP="00655F06">
                  <w:pPr>
                    <w:rPr>
                      <w:del w:id="880" w:author="Daisy Lan" w:date="2023-07-19T19:16:00Z"/>
                    </w:rPr>
                  </w:pPr>
                  <w:del w:id="881" w:author="Daisy Lan" w:date="2023-07-19T19:16:00Z">
                    <w:r>
                      <w:rPr>
                        <w:rFonts w:hint="eastAsia"/>
                      </w:rPr>
                      <w:delText>F</w:delText>
                    </w:r>
                    <w:r>
                      <w:delText>irst Version</w:delText>
                    </w:r>
                  </w:del>
                </w:p>
              </w:tc>
            </w:tr>
            <w:tr w:rsidR="00607553" w14:paraId="78CE8003" w14:textId="77777777">
              <w:trPr>
                <w:del w:id="882" w:author="Daisy Lan" w:date="2023-07-19T19:16:00Z"/>
              </w:trPr>
              <w:tc>
                <w:tcPr>
                  <w:tcW w:w="892" w:type="dxa"/>
                </w:tcPr>
                <w:p w14:paraId="164A356A" w14:textId="5FBBC68A" w:rsidR="00607553" w:rsidRDefault="00607553" w:rsidP="00607553">
                  <w:pPr>
                    <w:rPr>
                      <w:del w:id="883" w:author="Daisy Lan" w:date="2023-07-19T19:16:00Z"/>
                    </w:rPr>
                  </w:pPr>
                  <w:del w:id="884" w:author="Daisy Lan" w:date="2023-07-19T19:16:00Z">
                    <w:r>
                      <w:rPr>
                        <w:rFonts w:hint="eastAsia"/>
                      </w:rPr>
                      <w:delText>1</w:delText>
                    </w:r>
                    <w:r>
                      <w:delText>.1</w:delText>
                    </w:r>
                  </w:del>
                </w:p>
              </w:tc>
              <w:tc>
                <w:tcPr>
                  <w:tcW w:w="1400" w:type="dxa"/>
                </w:tcPr>
                <w:p w14:paraId="37EFEF30" w14:textId="035494FB" w:rsidR="00607553" w:rsidRDefault="00607553" w:rsidP="00607553">
                  <w:pPr>
                    <w:rPr>
                      <w:del w:id="885" w:author="Daisy Lan" w:date="2023-07-19T19:16:00Z"/>
                    </w:rPr>
                  </w:pPr>
                  <w:del w:id="886" w:author="Daisy Lan" w:date="2023-07-19T19:16:00Z">
                    <w:r>
                      <w:rPr>
                        <w:rFonts w:hint="eastAsia"/>
                      </w:rPr>
                      <w:delText>2</w:delText>
                    </w:r>
                    <w:r>
                      <w:delText>023.2.8</w:delText>
                    </w:r>
                  </w:del>
                </w:p>
              </w:tc>
              <w:tc>
                <w:tcPr>
                  <w:tcW w:w="1350" w:type="dxa"/>
                </w:tcPr>
                <w:p w14:paraId="0AB7C973" w14:textId="6C530796" w:rsidR="00607553" w:rsidRDefault="00607553" w:rsidP="00607553">
                  <w:pPr>
                    <w:rPr>
                      <w:del w:id="887" w:author="Daisy Lan" w:date="2023-07-19T19:16:00Z"/>
                    </w:rPr>
                  </w:pPr>
                  <w:del w:id="888" w:author="Daisy Lan" w:date="2023-07-19T19:16:00Z">
                    <w:r>
                      <w:delText>Bonnie</w:delText>
                    </w:r>
                  </w:del>
                </w:p>
              </w:tc>
              <w:tc>
                <w:tcPr>
                  <w:tcW w:w="4140" w:type="dxa"/>
                </w:tcPr>
                <w:p w14:paraId="47B7FF6B" w14:textId="4D293358" w:rsidR="00607553" w:rsidRDefault="00607553" w:rsidP="00607553">
                  <w:pPr>
                    <w:rPr>
                      <w:del w:id="889" w:author="Daisy Lan" w:date="2023-07-19T19:16:00Z"/>
                    </w:rPr>
                  </w:pPr>
                  <w:del w:id="890" w:author="Daisy Lan" w:date="2023-07-19T19:16:00Z">
                    <w:r w:rsidRPr="00607553">
                      <w:delText>"No Timer" Appliance Type</w:delText>
                    </w:r>
                  </w:del>
                </w:p>
              </w:tc>
            </w:tr>
            <w:tr w:rsidR="00607553" w14:paraId="7EB02A02" w14:textId="77777777">
              <w:trPr>
                <w:del w:id="891" w:author="Daisy Lan" w:date="2023-07-19T19:16:00Z"/>
              </w:trPr>
              <w:tc>
                <w:tcPr>
                  <w:tcW w:w="892" w:type="dxa"/>
                </w:tcPr>
                <w:p w14:paraId="2511F29F" w14:textId="5FCBB1CA" w:rsidR="00607553" w:rsidRDefault="00607553" w:rsidP="00607553">
                  <w:pPr>
                    <w:rPr>
                      <w:del w:id="892" w:author="Daisy Lan" w:date="2023-07-19T19:16:00Z"/>
                    </w:rPr>
                  </w:pPr>
                </w:p>
              </w:tc>
              <w:tc>
                <w:tcPr>
                  <w:tcW w:w="1400" w:type="dxa"/>
                </w:tcPr>
                <w:p w14:paraId="3C95773B" w14:textId="24707E95" w:rsidR="00607553" w:rsidRDefault="00607553" w:rsidP="00607553">
                  <w:pPr>
                    <w:rPr>
                      <w:del w:id="893" w:author="Daisy Lan" w:date="2023-07-19T19:16:00Z"/>
                    </w:rPr>
                  </w:pPr>
                </w:p>
              </w:tc>
              <w:tc>
                <w:tcPr>
                  <w:tcW w:w="1350" w:type="dxa"/>
                </w:tcPr>
                <w:p w14:paraId="4D0BF87C" w14:textId="0AB4D8B3" w:rsidR="00607553" w:rsidRDefault="00607553" w:rsidP="00607553">
                  <w:pPr>
                    <w:rPr>
                      <w:del w:id="894" w:author="Daisy Lan" w:date="2023-07-19T19:16:00Z"/>
                    </w:rPr>
                  </w:pPr>
                </w:p>
              </w:tc>
              <w:tc>
                <w:tcPr>
                  <w:tcW w:w="4140" w:type="dxa"/>
                </w:tcPr>
                <w:p w14:paraId="5F489605" w14:textId="56E9F1D7" w:rsidR="00607553" w:rsidRDefault="00607553" w:rsidP="00607553">
                  <w:pPr>
                    <w:rPr>
                      <w:del w:id="895" w:author="Daisy Lan" w:date="2023-07-19T19:16:00Z"/>
                    </w:rPr>
                  </w:pPr>
                </w:p>
              </w:tc>
            </w:tr>
            <w:tr w:rsidR="00607553" w14:paraId="011B93D2" w14:textId="77777777">
              <w:trPr>
                <w:del w:id="896" w:author="Daisy Lan" w:date="2023-07-19T19:16:00Z"/>
              </w:trPr>
              <w:tc>
                <w:tcPr>
                  <w:tcW w:w="892" w:type="dxa"/>
                </w:tcPr>
                <w:p w14:paraId="47489A05" w14:textId="6F35B5A2" w:rsidR="00607553" w:rsidRDefault="00607553" w:rsidP="00607553">
                  <w:pPr>
                    <w:rPr>
                      <w:del w:id="897" w:author="Daisy Lan" w:date="2023-07-19T19:16:00Z"/>
                    </w:rPr>
                  </w:pPr>
                </w:p>
              </w:tc>
              <w:tc>
                <w:tcPr>
                  <w:tcW w:w="1400" w:type="dxa"/>
                </w:tcPr>
                <w:p w14:paraId="47497F11" w14:textId="7A8609D9" w:rsidR="00607553" w:rsidRDefault="00607553" w:rsidP="00607553">
                  <w:pPr>
                    <w:rPr>
                      <w:del w:id="898" w:author="Daisy Lan" w:date="2023-07-19T19:16:00Z"/>
                    </w:rPr>
                  </w:pPr>
                </w:p>
              </w:tc>
              <w:tc>
                <w:tcPr>
                  <w:tcW w:w="1350" w:type="dxa"/>
                </w:tcPr>
                <w:p w14:paraId="699C936D" w14:textId="0334CFBC" w:rsidR="00607553" w:rsidRDefault="00607553" w:rsidP="00607553">
                  <w:pPr>
                    <w:rPr>
                      <w:del w:id="899" w:author="Daisy Lan" w:date="2023-07-19T19:16:00Z"/>
                    </w:rPr>
                  </w:pPr>
                </w:p>
              </w:tc>
              <w:tc>
                <w:tcPr>
                  <w:tcW w:w="4140" w:type="dxa"/>
                </w:tcPr>
                <w:p w14:paraId="36D0BE26" w14:textId="1C120331" w:rsidR="00607553" w:rsidRPr="003A5745" w:rsidRDefault="00607553" w:rsidP="00607553">
                  <w:pPr>
                    <w:rPr>
                      <w:del w:id="900" w:author="Daisy Lan" w:date="2023-07-19T19:16:00Z"/>
                    </w:rPr>
                  </w:pPr>
                </w:p>
              </w:tc>
            </w:tr>
            <w:tr w:rsidR="00607553" w14:paraId="58CF5911" w14:textId="77777777">
              <w:trPr>
                <w:del w:id="901" w:author="Daisy Lan" w:date="2023-07-19T19:16:00Z"/>
              </w:trPr>
              <w:tc>
                <w:tcPr>
                  <w:tcW w:w="892" w:type="dxa"/>
                </w:tcPr>
                <w:p w14:paraId="1A0294DE" w14:textId="7E658614" w:rsidR="00607553" w:rsidRDefault="00607553" w:rsidP="00607553">
                  <w:pPr>
                    <w:rPr>
                      <w:del w:id="902" w:author="Daisy Lan" w:date="2023-07-19T19:16:00Z"/>
                    </w:rPr>
                  </w:pPr>
                </w:p>
              </w:tc>
              <w:tc>
                <w:tcPr>
                  <w:tcW w:w="1400" w:type="dxa"/>
                </w:tcPr>
                <w:p w14:paraId="7015B741" w14:textId="17D59797" w:rsidR="00607553" w:rsidRDefault="00607553" w:rsidP="00607553">
                  <w:pPr>
                    <w:rPr>
                      <w:del w:id="903" w:author="Daisy Lan" w:date="2023-07-19T19:16:00Z"/>
                    </w:rPr>
                  </w:pPr>
                </w:p>
              </w:tc>
              <w:tc>
                <w:tcPr>
                  <w:tcW w:w="1350" w:type="dxa"/>
                </w:tcPr>
                <w:p w14:paraId="0C241D35" w14:textId="78254C1A" w:rsidR="00607553" w:rsidRDefault="00607553" w:rsidP="00607553">
                  <w:pPr>
                    <w:rPr>
                      <w:del w:id="904" w:author="Daisy Lan" w:date="2023-07-19T19:16:00Z"/>
                    </w:rPr>
                  </w:pPr>
                </w:p>
              </w:tc>
              <w:tc>
                <w:tcPr>
                  <w:tcW w:w="4140" w:type="dxa"/>
                </w:tcPr>
                <w:p w14:paraId="60813B5D" w14:textId="49E56FE4" w:rsidR="00607553" w:rsidRPr="006E2FE5" w:rsidRDefault="00607553" w:rsidP="00607553">
                  <w:pPr>
                    <w:rPr>
                      <w:del w:id="905" w:author="Daisy Lan" w:date="2023-07-19T19:16:00Z"/>
                    </w:rPr>
                  </w:pPr>
                </w:p>
              </w:tc>
            </w:tr>
            <w:tr w:rsidR="00607553" w14:paraId="5482EB7D" w14:textId="77777777">
              <w:trPr>
                <w:del w:id="906" w:author="Daisy Lan" w:date="2023-07-19T19:16:00Z"/>
              </w:trPr>
              <w:tc>
                <w:tcPr>
                  <w:tcW w:w="892" w:type="dxa"/>
                </w:tcPr>
                <w:p w14:paraId="2598CBCD" w14:textId="2D6E9DDE" w:rsidR="00607553" w:rsidRDefault="00607553" w:rsidP="00607553">
                  <w:pPr>
                    <w:rPr>
                      <w:del w:id="907" w:author="Daisy Lan" w:date="2023-07-19T19:16:00Z"/>
                    </w:rPr>
                  </w:pPr>
                </w:p>
              </w:tc>
              <w:tc>
                <w:tcPr>
                  <w:tcW w:w="1400" w:type="dxa"/>
                </w:tcPr>
                <w:p w14:paraId="71CF3D27" w14:textId="07AB0793" w:rsidR="00607553" w:rsidRDefault="00607553" w:rsidP="00607553">
                  <w:pPr>
                    <w:rPr>
                      <w:del w:id="908" w:author="Daisy Lan" w:date="2023-07-19T19:16:00Z"/>
                    </w:rPr>
                  </w:pPr>
                </w:p>
              </w:tc>
              <w:tc>
                <w:tcPr>
                  <w:tcW w:w="1350" w:type="dxa"/>
                </w:tcPr>
                <w:p w14:paraId="3669FE86" w14:textId="474E462D" w:rsidR="00607553" w:rsidRDefault="00607553" w:rsidP="00607553">
                  <w:pPr>
                    <w:rPr>
                      <w:del w:id="909" w:author="Daisy Lan" w:date="2023-07-19T19:16:00Z"/>
                    </w:rPr>
                  </w:pPr>
                </w:p>
              </w:tc>
              <w:tc>
                <w:tcPr>
                  <w:tcW w:w="4140" w:type="dxa"/>
                </w:tcPr>
                <w:p w14:paraId="1B56302D" w14:textId="20E719E5" w:rsidR="00607553" w:rsidRPr="006E2FE5" w:rsidRDefault="00607553" w:rsidP="00607553">
                  <w:pPr>
                    <w:rPr>
                      <w:del w:id="910" w:author="Daisy Lan" w:date="2023-07-19T19:16:00Z"/>
                    </w:rPr>
                  </w:pPr>
                </w:p>
              </w:tc>
            </w:tr>
            <w:tr w:rsidR="00607553" w14:paraId="44529039" w14:textId="77777777">
              <w:trPr>
                <w:del w:id="911" w:author="Daisy Lan" w:date="2023-07-19T19:16:00Z"/>
              </w:trPr>
              <w:tc>
                <w:tcPr>
                  <w:tcW w:w="892" w:type="dxa"/>
                </w:tcPr>
                <w:p w14:paraId="3D90FCA4" w14:textId="12F0A1CF" w:rsidR="00607553" w:rsidRDefault="00607553" w:rsidP="00607553">
                  <w:pPr>
                    <w:rPr>
                      <w:del w:id="912" w:author="Daisy Lan" w:date="2023-07-19T19:16:00Z"/>
                    </w:rPr>
                  </w:pPr>
                </w:p>
              </w:tc>
              <w:tc>
                <w:tcPr>
                  <w:tcW w:w="1400" w:type="dxa"/>
                </w:tcPr>
                <w:p w14:paraId="7E38FE6F" w14:textId="347C3FDE" w:rsidR="00607553" w:rsidRDefault="00607553" w:rsidP="00607553">
                  <w:pPr>
                    <w:rPr>
                      <w:del w:id="913" w:author="Daisy Lan" w:date="2023-07-19T19:16:00Z"/>
                    </w:rPr>
                  </w:pPr>
                </w:p>
              </w:tc>
              <w:tc>
                <w:tcPr>
                  <w:tcW w:w="1350" w:type="dxa"/>
                </w:tcPr>
                <w:p w14:paraId="6B85E6E0" w14:textId="1DAAEDEF" w:rsidR="00607553" w:rsidRDefault="00607553" w:rsidP="00607553">
                  <w:pPr>
                    <w:rPr>
                      <w:del w:id="914" w:author="Daisy Lan" w:date="2023-07-19T19:16:00Z"/>
                    </w:rPr>
                  </w:pPr>
                </w:p>
              </w:tc>
              <w:tc>
                <w:tcPr>
                  <w:tcW w:w="4140" w:type="dxa"/>
                </w:tcPr>
                <w:p w14:paraId="0AF717A3" w14:textId="4176ABD6" w:rsidR="00607553" w:rsidRDefault="00607553" w:rsidP="00607553">
                  <w:pPr>
                    <w:rPr>
                      <w:del w:id="915" w:author="Daisy Lan" w:date="2023-07-19T19:16:00Z"/>
                    </w:rPr>
                  </w:pPr>
                </w:p>
              </w:tc>
            </w:tr>
            <w:tr w:rsidR="00607553" w14:paraId="3150103C" w14:textId="77777777">
              <w:trPr>
                <w:del w:id="916" w:author="Daisy Lan" w:date="2023-07-19T19:16:00Z"/>
              </w:trPr>
              <w:tc>
                <w:tcPr>
                  <w:tcW w:w="892" w:type="dxa"/>
                </w:tcPr>
                <w:p w14:paraId="2E73A38A" w14:textId="3CE7261F" w:rsidR="00607553" w:rsidRDefault="00607553" w:rsidP="00607553">
                  <w:pPr>
                    <w:rPr>
                      <w:del w:id="917" w:author="Daisy Lan" w:date="2023-07-19T19:16:00Z"/>
                    </w:rPr>
                  </w:pPr>
                </w:p>
              </w:tc>
              <w:tc>
                <w:tcPr>
                  <w:tcW w:w="1400" w:type="dxa"/>
                </w:tcPr>
                <w:p w14:paraId="2555ADE4" w14:textId="0AAE3D72" w:rsidR="00607553" w:rsidRDefault="00607553" w:rsidP="00607553">
                  <w:pPr>
                    <w:rPr>
                      <w:del w:id="918" w:author="Daisy Lan" w:date="2023-07-19T19:16:00Z"/>
                    </w:rPr>
                  </w:pPr>
                </w:p>
              </w:tc>
              <w:tc>
                <w:tcPr>
                  <w:tcW w:w="1350" w:type="dxa"/>
                </w:tcPr>
                <w:p w14:paraId="62FCC59D" w14:textId="5977F69C" w:rsidR="00607553" w:rsidRDefault="00607553" w:rsidP="00607553">
                  <w:pPr>
                    <w:rPr>
                      <w:del w:id="919" w:author="Daisy Lan" w:date="2023-07-19T19:16:00Z"/>
                    </w:rPr>
                  </w:pPr>
                </w:p>
              </w:tc>
              <w:tc>
                <w:tcPr>
                  <w:tcW w:w="4140" w:type="dxa"/>
                </w:tcPr>
                <w:p w14:paraId="1636044F" w14:textId="6A3CA15A" w:rsidR="00607553" w:rsidRDefault="00607553" w:rsidP="00607553">
                  <w:pPr>
                    <w:rPr>
                      <w:del w:id="920" w:author="Daisy Lan" w:date="2023-07-19T19:16:00Z"/>
                    </w:rPr>
                  </w:pPr>
                </w:p>
              </w:tc>
            </w:tr>
            <w:tr w:rsidR="00607553" w14:paraId="1AF12CFE" w14:textId="77777777">
              <w:trPr>
                <w:del w:id="921" w:author="Daisy Lan" w:date="2023-07-19T19:16:00Z"/>
              </w:trPr>
              <w:tc>
                <w:tcPr>
                  <w:tcW w:w="892" w:type="dxa"/>
                </w:tcPr>
                <w:p w14:paraId="678B96DA" w14:textId="2932D1D4" w:rsidR="00607553" w:rsidRDefault="00607553" w:rsidP="00607553">
                  <w:pPr>
                    <w:rPr>
                      <w:del w:id="922" w:author="Daisy Lan" w:date="2023-07-19T19:16:00Z"/>
                    </w:rPr>
                  </w:pPr>
                </w:p>
              </w:tc>
              <w:tc>
                <w:tcPr>
                  <w:tcW w:w="1400" w:type="dxa"/>
                </w:tcPr>
                <w:p w14:paraId="712706DA" w14:textId="1DA88616" w:rsidR="00607553" w:rsidRDefault="00607553" w:rsidP="00607553">
                  <w:pPr>
                    <w:rPr>
                      <w:del w:id="923" w:author="Daisy Lan" w:date="2023-07-19T19:16:00Z"/>
                    </w:rPr>
                  </w:pPr>
                </w:p>
              </w:tc>
              <w:tc>
                <w:tcPr>
                  <w:tcW w:w="1350" w:type="dxa"/>
                </w:tcPr>
                <w:p w14:paraId="013EDB5A" w14:textId="652CCC30" w:rsidR="00607553" w:rsidRDefault="00607553" w:rsidP="00607553">
                  <w:pPr>
                    <w:rPr>
                      <w:del w:id="924" w:author="Daisy Lan" w:date="2023-07-19T19:16:00Z"/>
                    </w:rPr>
                  </w:pPr>
                </w:p>
              </w:tc>
              <w:tc>
                <w:tcPr>
                  <w:tcW w:w="4140" w:type="dxa"/>
                </w:tcPr>
                <w:p w14:paraId="6371AC70" w14:textId="02A2313F" w:rsidR="00607553" w:rsidRPr="004F1ED5" w:rsidRDefault="00607553" w:rsidP="00607553">
                  <w:pPr>
                    <w:rPr>
                      <w:del w:id="925" w:author="Daisy Lan" w:date="2023-07-19T19:16:00Z"/>
                    </w:rPr>
                  </w:pPr>
                </w:p>
              </w:tc>
            </w:tr>
            <w:tr w:rsidR="00607553" w14:paraId="72FB8462" w14:textId="77777777">
              <w:trPr>
                <w:del w:id="926" w:author="Daisy Lan" w:date="2023-07-19T19:16:00Z"/>
              </w:trPr>
              <w:tc>
                <w:tcPr>
                  <w:tcW w:w="892" w:type="dxa"/>
                </w:tcPr>
                <w:p w14:paraId="3157C538" w14:textId="19B2D215" w:rsidR="00607553" w:rsidRDefault="00607553" w:rsidP="00607553">
                  <w:pPr>
                    <w:rPr>
                      <w:del w:id="927" w:author="Daisy Lan" w:date="2023-07-19T19:16:00Z"/>
                    </w:rPr>
                  </w:pPr>
                </w:p>
              </w:tc>
              <w:tc>
                <w:tcPr>
                  <w:tcW w:w="1400" w:type="dxa"/>
                </w:tcPr>
                <w:p w14:paraId="0F35D0FC" w14:textId="7C3239F4" w:rsidR="00607553" w:rsidRDefault="00607553" w:rsidP="00607553">
                  <w:pPr>
                    <w:rPr>
                      <w:del w:id="928" w:author="Daisy Lan" w:date="2023-07-19T19:16:00Z"/>
                    </w:rPr>
                  </w:pPr>
                </w:p>
              </w:tc>
              <w:tc>
                <w:tcPr>
                  <w:tcW w:w="1350" w:type="dxa"/>
                </w:tcPr>
                <w:p w14:paraId="1E9F0CA5" w14:textId="2DE64D0A" w:rsidR="00607553" w:rsidRDefault="00607553" w:rsidP="00607553">
                  <w:pPr>
                    <w:rPr>
                      <w:del w:id="929" w:author="Daisy Lan" w:date="2023-07-19T19:16:00Z"/>
                    </w:rPr>
                  </w:pPr>
                </w:p>
              </w:tc>
              <w:tc>
                <w:tcPr>
                  <w:tcW w:w="4140" w:type="dxa"/>
                </w:tcPr>
                <w:p w14:paraId="56B4D927" w14:textId="772634CC" w:rsidR="00607553" w:rsidRPr="00E6409F" w:rsidRDefault="00607553" w:rsidP="00607553">
                  <w:pPr>
                    <w:rPr>
                      <w:del w:id="930" w:author="Daisy Lan" w:date="2023-07-19T19:16:00Z"/>
                    </w:rPr>
                  </w:pPr>
                </w:p>
              </w:tc>
            </w:tr>
            <w:tr w:rsidR="00607553" w14:paraId="6A0A9FD5" w14:textId="77777777">
              <w:trPr>
                <w:del w:id="931" w:author="Daisy Lan" w:date="2023-07-19T19:16:00Z"/>
              </w:trPr>
              <w:tc>
                <w:tcPr>
                  <w:tcW w:w="892" w:type="dxa"/>
                </w:tcPr>
                <w:p w14:paraId="36128DED" w14:textId="7E29D652" w:rsidR="00607553" w:rsidRDefault="00607553" w:rsidP="00607553">
                  <w:pPr>
                    <w:rPr>
                      <w:del w:id="932" w:author="Daisy Lan" w:date="2023-07-19T19:16:00Z"/>
                    </w:rPr>
                  </w:pPr>
                </w:p>
              </w:tc>
              <w:tc>
                <w:tcPr>
                  <w:tcW w:w="1400" w:type="dxa"/>
                </w:tcPr>
                <w:p w14:paraId="00DB8D5A" w14:textId="26100F69" w:rsidR="00607553" w:rsidRDefault="00607553" w:rsidP="00607553">
                  <w:pPr>
                    <w:rPr>
                      <w:del w:id="933" w:author="Daisy Lan" w:date="2023-07-19T19:16:00Z"/>
                    </w:rPr>
                  </w:pPr>
                </w:p>
              </w:tc>
              <w:tc>
                <w:tcPr>
                  <w:tcW w:w="1350" w:type="dxa"/>
                </w:tcPr>
                <w:p w14:paraId="01CA576B" w14:textId="512C004B" w:rsidR="00607553" w:rsidRDefault="00607553" w:rsidP="00607553">
                  <w:pPr>
                    <w:rPr>
                      <w:del w:id="934" w:author="Daisy Lan" w:date="2023-07-19T19:16:00Z"/>
                    </w:rPr>
                  </w:pPr>
                </w:p>
              </w:tc>
              <w:tc>
                <w:tcPr>
                  <w:tcW w:w="4140" w:type="dxa"/>
                </w:tcPr>
                <w:p w14:paraId="4A884D4F" w14:textId="20140C39" w:rsidR="00607553" w:rsidRPr="00BD75D5" w:rsidRDefault="00607553" w:rsidP="00607553">
                  <w:pPr>
                    <w:rPr>
                      <w:del w:id="935" w:author="Daisy Lan" w:date="2023-07-19T19:16:00Z"/>
                    </w:rPr>
                  </w:pPr>
                </w:p>
              </w:tc>
            </w:tr>
          </w:tbl>
          <w:p w14:paraId="34A28E96" w14:textId="0C2DF101" w:rsidR="00655F06" w:rsidRDefault="00655F06">
            <w:pPr>
              <w:rPr>
                <w:del w:id="936" w:author="Daisy Lan" w:date="2023-07-19T19:16:00Z"/>
              </w:rPr>
            </w:pPr>
          </w:p>
        </w:tc>
      </w:tr>
      <w:tr w:rsidR="00655F06" w:rsidRPr="00452515" w14:paraId="564445EE" w14:textId="77777777">
        <w:trPr>
          <w:del w:id="937" w:author="Daisy Lan" w:date="2023-07-19T19:16:00Z"/>
        </w:trPr>
        <w:tc>
          <w:tcPr>
            <w:tcW w:w="8008" w:type="dxa"/>
          </w:tcPr>
          <w:p w14:paraId="7F2C018C" w14:textId="703852FF" w:rsidR="00655F06" w:rsidRPr="00452515" w:rsidRDefault="00655F06">
            <w:pPr>
              <w:rPr>
                <w:del w:id="938" w:author="Daisy Lan" w:date="2023-07-19T19:16:00Z"/>
              </w:rPr>
            </w:pPr>
            <w:del w:id="939" w:author="Daisy Lan" w:date="2023-07-19T19:16:00Z">
              <w:r w:rsidRPr="00452515">
                <w:delText xml:space="preserve">Stakeholder: </w:delText>
              </w:r>
              <w:r>
                <w:delText>User with privilege</w:delText>
              </w:r>
            </w:del>
          </w:p>
        </w:tc>
      </w:tr>
      <w:tr w:rsidR="00655F06" w:rsidRPr="00452515" w14:paraId="0F253F57" w14:textId="77777777">
        <w:trPr>
          <w:del w:id="940" w:author="Daisy Lan" w:date="2023-07-19T19:16:00Z"/>
        </w:trPr>
        <w:tc>
          <w:tcPr>
            <w:tcW w:w="8008" w:type="dxa"/>
          </w:tcPr>
          <w:p w14:paraId="143B8EDC" w14:textId="2A98B95B" w:rsidR="00655F06" w:rsidRPr="00F35E86" w:rsidRDefault="00655F06">
            <w:pPr>
              <w:rPr>
                <w:del w:id="941" w:author="Daisy Lan" w:date="2023-07-19T19:16:00Z"/>
                <w:rStyle w:val="Strong"/>
              </w:rPr>
            </w:pPr>
            <w:del w:id="942" w:author="Daisy Lan" w:date="2023-07-19T19:16:00Z">
              <w:r w:rsidRPr="00F35E86">
                <w:rPr>
                  <w:rStyle w:val="Strong"/>
                </w:rPr>
                <w:delText xml:space="preserve">Pre-Condition: </w:delText>
              </w:r>
            </w:del>
          </w:p>
          <w:p w14:paraId="4BE447C4" w14:textId="62A4E344" w:rsidR="00655F06" w:rsidRDefault="00655F06">
            <w:pPr>
              <w:rPr>
                <w:del w:id="943" w:author="Daisy Lan" w:date="2023-07-19T19:16:00Z"/>
                <w:rFonts w:ascii="Arial" w:hAnsi="Arial" w:cs="Arial"/>
                <w:sz w:val="20"/>
                <w:szCs w:val="20"/>
              </w:rPr>
            </w:pPr>
            <w:del w:id="944" w:author="Daisy Lan" w:date="2023-07-19T19:16:00Z">
              <w:r>
                <w:delText>The user goes to the page</w:delText>
              </w:r>
              <w:r w:rsidRPr="00DD3CB0">
                <w:rPr>
                  <w:rFonts w:ascii="Arial" w:hAnsi="Arial" w:cs="Arial"/>
                  <w:sz w:val="20"/>
                  <w:szCs w:val="20"/>
                </w:rPr>
                <w:delText xml:space="preserve"> </w:delText>
              </w:r>
            </w:del>
          </w:p>
          <w:p w14:paraId="0FA20CBD" w14:textId="69AE4DD3" w:rsidR="00655F06" w:rsidRDefault="00655F06">
            <w:pPr>
              <w:jc w:val="left"/>
              <w:rPr>
                <w:del w:id="945" w:author="Daisy Lan" w:date="2023-07-19T19:16:00Z"/>
                <w:rFonts w:ascii="Arial" w:hAnsi="Arial" w:cs="Arial"/>
                <w:sz w:val="20"/>
                <w:szCs w:val="20"/>
              </w:rPr>
            </w:pPr>
            <w:del w:id="946" w:author="Daisy Lan" w:date="2023-07-19T19:16:00Z">
              <w:r>
                <w:rPr>
                  <w:rFonts w:ascii="Arial" w:hAnsi="Arial" w:cs="Arial"/>
                  <w:sz w:val="20"/>
                  <w:szCs w:val="20"/>
                </w:rPr>
                <w:delText xml:space="preserve">Requirement background of </w:delText>
              </w:r>
              <w:r w:rsidRPr="009E46BA">
                <w:rPr>
                  <w:rFonts w:ascii="Arial" w:hAnsi="Arial" w:cs="Arial"/>
                  <w:sz w:val="20"/>
                  <w:szCs w:val="20"/>
                </w:rPr>
                <w:delText>'Thermal Holding'</w:delText>
              </w:r>
              <w:r>
                <w:rPr>
                  <w:rFonts w:ascii="Arial" w:hAnsi="Arial" w:cs="Arial"/>
                  <w:sz w:val="20"/>
                  <w:szCs w:val="20"/>
                </w:rPr>
                <w:delText xml:space="preserve">: </w:delText>
              </w:r>
              <w:r w:rsidR="00E766CA">
                <w:fldChar w:fldCharType="begin"/>
              </w:r>
              <w:r w:rsidR="00E766CA">
                <w:delInstrText>HYPERLINK "https://wonder.atlassian.net/wiki/spaces/chef/pages/2001666089/Hot+Holding+MVP"</w:delInstrText>
              </w:r>
              <w:r w:rsidR="00E766CA">
                <w:fldChar w:fldCharType="separate"/>
              </w:r>
              <w:r w:rsidRPr="00BF48F2">
                <w:rPr>
                  <w:rStyle w:val="Hyperlink"/>
                  <w:rFonts w:ascii="Arial" w:hAnsi="Arial" w:cs="Arial"/>
                  <w:sz w:val="20"/>
                  <w:szCs w:val="20"/>
                </w:rPr>
                <w:delText>https://wonder.atlassian.net/wiki/spaces/chef/pages/2001666089/Hot+Holding+MVP</w:delText>
              </w:r>
              <w:r w:rsidR="00E766CA">
                <w:rPr>
                  <w:rStyle w:val="Hyperlink"/>
                  <w:rFonts w:ascii="Arial" w:hAnsi="Arial" w:cs="Arial"/>
                  <w:sz w:val="20"/>
                  <w:szCs w:val="20"/>
                </w:rPr>
                <w:fldChar w:fldCharType="end"/>
              </w:r>
            </w:del>
          </w:p>
          <w:p w14:paraId="56CF5CAA" w14:textId="035147FB" w:rsidR="00655F06" w:rsidRDefault="00E766CA">
            <w:pPr>
              <w:rPr>
                <w:del w:id="947" w:author="Daisy Lan" w:date="2023-07-19T19:16:00Z"/>
                <w:rFonts w:ascii="Arial" w:hAnsi="Arial" w:cs="Arial"/>
                <w:sz w:val="20"/>
                <w:szCs w:val="20"/>
              </w:rPr>
            </w:pPr>
            <w:del w:id="948" w:author="Daisy Lan" w:date="2023-07-19T19:16:00Z">
              <w:r>
                <w:fldChar w:fldCharType="begin"/>
              </w:r>
              <w:r>
                <w:delInstrText>HYPERLINK "https://wonder.atlassian.net/wiki/spaces/chef/pages/2153513302/Hot+Holding+Technical+Design" \l "Recipe-System"</w:delInstrText>
              </w:r>
              <w:r>
                <w:fldChar w:fldCharType="separate"/>
              </w:r>
              <w:r w:rsidR="00655F06" w:rsidRPr="00474857">
                <w:rPr>
                  <w:rStyle w:val="Hyperlink"/>
                  <w:rFonts w:ascii="Arial" w:hAnsi="Arial" w:cs="Arial"/>
                  <w:sz w:val="20"/>
                  <w:szCs w:val="20"/>
                </w:rPr>
                <w:delText>https://wonder.atlassian.net/wiki/spaces/chef/pages/2153513302/Hot+Holding+Technical+Design#Recipe-System</w:delText>
              </w:r>
              <w:r>
                <w:rPr>
                  <w:rStyle w:val="Hyperlink"/>
                  <w:rFonts w:ascii="Arial" w:hAnsi="Arial" w:cs="Arial"/>
                  <w:sz w:val="20"/>
                  <w:szCs w:val="20"/>
                </w:rPr>
                <w:fldChar w:fldCharType="end"/>
              </w:r>
            </w:del>
          </w:p>
          <w:p w14:paraId="6C22D3D3" w14:textId="07562E83" w:rsidR="00655F06" w:rsidRPr="009E46BA" w:rsidRDefault="00655F06">
            <w:pPr>
              <w:rPr>
                <w:del w:id="949" w:author="Daisy Lan" w:date="2023-07-19T19:16:00Z"/>
                <w:rFonts w:ascii="Arial" w:hAnsi="Arial" w:cs="Arial"/>
                <w:sz w:val="20"/>
                <w:szCs w:val="20"/>
              </w:rPr>
            </w:pPr>
            <w:del w:id="950" w:author="Daisy Lan" w:date="2023-07-19T19:16:00Z">
              <w:r w:rsidRPr="00B44D50">
                <w:rPr>
                  <w:rFonts w:ascii="Arial" w:hAnsi="Arial" w:cs="Arial"/>
                  <w:sz w:val="20"/>
                  <w:szCs w:val="20"/>
                </w:rPr>
                <w:lastRenderedPageBreak/>
                <w:delText>https://wonder.atlassian.net/wiki/spaces/T/pages/2251686405</w:delText>
              </w:r>
            </w:del>
          </w:p>
        </w:tc>
      </w:tr>
      <w:tr w:rsidR="00655F06" w:rsidRPr="00452515" w14:paraId="7202D4BE" w14:textId="77777777">
        <w:trPr>
          <w:del w:id="951" w:author="Daisy Lan" w:date="2023-07-19T19:16:00Z"/>
        </w:trPr>
        <w:tc>
          <w:tcPr>
            <w:tcW w:w="8008" w:type="dxa"/>
          </w:tcPr>
          <w:p w14:paraId="22FB9F7C" w14:textId="72EEE61A" w:rsidR="00655F06" w:rsidRPr="00F35E86" w:rsidRDefault="00655F06">
            <w:pPr>
              <w:rPr>
                <w:del w:id="952" w:author="Daisy Lan" w:date="2023-07-19T19:16:00Z"/>
                <w:rStyle w:val="Strong"/>
              </w:rPr>
            </w:pPr>
            <w:del w:id="953" w:author="Daisy Lan" w:date="2023-07-19T19:16:00Z">
              <w:r w:rsidRPr="00F35E86">
                <w:rPr>
                  <w:rStyle w:val="Strong"/>
                  <w:rFonts w:hint="eastAsia"/>
                </w:rPr>
                <w:lastRenderedPageBreak/>
                <w:delText>Main Scenario:</w:delText>
              </w:r>
            </w:del>
          </w:p>
          <w:p w14:paraId="2A221856" w14:textId="26C1DA6B" w:rsidR="00655F06" w:rsidRDefault="00655F06">
            <w:pPr>
              <w:pStyle w:val="ListParagraph"/>
              <w:numPr>
                <w:ilvl w:val="0"/>
                <w:numId w:val="1833"/>
              </w:numPr>
              <w:rPr>
                <w:del w:id="954" w:author="Daisy Lan" w:date="2023-07-19T19:16:00Z"/>
              </w:rPr>
              <w:pPrChange w:id="955" w:author="Bonnie Yang [2]" w:date="2023-04-12T18:34:00Z">
                <w:pPr>
                  <w:ind w:left="360" w:hanging="360"/>
                </w:pPr>
              </w:pPrChange>
            </w:pPr>
            <w:del w:id="956" w:author="Daisy Lan" w:date="2023-07-19T19:16:00Z">
              <w:r>
                <w:delText>Clicking “Edit line build” link display edits line build page.</w:delText>
              </w:r>
            </w:del>
          </w:p>
          <w:p w14:paraId="790C6F3C" w14:textId="1718FDCD" w:rsidR="00655F06" w:rsidRDefault="00655F06">
            <w:pPr>
              <w:pStyle w:val="NoSpacing"/>
              <w:ind w:left="0"/>
              <w:rPr>
                <w:del w:id="957" w:author="Daisy Lan" w:date="2023-07-19T19:16:00Z"/>
              </w:rPr>
            </w:pPr>
            <w:del w:id="958" w:author="Daisy Lan" w:date="2023-07-19T19:16:00Z">
              <w:r>
                <w:rPr>
                  <w:noProof/>
                </w:rPr>
                <w:drawing>
                  <wp:inline distT="0" distB="0" distL="0" distR="0" wp14:anchorId="21702B71" wp14:editId="673F408D">
                    <wp:extent cx="5002303" cy="1704975"/>
                    <wp:effectExtent l="0" t="0" r="8255" b="0"/>
                    <wp:docPr id="2011944967" name="图片 20119449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A screen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002303" cy="1704975"/>
                            </a:xfrm>
                            <a:prstGeom prst="rect">
                              <a:avLst/>
                            </a:prstGeom>
                          </pic:spPr>
                        </pic:pic>
                      </a:graphicData>
                    </a:graphic>
                  </wp:inline>
                </w:drawing>
              </w:r>
            </w:del>
          </w:p>
          <w:p w14:paraId="6D144263" w14:textId="1049BCE2" w:rsidR="00655F06" w:rsidRDefault="00655F06" w:rsidP="00655F06">
            <w:pPr>
              <w:pStyle w:val="ListParagraph"/>
              <w:numPr>
                <w:ilvl w:val="0"/>
                <w:numId w:val="1097"/>
              </w:numPr>
              <w:rPr>
                <w:del w:id="959" w:author="Daisy Lan" w:date="2023-07-19T19:16:00Z"/>
              </w:rPr>
            </w:pPr>
            <w:del w:id="960" w:author="Daisy Lan" w:date="2023-07-19T19:16:00Z">
              <w:r>
                <w:rPr>
                  <w:noProof/>
                </w:rPr>
                <w:drawing>
                  <wp:inline distT="0" distB="0" distL="0" distR="0" wp14:anchorId="009C4B66" wp14:editId="07054A4C">
                    <wp:extent cx="5273675" cy="1706880"/>
                    <wp:effectExtent l="0" t="0" r="3175" b="7620"/>
                    <wp:docPr id="2011944968" name="图片 201194496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4968" name="图片 2011944968" descr="图形用户界面, 应用程序&#10;&#10;描述已自动生成"/>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3675" cy="1706880"/>
                            </a:xfrm>
                            <a:prstGeom prst="rect">
                              <a:avLst/>
                            </a:prstGeom>
                            <a:noFill/>
                          </pic:spPr>
                        </pic:pic>
                      </a:graphicData>
                    </a:graphic>
                  </wp:inline>
                </w:drawing>
              </w:r>
              <w:r>
                <w:rPr>
                  <w:rFonts w:hint="eastAsia"/>
                </w:rPr>
                <w:delText>1</w:delText>
              </w:r>
              <w:r>
                <w:rPr>
                  <w:rFonts w:hint="eastAsia"/>
                </w:rPr>
                <w:delText>）</w:delText>
              </w:r>
              <w:r w:rsidRPr="000907A4">
                <w:rPr>
                  <w:rFonts w:hint="eastAsia"/>
                </w:rPr>
                <w:delText>‘</w:delText>
              </w:r>
              <w:r w:rsidRPr="000907A4">
                <w:delText>Apply to restaurants’ dropdown for Non-customiszation Item</w:delText>
              </w:r>
              <w:r>
                <w:delText>:</w:delText>
              </w:r>
            </w:del>
          </w:p>
          <w:p w14:paraId="3D43B7E4" w14:textId="65357D8E" w:rsidR="00655F06" w:rsidRDefault="00655F06">
            <w:pPr>
              <w:pStyle w:val="ListParagraph"/>
              <w:ind w:left="360"/>
              <w:rPr>
                <w:del w:id="961" w:author="Daisy Lan" w:date="2023-07-19T19:16:00Z"/>
              </w:rPr>
            </w:pPr>
            <w:del w:id="962" w:author="Daisy Lan" w:date="2023-07-19T19:16:00Z">
              <w:r>
                <w:delText xml:space="preserve">Add the Add ‘Apply to restaurants’ dropdown on this item’s Line Build. </w:delText>
              </w:r>
            </w:del>
          </w:p>
          <w:p w14:paraId="69F27D44" w14:textId="1825C358" w:rsidR="00655F06" w:rsidRDefault="00655F06">
            <w:pPr>
              <w:pStyle w:val="ListParagraph"/>
              <w:ind w:left="360"/>
              <w:rPr>
                <w:del w:id="963" w:author="Daisy Lan" w:date="2023-07-19T19:16:00Z"/>
              </w:rPr>
            </w:pPr>
            <w:del w:id="964" w:author="Daisy Lan" w:date="2023-07-19T19:16:00Z">
              <w:r>
                <w:delText xml:space="preserve">Click the ‘Create New line Build’ button and enter into the “Editing line build information” page. User could just select the 'Appy to Restaurant' dropdown, the Apply to Option- Option Value are disabled to click. </w:delText>
              </w:r>
            </w:del>
          </w:p>
          <w:p w14:paraId="16BC98EF" w14:textId="0FB68388" w:rsidR="00655F06" w:rsidRDefault="00655F06">
            <w:pPr>
              <w:pStyle w:val="ListParagraph"/>
              <w:ind w:left="360"/>
              <w:rPr>
                <w:del w:id="965" w:author="Daisy Lan" w:date="2023-07-19T19:16:00Z"/>
              </w:rPr>
            </w:pPr>
            <w:del w:id="966" w:author="Daisy Lan" w:date="2023-07-19T19:16:00Z">
              <w:r>
                <w:rPr>
                  <w:rFonts w:hint="eastAsia"/>
                </w:rPr>
                <w:delText>2</w:delText>
              </w:r>
              <w:r>
                <w:rPr>
                  <w:rFonts w:hint="eastAsia"/>
                </w:rPr>
                <w:delText>）</w:delText>
              </w:r>
              <w:r w:rsidRPr="000907A4">
                <w:rPr>
                  <w:rFonts w:hint="eastAsia"/>
                </w:rPr>
                <w:delText>‘</w:delText>
              </w:r>
              <w:r w:rsidRPr="000907A4">
                <w:delText>Apply to Restaur</w:delText>
              </w:r>
              <w:r>
                <w:delText>a</w:delText>
              </w:r>
              <w:r w:rsidRPr="000907A4">
                <w:delText>nts’ dropdown for Customization Item</w:delText>
              </w:r>
            </w:del>
          </w:p>
          <w:p w14:paraId="5C43CCA2" w14:textId="303A79C4" w:rsidR="00655F06" w:rsidRDefault="00655F06">
            <w:pPr>
              <w:pStyle w:val="ListParagraph"/>
              <w:numPr>
                <w:ilvl w:val="0"/>
                <w:numId w:val="1833"/>
              </w:numPr>
              <w:rPr>
                <w:del w:id="967" w:author="Daisy Lan" w:date="2023-07-19T19:16:00Z"/>
              </w:rPr>
              <w:pPrChange w:id="968" w:author="Bonnie Yang [2]" w:date="2023-04-12T18:34:00Z">
                <w:pPr>
                  <w:ind w:left="360" w:hanging="360"/>
                </w:pPr>
              </w:pPrChange>
            </w:pPr>
            <w:del w:id="969" w:author="Daisy Lan" w:date="2023-07-19T19:16:00Z">
              <w:r w:rsidRPr="000907A4">
                <w:delText>When the “Multi versions vs options” or the “Is Multi-usage qty Item” toggle is on.</w:delText>
              </w:r>
            </w:del>
          </w:p>
          <w:p w14:paraId="300E4B74" w14:textId="0EC885C8" w:rsidR="00655F06" w:rsidRDefault="00655F06">
            <w:pPr>
              <w:pStyle w:val="ListParagraph"/>
              <w:numPr>
                <w:ilvl w:val="0"/>
                <w:numId w:val="1833"/>
              </w:numPr>
              <w:rPr>
                <w:del w:id="970" w:author="Daisy Lan" w:date="2023-07-19T19:16:00Z"/>
              </w:rPr>
              <w:pPrChange w:id="971" w:author="Bonnie Yang [2]" w:date="2023-04-12T18:35:00Z">
                <w:pPr>
                  <w:pStyle w:val="ListParagraph"/>
                  <w:ind w:left="360"/>
                </w:pPr>
              </w:pPrChange>
            </w:pPr>
            <w:del w:id="972" w:author="Daisy Lan" w:date="2023-07-19T19:16:00Z">
              <w:r>
                <w:delText xml:space="preserve">Click the ‘Create New line Build’ button and enter the “Editing line build information” page. </w:delText>
              </w:r>
            </w:del>
          </w:p>
          <w:p w14:paraId="2F716A7F" w14:textId="04C76355" w:rsidR="00655F06" w:rsidRDefault="00655F06">
            <w:pPr>
              <w:pStyle w:val="ListParagraph"/>
              <w:numPr>
                <w:ilvl w:val="0"/>
                <w:numId w:val="1833"/>
              </w:numPr>
              <w:rPr>
                <w:del w:id="973" w:author="Daisy Lan" w:date="2023-07-19T19:16:00Z"/>
                <w:noProof/>
              </w:rPr>
              <w:pPrChange w:id="974" w:author="Bonnie Yang [2]" w:date="2023-04-12T18:35:00Z">
                <w:pPr>
                  <w:pStyle w:val="ListParagraph"/>
                  <w:ind w:left="360"/>
                </w:pPr>
              </w:pPrChange>
            </w:pPr>
            <w:del w:id="975" w:author="Daisy Lan" w:date="2023-07-19T19:16:00Z">
              <w:r>
                <w:lastRenderedPageBreak/>
                <w:delText>Add ‘Apply to restaurants’ dropdown list next to the ‘Apply to Option’ dropdown:</w:delText>
              </w:r>
              <w:r>
                <w:rPr>
                  <w:noProof/>
                </w:rPr>
                <w:delText xml:space="preserve"> </w:delText>
              </w:r>
              <w:r>
                <w:rPr>
                  <w:noProof/>
                </w:rPr>
                <w:drawing>
                  <wp:inline distT="0" distB="0" distL="0" distR="0" wp14:anchorId="70FFE899" wp14:editId="248B3A9F">
                    <wp:extent cx="2254250" cy="1557284"/>
                    <wp:effectExtent l="0" t="0" r="0" b="5080"/>
                    <wp:docPr id="2011944969" name="图片 201194496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4969" name="图片 2011944969" descr="图形用户界面, 文本, 应用程序&#10;&#10;描述已自动生成"/>
                            <pic:cNvPicPr/>
                          </pic:nvPicPr>
                          <pic:blipFill>
                            <a:blip r:embed="rId77"/>
                            <a:stretch>
                              <a:fillRect/>
                            </a:stretch>
                          </pic:blipFill>
                          <pic:spPr>
                            <a:xfrm>
                              <a:off x="0" y="0"/>
                              <a:ext cx="2264088" cy="1564080"/>
                            </a:xfrm>
                            <a:prstGeom prst="rect">
                              <a:avLst/>
                            </a:prstGeom>
                          </pic:spPr>
                        </pic:pic>
                      </a:graphicData>
                    </a:graphic>
                  </wp:inline>
                </w:drawing>
              </w:r>
            </w:del>
          </w:p>
          <w:p w14:paraId="2D0F5D4F" w14:textId="0CAFD352" w:rsidR="00655F06" w:rsidRDefault="00655F06">
            <w:pPr>
              <w:pStyle w:val="ListParagraph"/>
              <w:ind w:left="360"/>
              <w:rPr>
                <w:del w:id="976" w:author="Daisy Lan" w:date="2023-07-19T19:16:00Z"/>
              </w:rPr>
            </w:pPr>
            <w:del w:id="977" w:author="Daisy Lan" w:date="2023-07-19T19:16:00Z">
              <w:r>
                <w:delText xml:space="preserve">Value: All, and each of the restaurant related to this Item; </w:delText>
              </w:r>
            </w:del>
          </w:p>
          <w:p w14:paraId="417B6B01" w14:textId="3955E432" w:rsidR="00655F06" w:rsidRDefault="00655F06">
            <w:pPr>
              <w:pStyle w:val="ListParagraph"/>
              <w:ind w:left="360"/>
              <w:rPr>
                <w:del w:id="978" w:author="Daisy Lan" w:date="2023-07-19T19:16:00Z"/>
              </w:rPr>
            </w:pPr>
            <w:del w:id="979" w:author="Daisy Lan" w:date="2023-07-19T19:16:00Z">
              <w:r>
                <w:delText>Once the 'All' is selected, other options should be grey out and unselect able.</w:delText>
              </w:r>
            </w:del>
          </w:p>
          <w:p w14:paraId="36C4CDE5" w14:textId="00D1CDB4" w:rsidR="00655F06" w:rsidRDefault="00655F06">
            <w:pPr>
              <w:pStyle w:val="ListParagraph"/>
              <w:ind w:left="360"/>
              <w:rPr>
                <w:del w:id="980" w:author="Daisy Lan" w:date="2023-07-19T19:16:00Z"/>
              </w:rPr>
            </w:pPr>
            <w:del w:id="981" w:author="Daisy Lan" w:date="2023-07-19T19:16:00Z">
              <w:r>
                <w:delText xml:space="preserve">If the corresponding options updated, the drop-down list should also display all the latest options. </w:delText>
              </w:r>
            </w:del>
          </w:p>
          <w:p w14:paraId="371B9D70" w14:textId="569D398E" w:rsidR="00655F06" w:rsidRDefault="00655F06">
            <w:pPr>
              <w:pStyle w:val="ListParagraph"/>
              <w:ind w:left="360"/>
              <w:rPr>
                <w:del w:id="982" w:author="Daisy Lan" w:date="2023-07-19T19:16:00Z"/>
              </w:rPr>
            </w:pPr>
            <w:del w:id="983" w:author="Daisy Lan" w:date="2023-07-19T19:16:00Z">
              <w:r>
                <w:delText>Multiple choice. User can select one or multiple restaurants.</w:delText>
              </w:r>
            </w:del>
          </w:p>
          <w:p w14:paraId="3973A3F6" w14:textId="406CFA32" w:rsidR="00655F06" w:rsidRDefault="00655F06">
            <w:pPr>
              <w:pStyle w:val="ListParagraph"/>
              <w:ind w:left="360"/>
              <w:rPr>
                <w:del w:id="984" w:author="Daisy Lan" w:date="2023-07-19T19:16:00Z"/>
              </w:rPr>
            </w:pPr>
            <w:del w:id="985" w:author="Daisy Lan" w:date="2023-07-19T19:16:00Z">
              <w:r>
                <w:delText>Take the following as example, the possible cases are:</w:delText>
              </w:r>
            </w:del>
          </w:p>
          <w:p w14:paraId="2465D8C7" w14:textId="03534031" w:rsidR="00655F06" w:rsidRDefault="00655F06">
            <w:pPr>
              <w:pStyle w:val="ListParagraph"/>
              <w:ind w:left="360"/>
              <w:rPr>
                <w:del w:id="986" w:author="Daisy Lan" w:date="2023-07-19T19:16:00Z"/>
              </w:rPr>
            </w:pPr>
            <w:del w:id="987" w:author="Daisy Lan" w:date="2023-07-19T19:16:00Z">
              <w:r>
                <w:delText>Just Customizations:</w:delText>
              </w:r>
            </w:del>
          </w:p>
          <w:p w14:paraId="723A1DE9" w14:textId="3BC469CE" w:rsidR="00655F06" w:rsidRDefault="00655F06">
            <w:pPr>
              <w:pStyle w:val="ListParagraph"/>
              <w:ind w:left="360"/>
              <w:rPr>
                <w:del w:id="988" w:author="Daisy Lan" w:date="2023-07-19T19:16:00Z"/>
              </w:rPr>
            </w:pPr>
            <w:del w:id="989" w:author="Daisy Lan" w:date="2023-07-19T19:16:00Z">
              <w:r>
                <w:delText>Line Build 1 (Option 1, Value A)</w:delText>
              </w:r>
            </w:del>
          </w:p>
          <w:p w14:paraId="3A9A68C2" w14:textId="3EDFF2D4" w:rsidR="00655F06" w:rsidRDefault="00655F06">
            <w:pPr>
              <w:pStyle w:val="ListParagraph"/>
              <w:ind w:left="360"/>
              <w:rPr>
                <w:del w:id="990" w:author="Daisy Lan" w:date="2023-07-19T19:16:00Z"/>
              </w:rPr>
            </w:pPr>
            <w:del w:id="991" w:author="Daisy Lan" w:date="2023-07-19T19:16:00Z">
              <w:r>
                <w:delText>Line Build 2 (Option 1, Value B )</w:delText>
              </w:r>
            </w:del>
          </w:p>
          <w:p w14:paraId="50B1B0B8" w14:textId="5A369829" w:rsidR="00655F06" w:rsidRDefault="00655F06">
            <w:pPr>
              <w:pStyle w:val="ListParagraph"/>
              <w:ind w:left="360"/>
              <w:rPr>
                <w:del w:id="992" w:author="Daisy Lan" w:date="2023-07-19T19:16:00Z"/>
              </w:rPr>
            </w:pPr>
            <w:del w:id="993" w:author="Daisy Lan" w:date="2023-07-19T19:16:00Z">
              <w:r>
                <w:delText>Just Restaurant ID</w:delText>
              </w:r>
            </w:del>
          </w:p>
          <w:p w14:paraId="4BD55F4E" w14:textId="520BAB9A" w:rsidR="00655F06" w:rsidRDefault="00655F06">
            <w:pPr>
              <w:pStyle w:val="ListParagraph"/>
              <w:ind w:left="360"/>
              <w:rPr>
                <w:del w:id="994" w:author="Daisy Lan" w:date="2023-07-19T19:16:00Z"/>
              </w:rPr>
            </w:pPr>
            <w:del w:id="995" w:author="Daisy Lan" w:date="2023-07-19T19:16:00Z">
              <w:r>
                <w:delText>Line Build 1 (Restaurant A)</w:delText>
              </w:r>
            </w:del>
          </w:p>
          <w:p w14:paraId="53B612B8" w14:textId="68BA591B" w:rsidR="00655F06" w:rsidRDefault="00655F06">
            <w:pPr>
              <w:pStyle w:val="ListParagraph"/>
              <w:ind w:left="360"/>
              <w:rPr>
                <w:del w:id="996" w:author="Daisy Lan" w:date="2023-07-19T19:16:00Z"/>
              </w:rPr>
            </w:pPr>
            <w:del w:id="997" w:author="Daisy Lan" w:date="2023-07-19T19:16:00Z">
              <w:r>
                <w:delText>Line Build 2 (Restaurant B )</w:delText>
              </w:r>
            </w:del>
          </w:p>
          <w:p w14:paraId="0AF8FF74" w14:textId="29067010" w:rsidR="00655F06" w:rsidRDefault="00655F06">
            <w:pPr>
              <w:pStyle w:val="ListParagraph"/>
              <w:ind w:left="360"/>
              <w:rPr>
                <w:del w:id="998" w:author="Daisy Lan" w:date="2023-07-19T19:16:00Z"/>
              </w:rPr>
            </w:pPr>
            <w:del w:id="999" w:author="Daisy Lan" w:date="2023-07-19T19:16:00Z">
              <w:r>
                <w:delText>Multiple Restaurant IDs</w:delText>
              </w:r>
            </w:del>
          </w:p>
          <w:p w14:paraId="0D6CBA1E" w14:textId="36975012" w:rsidR="00655F06" w:rsidRDefault="00655F06">
            <w:pPr>
              <w:pStyle w:val="ListParagraph"/>
              <w:ind w:left="360"/>
              <w:rPr>
                <w:del w:id="1000" w:author="Daisy Lan" w:date="2023-07-19T19:16:00Z"/>
              </w:rPr>
            </w:pPr>
            <w:del w:id="1001" w:author="Daisy Lan" w:date="2023-07-19T19:16:00Z">
              <w:r>
                <w:delText>Line Build 1 (Restaurant A, B, C)</w:delText>
              </w:r>
            </w:del>
          </w:p>
          <w:p w14:paraId="1F2CD47C" w14:textId="6981DDA9" w:rsidR="00655F06" w:rsidRDefault="00655F06">
            <w:pPr>
              <w:pStyle w:val="ListParagraph"/>
              <w:ind w:left="360"/>
              <w:rPr>
                <w:del w:id="1002" w:author="Daisy Lan" w:date="2023-07-19T19:16:00Z"/>
              </w:rPr>
            </w:pPr>
            <w:del w:id="1003" w:author="Daisy Lan" w:date="2023-07-19T19:16:00Z">
              <w:r>
                <w:delText>Line Build 2 (Restaurant D</w:delText>
              </w:r>
              <w:r>
                <w:rPr>
                  <w:rFonts w:hint="eastAsia"/>
                </w:rPr>
                <w:delText>)</w:delText>
              </w:r>
            </w:del>
          </w:p>
          <w:p w14:paraId="15E06CBF" w14:textId="3E9078A6" w:rsidR="00655F06" w:rsidRDefault="00655F06">
            <w:pPr>
              <w:pStyle w:val="ListParagraph"/>
              <w:ind w:left="360"/>
              <w:rPr>
                <w:del w:id="1004" w:author="Daisy Lan" w:date="2023-07-19T19:16:00Z"/>
              </w:rPr>
            </w:pPr>
            <w:del w:id="1005" w:author="Daisy Lan" w:date="2023-07-19T19:16:00Z">
              <w:r>
                <w:delText>Customizations &amp; Restaurant</w:delText>
              </w:r>
            </w:del>
          </w:p>
          <w:p w14:paraId="5DB88ABD" w14:textId="5FA5DB6A" w:rsidR="00655F06" w:rsidRDefault="00655F06">
            <w:pPr>
              <w:pStyle w:val="ListParagraph"/>
              <w:ind w:left="360"/>
              <w:rPr>
                <w:del w:id="1006" w:author="Daisy Lan" w:date="2023-07-19T19:16:00Z"/>
              </w:rPr>
            </w:pPr>
            <w:del w:id="1007" w:author="Daisy Lan" w:date="2023-07-19T19:16:00Z">
              <w:r>
                <w:delText>Line Build 1 (Restaurant A, Option 1, Value A)</w:delText>
              </w:r>
            </w:del>
          </w:p>
          <w:p w14:paraId="0BAF6D13" w14:textId="2E428E7D" w:rsidR="00655F06" w:rsidRDefault="00655F06">
            <w:pPr>
              <w:pStyle w:val="ListParagraph"/>
              <w:ind w:left="360"/>
              <w:rPr>
                <w:del w:id="1008" w:author="Daisy Lan" w:date="2023-07-19T19:16:00Z"/>
              </w:rPr>
            </w:pPr>
            <w:del w:id="1009" w:author="Daisy Lan" w:date="2023-07-19T19:16:00Z">
              <w:r>
                <w:delText xml:space="preserve">Line Build 2 (Restaurant A, Option. 1, Value B) </w:delText>
              </w:r>
            </w:del>
          </w:p>
          <w:p w14:paraId="63F82168" w14:textId="0D0A04D2" w:rsidR="00655F06" w:rsidRDefault="00655F06">
            <w:pPr>
              <w:pStyle w:val="ListParagraph"/>
              <w:ind w:left="360"/>
              <w:rPr>
                <w:del w:id="1010" w:author="Daisy Lan" w:date="2023-07-19T19:16:00Z"/>
              </w:rPr>
            </w:pPr>
            <w:del w:id="1011" w:author="Daisy Lan" w:date="2023-07-19T19:16:00Z">
              <w:r>
                <w:delText>Line Build 3 (Restaurant B, Option 1, Value A)</w:delText>
              </w:r>
            </w:del>
          </w:p>
          <w:p w14:paraId="412672C4" w14:textId="28C498B8" w:rsidR="00655F06" w:rsidRDefault="00655F06">
            <w:pPr>
              <w:pStyle w:val="ListParagraph"/>
              <w:ind w:left="360"/>
              <w:rPr>
                <w:del w:id="1012" w:author="Daisy Lan" w:date="2023-07-19T19:16:00Z"/>
              </w:rPr>
            </w:pPr>
            <w:del w:id="1013" w:author="Daisy Lan" w:date="2023-07-19T19:16:00Z">
              <w:r>
                <w:lastRenderedPageBreak/>
                <w:delText>Line Build 4 (Restaurant B, Option 1, Value B)</w:delText>
              </w:r>
            </w:del>
          </w:p>
          <w:p w14:paraId="7B0D96D3" w14:textId="64A64533" w:rsidR="00655F06" w:rsidRDefault="00655F06">
            <w:pPr>
              <w:pStyle w:val="ListParagraph"/>
              <w:ind w:left="360"/>
              <w:rPr>
                <w:del w:id="1014" w:author="Daisy Lan" w:date="2023-07-19T19:16:00Z"/>
              </w:rPr>
            </w:pPr>
            <w:del w:id="1015" w:author="Daisy Lan" w:date="2023-07-19T19:16:00Z">
              <w:r>
                <w:delText>Line Build 5(Restaurant A, RestaurantB, Option1, ValueA)</w:delText>
              </w:r>
            </w:del>
          </w:p>
          <w:p w14:paraId="536023BF" w14:textId="355C203C" w:rsidR="00655F06" w:rsidRDefault="00655F06">
            <w:pPr>
              <w:pStyle w:val="ListParagraph"/>
              <w:ind w:left="360"/>
              <w:rPr>
                <w:del w:id="1016" w:author="Daisy Lan" w:date="2023-07-19T19:16:00Z"/>
              </w:rPr>
            </w:pPr>
            <w:del w:id="1017" w:author="Daisy Lan" w:date="2023-07-19T19:16:00Z">
              <w:r>
                <w:delText>Line Build 6(RestaurantA, RestaurantB, Option1, Value</w:delText>
              </w:r>
              <w:r>
                <w:rPr>
                  <w:rFonts w:hint="eastAsia"/>
                </w:rPr>
                <w:delText>B</w:delText>
              </w:r>
              <w:r>
                <w:delText>)</w:delText>
              </w:r>
            </w:del>
          </w:p>
          <w:p w14:paraId="2A484369" w14:textId="7849E184" w:rsidR="00655F06" w:rsidRDefault="00655F06">
            <w:pPr>
              <w:pStyle w:val="ListParagraph"/>
              <w:numPr>
                <w:ilvl w:val="0"/>
                <w:numId w:val="430"/>
              </w:numPr>
              <w:rPr>
                <w:del w:id="1018" w:author="Daisy Lan" w:date="2023-07-19T19:16:00Z"/>
              </w:rPr>
              <w:pPrChange w:id="1019" w:author="Bonnie Yang [2]" w:date="2023-04-12T18:37:00Z">
                <w:pPr>
                  <w:pStyle w:val="ListParagraph"/>
                  <w:ind w:left="360"/>
                </w:pPr>
              </w:pPrChange>
            </w:pPr>
            <w:del w:id="1020" w:author="Daisy Lan" w:date="2023-07-19T19:16:00Z">
              <w:r>
                <w:delText>Clicking save, we should do the following validation:</w:delText>
              </w:r>
            </w:del>
          </w:p>
          <w:p w14:paraId="314ED1A3" w14:textId="5B89ACBE" w:rsidR="00655F06" w:rsidRDefault="00655F06">
            <w:pPr>
              <w:pStyle w:val="ListParagraph"/>
              <w:ind w:left="360"/>
              <w:rPr>
                <w:del w:id="1021" w:author="Daisy Lan" w:date="2023-07-19T19:16:00Z"/>
              </w:rPr>
            </w:pPr>
            <w:del w:id="1022" w:author="Daisy Lan" w:date="2023-07-19T19:16:00Z">
              <w:r>
                <w:delText>Once the “Apply to Option” is chosen, Option and option value is required. If user does not set, show error message:” Please set apply to option/option values”.</w:delText>
              </w:r>
            </w:del>
          </w:p>
          <w:p w14:paraId="37CD206C" w14:textId="73177E74" w:rsidR="00655F06" w:rsidDel="00054173" w:rsidRDefault="00655F06">
            <w:pPr>
              <w:pStyle w:val="ListParagraph"/>
              <w:ind w:left="360"/>
              <w:rPr>
                <w:del w:id="1023" w:author="Daisy Lan" w:date="2023-07-19T19:16:00Z"/>
              </w:rPr>
            </w:pPr>
            <w:del w:id="1024" w:author="Daisy Lan" w:date="2023-07-19T19:16:00Z">
              <w:r>
                <w:delText>There must be a value in ’Apply to Option’. If user does not set, show error message:” Please set apply to Apply to Option values”.</w:delText>
              </w:r>
            </w:del>
          </w:p>
          <w:p w14:paraId="5361B0A4" w14:textId="735FA4FC" w:rsidR="00655F06" w:rsidRDefault="00655F06">
            <w:pPr>
              <w:pStyle w:val="ListParagraph"/>
              <w:numPr>
                <w:ilvl w:val="0"/>
                <w:numId w:val="430"/>
              </w:numPr>
              <w:rPr>
                <w:del w:id="1025" w:author="Daisy Lan" w:date="2023-07-19T19:16:00Z"/>
              </w:rPr>
              <w:pPrChange w:id="1026" w:author="Bonnie Yang [2]" w:date="2023-04-12T20:06:00Z">
                <w:pPr>
                  <w:pStyle w:val="ListParagraph"/>
                  <w:ind w:left="360"/>
                </w:pPr>
              </w:pPrChange>
            </w:pPr>
            <w:del w:id="1027" w:author="Daisy Lan" w:date="2023-07-19T19:16:00Z">
              <w:r w:rsidDel="00054173">
                <w:rPr>
                  <w:rFonts w:hint="eastAsia"/>
                </w:rPr>
                <w:delText>3</w:delText>
              </w:r>
              <w:r w:rsidDel="00054173">
                <w:rPr>
                  <w:rFonts w:hint="eastAsia"/>
                </w:rPr>
                <w:delText>）</w:delText>
              </w:r>
              <w:r>
                <w:delText>When creating the first Line Build version of the item: (suppose that there are 3 restaurants related to this item.)</w:delText>
              </w:r>
            </w:del>
          </w:p>
          <w:p w14:paraId="65C26283" w14:textId="1492A8AC" w:rsidR="00655F06" w:rsidRDefault="00655F06">
            <w:pPr>
              <w:pStyle w:val="ListParagraph"/>
              <w:ind w:left="360"/>
              <w:rPr>
                <w:del w:id="1028" w:author="Daisy Lan" w:date="2023-07-19T19:16:00Z"/>
              </w:rPr>
            </w:pPr>
            <w:del w:id="1029" w:author="Daisy Lan" w:date="2023-07-19T19:16:00Z">
              <w:r>
                <w:delText>a. if the user selects the ‘All’ option in the dropdown list, there is no need to add prompt for the users when he is clicking ‘Save’ button.</w:delText>
              </w:r>
            </w:del>
          </w:p>
          <w:p w14:paraId="6D4A1ABF" w14:textId="196A891C" w:rsidR="00655F06" w:rsidRDefault="00655F06">
            <w:pPr>
              <w:pStyle w:val="ListParagraph"/>
              <w:ind w:left="360"/>
              <w:rPr>
                <w:del w:id="1030" w:author="Daisy Lan" w:date="2023-07-19T19:16:00Z"/>
              </w:rPr>
            </w:pPr>
            <w:del w:id="1031" w:author="Daisy Lan" w:date="2023-07-19T19:16:00Z">
              <w:r>
                <w:rPr>
                  <w:rFonts w:hint="eastAsia"/>
                </w:rPr>
                <w:delText>b</w:delText>
              </w:r>
              <w:r>
                <w:delText>. if the user selects one of its restaurants (one of the three in this example), when he clicks the ‘Save’ button, then we need to show a warning: “</w:delText>
              </w:r>
              <w:r w:rsidRPr="009B6DC4">
                <w:delText xml:space="preserve">This version may affect other Line Build Versions, including </w:delText>
              </w:r>
              <w:r>
                <w:delText>newly added</w:delText>
              </w:r>
              <w:r w:rsidRPr="009B6DC4">
                <w:delText xml:space="preserve"> restaurants</w:delText>
              </w:r>
              <w:r>
                <w:delText>”</w:delText>
              </w:r>
              <w:r w:rsidRPr="009B6DC4">
                <w:delText>.</w:delText>
              </w:r>
              <w:r>
                <w:delText xml:space="preserve"> With two buttons: “Continue” and “Cancel” button, user clicks “Continue” to save this </w:delText>
              </w:r>
              <w:r>
                <w:rPr>
                  <w:rFonts w:hint="eastAsia"/>
                </w:rPr>
                <w:delText>Version</w:delText>
              </w:r>
              <w:r>
                <w:delText>, and this version will default be set as the ‘All’ Version of Linebuild.</w:delText>
              </w:r>
            </w:del>
          </w:p>
          <w:p w14:paraId="4EF10573" w14:textId="5325DFA9" w:rsidR="00655F06" w:rsidRPr="00CE6C5B" w:rsidRDefault="00655F06">
            <w:pPr>
              <w:pStyle w:val="ListParagraph"/>
              <w:ind w:left="360"/>
              <w:rPr>
                <w:del w:id="1032" w:author="Daisy Lan" w:date="2023-07-19T19:16:00Z"/>
              </w:rPr>
            </w:pPr>
            <w:del w:id="1033" w:author="Daisy Lan" w:date="2023-07-19T19:16:00Z">
              <w:r>
                <w:rPr>
                  <w:rFonts w:hint="eastAsia"/>
                </w:rPr>
                <w:delText>c</w:delText>
              </w:r>
              <w:r>
                <w:delText>. if the user selects one of its restaurants (that’s three in this example), when he clicks the ‘Save’ button, then we need to show the same warning as the case b above.</w:delText>
              </w:r>
            </w:del>
          </w:p>
          <w:p w14:paraId="0F6AF48E" w14:textId="441DD313" w:rsidR="00655F06" w:rsidRDefault="00655F06">
            <w:pPr>
              <w:pStyle w:val="ListParagraph"/>
              <w:numPr>
                <w:ilvl w:val="0"/>
                <w:numId w:val="430"/>
              </w:numPr>
              <w:rPr>
                <w:del w:id="1034" w:author="Daisy Lan" w:date="2023-07-19T19:16:00Z"/>
              </w:rPr>
              <w:pPrChange w:id="1035" w:author="Bonnie Yang [2]" w:date="2023-04-12T20:06:00Z">
                <w:pPr>
                  <w:pStyle w:val="ListParagraph"/>
                  <w:ind w:left="360"/>
                </w:pPr>
              </w:pPrChange>
            </w:pPr>
            <w:del w:id="1036" w:author="Daisy Lan" w:date="2023-07-19T19:16:00Z">
              <w:r w:rsidDel="00054173">
                <w:delText xml:space="preserve">4) </w:delText>
              </w:r>
              <w:r>
                <w:delText>When users want to delete the default Line Build, check if there is at least another one 'All' option in other line Builds, if yes, he could delete it successfully. If no, check if there exists other Line Build Version, if yes, it should report the error: it should report the error: “We should keep at least one version of Line Build with 'All' chosen in 'Apply to Restaurant’.” If no other Line Build Version existing other than this default one, then we allow user to delete this one successfully.</w:delText>
              </w:r>
            </w:del>
          </w:p>
          <w:p w14:paraId="1534B505" w14:textId="06DD6299" w:rsidR="00655F06" w:rsidRDefault="00655F06">
            <w:pPr>
              <w:pStyle w:val="ListParagraph"/>
              <w:numPr>
                <w:ilvl w:val="0"/>
                <w:numId w:val="430"/>
              </w:numPr>
              <w:rPr>
                <w:del w:id="1037" w:author="Daisy Lan" w:date="2023-07-19T19:16:00Z"/>
              </w:rPr>
              <w:pPrChange w:id="1038" w:author="Bonnie Yang [2]" w:date="2023-04-12T20:08:00Z">
                <w:pPr>
                  <w:pStyle w:val="ListParagraph"/>
                  <w:ind w:left="360"/>
                </w:pPr>
              </w:pPrChange>
            </w:pPr>
            <w:del w:id="1039" w:author="Daisy Lan" w:date="2023-07-19T19:16:00Z">
              <w:r>
                <w:delText>For the common restaurants, we should use its default Line Build, which means the value of ‘Apply to Restaurants’ dropdown is ‘All’.</w:delText>
              </w:r>
            </w:del>
          </w:p>
          <w:p w14:paraId="22113498" w14:textId="1F50D157" w:rsidR="00655F06" w:rsidRDefault="00655F06">
            <w:pPr>
              <w:pStyle w:val="ListParagraph"/>
              <w:numPr>
                <w:ilvl w:val="0"/>
                <w:numId w:val="430"/>
              </w:numPr>
              <w:rPr>
                <w:del w:id="1040" w:author="Daisy Lan" w:date="2023-07-19T19:16:00Z"/>
              </w:rPr>
              <w:pPrChange w:id="1041" w:author="Bonnie Yang [2]" w:date="2023-04-12T20:08:00Z">
                <w:pPr>
                  <w:pStyle w:val="ListParagraph"/>
                  <w:ind w:left="360"/>
                </w:pPr>
              </w:pPrChange>
            </w:pPr>
            <w:del w:id="1042" w:author="Daisy Lan" w:date="2023-07-19T19:16:00Z">
              <w:r>
                <w:delText>For the Exception Restaurants, user could create its Line Build by selecting the Restaurants Name in the ‘Apply to Restaurants’ dropdown.</w:delText>
              </w:r>
            </w:del>
          </w:p>
          <w:p w14:paraId="091B7268" w14:textId="2BBE1045" w:rsidR="00655F06" w:rsidRDefault="00655F06">
            <w:pPr>
              <w:pStyle w:val="ListParagraph"/>
              <w:numPr>
                <w:ilvl w:val="0"/>
                <w:numId w:val="430"/>
              </w:numPr>
              <w:rPr>
                <w:del w:id="1043" w:author="Daisy Lan" w:date="2023-07-19T19:16:00Z"/>
              </w:rPr>
              <w:pPrChange w:id="1044" w:author="Bonnie Yang [2]" w:date="2023-04-12T20:08:00Z">
                <w:pPr>
                  <w:pStyle w:val="ListParagraph"/>
                  <w:ind w:left="360"/>
                </w:pPr>
              </w:pPrChange>
            </w:pPr>
            <w:del w:id="1045" w:author="Daisy Lan" w:date="2023-07-19T19:16:00Z">
              <w:r>
                <w:lastRenderedPageBreak/>
                <w:delText>We should check if the same Values on ‘Apply to Restaurants’&amp; ‘Apply to Option’ and ‘Option Value’ already exists in the Item’s current Line Build version, if yes, user will get the tip: “This Line Build has already existed”, and let user choose to match the existing one. If no, the new Line Build could be generated.</w:delText>
              </w:r>
            </w:del>
          </w:p>
          <w:p w14:paraId="7D00A252" w14:textId="7C9023EB" w:rsidR="00655F06" w:rsidRDefault="00655F06">
            <w:pPr>
              <w:pStyle w:val="ListParagraph"/>
              <w:numPr>
                <w:ilvl w:val="0"/>
                <w:numId w:val="430"/>
              </w:numPr>
              <w:rPr>
                <w:del w:id="1046" w:author="Daisy Lan" w:date="2023-07-19T19:16:00Z"/>
              </w:rPr>
              <w:pPrChange w:id="1047" w:author="Bonnie Yang [2]" w:date="2023-04-12T20:08:00Z">
                <w:pPr>
                  <w:pStyle w:val="ListParagraph"/>
                  <w:ind w:left="360"/>
                </w:pPr>
              </w:pPrChange>
            </w:pPr>
            <w:del w:id="1048" w:author="Daisy Lan" w:date="2023-07-19T19:16:00Z">
              <w:r>
                <w:delText>For the new restaurants, the user must select a 'All' in the ‘Apply to restaurants’ dropdown when there isn’t a match version for new restaurants.</w:delText>
              </w:r>
            </w:del>
          </w:p>
          <w:p w14:paraId="1C6019E1" w14:textId="0ACD6820" w:rsidR="00655F06" w:rsidRDefault="00655F06">
            <w:pPr>
              <w:pStyle w:val="ListParagraph"/>
              <w:numPr>
                <w:ilvl w:val="0"/>
                <w:numId w:val="1838"/>
              </w:numPr>
              <w:ind w:left="590"/>
              <w:rPr>
                <w:del w:id="1049" w:author="Daisy Lan" w:date="2023-07-19T19:16:00Z"/>
              </w:rPr>
              <w:pPrChange w:id="1050" w:author="Bonnie Yang [2]" w:date="2023-04-12T21:12:00Z">
                <w:pPr>
                  <w:pStyle w:val="ListParagraph"/>
                  <w:numPr>
                    <w:numId w:val="1097"/>
                  </w:numPr>
                  <w:ind w:left="1560" w:hanging="360"/>
                </w:pPr>
              </w:pPrChange>
            </w:pPr>
            <w:del w:id="1051" w:author="Daisy Lan" w:date="2023-07-19T19:16:00Z">
              <w:r>
                <w:delText>A recipe’s line build can have multiple steps. If the line build hasn’t been added, by default, show 3 empty steps.</w:delText>
              </w:r>
            </w:del>
          </w:p>
          <w:p w14:paraId="2DCD8A68" w14:textId="456DDE6C" w:rsidR="00655F06" w:rsidRDefault="00655F06">
            <w:pPr>
              <w:pStyle w:val="ListParagraph"/>
              <w:numPr>
                <w:ilvl w:val="0"/>
                <w:numId w:val="1838"/>
              </w:numPr>
              <w:ind w:left="590"/>
              <w:rPr>
                <w:del w:id="1052" w:author="Daisy Lan" w:date="2023-07-19T19:16:00Z"/>
              </w:rPr>
              <w:pPrChange w:id="1053" w:author="Bonnie Yang [2]" w:date="2023-04-12T21:12:00Z">
                <w:pPr>
                  <w:pStyle w:val="ListParagraph"/>
                  <w:numPr>
                    <w:numId w:val="1097"/>
                  </w:numPr>
                  <w:ind w:left="1560" w:hanging="360"/>
                </w:pPr>
              </w:pPrChange>
            </w:pPr>
            <w:del w:id="1054" w:author="Daisy Lan" w:date="2023-07-19T19:16:00Z">
              <w:r>
                <w:delText>Each step has these columns:</w:delText>
              </w:r>
            </w:del>
          </w:p>
          <w:p w14:paraId="41437E10" w14:textId="4C610241" w:rsidR="00655F06" w:rsidRDefault="00655F06">
            <w:pPr>
              <w:pStyle w:val="ListParagraph"/>
              <w:numPr>
                <w:ilvl w:val="0"/>
                <w:numId w:val="1838"/>
              </w:numPr>
              <w:ind w:left="590"/>
              <w:rPr>
                <w:del w:id="1055" w:author="Daisy Lan" w:date="2023-07-19T19:16:00Z"/>
              </w:rPr>
              <w:pPrChange w:id="1056" w:author="Bonnie Yang [2]" w:date="2023-04-12T21:12:00Z">
                <w:pPr>
                  <w:pStyle w:val="ListParagraph"/>
                  <w:numPr>
                    <w:numId w:val="1097"/>
                  </w:numPr>
                  <w:ind w:left="1560" w:hanging="360"/>
                </w:pPr>
              </w:pPrChange>
            </w:pPr>
            <w:del w:id="1057" w:author="Daisy Lan" w:date="2023-07-19T19:16:00Z">
              <w:r>
                <w:delText xml:space="preserve">Order: </w:delText>
              </w:r>
              <w:r w:rsidRPr="00A82384">
                <w:delText>an integer (1-99)</w:delText>
              </w:r>
              <w:r>
                <w:delText>, user should be able to change the order by drag and drop.</w:delText>
              </w:r>
            </w:del>
          </w:p>
          <w:p w14:paraId="55481430" w14:textId="05872BFB" w:rsidR="00655F06" w:rsidRDefault="00655F06">
            <w:pPr>
              <w:pStyle w:val="ListParagraph"/>
              <w:numPr>
                <w:ilvl w:val="0"/>
                <w:numId w:val="1838"/>
              </w:numPr>
              <w:ind w:left="590"/>
              <w:rPr>
                <w:del w:id="1058" w:author="Daisy Lan" w:date="2023-07-19T19:16:00Z"/>
              </w:rPr>
              <w:pPrChange w:id="1059" w:author="Bonnie Yang [2]" w:date="2023-04-12T21:12:00Z">
                <w:pPr>
                  <w:pStyle w:val="ListParagraph"/>
                  <w:numPr>
                    <w:numId w:val="1097"/>
                  </w:numPr>
                  <w:ind w:left="1560" w:hanging="360"/>
                </w:pPr>
              </w:pPrChange>
            </w:pPr>
            <w:del w:id="1060" w:author="Daisy Lan" w:date="2023-07-19T19:16:00Z">
              <w:r>
                <w:delText>Step: By default, it is the same as order. Should be an integer. Usually, if there are multiple steps mapping to the same option, the step should be the same.</w:delText>
              </w:r>
            </w:del>
          </w:p>
          <w:p w14:paraId="493B5040" w14:textId="08EF13AE" w:rsidR="00655F06" w:rsidRDefault="00655F06">
            <w:pPr>
              <w:pStyle w:val="ListParagraph"/>
              <w:numPr>
                <w:ilvl w:val="0"/>
                <w:numId w:val="1838"/>
              </w:numPr>
              <w:ind w:left="590"/>
              <w:rPr>
                <w:del w:id="1061" w:author="Daisy Lan" w:date="2023-07-19T19:16:00Z"/>
              </w:rPr>
              <w:pPrChange w:id="1062" w:author="Bonnie Yang [2]" w:date="2023-04-12T21:12:00Z">
                <w:pPr>
                  <w:pStyle w:val="ListParagraph"/>
                  <w:numPr>
                    <w:numId w:val="1097"/>
                  </w:numPr>
                  <w:ind w:left="1560" w:hanging="360"/>
                </w:pPr>
              </w:pPrChange>
            </w:pPr>
            <w:del w:id="1063" w:author="Daisy Lan" w:date="2023-07-19T19:16:00Z">
              <w:r>
                <w:delText>Mapping option – option values: Setting mapping option – option value, means this step is only used/applicable if the customer order has selected this option value. If the customer does not select this order, it should not be shown on Chef App.</w:delText>
              </w:r>
            </w:del>
          </w:p>
          <w:p w14:paraId="0213B652" w14:textId="73AA2FFC" w:rsidR="00915B78" w:rsidRDefault="00655F06">
            <w:pPr>
              <w:pStyle w:val="ListParagraph"/>
              <w:numPr>
                <w:ilvl w:val="0"/>
                <w:numId w:val="1840"/>
              </w:numPr>
              <w:ind w:left="731"/>
              <w:rPr>
                <w:ins w:id="1064" w:author="Bonnie Yang" w:date="2023-05-22T11:23:00Z"/>
                <w:del w:id="1065" w:author="Daisy Lan" w:date="2023-07-19T19:16:00Z"/>
              </w:rPr>
              <w:pPrChange w:id="1066" w:author="Bonnie Yang [2]" w:date="2023-05-22T11:24:00Z">
                <w:pPr>
                  <w:pStyle w:val="ListParagraph"/>
                  <w:ind w:left="731"/>
                </w:pPr>
              </w:pPrChange>
            </w:pPr>
            <w:del w:id="1067" w:author="Daisy Lan" w:date="2023-07-19T19:16:00Z">
              <w:r>
                <w:delText xml:space="preserve">Mapping option lists all the options of this truck item. When no exact option is selected, </w:delText>
              </w:r>
              <w:r>
                <w:rPr>
                  <w:rFonts w:hint="eastAsia"/>
                </w:rPr>
                <w:delText>“</w:delText>
              </w:r>
              <w:r>
                <w:rPr>
                  <w:rFonts w:hint="eastAsia"/>
                </w:rPr>
                <w:delText>Op</w:delText>
              </w:r>
              <w:r>
                <w:delText>tion Value” list only has “Select an option value”. Once user selects an option, “Option value” should list all this options’ option values.</w:delText>
              </w:r>
            </w:del>
          </w:p>
          <w:p w14:paraId="7E39ACEA" w14:textId="094C1331" w:rsidR="00915B78" w:rsidRDefault="00915B78" w:rsidP="00915B78">
            <w:pPr>
              <w:pStyle w:val="ListParagraph"/>
              <w:ind w:left="731"/>
              <w:rPr>
                <w:ins w:id="1068" w:author="Bonnie Yang" w:date="2023-05-22T11:23:00Z"/>
                <w:del w:id="1069" w:author="Daisy Lan" w:date="2023-07-19T19:16:00Z"/>
              </w:rPr>
            </w:pPr>
            <w:ins w:id="1070" w:author="Bonnie Yang" w:date="2023-05-22T11:23:00Z">
              <w:del w:id="1071" w:author="Daisy Lan" w:date="2023-07-19T19:16:00Z">
                <w:r>
                  <w:delText>Remove the “Keep” “Normal“  customization, today KDS will use the BOM Line Item instead</w:delText>
                </w:r>
              </w:del>
            </w:ins>
          </w:p>
          <w:p w14:paraId="1BF24574" w14:textId="663299EA" w:rsidR="00915B78" w:rsidRDefault="00915B78">
            <w:pPr>
              <w:pStyle w:val="ListParagraph"/>
              <w:ind w:left="731"/>
              <w:rPr>
                <w:del w:id="1072" w:author="Daisy Lan" w:date="2023-07-19T19:16:00Z"/>
              </w:rPr>
              <w:pPrChange w:id="1073" w:author="Bonnie Yang [2]" w:date="2023-05-22T11:23:00Z">
                <w:pPr>
                  <w:ind w:left="360"/>
                </w:pPr>
              </w:pPrChange>
            </w:pPr>
            <w:ins w:id="1074" w:author="Bonnie Yang" w:date="2023-05-22T11:23:00Z">
              <w:del w:id="1075" w:author="Daisy Lan" w:date="2023-07-19T19:16:00Z">
                <w:r>
                  <w:delText>Please note: after removed Keep and Normal option, the remove and extra can not be set in the step level</w:delText>
                </w:r>
              </w:del>
            </w:ins>
            <w:ins w:id="1076" w:author="Bonnie Yang" w:date="2023-05-22T11:29:00Z">
              <w:del w:id="1077" w:author="Daisy Lan" w:date="2023-07-19T19:16:00Z">
                <w:r>
                  <w:delText>, they only can be defined in sub step with mapped BOM item.</w:delText>
                </w:r>
              </w:del>
            </w:ins>
          </w:p>
          <w:p w14:paraId="41799733" w14:textId="5D55DC13" w:rsidR="00655F06" w:rsidRDefault="00655F06">
            <w:pPr>
              <w:ind w:left="360"/>
              <w:rPr>
                <w:del w:id="1078" w:author="Daisy Lan" w:date="2023-07-19T19:16:00Z"/>
              </w:rPr>
            </w:pPr>
            <w:del w:id="1079" w:author="Daisy Lan" w:date="2023-07-19T19:16:00Z">
              <w:r>
                <w:delText>Mapping option and option value should list as:</w:delText>
              </w:r>
            </w:del>
          </w:p>
          <w:tbl>
            <w:tblPr>
              <w:tblStyle w:val="TableGrid"/>
              <w:tblW w:w="7422" w:type="dxa"/>
              <w:tblInd w:w="360" w:type="dxa"/>
              <w:tblLook w:val="04A0" w:firstRow="1" w:lastRow="0" w:firstColumn="1" w:lastColumn="0" w:noHBand="0" w:noVBand="1"/>
            </w:tblPr>
            <w:tblGrid>
              <w:gridCol w:w="1263"/>
              <w:gridCol w:w="1572"/>
              <w:gridCol w:w="2447"/>
              <w:gridCol w:w="2140"/>
            </w:tblGrid>
            <w:tr w:rsidR="00655F06" w14:paraId="7B905F3A" w14:textId="77777777">
              <w:trPr>
                <w:del w:id="1080" w:author="Daisy Lan" w:date="2023-07-19T19:16:00Z"/>
              </w:trPr>
              <w:tc>
                <w:tcPr>
                  <w:tcW w:w="1263" w:type="dxa"/>
                </w:tcPr>
                <w:p w14:paraId="70AA529F" w14:textId="13E81328" w:rsidR="00655F06" w:rsidRDefault="00655F06">
                  <w:pPr>
                    <w:rPr>
                      <w:del w:id="1081" w:author="Daisy Lan" w:date="2023-07-19T19:16:00Z"/>
                    </w:rPr>
                  </w:pPr>
                  <w:del w:id="1082" w:author="Daisy Lan" w:date="2023-07-19T19:16:00Z">
                    <w:r>
                      <w:delText>Option type</w:delText>
                    </w:r>
                  </w:del>
                </w:p>
              </w:tc>
              <w:tc>
                <w:tcPr>
                  <w:tcW w:w="1572" w:type="dxa"/>
                </w:tcPr>
                <w:p w14:paraId="51308875" w14:textId="5BACD175" w:rsidR="00655F06" w:rsidRDefault="00655F06">
                  <w:pPr>
                    <w:rPr>
                      <w:del w:id="1083" w:author="Daisy Lan" w:date="2023-07-19T19:16:00Z"/>
                    </w:rPr>
                  </w:pPr>
                  <w:del w:id="1084" w:author="Daisy Lan" w:date="2023-07-19T19:16:00Z">
                    <w:r>
                      <w:delText>Option</w:delText>
                    </w:r>
                  </w:del>
                </w:p>
              </w:tc>
              <w:tc>
                <w:tcPr>
                  <w:tcW w:w="2447" w:type="dxa"/>
                </w:tcPr>
                <w:p w14:paraId="4DEFE385" w14:textId="79D77BAD" w:rsidR="00655F06" w:rsidRDefault="00655F06">
                  <w:pPr>
                    <w:rPr>
                      <w:del w:id="1085" w:author="Daisy Lan" w:date="2023-07-19T19:16:00Z"/>
                    </w:rPr>
                  </w:pPr>
                  <w:del w:id="1086" w:author="Daisy Lan" w:date="2023-07-19T19:16:00Z">
                    <w:r>
                      <w:delText>Option value</w:delText>
                    </w:r>
                  </w:del>
                </w:p>
              </w:tc>
              <w:tc>
                <w:tcPr>
                  <w:tcW w:w="2140" w:type="dxa"/>
                </w:tcPr>
                <w:p w14:paraId="06F83831" w14:textId="45D7FF9A" w:rsidR="00655F06" w:rsidRDefault="00655F06">
                  <w:pPr>
                    <w:rPr>
                      <w:del w:id="1087" w:author="Daisy Lan" w:date="2023-07-19T19:16:00Z"/>
                    </w:rPr>
                  </w:pPr>
                  <w:del w:id="1088" w:author="Daisy Lan" w:date="2023-07-19T19:16:00Z">
                    <w:r>
                      <w:delText>IsDefault Value</w:delText>
                    </w:r>
                  </w:del>
                </w:p>
              </w:tc>
            </w:tr>
            <w:tr w:rsidR="00655F06" w14:paraId="74E64EAD" w14:textId="77777777">
              <w:trPr>
                <w:del w:id="1089" w:author="Daisy Lan" w:date="2023-07-19T19:16:00Z"/>
              </w:trPr>
              <w:tc>
                <w:tcPr>
                  <w:tcW w:w="1263" w:type="dxa"/>
                </w:tcPr>
                <w:p w14:paraId="6CA23372" w14:textId="7CE1E485" w:rsidR="00655F06" w:rsidRDefault="00655F06">
                  <w:pPr>
                    <w:rPr>
                      <w:del w:id="1090" w:author="Daisy Lan" w:date="2023-07-19T19:16:00Z"/>
                    </w:rPr>
                  </w:pPr>
                  <w:del w:id="1091" w:author="Daisy Lan" w:date="2023-07-19T19:16:00Z">
                    <w:r w:rsidRPr="006F21AF">
                      <w:delText>Mandatory Choice</w:delText>
                    </w:r>
                  </w:del>
                </w:p>
              </w:tc>
              <w:tc>
                <w:tcPr>
                  <w:tcW w:w="1572" w:type="dxa"/>
                </w:tcPr>
                <w:p w14:paraId="259C9487" w14:textId="4543FADC" w:rsidR="00655F06" w:rsidRDefault="00655F06">
                  <w:pPr>
                    <w:rPr>
                      <w:del w:id="1092" w:author="Daisy Lan" w:date="2023-07-19T19:16:00Z"/>
                    </w:rPr>
                  </w:pPr>
                  <w:del w:id="1093" w:author="Daisy Lan" w:date="2023-07-19T19:16:00Z">
                    <w:r>
                      <w:delText>Option name</w:delText>
                    </w:r>
                  </w:del>
                </w:p>
              </w:tc>
              <w:tc>
                <w:tcPr>
                  <w:tcW w:w="2447" w:type="dxa"/>
                </w:tcPr>
                <w:p w14:paraId="02FAB91E" w14:textId="5D118C24" w:rsidR="00655F06" w:rsidRDefault="00655F06">
                  <w:pPr>
                    <w:rPr>
                      <w:del w:id="1094" w:author="Daisy Lan" w:date="2023-07-19T19:16:00Z"/>
                    </w:rPr>
                  </w:pPr>
                  <w:del w:id="1095" w:author="Daisy Lan" w:date="2023-07-19T19:16:00Z">
                    <w:r>
                      <w:delText>Option value name</w:delText>
                    </w:r>
                  </w:del>
                </w:p>
              </w:tc>
              <w:tc>
                <w:tcPr>
                  <w:tcW w:w="2140" w:type="dxa"/>
                </w:tcPr>
                <w:p w14:paraId="679C5E9B" w14:textId="24FE8ED1" w:rsidR="00655F06" w:rsidRDefault="00655F06">
                  <w:pPr>
                    <w:rPr>
                      <w:del w:id="1096" w:author="Daisy Lan" w:date="2023-07-19T19:16:00Z"/>
                    </w:rPr>
                  </w:pPr>
                  <w:del w:id="1097" w:author="Daisy Lan" w:date="2023-07-19T19:16:00Z">
                    <w:r>
                      <w:delText>Set it to “Y” if it is set as default</w:delText>
                    </w:r>
                  </w:del>
                </w:p>
              </w:tc>
            </w:tr>
            <w:tr w:rsidR="00655F06" w14:paraId="38C733CC" w14:textId="77777777">
              <w:trPr>
                <w:del w:id="1098" w:author="Daisy Lan" w:date="2023-07-19T19:16:00Z"/>
              </w:trPr>
              <w:tc>
                <w:tcPr>
                  <w:tcW w:w="1263" w:type="dxa"/>
                </w:tcPr>
                <w:p w14:paraId="4265490B" w14:textId="7B588DBF" w:rsidR="00655F06" w:rsidRDefault="00655F06">
                  <w:pPr>
                    <w:rPr>
                      <w:del w:id="1099" w:author="Daisy Lan" w:date="2023-07-19T19:16:00Z"/>
                    </w:rPr>
                  </w:pPr>
                  <w:del w:id="1100" w:author="Daisy Lan" w:date="2023-07-19T19:16:00Z">
                    <w:r w:rsidRPr="006F21AF">
                      <w:delText>Optional Addition</w:delText>
                    </w:r>
                  </w:del>
                </w:p>
              </w:tc>
              <w:tc>
                <w:tcPr>
                  <w:tcW w:w="1572" w:type="dxa"/>
                </w:tcPr>
                <w:p w14:paraId="42B01120" w14:textId="12312DF8" w:rsidR="00655F06" w:rsidRDefault="00655F06">
                  <w:pPr>
                    <w:rPr>
                      <w:del w:id="1101" w:author="Daisy Lan" w:date="2023-07-19T19:16:00Z"/>
                    </w:rPr>
                  </w:pPr>
                  <w:del w:id="1102" w:author="Daisy Lan" w:date="2023-07-19T19:16:00Z">
                    <w:r>
                      <w:delText>Option name</w:delText>
                    </w:r>
                  </w:del>
                </w:p>
              </w:tc>
              <w:tc>
                <w:tcPr>
                  <w:tcW w:w="2447" w:type="dxa"/>
                </w:tcPr>
                <w:p w14:paraId="778DC234" w14:textId="4F2D6899" w:rsidR="00655F06" w:rsidRDefault="00655F06">
                  <w:pPr>
                    <w:rPr>
                      <w:del w:id="1103" w:author="Daisy Lan" w:date="2023-07-19T19:16:00Z"/>
                    </w:rPr>
                  </w:pPr>
                  <w:del w:id="1104" w:author="Daisy Lan" w:date="2023-07-19T19:16:00Z">
                    <w:r>
                      <w:delText xml:space="preserve">Option value </w:delText>
                    </w:r>
                    <w:r>
                      <w:rPr>
                        <w:rFonts w:hint="eastAsia"/>
                      </w:rPr>
                      <w:delText>nam</w:delText>
                    </w:r>
                    <w:r>
                      <w:delText>e</w:delText>
                    </w:r>
                  </w:del>
                </w:p>
                <w:p w14:paraId="14602CF8" w14:textId="1C129DE2" w:rsidR="00655F06" w:rsidRDefault="00655F06">
                  <w:pPr>
                    <w:spacing w:line="276" w:lineRule="auto"/>
                    <w:rPr>
                      <w:del w:id="1105" w:author="Daisy Lan" w:date="2023-07-19T19:16:00Z"/>
                    </w:rPr>
                  </w:pPr>
                </w:p>
              </w:tc>
              <w:tc>
                <w:tcPr>
                  <w:tcW w:w="2140" w:type="dxa"/>
                </w:tcPr>
                <w:p w14:paraId="48A9E51C" w14:textId="54F3B991" w:rsidR="00655F06" w:rsidRDefault="00655F06">
                  <w:pPr>
                    <w:rPr>
                      <w:del w:id="1106" w:author="Daisy Lan" w:date="2023-07-19T19:16:00Z"/>
                    </w:rPr>
                  </w:pPr>
                  <w:del w:id="1107" w:author="Daisy Lan" w:date="2023-07-19T19:16:00Z">
                    <w:r>
                      <w:delText xml:space="preserve">Set it to “Y” if it is set as default. </w:delText>
                    </w:r>
                  </w:del>
                </w:p>
              </w:tc>
            </w:tr>
            <w:tr w:rsidR="00655F06" w14:paraId="30857F4B" w14:textId="77777777">
              <w:trPr>
                <w:del w:id="1108" w:author="Daisy Lan" w:date="2023-07-19T19:16:00Z"/>
              </w:trPr>
              <w:tc>
                <w:tcPr>
                  <w:tcW w:w="1263" w:type="dxa"/>
                </w:tcPr>
                <w:p w14:paraId="4D1ADDAB" w14:textId="785E7CEE" w:rsidR="00655F06" w:rsidRDefault="00655F06">
                  <w:pPr>
                    <w:rPr>
                      <w:del w:id="1109" w:author="Daisy Lan" w:date="2023-07-19T19:16:00Z"/>
                    </w:rPr>
                  </w:pPr>
                  <w:del w:id="1110" w:author="Daisy Lan" w:date="2023-07-19T19:16:00Z">
                    <w:r w:rsidRPr="006F21AF">
                      <w:delText>Dish Preference</w:delText>
                    </w:r>
                  </w:del>
                </w:p>
              </w:tc>
              <w:tc>
                <w:tcPr>
                  <w:tcW w:w="1572" w:type="dxa"/>
                </w:tcPr>
                <w:p w14:paraId="1AB6CAAE" w14:textId="7A89A392" w:rsidR="00655F06" w:rsidRDefault="00655F06">
                  <w:pPr>
                    <w:rPr>
                      <w:del w:id="1111" w:author="Daisy Lan" w:date="2023-07-19T19:16:00Z"/>
                    </w:rPr>
                  </w:pPr>
                  <w:del w:id="1112" w:author="Daisy Lan" w:date="2023-07-19T19:16:00Z">
                    <w:r>
                      <w:delText>Option name</w:delText>
                    </w:r>
                  </w:del>
                </w:p>
              </w:tc>
              <w:tc>
                <w:tcPr>
                  <w:tcW w:w="2447" w:type="dxa"/>
                </w:tcPr>
                <w:p w14:paraId="718A3BB7" w14:textId="143C7819" w:rsidR="00655F06" w:rsidRDefault="00655F06">
                  <w:pPr>
                    <w:rPr>
                      <w:del w:id="1113" w:author="Daisy Lan" w:date="2023-07-19T19:16:00Z"/>
                    </w:rPr>
                  </w:pPr>
                  <w:del w:id="1114" w:author="Daisy Lan" w:date="2023-07-19T19:16:00Z">
                    <w:r>
                      <w:delText>Option value name</w:delText>
                    </w:r>
                  </w:del>
                </w:p>
              </w:tc>
              <w:tc>
                <w:tcPr>
                  <w:tcW w:w="2140" w:type="dxa"/>
                </w:tcPr>
                <w:p w14:paraId="5F21D8C2" w14:textId="7CAE4617" w:rsidR="00655F06" w:rsidRDefault="00655F06">
                  <w:pPr>
                    <w:rPr>
                      <w:del w:id="1115" w:author="Daisy Lan" w:date="2023-07-19T19:16:00Z"/>
                    </w:rPr>
                  </w:pPr>
                  <w:del w:id="1116" w:author="Daisy Lan" w:date="2023-07-19T19:16:00Z">
                    <w:r>
                      <w:delText>Set it to “Y” if it is set as default</w:delText>
                    </w:r>
                  </w:del>
                </w:p>
              </w:tc>
            </w:tr>
            <w:tr w:rsidR="00655F06" w14:paraId="2E61935E" w14:textId="77777777">
              <w:trPr>
                <w:del w:id="1117" w:author="Daisy Lan" w:date="2023-07-19T19:16:00Z"/>
              </w:trPr>
              <w:tc>
                <w:tcPr>
                  <w:tcW w:w="1263" w:type="dxa"/>
                </w:tcPr>
                <w:p w14:paraId="0C711A8B" w14:textId="285ECFFF" w:rsidR="00655F06" w:rsidRPr="006F21AF" w:rsidDel="004744E9" w:rsidRDefault="00655F06">
                  <w:pPr>
                    <w:rPr>
                      <w:del w:id="1118" w:author="Daisy Lan" w:date="2023-07-19T19:16:00Z"/>
                    </w:rPr>
                  </w:pPr>
                  <w:del w:id="1119" w:author="Daisy Lan" w:date="2023-07-19T19:16:00Z">
                    <w:r>
                      <w:delText>On the side</w:delText>
                    </w:r>
                  </w:del>
                </w:p>
              </w:tc>
              <w:tc>
                <w:tcPr>
                  <w:tcW w:w="1572" w:type="dxa"/>
                </w:tcPr>
                <w:p w14:paraId="6A14061C" w14:textId="3161073D" w:rsidR="00655F06" w:rsidDel="004744E9" w:rsidRDefault="00655F06">
                  <w:pPr>
                    <w:rPr>
                      <w:del w:id="1120" w:author="Daisy Lan" w:date="2023-07-19T19:16:00Z"/>
                    </w:rPr>
                  </w:pPr>
                  <w:del w:id="1121" w:author="Daisy Lan" w:date="2023-07-19T19:16:00Z">
                    <w:r>
                      <w:delText>Option name</w:delText>
                    </w:r>
                  </w:del>
                </w:p>
              </w:tc>
              <w:tc>
                <w:tcPr>
                  <w:tcW w:w="2447" w:type="dxa"/>
                </w:tcPr>
                <w:p w14:paraId="1D3B422E" w14:textId="5303FA1B" w:rsidR="00655F06" w:rsidRDefault="00655F06" w:rsidP="00655F06">
                  <w:pPr>
                    <w:pStyle w:val="ListParagraph"/>
                    <w:numPr>
                      <w:ilvl w:val="0"/>
                      <w:numId w:val="1021"/>
                    </w:numPr>
                    <w:spacing w:after="0" w:line="240" w:lineRule="auto"/>
                    <w:rPr>
                      <w:del w:id="1122" w:author="Daisy Lan" w:date="2023-07-19T19:16:00Z"/>
                    </w:rPr>
                  </w:pPr>
                  <w:del w:id="1123" w:author="Daisy Lan" w:date="2023-07-19T19:16:00Z">
                    <w:r>
                      <w:delText xml:space="preserve">Option value name + “on the side” (option value ID = </w:delText>
                    </w:r>
                    <w:r>
                      <w:lastRenderedPageBreak/>
                      <w:delText>this option value’s ID)</w:delText>
                    </w:r>
                  </w:del>
                </w:p>
                <w:p w14:paraId="0566A8AB" w14:textId="1865110B" w:rsidR="00655F06" w:rsidDel="004744E9" w:rsidRDefault="00655F06" w:rsidP="00655F06">
                  <w:pPr>
                    <w:pStyle w:val="ListParagraph"/>
                    <w:numPr>
                      <w:ilvl w:val="0"/>
                      <w:numId w:val="1021"/>
                    </w:numPr>
                    <w:spacing w:after="0"/>
                    <w:rPr>
                      <w:del w:id="1124" w:author="Daisy Lan" w:date="2023-07-19T19:16:00Z"/>
                    </w:rPr>
                  </w:pPr>
                  <w:del w:id="1125" w:author="Daisy Lan" w:date="2023-07-19T19:16:00Z">
                    <w:r>
                      <w:delText>Option value name + “NOT on the side” (option value ID = “-“ + on the side’s option value’s ID)</w:delText>
                    </w:r>
                  </w:del>
                </w:p>
              </w:tc>
              <w:tc>
                <w:tcPr>
                  <w:tcW w:w="2140" w:type="dxa"/>
                </w:tcPr>
                <w:p w14:paraId="4E616650" w14:textId="08F62DA5" w:rsidR="00655F06" w:rsidRDefault="00655F06">
                  <w:pPr>
                    <w:rPr>
                      <w:del w:id="1126" w:author="Daisy Lan" w:date="2023-07-19T19:16:00Z"/>
                    </w:rPr>
                  </w:pPr>
                  <w:del w:id="1127" w:author="Daisy Lan" w:date="2023-07-19T19:16:00Z">
                    <w:r>
                      <w:lastRenderedPageBreak/>
                      <w:delText>** on the side = N</w:delText>
                    </w:r>
                  </w:del>
                </w:p>
                <w:p w14:paraId="099EDBC4" w14:textId="60465579" w:rsidR="00655F06" w:rsidDel="004744E9" w:rsidRDefault="00655F06">
                  <w:pPr>
                    <w:rPr>
                      <w:del w:id="1128" w:author="Daisy Lan" w:date="2023-07-19T19:16:00Z"/>
                    </w:rPr>
                  </w:pPr>
                  <w:del w:id="1129" w:author="Daisy Lan" w:date="2023-07-19T19:16:00Z">
                    <w:r>
                      <w:delText>** NOT on the side = Y</w:delText>
                    </w:r>
                  </w:del>
                </w:p>
              </w:tc>
            </w:tr>
            <w:tr w:rsidR="00655F06" w:rsidDel="00915B78" w14:paraId="604234E2" w14:textId="19E0159A">
              <w:trPr>
                <w:del w:id="1130" w:author="Bonnie Yang [2]" w:date="2023-05-22T11:29:00Z"/>
              </w:trPr>
              <w:tc>
                <w:tcPr>
                  <w:tcW w:w="1263" w:type="dxa"/>
                </w:tcPr>
                <w:p w14:paraId="705F5A95" w14:textId="02BF176D" w:rsidR="00655F06" w:rsidDel="00915B78" w:rsidRDefault="00655F06">
                  <w:pPr>
                    <w:rPr>
                      <w:del w:id="1131" w:author="Daisy Lan" w:date="2023-07-19T19:16:00Z"/>
                    </w:rPr>
                  </w:pPr>
                  <w:del w:id="1132" w:author="Daisy Lan" w:date="2023-07-19T19:16:00Z">
                    <w:r w:rsidRPr="006F21AF" w:rsidDel="00915B78">
                      <w:delText>Optional Subtraction</w:delText>
                    </w:r>
                  </w:del>
                </w:p>
              </w:tc>
              <w:tc>
                <w:tcPr>
                  <w:tcW w:w="1572" w:type="dxa"/>
                </w:tcPr>
                <w:p w14:paraId="1522F361" w14:textId="2863652D" w:rsidR="00655F06" w:rsidDel="00915B78" w:rsidRDefault="00655F06">
                  <w:pPr>
                    <w:rPr>
                      <w:del w:id="1133" w:author="Daisy Lan" w:date="2023-07-19T19:16:00Z"/>
                    </w:rPr>
                  </w:pPr>
                  <w:del w:id="1134" w:author="Daisy Lan" w:date="2023-07-19T19:16:00Z">
                    <w:r w:rsidDel="00915B78">
                      <w:delText>Option Value Name</w:delText>
                    </w:r>
                  </w:del>
                </w:p>
              </w:tc>
              <w:tc>
                <w:tcPr>
                  <w:tcW w:w="2447" w:type="dxa"/>
                </w:tcPr>
                <w:p w14:paraId="78DF7D6B" w14:textId="4A4F689D" w:rsidR="00655F06" w:rsidDel="00915B78" w:rsidRDefault="00655F06">
                  <w:pPr>
                    <w:spacing w:line="276" w:lineRule="auto"/>
                    <w:rPr>
                      <w:del w:id="1135" w:author="Daisy Lan" w:date="2023-07-19T19:16:00Z"/>
                    </w:rPr>
                  </w:pPr>
                  <w:del w:id="1136" w:author="Daisy Lan" w:date="2023-07-19T19:16:00Z">
                    <w:r w:rsidDel="00915B78">
                      <w:delText xml:space="preserve">“Keep” + option value name </w:delText>
                    </w:r>
                    <w:r w:rsidDel="00915B78">
                      <w:rPr>
                        <w:rFonts w:hint="eastAsia"/>
                      </w:rPr>
                      <w:delText>(o</w:delText>
                    </w:r>
                    <w:r w:rsidDel="00915B78">
                      <w:delText>ption value ID =’-‘+ No option value’s ID)</w:delText>
                    </w:r>
                  </w:del>
                </w:p>
                <w:p w14:paraId="30DB6004" w14:textId="429E2FC2" w:rsidR="00655F06" w:rsidDel="00915B78" w:rsidRDefault="00655F06">
                  <w:pPr>
                    <w:rPr>
                      <w:del w:id="1137" w:author="Daisy Lan" w:date="2023-07-19T19:16:00Z"/>
                    </w:rPr>
                  </w:pPr>
                  <w:del w:id="1138" w:author="Daisy Lan" w:date="2023-07-19T19:16:00Z">
                    <w:r w:rsidDel="00915B78">
                      <w:delText>“</w:delText>
                    </w:r>
                    <w:r w:rsidDel="00915B78">
                      <w:rPr>
                        <w:rFonts w:hint="eastAsia"/>
                      </w:rPr>
                      <w:delText>No</w:delText>
                    </w:r>
                    <w:r w:rsidDel="00915B78">
                      <w:delText xml:space="preserve">” + option value name </w:delText>
                    </w:r>
                    <w:r w:rsidDel="00915B78">
                      <w:rPr>
                        <w:rFonts w:hint="eastAsia"/>
                      </w:rPr>
                      <w:delText>(o</w:delText>
                    </w:r>
                    <w:r w:rsidDel="00915B78">
                      <w:delText>ption value ID: its own ID)</w:delText>
                    </w:r>
                  </w:del>
                </w:p>
              </w:tc>
              <w:tc>
                <w:tcPr>
                  <w:tcW w:w="2140" w:type="dxa"/>
                </w:tcPr>
                <w:p w14:paraId="6AFF53E4" w14:textId="1D87EB3D" w:rsidR="00655F06" w:rsidDel="00915B78" w:rsidRDefault="00655F06">
                  <w:pPr>
                    <w:rPr>
                      <w:del w:id="1139" w:author="Daisy Lan" w:date="2023-07-19T19:16:00Z"/>
                    </w:rPr>
                  </w:pPr>
                  <w:del w:id="1140" w:author="Daisy Lan" w:date="2023-07-19T19:16:00Z">
                    <w:r w:rsidDel="00915B78">
                      <w:delText>Keep – Y</w:delText>
                    </w:r>
                    <w:r w:rsidDel="00915B78">
                      <w:br/>
                      <w:delText>No  --N</w:delText>
                    </w:r>
                  </w:del>
                </w:p>
              </w:tc>
            </w:tr>
            <w:tr w:rsidR="00655F06" w:rsidDel="00915B78" w14:paraId="6A091D49" w14:textId="4A632CE5">
              <w:trPr>
                <w:del w:id="1141" w:author="Bonnie Yang [2]" w:date="2023-05-22T11:29:00Z"/>
              </w:trPr>
              <w:tc>
                <w:tcPr>
                  <w:tcW w:w="1263" w:type="dxa"/>
                </w:tcPr>
                <w:p w14:paraId="66F3A109" w14:textId="749BFAA6" w:rsidR="00655F06" w:rsidDel="00915B78" w:rsidRDefault="00655F06">
                  <w:pPr>
                    <w:rPr>
                      <w:del w:id="1142" w:author="Daisy Lan" w:date="2023-07-19T19:16:00Z"/>
                    </w:rPr>
                  </w:pPr>
                  <w:del w:id="1143" w:author="Daisy Lan" w:date="2023-07-19T19:16:00Z">
                    <w:r w:rsidRPr="009E6AD7" w:rsidDel="00915B78">
                      <w:delText>Extra Requests</w:delText>
                    </w:r>
                  </w:del>
                </w:p>
              </w:tc>
              <w:tc>
                <w:tcPr>
                  <w:tcW w:w="1572" w:type="dxa"/>
                </w:tcPr>
                <w:p w14:paraId="2B75B56E" w14:textId="4FF5DBF6" w:rsidR="00655F06" w:rsidDel="00915B78" w:rsidRDefault="00655F06">
                  <w:pPr>
                    <w:rPr>
                      <w:del w:id="1144" w:author="Daisy Lan" w:date="2023-07-19T19:16:00Z"/>
                    </w:rPr>
                  </w:pPr>
                  <w:del w:id="1145" w:author="Daisy Lan" w:date="2023-07-19T19:16:00Z">
                    <w:r w:rsidDel="00915B78">
                      <w:rPr>
                        <w:rFonts w:ascii="Arial" w:hAnsi="Arial" w:cs="Arial"/>
                        <w:color w:val="333333"/>
                        <w:sz w:val="20"/>
                        <w:szCs w:val="20"/>
                      </w:rPr>
                      <w:delText>Option Value Name</w:delText>
                    </w:r>
                  </w:del>
                </w:p>
              </w:tc>
              <w:tc>
                <w:tcPr>
                  <w:tcW w:w="2447" w:type="dxa"/>
                </w:tcPr>
                <w:p w14:paraId="5DBE0AA9" w14:textId="1F5CAAEE" w:rsidR="00655F06" w:rsidRPr="001854DE" w:rsidDel="00915B78" w:rsidRDefault="00655F06" w:rsidP="00915B78">
                  <w:pPr>
                    <w:spacing w:line="276" w:lineRule="auto"/>
                    <w:rPr>
                      <w:del w:id="1146" w:author="Daisy Lan" w:date="2023-07-19T19:16:00Z"/>
                    </w:rPr>
                  </w:pPr>
                  <w:del w:id="1147" w:author="Daisy Lan" w:date="2023-07-19T19:16:00Z">
                    <w:r w:rsidDel="00915B78">
                      <w:delText xml:space="preserve"> “Normal” + option value name</w:delText>
                    </w:r>
                    <w:r w:rsidDel="00915B78">
                      <w:rPr>
                        <w:rFonts w:hint="eastAsia"/>
                      </w:rPr>
                      <w:delText>（o</w:delText>
                    </w:r>
                    <w:r w:rsidDel="00915B78">
                      <w:delText>ption value ID = ’-‘+ Extra option value’s ID)</w:delText>
                    </w:r>
                  </w:del>
                </w:p>
                <w:p w14:paraId="5EABDD18" w14:textId="2978463D" w:rsidR="00655F06" w:rsidDel="00915B78" w:rsidRDefault="00655F06">
                  <w:pPr>
                    <w:rPr>
                      <w:del w:id="1148" w:author="Daisy Lan" w:date="2023-07-19T19:16:00Z"/>
                    </w:rPr>
                  </w:pPr>
                  <w:del w:id="1149" w:author="Daisy Lan" w:date="2023-07-19T19:16:00Z">
                    <w:r w:rsidDel="00915B78">
                      <w:delText>“Extra” + option value name</w:delText>
                    </w:r>
                    <w:r w:rsidDel="00915B78">
                      <w:rPr>
                        <w:rFonts w:hint="eastAsia"/>
                      </w:rPr>
                      <w:delText>(o</w:delText>
                    </w:r>
                    <w:r w:rsidDel="00915B78">
                      <w:delText>ption value ID: its own ID)</w:delText>
                    </w:r>
                  </w:del>
                </w:p>
              </w:tc>
              <w:tc>
                <w:tcPr>
                  <w:tcW w:w="2140" w:type="dxa"/>
                </w:tcPr>
                <w:p w14:paraId="024DCA8C" w14:textId="48FDE324" w:rsidR="00655F06" w:rsidDel="00915B78" w:rsidRDefault="00655F06">
                  <w:pPr>
                    <w:spacing w:line="276" w:lineRule="auto"/>
                    <w:rPr>
                      <w:del w:id="1150" w:author="Daisy Lan" w:date="2023-07-19T19:16:00Z"/>
                    </w:rPr>
                  </w:pPr>
                  <w:del w:id="1151" w:author="Daisy Lan" w:date="2023-07-19T19:16:00Z">
                    <w:r w:rsidDel="00915B78">
                      <w:delText>Normal – Y</w:delText>
                    </w:r>
                  </w:del>
                </w:p>
                <w:p w14:paraId="7D6014C1" w14:textId="41EA55F1" w:rsidR="00655F06" w:rsidDel="00915B78" w:rsidRDefault="00655F06">
                  <w:pPr>
                    <w:rPr>
                      <w:del w:id="1152" w:author="Daisy Lan" w:date="2023-07-19T19:16:00Z"/>
                    </w:rPr>
                  </w:pPr>
                  <w:del w:id="1153" w:author="Daisy Lan" w:date="2023-07-19T19:16:00Z">
                    <w:r w:rsidDel="00915B78">
                      <w:delText>Extra -- N</w:delText>
                    </w:r>
                  </w:del>
                </w:p>
              </w:tc>
            </w:tr>
          </w:tbl>
          <w:p w14:paraId="7AB55CF2" w14:textId="5A5BFA9B" w:rsidR="00655F06" w:rsidRDefault="00655F06">
            <w:pPr>
              <w:ind w:left="360"/>
              <w:rPr>
                <w:del w:id="1154" w:author="Daisy Lan" w:date="2023-07-19T19:16:00Z"/>
              </w:rPr>
            </w:pPr>
            <w:del w:id="1155" w:author="Daisy Lan" w:date="2023-07-19T19:16:00Z">
              <w:r>
                <w:delText>For example:</w:delText>
              </w:r>
            </w:del>
          </w:p>
          <w:tbl>
            <w:tblPr>
              <w:tblStyle w:val="TableGrid"/>
              <w:tblW w:w="6975" w:type="dxa"/>
              <w:tblInd w:w="360" w:type="dxa"/>
              <w:tblLook w:val="04A0" w:firstRow="1" w:lastRow="0" w:firstColumn="1" w:lastColumn="0" w:noHBand="0" w:noVBand="1"/>
            </w:tblPr>
            <w:tblGrid>
              <w:gridCol w:w="2025"/>
              <w:gridCol w:w="1440"/>
              <w:gridCol w:w="3510"/>
            </w:tblGrid>
            <w:tr w:rsidR="00655F06" w14:paraId="295FE3D2" w14:textId="77777777">
              <w:trPr>
                <w:del w:id="1156" w:author="Daisy Lan" w:date="2023-07-19T19:16:00Z"/>
              </w:trPr>
              <w:tc>
                <w:tcPr>
                  <w:tcW w:w="2025" w:type="dxa"/>
                  <w:shd w:val="clear" w:color="auto" w:fill="E7E6E6" w:themeFill="background2"/>
                </w:tcPr>
                <w:p w14:paraId="1ABBB18B" w14:textId="323F8DDB" w:rsidR="00655F06" w:rsidRDefault="00655F06">
                  <w:pPr>
                    <w:rPr>
                      <w:del w:id="1157" w:author="Daisy Lan" w:date="2023-07-19T19:16:00Z"/>
                    </w:rPr>
                  </w:pPr>
                  <w:del w:id="1158" w:author="Daisy Lan" w:date="2023-07-19T19:16:00Z">
                    <w:r>
                      <w:delText>Option type</w:delText>
                    </w:r>
                  </w:del>
                </w:p>
              </w:tc>
              <w:tc>
                <w:tcPr>
                  <w:tcW w:w="1440" w:type="dxa"/>
                  <w:shd w:val="clear" w:color="auto" w:fill="E7E6E6" w:themeFill="background2"/>
                </w:tcPr>
                <w:p w14:paraId="2D96DE44" w14:textId="53F73005" w:rsidR="00655F06" w:rsidRDefault="00655F06">
                  <w:pPr>
                    <w:rPr>
                      <w:del w:id="1159" w:author="Daisy Lan" w:date="2023-07-19T19:16:00Z"/>
                    </w:rPr>
                  </w:pPr>
                  <w:del w:id="1160" w:author="Daisy Lan" w:date="2023-07-19T19:16:00Z">
                    <w:r>
                      <w:delText>Option</w:delText>
                    </w:r>
                  </w:del>
                </w:p>
              </w:tc>
              <w:tc>
                <w:tcPr>
                  <w:tcW w:w="3510" w:type="dxa"/>
                  <w:shd w:val="clear" w:color="auto" w:fill="E7E6E6" w:themeFill="background2"/>
                </w:tcPr>
                <w:p w14:paraId="0FD99619" w14:textId="2FAD3F91" w:rsidR="00655F06" w:rsidRDefault="00655F06">
                  <w:pPr>
                    <w:rPr>
                      <w:del w:id="1161" w:author="Daisy Lan" w:date="2023-07-19T19:16:00Z"/>
                    </w:rPr>
                  </w:pPr>
                  <w:del w:id="1162" w:author="Daisy Lan" w:date="2023-07-19T19:16:00Z">
                    <w:r>
                      <w:delText>Option value</w:delText>
                    </w:r>
                  </w:del>
                </w:p>
              </w:tc>
            </w:tr>
            <w:tr w:rsidR="00655F06" w14:paraId="5C203F4C" w14:textId="77777777">
              <w:trPr>
                <w:del w:id="1163" w:author="Daisy Lan" w:date="2023-07-19T19:16:00Z"/>
              </w:trPr>
              <w:tc>
                <w:tcPr>
                  <w:tcW w:w="2025" w:type="dxa"/>
                </w:tcPr>
                <w:p w14:paraId="5EB3C59B" w14:textId="2F73B4AA" w:rsidR="00655F06" w:rsidRDefault="00655F06">
                  <w:pPr>
                    <w:rPr>
                      <w:del w:id="1164" w:author="Daisy Lan" w:date="2023-07-19T19:16:00Z"/>
                    </w:rPr>
                  </w:pPr>
                  <w:del w:id="1165" w:author="Daisy Lan" w:date="2023-07-19T19:16:00Z">
                    <w:r w:rsidRPr="006F21AF">
                      <w:delText>Mandatory Choice</w:delText>
                    </w:r>
                  </w:del>
                </w:p>
              </w:tc>
              <w:tc>
                <w:tcPr>
                  <w:tcW w:w="1440" w:type="dxa"/>
                </w:tcPr>
                <w:p w14:paraId="31B0AEBD" w14:textId="1EF95E78" w:rsidR="00655F06" w:rsidRDefault="00655F06">
                  <w:pPr>
                    <w:rPr>
                      <w:del w:id="1166" w:author="Daisy Lan" w:date="2023-07-19T19:16:00Z"/>
                    </w:rPr>
                  </w:pPr>
                  <w:del w:id="1167" w:author="Daisy Lan" w:date="2023-07-19T19:16:00Z">
                    <w:r>
                      <w:delText>Burger Type</w:delText>
                    </w:r>
                  </w:del>
                </w:p>
              </w:tc>
              <w:tc>
                <w:tcPr>
                  <w:tcW w:w="3510" w:type="dxa"/>
                </w:tcPr>
                <w:p w14:paraId="622C63EC" w14:textId="11C1A0D1" w:rsidR="00655F06" w:rsidRDefault="00655F06">
                  <w:pPr>
                    <w:rPr>
                      <w:del w:id="1168" w:author="Daisy Lan" w:date="2023-07-19T19:16:00Z"/>
                    </w:rPr>
                  </w:pPr>
                  <w:del w:id="1169" w:author="Daisy Lan" w:date="2023-07-19T19:16:00Z">
                    <w:r>
                      <w:delText>Plain</w:delText>
                    </w:r>
                  </w:del>
                </w:p>
                <w:p w14:paraId="5C0237B7" w14:textId="48ED1BD8" w:rsidR="00655F06" w:rsidRDefault="00655F06">
                  <w:pPr>
                    <w:rPr>
                      <w:del w:id="1170" w:author="Daisy Lan" w:date="2023-07-19T19:16:00Z"/>
                    </w:rPr>
                  </w:pPr>
                  <w:del w:id="1171" w:author="Daisy Lan" w:date="2023-07-19T19:16:00Z">
                    <w:r>
                      <w:delText>Whole wheat</w:delText>
                    </w:r>
                  </w:del>
                </w:p>
              </w:tc>
            </w:tr>
            <w:tr w:rsidR="00655F06" w14:paraId="2C75C516" w14:textId="77777777">
              <w:trPr>
                <w:del w:id="1172" w:author="Daisy Lan" w:date="2023-07-19T19:16:00Z"/>
              </w:trPr>
              <w:tc>
                <w:tcPr>
                  <w:tcW w:w="2025" w:type="dxa"/>
                </w:tcPr>
                <w:p w14:paraId="5C291BF4" w14:textId="63A2FC41" w:rsidR="00655F06" w:rsidRDefault="00655F06">
                  <w:pPr>
                    <w:rPr>
                      <w:del w:id="1173" w:author="Daisy Lan" w:date="2023-07-19T19:16:00Z"/>
                    </w:rPr>
                  </w:pPr>
                  <w:del w:id="1174" w:author="Daisy Lan" w:date="2023-07-19T19:16:00Z">
                    <w:r w:rsidRPr="006F21AF">
                      <w:delText>Optional Addition</w:delText>
                    </w:r>
                  </w:del>
                </w:p>
              </w:tc>
              <w:tc>
                <w:tcPr>
                  <w:tcW w:w="1440" w:type="dxa"/>
                </w:tcPr>
                <w:p w14:paraId="30223536" w14:textId="613979DE" w:rsidR="00655F06" w:rsidRDefault="00655F06">
                  <w:pPr>
                    <w:rPr>
                      <w:del w:id="1175" w:author="Daisy Lan" w:date="2023-07-19T19:16:00Z"/>
                    </w:rPr>
                  </w:pPr>
                  <w:del w:id="1176" w:author="Daisy Lan" w:date="2023-07-19T19:16:00Z">
                    <w:r>
                      <w:delText>Spread</w:delText>
                    </w:r>
                  </w:del>
                </w:p>
              </w:tc>
              <w:tc>
                <w:tcPr>
                  <w:tcW w:w="3510" w:type="dxa"/>
                </w:tcPr>
                <w:p w14:paraId="2B601CBB" w14:textId="6410774C" w:rsidR="00655F06" w:rsidRDefault="00655F06">
                  <w:pPr>
                    <w:rPr>
                      <w:del w:id="1177" w:author="Daisy Lan" w:date="2023-07-19T19:16:00Z"/>
                    </w:rPr>
                  </w:pPr>
                  <w:del w:id="1178" w:author="Daisy Lan" w:date="2023-07-19T19:16:00Z">
                    <w:r>
                      <w:delText>Butter</w:delText>
                    </w:r>
                  </w:del>
                </w:p>
                <w:p w14:paraId="213AE9AF" w14:textId="10A28458" w:rsidR="00655F06" w:rsidRDefault="00655F06">
                  <w:pPr>
                    <w:rPr>
                      <w:del w:id="1179" w:author="Daisy Lan" w:date="2023-07-19T19:16:00Z"/>
                    </w:rPr>
                  </w:pPr>
                  <w:del w:id="1180" w:author="Daisy Lan" w:date="2023-07-19T19:16:00Z">
                    <w:r>
                      <w:delText>Honey</w:delText>
                    </w:r>
                  </w:del>
                </w:p>
                <w:p w14:paraId="6C239771" w14:textId="45BBEA2D" w:rsidR="00655F06" w:rsidRDefault="00655F06">
                  <w:pPr>
                    <w:rPr>
                      <w:del w:id="1181" w:author="Daisy Lan" w:date="2023-07-19T19:16:00Z"/>
                    </w:rPr>
                  </w:pPr>
                </w:p>
              </w:tc>
            </w:tr>
            <w:tr w:rsidR="00655F06" w14:paraId="7BA253BF" w14:textId="77777777">
              <w:trPr>
                <w:del w:id="1182" w:author="Daisy Lan" w:date="2023-07-19T19:16:00Z"/>
              </w:trPr>
              <w:tc>
                <w:tcPr>
                  <w:tcW w:w="2025" w:type="dxa"/>
                </w:tcPr>
                <w:p w14:paraId="3D169A5C" w14:textId="16A5D385" w:rsidR="00655F06" w:rsidRDefault="00655F06">
                  <w:pPr>
                    <w:rPr>
                      <w:del w:id="1183" w:author="Daisy Lan" w:date="2023-07-19T19:16:00Z"/>
                    </w:rPr>
                  </w:pPr>
                  <w:del w:id="1184" w:author="Daisy Lan" w:date="2023-07-19T19:16:00Z">
                    <w:r w:rsidRPr="006F21AF">
                      <w:delText>Dish Preference</w:delText>
                    </w:r>
                  </w:del>
                </w:p>
              </w:tc>
              <w:tc>
                <w:tcPr>
                  <w:tcW w:w="1440" w:type="dxa"/>
                </w:tcPr>
                <w:p w14:paraId="272C8C32" w14:textId="73D937E4" w:rsidR="00655F06" w:rsidRDefault="00655F06">
                  <w:pPr>
                    <w:rPr>
                      <w:del w:id="1185" w:author="Daisy Lan" w:date="2023-07-19T19:16:00Z"/>
                    </w:rPr>
                  </w:pPr>
                  <w:del w:id="1186" w:author="Daisy Lan" w:date="2023-07-19T19:16:00Z">
                    <w:r>
                      <w:delText>Steak temperature</w:delText>
                    </w:r>
                  </w:del>
                </w:p>
              </w:tc>
              <w:tc>
                <w:tcPr>
                  <w:tcW w:w="3510" w:type="dxa"/>
                </w:tcPr>
                <w:p w14:paraId="730B2CA8" w14:textId="58C246C1" w:rsidR="00655F06" w:rsidRDefault="00655F06">
                  <w:pPr>
                    <w:rPr>
                      <w:del w:id="1187" w:author="Daisy Lan" w:date="2023-07-19T19:16:00Z"/>
                    </w:rPr>
                  </w:pPr>
                  <w:del w:id="1188" w:author="Daisy Lan" w:date="2023-07-19T19:16:00Z">
                    <w:r>
                      <w:delText>Raw</w:delText>
                    </w:r>
                  </w:del>
                </w:p>
                <w:p w14:paraId="0EBD28B6" w14:textId="067C562D" w:rsidR="00655F06" w:rsidRDefault="00655F06">
                  <w:pPr>
                    <w:rPr>
                      <w:del w:id="1189" w:author="Daisy Lan" w:date="2023-07-19T19:16:00Z"/>
                    </w:rPr>
                  </w:pPr>
                  <w:del w:id="1190" w:author="Daisy Lan" w:date="2023-07-19T19:16:00Z">
                    <w:r>
                      <w:delText>Middle</w:delText>
                    </w:r>
                  </w:del>
                </w:p>
                <w:p w14:paraId="09CF9561" w14:textId="74D36782" w:rsidR="00655F06" w:rsidRDefault="00655F06">
                  <w:pPr>
                    <w:rPr>
                      <w:del w:id="1191" w:author="Daisy Lan" w:date="2023-07-19T19:16:00Z"/>
                    </w:rPr>
                  </w:pPr>
                  <w:del w:id="1192" w:author="Daisy Lan" w:date="2023-07-19T19:16:00Z">
                    <w:r>
                      <w:delText xml:space="preserve">Well </w:delText>
                    </w:r>
                    <w:r>
                      <w:rPr>
                        <w:rFonts w:hint="eastAsia"/>
                      </w:rPr>
                      <w:delText>done</w:delText>
                    </w:r>
                  </w:del>
                </w:p>
              </w:tc>
            </w:tr>
            <w:tr w:rsidR="00655F06" w14:paraId="1AADF7EB" w14:textId="77777777">
              <w:trPr>
                <w:del w:id="1193" w:author="Daisy Lan" w:date="2023-07-19T19:16:00Z"/>
              </w:trPr>
              <w:tc>
                <w:tcPr>
                  <w:tcW w:w="2025" w:type="dxa"/>
                </w:tcPr>
                <w:p w14:paraId="1D73B85B" w14:textId="6F0A7215" w:rsidR="00655F06" w:rsidRDefault="00655F06">
                  <w:pPr>
                    <w:rPr>
                      <w:del w:id="1194" w:author="Daisy Lan" w:date="2023-07-19T19:16:00Z"/>
                    </w:rPr>
                  </w:pPr>
                </w:p>
              </w:tc>
              <w:tc>
                <w:tcPr>
                  <w:tcW w:w="1440" w:type="dxa"/>
                </w:tcPr>
                <w:p w14:paraId="7B74392C" w14:textId="7EC774DB" w:rsidR="00655F06" w:rsidRDefault="00655F06">
                  <w:pPr>
                    <w:rPr>
                      <w:del w:id="1195" w:author="Daisy Lan" w:date="2023-07-19T19:16:00Z"/>
                    </w:rPr>
                  </w:pPr>
                </w:p>
              </w:tc>
              <w:tc>
                <w:tcPr>
                  <w:tcW w:w="3510" w:type="dxa"/>
                </w:tcPr>
                <w:p w14:paraId="34C23D14" w14:textId="44DADEAF" w:rsidR="00655F06" w:rsidRDefault="00655F06">
                  <w:pPr>
                    <w:rPr>
                      <w:del w:id="1196" w:author="Daisy Lan" w:date="2023-07-19T19:16:00Z"/>
                    </w:rPr>
                  </w:pPr>
                </w:p>
              </w:tc>
            </w:tr>
            <w:tr w:rsidR="00655F06" w14:paraId="2D0630BA" w14:textId="77777777">
              <w:trPr>
                <w:del w:id="1197" w:author="Daisy Lan" w:date="2023-07-19T19:16:00Z"/>
              </w:trPr>
              <w:tc>
                <w:tcPr>
                  <w:tcW w:w="2025" w:type="dxa"/>
                </w:tcPr>
                <w:p w14:paraId="1F0CA912" w14:textId="68A34BD8" w:rsidR="00655F06" w:rsidRPr="006F21AF" w:rsidRDefault="00655F06">
                  <w:pPr>
                    <w:rPr>
                      <w:del w:id="1198" w:author="Daisy Lan" w:date="2023-07-19T19:16:00Z"/>
                    </w:rPr>
                  </w:pPr>
                  <w:del w:id="1199" w:author="Daisy Lan" w:date="2023-07-19T19:16:00Z">
                    <w:r>
                      <w:delText>On the side</w:delText>
                    </w:r>
                  </w:del>
                </w:p>
              </w:tc>
              <w:tc>
                <w:tcPr>
                  <w:tcW w:w="1440" w:type="dxa"/>
                </w:tcPr>
                <w:p w14:paraId="43BEE1F1" w14:textId="61AF06B7" w:rsidR="00655F06" w:rsidRDefault="00655F06">
                  <w:pPr>
                    <w:rPr>
                      <w:del w:id="1200" w:author="Daisy Lan" w:date="2023-07-19T19:16:00Z"/>
                    </w:rPr>
                  </w:pPr>
                  <w:del w:id="1201" w:author="Daisy Lan" w:date="2023-07-19T19:16:00Z">
                    <w:r>
                      <w:delText>On the side</w:delText>
                    </w:r>
                  </w:del>
                </w:p>
              </w:tc>
              <w:tc>
                <w:tcPr>
                  <w:tcW w:w="3510" w:type="dxa"/>
                </w:tcPr>
                <w:p w14:paraId="0CEEC28E" w14:textId="5A76373D" w:rsidR="00655F06" w:rsidRDefault="00655F06" w:rsidP="00655F06">
                  <w:pPr>
                    <w:pStyle w:val="ListParagraph"/>
                    <w:numPr>
                      <w:ilvl w:val="0"/>
                      <w:numId w:val="1022"/>
                    </w:numPr>
                    <w:spacing w:after="0" w:line="240" w:lineRule="auto"/>
                    <w:rPr>
                      <w:del w:id="1202" w:author="Daisy Lan" w:date="2023-07-19T19:16:00Z"/>
                    </w:rPr>
                  </w:pPr>
                  <w:del w:id="1203" w:author="Daisy Lan" w:date="2023-07-19T19:16:00Z">
                    <w:r>
                      <w:delText>Cheese on the side, option value ID = {OVID}, is default = N</w:delText>
                    </w:r>
                  </w:del>
                </w:p>
                <w:p w14:paraId="3EAA798F" w14:textId="0F800044" w:rsidR="00655F06" w:rsidRDefault="00655F06" w:rsidP="00655F06">
                  <w:pPr>
                    <w:pStyle w:val="ListParagraph"/>
                    <w:numPr>
                      <w:ilvl w:val="0"/>
                      <w:numId w:val="1022"/>
                    </w:numPr>
                    <w:spacing w:after="0" w:line="240" w:lineRule="auto"/>
                    <w:rPr>
                      <w:del w:id="1204" w:author="Daisy Lan" w:date="2023-07-19T19:16:00Z"/>
                    </w:rPr>
                  </w:pPr>
                  <w:del w:id="1205" w:author="Daisy Lan" w:date="2023-07-19T19:16:00Z">
                    <w:r>
                      <w:delText>Cheese NOT on the side, option value ID = -{OVID|, is default=Y</w:delText>
                    </w:r>
                  </w:del>
                </w:p>
              </w:tc>
            </w:tr>
            <w:tr w:rsidR="00655F06" w:rsidDel="00915B78" w14:paraId="47B83F1B" w14:textId="48F56B45">
              <w:trPr>
                <w:del w:id="1206" w:author="Bonnie Yang [2]" w:date="2023-05-22T11:29:00Z"/>
              </w:trPr>
              <w:tc>
                <w:tcPr>
                  <w:tcW w:w="2025" w:type="dxa"/>
                </w:tcPr>
                <w:p w14:paraId="618817E0" w14:textId="78E97449" w:rsidR="00655F06" w:rsidDel="00915B78" w:rsidRDefault="00655F06">
                  <w:pPr>
                    <w:rPr>
                      <w:del w:id="1207" w:author="Daisy Lan" w:date="2023-07-19T19:16:00Z"/>
                    </w:rPr>
                  </w:pPr>
                  <w:del w:id="1208" w:author="Daisy Lan" w:date="2023-07-19T19:16:00Z">
                    <w:r w:rsidRPr="006F21AF" w:rsidDel="00915B78">
                      <w:delText>Optional Subtraction</w:delText>
                    </w:r>
                  </w:del>
                </w:p>
              </w:tc>
              <w:tc>
                <w:tcPr>
                  <w:tcW w:w="1440" w:type="dxa"/>
                </w:tcPr>
                <w:p w14:paraId="3D08D114" w14:textId="57174731" w:rsidR="00655F06" w:rsidDel="00915B78" w:rsidRDefault="00655F06">
                  <w:pPr>
                    <w:rPr>
                      <w:del w:id="1209" w:author="Daisy Lan" w:date="2023-07-19T19:16:00Z"/>
                    </w:rPr>
                  </w:pPr>
                  <w:del w:id="1210" w:author="Daisy Lan" w:date="2023-07-19T19:16:00Z">
                    <w:r w:rsidDel="00915B78">
                      <w:delText>Onion</w:delText>
                    </w:r>
                  </w:del>
                </w:p>
              </w:tc>
              <w:tc>
                <w:tcPr>
                  <w:tcW w:w="3510" w:type="dxa"/>
                </w:tcPr>
                <w:p w14:paraId="1649CAE7" w14:textId="5DB08607" w:rsidR="00655F06" w:rsidDel="00915B78" w:rsidRDefault="00655F06" w:rsidP="00655F06">
                  <w:pPr>
                    <w:pStyle w:val="ListParagraph"/>
                    <w:numPr>
                      <w:ilvl w:val="0"/>
                      <w:numId w:val="1018"/>
                    </w:numPr>
                    <w:spacing w:after="0" w:line="240" w:lineRule="auto"/>
                    <w:rPr>
                      <w:del w:id="1211" w:author="Daisy Lan" w:date="2023-07-19T19:16:00Z"/>
                    </w:rPr>
                  </w:pPr>
                  <w:del w:id="1212" w:author="Daisy Lan" w:date="2023-07-19T19:16:00Z">
                    <w:r w:rsidDel="00915B78">
                      <w:delText xml:space="preserve">No Onion, </w:delText>
                    </w:r>
                    <w:r w:rsidDel="00915B78">
                      <w:rPr>
                        <w:rFonts w:hint="eastAsia"/>
                      </w:rPr>
                      <w:delText>o</w:delText>
                    </w:r>
                    <w:r w:rsidDel="00915B78">
                      <w:delText xml:space="preserve">ption value ID ={OVID}, Is default = N </w:delText>
                    </w:r>
                  </w:del>
                </w:p>
                <w:p w14:paraId="27F9C335" w14:textId="47796D88" w:rsidR="00655F06" w:rsidDel="00915B78" w:rsidRDefault="00655F06" w:rsidP="00655F06">
                  <w:pPr>
                    <w:pStyle w:val="ListParagraph"/>
                    <w:numPr>
                      <w:ilvl w:val="0"/>
                      <w:numId w:val="1018"/>
                    </w:numPr>
                    <w:spacing w:after="0" w:line="240" w:lineRule="auto"/>
                    <w:rPr>
                      <w:del w:id="1213" w:author="Daisy Lan" w:date="2023-07-19T19:16:00Z"/>
                    </w:rPr>
                  </w:pPr>
                  <w:del w:id="1214" w:author="Daisy Lan" w:date="2023-07-19T19:16:00Z">
                    <w:r w:rsidDel="00915B78">
                      <w:delText xml:space="preserve">Keep Onion </w:delText>
                    </w:r>
                    <w:r w:rsidDel="00915B78">
                      <w:rPr>
                        <w:rFonts w:hint="eastAsia"/>
                      </w:rPr>
                      <w:delText>(o</w:delText>
                    </w:r>
                    <w:r w:rsidDel="00915B78">
                      <w:delText>ption value ID = -{OVID}), Is Default = Y</w:delText>
                    </w:r>
                  </w:del>
                </w:p>
                <w:p w14:paraId="33C28014" w14:textId="186BE5EE" w:rsidR="00655F06" w:rsidDel="00915B78" w:rsidRDefault="00655F06">
                  <w:pPr>
                    <w:pStyle w:val="ListParagraph"/>
                    <w:numPr>
                      <w:ilvl w:val="0"/>
                      <w:numId w:val="1018"/>
                    </w:numPr>
                    <w:spacing w:after="0" w:line="240" w:lineRule="auto"/>
                    <w:rPr>
                      <w:del w:id="1215" w:author="Daisy Lan" w:date="2023-07-19T19:16:00Z"/>
                    </w:rPr>
                    <w:pPrChange w:id="1216" w:author="Bonnie Yang [2]" w:date="2023-05-22T11:23:00Z">
                      <w:pPr/>
                    </w:pPrChange>
                  </w:pPr>
                </w:p>
              </w:tc>
            </w:tr>
            <w:tr w:rsidR="00655F06" w:rsidDel="00915B78" w14:paraId="2D941297" w14:textId="09FAAF43">
              <w:trPr>
                <w:del w:id="1217" w:author="Bonnie Yang [2]" w:date="2023-05-22T11:29:00Z"/>
              </w:trPr>
              <w:tc>
                <w:tcPr>
                  <w:tcW w:w="2025" w:type="dxa"/>
                </w:tcPr>
                <w:p w14:paraId="0259BF5C" w14:textId="7C6088C1" w:rsidR="00655F06" w:rsidRPr="009E6AD7" w:rsidDel="00915B78" w:rsidRDefault="00655F06">
                  <w:pPr>
                    <w:rPr>
                      <w:del w:id="1218" w:author="Daisy Lan" w:date="2023-07-19T19:16:00Z"/>
                    </w:rPr>
                  </w:pPr>
                  <w:del w:id="1219" w:author="Daisy Lan" w:date="2023-07-19T19:16:00Z">
                    <w:r w:rsidRPr="009E6AD7" w:rsidDel="00915B78">
                      <w:lastRenderedPageBreak/>
                      <w:delText>Extra Requests</w:delText>
                    </w:r>
                  </w:del>
                </w:p>
              </w:tc>
              <w:tc>
                <w:tcPr>
                  <w:tcW w:w="1440" w:type="dxa"/>
                </w:tcPr>
                <w:p w14:paraId="480EEA03" w14:textId="176BCF24" w:rsidR="00655F06" w:rsidDel="00915B78" w:rsidRDefault="00655F06">
                  <w:pPr>
                    <w:rPr>
                      <w:del w:id="1220" w:author="Daisy Lan" w:date="2023-07-19T19:16:00Z"/>
                      <w:rFonts w:ascii="Arial" w:hAnsi="Arial" w:cs="Arial"/>
                      <w:color w:val="333333"/>
                      <w:sz w:val="20"/>
                      <w:szCs w:val="20"/>
                    </w:rPr>
                  </w:pPr>
                  <w:del w:id="1221" w:author="Daisy Lan" w:date="2023-07-19T19:16:00Z">
                    <w:r w:rsidDel="00915B78">
                      <w:rPr>
                        <w:rFonts w:ascii="Arial" w:hAnsi="Arial" w:cs="Arial"/>
                        <w:color w:val="333333"/>
                        <w:sz w:val="20"/>
                        <w:szCs w:val="20"/>
                      </w:rPr>
                      <w:delText>Cheese</w:delText>
                    </w:r>
                  </w:del>
                </w:p>
              </w:tc>
              <w:tc>
                <w:tcPr>
                  <w:tcW w:w="3510" w:type="dxa"/>
                </w:tcPr>
                <w:p w14:paraId="7F345AC4" w14:textId="2CFCFA14" w:rsidR="00655F06" w:rsidDel="00915B78" w:rsidRDefault="00655F06" w:rsidP="00655F06">
                  <w:pPr>
                    <w:pStyle w:val="ListParagraph"/>
                    <w:numPr>
                      <w:ilvl w:val="0"/>
                      <w:numId w:val="1019"/>
                    </w:numPr>
                    <w:spacing w:after="0" w:line="240" w:lineRule="auto"/>
                    <w:rPr>
                      <w:del w:id="1222" w:author="Daisy Lan" w:date="2023-07-19T19:16:00Z"/>
                    </w:rPr>
                  </w:pPr>
                  <w:del w:id="1223" w:author="Daisy Lan" w:date="2023-07-19T19:16:00Z">
                    <w:r w:rsidDel="00915B78">
                      <w:delText xml:space="preserve">Extra </w:delText>
                    </w:r>
                    <w:r w:rsidRPr="001C1672" w:rsidDel="00915B78">
                      <w:rPr>
                        <w:rFonts w:ascii="Arial" w:hAnsi="Arial" w:cs="Arial" w:hint="eastAsia"/>
                        <w:color w:val="333333"/>
                        <w:sz w:val="20"/>
                        <w:szCs w:val="20"/>
                      </w:rPr>
                      <w:delText>c</w:delText>
                    </w:r>
                    <w:r w:rsidRPr="001C1672" w:rsidDel="00915B78">
                      <w:rPr>
                        <w:rFonts w:ascii="Arial" w:hAnsi="Arial" w:cs="Arial"/>
                        <w:color w:val="333333"/>
                        <w:sz w:val="20"/>
                        <w:szCs w:val="20"/>
                      </w:rPr>
                      <w:delText xml:space="preserve">heese, </w:delText>
                    </w:r>
                    <w:r w:rsidDel="00915B78">
                      <w:rPr>
                        <w:rFonts w:hint="eastAsia"/>
                      </w:rPr>
                      <w:delText>o</w:delText>
                    </w:r>
                    <w:r w:rsidDel="00915B78">
                      <w:delText xml:space="preserve">ption value ID ={OVID}, Is default = N </w:delText>
                    </w:r>
                  </w:del>
                </w:p>
                <w:p w14:paraId="168B14B5" w14:textId="2189887F" w:rsidR="00655F06" w:rsidRPr="001C1672" w:rsidDel="00915B78" w:rsidRDefault="00655F06" w:rsidP="00655F06">
                  <w:pPr>
                    <w:pStyle w:val="ListParagraph"/>
                    <w:numPr>
                      <w:ilvl w:val="0"/>
                      <w:numId w:val="1019"/>
                    </w:numPr>
                    <w:spacing w:after="0" w:line="240" w:lineRule="auto"/>
                    <w:rPr>
                      <w:del w:id="1224" w:author="Daisy Lan" w:date="2023-07-19T19:16:00Z"/>
                      <w:rFonts w:ascii="Arial" w:hAnsi="Arial" w:cs="Arial"/>
                      <w:color w:val="333333"/>
                      <w:sz w:val="20"/>
                      <w:szCs w:val="20"/>
                    </w:rPr>
                  </w:pPr>
                  <w:del w:id="1225" w:author="Daisy Lan" w:date="2023-07-19T19:16:00Z">
                    <w:r w:rsidDel="00915B78">
                      <w:delText xml:space="preserve">Normal </w:delText>
                    </w:r>
                    <w:r w:rsidRPr="001C1672" w:rsidDel="00915B78">
                      <w:rPr>
                        <w:rFonts w:ascii="Arial" w:hAnsi="Arial" w:cs="Arial" w:hint="eastAsia"/>
                        <w:color w:val="333333"/>
                        <w:sz w:val="20"/>
                        <w:szCs w:val="20"/>
                      </w:rPr>
                      <w:delText>c</w:delText>
                    </w:r>
                    <w:r w:rsidRPr="001C1672" w:rsidDel="00915B78">
                      <w:rPr>
                        <w:rFonts w:ascii="Arial" w:hAnsi="Arial" w:cs="Arial"/>
                        <w:color w:val="333333"/>
                        <w:sz w:val="20"/>
                        <w:szCs w:val="20"/>
                      </w:rPr>
                      <w:delText xml:space="preserve">heese </w:delText>
                    </w:r>
                    <w:r w:rsidDel="00915B78">
                      <w:rPr>
                        <w:rFonts w:hint="eastAsia"/>
                      </w:rPr>
                      <w:delText>(o</w:delText>
                    </w:r>
                    <w:r w:rsidDel="00915B78">
                      <w:delText>ption value ID = -{OVID}), Is default = Y</w:delText>
                    </w:r>
                  </w:del>
                </w:p>
                <w:p w14:paraId="70A60ED6" w14:textId="34462A0F" w:rsidR="00655F06" w:rsidDel="00915B78" w:rsidRDefault="00655F06">
                  <w:pPr>
                    <w:pStyle w:val="ListParagraph"/>
                    <w:spacing w:after="0" w:line="240" w:lineRule="auto"/>
                    <w:ind w:left="360"/>
                    <w:rPr>
                      <w:del w:id="1226" w:author="Daisy Lan" w:date="2023-07-19T19:16:00Z"/>
                    </w:rPr>
                    <w:pPrChange w:id="1227" w:author="Bonnie Yang [2]" w:date="2023-05-22T11:23:00Z">
                      <w:pPr/>
                    </w:pPrChange>
                  </w:pPr>
                </w:p>
              </w:tc>
            </w:tr>
          </w:tbl>
          <w:p w14:paraId="249A0598" w14:textId="67F6D1EB" w:rsidR="00655F06" w:rsidRDefault="00655F06">
            <w:pPr>
              <w:pStyle w:val="ListParagraph"/>
              <w:numPr>
                <w:ilvl w:val="0"/>
                <w:numId w:val="1840"/>
              </w:numPr>
              <w:ind w:left="731"/>
              <w:rPr>
                <w:del w:id="1228" w:author="Daisy Lan" w:date="2023-07-19T19:16:00Z"/>
              </w:rPr>
              <w:pPrChange w:id="1229" w:author="Bonnie Yang [2]" w:date="2023-04-12T21:28:00Z">
                <w:pPr>
                  <w:ind w:left="360"/>
                </w:pPr>
              </w:pPrChange>
            </w:pPr>
            <w:del w:id="1230" w:author="Daisy Lan" w:date="2023-07-19T19:16:00Z">
              <w:r>
                <w:delText>Please note, “IsDefault Value</w:delText>
              </w:r>
              <w:r>
                <w:rPr>
                  <w:rFonts w:hint="eastAsia"/>
                </w:rPr>
                <w:delText>“</w:delText>
              </w:r>
              <w:r>
                <w:delText xml:space="preserve"> </w:delText>
              </w:r>
              <w:r>
                <w:rPr>
                  <w:rFonts w:hint="eastAsia"/>
                </w:rPr>
                <w:delText>will</w:delText>
              </w:r>
              <w:r>
                <w:delText xml:space="preserve"> not be shown on the UI, but it will be sent to ChefApp.</w:delText>
              </w:r>
            </w:del>
          </w:p>
          <w:p w14:paraId="43D570C9" w14:textId="6A7DBD5E" w:rsidR="00655F06" w:rsidRDefault="00655F06">
            <w:pPr>
              <w:pStyle w:val="ListParagraph"/>
              <w:numPr>
                <w:ilvl w:val="0"/>
                <w:numId w:val="1840"/>
              </w:numPr>
              <w:ind w:left="731"/>
              <w:rPr>
                <w:del w:id="1231" w:author="Daisy Lan" w:date="2023-07-19T19:16:00Z"/>
              </w:rPr>
              <w:pPrChange w:id="1232" w:author="Bonnie Yang [2]" w:date="2023-04-12T21:28:00Z">
                <w:pPr>
                  <w:ind w:left="360"/>
                </w:pPr>
              </w:pPrChange>
            </w:pPr>
            <w:del w:id="1233" w:author="Daisy Lan" w:date="2023-07-19T19:16:00Z">
              <w:r>
                <w:delText>When send data to chef APP, for all ‘option – option value’s, we should also send Option type, IsDefault Value.</w:delText>
              </w:r>
            </w:del>
          </w:p>
          <w:p w14:paraId="6E549D51" w14:textId="0C31C797" w:rsidR="00655F06" w:rsidRDefault="00655F06">
            <w:pPr>
              <w:pStyle w:val="ListParagraph"/>
              <w:numPr>
                <w:ilvl w:val="0"/>
                <w:numId w:val="1840"/>
              </w:numPr>
              <w:ind w:left="731"/>
              <w:rPr>
                <w:del w:id="1234" w:author="Daisy Lan" w:date="2023-07-19T19:16:00Z"/>
              </w:rPr>
              <w:pPrChange w:id="1235" w:author="Bonnie Yang [2]" w:date="2023-04-12T21:28:00Z">
                <w:pPr>
                  <w:ind w:left="360"/>
                </w:pPr>
              </w:pPrChange>
            </w:pPr>
            <w:del w:id="1236" w:author="Daisy Lan" w:date="2023-07-19T19:16:00Z">
              <w:r>
                <w:delText>If user select an option, but does not select an option value, when save, show error message: “Please select option value for step {step}”.</w:delText>
              </w:r>
            </w:del>
          </w:p>
          <w:p w14:paraId="3F242583" w14:textId="3FB05C20" w:rsidR="00655F06" w:rsidRDefault="00655F06">
            <w:pPr>
              <w:pStyle w:val="ListParagraph"/>
              <w:numPr>
                <w:ilvl w:val="0"/>
                <w:numId w:val="1843"/>
              </w:numPr>
              <w:ind w:left="448"/>
              <w:rPr>
                <w:del w:id="1237" w:author="Daisy Lan" w:date="2023-07-19T19:16:00Z"/>
              </w:rPr>
              <w:pPrChange w:id="1238" w:author="Bonnie Yang [2]" w:date="2023-04-12T21:29:00Z">
                <w:pPr>
                  <w:pStyle w:val="ListParagraph"/>
                  <w:numPr>
                    <w:numId w:val="1097"/>
                  </w:numPr>
                  <w:ind w:left="1560" w:hanging="360"/>
                </w:pPr>
              </w:pPrChange>
            </w:pPr>
            <w:del w:id="1239" w:author="Daisy Lan" w:date="2023-07-19T19:16:00Z">
              <w:r>
                <w:delText xml:space="preserve">Activity: </w:delText>
              </w:r>
              <w:r w:rsidRPr="00D92FD4">
                <w:delText>Dropdown with the options listed below: Cook, Add/Mix,</w:delText>
              </w:r>
              <w:r>
                <w:delText xml:space="preserve"> Resting,</w:delText>
              </w:r>
              <w:r w:rsidRPr="00ED2430">
                <w:delText xml:space="preserve"> Garnish</w:delText>
              </w:r>
              <w:r>
                <w:delText xml:space="preserve">, </w:delText>
              </w:r>
              <w:r w:rsidRPr="00D92FD4">
                <w:delText>Complete</w:delText>
              </w:r>
              <w:r>
                <w:delText>, Hold.  C</w:delText>
              </w:r>
              <w:r>
                <w:rPr>
                  <w:rFonts w:hint="eastAsia"/>
                </w:rPr>
                <w:delText>an</w:delText>
              </w:r>
              <w:r>
                <w:delText>’t be null. If null, error message: “Please select activity for step {order number list}”</w:delText>
              </w:r>
            </w:del>
          </w:p>
          <w:p w14:paraId="4A68EB31" w14:textId="68ABF0ED" w:rsidR="008B5598" w:rsidRDefault="00655F06">
            <w:pPr>
              <w:pStyle w:val="ListParagraph"/>
              <w:numPr>
                <w:ilvl w:val="0"/>
                <w:numId w:val="1843"/>
              </w:numPr>
              <w:ind w:left="448"/>
              <w:rPr>
                <w:del w:id="1240" w:author="Daisy Lan" w:date="2023-07-19T19:16:00Z"/>
              </w:rPr>
              <w:pPrChange w:id="1241" w:author="Bonnie Yang [2]" w:date="2023-04-12T21:30:00Z">
                <w:pPr>
                  <w:pStyle w:val="ListParagraph"/>
                  <w:numPr>
                    <w:numId w:val="1097"/>
                  </w:numPr>
                  <w:ind w:left="1560" w:hanging="360"/>
                </w:pPr>
              </w:pPrChange>
            </w:pPr>
            <w:del w:id="1242" w:author="Daisy Lan" w:date="2023-07-19T19:16:00Z">
              <w:r>
                <w:delText>Different Activities have different settings:</w:delText>
              </w:r>
            </w:del>
          </w:p>
          <w:p w14:paraId="48A9B80E" w14:textId="4569300B" w:rsidR="008B5598" w:rsidRPr="005024B7" w:rsidRDefault="00655F06" w:rsidP="005024B7">
            <w:pPr>
              <w:rPr>
                <w:del w:id="1243" w:author="Daisy Lan" w:date="2023-07-19T19:16:00Z"/>
              </w:rPr>
            </w:pPr>
            <w:del w:id="1244" w:author="Daisy Lan" w:date="2023-07-19T19:16:00Z">
              <w:r w:rsidRPr="005024B7">
                <w:rPr>
                  <w:b/>
                  <w:bCs/>
                </w:rPr>
                <w:delText xml:space="preserve">Complete </w:delText>
              </w:r>
              <w:r w:rsidRPr="002E149E">
                <w:delText xml:space="preserve">- All recipes must have </w:delText>
              </w:r>
            </w:del>
            <w:ins w:id="1245" w:author="Bonnie Yang" w:date="2023-04-12T17:56:00Z">
              <w:del w:id="1246" w:author="Daisy Lan" w:date="2023-07-19T19:16:00Z">
                <w:r w:rsidR="00D406F8">
                  <w:delText>at least</w:delText>
                </w:r>
              </w:del>
            </w:ins>
            <w:del w:id="1247" w:author="Daisy Lan" w:date="2023-07-19T19:16:00Z">
              <w:r>
                <w:delText xml:space="preserve"> </w:delText>
              </w:r>
              <w:r w:rsidRPr="002E149E">
                <w:delText xml:space="preserve">one completion step, </w:delText>
              </w:r>
            </w:del>
            <w:ins w:id="1248" w:author="Bonnie Yang" w:date="2023-04-12T17:56:00Z">
              <w:del w:id="1249" w:author="Daisy Lan" w:date="2023-07-19T19:16:00Z">
                <w:r w:rsidR="00D406F8" w:rsidRPr="00D406F8">
                  <w:delText>completion steps may have more than 1 step as long as the steps have unique option value mappings.</w:delText>
                </w:r>
              </w:del>
            </w:ins>
          </w:p>
          <w:p w14:paraId="7301372E" w14:textId="79524E5D" w:rsidR="008B5598" w:rsidRDefault="008B5598" w:rsidP="008B5598">
            <w:pPr>
              <w:pStyle w:val="ListParagraph"/>
              <w:numPr>
                <w:ilvl w:val="0"/>
                <w:numId w:val="1846"/>
              </w:numPr>
              <w:ind w:firstLine="8"/>
              <w:rPr>
                <w:del w:id="1250" w:author="Daisy Lan" w:date="2023-07-19T19:16:00Z"/>
              </w:rPr>
            </w:pPr>
            <w:del w:id="1251" w:author="Daisy Lan" w:date="2023-07-19T19:16:00Z">
              <w:r>
                <w:delText>S</w:delText>
              </w:r>
              <w:r w:rsidR="00655F06" w:rsidRPr="002E149E">
                <w:delText>tep Time must be greater than 0</w:delText>
              </w:r>
            </w:del>
          </w:p>
          <w:p w14:paraId="140774FD" w14:textId="32F82567" w:rsidR="008B5598" w:rsidRDefault="00655F06" w:rsidP="008B5598">
            <w:pPr>
              <w:pStyle w:val="ListParagraph"/>
              <w:numPr>
                <w:ilvl w:val="0"/>
                <w:numId w:val="1846"/>
              </w:numPr>
              <w:ind w:firstLine="8"/>
              <w:rPr>
                <w:del w:id="1252" w:author="Daisy Lan" w:date="2023-07-19T19:16:00Z"/>
              </w:rPr>
            </w:pPr>
            <w:del w:id="1253" w:author="Daisy Lan" w:date="2023-07-19T19:16:00Z">
              <w:r>
                <w:delText xml:space="preserve">No: </w:delText>
              </w:r>
              <w:r w:rsidRPr="002E149E">
                <w:delText xml:space="preserve">Cook Time &amp; Resting Time </w:delText>
              </w:r>
              <w:r w:rsidRPr="008A5771">
                <w:delText>Add a new parameter: Max Hold Time</w:delText>
              </w:r>
              <w:r>
                <w:delText xml:space="preserve">. Optional. </w:delText>
              </w:r>
              <w:r w:rsidRPr="008A5771">
                <w:delText>Max Hold Time</w:delText>
              </w:r>
              <w:r>
                <w:delText xml:space="preserve"> must be equal to greater than 0</w:delText>
              </w:r>
            </w:del>
          </w:p>
          <w:p w14:paraId="098FE54C" w14:textId="784E1F2F" w:rsidR="00655F06" w:rsidRPr="002E149E" w:rsidRDefault="00655F06" w:rsidP="008B5598">
            <w:pPr>
              <w:pStyle w:val="ListParagraph"/>
              <w:numPr>
                <w:ilvl w:val="0"/>
                <w:numId w:val="1846"/>
              </w:numPr>
              <w:ind w:firstLine="8"/>
              <w:rPr>
                <w:del w:id="1254" w:author="Daisy Lan" w:date="2023-07-19T19:16:00Z"/>
              </w:rPr>
            </w:pPr>
            <w:del w:id="1255" w:author="Daisy Lan" w:date="2023-07-19T19:16:00Z">
              <w:r w:rsidRPr="002E149E">
                <w:delText>The appliance must be null</w:delText>
              </w:r>
            </w:del>
          </w:p>
          <w:p w14:paraId="705C59EA" w14:textId="2B946A10" w:rsidR="00655F06" w:rsidRPr="002E149E" w:rsidRDefault="00655F06">
            <w:pPr>
              <w:pStyle w:val="ListParagraph"/>
              <w:numPr>
                <w:ilvl w:val="0"/>
                <w:numId w:val="1846"/>
              </w:numPr>
              <w:ind w:firstLine="8"/>
              <w:rPr>
                <w:del w:id="1256" w:author="Daisy Lan" w:date="2023-07-19T19:16:00Z"/>
              </w:rPr>
              <w:pPrChange w:id="1257" w:author="Bonnie Yang [2]" w:date="2023-04-12T21:12:00Z">
                <w:pPr>
                  <w:pStyle w:val="ListParagraph"/>
                  <w:numPr>
                    <w:numId w:val="1097"/>
                  </w:numPr>
                  <w:spacing w:after="0"/>
                  <w:ind w:left="1560" w:hanging="360"/>
                </w:pPr>
              </w:pPrChange>
            </w:pPr>
            <w:del w:id="1258" w:author="Daisy Lan" w:date="2023-07-19T19:16:00Z">
              <w:r w:rsidRPr="002E149E">
                <w:delText>Parent Button &amp; Child Button must be null</w:delText>
              </w:r>
            </w:del>
          </w:p>
          <w:p w14:paraId="21F266E3" w14:textId="1012B507" w:rsidR="00655F06" w:rsidRPr="002E149E" w:rsidRDefault="00655F06">
            <w:pPr>
              <w:pStyle w:val="ListParagraph"/>
              <w:numPr>
                <w:ilvl w:val="0"/>
                <w:numId w:val="1846"/>
              </w:numPr>
              <w:ind w:firstLine="8"/>
              <w:rPr>
                <w:del w:id="1259" w:author="Daisy Lan" w:date="2023-07-19T19:16:00Z"/>
              </w:rPr>
              <w:pPrChange w:id="1260" w:author="Bonnie Yang [2]" w:date="2023-04-12T21:12:00Z">
                <w:pPr>
                  <w:pStyle w:val="ListParagraph"/>
                  <w:numPr>
                    <w:numId w:val="1097"/>
                  </w:numPr>
                  <w:spacing w:after="0"/>
                  <w:ind w:left="1560" w:hanging="360"/>
                </w:pPr>
              </w:pPrChange>
            </w:pPr>
            <w:del w:id="1261" w:author="Daisy Lan" w:date="2023-07-19T19:16:00Z">
              <w:r w:rsidRPr="002E149E">
                <w:delText>Must have at-least one sub-step</w:delText>
              </w:r>
            </w:del>
          </w:p>
          <w:p w14:paraId="6ED3C6D7" w14:textId="74A39A0D" w:rsidR="005024B7" w:rsidRDefault="00655F06">
            <w:pPr>
              <w:pStyle w:val="ListParagraph"/>
              <w:numPr>
                <w:ilvl w:val="0"/>
                <w:numId w:val="1846"/>
              </w:numPr>
              <w:ind w:firstLine="8"/>
              <w:rPr>
                <w:del w:id="1262" w:author="Daisy Lan" w:date="2023-07-19T19:16:00Z"/>
              </w:rPr>
              <w:pPrChange w:id="1263" w:author="Bonnie Yang [2]" w:date="2023-04-12T21:12:00Z">
                <w:pPr>
                  <w:pStyle w:val="ListParagraph"/>
                  <w:numPr>
                    <w:numId w:val="1097"/>
                  </w:numPr>
                  <w:ind w:left="1560" w:hanging="360"/>
                </w:pPr>
              </w:pPrChange>
            </w:pPr>
            <w:del w:id="1264" w:author="Daisy Lan" w:date="2023-07-19T19:16:00Z">
              <w:r w:rsidRPr="002E149E">
                <w:delText>Must be the last step in the recipe</w:delText>
              </w:r>
            </w:del>
          </w:p>
          <w:p w14:paraId="2360644A" w14:textId="6AC728CF" w:rsidR="00655F06" w:rsidRPr="005024B7" w:rsidRDefault="00655F06" w:rsidP="005024B7">
            <w:pPr>
              <w:rPr>
                <w:del w:id="1265" w:author="Daisy Lan" w:date="2023-07-19T19:16:00Z"/>
              </w:rPr>
            </w:pPr>
            <w:del w:id="1266" w:author="Daisy Lan" w:date="2023-07-19T19:16:00Z">
              <w:r w:rsidRPr="0027648F">
                <w:rPr>
                  <w:b/>
                  <w:bCs/>
                </w:rPr>
                <w:delText>Add/Mix:</w:delText>
              </w:r>
            </w:del>
          </w:p>
          <w:p w14:paraId="43F43CA1" w14:textId="35C7C7E5" w:rsidR="00655F06" w:rsidRDefault="00655F06">
            <w:pPr>
              <w:pStyle w:val="ListParagraph"/>
              <w:numPr>
                <w:ilvl w:val="0"/>
                <w:numId w:val="1940"/>
              </w:numPr>
              <w:spacing w:after="0"/>
              <w:ind w:left="732"/>
              <w:rPr>
                <w:del w:id="1267" w:author="Daisy Lan" w:date="2023-07-19T19:16:00Z"/>
              </w:rPr>
              <w:pPrChange w:id="1268" w:author="Bonnie Yang [2]" w:date="2023-05-06T12:15:00Z">
                <w:pPr>
                  <w:pStyle w:val="ListParagraph"/>
                  <w:numPr>
                    <w:numId w:val="1097"/>
                  </w:numPr>
                  <w:spacing w:after="0"/>
                  <w:ind w:left="1560" w:hanging="360"/>
                </w:pPr>
              </w:pPrChange>
            </w:pPr>
            <w:del w:id="1269" w:author="Daisy Lan" w:date="2023-07-19T19:16:00Z">
              <w:r>
                <w:delText>The appliance must be null</w:delText>
              </w:r>
            </w:del>
          </w:p>
          <w:p w14:paraId="0BC6CCD9" w14:textId="282B92B0" w:rsidR="00655F06" w:rsidRDefault="00655F06">
            <w:pPr>
              <w:pStyle w:val="ListParagraph"/>
              <w:numPr>
                <w:ilvl w:val="0"/>
                <w:numId w:val="1940"/>
              </w:numPr>
              <w:spacing w:after="0"/>
              <w:ind w:left="731"/>
              <w:rPr>
                <w:del w:id="1270" w:author="Daisy Lan" w:date="2023-07-19T19:16:00Z"/>
              </w:rPr>
              <w:pPrChange w:id="1271" w:author="Bonnie Yang [2]" w:date="2023-05-06T12:15:00Z">
                <w:pPr>
                  <w:pStyle w:val="ListParagraph"/>
                  <w:numPr>
                    <w:numId w:val="1097"/>
                  </w:numPr>
                  <w:spacing w:after="0"/>
                  <w:ind w:left="1560" w:hanging="360"/>
                </w:pPr>
              </w:pPrChange>
            </w:pPr>
            <w:del w:id="1272" w:author="Daisy Lan" w:date="2023-07-19T19:16:00Z">
              <w:r>
                <w:delText>Parent Button &amp; Child Button must be null</w:delText>
              </w:r>
            </w:del>
          </w:p>
          <w:p w14:paraId="64AD6AEF" w14:textId="1184EDF7" w:rsidR="00655F06" w:rsidRDefault="00655F06">
            <w:pPr>
              <w:pStyle w:val="ListParagraph"/>
              <w:numPr>
                <w:ilvl w:val="0"/>
                <w:numId w:val="1940"/>
              </w:numPr>
              <w:spacing w:after="0"/>
              <w:ind w:left="731"/>
              <w:rPr>
                <w:del w:id="1273" w:author="Daisy Lan" w:date="2023-07-19T19:16:00Z"/>
              </w:rPr>
              <w:pPrChange w:id="1274" w:author="Bonnie Yang [2]" w:date="2023-05-06T12:15:00Z">
                <w:pPr>
                  <w:pStyle w:val="ListParagraph"/>
                  <w:numPr>
                    <w:numId w:val="1097"/>
                  </w:numPr>
                  <w:spacing w:after="0"/>
                  <w:ind w:left="1560" w:hanging="360"/>
                </w:pPr>
              </w:pPrChange>
            </w:pPr>
            <w:del w:id="1275" w:author="Daisy Lan" w:date="2023-07-19T19:16:00Z">
              <w:r>
                <w:delText xml:space="preserve">No: </w:delText>
              </w:r>
              <w:r w:rsidRPr="002E149E">
                <w:delText>Cook Time &amp; Resting Time</w:delText>
              </w:r>
            </w:del>
          </w:p>
          <w:p w14:paraId="6BEC4550" w14:textId="1734B571" w:rsidR="00655F06" w:rsidRDefault="00655F06">
            <w:pPr>
              <w:pStyle w:val="ListParagraph"/>
              <w:numPr>
                <w:ilvl w:val="0"/>
                <w:numId w:val="1940"/>
              </w:numPr>
              <w:spacing w:after="0"/>
              <w:ind w:left="731"/>
              <w:rPr>
                <w:del w:id="1276" w:author="Daisy Lan" w:date="2023-07-19T19:16:00Z"/>
              </w:rPr>
              <w:pPrChange w:id="1277" w:author="Bonnie Yang [2]" w:date="2023-05-06T12:15:00Z">
                <w:pPr>
                  <w:pStyle w:val="ListParagraph"/>
                  <w:numPr>
                    <w:numId w:val="1097"/>
                  </w:numPr>
                  <w:spacing w:after="0"/>
                  <w:ind w:left="1560" w:hanging="360"/>
                </w:pPr>
              </w:pPrChange>
            </w:pPr>
            <w:del w:id="1278" w:author="Daisy Lan" w:date="2023-07-19T19:16:00Z">
              <w:r>
                <w:delText>Step Time must be greater than 0</w:delText>
              </w:r>
            </w:del>
          </w:p>
          <w:p w14:paraId="4C5F2A3A" w14:textId="211C6D1A" w:rsidR="005024B7" w:rsidRDefault="00655F06">
            <w:pPr>
              <w:pStyle w:val="ListParagraph"/>
              <w:numPr>
                <w:ilvl w:val="0"/>
                <w:numId w:val="1940"/>
              </w:numPr>
              <w:ind w:left="731"/>
              <w:rPr>
                <w:del w:id="1279" w:author="Daisy Lan" w:date="2023-07-19T19:16:00Z"/>
              </w:rPr>
              <w:pPrChange w:id="1280" w:author="Bonnie Yang [2]" w:date="2023-05-06T12:15:00Z">
                <w:pPr>
                  <w:pStyle w:val="ListParagraph"/>
                  <w:numPr>
                    <w:numId w:val="1097"/>
                  </w:numPr>
                  <w:ind w:left="1560" w:hanging="360"/>
                </w:pPr>
              </w:pPrChange>
            </w:pPr>
            <w:del w:id="1281" w:author="Daisy Lan" w:date="2023-07-19T19:16:00Z">
              <w:r>
                <w:delText>Must have at-least one sub-step</w:delText>
              </w:r>
            </w:del>
          </w:p>
          <w:p w14:paraId="4C913674" w14:textId="369790A3" w:rsidR="00655F06" w:rsidRPr="005024B7" w:rsidRDefault="00655F06" w:rsidP="005024B7">
            <w:pPr>
              <w:rPr>
                <w:del w:id="1282" w:author="Daisy Lan" w:date="2023-07-19T19:16:00Z"/>
              </w:rPr>
            </w:pPr>
            <w:del w:id="1283" w:author="Daisy Lan" w:date="2023-07-19T19:16:00Z">
              <w:r w:rsidRPr="0027648F">
                <w:rPr>
                  <w:b/>
                  <w:bCs/>
                </w:rPr>
                <w:delText>Cook:</w:delText>
              </w:r>
            </w:del>
          </w:p>
          <w:p w14:paraId="79E2DD80" w14:textId="33AD17AA" w:rsidR="00655F06" w:rsidRDefault="00655F06">
            <w:pPr>
              <w:pStyle w:val="ListParagraph"/>
              <w:numPr>
                <w:ilvl w:val="0"/>
                <w:numId w:val="1941"/>
              </w:numPr>
              <w:spacing w:after="0"/>
              <w:ind w:left="732"/>
              <w:rPr>
                <w:del w:id="1284" w:author="Daisy Lan" w:date="2023-07-19T19:16:00Z"/>
              </w:rPr>
              <w:pPrChange w:id="1285" w:author="Bonnie Yang [2]" w:date="2023-05-06T12:15:00Z">
                <w:pPr>
                  <w:pStyle w:val="ListParagraph"/>
                  <w:numPr>
                    <w:numId w:val="1097"/>
                  </w:numPr>
                  <w:spacing w:after="0"/>
                  <w:ind w:left="1560" w:hanging="360"/>
                </w:pPr>
              </w:pPrChange>
            </w:pPr>
            <w:del w:id="1286" w:author="Daisy Lan" w:date="2023-07-19T19:16:00Z">
              <w:r>
                <w:delText>Must have an Appliance selected</w:delText>
              </w:r>
            </w:del>
          </w:p>
          <w:p w14:paraId="0F585DC8" w14:textId="2A2224D9" w:rsidR="00655F06" w:rsidRDefault="00655F06">
            <w:pPr>
              <w:pStyle w:val="ListParagraph"/>
              <w:numPr>
                <w:ilvl w:val="0"/>
                <w:numId w:val="1941"/>
              </w:numPr>
              <w:spacing w:after="0"/>
              <w:ind w:left="731"/>
              <w:rPr>
                <w:del w:id="1287" w:author="Daisy Lan" w:date="2023-07-19T19:16:00Z"/>
              </w:rPr>
              <w:pPrChange w:id="1288" w:author="Bonnie Yang [2]" w:date="2023-05-06T12:15:00Z">
                <w:pPr>
                  <w:pStyle w:val="ListParagraph"/>
                  <w:numPr>
                    <w:numId w:val="1097"/>
                  </w:numPr>
                  <w:spacing w:after="0"/>
                  <w:ind w:left="1560" w:hanging="360"/>
                </w:pPr>
              </w:pPrChange>
            </w:pPr>
            <w:del w:id="1289" w:author="Daisy Lan" w:date="2023-07-19T19:16:00Z">
              <w:r>
                <w:lastRenderedPageBreak/>
                <w:delText>Step Time must be greater than Cook Time</w:delText>
              </w:r>
            </w:del>
          </w:p>
          <w:p w14:paraId="4C1272E2" w14:textId="5934E1F8" w:rsidR="00655F06" w:rsidRDefault="00655F06">
            <w:pPr>
              <w:pStyle w:val="ListParagraph"/>
              <w:numPr>
                <w:ilvl w:val="0"/>
                <w:numId w:val="1941"/>
              </w:numPr>
              <w:spacing w:after="0"/>
              <w:ind w:left="731"/>
              <w:rPr>
                <w:del w:id="1290" w:author="Daisy Lan" w:date="2023-07-19T19:16:00Z"/>
              </w:rPr>
              <w:pPrChange w:id="1291" w:author="Bonnie Yang [2]" w:date="2023-05-06T12:15:00Z">
                <w:pPr>
                  <w:pStyle w:val="ListParagraph"/>
                  <w:numPr>
                    <w:numId w:val="1097"/>
                  </w:numPr>
                  <w:spacing w:after="0"/>
                  <w:ind w:left="1560" w:hanging="360"/>
                </w:pPr>
              </w:pPrChange>
            </w:pPr>
            <w:del w:id="1292" w:author="Daisy Lan" w:date="2023-07-19T19:16:00Z">
              <w:r>
                <w:delText>Cook Time must be greater than 0</w:delText>
              </w:r>
            </w:del>
          </w:p>
          <w:p w14:paraId="7ACE2EE6" w14:textId="5ED0C714" w:rsidR="00655F06" w:rsidRDefault="00655F06">
            <w:pPr>
              <w:pStyle w:val="ListParagraph"/>
              <w:numPr>
                <w:ilvl w:val="0"/>
                <w:numId w:val="1941"/>
              </w:numPr>
              <w:spacing w:after="0"/>
              <w:ind w:left="731"/>
              <w:rPr>
                <w:del w:id="1293" w:author="Daisy Lan" w:date="2023-07-19T19:16:00Z"/>
              </w:rPr>
              <w:pPrChange w:id="1294" w:author="Bonnie Yang [2]" w:date="2023-05-06T12:15:00Z">
                <w:pPr>
                  <w:pStyle w:val="ListParagraph"/>
                  <w:numPr>
                    <w:numId w:val="1097"/>
                  </w:numPr>
                  <w:spacing w:after="0"/>
                  <w:ind w:left="1560" w:hanging="360"/>
                </w:pPr>
              </w:pPrChange>
            </w:pPr>
            <w:del w:id="1295" w:author="Daisy Lan" w:date="2023-07-19T19:16:00Z">
              <w:r>
                <w:delText>If the appliance is TURBO_OVEN or Pizza Oven, the Parent &amp; Child buttons must be populated</w:delText>
              </w:r>
            </w:del>
          </w:p>
          <w:p w14:paraId="52EA35D9" w14:textId="2781550C" w:rsidR="00655F06" w:rsidRDefault="00655F06">
            <w:pPr>
              <w:pStyle w:val="ListParagraph"/>
              <w:numPr>
                <w:ilvl w:val="0"/>
                <w:numId w:val="1941"/>
              </w:numPr>
              <w:ind w:left="731"/>
              <w:rPr>
                <w:del w:id="1296" w:author="Daisy Lan" w:date="2023-07-19T19:16:00Z"/>
              </w:rPr>
              <w:pPrChange w:id="1297" w:author="Bonnie Yang [2]" w:date="2023-05-06T12:15:00Z">
                <w:pPr>
                  <w:pStyle w:val="ListParagraph"/>
                  <w:numPr>
                    <w:numId w:val="1097"/>
                  </w:numPr>
                  <w:ind w:left="1560" w:hanging="360"/>
                </w:pPr>
              </w:pPrChange>
            </w:pPr>
            <w:del w:id="1298" w:author="Daisy Lan" w:date="2023-07-19T19:16:00Z">
              <w:r>
                <w:delText>Must have at least one sub-step</w:delText>
              </w:r>
            </w:del>
          </w:p>
          <w:p w14:paraId="7E20AF41" w14:textId="17400FE0" w:rsidR="00655F06" w:rsidRDefault="00655F06">
            <w:pPr>
              <w:pStyle w:val="ListParagraph"/>
              <w:numPr>
                <w:ilvl w:val="0"/>
                <w:numId w:val="1941"/>
              </w:numPr>
              <w:ind w:left="873" w:hanging="567"/>
              <w:rPr>
                <w:del w:id="1299" w:author="Daisy Lan" w:date="2023-07-19T19:16:00Z"/>
              </w:rPr>
              <w:pPrChange w:id="1300" w:author="Bonnie Yang [2]" w:date="2023-05-06T12:15:00Z">
                <w:pPr>
                  <w:pStyle w:val="ListParagraph"/>
                  <w:numPr>
                    <w:numId w:val="1097"/>
                  </w:numPr>
                  <w:ind w:left="1560" w:hanging="360"/>
                </w:pPr>
              </w:pPrChange>
            </w:pPr>
            <w:del w:id="1301" w:author="Daisy Lan" w:date="2023-07-19T19:16:00Z">
              <w:r>
                <w:delText>Appliance:</w:delText>
              </w:r>
              <w:r w:rsidR="00607553">
                <w:delText xml:space="preserve"> Dropdown with the following options: Pasta Cooker, Turbo Oven, Water Bath, Pizza Oven, Carter Hoffman, Hot Box, Coffee maker, Espresso maker, Fryer, Press, Toaster</w:delText>
              </w:r>
              <w:r>
                <w:delText xml:space="preserve"> can be selected in Cook Activity.</w:delText>
              </w:r>
            </w:del>
          </w:p>
          <w:p w14:paraId="46F04042" w14:textId="12D1F997" w:rsidR="00655F06" w:rsidRDefault="00655F06">
            <w:pPr>
              <w:pStyle w:val="ListParagraph"/>
              <w:numPr>
                <w:ilvl w:val="0"/>
                <w:numId w:val="1941"/>
              </w:numPr>
              <w:ind w:left="873" w:hanging="567"/>
              <w:rPr>
                <w:del w:id="1302" w:author="Daisy Lan" w:date="2023-07-19T19:16:00Z"/>
              </w:rPr>
              <w:pPrChange w:id="1303" w:author="Bonnie Yang [2]" w:date="2023-05-06T12:15:00Z">
                <w:pPr>
                  <w:pStyle w:val="ListParagraph"/>
                  <w:numPr>
                    <w:numId w:val="1097"/>
                  </w:numPr>
                  <w:ind w:left="1560" w:hanging="360"/>
                </w:pPr>
              </w:pPrChange>
            </w:pPr>
            <w:del w:id="1304" w:author="Daisy Lan" w:date="2023-07-19T19:16:00Z">
              <w:r>
                <w:rPr>
                  <w:rFonts w:hint="eastAsia"/>
                </w:rPr>
                <w:delText>Remove</w:delText>
              </w:r>
              <w:r>
                <w:delText xml:space="preserve"> ‘No Pre-Route Prep’ checkbox. If user selects ‘Water Bath’, ‘Cooking Phase’ default be ‘Pre Route Prep’ and user is able to change into other option. </w:delText>
              </w:r>
            </w:del>
          </w:p>
          <w:p w14:paraId="09DDF055" w14:textId="6A6AB2E7" w:rsidR="00655F06" w:rsidRDefault="00655F06">
            <w:pPr>
              <w:pStyle w:val="ListParagraph"/>
              <w:numPr>
                <w:ilvl w:val="0"/>
                <w:numId w:val="1941"/>
              </w:numPr>
              <w:ind w:left="873" w:hanging="567"/>
              <w:rPr>
                <w:del w:id="1305" w:author="Daisy Lan" w:date="2023-07-19T19:16:00Z"/>
              </w:rPr>
              <w:pPrChange w:id="1306" w:author="Bonnie Yang [2]" w:date="2023-05-06T12:15:00Z">
                <w:pPr>
                  <w:pStyle w:val="ListParagraph"/>
                  <w:numPr>
                    <w:numId w:val="1097"/>
                  </w:numPr>
                  <w:ind w:left="1560" w:hanging="360"/>
                </w:pPr>
              </w:pPrChange>
            </w:pPr>
            <w:del w:id="1307" w:author="Daisy Lan" w:date="2023-07-19T19:16:00Z">
              <w:r>
                <w:rPr>
                  <w:rFonts w:hint="eastAsia"/>
                </w:rPr>
                <w:delText>W</w:delText>
              </w:r>
              <w:r>
                <w:delText>hen user selects ‘</w:delText>
              </w:r>
              <w:r w:rsidRPr="002F7CAF">
                <w:delText>cooking phase</w:delText>
              </w:r>
              <w:r>
                <w:delText>’</w:delText>
              </w:r>
              <w:r w:rsidRPr="002F7CAF">
                <w:delText>= ‘Pre Order Prep’</w:delText>
              </w:r>
              <w:r>
                <w:delText xml:space="preserve"> or</w:delText>
              </w:r>
              <w:r w:rsidRPr="002F7CAF">
                <w:delText xml:space="preserve"> ‘Pre Route Prep’</w:delText>
              </w:r>
              <w:r>
                <w:delText>, display ‘</w:delText>
              </w:r>
              <w:r w:rsidRPr="002F7CAF">
                <w:delText>Max Hold Time</w:delText>
              </w:r>
              <w:r>
                <w:delText>’ field whatever ‘Appliance’ is.</w:delText>
              </w:r>
            </w:del>
          </w:p>
          <w:p w14:paraId="2259A3E1" w14:textId="6537D464" w:rsidR="00655F06" w:rsidRDefault="00655F06">
            <w:pPr>
              <w:pStyle w:val="ListParagraph"/>
              <w:numPr>
                <w:ilvl w:val="0"/>
                <w:numId w:val="1941"/>
              </w:numPr>
              <w:ind w:left="873" w:hanging="567"/>
              <w:rPr>
                <w:del w:id="1308" w:author="Daisy Lan" w:date="2023-07-19T19:16:00Z"/>
              </w:rPr>
              <w:pPrChange w:id="1309" w:author="Bonnie Yang [2]" w:date="2023-05-06T12:15:00Z">
                <w:pPr>
                  <w:pStyle w:val="ListParagraph"/>
                  <w:numPr>
                    <w:numId w:val="1097"/>
                  </w:numPr>
                  <w:ind w:left="1560" w:hanging="360"/>
                </w:pPr>
              </w:pPrChange>
            </w:pPr>
            <w:del w:id="1310" w:author="Daisy Lan" w:date="2023-07-19T19:16:00Z">
              <w:r>
                <w:delText>‘</w:delText>
              </w:r>
              <w:r w:rsidRPr="002F7CAF">
                <w:delText>Max Hold Time</w:delText>
              </w:r>
              <w:r>
                <w:delText>’: required. Display it underneath ‘Cook Time’. It must be greater than 0, and it can be greater than 1 hour. User is able to set hours, minutes and seconds.</w:delText>
              </w:r>
            </w:del>
          </w:p>
          <w:p w14:paraId="63F0AEA6" w14:textId="026691BA" w:rsidR="00655F06" w:rsidRDefault="00655F06">
            <w:pPr>
              <w:pStyle w:val="ListParagraph"/>
              <w:numPr>
                <w:ilvl w:val="0"/>
                <w:numId w:val="1941"/>
              </w:numPr>
              <w:ind w:left="873" w:hanging="567"/>
              <w:rPr>
                <w:del w:id="1311" w:author="Daisy Lan" w:date="2023-07-19T19:16:00Z"/>
              </w:rPr>
              <w:pPrChange w:id="1312" w:author="Bonnie Yang [2]" w:date="2023-05-06T12:15:00Z">
                <w:pPr>
                  <w:pStyle w:val="ListParagraph"/>
                  <w:numPr>
                    <w:numId w:val="1097"/>
                  </w:numPr>
                  <w:ind w:left="1560" w:hanging="360"/>
                </w:pPr>
              </w:pPrChange>
            </w:pPr>
            <w:del w:id="1313" w:author="Daisy Lan" w:date="2023-07-19T19:16:00Z">
              <w:r>
                <w:rPr>
                  <w:rFonts w:hint="eastAsia"/>
                </w:rPr>
                <w:delText>A</w:delText>
              </w:r>
              <w:r>
                <w:delText xml:space="preserve">dd option ‘Null’ for ‘Cooking Phase’ field. It is only displayed when user selects ‘Water Bath’ appliance. </w:delText>
              </w:r>
            </w:del>
          </w:p>
          <w:p w14:paraId="5ABC3530" w14:textId="4B6EBF48" w:rsidR="005024B7" w:rsidRDefault="00655F06" w:rsidP="008B5598">
            <w:pPr>
              <w:pStyle w:val="ListParagraph"/>
              <w:ind w:left="873" w:hanging="567"/>
              <w:rPr>
                <w:del w:id="1314" w:author="Daisy Lan" w:date="2023-07-19T19:16:00Z"/>
                <w:b/>
                <w:bCs/>
              </w:rPr>
            </w:pPr>
            <w:del w:id="1315" w:author="Daisy Lan" w:date="2023-07-19T19:16:00Z">
              <w:r>
                <w:rPr>
                  <w:noProof/>
                </w:rPr>
                <w:drawing>
                  <wp:inline distT="0" distB="0" distL="0" distR="0" wp14:anchorId="0C549964" wp14:editId="248D4A93">
                    <wp:extent cx="3600796" cy="1619621"/>
                    <wp:effectExtent l="0" t="0" r="0" b="0"/>
                    <wp:docPr id="2011944970" name="图片 2011944970"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4970" name="Picture 451" descr="图形用户界面, 文本, 应用程序&#10;&#10;描述已自动生成"/>
                            <pic:cNvPicPr/>
                          </pic:nvPicPr>
                          <pic:blipFill>
                            <a:blip r:embed="rId78">
                              <a:extLst>
                                <a:ext uri="{28A0092B-C50C-407E-A947-70E740481C1C}">
                                  <a14:useLocalDpi xmlns:a14="http://schemas.microsoft.com/office/drawing/2010/main" val="0"/>
                                </a:ext>
                              </a:extLst>
                            </a:blip>
                            <a:stretch>
                              <a:fillRect/>
                            </a:stretch>
                          </pic:blipFill>
                          <pic:spPr>
                            <a:xfrm>
                              <a:off x="0" y="0"/>
                              <a:ext cx="3600796" cy="1619621"/>
                            </a:xfrm>
                            <a:prstGeom prst="rect">
                              <a:avLst/>
                            </a:prstGeom>
                          </pic:spPr>
                        </pic:pic>
                      </a:graphicData>
                    </a:graphic>
                  </wp:inline>
                </w:drawing>
              </w:r>
            </w:del>
          </w:p>
          <w:p w14:paraId="11382EE9" w14:textId="758D184D" w:rsidR="00655F06" w:rsidRPr="005024B7" w:rsidRDefault="00655F06" w:rsidP="005024B7">
            <w:pPr>
              <w:rPr>
                <w:del w:id="1316" w:author="Daisy Lan" w:date="2023-07-19T19:16:00Z"/>
              </w:rPr>
            </w:pPr>
            <w:del w:id="1317" w:author="Daisy Lan" w:date="2023-07-19T19:16:00Z">
              <w:r w:rsidRPr="0027648F">
                <w:rPr>
                  <w:b/>
                  <w:bCs/>
                </w:rPr>
                <w:delText>Garnish:</w:delText>
              </w:r>
            </w:del>
          </w:p>
          <w:p w14:paraId="336C6056" w14:textId="76610570" w:rsidR="00655F06" w:rsidRDefault="00655F06">
            <w:pPr>
              <w:pStyle w:val="ListParagraph"/>
              <w:numPr>
                <w:ilvl w:val="1"/>
                <w:numId w:val="1941"/>
              </w:numPr>
              <w:spacing w:after="0"/>
              <w:ind w:left="731"/>
              <w:rPr>
                <w:del w:id="1318" w:author="Daisy Lan" w:date="2023-07-19T19:16:00Z"/>
              </w:rPr>
              <w:pPrChange w:id="1319" w:author="Bonnie Yang [2]" w:date="2023-05-06T12:15:00Z">
                <w:pPr>
                  <w:pStyle w:val="ListParagraph"/>
                  <w:numPr>
                    <w:ilvl w:val="1"/>
                    <w:numId w:val="1097"/>
                  </w:numPr>
                  <w:spacing w:after="0"/>
                  <w:ind w:left="2280" w:hanging="360"/>
                </w:pPr>
              </w:pPrChange>
            </w:pPr>
            <w:del w:id="1320" w:author="Daisy Lan" w:date="2023-07-19T19:16:00Z">
              <w:r>
                <w:delText>Step Time must be greater than 0</w:delText>
              </w:r>
            </w:del>
          </w:p>
          <w:p w14:paraId="5FB885DA" w14:textId="2A8C5FD2" w:rsidR="00655F06" w:rsidRDefault="00655F06">
            <w:pPr>
              <w:pStyle w:val="ListParagraph"/>
              <w:numPr>
                <w:ilvl w:val="1"/>
                <w:numId w:val="1941"/>
              </w:numPr>
              <w:spacing w:after="0"/>
              <w:ind w:left="731"/>
              <w:rPr>
                <w:del w:id="1321" w:author="Daisy Lan" w:date="2023-07-19T19:16:00Z"/>
              </w:rPr>
              <w:pPrChange w:id="1322" w:author="Bonnie Yang [2]" w:date="2023-05-06T12:15:00Z">
                <w:pPr>
                  <w:pStyle w:val="ListParagraph"/>
                  <w:numPr>
                    <w:ilvl w:val="1"/>
                    <w:numId w:val="1097"/>
                  </w:numPr>
                  <w:spacing w:after="0"/>
                  <w:ind w:left="2280" w:hanging="360"/>
                </w:pPr>
              </w:pPrChange>
            </w:pPr>
            <w:del w:id="1323" w:author="Daisy Lan" w:date="2023-07-19T19:16:00Z">
              <w:r>
                <w:delText>Cook Time &amp; Resting Time must be equal to 0</w:delText>
              </w:r>
            </w:del>
          </w:p>
          <w:p w14:paraId="44F3E864" w14:textId="77F96F72" w:rsidR="00655F06" w:rsidRDefault="00655F06">
            <w:pPr>
              <w:pStyle w:val="ListParagraph"/>
              <w:numPr>
                <w:ilvl w:val="1"/>
                <w:numId w:val="1941"/>
              </w:numPr>
              <w:ind w:left="731"/>
              <w:rPr>
                <w:del w:id="1324" w:author="Daisy Lan" w:date="2023-07-19T19:16:00Z"/>
              </w:rPr>
              <w:pPrChange w:id="1325" w:author="Bonnie Yang [2]" w:date="2023-05-06T12:15:00Z">
                <w:pPr>
                  <w:pStyle w:val="ListParagraph"/>
                  <w:numPr>
                    <w:ilvl w:val="1"/>
                    <w:numId w:val="1097"/>
                  </w:numPr>
                  <w:ind w:left="2280" w:hanging="360"/>
                </w:pPr>
              </w:pPrChange>
            </w:pPr>
            <w:del w:id="1326" w:author="Daisy Lan" w:date="2023-07-19T19:16:00Z">
              <w:r>
                <w:delText>Must have at least one sub-step</w:delText>
              </w:r>
            </w:del>
          </w:p>
          <w:p w14:paraId="5C272941" w14:textId="180F3ABC" w:rsidR="00655F06" w:rsidRPr="005024B7" w:rsidRDefault="00655F06" w:rsidP="005024B7">
            <w:pPr>
              <w:rPr>
                <w:del w:id="1327" w:author="Daisy Lan" w:date="2023-07-19T19:16:00Z"/>
                <w:b/>
                <w:bCs/>
              </w:rPr>
            </w:pPr>
            <w:del w:id="1328" w:author="Daisy Lan" w:date="2023-07-19T19:16:00Z">
              <w:r w:rsidRPr="005024B7">
                <w:rPr>
                  <w:b/>
                  <w:bCs/>
                </w:rPr>
                <w:delText>Resting:</w:delText>
              </w:r>
            </w:del>
          </w:p>
          <w:p w14:paraId="65669627" w14:textId="7112340A" w:rsidR="00655F06" w:rsidRDefault="00655F06">
            <w:pPr>
              <w:pStyle w:val="ListParagraph"/>
              <w:numPr>
                <w:ilvl w:val="0"/>
                <w:numId w:val="1942"/>
              </w:numPr>
              <w:spacing w:after="0"/>
              <w:ind w:left="591"/>
              <w:rPr>
                <w:del w:id="1329" w:author="Daisy Lan" w:date="2023-07-19T19:16:00Z"/>
              </w:rPr>
              <w:pPrChange w:id="1330" w:author="Bonnie Yang [2]" w:date="2023-05-06T12:16:00Z">
                <w:pPr>
                  <w:pStyle w:val="ListParagraph"/>
                  <w:numPr>
                    <w:numId w:val="1097"/>
                  </w:numPr>
                  <w:spacing w:after="0"/>
                  <w:ind w:left="1560" w:hanging="360"/>
                </w:pPr>
              </w:pPrChange>
            </w:pPr>
            <w:del w:id="1331" w:author="Daisy Lan" w:date="2023-07-19T19:16:00Z">
              <w:r>
                <w:delText>Step Time &amp; Cook Time must be 0</w:delText>
              </w:r>
            </w:del>
          </w:p>
          <w:p w14:paraId="2B9B3375" w14:textId="18FFC5AB" w:rsidR="00655F06" w:rsidRDefault="00655F06">
            <w:pPr>
              <w:pStyle w:val="ListParagraph"/>
              <w:numPr>
                <w:ilvl w:val="0"/>
                <w:numId w:val="1942"/>
              </w:numPr>
              <w:spacing w:after="0"/>
              <w:ind w:left="731" w:hanging="425"/>
              <w:rPr>
                <w:del w:id="1332" w:author="Daisy Lan" w:date="2023-07-19T19:16:00Z"/>
              </w:rPr>
              <w:pPrChange w:id="1333" w:author="Bonnie Yang [2]" w:date="2023-05-06T12:16:00Z">
                <w:pPr>
                  <w:pStyle w:val="ListParagraph"/>
                  <w:numPr>
                    <w:numId w:val="1097"/>
                  </w:numPr>
                  <w:spacing w:after="0"/>
                  <w:ind w:left="1560" w:hanging="360"/>
                </w:pPr>
              </w:pPrChange>
            </w:pPr>
            <w:del w:id="1334" w:author="Daisy Lan" w:date="2023-07-19T19:16:00Z">
              <w:r>
                <w:delText>Resting Time must be greater than 0</w:delText>
              </w:r>
            </w:del>
          </w:p>
          <w:p w14:paraId="1B0488A0" w14:textId="25BAB94F" w:rsidR="00141343" w:rsidRDefault="00655F06">
            <w:pPr>
              <w:pStyle w:val="ListParagraph"/>
              <w:numPr>
                <w:ilvl w:val="0"/>
                <w:numId w:val="1942"/>
              </w:numPr>
              <w:ind w:left="731" w:hanging="425"/>
              <w:rPr>
                <w:ins w:id="1335" w:author="Bonnie Yang" w:date="2023-04-12T17:59:00Z"/>
                <w:del w:id="1336" w:author="Daisy Lan" w:date="2023-07-19T19:16:00Z"/>
              </w:rPr>
              <w:pPrChange w:id="1337" w:author="Bonnie Yang [2]" w:date="2023-05-06T12:16:00Z">
                <w:pPr>
                  <w:pStyle w:val="ListParagraph"/>
                  <w:numPr>
                    <w:numId w:val="1097"/>
                  </w:numPr>
                  <w:ind w:left="1560" w:hanging="360"/>
                </w:pPr>
              </w:pPrChange>
            </w:pPr>
            <w:del w:id="1338" w:author="Daisy Lan" w:date="2023-07-19T19:16:00Z">
              <w:r>
                <w:delText>Must have at-least one sub-step</w:delText>
              </w:r>
            </w:del>
            <w:ins w:id="1339" w:author="Bonnie Yang" w:date="2023-04-12T17:59:00Z">
              <w:del w:id="1340" w:author="Daisy Lan" w:date="2023-07-19T19:16:00Z">
                <w:r w:rsidR="00141343">
                  <w:delText xml:space="preserve"> </w:delText>
                </w:r>
              </w:del>
            </w:ins>
          </w:p>
          <w:p w14:paraId="7C11C872" w14:textId="5CECA6CE" w:rsidR="00655F06" w:rsidRDefault="00141343">
            <w:pPr>
              <w:pStyle w:val="ListParagraph"/>
              <w:numPr>
                <w:ilvl w:val="0"/>
                <w:numId w:val="1942"/>
              </w:numPr>
              <w:ind w:left="731" w:hanging="425"/>
              <w:rPr>
                <w:del w:id="1341" w:author="Daisy Lan" w:date="2023-07-19T19:16:00Z"/>
              </w:rPr>
              <w:pPrChange w:id="1342" w:author="Bonnie Yang [2]" w:date="2023-05-06T12:16:00Z">
                <w:pPr>
                  <w:pStyle w:val="ListParagraph"/>
                  <w:numPr>
                    <w:numId w:val="1097"/>
                  </w:numPr>
                  <w:ind w:left="1560" w:hanging="360"/>
                </w:pPr>
              </w:pPrChange>
            </w:pPr>
            <w:ins w:id="1343" w:author="Bonnie Yang" w:date="2023-04-12T17:59:00Z">
              <w:del w:id="1344" w:author="Daisy Lan" w:date="2023-07-19T19:16:00Z">
                <w:r w:rsidRPr="00141343">
                  <w:lastRenderedPageBreak/>
                  <w:delText>Must have a dependency on COOK step</w:delText>
                </w:r>
              </w:del>
            </w:ins>
            <w:ins w:id="1345" w:author="Bonnie Yang" w:date="2023-04-12T21:50:00Z">
              <w:del w:id="1346" w:author="Daisy Lan" w:date="2023-07-19T19:16:00Z">
                <w:r w:rsidR="007E6E9A">
                  <w:delText xml:space="preserve">; </w:delText>
                </w:r>
                <w:r w:rsidR="007E6E9A" w:rsidRPr="007E6E9A">
                  <w:delText>Inline error: Must have a dependency on COOK step</w:delText>
                </w:r>
                <w:r w:rsidR="007E6E9A">
                  <w:delText>.</w:delText>
                </w:r>
              </w:del>
            </w:ins>
          </w:p>
          <w:p w14:paraId="5143BF6A" w14:textId="2B9334F0" w:rsidR="00655F06" w:rsidRDefault="00655F06" w:rsidP="0027648F">
            <w:pPr>
              <w:rPr>
                <w:del w:id="1347" w:author="Daisy Lan" w:date="2023-07-19T19:16:00Z"/>
              </w:rPr>
            </w:pPr>
            <w:del w:id="1348" w:author="Daisy Lan" w:date="2023-07-19T19:16:00Z">
              <w:r w:rsidRPr="0027648F">
                <w:rPr>
                  <w:b/>
                  <w:bCs/>
                </w:rPr>
                <w:delText>Hold:</w:delText>
              </w:r>
              <w:r>
                <w:delText xml:space="preserve"> Hold activity means Chef can hold at most “Max hold Time” until do next step.</w:delText>
              </w:r>
            </w:del>
          </w:p>
          <w:p w14:paraId="2F13250B" w14:textId="6AF2C8C6" w:rsidR="00655F06" w:rsidRDefault="00655F06">
            <w:pPr>
              <w:pStyle w:val="ListParagraph"/>
              <w:numPr>
                <w:ilvl w:val="0"/>
                <w:numId w:val="1943"/>
              </w:numPr>
              <w:spacing w:after="0"/>
              <w:ind w:left="591"/>
              <w:rPr>
                <w:del w:id="1349" w:author="Daisy Lan" w:date="2023-07-19T19:16:00Z"/>
              </w:rPr>
              <w:pPrChange w:id="1350" w:author="Bonnie Yang [2]" w:date="2023-05-06T12:16:00Z">
                <w:pPr>
                  <w:pStyle w:val="ListParagraph"/>
                  <w:numPr>
                    <w:numId w:val="1097"/>
                  </w:numPr>
                  <w:spacing w:after="0"/>
                  <w:ind w:left="1560" w:hanging="360"/>
                </w:pPr>
              </w:pPrChange>
            </w:pPr>
            <w:del w:id="1351" w:author="Daisy Lan" w:date="2023-07-19T19:16:00Z">
              <w:r>
                <w:delText>The appliance must be null</w:delText>
              </w:r>
            </w:del>
          </w:p>
          <w:p w14:paraId="0C80E12E" w14:textId="3BFFDDEE" w:rsidR="00655F06" w:rsidRDefault="00655F06">
            <w:pPr>
              <w:pStyle w:val="ListParagraph"/>
              <w:numPr>
                <w:ilvl w:val="0"/>
                <w:numId w:val="1943"/>
              </w:numPr>
              <w:spacing w:after="0"/>
              <w:ind w:left="590" w:hanging="284"/>
              <w:rPr>
                <w:del w:id="1352" w:author="Daisy Lan" w:date="2023-07-19T19:16:00Z"/>
              </w:rPr>
              <w:pPrChange w:id="1353" w:author="Bonnie Yang [2]" w:date="2023-05-06T12:16:00Z">
                <w:pPr>
                  <w:pStyle w:val="ListParagraph"/>
                  <w:numPr>
                    <w:numId w:val="1097"/>
                  </w:numPr>
                  <w:spacing w:after="0"/>
                  <w:ind w:left="1560" w:hanging="360"/>
                </w:pPr>
              </w:pPrChange>
            </w:pPr>
            <w:del w:id="1354" w:author="Daisy Lan" w:date="2023-07-19T19:16:00Z">
              <w:r>
                <w:delText>Parent Button &amp; Child Button must be null</w:delText>
              </w:r>
            </w:del>
          </w:p>
          <w:p w14:paraId="474B4E71" w14:textId="1DDCBF90" w:rsidR="00655F06" w:rsidRDefault="00655F06">
            <w:pPr>
              <w:pStyle w:val="ListParagraph"/>
              <w:numPr>
                <w:ilvl w:val="0"/>
                <w:numId w:val="1943"/>
              </w:numPr>
              <w:spacing w:after="0"/>
              <w:ind w:left="590" w:hanging="284"/>
              <w:rPr>
                <w:del w:id="1355" w:author="Daisy Lan" w:date="2023-07-19T19:16:00Z"/>
              </w:rPr>
              <w:pPrChange w:id="1356" w:author="Bonnie Yang [2]" w:date="2023-05-06T12:16:00Z">
                <w:pPr>
                  <w:pStyle w:val="ListParagraph"/>
                  <w:numPr>
                    <w:numId w:val="1097"/>
                  </w:numPr>
                  <w:spacing w:after="0"/>
                  <w:ind w:left="1560" w:hanging="360"/>
                </w:pPr>
              </w:pPrChange>
            </w:pPr>
            <w:del w:id="1357" w:author="Daisy Lan" w:date="2023-07-19T19:16:00Z">
              <w:r w:rsidRPr="008A5771">
                <w:delText>Add a new parameter: Max Hold Time</w:delText>
              </w:r>
              <w:r>
                <w:delText xml:space="preserve">. </w:delText>
              </w:r>
              <w:r w:rsidRPr="008A5771">
                <w:delText>Max Hold Time</w:delText>
              </w:r>
              <w:r>
                <w:delText xml:space="preserve"> must be greater than 0</w:delText>
              </w:r>
            </w:del>
          </w:p>
          <w:p w14:paraId="2F0D2FC0" w14:textId="7AFF07B9" w:rsidR="00655F06" w:rsidRDefault="00655F06">
            <w:pPr>
              <w:pStyle w:val="ListParagraph"/>
              <w:numPr>
                <w:ilvl w:val="0"/>
                <w:numId w:val="1943"/>
              </w:numPr>
              <w:spacing w:after="0"/>
              <w:ind w:left="590" w:hanging="284"/>
              <w:rPr>
                <w:del w:id="1358" w:author="Daisy Lan" w:date="2023-07-19T19:16:00Z"/>
              </w:rPr>
              <w:pPrChange w:id="1359" w:author="Bonnie Yang [2]" w:date="2023-05-06T12:16:00Z">
                <w:pPr>
                  <w:pStyle w:val="ListParagraph"/>
                  <w:numPr>
                    <w:numId w:val="1097"/>
                  </w:numPr>
                  <w:spacing w:after="0"/>
                  <w:ind w:left="1560" w:hanging="360"/>
                </w:pPr>
              </w:pPrChange>
            </w:pPr>
            <w:del w:id="1360" w:author="Daisy Lan" w:date="2023-07-19T19:16:00Z">
              <w:r>
                <w:delText>Step Time , Cook Time &amp; Resting Time must be equal to 0</w:delText>
              </w:r>
            </w:del>
          </w:p>
          <w:p w14:paraId="27EDA567" w14:textId="156F5CCB" w:rsidR="00655F06" w:rsidRDefault="00655F06">
            <w:pPr>
              <w:pStyle w:val="ListParagraph"/>
              <w:numPr>
                <w:ilvl w:val="0"/>
                <w:numId w:val="1943"/>
              </w:numPr>
              <w:ind w:left="590" w:hanging="284"/>
              <w:rPr>
                <w:del w:id="1361" w:author="Daisy Lan" w:date="2023-07-19T19:16:00Z"/>
              </w:rPr>
              <w:pPrChange w:id="1362" w:author="Bonnie Yang [2]" w:date="2023-05-06T12:16:00Z">
                <w:pPr>
                  <w:pStyle w:val="ListParagraph"/>
                  <w:numPr>
                    <w:numId w:val="1097"/>
                  </w:numPr>
                  <w:ind w:left="1560" w:hanging="360"/>
                </w:pPr>
              </w:pPrChange>
            </w:pPr>
            <w:del w:id="1363" w:author="Daisy Lan" w:date="2023-07-19T19:16:00Z">
              <w:r>
                <w:delText>Must have at least one sub-step</w:delText>
              </w:r>
            </w:del>
          </w:p>
          <w:p w14:paraId="28788671" w14:textId="12A8D95F" w:rsidR="00512CEF" w:rsidRDefault="00655F06" w:rsidP="005024B7">
            <w:pPr>
              <w:rPr>
                <w:del w:id="1364" w:author="Daisy Lan" w:date="2023-07-19T19:16:00Z"/>
                <w:b/>
                <w:bCs/>
              </w:rPr>
            </w:pPr>
            <w:del w:id="1365" w:author="Daisy Lan" w:date="2023-07-19T19:16:00Z">
              <w:r w:rsidRPr="005024B7">
                <w:rPr>
                  <w:b/>
                  <w:bCs/>
                </w:rPr>
                <w:delText>Thermal Holding:</w:delText>
              </w:r>
            </w:del>
          </w:p>
          <w:p w14:paraId="68AD3813" w14:textId="27BBC0EA" w:rsidR="00512CEF" w:rsidRPr="00512CEF" w:rsidRDefault="00512CEF" w:rsidP="00512CEF">
            <w:pPr>
              <w:pStyle w:val="ListParagraph"/>
              <w:numPr>
                <w:ilvl w:val="1"/>
                <w:numId w:val="1850"/>
              </w:numPr>
              <w:ind w:left="873"/>
              <w:rPr>
                <w:del w:id="1366" w:author="Daisy Lan" w:date="2023-07-19T19:16:00Z"/>
              </w:rPr>
            </w:pPr>
            <w:del w:id="1367" w:author="Daisy Lan" w:date="2023-07-19T19:16:00Z">
              <w:r w:rsidRPr="00512CEF">
                <w:delText>Parent Button &amp; Child Button must be null.</w:delText>
              </w:r>
            </w:del>
          </w:p>
          <w:p w14:paraId="584D2D22" w14:textId="23EEC15F" w:rsidR="00512CEF" w:rsidRPr="00512CEF" w:rsidRDefault="00512CEF" w:rsidP="00512CEF">
            <w:pPr>
              <w:pStyle w:val="ListParagraph"/>
              <w:numPr>
                <w:ilvl w:val="1"/>
                <w:numId w:val="1850"/>
              </w:numPr>
              <w:ind w:left="873"/>
              <w:rPr>
                <w:del w:id="1368" w:author="Daisy Lan" w:date="2023-07-19T19:16:00Z"/>
              </w:rPr>
            </w:pPr>
            <w:del w:id="1369" w:author="Daisy Lan" w:date="2023-07-19T19:16:00Z">
              <w:r w:rsidRPr="00512CEF">
                <w:delText>Max Hold Time must be greater than 0, required. It can be greater than 1 hour. User is able to set hours, minutes and seconds.</w:delText>
              </w:r>
            </w:del>
          </w:p>
          <w:p w14:paraId="23C95156" w14:textId="72C619C3" w:rsidR="00512CEF" w:rsidRPr="00512CEF" w:rsidRDefault="00512CEF" w:rsidP="00512CEF">
            <w:pPr>
              <w:pStyle w:val="ListParagraph"/>
              <w:numPr>
                <w:ilvl w:val="1"/>
                <w:numId w:val="1850"/>
              </w:numPr>
              <w:ind w:left="873"/>
              <w:rPr>
                <w:del w:id="1370" w:author="Daisy Lan" w:date="2023-07-19T19:16:00Z"/>
              </w:rPr>
            </w:pPr>
            <w:del w:id="1371" w:author="Daisy Lan" w:date="2023-07-19T19:16:00Z">
              <w:r w:rsidRPr="00512CEF">
                <w:delText>Step time must be greater than 0, required.</w:delText>
              </w:r>
            </w:del>
          </w:p>
          <w:p w14:paraId="7D421DDD" w14:textId="40C8E58A" w:rsidR="00512CEF" w:rsidRPr="00512CEF" w:rsidRDefault="00512CEF" w:rsidP="00512CEF">
            <w:pPr>
              <w:pStyle w:val="ListParagraph"/>
              <w:numPr>
                <w:ilvl w:val="1"/>
                <w:numId w:val="1850"/>
              </w:numPr>
              <w:ind w:left="873"/>
              <w:rPr>
                <w:del w:id="1372" w:author="Daisy Lan" w:date="2023-07-19T19:16:00Z"/>
              </w:rPr>
            </w:pPr>
            <w:del w:id="1373" w:author="Daisy Lan" w:date="2023-07-19T19:16:00Z">
              <w:r w:rsidRPr="00512CEF">
                <w:delText>Cook Time &amp; Resting Time must be null.</w:delText>
              </w:r>
            </w:del>
          </w:p>
          <w:p w14:paraId="6C80AE61" w14:textId="79D81E65" w:rsidR="00512CEF" w:rsidRPr="00512CEF" w:rsidRDefault="00512CEF" w:rsidP="00512CEF">
            <w:pPr>
              <w:pStyle w:val="ListParagraph"/>
              <w:numPr>
                <w:ilvl w:val="1"/>
                <w:numId w:val="1850"/>
              </w:numPr>
              <w:ind w:left="873"/>
              <w:rPr>
                <w:del w:id="1374" w:author="Daisy Lan" w:date="2023-07-19T19:16:00Z"/>
              </w:rPr>
            </w:pPr>
            <w:del w:id="1375" w:author="Daisy Lan" w:date="2023-07-19T19:16:00Z">
              <w:r w:rsidRPr="00512CEF">
                <w:delText>Must have at least one sub-step.</w:delText>
              </w:r>
            </w:del>
          </w:p>
          <w:p w14:paraId="32866BC1" w14:textId="53BF07A4" w:rsidR="00512CEF" w:rsidRPr="00512CEF" w:rsidRDefault="00512CEF" w:rsidP="00512CEF">
            <w:pPr>
              <w:pStyle w:val="ListParagraph"/>
              <w:numPr>
                <w:ilvl w:val="1"/>
                <w:numId w:val="1850"/>
              </w:numPr>
              <w:ind w:left="873"/>
              <w:rPr>
                <w:del w:id="1376" w:author="Daisy Lan" w:date="2023-07-19T19:16:00Z"/>
              </w:rPr>
            </w:pPr>
            <w:del w:id="1377" w:author="Daisy Lan" w:date="2023-07-19T19:16:00Z">
              <w:r w:rsidRPr="00512CEF">
                <w:delText>Must be dependent on at least one step.</w:delText>
              </w:r>
            </w:del>
          </w:p>
          <w:p w14:paraId="1BB30C85" w14:textId="66574292" w:rsidR="00512CEF" w:rsidRDefault="00655F06">
            <w:pPr>
              <w:rPr>
                <w:del w:id="1378" w:author="Daisy Lan" w:date="2023-07-19T19:16:00Z"/>
              </w:rPr>
            </w:pPr>
            <w:del w:id="1379" w:author="Daisy Lan" w:date="2023-07-19T19:16:00Z">
              <w:r>
                <w:rPr>
                  <w:noProof/>
                </w:rPr>
                <w:drawing>
                  <wp:inline distT="0" distB="0" distL="0" distR="0" wp14:anchorId="5B72BA8C" wp14:editId="5B6B8232">
                    <wp:extent cx="4688005" cy="1200504"/>
                    <wp:effectExtent l="0" t="0" r="0" b="0"/>
                    <wp:docPr id="2011944971" name="图片 20119449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Graphical user interface, text, application&#10;&#10;Description automatically generated"/>
                            <pic:cNvPicPr/>
                          </pic:nvPicPr>
                          <pic:blipFill>
                            <a:blip r:embed="rId79"/>
                            <a:stretch>
                              <a:fillRect/>
                            </a:stretch>
                          </pic:blipFill>
                          <pic:spPr>
                            <a:xfrm>
                              <a:off x="0" y="0"/>
                              <a:ext cx="4692782" cy="1201727"/>
                            </a:xfrm>
                            <a:prstGeom prst="rect">
                              <a:avLst/>
                            </a:prstGeom>
                          </pic:spPr>
                        </pic:pic>
                      </a:graphicData>
                    </a:graphic>
                  </wp:inline>
                </w:drawing>
              </w:r>
            </w:del>
          </w:p>
          <w:p w14:paraId="7439C8CF" w14:textId="31FA212D" w:rsidR="00512CEF" w:rsidRDefault="00655F06" w:rsidP="00512CEF">
            <w:pPr>
              <w:pStyle w:val="ListParagraph"/>
              <w:numPr>
                <w:ilvl w:val="0"/>
                <w:numId w:val="1848"/>
              </w:numPr>
              <w:ind w:left="0" w:firstLineChars="10" w:firstLine="21"/>
              <w:rPr>
                <w:del w:id="1380" w:author="Daisy Lan" w:date="2023-07-19T19:16:00Z"/>
              </w:rPr>
            </w:pPr>
            <w:del w:id="1381" w:author="Daisy Lan" w:date="2023-07-19T19:16:00Z">
              <w:r>
                <w:delText xml:space="preserve">‘Cooking Phase' must be 'Pre Order Prep’, </w:delText>
              </w:r>
              <w:r w:rsidRPr="00A671CE">
                <w:delText>couldn’t be edited manually</w:delText>
              </w:r>
              <w:r>
                <w:delText xml:space="preserve"> (couldn’t be removed)</w:delText>
              </w:r>
              <w:r w:rsidRPr="00A671CE">
                <w:delText xml:space="preserve">, </w:delText>
              </w:r>
              <w:r>
                <w:delText xml:space="preserve">AND required. </w:delText>
              </w:r>
            </w:del>
          </w:p>
          <w:p w14:paraId="4650F443" w14:textId="00DE2EBB" w:rsidR="00512CEF" w:rsidRDefault="00655F06" w:rsidP="00512CEF">
            <w:pPr>
              <w:pStyle w:val="ListParagraph"/>
              <w:numPr>
                <w:ilvl w:val="0"/>
                <w:numId w:val="1848"/>
              </w:numPr>
              <w:ind w:left="0" w:firstLineChars="10" w:firstLine="21"/>
              <w:rPr>
                <w:del w:id="1382" w:author="Daisy Lan" w:date="2023-07-19T19:16:00Z"/>
              </w:rPr>
            </w:pPr>
            <w:del w:id="1383" w:author="Daisy Lan" w:date="2023-07-19T19:16:00Z">
              <w:r>
                <w:delText>The appliance must be required, single selects. The possible options are ‘Hot Box’, ‘Carter Hoffman' and ‘Fridge’. And ‘Fridge’ ONLY could be selected for activity= ‘Thermal Holding’(Rather than activity=’Cooking’).</w:delText>
              </w:r>
            </w:del>
          </w:p>
          <w:p w14:paraId="49C967A7" w14:textId="6544DEE7" w:rsidR="00512CEF" w:rsidRDefault="00655F06" w:rsidP="00512CEF">
            <w:pPr>
              <w:pStyle w:val="ListParagraph"/>
              <w:numPr>
                <w:ilvl w:val="0"/>
                <w:numId w:val="1848"/>
              </w:numPr>
              <w:ind w:left="0" w:firstLineChars="10" w:firstLine="21"/>
              <w:rPr>
                <w:del w:id="1384" w:author="Daisy Lan" w:date="2023-07-19T19:16:00Z"/>
              </w:rPr>
            </w:pPr>
            <w:del w:id="1385" w:author="Daisy Lan" w:date="2023-07-19T19:16:00Z">
              <w:r>
                <w:rPr>
                  <w:rFonts w:hint="eastAsia"/>
                </w:rPr>
                <w:delText>T</w:delText>
              </w:r>
              <w:r>
                <w:delText xml:space="preserve">he ‘Holding Location’ field with free text will auto appear after the ‘Appliance’ is selected and </w:delText>
              </w:r>
              <w:r w:rsidRPr="00A628CA">
                <w:delText>ONLY could be for activity= ‘Thermal Holding’</w:delText>
              </w:r>
              <w:r>
                <w:delText xml:space="preserve">. This field should be optional and display </w:delText>
              </w:r>
              <w:r>
                <w:lastRenderedPageBreak/>
                <w:delText>on the Hot &amp; Cold Held Items screen for ChefApp.</w:delText>
              </w:r>
              <w:r>
                <w:rPr>
                  <w:noProof/>
                </w:rPr>
                <w:delText xml:space="preserve"> </w:delText>
              </w:r>
              <w:r w:rsidR="00512CEF">
                <w:rPr>
                  <w:noProof/>
                </w:rPr>
                <w:drawing>
                  <wp:inline distT="0" distB="0" distL="0" distR="0" wp14:anchorId="5B7CA23B" wp14:editId="30E597FB">
                    <wp:extent cx="3766521" cy="879278"/>
                    <wp:effectExtent l="0" t="0" r="5715" b="0"/>
                    <wp:docPr id="2011944972" name="图片 201194497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4972" name="图片 2011944972" descr="图形用户界面, 应用程序&#10;&#10;描述已自动生成"/>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766521" cy="879278"/>
                            </a:xfrm>
                            <a:prstGeom prst="rect">
                              <a:avLst/>
                            </a:prstGeom>
                          </pic:spPr>
                        </pic:pic>
                      </a:graphicData>
                    </a:graphic>
                  </wp:inline>
                </w:drawing>
              </w:r>
            </w:del>
          </w:p>
          <w:p w14:paraId="2B233A63" w14:textId="058B9BD3" w:rsidR="00655F06" w:rsidRDefault="00655F06" w:rsidP="00512CEF">
            <w:pPr>
              <w:pStyle w:val="ListParagraph"/>
              <w:numPr>
                <w:ilvl w:val="0"/>
                <w:numId w:val="1848"/>
              </w:numPr>
              <w:ind w:left="0" w:firstLineChars="10" w:firstLine="21"/>
              <w:rPr>
                <w:del w:id="1386" w:author="Daisy Lan" w:date="2023-07-19T19:16:00Z"/>
              </w:rPr>
            </w:pPr>
            <w:del w:id="1387" w:author="Daisy Lan" w:date="2023-07-19T19:16:00Z">
              <w:r>
                <w:delText>Parameters:</w:delText>
              </w:r>
            </w:del>
          </w:p>
          <w:p w14:paraId="0183A4F6" w14:textId="21D01CA0" w:rsidR="00655F06" w:rsidRDefault="00655F06">
            <w:pPr>
              <w:pStyle w:val="ListParagraph"/>
              <w:numPr>
                <w:ilvl w:val="0"/>
                <w:numId w:val="1944"/>
              </w:numPr>
              <w:ind w:left="591"/>
              <w:rPr>
                <w:del w:id="1388" w:author="Daisy Lan" w:date="2023-07-19T19:16:00Z"/>
              </w:rPr>
              <w:pPrChange w:id="1389" w:author="Bonnie Yang [2]" w:date="2023-05-06T12:16:00Z">
                <w:pPr>
                  <w:pStyle w:val="ListParagraph"/>
                  <w:numPr>
                    <w:numId w:val="1097"/>
                  </w:numPr>
                  <w:ind w:left="1560" w:hanging="360"/>
                </w:pPr>
              </w:pPrChange>
            </w:pPr>
            <w:del w:id="1390" w:author="Daisy Lan" w:date="2023-07-19T19:16:00Z">
              <w:r>
                <w:delText xml:space="preserve">Step </w:delText>
              </w:r>
              <w:r w:rsidRPr="00A52C9A">
                <w:delText>Time</w:delText>
              </w:r>
              <w:r>
                <w:delText>/Cook Time/Resting time</w:delText>
              </w:r>
              <w:r w:rsidRPr="00A52C9A">
                <w:delText xml:space="preserve">: Two </w:delText>
              </w:r>
              <w:r>
                <w:delText>text</w:delText>
              </w:r>
              <w:r w:rsidRPr="00A52C9A">
                <w:delText xml:space="preserve"> </w:delText>
              </w:r>
              <w:r>
                <w:delText>1)</w:delText>
              </w:r>
              <w:r w:rsidRPr="00A52C9A">
                <w:delText xml:space="preserve"> minutes</w:delText>
              </w:r>
              <w:r>
                <w:delText xml:space="preserve"> </w:delText>
              </w:r>
              <w:r w:rsidRPr="00A52C9A">
                <w:delText>2) seconds</w:delText>
              </w:r>
              <w:r>
                <w:delText xml:space="preserve">: integer from 0 to 59. If it is required, </w:delText>
              </w:r>
              <w:r>
                <w:rPr>
                  <w:rFonts w:hint="eastAsia"/>
                </w:rPr>
                <w:delText>should</w:delText>
              </w:r>
              <w:r>
                <w:delText xml:space="preserve"> </w:delText>
              </w:r>
              <w:r>
                <w:rPr>
                  <w:rFonts w:hint="eastAsia"/>
                </w:rPr>
                <w:delText>be</w:delText>
              </w:r>
              <w:r>
                <w:delText xml:space="preserve"> greater than 0 second. For example, 1:00, 0:15 are both correct. If format is not correct, error message: “Step time/Cook Time/Resting time should be greater than 0 for step {order number list}.” </w:delText>
              </w:r>
            </w:del>
          </w:p>
          <w:p w14:paraId="325C1F4D" w14:textId="14F1340C" w:rsidR="00655F06" w:rsidRDefault="00655F06">
            <w:pPr>
              <w:pStyle w:val="ListParagraph"/>
              <w:numPr>
                <w:ilvl w:val="0"/>
                <w:numId w:val="1944"/>
              </w:numPr>
              <w:ind w:left="590"/>
              <w:rPr>
                <w:del w:id="1391" w:author="Daisy Lan" w:date="2023-07-19T19:16:00Z"/>
              </w:rPr>
              <w:pPrChange w:id="1392" w:author="Bonnie Yang [2]" w:date="2023-05-06T12:16:00Z">
                <w:pPr>
                  <w:pStyle w:val="ListParagraph"/>
                  <w:numPr>
                    <w:numId w:val="1097"/>
                  </w:numPr>
                  <w:ind w:left="1560" w:hanging="360"/>
                </w:pPr>
              </w:pPrChange>
            </w:pPr>
            <w:del w:id="1393" w:author="Daisy Lan" w:date="2023-07-19T19:16:00Z">
              <w:r>
                <w:delText xml:space="preserve">Appliance: Dropdown with the following options: Pasta Cooker, </w:delText>
              </w:r>
              <w:r w:rsidR="00607553">
                <w:delText xml:space="preserve">Turbo Oven, </w:delText>
              </w:r>
              <w:r>
                <w:delText>Water Bath, Pizza Oven, Carter Hoffman, Hot Box, ‘Fridge’, Coffee maker, Espresso maker</w:delText>
              </w:r>
              <w:r w:rsidR="00607553">
                <w:delText>.</w:delText>
              </w:r>
              <w:r>
                <w:delText xml:space="preserve"> </w:delText>
              </w:r>
              <w:r w:rsidR="00607553">
                <w:delText>If</w:delText>
              </w:r>
              <w:r>
                <w:delText xml:space="preserve"> activity is “Cook” or ‘Thermal Holding’, it is required. Error message:” Please select appliance for step {order number list}.”. </w:delText>
              </w:r>
            </w:del>
          </w:p>
          <w:p w14:paraId="13298DB7" w14:textId="4A6F183F" w:rsidR="00655F06" w:rsidRDefault="00655F06">
            <w:pPr>
              <w:pStyle w:val="ListParagraph"/>
              <w:numPr>
                <w:ilvl w:val="0"/>
                <w:numId w:val="1944"/>
              </w:numPr>
              <w:ind w:left="590"/>
              <w:rPr>
                <w:del w:id="1394" w:author="Daisy Lan" w:date="2023-07-19T19:16:00Z"/>
              </w:rPr>
              <w:pPrChange w:id="1395" w:author="Bonnie Yang [2]" w:date="2023-05-06T12:16:00Z">
                <w:pPr>
                  <w:pStyle w:val="ListParagraph"/>
                  <w:numPr>
                    <w:numId w:val="1097"/>
                  </w:numPr>
                  <w:ind w:left="1560" w:hanging="360"/>
                </w:pPr>
              </w:pPrChange>
            </w:pPr>
            <w:del w:id="1396" w:author="Daisy Lan" w:date="2023-07-19T19:16:00Z">
              <w:r w:rsidRPr="00053564">
                <w:delText>‘Carter Hoffman' and ‘Fridge’</w:delText>
              </w:r>
              <w:r>
                <w:delText xml:space="preserve"> ONLY for </w:delText>
              </w:r>
              <w:r w:rsidRPr="00053564">
                <w:delText>activity 'Thermal Holding'</w:delText>
              </w:r>
              <w:r>
                <w:rPr>
                  <w:rFonts w:hint="eastAsia"/>
                </w:rPr>
                <w:delText>.</w:delText>
              </w:r>
            </w:del>
          </w:p>
          <w:p w14:paraId="3C2E6210" w14:textId="460B41C1" w:rsidR="00655F06" w:rsidRDefault="00655F06">
            <w:pPr>
              <w:pStyle w:val="ListParagraph"/>
              <w:numPr>
                <w:ilvl w:val="0"/>
                <w:numId w:val="1944"/>
              </w:numPr>
              <w:ind w:left="590"/>
              <w:rPr>
                <w:del w:id="1397" w:author="Daisy Lan" w:date="2023-07-19T19:16:00Z"/>
              </w:rPr>
              <w:pPrChange w:id="1398" w:author="Bonnie Yang [2]" w:date="2023-05-06T12:16:00Z">
                <w:pPr>
                  <w:pStyle w:val="ListParagraph"/>
                  <w:numPr>
                    <w:numId w:val="1097"/>
                  </w:numPr>
                  <w:ind w:left="1560" w:hanging="360"/>
                </w:pPr>
              </w:pPrChange>
            </w:pPr>
            <w:del w:id="1399" w:author="Daisy Lan" w:date="2023-07-19T19:16:00Z">
              <w:r w:rsidRPr="00FA0EF4">
                <w:rPr>
                  <w:lang w:val="pt-BR"/>
                  <w:rPrChange w:id="1400" w:author="Daisy Lan" w:date="2023-06-14T14:01:00Z">
                    <w:rPr/>
                  </w:rPrChange>
                </w:rPr>
                <w:delText xml:space="preserve">Rename ‘Alto Shaam’ as ‘Hot Box’. </w:delText>
              </w:r>
              <w:r>
                <w:delText>‘Hot Box’ can be selected in ‘Cook’ and ‘Thermal Holding’ activity.</w:delText>
              </w:r>
            </w:del>
          </w:p>
          <w:p w14:paraId="5A74C0F6" w14:textId="212618A5" w:rsidR="00655F06" w:rsidRDefault="00655F06">
            <w:pPr>
              <w:pStyle w:val="ListParagraph"/>
              <w:numPr>
                <w:ilvl w:val="0"/>
                <w:numId w:val="1944"/>
              </w:numPr>
              <w:ind w:left="590"/>
              <w:rPr>
                <w:del w:id="1401" w:author="Daisy Lan" w:date="2023-07-19T19:16:00Z"/>
              </w:rPr>
              <w:pPrChange w:id="1402" w:author="Bonnie Yang [2]" w:date="2023-05-06T12:16:00Z">
                <w:pPr>
                  <w:pStyle w:val="ListParagraph"/>
                  <w:numPr>
                    <w:numId w:val="1097"/>
                  </w:numPr>
                  <w:ind w:left="1560" w:hanging="360"/>
                </w:pPr>
              </w:pPrChange>
            </w:pPr>
            <w:del w:id="1403" w:author="Daisy Lan" w:date="2023-07-19T19:16:00Z">
              <w:r>
                <w:delText>‘</w:delText>
              </w:r>
              <w:r w:rsidRPr="009B17A0">
                <w:delText>Water Bath’</w:delText>
              </w:r>
              <w:r>
                <w:delText xml:space="preserve"> is </w:delText>
              </w:r>
              <w:r w:rsidRPr="009B17A0">
                <w:delText>utilize</w:delText>
              </w:r>
              <w:r>
                <w:delText>d</w:delText>
              </w:r>
              <w:r w:rsidRPr="009B17A0">
                <w:delText xml:space="preserve"> during pre-service and then have items remain in the water bath to be hot held (rather than moving to hotbox)</w:delText>
              </w:r>
              <w:r>
                <w:delText xml:space="preserve">. </w:delText>
              </w:r>
              <w:r w:rsidRPr="009B17A0">
                <w:delText>For example, the broth for chuko is re-thermalized in the water bath during Pre-Service.  Once the timer goes off, the COR leaves the item in the waterbath and then grabs it directly from the water bath when broth is part of an order.</w:delText>
              </w:r>
            </w:del>
          </w:p>
          <w:p w14:paraId="4C1B87EA" w14:textId="646F79A3" w:rsidR="00655F06" w:rsidRDefault="00655F06">
            <w:pPr>
              <w:pStyle w:val="ListParagraph"/>
              <w:numPr>
                <w:ilvl w:val="0"/>
                <w:numId w:val="1944"/>
              </w:numPr>
              <w:ind w:left="590"/>
              <w:rPr>
                <w:del w:id="1404" w:author="Daisy Lan" w:date="2023-07-19T19:16:00Z"/>
              </w:rPr>
              <w:pPrChange w:id="1405" w:author="Bonnie Yang [2]" w:date="2023-05-06T12:16:00Z">
                <w:pPr>
                  <w:pStyle w:val="ListParagraph"/>
                  <w:numPr>
                    <w:numId w:val="1097"/>
                  </w:numPr>
                  <w:ind w:left="1560" w:hanging="360"/>
                </w:pPr>
              </w:pPrChange>
            </w:pPr>
            <w:del w:id="1406" w:author="Daisy Lan" w:date="2023-07-19T19:16:00Z">
              <w:r>
                <w:delText xml:space="preserve">Add the COFFEE_MAKER, ESPRESSO_MAKER, BLENDER fields into the Appliance dropdown when the </w:delText>
              </w:r>
              <w:r w:rsidRPr="00D65870">
                <w:delText>Activity=Cook, Activity=Thermal Holding</w:delText>
              </w:r>
              <w:r>
                <w:delText>, for all Cooking Phase.</w:delText>
              </w:r>
            </w:del>
          </w:p>
          <w:p w14:paraId="573A0116" w14:textId="66389436" w:rsidR="00655F06" w:rsidRDefault="00655F06">
            <w:pPr>
              <w:pStyle w:val="ListParagraph"/>
              <w:numPr>
                <w:ilvl w:val="0"/>
                <w:numId w:val="1944"/>
              </w:numPr>
              <w:ind w:left="590"/>
              <w:rPr>
                <w:del w:id="1407" w:author="Daisy Lan" w:date="2023-07-19T19:16:00Z"/>
              </w:rPr>
              <w:pPrChange w:id="1408" w:author="Bonnie Yang [2]" w:date="2023-05-06T12:16:00Z">
                <w:pPr>
                  <w:pStyle w:val="ListParagraph"/>
                  <w:numPr>
                    <w:numId w:val="1097"/>
                  </w:numPr>
                  <w:ind w:left="1560" w:hanging="360"/>
                </w:pPr>
              </w:pPrChange>
            </w:pPr>
            <w:del w:id="1409" w:author="Daisy Lan" w:date="2023-07-19T19:16:00Z">
              <w:r>
                <w:delText>If “Water Bath” is selected, show a check box named ‘</w:delText>
              </w:r>
              <w:r w:rsidRPr="002A762C">
                <w:delText>No Pre-Route Prep</w:delText>
              </w:r>
              <w:r>
                <w:delText>’. Meaning that although water batch is selected, we should not do pre-route prep for this meal. We will still keep it for now. If</w:delText>
              </w:r>
              <w:r w:rsidRPr="00D429BA">
                <w:rPr>
                  <w:rFonts w:hint="eastAsia"/>
                </w:rPr>
                <w:delText>“</w:delText>
              </w:r>
              <w:r w:rsidRPr="00D429BA">
                <w:delText>No Pre-Route Prep’”</w:delText>
              </w:r>
              <w:r>
                <w:delText xml:space="preserve"> is unchecked, </w:delText>
              </w:r>
              <w:r w:rsidRPr="00D429BA">
                <w:delText>CookingPhase = PRE_ROUTE_PREP.</w:delText>
              </w:r>
              <w:r>
                <w:delText xml:space="preserve"> </w:delText>
              </w:r>
              <w:r>
                <w:rPr>
                  <w:rFonts w:hint="eastAsia"/>
                </w:rPr>
                <w:delText>I</w:delText>
              </w:r>
              <w:r>
                <w:delText>f it is checked</w:delText>
              </w:r>
              <w:r w:rsidRPr="00D429BA">
                <w:delText>, set CookingPhase = null</w:delText>
              </w:r>
              <w:r>
                <w:delText xml:space="preserve">. When “Water Bath” is selected, </w:delText>
              </w:r>
              <w:r w:rsidRPr="00D429BA">
                <w:delText>CookingPhase</w:delText>
              </w:r>
              <w:r>
                <w:delText xml:space="preserve"> can’t be changed manually. For other cook activity, set it as </w:delText>
              </w:r>
              <w:r w:rsidRPr="00D429BA">
                <w:delText>CookingPhase</w:delText>
              </w:r>
              <w:r>
                <w:delText xml:space="preserve"> =”</w:delText>
              </w:r>
              <w:r w:rsidRPr="008A5771">
                <w:delText xml:space="preserve"> Cooking</w:delText>
              </w:r>
              <w:r>
                <w:delText>”. Allow user to update cookingphase manually in all cases except that appliance is “Water Bath”.</w:delText>
              </w:r>
              <w:r w:rsidRPr="00D92FD4">
                <w:delText xml:space="preserve">Parent Button: Free form field to enter in the first </w:delText>
              </w:r>
              <w:r w:rsidRPr="00D92FD4">
                <w:lastRenderedPageBreak/>
                <w:delText>button the Chef will select on the Turbo Oven</w:delText>
              </w:r>
              <w:r>
                <w:delText xml:space="preserve"> &amp; Pizza Oven. Max length 30 characters. Required if appliance is </w:delText>
              </w:r>
              <w:r w:rsidRPr="00D92FD4">
                <w:delText>Turbo Oven</w:delText>
              </w:r>
              <w:r>
                <w:delText xml:space="preserve"> or Pizza Oven. Not required for others.</w:delText>
              </w:r>
            </w:del>
          </w:p>
          <w:p w14:paraId="6748841A" w14:textId="7912F1B2" w:rsidR="00655F06" w:rsidRDefault="00655F06">
            <w:pPr>
              <w:pStyle w:val="ListParagraph"/>
              <w:numPr>
                <w:ilvl w:val="0"/>
                <w:numId w:val="1944"/>
              </w:numPr>
              <w:ind w:left="590"/>
              <w:rPr>
                <w:del w:id="1410" w:author="Daisy Lan" w:date="2023-07-19T19:16:00Z"/>
              </w:rPr>
              <w:pPrChange w:id="1411" w:author="Bonnie Yang [2]" w:date="2023-05-06T12:16:00Z">
                <w:pPr>
                  <w:pStyle w:val="ListParagraph"/>
                  <w:numPr>
                    <w:numId w:val="1097"/>
                  </w:numPr>
                  <w:ind w:left="1560" w:hanging="360"/>
                </w:pPr>
              </w:pPrChange>
            </w:pPr>
            <w:del w:id="1412" w:author="Daisy Lan" w:date="2023-07-19T19:16:00Z">
              <w:r w:rsidRPr="00A52C9A">
                <w:delText>Child Button: Free form field to enter in the second button the Chef will select on the Turbo Oven</w:delText>
              </w:r>
              <w:r>
                <w:delText xml:space="preserve"> &amp; Pizza Oven. Max length 30 characters. Required if appliance is </w:delText>
              </w:r>
              <w:r w:rsidRPr="00D92FD4">
                <w:delText>Turbo Oven</w:delText>
              </w:r>
              <w:r>
                <w:delText xml:space="preserve"> or Pizza Oven. Not required for others.</w:delText>
              </w:r>
            </w:del>
          </w:p>
          <w:p w14:paraId="6400D4DA" w14:textId="3BB6A4EE" w:rsidR="00655F06" w:rsidRDefault="00655F06" w:rsidP="00512CEF">
            <w:pPr>
              <w:ind w:left="590"/>
              <w:rPr>
                <w:del w:id="1413" w:author="Daisy Lan" w:date="2023-07-19T19:16:00Z"/>
              </w:rPr>
            </w:pPr>
            <w:del w:id="1414" w:author="Daisy Lan" w:date="2023-07-19T19:16:00Z">
              <w:r>
                <w:rPr>
                  <w:noProof/>
                </w:rPr>
                <w:drawing>
                  <wp:inline distT="0" distB="0" distL="0" distR="0" wp14:anchorId="4B720F83" wp14:editId="6EC25937">
                    <wp:extent cx="4773881" cy="880518"/>
                    <wp:effectExtent l="0" t="0" r="0" b="0"/>
                    <wp:docPr id="2011944973" name="图片 20119449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773881" cy="880518"/>
                            </a:xfrm>
                            <a:prstGeom prst="rect">
                              <a:avLst/>
                            </a:prstGeom>
                          </pic:spPr>
                        </pic:pic>
                      </a:graphicData>
                    </a:graphic>
                  </wp:inline>
                </w:drawing>
              </w:r>
            </w:del>
          </w:p>
          <w:p w14:paraId="0EF28F42" w14:textId="080F4DE7" w:rsidR="00655F06" w:rsidRDefault="00655F06">
            <w:pPr>
              <w:pStyle w:val="ListParagraph"/>
              <w:numPr>
                <w:ilvl w:val="0"/>
                <w:numId w:val="1944"/>
              </w:numPr>
              <w:ind w:left="590"/>
              <w:rPr>
                <w:del w:id="1415" w:author="Daisy Lan" w:date="2023-07-19T19:16:00Z"/>
              </w:rPr>
              <w:pPrChange w:id="1416" w:author="Bonnie Yang [2]" w:date="2023-05-06T12:16:00Z">
                <w:pPr>
                  <w:pStyle w:val="ListParagraph"/>
                  <w:numPr>
                    <w:numId w:val="1097"/>
                  </w:numPr>
                  <w:ind w:left="1560" w:hanging="360"/>
                </w:pPr>
              </w:pPrChange>
            </w:pPr>
            <w:del w:id="1417" w:author="Daisy Lan" w:date="2023-07-19T19:16:00Z">
              <w:r>
                <w:delText xml:space="preserve">Cooking Phase: </w:delText>
              </w:r>
              <w:r w:rsidRPr="008A5771">
                <w:delText>The earliest phase a step can be started</w:delText>
              </w:r>
              <w:r>
                <w:delText>.</w:delText>
              </w:r>
              <w:r w:rsidRPr="008A5771">
                <w:delText xml:space="preserve"> </w:delText>
              </w:r>
              <w:r>
                <w:delText xml:space="preserve">Optional. It is a dropdown list with these values: </w:delText>
              </w:r>
              <w:r w:rsidRPr="008A5771">
                <w:delText xml:space="preserve">Pre Route Prep, </w:delText>
              </w:r>
              <w:r w:rsidRPr="00053564">
                <w:delText>'Pre Order Prep'</w:delText>
              </w:r>
              <w:r>
                <w:delText xml:space="preserve">, </w:delText>
              </w:r>
              <w:r w:rsidRPr="008A5771">
                <w:delText>Pre Cooking, Cooking, Post Cooking</w:delText>
              </w:r>
              <w:r>
                <w:delText>.</w:delText>
              </w:r>
            </w:del>
          </w:p>
          <w:p w14:paraId="0A6E8536" w14:textId="2EE5CEAC" w:rsidR="00655F06" w:rsidRDefault="00655F06">
            <w:pPr>
              <w:pStyle w:val="ListParagraph"/>
              <w:numPr>
                <w:ilvl w:val="0"/>
                <w:numId w:val="1944"/>
              </w:numPr>
              <w:ind w:left="590"/>
              <w:rPr>
                <w:del w:id="1418" w:author="Daisy Lan" w:date="2023-07-19T19:16:00Z"/>
              </w:rPr>
              <w:pPrChange w:id="1419" w:author="Bonnie Yang [2]" w:date="2023-05-06T12:16:00Z">
                <w:pPr>
                  <w:pStyle w:val="ListParagraph"/>
                  <w:numPr>
                    <w:numId w:val="1097"/>
                  </w:numPr>
                  <w:ind w:left="1560" w:hanging="360"/>
                </w:pPr>
              </w:pPrChange>
            </w:pPr>
            <w:del w:id="1420" w:author="Daisy Lan" w:date="2023-07-19T19:16:00Z">
              <w:r>
                <w:rPr>
                  <w:rFonts w:hint="eastAsia"/>
                </w:rPr>
                <w:delText>W</w:delText>
              </w:r>
              <w:r w:rsidRPr="00BD75D5">
                <w:delText xml:space="preserve">hen </w:delText>
              </w:r>
              <w:r>
                <w:delText>user</w:delText>
              </w:r>
              <w:r w:rsidRPr="00BD75D5">
                <w:delText xml:space="preserve"> select</w:delText>
              </w:r>
              <w:r>
                <w:delText>s</w:delText>
              </w:r>
              <w:r w:rsidRPr="00BD75D5">
                <w:delText xml:space="preserve"> Cooking Phase as Pre Route Prep and choose the Appliance as any one of the following: Turbo Oven</w:delText>
              </w:r>
              <w:r>
                <w:delText xml:space="preserve">, </w:delText>
              </w:r>
              <w:r w:rsidRPr="00BD75D5">
                <w:delText>Auto Fryer</w:delText>
              </w:r>
              <w:r>
                <w:delText xml:space="preserve">, </w:delText>
              </w:r>
              <w:r w:rsidRPr="00BD75D5">
                <w:delText>Pizza Oven</w:delText>
              </w:r>
              <w:r>
                <w:delText xml:space="preserve">, </w:delText>
              </w:r>
              <w:r w:rsidRPr="00BD75D5">
                <w:delText>Espresso Machine</w:delText>
              </w:r>
              <w:r>
                <w:delText xml:space="preserve">, </w:delText>
              </w:r>
              <w:r w:rsidRPr="00BD75D5">
                <w:delText>Blender</w:delText>
              </w:r>
              <w:r>
                <w:delText>. W</w:delText>
              </w:r>
              <w:r w:rsidRPr="00BD75D5">
                <w:delText xml:space="preserve">hen </w:delText>
              </w:r>
              <w:r>
                <w:delText xml:space="preserve">he </w:delText>
              </w:r>
              <w:r w:rsidRPr="00BD75D5">
                <w:delText>click</w:delText>
              </w:r>
              <w:r>
                <w:delText>s</w:delText>
              </w:r>
              <w:r w:rsidRPr="00BD75D5">
                <w:delText xml:space="preserve"> "Save"</w:delText>
              </w:r>
              <w:r>
                <w:delText>, it</w:delText>
              </w:r>
              <w:r w:rsidRPr="00BD75D5">
                <w:delText xml:space="preserve"> will be prompted with an error message that states "Invalid Appliance type for Pre-Route Prep" and will not be able to save the line build.</w:delText>
              </w:r>
            </w:del>
          </w:p>
          <w:p w14:paraId="4CF91EDD" w14:textId="66DD7245" w:rsidR="00655F06" w:rsidRDefault="00655F06">
            <w:pPr>
              <w:pStyle w:val="ListParagraph"/>
              <w:numPr>
                <w:ilvl w:val="0"/>
                <w:numId w:val="1944"/>
              </w:numPr>
              <w:ind w:left="590"/>
              <w:rPr>
                <w:del w:id="1421" w:author="Daisy Lan" w:date="2023-07-19T19:16:00Z"/>
              </w:rPr>
              <w:pPrChange w:id="1422" w:author="Bonnie Yang [2]" w:date="2023-05-06T12:16:00Z">
                <w:pPr>
                  <w:pStyle w:val="ListParagraph"/>
                  <w:numPr>
                    <w:numId w:val="1097"/>
                  </w:numPr>
                  <w:ind w:left="1560" w:hanging="360"/>
                </w:pPr>
              </w:pPrChange>
            </w:pPr>
            <w:del w:id="1423" w:author="Daisy Lan" w:date="2023-07-19T19:16:00Z">
              <w:r w:rsidRPr="00053564">
                <w:delText>'Pre Order Prep'</w:delText>
              </w:r>
              <w:r>
                <w:delText xml:space="preserve"> ONLY for </w:delText>
              </w:r>
              <w:r w:rsidRPr="00053564">
                <w:delText>activity 'Thermal Holding'</w:delText>
              </w:r>
              <w:r>
                <w:delText>&amp; ’Cook’</w:delText>
              </w:r>
              <w:r>
                <w:rPr>
                  <w:rFonts w:hint="eastAsia"/>
                </w:rPr>
                <w:delText>.</w:delText>
              </w:r>
            </w:del>
          </w:p>
          <w:p w14:paraId="0C21F19C" w14:textId="681C2B58" w:rsidR="00655F06" w:rsidRDefault="00655F06" w:rsidP="00512CEF">
            <w:pPr>
              <w:pStyle w:val="ListParagraph"/>
              <w:numPr>
                <w:ilvl w:val="0"/>
                <w:numId w:val="1843"/>
              </w:numPr>
              <w:ind w:left="448"/>
              <w:rPr>
                <w:del w:id="1424" w:author="Daisy Lan" w:date="2023-07-19T19:16:00Z"/>
              </w:rPr>
            </w:pPr>
            <w:del w:id="1425" w:author="Daisy Lan" w:date="2023-07-19T19:16:00Z">
              <w:r w:rsidRPr="005C709B">
                <w:delText xml:space="preserve">In the Line Build Creating/ Editing Page, </w:delText>
              </w:r>
              <w:r>
                <w:delText xml:space="preserve">‘activity’=’cook’, </w:delText>
              </w:r>
              <w:r w:rsidRPr="005C709B">
                <w:delText xml:space="preserve">user select the ‘Pre Route Prep’ </w:delText>
              </w:r>
              <w:r>
                <w:delText xml:space="preserve">or </w:delText>
              </w:r>
              <w:r>
                <w:rPr>
                  <w:rFonts w:hint="eastAsia"/>
                </w:rPr>
                <w:delText>‘</w:delText>
              </w:r>
              <w:r>
                <w:rPr>
                  <w:rFonts w:hint="eastAsia"/>
                </w:rPr>
                <w:delText>Pre</w:delText>
              </w:r>
              <w:r>
                <w:delText xml:space="preserve"> </w:delText>
              </w:r>
              <w:r>
                <w:rPr>
                  <w:rFonts w:hint="eastAsia"/>
                </w:rPr>
                <w:delText>Order</w:delText>
              </w:r>
              <w:r>
                <w:delText xml:space="preserve"> </w:delText>
              </w:r>
              <w:r>
                <w:rPr>
                  <w:rFonts w:hint="eastAsia"/>
                </w:rPr>
                <w:delText>Prep</w:delText>
              </w:r>
              <w:r>
                <w:rPr>
                  <w:rFonts w:hint="eastAsia"/>
                </w:rPr>
                <w:delText>’</w:delText>
              </w:r>
              <w:r>
                <w:delText xml:space="preserve"> </w:delText>
              </w:r>
              <w:r w:rsidRPr="005C709B">
                <w:delText>as Cooking Phase, like the following set of info:</w:delText>
              </w:r>
            </w:del>
          </w:p>
          <w:p w14:paraId="0D3EA1AD" w14:textId="03A45F67" w:rsidR="00655F06" w:rsidRDefault="00655F06">
            <w:pPr>
              <w:rPr>
                <w:del w:id="1426" w:author="Daisy Lan" w:date="2023-07-19T19:16:00Z"/>
              </w:rPr>
            </w:pPr>
            <w:del w:id="1427" w:author="Daisy Lan" w:date="2023-07-19T19:16:00Z">
              <w:r>
                <w:rPr>
                  <w:noProof/>
                </w:rPr>
                <w:drawing>
                  <wp:inline distT="0" distB="0" distL="0" distR="0" wp14:anchorId="6A796762" wp14:editId="4E7FF87C">
                    <wp:extent cx="4069836" cy="1078173"/>
                    <wp:effectExtent l="0" t="0" r="6985" b="8255"/>
                    <wp:docPr id="2011944974" name="图片 201194497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4974" name="图片 2011944974" descr="图形用户界面, 应用程序&#10;&#10;描述已自动生成"/>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139978" cy="1096755"/>
                            </a:xfrm>
                            <a:prstGeom prst="rect">
                              <a:avLst/>
                            </a:prstGeom>
                            <a:noFill/>
                          </pic:spPr>
                        </pic:pic>
                      </a:graphicData>
                    </a:graphic>
                  </wp:inline>
                </w:drawing>
              </w:r>
            </w:del>
          </w:p>
          <w:p w14:paraId="36CD1F92" w14:textId="66CD4ADA" w:rsidR="00655F06" w:rsidRDefault="00655F06">
            <w:pPr>
              <w:rPr>
                <w:del w:id="1428" w:author="Daisy Lan" w:date="2023-07-19T19:16:00Z"/>
              </w:rPr>
            </w:pPr>
            <w:del w:id="1429" w:author="Daisy Lan" w:date="2023-07-19T19:16:00Z">
              <w:r>
                <w:delText xml:space="preserve">and when he is selecting the in ‘Appliance’ dropdown, the “+Copy this step” button with tooltip: “Copy this step with set different cook times” will appear on the left corner of this step card, as the above screenshot shows. </w:delText>
              </w:r>
            </w:del>
          </w:p>
          <w:p w14:paraId="764106F1" w14:textId="0A936271" w:rsidR="00655F06" w:rsidRDefault="00655F06" w:rsidP="00512CEF">
            <w:pPr>
              <w:pStyle w:val="ListParagraph"/>
              <w:numPr>
                <w:ilvl w:val="0"/>
                <w:numId w:val="1843"/>
              </w:numPr>
              <w:ind w:left="448" w:hanging="448"/>
              <w:rPr>
                <w:del w:id="1430" w:author="Daisy Lan" w:date="2023-07-19T19:16:00Z"/>
              </w:rPr>
            </w:pPr>
            <w:del w:id="1431" w:author="Daisy Lan" w:date="2023-07-19T19:16:00Z">
              <w:r>
                <w:delText>When user clicks “+Copy this step” button, this button will disappear, then the CLONED Step with same info(include the sub-steps of this parent step) will appear below the Step1</w:delText>
              </w:r>
              <w:r>
                <w:rPr>
                  <w:rFonts w:hint="eastAsia"/>
                </w:rPr>
                <w:delText>(</w:delText>
              </w:r>
              <w:r>
                <w:delText>parent step), as the following screenshot shows:</w:delText>
              </w:r>
            </w:del>
          </w:p>
          <w:p w14:paraId="37B442C3" w14:textId="1A9B37F2" w:rsidR="00655F06" w:rsidRDefault="00655F06">
            <w:pPr>
              <w:rPr>
                <w:del w:id="1432" w:author="Daisy Lan" w:date="2023-07-19T19:16:00Z"/>
              </w:rPr>
            </w:pPr>
            <w:del w:id="1433" w:author="Daisy Lan" w:date="2023-07-19T19:16:00Z">
              <w:r>
                <w:rPr>
                  <w:noProof/>
                </w:rPr>
                <w:lastRenderedPageBreak/>
                <w:drawing>
                  <wp:inline distT="0" distB="0" distL="0" distR="0" wp14:anchorId="1E6C9DBE" wp14:editId="47EC3CB1">
                    <wp:extent cx="3233440" cy="1470347"/>
                    <wp:effectExtent l="0" t="0" r="5080" b="0"/>
                    <wp:docPr id="2011944975" name="图片 201194497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4975" name="图片 2011944975" descr="图形用户界面&#10;&#10;描述已自动生成"/>
                            <pic:cNvPicPr/>
                          </pic:nvPicPr>
                          <pic:blipFill>
                            <a:blip r:embed="rId83"/>
                            <a:stretch>
                              <a:fillRect/>
                            </a:stretch>
                          </pic:blipFill>
                          <pic:spPr>
                            <a:xfrm>
                              <a:off x="0" y="0"/>
                              <a:ext cx="3240514" cy="1473564"/>
                            </a:xfrm>
                            <a:prstGeom prst="rect">
                              <a:avLst/>
                            </a:prstGeom>
                          </pic:spPr>
                        </pic:pic>
                      </a:graphicData>
                    </a:graphic>
                  </wp:inline>
                </w:drawing>
              </w:r>
            </w:del>
          </w:p>
          <w:p w14:paraId="19720C62" w14:textId="582C67D4" w:rsidR="00655F06" w:rsidRDefault="00655F06" w:rsidP="00512CEF">
            <w:pPr>
              <w:pStyle w:val="ListParagraph"/>
              <w:numPr>
                <w:ilvl w:val="0"/>
                <w:numId w:val="1843"/>
              </w:numPr>
              <w:ind w:left="448"/>
              <w:rPr>
                <w:del w:id="1434" w:author="Daisy Lan" w:date="2023-07-19T19:16:00Z"/>
              </w:rPr>
            </w:pPr>
            <w:del w:id="1435" w:author="Daisy Lan" w:date="2023-07-19T19:16:00Z">
              <w:r>
                <w:rPr>
                  <w:rFonts w:hint="eastAsia"/>
                </w:rPr>
                <w:delText>F</w:delText>
              </w:r>
              <w:r>
                <w:delText>or the Original Step</w:delText>
              </w:r>
              <w:r>
                <w:rPr>
                  <w:rFonts w:hint="eastAsia"/>
                </w:rPr>
                <w:delText>:</w:delText>
              </w:r>
            </w:del>
          </w:p>
          <w:p w14:paraId="4751C166" w14:textId="2ABB0C62" w:rsidR="00655F06" w:rsidRDefault="00655F06" w:rsidP="00512CEF">
            <w:pPr>
              <w:pStyle w:val="ListParagraph"/>
              <w:numPr>
                <w:ilvl w:val="0"/>
                <w:numId w:val="1854"/>
              </w:numPr>
              <w:rPr>
                <w:del w:id="1436" w:author="Daisy Lan" w:date="2023-07-19T19:16:00Z"/>
              </w:rPr>
            </w:pPr>
            <w:del w:id="1437" w:author="Daisy Lan" w:date="2023-07-19T19:16:00Z">
              <w:r>
                <w:delText xml:space="preserve">After coping the step, user </w:delText>
              </w:r>
              <w:r>
                <w:rPr>
                  <w:rFonts w:hint="eastAsia"/>
                </w:rPr>
                <w:delText>could</w:delText>
              </w:r>
              <w:r>
                <w:delText xml:space="preserve"> change all the info of the Original Step as the normal operations except for:</w:delText>
              </w:r>
            </w:del>
          </w:p>
          <w:p w14:paraId="26754FEE" w14:textId="4C79624F" w:rsidR="00655F06" w:rsidRPr="0078489B" w:rsidRDefault="00655F06" w:rsidP="00512CEF">
            <w:pPr>
              <w:pStyle w:val="ListParagraph"/>
              <w:numPr>
                <w:ilvl w:val="0"/>
                <w:numId w:val="1854"/>
              </w:numPr>
              <w:rPr>
                <w:del w:id="1438" w:author="Daisy Lan" w:date="2023-07-19T19:16:00Z"/>
              </w:rPr>
            </w:pPr>
            <w:del w:id="1439" w:author="Daisy Lan" w:date="2023-07-19T19:16:00Z">
              <w:r>
                <w:rPr>
                  <w:rFonts w:hint="eastAsia"/>
                </w:rPr>
                <w:delText>C</w:delText>
              </w:r>
              <w:r>
                <w:delText>ooking Phase: only two options can be chosen in this dropdown, that is “Pre Route Prep” and “Pre Order Prep”. And we need to add a tooltip in the ‘</w:delText>
              </w:r>
              <w:r>
                <w:rPr>
                  <w:rFonts w:hint="eastAsia"/>
                </w:rPr>
                <w:delText>C</w:delText>
              </w:r>
              <w:r>
                <w:delText>ooking Phase’ field-</w:delText>
              </w:r>
              <w:r w:rsidRPr="008F6F2D">
                <w:rPr>
                  <w:rFonts w:hint="eastAsia"/>
                </w:rPr>
                <w:delText>“</w:delText>
              </w:r>
              <w:r w:rsidRPr="008F6F2D">
                <w:delText xml:space="preserve">You could choose more </w:delText>
              </w:r>
              <w:r>
                <w:delText>‘</w:delText>
              </w:r>
              <w:r w:rsidRPr="008F6F2D">
                <w:delText>Cooking Phase</w:delText>
              </w:r>
              <w:r>
                <w:delText>’</w:delText>
              </w:r>
              <w:r w:rsidRPr="008F6F2D">
                <w:delText xml:space="preserve"> after deleting the copied step.</w:delText>
              </w:r>
              <w:r>
                <w:delText xml:space="preserve">” </w:delText>
              </w:r>
            </w:del>
          </w:p>
          <w:p w14:paraId="7D882A2F" w14:textId="463BEAB0" w:rsidR="00655F06" w:rsidRDefault="00655F06" w:rsidP="00512CEF">
            <w:pPr>
              <w:pStyle w:val="ListParagraph"/>
              <w:numPr>
                <w:ilvl w:val="0"/>
                <w:numId w:val="1856"/>
              </w:numPr>
              <w:rPr>
                <w:del w:id="1440" w:author="Daisy Lan" w:date="2023-07-19T19:16:00Z"/>
              </w:rPr>
            </w:pPr>
            <w:del w:id="1441" w:author="Daisy Lan" w:date="2023-07-19T19:16:00Z">
              <w:r>
                <w:rPr>
                  <w:rFonts w:hint="eastAsia"/>
                </w:rPr>
                <w:delText>F</w:delText>
              </w:r>
              <w:r>
                <w:delText>or the Cloning Step:</w:delText>
              </w:r>
            </w:del>
          </w:p>
          <w:p w14:paraId="6BC74D46" w14:textId="47B95809" w:rsidR="00655F06" w:rsidRDefault="00655F06" w:rsidP="00512CEF">
            <w:pPr>
              <w:pStyle w:val="ListParagraph"/>
              <w:numPr>
                <w:ilvl w:val="0"/>
                <w:numId w:val="1857"/>
              </w:numPr>
              <w:rPr>
                <w:del w:id="1442" w:author="Daisy Lan" w:date="2023-07-19T19:16:00Z"/>
              </w:rPr>
            </w:pPr>
            <w:del w:id="1443" w:author="Daisy Lan" w:date="2023-07-19T19:16:00Z">
              <w:r w:rsidRPr="006D1128">
                <w:delText xml:space="preserve">Card Tip: Copy from Step#, “#” means the Step No of the original step. In above example, we should show the card tip </w:delText>
              </w:r>
              <w:r>
                <w:delText xml:space="preserve">text </w:delText>
              </w:r>
              <w:r w:rsidRPr="006D1128">
                <w:delText>as “Copy from Step1”.</w:delText>
              </w:r>
            </w:del>
          </w:p>
          <w:p w14:paraId="57EC6E8A" w14:textId="40D10DD7" w:rsidR="00655F06" w:rsidRDefault="00655F06" w:rsidP="00512CEF">
            <w:pPr>
              <w:pStyle w:val="ListParagraph"/>
              <w:numPr>
                <w:ilvl w:val="0"/>
                <w:numId w:val="1857"/>
              </w:numPr>
              <w:rPr>
                <w:del w:id="1444" w:author="Daisy Lan" w:date="2023-07-19T19:16:00Z"/>
              </w:rPr>
            </w:pPr>
            <w:del w:id="1445" w:author="Daisy Lan" w:date="2023-07-19T19:16:00Z">
              <w:r>
                <w:delText>Cooking Phase</w:delText>
              </w:r>
              <w:r>
                <w:rPr>
                  <w:rFonts w:hint="eastAsia"/>
                </w:rPr>
                <w:delText>:</w:delText>
              </w:r>
              <w:r>
                <w:delText xml:space="preserve"> The cooking phase of the Cloning Step should prepopulate once it was copied. The value should only be ‘Pre Order Prep’ or ‘Pre Route Prep’, if the cooking phase of original step is PRP, then the Cloning step’s should be POP. </w:delText>
              </w:r>
            </w:del>
          </w:p>
          <w:p w14:paraId="24598491" w14:textId="715691F9" w:rsidR="00655F06" w:rsidRDefault="00655F06" w:rsidP="00512CEF">
            <w:pPr>
              <w:pStyle w:val="ListParagraph"/>
              <w:numPr>
                <w:ilvl w:val="0"/>
                <w:numId w:val="1857"/>
              </w:numPr>
              <w:rPr>
                <w:del w:id="1446" w:author="Daisy Lan" w:date="2023-07-19T19:16:00Z"/>
              </w:rPr>
            </w:pPr>
            <w:del w:id="1447" w:author="Daisy Lan" w:date="2023-07-19T19:16:00Z">
              <w:r>
                <w:delText xml:space="preserve">When the Parent step’s ‘appliance’=’Turbo Oven’, </w:delText>
              </w:r>
              <w:r w:rsidRPr="003D0598">
                <w:delText>After selecting the Parent</w:delText>
              </w:r>
              <w:r>
                <w:delText xml:space="preserve"> &amp; </w:delText>
              </w:r>
              <w:r w:rsidRPr="003D0598">
                <w:delText>Child button, the Cook Time will populate without manually typing allowed.</w:delText>
              </w:r>
              <w:r>
                <w:delText xml:space="preserve"> When user choose the other appliances, the ‘cook time’ is allowed changing manually.</w:delText>
              </w:r>
            </w:del>
          </w:p>
          <w:p w14:paraId="193F7FC0" w14:textId="46E9D8EC" w:rsidR="00655F06" w:rsidRDefault="00655F06" w:rsidP="00512CEF">
            <w:pPr>
              <w:pStyle w:val="ListParagraph"/>
              <w:numPr>
                <w:ilvl w:val="0"/>
                <w:numId w:val="1857"/>
              </w:numPr>
              <w:rPr>
                <w:del w:id="1448" w:author="Daisy Lan" w:date="2023-07-19T19:16:00Z"/>
              </w:rPr>
            </w:pPr>
            <w:del w:id="1449" w:author="Daisy Lan" w:date="2023-07-19T19:16:00Z">
              <w:r>
                <w:delText xml:space="preserve">user could close the cloning step by clicking the </w:delText>
              </w:r>
              <w:r>
                <w:rPr>
                  <w:rFonts w:hint="eastAsia"/>
                </w:rPr>
                <w:delText>“×”</w:delText>
              </w:r>
              <w:r>
                <w:rPr>
                  <w:rFonts w:hint="eastAsia"/>
                </w:rPr>
                <w:delText xml:space="preserve"> </w:delText>
              </w:r>
              <w:r>
                <w:delText>on the right top corner of the cloning card.</w:delText>
              </w:r>
            </w:del>
          </w:p>
          <w:p w14:paraId="553C7F46" w14:textId="285FFAD4" w:rsidR="00631CC1" w:rsidRDefault="00655F06" w:rsidP="00631CC1">
            <w:pPr>
              <w:pStyle w:val="ListParagraph"/>
              <w:numPr>
                <w:ilvl w:val="0"/>
                <w:numId w:val="1857"/>
              </w:numPr>
              <w:rPr>
                <w:del w:id="1450" w:author="Daisy Lan" w:date="2023-07-19T19:16:00Z"/>
                <w:noProof/>
              </w:rPr>
            </w:pPr>
            <w:del w:id="1451" w:author="Daisy Lan" w:date="2023-07-19T19:16:00Z">
              <w:r>
                <w:rPr>
                  <w:noProof/>
                </w:rPr>
                <w:delText>The</w:delText>
              </w:r>
              <w:r w:rsidRPr="008419CE">
                <w:rPr>
                  <w:noProof/>
                </w:rPr>
                <w:delText xml:space="preserve"> information of the cloning step should be grey out and keep the same as the original step</w:delText>
              </w:r>
              <w:r>
                <w:rPr>
                  <w:noProof/>
                </w:rPr>
                <w:delText>(include substeps) except for the ‘Appliance’, ‘Parenet Button’&amp;‘Child button’(when the Appliance is Turbo Oven), Step Time&amp;Cook time, Max Hold Time, as the blue parts in the following screenshot.</w:delText>
              </w:r>
            </w:del>
          </w:p>
          <w:p w14:paraId="18CDCB4F" w14:textId="2A85C41E" w:rsidR="00655F06" w:rsidRDefault="00655F06" w:rsidP="00631CC1">
            <w:pPr>
              <w:pStyle w:val="ListParagraph"/>
              <w:numPr>
                <w:ilvl w:val="0"/>
                <w:numId w:val="1859"/>
              </w:numPr>
              <w:rPr>
                <w:del w:id="1452" w:author="Daisy Lan" w:date="2023-07-19T19:16:00Z"/>
                <w:noProof/>
              </w:rPr>
            </w:pPr>
            <w:del w:id="1453" w:author="Daisy Lan" w:date="2023-07-19T19:16:00Z">
              <w:r w:rsidRPr="008419CE">
                <w:rPr>
                  <w:noProof/>
                </w:rPr>
                <w:delText>When the user is creating/modifying the original step, the other information of the cloning step should also change synchronously.</w:delText>
              </w:r>
            </w:del>
          </w:p>
          <w:p w14:paraId="29FD5E75" w14:textId="53028BE7" w:rsidR="00655F06" w:rsidRDefault="00655F06">
            <w:pPr>
              <w:rPr>
                <w:del w:id="1454" w:author="Daisy Lan" w:date="2023-07-19T19:16:00Z"/>
              </w:rPr>
            </w:pPr>
            <w:del w:id="1455" w:author="Daisy Lan" w:date="2023-07-19T19:16:00Z">
              <w:r>
                <w:rPr>
                  <w:noProof/>
                </w:rPr>
                <w:lastRenderedPageBreak/>
                <w:drawing>
                  <wp:inline distT="0" distB="0" distL="0" distR="0" wp14:anchorId="4CE134C2" wp14:editId="76B1C3E0">
                    <wp:extent cx="4863458" cy="2405380"/>
                    <wp:effectExtent l="0" t="0" r="0" b="0"/>
                    <wp:docPr id="2011944976" name="图片 2011944976"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4976" name="图片 2011944976" descr="图形用户界面, 应用程序, 表格&#10;&#10;描述已自动生成"/>
                            <pic:cNvPicPr/>
                          </pic:nvPicPr>
                          <pic:blipFill>
                            <a:blip r:embed="rId84"/>
                            <a:stretch>
                              <a:fillRect/>
                            </a:stretch>
                          </pic:blipFill>
                          <pic:spPr>
                            <a:xfrm>
                              <a:off x="0" y="0"/>
                              <a:ext cx="4868515" cy="2407881"/>
                            </a:xfrm>
                            <a:prstGeom prst="rect">
                              <a:avLst/>
                            </a:prstGeom>
                          </pic:spPr>
                        </pic:pic>
                      </a:graphicData>
                    </a:graphic>
                  </wp:inline>
                </w:drawing>
              </w:r>
            </w:del>
          </w:p>
          <w:p w14:paraId="781D704A" w14:textId="1D7E4FAD" w:rsidR="00655F06" w:rsidRPr="008419CE" w:rsidRDefault="00655F06" w:rsidP="00631CC1">
            <w:pPr>
              <w:pStyle w:val="ListParagraph"/>
              <w:numPr>
                <w:ilvl w:val="0"/>
                <w:numId w:val="1859"/>
              </w:numPr>
              <w:rPr>
                <w:del w:id="1456" w:author="Daisy Lan" w:date="2023-07-19T19:16:00Z"/>
              </w:rPr>
            </w:pPr>
            <w:del w:id="1457" w:author="Daisy Lan" w:date="2023-07-19T19:16:00Z">
              <w:r>
                <w:rPr>
                  <w:rFonts w:hint="eastAsia"/>
                </w:rPr>
                <w:delText>We</w:delText>
              </w:r>
              <w:r>
                <w:delText xml:space="preserve"> don’t allow the user to change the ‘Activity’=Cook when there is an existing cloing step, when user want to change the Activity on the Oringal Step, we should add a tooltip on for Activity when the mouse hovers over on it, with the text, “You could change this field only if the copied step was deleted.”</w:delText>
              </w:r>
            </w:del>
          </w:p>
          <w:p w14:paraId="1C69B328" w14:textId="1227424C" w:rsidR="00655F06" w:rsidRDefault="00655F06">
            <w:pPr>
              <w:pStyle w:val="ListParagraph"/>
              <w:numPr>
                <w:ilvl w:val="0"/>
                <w:numId w:val="1859"/>
              </w:numPr>
              <w:rPr>
                <w:del w:id="1458" w:author="Daisy Lan" w:date="2023-07-19T19:16:00Z"/>
              </w:rPr>
              <w:pPrChange w:id="1459" w:author="Bonnie Yang [2]" w:date="2023-04-13T10:13:00Z">
                <w:pPr>
                  <w:pStyle w:val="ListParagraph"/>
                  <w:numPr>
                    <w:numId w:val="1097"/>
                  </w:numPr>
                  <w:ind w:left="1560" w:hanging="360"/>
                </w:pPr>
              </w:pPrChange>
            </w:pPr>
            <w:del w:id="1460" w:author="Daisy Lan" w:date="2023-07-19T19:16:00Z">
              <w:r w:rsidRPr="008C37B6">
                <w:delText>Batch Limit: integer &gt;0, optional</w:delText>
              </w:r>
              <w:r w:rsidR="007E6E9A">
                <w:delText xml:space="preserve">. </w:delText>
              </w:r>
            </w:del>
            <w:ins w:id="1461" w:author="Bonnie Yang" w:date="2023-04-12T21:49:00Z">
              <w:del w:id="1462" w:author="Daisy Lan" w:date="2023-07-19T19:16:00Z">
                <w:r w:rsidR="007E6E9A" w:rsidRPr="007E6E9A">
                  <w:delText>For cook/thermal holding step, Batch Limit is required AND must be &gt;=1. Inline error: Must be &gt;=1</w:delText>
                </w:r>
              </w:del>
            </w:ins>
          </w:p>
          <w:p w14:paraId="1E0ACB24" w14:textId="5A039D13" w:rsidR="00655F06" w:rsidRDefault="00655F06">
            <w:pPr>
              <w:pStyle w:val="ListParagraph"/>
              <w:numPr>
                <w:ilvl w:val="0"/>
                <w:numId w:val="1859"/>
              </w:numPr>
              <w:rPr>
                <w:del w:id="1463" w:author="Daisy Lan" w:date="2023-07-19T19:16:00Z"/>
              </w:rPr>
              <w:pPrChange w:id="1464" w:author="Bonnie Yang [2]" w:date="2023-04-13T10:13:00Z">
                <w:pPr>
                  <w:pStyle w:val="ListParagraph"/>
                  <w:numPr>
                    <w:numId w:val="1097"/>
                  </w:numPr>
                  <w:ind w:left="1560" w:hanging="360"/>
                </w:pPr>
              </w:pPrChange>
            </w:pPr>
            <w:del w:id="1465" w:author="Daisy Lan" w:date="2023-07-19T19:16:00Z">
              <w:r>
                <w:delText xml:space="preserve">Visual: User should be able to upload at most 1 video or 1 image for a step. User can delete an existing video or image. For image, please also support "png", "jpg", "jpeg", "gif". For video, support "mp4". Max size: 10M for both video and image.  </w:delText>
              </w:r>
              <w:r w:rsidRPr="00212713">
                <w:delText>When user clicks button to select an unsupported file, display an error “Unable to upload file. Please ensure that the file is in a supported format (JPG, PNG, GIF, JPEG, MP4)</w:delText>
              </w:r>
              <w:r>
                <w:delText xml:space="preserve"> uploaded at most 1 video/image and</w:delText>
              </w:r>
              <w:r w:rsidRPr="00212713">
                <w:delText xml:space="preserve"> has a maximum file size of 10 Mb.</w:delText>
              </w:r>
              <w:r>
                <w:delText>”</w:delText>
              </w:r>
            </w:del>
          </w:p>
          <w:p w14:paraId="1F1FF41B" w14:textId="0F7979CB" w:rsidR="00655F06" w:rsidRDefault="00655F06">
            <w:pPr>
              <w:pStyle w:val="ListParagraph"/>
              <w:numPr>
                <w:ilvl w:val="0"/>
                <w:numId w:val="1859"/>
              </w:numPr>
              <w:rPr>
                <w:del w:id="1466" w:author="Daisy Lan" w:date="2023-07-19T19:16:00Z"/>
              </w:rPr>
              <w:pPrChange w:id="1467" w:author="Bonnie Yang [2]" w:date="2023-04-13T10:13:00Z">
                <w:pPr>
                  <w:pStyle w:val="ListParagraph"/>
                  <w:numPr>
                    <w:numId w:val="1097"/>
                  </w:numPr>
                  <w:ind w:left="1560" w:hanging="360"/>
                </w:pPr>
              </w:pPrChange>
            </w:pPr>
            <w:del w:id="1468" w:author="Daisy Lan" w:date="2023-07-19T19:16:00Z">
              <w:r>
                <w:delText>Step Dependency: should be in the format like 1, 2, 3. 1) It is steps separated by “,” 2) The step is the step order, which should be less than current step order. Error message: “Step dependency should be in format of ‘1, 2, 3’, here 1, 2, 3 should be the step order less than current step’s order.”</w:delText>
              </w:r>
            </w:del>
          </w:p>
          <w:p w14:paraId="254AC96E" w14:textId="7A905193" w:rsidR="00631CC1" w:rsidRDefault="00655F06">
            <w:pPr>
              <w:pStyle w:val="ListParagraph"/>
              <w:numPr>
                <w:ilvl w:val="0"/>
                <w:numId w:val="1859"/>
              </w:numPr>
              <w:tabs>
                <w:tab w:val="left" w:pos="576"/>
              </w:tabs>
              <w:rPr>
                <w:ins w:id="1469" w:author="Bonnie Yang" w:date="2023-04-12T21:53:00Z"/>
                <w:del w:id="1470" w:author="Daisy Lan" w:date="2023-07-19T19:16:00Z"/>
              </w:rPr>
              <w:pPrChange w:id="1471" w:author="Bonnie Yang [2]" w:date="2023-04-13T10:13:00Z">
                <w:pPr>
                  <w:pStyle w:val="ListParagraph"/>
                  <w:numPr>
                    <w:numId w:val="1863"/>
                  </w:numPr>
                  <w:tabs>
                    <w:tab w:val="left" w:pos="576"/>
                  </w:tabs>
                  <w:ind w:left="590" w:hanging="567"/>
                </w:pPr>
              </w:pPrChange>
            </w:pPr>
            <w:del w:id="1472" w:author="Daisy Lan" w:date="2023-07-19T19:16:00Z">
              <w:r>
                <w:delText xml:space="preserve">Step Detail: See extend scenario below. </w:delText>
              </w:r>
            </w:del>
          </w:p>
          <w:p w14:paraId="1C9B3FD5" w14:textId="5879DC28" w:rsidR="007E6E9A" w:rsidRDefault="007E6E9A">
            <w:pPr>
              <w:pStyle w:val="ListParagraph"/>
              <w:numPr>
                <w:ilvl w:val="0"/>
                <w:numId w:val="1868"/>
              </w:numPr>
              <w:rPr>
                <w:ins w:id="1473" w:author="Bonnie Yang" w:date="2023-04-12T21:53:00Z"/>
                <w:del w:id="1474" w:author="Daisy Lan" w:date="2023-07-19T19:16:00Z"/>
              </w:rPr>
              <w:pPrChange w:id="1475" w:author="Bonnie Yang [2]" w:date="2023-04-12T21:53:00Z">
                <w:pPr>
                  <w:pStyle w:val="ListParagraph"/>
                  <w:ind w:left="448"/>
                </w:pPr>
              </w:pPrChange>
            </w:pPr>
            <w:ins w:id="1476" w:author="Bonnie Yang" w:date="2023-04-12T21:53:00Z">
              <w:del w:id="1477" w:author="Daisy Lan" w:date="2023-07-19T19:16:00Z">
                <w:r w:rsidRPr="007E6E9A">
                  <w:delText>Step Ordering Constraints</w:delText>
                </w:r>
                <w:r>
                  <w:delText>:</w:delText>
                </w:r>
              </w:del>
            </w:ins>
          </w:p>
          <w:p w14:paraId="57DDB086" w14:textId="6BF4964E" w:rsidR="007E6E9A" w:rsidRDefault="007E6E9A" w:rsidP="007E6E9A">
            <w:pPr>
              <w:pStyle w:val="ListParagraph"/>
              <w:ind w:left="448"/>
              <w:rPr>
                <w:ins w:id="1478" w:author="Bonnie Yang" w:date="2023-04-12T21:53:00Z"/>
                <w:del w:id="1479" w:author="Daisy Lan" w:date="2023-07-19T19:16:00Z"/>
              </w:rPr>
            </w:pPr>
            <w:ins w:id="1480" w:author="Bonnie Yang" w:date="2023-04-12T21:53:00Z">
              <w:del w:id="1481" w:author="Daisy Lan" w:date="2023-07-19T19:16:00Z">
                <w:r w:rsidRPr="007E6E9A">
                  <w:delText>No steps dependency can form a cyclical dependency i.e. 1 → 2 → 1</w:delText>
                </w:r>
                <w:r>
                  <w:delText>.</w:delText>
                </w:r>
              </w:del>
            </w:ins>
          </w:p>
          <w:p w14:paraId="6EC9F9F1" w14:textId="26203324" w:rsidR="007E6E9A" w:rsidRDefault="007E6E9A" w:rsidP="007E6E9A">
            <w:pPr>
              <w:pStyle w:val="ListParagraph"/>
              <w:ind w:left="448"/>
              <w:rPr>
                <w:ins w:id="1482" w:author="Bonnie Yang" w:date="2023-04-12T21:53:00Z"/>
                <w:del w:id="1483" w:author="Daisy Lan" w:date="2023-07-19T19:16:00Z"/>
              </w:rPr>
            </w:pPr>
            <w:ins w:id="1484" w:author="Bonnie Yang" w:date="2023-04-12T21:53:00Z">
              <w:del w:id="1485" w:author="Daisy Lan" w:date="2023-07-19T19:16:00Z">
                <w:r w:rsidRPr="007E6E9A">
                  <w:delText>A step order id must be greater than all of its dependencies i.e. Step Order 3 cannot depend on step 4</w:delText>
                </w:r>
                <w:r>
                  <w:delText>.</w:delText>
                </w:r>
              </w:del>
            </w:ins>
          </w:p>
          <w:p w14:paraId="0199B5EC" w14:textId="2FD03DFC" w:rsidR="007E6E9A" w:rsidDel="007E6E9A" w:rsidRDefault="007E6E9A" w:rsidP="007E6E9A">
            <w:pPr>
              <w:pStyle w:val="ListParagraph"/>
              <w:ind w:left="448"/>
              <w:rPr>
                <w:del w:id="1486" w:author="Daisy Lan" w:date="2023-07-19T19:16:00Z"/>
              </w:rPr>
            </w:pPr>
            <w:ins w:id="1487" w:author="Bonnie Yang" w:date="2023-04-12T21:53:00Z">
              <w:del w:id="1488" w:author="Daisy Lan" w:date="2023-07-19T19:16:00Z">
                <w:r w:rsidRPr="007E6E9A">
                  <w:lastRenderedPageBreak/>
                  <w:delText>No redundant dependencies i.e. Step 1: N/A, Step 2: depends on 1, Step 3: depends on 1, 2 (1 is already implied by 2, hence redundant)</w:delText>
                </w:r>
                <w:r>
                  <w:delText xml:space="preserve">. </w:delText>
                </w:r>
                <w:r w:rsidRPr="007E6E9A">
                  <w:delText>Inline error for redundant dependency step: Must not include redundant dependency step</w:delText>
                </w:r>
                <w:r>
                  <w:delText>.</w:delText>
                </w:r>
              </w:del>
            </w:ins>
          </w:p>
          <w:p w14:paraId="7FB639B5" w14:textId="491F239B" w:rsidR="00655F06" w:rsidRDefault="00655F06">
            <w:pPr>
              <w:pStyle w:val="ListParagraph"/>
              <w:numPr>
                <w:ilvl w:val="0"/>
                <w:numId w:val="1881"/>
              </w:numPr>
              <w:rPr>
                <w:del w:id="1489" w:author="Daisy Lan" w:date="2023-07-19T19:16:00Z"/>
              </w:rPr>
              <w:pPrChange w:id="1490" w:author="Bonnie Yang [2]" w:date="2023-04-13T10:13:00Z">
                <w:pPr>
                  <w:pStyle w:val="NoSpacing"/>
                  <w:numPr>
                    <w:numId w:val="1097"/>
                  </w:numPr>
                  <w:ind w:left="1560" w:hanging="360"/>
                </w:pPr>
              </w:pPrChange>
            </w:pPr>
            <w:del w:id="1491" w:author="Daisy Lan" w:date="2023-07-19T19:16:00Z">
              <w:r>
                <w:delText xml:space="preserve">When save, check: </w:delText>
              </w:r>
            </w:del>
          </w:p>
          <w:p w14:paraId="0CD0BEA2" w14:textId="0FFA0CD6" w:rsidR="00655F06" w:rsidRDefault="00655F06">
            <w:pPr>
              <w:rPr>
                <w:del w:id="1492" w:author="Daisy Lan" w:date="2023-07-19T19:16:00Z"/>
              </w:rPr>
              <w:pPrChange w:id="1493" w:author="Bonnie Yang [2]" w:date="2023-04-12T21:54:00Z">
                <w:pPr>
                  <w:pStyle w:val="ListParagraph"/>
                  <w:numPr>
                    <w:numId w:val="1097"/>
                  </w:numPr>
                  <w:ind w:left="1560" w:hanging="360"/>
                </w:pPr>
              </w:pPrChange>
            </w:pPr>
            <w:del w:id="1494" w:author="Daisy Lan" w:date="2023-07-19T19:16:00Z">
              <w:r>
                <w:rPr>
                  <w:rFonts w:hint="eastAsia"/>
                </w:rPr>
                <w:delText>I</w:delText>
              </w:r>
              <w:r>
                <w:delText xml:space="preserve">f the required fields with correct values, if not display corresponding error message. </w:delText>
              </w:r>
              <w:r>
                <w:rPr>
                  <w:rFonts w:hint="eastAsia"/>
                </w:rPr>
                <w:delText>K</w:delText>
              </w:r>
              <w:r>
                <w:delText>eep the current error message of ‘Activity’, add these error messages of ‘Thermal Holding’ activity, check as following:</w:delText>
              </w:r>
            </w:del>
          </w:p>
          <w:p w14:paraId="3F2DF34A" w14:textId="717D8438" w:rsidR="00655F06" w:rsidRDefault="00655F06">
            <w:pPr>
              <w:pStyle w:val="ListParagraph"/>
              <w:numPr>
                <w:ilvl w:val="0"/>
                <w:numId w:val="1944"/>
              </w:numPr>
              <w:ind w:left="590"/>
              <w:rPr>
                <w:del w:id="1495" w:author="Daisy Lan" w:date="2023-07-19T19:16:00Z"/>
              </w:rPr>
              <w:pPrChange w:id="1496" w:author="Bonnie Yang [2]" w:date="2023-05-06T12:16:00Z">
                <w:pPr>
                  <w:pStyle w:val="ListParagraph"/>
                  <w:numPr>
                    <w:numId w:val="1097"/>
                  </w:numPr>
                  <w:ind w:left="1560" w:hanging="360"/>
                </w:pPr>
              </w:pPrChange>
            </w:pPr>
            <w:del w:id="1497" w:author="Daisy Lan" w:date="2023-07-19T19:16:00Z">
              <w:r w:rsidRPr="00316E6C">
                <w:delText xml:space="preserve">Please select appliance for step </w:delText>
              </w:r>
              <w:r>
                <w:delText>{step number}</w:delText>
              </w:r>
              <w:r w:rsidRPr="00316E6C">
                <w:delText xml:space="preserve"> line </w:delText>
              </w:r>
              <w:r>
                <w:delText>{line number}</w:delText>
              </w:r>
              <w:r w:rsidRPr="00316E6C">
                <w:delText>.</w:delText>
              </w:r>
            </w:del>
          </w:p>
          <w:p w14:paraId="60DB3EB0" w14:textId="2237B2EC" w:rsidR="00655F06" w:rsidRDefault="00655F06">
            <w:pPr>
              <w:pStyle w:val="ListParagraph"/>
              <w:numPr>
                <w:ilvl w:val="0"/>
                <w:numId w:val="1944"/>
              </w:numPr>
              <w:ind w:left="590"/>
              <w:rPr>
                <w:del w:id="1498" w:author="Daisy Lan" w:date="2023-07-19T19:16:00Z"/>
              </w:rPr>
              <w:pPrChange w:id="1499" w:author="Bonnie Yang [2]" w:date="2023-05-06T12:16:00Z">
                <w:pPr>
                  <w:pStyle w:val="ListParagraph"/>
                  <w:numPr>
                    <w:numId w:val="1097"/>
                  </w:numPr>
                  <w:ind w:left="1560" w:hanging="360"/>
                </w:pPr>
              </w:pPrChange>
            </w:pPr>
            <w:del w:id="1500" w:author="Daisy Lan" w:date="2023-07-19T19:16:00Z">
              <w:r w:rsidRPr="00316E6C">
                <w:delText xml:space="preserve">Step time should be greater than 0 for step </w:delText>
              </w:r>
              <w:r>
                <w:delText>{step number}</w:delText>
              </w:r>
              <w:r w:rsidRPr="00316E6C">
                <w:delText xml:space="preserve"> line </w:delText>
              </w:r>
              <w:r>
                <w:delText>{line number}</w:delText>
              </w:r>
              <w:r w:rsidRPr="00316E6C">
                <w:delText>.</w:delText>
              </w:r>
            </w:del>
          </w:p>
          <w:p w14:paraId="5600D9DA" w14:textId="4B9D5E15" w:rsidR="00655F06" w:rsidRDefault="00655F06">
            <w:pPr>
              <w:pStyle w:val="ListParagraph"/>
              <w:numPr>
                <w:ilvl w:val="0"/>
                <w:numId w:val="1944"/>
              </w:numPr>
              <w:ind w:left="590"/>
              <w:rPr>
                <w:del w:id="1501" w:author="Daisy Lan" w:date="2023-07-19T19:16:00Z"/>
              </w:rPr>
              <w:pPrChange w:id="1502" w:author="Bonnie Yang [2]" w:date="2023-05-06T12:16:00Z">
                <w:pPr>
                  <w:pStyle w:val="ListParagraph"/>
                  <w:numPr>
                    <w:numId w:val="1097"/>
                  </w:numPr>
                  <w:ind w:left="1560" w:hanging="360"/>
                </w:pPr>
              </w:pPrChange>
            </w:pPr>
            <w:del w:id="1503" w:author="Daisy Lan" w:date="2023-07-19T19:16:00Z">
              <w:r w:rsidRPr="00A211D6">
                <w:delText>Max Hold Time should be greater than 0 for</w:delText>
              </w:r>
              <w:r>
                <w:delText xml:space="preserve"> </w:delText>
              </w:r>
              <w:r w:rsidRPr="00316E6C">
                <w:delText>step</w:delText>
              </w:r>
              <w:r w:rsidRPr="00A211D6">
                <w:delText xml:space="preserve"> </w:delText>
              </w:r>
              <w:r>
                <w:delText>{step number}</w:delText>
              </w:r>
              <w:r w:rsidRPr="00316E6C">
                <w:delText xml:space="preserve"> line </w:delText>
              </w:r>
              <w:r>
                <w:delText>{line number}</w:delText>
              </w:r>
              <w:r w:rsidRPr="00A211D6">
                <w:delText>.</w:delText>
              </w:r>
            </w:del>
          </w:p>
          <w:p w14:paraId="79B259F5" w14:textId="512B945E" w:rsidR="00655F06" w:rsidRDefault="00655F06">
            <w:pPr>
              <w:pStyle w:val="ListParagraph"/>
              <w:numPr>
                <w:ilvl w:val="0"/>
                <w:numId w:val="1944"/>
              </w:numPr>
              <w:ind w:left="590"/>
              <w:rPr>
                <w:del w:id="1504" w:author="Daisy Lan" w:date="2023-07-19T19:16:00Z"/>
              </w:rPr>
              <w:pPrChange w:id="1505" w:author="Bonnie Yang [2]" w:date="2023-05-06T12:16:00Z">
                <w:pPr>
                  <w:pStyle w:val="ListParagraph"/>
                  <w:numPr>
                    <w:numId w:val="1097"/>
                  </w:numPr>
                  <w:ind w:left="1560" w:hanging="360"/>
                </w:pPr>
              </w:pPrChange>
            </w:pPr>
            <w:del w:id="1506" w:author="Daisy Lan" w:date="2023-07-19T19:16:00Z">
              <w:r w:rsidRPr="0069352D">
                <w:delText xml:space="preserve">Must have a sub-step be populated with either a Title / Text for </w:delText>
              </w:r>
              <w:r w:rsidRPr="00316E6C">
                <w:delText>step</w:delText>
              </w:r>
              <w:r w:rsidRPr="00A211D6">
                <w:delText xml:space="preserve"> </w:delText>
              </w:r>
              <w:r>
                <w:delText>{step number}</w:delText>
              </w:r>
              <w:r w:rsidRPr="00316E6C">
                <w:delText xml:space="preserve"> line </w:delText>
              </w:r>
              <w:r>
                <w:delText>{line number}</w:delText>
              </w:r>
              <w:r w:rsidRPr="0069352D">
                <w:delText>.</w:delText>
              </w:r>
            </w:del>
          </w:p>
          <w:p w14:paraId="4A31FD12" w14:textId="17CDE844" w:rsidR="00655F06" w:rsidRPr="00316E6C" w:rsidRDefault="00655F06">
            <w:pPr>
              <w:pStyle w:val="ListParagraph"/>
              <w:numPr>
                <w:ilvl w:val="0"/>
                <w:numId w:val="1944"/>
              </w:numPr>
              <w:ind w:left="590"/>
              <w:rPr>
                <w:del w:id="1507" w:author="Daisy Lan" w:date="2023-07-19T19:16:00Z"/>
              </w:rPr>
              <w:pPrChange w:id="1508" w:author="Bonnie Yang [2]" w:date="2023-05-06T12:16:00Z">
                <w:pPr>
                  <w:pStyle w:val="ListParagraph"/>
                  <w:numPr>
                    <w:numId w:val="1097"/>
                  </w:numPr>
                  <w:ind w:left="1560" w:hanging="360"/>
                </w:pPr>
              </w:pPrChange>
            </w:pPr>
            <w:del w:id="1509" w:author="Daisy Lan" w:date="2023-07-19T19:16:00Z">
              <w:r>
                <w:delText>S</w:delText>
              </w:r>
              <w:r w:rsidRPr="00316E6C">
                <w:delText>tep</w:delText>
              </w:r>
              <w:r w:rsidRPr="00A211D6">
                <w:delText xml:space="preserve"> </w:delText>
              </w:r>
              <w:r>
                <w:delText>{step number}</w:delText>
              </w:r>
              <w:r w:rsidRPr="00316E6C">
                <w:delText xml:space="preserve"> line </w:delText>
              </w:r>
              <w:r>
                <w:delText xml:space="preserve">{line number} </w:delText>
              </w:r>
              <w:r>
                <w:rPr>
                  <w:rFonts w:hint="eastAsia"/>
                </w:rPr>
                <w:delText>m</w:delText>
              </w:r>
              <w:r>
                <w:delText>ust be dependent on at least one step.</w:delText>
              </w:r>
            </w:del>
          </w:p>
          <w:p w14:paraId="7AC6791F" w14:textId="64E2D70A" w:rsidR="00655F06" w:rsidRDefault="00655F06">
            <w:pPr>
              <w:pStyle w:val="ListParagraph"/>
              <w:numPr>
                <w:ilvl w:val="0"/>
                <w:numId w:val="1944"/>
              </w:numPr>
              <w:ind w:left="590"/>
              <w:rPr>
                <w:del w:id="1510" w:author="Daisy Lan" w:date="2023-07-19T19:16:00Z"/>
              </w:rPr>
              <w:pPrChange w:id="1511" w:author="Bonnie Yang [2]" w:date="2023-05-06T12:16:00Z">
                <w:pPr>
                  <w:pStyle w:val="ListParagraph"/>
                  <w:numPr>
                    <w:numId w:val="1097"/>
                  </w:numPr>
                  <w:ind w:left="1560" w:hanging="360"/>
                </w:pPr>
              </w:pPrChange>
            </w:pPr>
            <w:del w:id="1512" w:author="Daisy Lan" w:date="2023-07-19T19:16:00Z">
              <w:r>
                <w:delText xml:space="preserve">if “Guest packaging” is selected for a step, check if the mapping item is a “Non Food” item, if there is no mapping item or the item is not a “Non food” item, show a warning message: “Step {step title} is set to be displayed as “Guest Packaging”, but there is no mapping item or the mapping item is not a Non-food item. Are you sure you want to proceed?”. </w:delText>
              </w:r>
            </w:del>
          </w:p>
          <w:p w14:paraId="2B219572" w14:textId="6A586C39" w:rsidR="00655F06" w:rsidRPr="00CE39A9" w:rsidRDefault="00655F06">
            <w:pPr>
              <w:pStyle w:val="ListParagraph"/>
              <w:numPr>
                <w:ilvl w:val="0"/>
                <w:numId w:val="1944"/>
              </w:numPr>
              <w:ind w:left="590"/>
              <w:rPr>
                <w:del w:id="1513" w:author="Daisy Lan" w:date="2023-07-19T19:16:00Z"/>
              </w:rPr>
              <w:pPrChange w:id="1514" w:author="Bonnie Yang [2]" w:date="2023-05-06T12:16:00Z">
                <w:pPr>
                  <w:pStyle w:val="ListParagraph"/>
                  <w:numPr>
                    <w:numId w:val="1097"/>
                  </w:numPr>
                  <w:ind w:left="1560" w:hanging="360"/>
                </w:pPr>
              </w:pPrChange>
            </w:pPr>
            <w:del w:id="1515" w:author="Daisy Lan" w:date="2023-07-19T19:16:00Z">
              <w:r>
                <w:delText>Check If there are multiple steps set as “Guest Packaging”, if yes, show a warning message: “There are more than one “Guest packaging” steps: {step title list}. Are you sure you want to proceed? ”.</w:delText>
              </w:r>
            </w:del>
          </w:p>
          <w:p w14:paraId="426F0191" w14:textId="7F994AF6" w:rsidR="00655F06" w:rsidRDefault="00655F06">
            <w:pPr>
              <w:pStyle w:val="ListParagraph"/>
              <w:numPr>
                <w:ilvl w:val="0"/>
                <w:numId w:val="1944"/>
              </w:numPr>
              <w:ind w:left="590"/>
              <w:rPr>
                <w:del w:id="1516" w:author="Daisy Lan" w:date="2023-07-19T19:16:00Z"/>
              </w:rPr>
              <w:pPrChange w:id="1517" w:author="Bonnie Yang [2]" w:date="2023-05-06T12:16:00Z">
                <w:pPr>
                  <w:pStyle w:val="ListParagraph"/>
                  <w:numPr>
                    <w:numId w:val="1097"/>
                  </w:numPr>
                  <w:ind w:left="1560" w:hanging="360"/>
                </w:pPr>
              </w:pPrChange>
            </w:pPr>
            <w:del w:id="1518" w:author="Daisy Lan" w:date="2023-07-19T19:16:00Z">
              <w:r>
                <w:delText>Clicking “Delete” can delete the step from UI. But the delete will be effective after clicking “save”;</w:delText>
              </w:r>
            </w:del>
          </w:p>
          <w:p w14:paraId="379BF8A2" w14:textId="3B763D13" w:rsidR="00655F06" w:rsidRDefault="00655F06">
            <w:pPr>
              <w:pStyle w:val="ListParagraph"/>
              <w:numPr>
                <w:ilvl w:val="0"/>
                <w:numId w:val="1881"/>
              </w:numPr>
              <w:rPr>
                <w:del w:id="1519" w:author="Daisy Lan" w:date="2023-07-19T19:16:00Z"/>
              </w:rPr>
              <w:pPrChange w:id="1520" w:author="Bonnie Yang [2]" w:date="2023-04-13T10:13:00Z">
                <w:pPr>
                  <w:pStyle w:val="ListParagraph"/>
                  <w:numPr>
                    <w:numId w:val="1864"/>
                  </w:numPr>
                  <w:ind w:left="448" w:hanging="440"/>
                </w:pPr>
              </w:pPrChange>
            </w:pPr>
            <w:del w:id="1521" w:author="Daisy Lan" w:date="2023-07-19T19:16:00Z">
              <w:r>
                <w:delText>When save, if this removed step has dependency steps, show warning message “Step {order} is removed, please check the dependency of step {order} first.”</w:delText>
              </w:r>
            </w:del>
          </w:p>
          <w:p w14:paraId="2F6AF578" w14:textId="6C0CD8AF" w:rsidR="007E6E9A" w:rsidDel="007E6E9A" w:rsidRDefault="007E6E9A" w:rsidP="007E6E9A">
            <w:pPr>
              <w:pStyle w:val="ListParagraph"/>
              <w:ind w:left="448"/>
              <w:rPr>
                <w:del w:id="1522" w:author="Daisy Lan" w:date="2023-07-19T19:16:00Z"/>
              </w:rPr>
            </w:pPr>
            <w:del w:id="1523" w:author="Daisy Lan" w:date="2023-07-19T19:16:00Z">
              <w:r w:rsidRPr="007E6E9A" w:rsidDel="007E6E9A">
                <w:delText>No steps dependency can form a cyclical dependency i.e. 1 → 2 → 1</w:delText>
              </w:r>
              <w:r w:rsidDel="007E6E9A">
                <w:delText>.</w:delText>
              </w:r>
            </w:del>
          </w:p>
          <w:p w14:paraId="160B63C3" w14:textId="4183D42F" w:rsidR="007E6E9A" w:rsidDel="007E6E9A" w:rsidRDefault="007E6E9A" w:rsidP="007E6E9A">
            <w:pPr>
              <w:pStyle w:val="ListParagraph"/>
              <w:ind w:left="448"/>
              <w:rPr>
                <w:del w:id="1524" w:author="Daisy Lan" w:date="2023-07-19T19:16:00Z"/>
              </w:rPr>
            </w:pPr>
            <w:del w:id="1525" w:author="Daisy Lan" w:date="2023-07-19T19:16:00Z">
              <w:r w:rsidRPr="007E6E9A" w:rsidDel="007E6E9A">
                <w:delText>A step order id must be greater than all of its dependencies i.e. Step Order 3 cannot depend on step 4</w:delText>
              </w:r>
              <w:r w:rsidDel="007E6E9A">
                <w:delText>.</w:delText>
              </w:r>
            </w:del>
          </w:p>
          <w:p w14:paraId="64A63A61" w14:textId="796FF7BF" w:rsidR="007E6E9A" w:rsidRPr="007E6E9A" w:rsidDel="007E6E9A" w:rsidRDefault="007E6E9A">
            <w:pPr>
              <w:pStyle w:val="ListParagraph"/>
              <w:ind w:left="448"/>
              <w:rPr>
                <w:del w:id="1526" w:author="Daisy Lan" w:date="2023-07-19T19:16:00Z"/>
              </w:rPr>
              <w:pPrChange w:id="1527" w:author="Bonnie Yang [2]" w:date="2023-04-12T21:51:00Z">
                <w:pPr>
                  <w:pStyle w:val="ListParagraph"/>
                  <w:numPr>
                    <w:numId w:val="1864"/>
                  </w:numPr>
                  <w:ind w:left="448" w:hanging="440"/>
                </w:pPr>
              </w:pPrChange>
            </w:pPr>
          </w:p>
          <w:p w14:paraId="759E3A56" w14:textId="70B314F3" w:rsidR="00655F06" w:rsidRDefault="00655F06">
            <w:pPr>
              <w:pStyle w:val="ListParagraph"/>
              <w:numPr>
                <w:ilvl w:val="0"/>
                <w:numId w:val="1881"/>
              </w:numPr>
              <w:rPr>
                <w:del w:id="1528" w:author="Daisy Lan" w:date="2023-07-19T19:16:00Z"/>
              </w:rPr>
              <w:pPrChange w:id="1529" w:author="Bonnie Yang [2]" w:date="2023-04-13T10:13:00Z">
                <w:pPr>
                  <w:pStyle w:val="ListParagraph"/>
                  <w:numPr>
                    <w:numId w:val="1097"/>
                  </w:numPr>
                  <w:ind w:left="1560" w:hanging="360"/>
                </w:pPr>
              </w:pPrChange>
            </w:pPr>
            <w:del w:id="1530" w:author="Daisy Lan" w:date="2023-07-19T19:16:00Z">
              <w:r>
                <w:delText>Check "Complete" steps as :</w:delText>
              </w:r>
            </w:del>
          </w:p>
          <w:p w14:paraId="5230ED20" w14:textId="6E0E2EF2" w:rsidR="00655F06" w:rsidRDefault="00655F06">
            <w:pPr>
              <w:pStyle w:val="ListParagraph"/>
              <w:numPr>
                <w:ilvl w:val="0"/>
                <w:numId w:val="1944"/>
              </w:numPr>
              <w:ind w:left="306"/>
              <w:rPr>
                <w:del w:id="1531" w:author="Daisy Lan" w:date="2023-07-19T19:16:00Z"/>
              </w:rPr>
              <w:pPrChange w:id="1532" w:author="Bonnie Yang [2]" w:date="2023-05-06T12:16:00Z">
                <w:pPr>
                  <w:pStyle w:val="ListParagraph"/>
                  <w:numPr>
                    <w:numId w:val="1097"/>
                  </w:numPr>
                  <w:ind w:left="1560" w:hanging="360"/>
                </w:pPr>
              </w:pPrChange>
            </w:pPr>
            <w:del w:id="1533" w:author="Daisy Lan" w:date="2023-07-19T19:16:00Z">
              <w:r w:rsidRPr="002B0943">
                <w:lastRenderedPageBreak/>
                <w:delText>If there is only one "complete" step, no error.</w:delText>
              </w:r>
            </w:del>
          </w:p>
          <w:p w14:paraId="3A05D671" w14:textId="5CBC9D85" w:rsidR="00655F06" w:rsidRDefault="00655F06">
            <w:pPr>
              <w:pStyle w:val="ListParagraph"/>
              <w:numPr>
                <w:ilvl w:val="0"/>
                <w:numId w:val="1944"/>
              </w:numPr>
              <w:ind w:left="306"/>
              <w:rPr>
                <w:del w:id="1534" w:author="Daisy Lan" w:date="2023-07-19T19:16:00Z"/>
              </w:rPr>
              <w:pPrChange w:id="1535" w:author="Bonnie Yang [2]" w:date="2023-05-06T12:16:00Z">
                <w:pPr>
                  <w:pStyle w:val="ListParagraph"/>
                  <w:numPr>
                    <w:numId w:val="1097"/>
                  </w:numPr>
                  <w:ind w:left="1560" w:hanging="360"/>
                </w:pPr>
              </w:pPrChange>
            </w:pPr>
            <w:del w:id="1536" w:author="Daisy Lan" w:date="2023-07-19T19:16:00Z">
              <w:r w:rsidRPr="00AA703D">
                <w:delText>If there are multiple "complete" steps, check if all of them associated with an option value, and each one associate with a different option value, if yes, no error. If multiple steps associate with a same option value, error message: "There should not be multiple Complete steps with a same option value. Please double check."</w:delText>
              </w:r>
            </w:del>
          </w:p>
          <w:p w14:paraId="67C25051" w14:textId="283ECADC" w:rsidR="00655F06" w:rsidRDefault="00655F06">
            <w:pPr>
              <w:pStyle w:val="ListParagraph"/>
              <w:numPr>
                <w:ilvl w:val="0"/>
                <w:numId w:val="1944"/>
              </w:numPr>
              <w:ind w:left="306"/>
              <w:rPr>
                <w:del w:id="1537" w:author="Daisy Lan" w:date="2023-07-19T19:16:00Z"/>
              </w:rPr>
              <w:pPrChange w:id="1538" w:author="Bonnie Yang [2]" w:date="2023-05-06T12:16:00Z">
                <w:pPr>
                  <w:pStyle w:val="ListParagraph"/>
                  <w:numPr>
                    <w:numId w:val="1838"/>
                  </w:numPr>
                  <w:ind w:left="306" w:hanging="360"/>
                </w:pPr>
              </w:pPrChange>
            </w:pPr>
            <w:del w:id="1539" w:author="Daisy Lan" w:date="2023-07-19T19:16:00Z">
              <w:r w:rsidRPr="00AA703D">
                <w:delText>If there are multiple "complete" steps, and at least one "complete" step without an option value, show error message: "A line build can not have multiple Complete steps. Please double check."</w:delText>
              </w:r>
            </w:del>
          </w:p>
          <w:p w14:paraId="24902CD0" w14:textId="6F4F9386" w:rsidR="00655F06" w:rsidRDefault="00655F06">
            <w:pPr>
              <w:pStyle w:val="ListParagraph"/>
              <w:numPr>
                <w:ilvl w:val="0"/>
                <w:numId w:val="1944"/>
              </w:numPr>
              <w:ind w:left="306"/>
              <w:rPr>
                <w:del w:id="1540" w:author="Daisy Lan" w:date="2023-07-19T19:16:00Z"/>
              </w:rPr>
              <w:pPrChange w:id="1541" w:author="Bonnie Yang [2]" w:date="2023-05-06T12:16:00Z">
                <w:pPr>
                  <w:pStyle w:val="ListParagraph"/>
                  <w:numPr>
                    <w:numId w:val="1097"/>
                  </w:numPr>
                  <w:ind w:left="1560" w:hanging="360"/>
                </w:pPr>
              </w:pPrChange>
            </w:pPr>
            <w:del w:id="1542" w:author="Daisy Lan" w:date="2023-07-19T19:16:00Z">
              <w:r>
                <w:delText>Clicking “Save”, do the above validations. If no errors, save all the changes.</w:delText>
              </w:r>
            </w:del>
          </w:p>
          <w:p w14:paraId="4A13E4EE" w14:textId="7D438397" w:rsidR="00655F06" w:rsidRPr="007D468C" w:rsidRDefault="00655F06">
            <w:pPr>
              <w:pStyle w:val="ListParagraph"/>
              <w:numPr>
                <w:ilvl w:val="0"/>
                <w:numId w:val="1944"/>
              </w:numPr>
              <w:ind w:left="306"/>
              <w:rPr>
                <w:del w:id="1543" w:author="Daisy Lan" w:date="2023-07-19T19:16:00Z"/>
              </w:rPr>
              <w:pPrChange w:id="1544" w:author="Bonnie Yang [2]" w:date="2023-05-06T12:16:00Z">
                <w:pPr>
                  <w:pStyle w:val="ListParagraph"/>
                  <w:numPr>
                    <w:numId w:val="1097"/>
                  </w:numPr>
                  <w:ind w:left="1560" w:hanging="360"/>
                </w:pPr>
              </w:pPrChange>
            </w:pPr>
            <w:del w:id="1545" w:author="Daisy Lan" w:date="2023-07-19T19:16:00Z">
              <w:r w:rsidRPr="007D468C">
                <w:delText>After a new step is added into a line build, once saved, the line build steps should automatically show in the step order starting from 1 and then show sequentially</w:delText>
              </w:r>
            </w:del>
          </w:p>
          <w:p w14:paraId="78424F3B" w14:textId="4CDEB4EF" w:rsidR="00655F06" w:rsidRDefault="00655F06">
            <w:pPr>
              <w:pStyle w:val="ListParagraph"/>
              <w:numPr>
                <w:ilvl w:val="0"/>
                <w:numId w:val="1944"/>
              </w:numPr>
              <w:ind w:left="306"/>
              <w:rPr>
                <w:del w:id="1546" w:author="Daisy Lan" w:date="2023-07-19T19:16:00Z"/>
              </w:rPr>
              <w:pPrChange w:id="1547" w:author="Bonnie Yang [2]" w:date="2023-05-06T12:16:00Z">
                <w:pPr>
                  <w:pStyle w:val="ListParagraph"/>
                  <w:numPr>
                    <w:numId w:val="1097"/>
                  </w:numPr>
                  <w:ind w:left="1560" w:hanging="360"/>
                </w:pPr>
              </w:pPrChange>
            </w:pPr>
            <w:del w:id="1548" w:author="Daisy Lan" w:date="2023-07-19T19:16:00Z">
              <w:r>
                <w:rPr>
                  <w:rFonts w:hint="eastAsia"/>
                </w:rPr>
                <w:delText>F</w:delText>
              </w:r>
              <w:r>
                <w:delText>or Example:</w:delText>
              </w:r>
              <w:r w:rsidRPr="00923C02">
                <w:delText xml:space="preserve"> if I add a new step and label it as Step 3 and then change other step numbers, today it would appear as:</w:delText>
              </w:r>
            </w:del>
          </w:p>
          <w:p w14:paraId="22E6834C" w14:textId="49C35F6B" w:rsidR="00655F06" w:rsidRDefault="00655F06">
            <w:pPr>
              <w:pStyle w:val="ListParagraph"/>
              <w:ind w:left="420"/>
              <w:rPr>
                <w:del w:id="1549" w:author="Daisy Lan" w:date="2023-07-19T19:16:00Z"/>
              </w:rPr>
            </w:pPr>
            <w:del w:id="1550" w:author="Daisy Lan" w:date="2023-07-19T19:16:00Z">
              <w:r>
                <w:delText>Step 1</w:delText>
              </w:r>
            </w:del>
          </w:p>
          <w:p w14:paraId="0047ADA4" w14:textId="4536BA3F" w:rsidR="00655F06" w:rsidRDefault="00655F06">
            <w:pPr>
              <w:pStyle w:val="ListParagraph"/>
              <w:ind w:left="420"/>
              <w:rPr>
                <w:del w:id="1551" w:author="Daisy Lan" w:date="2023-07-19T19:16:00Z"/>
              </w:rPr>
            </w:pPr>
            <w:del w:id="1552" w:author="Daisy Lan" w:date="2023-07-19T19:16:00Z">
              <w:r>
                <w:delText>Step 2</w:delText>
              </w:r>
            </w:del>
          </w:p>
          <w:p w14:paraId="58DD1470" w14:textId="49591CC8" w:rsidR="00655F06" w:rsidRDefault="00655F06">
            <w:pPr>
              <w:pStyle w:val="ListParagraph"/>
              <w:ind w:left="420"/>
              <w:rPr>
                <w:del w:id="1553" w:author="Daisy Lan" w:date="2023-07-19T19:16:00Z"/>
              </w:rPr>
            </w:pPr>
            <w:del w:id="1554" w:author="Daisy Lan" w:date="2023-07-19T19:16:00Z">
              <w:r>
                <w:delText>Step 4</w:delText>
              </w:r>
            </w:del>
          </w:p>
          <w:p w14:paraId="3465FECE" w14:textId="19A27E21" w:rsidR="00655F06" w:rsidRDefault="00655F06">
            <w:pPr>
              <w:pStyle w:val="ListParagraph"/>
              <w:ind w:left="420"/>
              <w:rPr>
                <w:del w:id="1555" w:author="Daisy Lan" w:date="2023-07-19T19:16:00Z"/>
              </w:rPr>
            </w:pPr>
            <w:del w:id="1556" w:author="Daisy Lan" w:date="2023-07-19T19:16:00Z">
              <w:r>
                <w:delText>Step 5</w:delText>
              </w:r>
            </w:del>
          </w:p>
          <w:p w14:paraId="47ECFF33" w14:textId="2C0A5E97" w:rsidR="00655F06" w:rsidRDefault="00655F06">
            <w:pPr>
              <w:pStyle w:val="ListParagraph"/>
              <w:ind w:left="420"/>
              <w:rPr>
                <w:del w:id="1557" w:author="Daisy Lan" w:date="2023-07-19T19:16:00Z"/>
              </w:rPr>
            </w:pPr>
            <w:del w:id="1558" w:author="Daisy Lan" w:date="2023-07-19T19:16:00Z">
              <w:r>
                <w:delText>Step 6</w:delText>
              </w:r>
            </w:del>
          </w:p>
          <w:p w14:paraId="6A07239D" w14:textId="14D98A91" w:rsidR="00655F06" w:rsidRDefault="00655F06">
            <w:pPr>
              <w:ind w:left="360" w:hanging="360"/>
              <w:rPr>
                <w:del w:id="1559" w:author="Daisy Lan" w:date="2023-07-19T19:16:00Z"/>
              </w:rPr>
            </w:pPr>
            <w:del w:id="1560" w:author="Daisy Lan" w:date="2023-07-19T19:16:00Z">
              <w:r>
                <w:delText>Step 3</w:delText>
              </w:r>
            </w:del>
          </w:p>
          <w:p w14:paraId="2EEE20F1" w14:textId="59AA65F8" w:rsidR="00655F06" w:rsidRDefault="00655F06">
            <w:pPr>
              <w:pStyle w:val="ListParagraph"/>
              <w:ind w:left="420"/>
              <w:rPr>
                <w:del w:id="1561" w:author="Daisy Lan" w:date="2023-07-19T19:16:00Z"/>
              </w:rPr>
            </w:pPr>
            <w:del w:id="1562" w:author="Daisy Lan" w:date="2023-07-19T19:16:00Z">
              <w:r>
                <w:delText>After clicking the “save” button, it should appear as:</w:delText>
              </w:r>
            </w:del>
          </w:p>
          <w:p w14:paraId="00728E67" w14:textId="7B247895" w:rsidR="00655F06" w:rsidRDefault="00655F06">
            <w:pPr>
              <w:pStyle w:val="ListParagraph"/>
              <w:ind w:left="420"/>
              <w:rPr>
                <w:del w:id="1563" w:author="Daisy Lan" w:date="2023-07-19T19:16:00Z"/>
              </w:rPr>
            </w:pPr>
            <w:del w:id="1564" w:author="Daisy Lan" w:date="2023-07-19T19:16:00Z">
              <w:r>
                <w:delText>Step 1</w:delText>
              </w:r>
            </w:del>
          </w:p>
          <w:p w14:paraId="45CDB885" w14:textId="58CC9432" w:rsidR="00655F06" w:rsidRDefault="00655F06">
            <w:pPr>
              <w:pStyle w:val="ListParagraph"/>
              <w:ind w:left="420"/>
              <w:rPr>
                <w:del w:id="1565" w:author="Daisy Lan" w:date="2023-07-19T19:16:00Z"/>
              </w:rPr>
            </w:pPr>
            <w:del w:id="1566" w:author="Daisy Lan" w:date="2023-07-19T19:16:00Z">
              <w:r>
                <w:delText>Step 2</w:delText>
              </w:r>
            </w:del>
          </w:p>
          <w:p w14:paraId="002C9B84" w14:textId="25147C26" w:rsidR="00655F06" w:rsidRDefault="00655F06">
            <w:pPr>
              <w:pStyle w:val="ListParagraph"/>
              <w:ind w:left="420"/>
              <w:rPr>
                <w:del w:id="1567" w:author="Daisy Lan" w:date="2023-07-19T19:16:00Z"/>
              </w:rPr>
            </w:pPr>
            <w:del w:id="1568" w:author="Daisy Lan" w:date="2023-07-19T19:16:00Z">
              <w:r>
                <w:delText>Step 3</w:delText>
              </w:r>
            </w:del>
          </w:p>
          <w:p w14:paraId="4A56C3AF" w14:textId="6EE6ABFC" w:rsidR="00655F06" w:rsidRDefault="00655F06">
            <w:pPr>
              <w:pStyle w:val="ListParagraph"/>
              <w:ind w:left="420"/>
              <w:rPr>
                <w:del w:id="1569" w:author="Daisy Lan" w:date="2023-07-19T19:16:00Z"/>
              </w:rPr>
            </w:pPr>
            <w:del w:id="1570" w:author="Daisy Lan" w:date="2023-07-19T19:16:00Z">
              <w:r>
                <w:delText>Step 4</w:delText>
              </w:r>
            </w:del>
          </w:p>
          <w:p w14:paraId="7D9DFB45" w14:textId="7A188F38" w:rsidR="00655F06" w:rsidRDefault="00655F06">
            <w:pPr>
              <w:pStyle w:val="ListParagraph"/>
              <w:ind w:left="420"/>
              <w:rPr>
                <w:del w:id="1571" w:author="Daisy Lan" w:date="2023-07-19T19:16:00Z"/>
              </w:rPr>
            </w:pPr>
            <w:del w:id="1572" w:author="Daisy Lan" w:date="2023-07-19T19:16:00Z">
              <w:r>
                <w:delText>Step 5</w:delText>
              </w:r>
            </w:del>
          </w:p>
          <w:p w14:paraId="30BD8778" w14:textId="4F88FCF2" w:rsidR="00655F06" w:rsidRPr="00C11AA9" w:rsidRDefault="00655F06">
            <w:pPr>
              <w:rPr>
                <w:del w:id="1573" w:author="Daisy Lan" w:date="2023-07-19T19:16:00Z"/>
              </w:rPr>
            </w:pPr>
            <w:del w:id="1574" w:author="Daisy Lan" w:date="2023-07-19T19:16:00Z">
              <w:r>
                <w:delText>Step 6</w:delText>
              </w:r>
            </w:del>
          </w:p>
        </w:tc>
      </w:tr>
      <w:tr w:rsidR="00655F06" w:rsidRPr="00452515" w14:paraId="36914636" w14:textId="77777777">
        <w:trPr>
          <w:del w:id="1575" w:author="Daisy Lan" w:date="2023-07-19T19:16:00Z"/>
        </w:trPr>
        <w:tc>
          <w:tcPr>
            <w:tcW w:w="8008" w:type="dxa"/>
          </w:tcPr>
          <w:p w14:paraId="71A8682B" w14:textId="403E9007" w:rsidR="00655F06" w:rsidRPr="00F35E86" w:rsidRDefault="00655F06">
            <w:pPr>
              <w:rPr>
                <w:del w:id="1576" w:author="Daisy Lan" w:date="2023-07-19T19:16:00Z"/>
                <w:rStyle w:val="Strong"/>
              </w:rPr>
            </w:pPr>
            <w:del w:id="1577" w:author="Daisy Lan" w:date="2023-07-19T19:16:00Z">
              <w:r w:rsidRPr="00F35E86">
                <w:rPr>
                  <w:rStyle w:val="Strong"/>
                </w:rPr>
                <w:lastRenderedPageBreak/>
                <w:delText>Extend Scenario: - Help information:</w:delText>
              </w:r>
            </w:del>
          </w:p>
          <w:p w14:paraId="64B1303B" w14:textId="0024CE8B" w:rsidR="00655F06" w:rsidRDefault="00655F06">
            <w:pPr>
              <w:rPr>
                <w:del w:id="1578" w:author="Daisy Lan" w:date="2023-07-19T19:16:00Z"/>
              </w:rPr>
            </w:pPr>
            <w:del w:id="1579" w:author="Daisy Lan" w:date="2023-07-19T19:16:00Z">
              <w:r>
                <w:delText xml:space="preserve">Show a </w:delText>
              </w:r>
              <w:r>
                <w:rPr>
                  <w:rFonts w:hint="eastAsia"/>
                </w:rPr>
                <w:delText>ques</w:delText>
              </w:r>
              <w:r>
                <w:delText>tion mark icon besides option value header. Clicking it, show a hop up page with the following information:</w:delText>
              </w:r>
            </w:del>
          </w:p>
          <w:p w14:paraId="7C9435F3" w14:textId="32A9FC51" w:rsidR="00655F06" w:rsidRDefault="00655F06">
            <w:pPr>
              <w:ind w:left="420"/>
              <w:rPr>
                <w:del w:id="1580" w:author="Daisy Lan" w:date="2023-07-19T19:16:00Z"/>
              </w:rPr>
            </w:pPr>
            <w:del w:id="1581" w:author="Daisy Lan" w:date="2023-07-19T19:16:00Z">
              <w:r>
                <w:delText>“A step's mapping option - option value is used for this case:</w:delText>
              </w:r>
            </w:del>
          </w:p>
          <w:p w14:paraId="5CE6A868" w14:textId="73DFA000" w:rsidR="00655F06" w:rsidRDefault="00655F06">
            <w:pPr>
              <w:ind w:left="420"/>
              <w:rPr>
                <w:del w:id="1582" w:author="Daisy Lan" w:date="2023-07-19T19:16:00Z"/>
              </w:rPr>
            </w:pPr>
            <w:del w:id="1583" w:author="Daisy Lan" w:date="2023-07-19T19:16:00Z">
              <w:r>
                <w:lastRenderedPageBreak/>
                <w:delText xml:space="preserve">For customizable meal, different option value selected by the customer will lead to the cook information different (appliance, cook time, parent/child button different). </w:delText>
              </w:r>
            </w:del>
          </w:p>
          <w:p w14:paraId="17D784CF" w14:textId="4FBBE5A3" w:rsidR="00655F06" w:rsidRDefault="00655F06">
            <w:pPr>
              <w:ind w:left="420"/>
              <w:rPr>
                <w:del w:id="1584" w:author="Daisy Lan" w:date="2023-07-19T19:16:00Z"/>
              </w:rPr>
            </w:pPr>
            <w:del w:id="1585" w:author="Daisy Lan" w:date="2023-07-19T19:16:00Z">
              <w:r>
                <w:delText>This is how it works:</w:delText>
              </w:r>
            </w:del>
          </w:p>
          <w:p w14:paraId="420EC9AC" w14:textId="4179925F" w:rsidR="00655F06" w:rsidRPr="000D708E" w:rsidRDefault="00655F06" w:rsidP="00655F06">
            <w:pPr>
              <w:pStyle w:val="ListParagraph"/>
              <w:numPr>
                <w:ilvl w:val="0"/>
                <w:numId w:val="952"/>
              </w:numPr>
              <w:rPr>
                <w:del w:id="1586" w:author="Daisy Lan" w:date="2023-07-19T19:16:00Z"/>
              </w:rPr>
            </w:pPr>
            <w:del w:id="1587" w:author="Daisy Lan" w:date="2023-07-19T19:16:00Z">
              <w:r w:rsidRPr="000D708E">
                <w:rPr>
                  <w:rFonts w:hint="eastAsia"/>
                </w:rPr>
                <w:delText xml:space="preserve">Precondition: </w:delText>
              </w:r>
              <w:r>
                <w:delText xml:space="preserve">this </w:delText>
              </w:r>
              <w:r w:rsidRPr="000D708E">
                <w:rPr>
                  <w:rFonts w:hint="eastAsia"/>
                </w:rPr>
                <w:delText>item should set the options/option values correctly</w:delText>
              </w:r>
            </w:del>
          </w:p>
          <w:p w14:paraId="4C5BA878" w14:textId="4965F60F" w:rsidR="00655F06" w:rsidRDefault="00655F06">
            <w:pPr>
              <w:pStyle w:val="NoSpacing"/>
              <w:rPr>
                <w:del w:id="1588" w:author="Daisy Lan" w:date="2023-07-19T19:16:00Z"/>
              </w:rPr>
            </w:pPr>
            <w:del w:id="1589" w:author="Daisy Lan" w:date="2023-07-19T19:16:00Z">
              <w:r>
                <w:delText xml:space="preserve">2.  </w:delText>
              </w:r>
              <w:r>
                <w:rPr>
                  <w:rFonts w:hint="eastAsia"/>
                </w:rPr>
                <w:delText xml:space="preserve">Add mapping option </w:delText>
              </w:r>
              <w:r>
                <w:rPr>
                  <w:rFonts w:hint="eastAsia"/>
                </w:rPr>
                <w:delText>–</w:delText>
              </w:r>
              <w:r>
                <w:rPr>
                  <w:rFonts w:hint="eastAsia"/>
                </w:rPr>
                <w:delText xml:space="preserve"> option values for each step </w:delText>
              </w:r>
            </w:del>
          </w:p>
          <w:p w14:paraId="735AED64" w14:textId="15CEBDA0" w:rsidR="00655F06" w:rsidRPr="000D708E" w:rsidRDefault="00655F06">
            <w:pPr>
              <w:pStyle w:val="NoSpacing"/>
              <w:rPr>
                <w:del w:id="1590" w:author="Daisy Lan" w:date="2023-07-19T19:16:00Z"/>
              </w:rPr>
            </w:pPr>
            <w:del w:id="1591" w:author="Daisy Lan" w:date="2023-07-19T19:16:00Z">
              <w:r>
                <w:delText xml:space="preserve">2.1 </w:delText>
              </w:r>
              <w:r w:rsidRPr="000D708E">
                <w:rPr>
                  <w:rFonts w:hint="eastAsia"/>
                </w:rPr>
                <w:delText>If this cooking step</w:delText>
              </w:r>
              <w:r>
                <w:delText>’</w:delText>
              </w:r>
              <w:r w:rsidRPr="000D708E">
                <w:rPr>
                  <w:rFonts w:hint="eastAsia"/>
                </w:rPr>
                <w:delText xml:space="preserve">s information changes base on different option values </w:delText>
              </w:r>
              <w:r w:rsidRPr="000D708E">
                <w:delText>the</w:delText>
              </w:r>
              <w:r w:rsidRPr="00915A45">
                <w:rPr>
                  <w:rFonts w:hint="eastAsia"/>
                </w:rPr>
                <w:delText xml:space="preserve"> customer choose</w:delText>
              </w:r>
              <w:r>
                <w:delText>s</w:delText>
              </w:r>
              <w:r w:rsidRPr="00915A45">
                <w:rPr>
                  <w:rFonts w:hint="eastAsia"/>
                </w:rPr>
                <w:delText xml:space="preserve">, then we should select the mapping option and option value to set the different cook information. </w:delText>
              </w:r>
            </w:del>
          </w:p>
          <w:p w14:paraId="02520174" w14:textId="03C4E13A" w:rsidR="00655F06" w:rsidRPr="00915A45" w:rsidRDefault="00655F06">
            <w:pPr>
              <w:pStyle w:val="NoSpacing"/>
              <w:rPr>
                <w:del w:id="1592" w:author="Daisy Lan" w:date="2023-07-19T19:16:00Z"/>
              </w:rPr>
            </w:pPr>
            <w:del w:id="1593" w:author="Daisy Lan" w:date="2023-07-19T19:16:00Z">
              <w:r>
                <w:delText xml:space="preserve">2.2 </w:delText>
              </w:r>
              <w:r w:rsidRPr="00915A45">
                <w:rPr>
                  <w:rFonts w:hint="eastAsia"/>
                </w:rPr>
                <w:delText>If this cooking step</w:delText>
              </w:r>
              <w:r>
                <w:delText>’</w:delText>
              </w:r>
              <w:r w:rsidRPr="00915A45">
                <w:rPr>
                  <w:rFonts w:hint="eastAsia"/>
                </w:rPr>
                <w:delText xml:space="preserve">s information does not change </w:delText>
              </w:r>
              <w:r w:rsidRPr="00915A45">
                <w:delText>based</w:delText>
              </w:r>
              <w:r w:rsidRPr="00915A45">
                <w:rPr>
                  <w:rFonts w:hint="eastAsia"/>
                </w:rPr>
                <w:delText xml:space="preserve"> on option values, we should not set the mapping option </w:delText>
              </w:r>
              <w:r w:rsidRPr="00915A45">
                <w:rPr>
                  <w:rFonts w:hint="eastAsia"/>
                </w:rPr>
                <w:delText>–</w:delText>
              </w:r>
              <w:r w:rsidRPr="00915A45">
                <w:rPr>
                  <w:rFonts w:hint="eastAsia"/>
                </w:rPr>
                <w:delText xml:space="preserve"> option value for this step.</w:delText>
              </w:r>
            </w:del>
          </w:p>
          <w:p w14:paraId="1F0E76D1" w14:textId="7AD81294" w:rsidR="00655F06" w:rsidRDefault="00655F06">
            <w:pPr>
              <w:pStyle w:val="NoSpacing"/>
              <w:rPr>
                <w:del w:id="1594" w:author="Daisy Lan" w:date="2023-07-19T19:16:00Z"/>
              </w:rPr>
            </w:pPr>
            <w:del w:id="1595" w:author="Daisy Lan" w:date="2023-07-19T19:16:00Z">
              <w:r>
                <w:delText xml:space="preserve">3. </w:delText>
              </w:r>
              <w:r w:rsidRPr="00915A45">
                <w:rPr>
                  <w:rFonts w:hint="eastAsia"/>
                </w:rPr>
                <w:delText xml:space="preserve">When an order is assigned to </w:delText>
              </w:r>
              <w:r w:rsidRPr="00915A45">
                <w:delText>C</w:delText>
              </w:r>
              <w:r w:rsidRPr="00915A45">
                <w:rPr>
                  <w:rFonts w:hint="eastAsia"/>
                </w:rPr>
                <w:delText>hef APP, the customer</w:delText>
              </w:r>
              <w:r>
                <w:delText>’</w:delText>
              </w:r>
              <w:r w:rsidRPr="00915A45">
                <w:rPr>
                  <w:rFonts w:hint="eastAsia"/>
                </w:rPr>
                <w:delText xml:space="preserve">s selected option values will also be sent to </w:delText>
              </w:r>
              <w:r w:rsidRPr="00915A45">
                <w:delText>C</w:delText>
              </w:r>
              <w:r w:rsidRPr="00915A45">
                <w:rPr>
                  <w:rFonts w:hint="eastAsia"/>
                </w:rPr>
                <w:delText xml:space="preserve">hef APP. Then </w:delText>
              </w:r>
              <w:r w:rsidRPr="009D6A3E">
                <w:delText>C</w:delText>
              </w:r>
              <w:r w:rsidRPr="009D6A3E">
                <w:rPr>
                  <w:rFonts w:hint="eastAsia"/>
                </w:rPr>
                <w:delText>hef App will show or hide this option related step accordingly.  </w:delText>
              </w:r>
              <w:r>
                <w:delText>“</w:delText>
              </w:r>
            </w:del>
          </w:p>
          <w:p w14:paraId="08F0E1D6" w14:textId="779A3CF7" w:rsidR="00655F06" w:rsidRDefault="00655F06">
            <w:pPr>
              <w:rPr>
                <w:del w:id="1596" w:author="Daisy Lan" w:date="2023-07-19T19:16:00Z"/>
              </w:rPr>
            </w:pPr>
            <w:del w:id="1597" w:author="Daisy Lan" w:date="2023-07-19T19:16:00Z">
              <w:r>
                <w:delText xml:space="preserve">Show a </w:delText>
              </w:r>
              <w:r>
                <w:rPr>
                  <w:rFonts w:hint="eastAsia"/>
                </w:rPr>
                <w:delText>ques</w:delText>
              </w:r>
              <w:r>
                <w:delText xml:space="preserve">tion mark icon besides </w:delText>
              </w:r>
              <w:r>
                <w:rPr>
                  <w:rFonts w:hint="eastAsia"/>
                </w:rPr>
                <w:delText>mapping</w:delText>
              </w:r>
              <w:r>
                <w:delText xml:space="preserve"> item header in the step text table. Clicking it, show a hop up page with the following information:</w:delText>
              </w:r>
            </w:del>
          </w:p>
          <w:p w14:paraId="1C1471D0" w14:textId="1DE1024C" w:rsidR="00655F06" w:rsidRDefault="00655F06">
            <w:pPr>
              <w:ind w:left="420"/>
              <w:rPr>
                <w:del w:id="1598" w:author="Daisy Lan" w:date="2023-07-19T19:16:00Z"/>
              </w:rPr>
            </w:pPr>
            <w:del w:id="1599" w:author="Daisy Lan" w:date="2023-07-19T19:16:00Z">
              <w:r>
                <w:rPr>
                  <w:rFonts w:ascii="Arial" w:hAnsi="Arial" w:cs="Arial"/>
                  <w:sz w:val="20"/>
                  <w:szCs w:val="20"/>
                </w:rPr>
                <w:delText xml:space="preserve">“A step text’s </w:delText>
              </w:r>
              <w:r>
                <w:rPr>
                  <w:rFonts w:hint="eastAsia"/>
                </w:rPr>
                <w:delText>mapping</w:delText>
              </w:r>
              <w:r>
                <w:delText xml:space="preserve"> item/option is used in the following cases:</w:delText>
              </w:r>
            </w:del>
          </w:p>
          <w:p w14:paraId="575EEC56" w14:textId="2F154ADF" w:rsidR="00655F06" w:rsidRDefault="00655F06" w:rsidP="00655F06">
            <w:pPr>
              <w:pStyle w:val="ListParagraph"/>
              <w:numPr>
                <w:ilvl w:val="0"/>
                <w:numId w:val="953"/>
              </w:numPr>
              <w:rPr>
                <w:del w:id="1600" w:author="Daisy Lan" w:date="2023-07-19T19:16:00Z"/>
              </w:rPr>
            </w:pPr>
            <w:del w:id="1601" w:author="Daisy Lan" w:date="2023-07-19T19:16:00Z">
              <w:r>
                <w:delText>The step text is shown or hide according customer’s select option values. For example, customer selects “Butter” for spread. Then the Chef A</w:delText>
              </w:r>
              <w:r>
                <w:rPr>
                  <w:rFonts w:hint="eastAsia"/>
                </w:rPr>
                <w:delText>pp</w:delText>
              </w:r>
              <w:r>
                <w:delText xml:space="preserve"> should show “BUTTER: put on the side.”  In this case, we should set the mapping option – option value “Spread - Butter”, Step title: Butter. Step text: “put on the side”.</w:delText>
              </w:r>
            </w:del>
          </w:p>
          <w:p w14:paraId="6F9D8CC9" w14:textId="3C3FA3F5" w:rsidR="00655F06" w:rsidRDefault="00655F06" w:rsidP="00655F06">
            <w:pPr>
              <w:pStyle w:val="ListParagraph"/>
              <w:numPr>
                <w:ilvl w:val="0"/>
                <w:numId w:val="953"/>
              </w:numPr>
              <w:rPr>
                <w:del w:id="1602" w:author="Daisy Lan" w:date="2023-07-19T19:16:00Z"/>
              </w:rPr>
            </w:pPr>
            <w:del w:id="1603" w:author="Daisy Lan" w:date="2023-07-19T19:16:00Z">
              <w:r>
                <w:delText xml:space="preserve">This step title is shown as “Guest Packaging”. In this case, user should select the mapping packaging item and make sure this packaging item here will be used as “Guest packaging”. </w:delText>
              </w:r>
            </w:del>
          </w:p>
          <w:p w14:paraId="0A2EEA4B" w14:textId="68AA4EB4" w:rsidR="00655F06" w:rsidRDefault="00655F06" w:rsidP="00655F06">
            <w:pPr>
              <w:pStyle w:val="ListParagraph"/>
              <w:numPr>
                <w:ilvl w:val="0"/>
                <w:numId w:val="953"/>
              </w:numPr>
              <w:rPr>
                <w:del w:id="1604" w:author="Daisy Lan" w:date="2023-07-19T19:16:00Z"/>
              </w:rPr>
            </w:pPr>
            <w:del w:id="1605" w:author="Daisy Lan" w:date="2023-07-19T19:16:00Z">
              <w:r>
                <w:delText>When a step text should always be shown in the Chef App, it is not required to set the mapping item. For example, for BBQ flies, there is a sub step: “</w:delText>
              </w:r>
              <w:r w:rsidRPr="009D2F52">
                <w:rPr>
                  <w:b/>
                  <w:bCs/>
                </w:rPr>
                <w:delText>Fries</w:delText>
              </w:r>
              <w:r>
                <w:delText xml:space="preserve">: Spread on grate, minimize stacking”. As this step is always needed, we </w:delText>
              </w:r>
              <w:r w:rsidRPr="009D2F52">
                <w:rPr>
                  <w:b/>
                  <w:bCs/>
                </w:rPr>
                <w:delText>don’t</w:delText>
              </w:r>
              <w:r>
                <w:delText xml:space="preserve"> need to map it to the item “Fries, Potato [8*6 Tin]”, although setting the mapping item is no harm.</w:delText>
              </w:r>
            </w:del>
          </w:p>
          <w:p w14:paraId="44DEE8AE" w14:textId="689A355E" w:rsidR="00655F06" w:rsidRPr="00452515" w:rsidRDefault="00655F06">
            <w:pPr>
              <w:pStyle w:val="NoSpacing"/>
              <w:rPr>
                <w:del w:id="1606" w:author="Daisy Lan" w:date="2023-07-19T19:16:00Z"/>
              </w:rPr>
            </w:pPr>
          </w:p>
        </w:tc>
      </w:tr>
      <w:tr w:rsidR="00655F06" w:rsidRPr="00452515" w14:paraId="5CB1860B" w14:textId="77777777">
        <w:trPr>
          <w:del w:id="1607" w:author="Daisy Lan" w:date="2023-07-19T19:16:00Z"/>
        </w:trPr>
        <w:tc>
          <w:tcPr>
            <w:tcW w:w="8008" w:type="dxa"/>
          </w:tcPr>
          <w:p w14:paraId="7E3F47C7" w14:textId="2751E2AD" w:rsidR="00655F06" w:rsidRPr="00F35E86" w:rsidRDefault="00655F06">
            <w:pPr>
              <w:rPr>
                <w:del w:id="1608" w:author="Daisy Lan" w:date="2023-07-19T19:16:00Z"/>
                <w:rStyle w:val="Strong"/>
              </w:rPr>
            </w:pPr>
            <w:del w:id="1609" w:author="Daisy Lan" w:date="2023-07-19T19:16:00Z">
              <w:r w:rsidRPr="00F35E86">
                <w:rPr>
                  <w:rStyle w:val="Strong"/>
                </w:rPr>
                <w:lastRenderedPageBreak/>
                <w:delText>Q/A:</w:delText>
              </w:r>
            </w:del>
          </w:p>
        </w:tc>
      </w:tr>
    </w:tbl>
    <w:p w14:paraId="149BBF5E" w14:textId="2A75153B" w:rsidR="00655F06" w:rsidRDefault="00655F06" w:rsidP="00BC50A4">
      <w:pPr>
        <w:rPr>
          <w:del w:id="1610" w:author="Daisy Lan" w:date="2023-07-19T19:16:00Z"/>
        </w:rPr>
      </w:pPr>
    </w:p>
    <w:p w14:paraId="11C7AE60" w14:textId="1BA7595D" w:rsidR="00655F06" w:rsidRDefault="00655F06" w:rsidP="00655F06">
      <w:pPr>
        <w:pStyle w:val="Heading2"/>
        <w:numPr>
          <w:ilvl w:val="1"/>
          <w:numId w:val="1588"/>
        </w:numPr>
        <w:rPr>
          <w:del w:id="1611" w:author="Daisy Lan" w:date="2023-07-19T19:16:00Z"/>
          <w:rFonts w:ascii="Arial" w:hAnsi="Arial" w:cs="Arial"/>
        </w:rPr>
      </w:pPr>
      <w:del w:id="1612" w:author="Daisy Lan" w:date="2023-07-19T19:16:00Z">
        <w:r w:rsidRPr="00655F06">
          <w:rPr>
            <w:rFonts w:ascii="Arial" w:hAnsi="Arial" w:cs="Arial"/>
          </w:rPr>
          <w:delText>MS07-03 Edit line build – sub steps</w:delText>
        </w:r>
      </w:del>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26"/>
      </w:tblGrid>
      <w:tr w:rsidR="00655F06" w:rsidRPr="00452515" w14:paraId="7ED0F9C1" w14:textId="77777777" w:rsidTr="00651C83">
        <w:trPr>
          <w:del w:id="1613" w:author="Daisy Lan" w:date="2023-07-19T19:16:00Z"/>
        </w:trPr>
        <w:tc>
          <w:tcPr>
            <w:tcW w:w="8008" w:type="dxa"/>
          </w:tcPr>
          <w:p w14:paraId="6B24D374" w14:textId="133AE691" w:rsidR="00655F06" w:rsidRPr="00F35E86" w:rsidRDefault="00655F06">
            <w:pPr>
              <w:rPr>
                <w:del w:id="1614" w:author="Daisy Lan" w:date="2023-07-19T19:16:00Z"/>
                <w:rStyle w:val="Strong"/>
              </w:rPr>
            </w:pPr>
            <w:del w:id="1615" w:author="Daisy Lan" w:date="2023-07-19T19:16:00Z">
              <w:r w:rsidRPr="00655F06">
                <w:rPr>
                  <w:rStyle w:val="Strong"/>
                </w:rPr>
                <w:delText>MS07-03 Edit line build – sub steps</w:delText>
              </w:r>
            </w:del>
          </w:p>
        </w:tc>
      </w:tr>
      <w:tr w:rsidR="00655F06" w:rsidRPr="00452515" w14:paraId="78BD32A4" w14:textId="77777777" w:rsidTr="00651C83">
        <w:trPr>
          <w:del w:id="1616" w:author="Daisy Lan" w:date="2023-07-19T19:16:00Z"/>
        </w:trPr>
        <w:tc>
          <w:tcPr>
            <w:tcW w:w="8008" w:type="dxa"/>
          </w:tcPr>
          <w:p w14:paraId="320A619E" w14:textId="55D1448E" w:rsidR="00655F06" w:rsidRPr="00F35E86" w:rsidRDefault="00655F06">
            <w:pPr>
              <w:rPr>
                <w:del w:id="1617" w:author="Daisy Lan" w:date="2023-07-19T19:16:00Z"/>
                <w:rStyle w:val="Strong"/>
              </w:rPr>
            </w:pPr>
            <w:del w:id="1618" w:author="Daisy Lan" w:date="2023-07-19T19:16:00Z">
              <w:r w:rsidRPr="00F35E86">
                <w:rPr>
                  <w:rStyle w:val="Strong"/>
                </w:rPr>
                <w:delText>Version history</w:delText>
              </w:r>
            </w:del>
          </w:p>
          <w:tbl>
            <w:tblPr>
              <w:tblStyle w:val="TableGrid"/>
              <w:tblW w:w="0" w:type="auto"/>
              <w:tblLook w:val="04A0" w:firstRow="1" w:lastRow="0" w:firstColumn="1" w:lastColumn="0" w:noHBand="0" w:noVBand="1"/>
            </w:tblPr>
            <w:tblGrid>
              <w:gridCol w:w="892"/>
              <w:gridCol w:w="1400"/>
              <w:gridCol w:w="1350"/>
              <w:gridCol w:w="4140"/>
            </w:tblGrid>
            <w:tr w:rsidR="00655F06" w14:paraId="2EB76BFD" w14:textId="77777777" w:rsidTr="00651C83">
              <w:trPr>
                <w:del w:id="1619" w:author="Daisy Lan" w:date="2023-07-19T19:16:00Z"/>
              </w:trPr>
              <w:tc>
                <w:tcPr>
                  <w:tcW w:w="892" w:type="dxa"/>
                </w:tcPr>
                <w:p w14:paraId="534FB1A8" w14:textId="22C37598" w:rsidR="00655F06" w:rsidRDefault="00655F06">
                  <w:pPr>
                    <w:rPr>
                      <w:del w:id="1620" w:author="Daisy Lan" w:date="2023-07-19T19:16:00Z"/>
                    </w:rPr>
                  </w:pPr>
                  <w:del w:id="1621" w:author="Daisy Lan" w:date="2023-07-19T19:16:00Z">
                    <w:r>
                      <w:lastRenderedPageBreak/>
                      <w:delText>Version</w:delText>
                    </w:r>
                  </w:del>
                </w:p>
              </w:tc>
              <w:tc>
                <w:tcPr>
                  <w:tcW w:w="1400" w:type="dxa"/>
                </w:tcPr>
                <w:p w14:paraId="335F49E8" w14:textId="1F4C49D9" w:rsidR="00655F06" w:rsidRDefault="00655F06">
                  <w:pPr>
                    <w:rPr>
                      <w:del w:id="1622" w:author="Daisy Lan" w:date="2023-07-19T19:16:00Z"/>
                    </w:rPr>
                  </w:pPr>
                  <w:del w:id="1623" w:author="Daisy Lan" w:date="2023-07-19T19:16:00Z">
                    <w:r>
                      <w:delText>Date</w:delText>
                    </w:r>
                  </w:del>
                </w:p>
              </w:tc>
              <w:tc>
                <w:tcPr>
                  <w:tcW w:w="1350" w:type="dxa"/>
                </w:tcPr>
                <w:p w14:paraId="69A314E2" w14:textId="5FBF1FFB" w:rsidR="00655F06" w:rsidRDefault="00655F06">
                  <w:pPr>
                    <w:rPr>
                      <w:del w:id="1624" w:author="Daisy Lan" w:date="2023-07-19T19:16:00Z"/>
                    </w:rPr>
                  </w:pPr>
                  <w:del w:id="1625" w:author="Daisy Lan" w:date="2023-07-19T19:16:00Z">
                    <w:r>
                      <w:rPr>
                        <w:rFonts w:hint="eastAsia"/>
                      </w:rPr>
                      <w:delText>U</w:delText>
                    </w:r>
                    <w:r>
                      <w:delText>pdated By</w:delText>
                    </w:r>
                  </w:del>
                </w:p>
              </w:tc>
              <w:tc>
                <w:tcPr>
                  <w:tcW w:w="4140" w:type="dxa"/>
                </w:tcPr>
                <w:p w14:paraId="30650682" w14:textId="4101FDEE" w:rsidR="00655F06" w:rsidRDefault="00655F06">
                  <w:pPr>
                    <w:rPr>
                      <w:del w:id="1626" w:author="Daisy Lan" w:date="2023-07-19T19:16:00Z"/>
                    </w:rPr>
                  </w:pPr>
                  <w:del w:id="1627" w:author="Daisy Lan" w:date="2023-07-19T19:16:00Z">
                    <w:r>
                      <w:rPr>
                        <w:rFonts w:hint="eastAsia"/>
                      </w:rPr>
                      <w:delText>D</w:delText>
                    </w:r>
                    <w:r>
                      <w:delText>escription</w:delText>
                    </w:r>
                  </w:del>
                </w:p>
              </w:tc>
            </w:tr>
            <w:tr w:rsidR="00655F06" w14:paraId="2D0648A3" w14:textId="77777777" w:rsidTr="00651C83">
              <w:trPr>
                <w:del w:id="1628" w:author="Daisy Lan" w:date="2023-07-19T19:16:00Z"/>
              </w:trPr>
              <w:tc>
                <w:tcPr>
                  <w:tcW w:w="892" w:type="dxa"/>
                </w:tcPr>
                <w:p w14:paraId="4DB69CAE" w14:textId="6F7E9DA4" w:rsidR="00655F06" w:rsidRDefault="00655F06" w:rsidP="00655F06">
                  <w:pPr>
                    <w:rPr>
                      <w:del w:id="1629" w:author="Daisy Lan" w:date="2023-07-19T19:16:00Z"/>
                    </w:rPr>
                  </w:pPr>
                  <w:del w:id="1630" w:author="Daisy Lan" w:date="2023-07-19T19:16:00Z">
                    <w:r>
                      <w:rPr>
                        <w:rFonts w:hint="eastAsia"/>
                      </w:rPr>
                      <w:delText>1</w:delText>
                    </w:r>
                    <w:r>
                      <w:delText>.0</w:delText>
                    </w:r>
                  </w:del>
                </w:p>
              </w:tc>
              <w:tc>
                <w:tcPr>
                  <w:tcW w:w="1400" w:type="dxa"/>
                </w:tcPr>
                <w:p w14:paraId="71A59BE5" w14:textId="0A2062A1" w:rsidR="00655F06" w:rsidRDefault="00655F06" w:rsidP="00655F06">
                  <w:pPr>
                    <w:rPr>
                      <w:del w:id="1631" w:author="Daisy Lan" w:date="2023-07-19T19:16:00Z"/>
                    </w:rPr>
                  </w:pPr>
                  <w:del w:id="1632" w:author="Daisy Lan" w:date="2023-07-19T19:16:00Z">
                    <w:r>
                      <w:rPr>
                        <w:rFonts w:hint="eastAsia"/>
                      </w:rPr>
                      <w:delText>2</w:delText>
                    </w:r>
                    <w:r>
                      <w:delText>020.3.31</w:delText>
                    </w:r>
                  </w:del>
                </w:p>
              </w:tc>
              <w:tc>
                <w:tcPr>
                  <w:tcW w:w="1350" w:type="dxa"/>
                </w:tcPr>
                <w:p w14:paraId="795A947A" w14:textId="7411DAB7" w:rsidR="00655F06" w:rsidRDefault="00655F06" w:rsidP="00655F06">
                  <w:pPr>
                    <w:rPr>
                      <w:del w:id="1633" w:author="Daisy Lan" w:date="2023-07-19T19:16:00Z"/>
                    </w:rPr>
                  </w:pPr>
                  <w:del w:id="1634" w:author="Daisy Lan" w:date="2023-07-19T19:16:00Z">
                    <w:r>
                      <w:rPr>
                        <w:rFonts w:hint="eastAsia"/>
                      </w:rPr>
                      <w:delText>L</w:delText>
                    </w:r>
                    <w:r>
                      <w:delText>isa</w:delText>
                    </w:r>
                  </w:del>
                </w:p>
              </w:tc>
              <w:tc>
                <w:tcPr>
                  <w:tcW w:w="4140" w:type="dxa"/>
                </w:tcPr>
                <w:p w14:paraId="22FF08EE" w14:textId="775E3D90" w:rsidR="00655F06" w:rsidRDefault="00655F06" w:rsidP="00655F06">
                  <w:pPr>
                    <w:rPr>
                      <w:del w:id="1635" w:author="Daisy Lan" w:date="2023-07-19T19:16:00Z"/>
                    </w:rPr>
                  </w:pPr>
                  <w:del w:id="1636" w:author="Daisy Lan" w:date="2023-07-19T19:16:00Z">
                    <w:r>
                      <w:rPr>
                        <w:rFonts w:hint="eastAsia"/>
                      </w:rPr>
                      <w:delText>F</w:delText>
                    </w:r>
                    <w:r>
                      <w:delText>irst Version</w:delText>
                    </w:r>
                  </w:del>
                </w:p>
              </w:tc>
            </w:tr>
            <w:tr w:rsidR="00D32105" w14:paraId="4F085CE6" w14:textId="77777777" w:rsidTr="00651C83">
              <w:trPr>
                <w:del w:id="1637" w:author="Daisy Lan" w:date="2023-07-19T19:16:00Z"/>
              </w:trPr>
              <w:tc>
                <w:tcPr>
                  <w:tcW w:w="892" w:type="dxa"/>
                </w:tcPr>
                <w:p w14:paraId="651D5534" w14:textId="5BABC09B" w:rsidR="00D32105" w:rsidRDefault="00D32105" w:rsidP="00D32105">
                  <w:pPr>
                    <w:rPr>
                      <w:del w:id="1638" w:author="Daisy Lan" w:date="2023-07-19T19:16:00Z"/>
                    </w:rPr>
                  </w:pPr>
                  <w:del w:id="1639" w:author="Daisy Lan" w:date="2023-07-19T19:16:00Z">
                    <w:r>
                      <w:rPr>
                        <w:rFonts w:hint="eastAsia"/>
                      </w:rPr>
                      <w:delText>1</w:delText>
                    </w:r>
                    <w:r>
                      <w:delText>.1</w:delText>
                    </w:r>
                  </w:del>
                </w:p>
              </w:tc>
              <w:tc>
                <w:tcPr>
                  <w:tcW w:w="1400" w:type="dxa"/>
                </w:tcPr>
                <w:p w14:paraId="315A8A60" w14:textId="404DD1E1" w:rsidR="00D32105" w:rsidRDefault="00D32105" w:rsidP="00D32105">
                  <w:pPr>
                    <w:rPr>
                      <w:del w:id="1640" w:author="Daisy Lan" w:date="2023-07-19T19:16:00Z"/>
                    </w:rPr>
                  </w:pPr>
                  <w:del w:id="1641" w:author="Daisy Lan" w:date="2023-07-19T19:16:00Z">
                    <w:r>
                      <w:rPr>
                        <w:rFonts w:hint="eastAsia"/>
                      </w:rPr>
                      <w:delText>2</w:delText>
                    </w:r>
                    <w:r>
                      <w:delText>022.11.4</w:delText>
                    </w:r>
                  </w:del>
                </w:p>
              </w:tc>
              <w:tc>
                <w:tcPr>
                  <w:tcW w:w="1350" w:type="dxa"/>
                </w:tcPr>
                <w:p w14:paraId="797B6096" w14:textId="40D209C7" w:rsidR="00D32105" w:rsidRDefault="00D32105" w:rsidP="00D32105">
                  <w:pPr>
                    <w:rPr>
                      <w:del w:id="1642" w:author="Daisy Lan" w:date="2023-07-19T19:16:00Z"/>
                    </w:rPr>
                  </w:pPr>
                  <w:del w:id="1643" w:author="Daisy Lan" w:date="2023-07-19T19:16:00Z">
                    <w:r>
                      <w:delText>Bonnie</w:delText>
                    </w:r>
                  </w:del>
                </w:p>
              </w:tc>
              <w:tc>
                <w:tcPr>
                  <w:tcW w:w="4140" w:type="dxa"/>
                </w:tcPr>
                <w:p w14:paraId="0D3540EC" w14:textId="7CA84B83" w:rsidR="00D32105" w:rsidRDefault="00D32105" w:rsidP="00D32105">
                  <w:pPr>
                    <w:rPr>
                      <w:del w:id="1644" w:author="Daisy Lan" w:date="2023-07-19T19:16:00Z"/>
                    </w:rPr>
                  </w:pPr>
                  <w:del w:id="1645" w:author="Daisy Lan" w:date="2023-07-19T19:16:00Z">
                    <w:r w:rsidRPr="00D32105">
                      <w:delText>Allow to create Line build as long as the Truck Recipe created</w:delText>
                    </w:r>
                  </w:del>
                </w:p>
              </w:tc>
            </w:tr>
            <w:tr w:rsidR="00651C83" w14:paraId="2AB79167" w14:textId="77777777" w:rsidTr="00651C83">
              <w:trPr>
                <w:del w:id="1646" w:author="Daisy Lan" w:date="2023-07-19T19:16:00Z"/>
              </w:trPr>
              <w:tc>
                <w:tcPr>
                  <w:tcW w:w="892" w:type="dxa"/>
                </w:tcPr>
                <w:p w14:paraId="0EE0C21E" w14:textId="2C4F3FF0" w:rsidR="00651C83" w:rsidRDefault="00651C83" w:rsidP="00651C83">
                  <w:pPr>
                    <w:rPr>
                      <w:del w:id="1647" w:author="Daisy Lan" w:date="2023-07-19T19:16:00Z"/>
                    </w:rPr>
                  </w:pPr>
                  <w:ins w:id="1648" w:author="Bonnie Yang" w:date="2023-04-11T10:43:00Z">
                    <w:del w:id="1649" w:author="Daisy Lan" w:date="2023-07-19T19:16:00Z">
                      <w:r>
                        <w:rPr>
                          <w:rFonts w:hint="eastAsia"/>
                        </w:rPr>
                        <w:delText>1</w:delText>
                      </w:r>
                      <w:r>
                        <w:delText>.2</w:delText>
                      </w:r>
                    </w:del>
                  </w:ins>
                </w:p>
              </w:tc>
              <w:tc>
                <w:tcPr>
                  <w:tcW w:w="1400" w:type="dxa"/>
                </w:tcPr>
                <w:p w14:paraId="5F83B537" w14:textId="7134EE84" w:rsidR="00651C83" w:rsidRDefault="00651C83" w:rsidP="00651C83">
                  <w:pPr>
                    <w:rPr>
                      <w:del w:id="1650" w:author="Daisy Lan" w:date="2023-07-19T19:16:00Z"/>
                    </w:rPr>
                  </w:pPr>
                  <w:ins w:id="1651" w:author="Bonnie Yang" w:date="2023-04-11T10:43:00Z">
                    <w:del w:id="1652" w:author="Daisy Lan" w:date="2023-07-19T19:16:00Z">
                      <w:r>
                        <w:rPr>
                          <w:rFonts w:hint="eastAsia"/>
                        </w:rPr>
                        <w:delText>2</w:delText>
                      </w:r>
                      <w:r>
                        <w:delText>023.4.11</w:delText>
                      </w:r>
                    </w:del>
                  </w:ins>
                </w:p>
              </w:tc>
              <w:tc>
                <w:tcPr>
                  <w:tcW w:w="1350" w:type="dxa"/>
                </w:tcPr>
                <w:p w14:paraId="5ACBE149" w14:textId="22E366BF" w:rsidR="00651C83" w:rsidRDefault="00651C83" w:rsidP="00651C83">
                  <w:pPr>
                    <w:rPr>
                      <w:del w:id="1653" w:author="Daisy Lan" w:date="2023-07-19T19:16:00Z"/>
                    </w:rPr>
                  </w:pPr>
                  <w:ins w:id="1654" w:author="Bonnie Yang" w:date="2023-04-11T10:43:00Z">
                    <w:del w:id="1655" w:author="Daisy Lan" w:date="2023-07-19T19:16:00Z">
                      <w:r>
                        <w:delText>B</w:delText>
                      </w:r>
                      <w:r>
                        <w:rPr>
                          <w:rFonts w:hint="eastAsia"/>
                        </w:rPr>
                        <w:delText>onnie</w:delText>
                      </w:r>
                    </w:del>
                  </w:ins>
                </w:p>
              </w:tc>
              <w:tc>
                <w:tcPr>
                  <w:tcW w:w="4140" w:type="dxa"/>
                </w:tcPr>
                <w:p w14:paraId="5A8E9359" w14:textId="00745F13" w:rsidR="00651C83" w:rsidRDefault="00651C83" w:rsidP="00651C83">
                  <w:pPr>
                    <w:rPr>
                      <w:del w:id="1656" w:author="Daisy Lan" w:date="2023-07-19T19:16:00Z"/>
                    </w:rPr>
                  </w:pPr>
                  <w:ins w:id="1657" w:author="Bonnie Yang" w:date="2023-04-11T10:43:00Z">
                    <w:del w:id="1658" w:author="Daisy Lan" w:date="2023-07-19T19:16:00Z">
                      <w:r w:rsidRPr="00024A43">
                        <w:delText>Cookbook data entry changes to support HDR 3.0 KDS</w:delText>
                      </w:r>
                    </w:del>
                  </w:ins>
                </w:p>
              </w:tc>
            </w:tr>
            <w:tr w:rsidR="00651C83" w14:paraId="617D18F1" w14:textId="77777777" w:rsidTr="00651C83">
              <w:trPr>
                <w:del w:id="1659" w:author="Daisy Lan" w:date="2023-07-19T19:16:00Z"/>
              </w:trPr>
              <w:tc>
                <w:tcPr>
                  <w:tcW w:w="892" w:type="dxa"/>
                </w:tcPr>
                <w:p w14:paraId="5F51EE9D" w14:textId="673E3490" w:rsidR="00651C83" w:rsidRDefault="00651C83" w:rsidP="00651C83">
                  <w:pPr>
                    <w:rPr>
                      <w:del w:id="1660" w:author="Daisy Lan" w:date="2023-07-19T19:16:00Z"/>
                    </w:rPr>
                  </w:pPr>
                </w:p>
              </w:tc>
              <w:tc>
                <w:tcPr>
                  <w:tcW w:w="1400" w:type="dxa"/>
                </w:tcPr>
                <w:p w14:paraId="653BE0D6" w14:textId="58735B1B" w:rsidR="00651C83" w:rsidRDefault="00651C83" w:rsidP="00651C83">
                  <w:pPr>
                    <w:rPr>
                      <w:del w:id="1661" w:author="Daisy Lan" w:date="2023-07-19T19:16:00Z"/>
                    </w:rPr>
                  </w:pPr>
                </w:p>
              </w:tc>
              <w:tc>
                <w:tcPr>
                  <w:tcW w:w="1350" w:type="dxa"/>
                </w:tcPr>
                <w:p w14:paraId="452D6FD9" w14:textId="5C7AF46C" w:rsidR="00651C83" w:rsidRDefault="00651C83" w:rsidP="00651C83">
                  <w:pPr>
                    <w:rPr>
                      <w:del w:id="1662" w:author="Daisy Lan" w:date="2023-07-19T19:16:00Z"/>
                    </w:rPr>
                  </w:pPr>
                </w:p>
              </w:tc>
              <w:tc>
                <w:tcPr>
                  <w:tcW w:w="4140" w:type="dxa"/>
                </w:tcPr>
                <w:p w14:paraId="7B28A634" w14:textId="73FFB65D" w:rsidR="00651C83" w:rsidRDefault="00651C83" w:rsidP="00651C83">
                  <w:pPr>
                    <w:rPr>
                      <w:del w:id="1663" w:author="Daisy Lan" w:date="2023-07-19T19:16:00Z"/>
                    </w:rPr>
                  </w:pPr>
                </w:p>
              </w:tc>
            </w:tr>
            <w:tr w:rsidR="00651C83" w14:paraId="18BE21C8" w14:textId="77777777" w:rsidTr="00651C83">
              <w:trPr>
                <w:del w:id="1664" w:author="Daisy Lan" w:date="2023-07-19T19:16:00Z"/>
              </w:trPr>
              <w:tc>
                <w:tcPr>
                  <w:tcW w:w="892" w:type="dxa"/>
                </w:tcPr>
                <w:p w14:paraId="1732BFBA" w14:textId="16A2C263" w:rsidR="00651C83" w:rsidRDefault="00651C83" w:rsidP="00651C83">
                  <w:pPr>
                    <w:rPr>
                      <w:del w:id="1665" w:author="Daisy Lan" w:date="2023-07-19T19:16:00Z"/>
                    </w:rPr>
                  </w:pPr>
                </w:p>
              </w:tc>
              <w:tc>
                <w:tcPr>
                  <w:tcW w:w="1400" w:type="dxa"/>
                </w:tcPr>
                <w:p w14:paraId="10F204CF" w14:textId="7D080DDA" w:rsidR="00651C83" w:rsidRDefault="00651C83" w:rsidP="00651C83">
                  <w:pPr>
                    <w:rPr>
                      <w:del w:id="1666" w:author="Daisy Lan" w:date="2023-07-19T19:16:00Z"/>
                    </w:rPr>
                  </w:pPr>
                </w:p>
              </w:tc>
              <w:tc>
                <w:tcPr>
                  <w:tcW w:w="1350" w:type="dxa"/>
                </w:tcPr>
                <w:p w14:paraId="2FAF428E" w14:textId="390865BF" w:rsidR="00651C83" w:rsidRDefault="00651C83" w:rsidP="00651C83">
                  <w:pPr>
                    <w:rPr>
                      <w:del w:id="1667" w:author="Daisy Lan" w:date="2023-07-19T19:16:00Z"/>
                    </w:rPr>
                  </w:pPr>
                </w:p>
              </w:tc>
              <w:tc>
                <w:tcPr>
                  <w:tcW w:w="4140" w:type="dxa"/>
                </w:tcPr>
                <w:p w14:paraId="719914C1" w14:textId="12342C7A" w:rsidR="00651C83" w:rsidRDefault="00651C83" w:rsidP="00651C83">
                  <w:pPr>
                    <w:rPr>
                      <w:del w:id="1668" w:author="Daisy Lan" w:date="2023-07-19T19:16:00Z"/>
                    </w:rPr>
                  </w:pPr>
                </w:p>
              </w:tc>
            </w:tr>
            <w:tr w:rsidR="00651C83" w14:paraId="021A4FAB" w14:textId="77777777" w:rsidTr="00651C83">
              <w:trPr>
                <w:del w:id="1669" w:author="Daisy Lan" w:date="2023-07-19T19:16:00Z"/>
              </w:trPr>
              <w:tc>
                <w:tcPr>
                  <w:tcW w:w="892" w:type="dxa"/>
                </w:tcPr>
                <w:p w14:paraId="5122BE43" w14:textId="337CEF22" w:rsidR="00651C83" w:rsidRDefault="00651C83" w:rsidP="00651C83">
                  <w:pPr>
                    <w:rPr>
                      <w:del w:id="1670" w:author="Daisy Lan" w:date="2023-07-19T19:16:00Z"/>
                    </w:rPr>
                  </w:pPr>
                </w:p>
              </w:tc>
              <w:tc>
                <w:tcPr>
                  <w:tcW w:w="1400" w:type="dxa"/>
                </w:tcPr>
                <w:p w14:paraId="3CE9EA8E" w14:textId="5AEEC4E4" w:rsidR="00651C83" w:rsidRDefault="00651C83" w:rsidP="00651C83">
                  <w:pPr>
                    <w:rPr>
                      <w:del w:id="1671" w:author="Daisy Lan" w:date="2023-07-19T19:16:00Z"/>
                    </w:rPr>
                  </w:pPr>
                </w:p>
              </w:tc>
              <w:tc>
                <w:tcPr>
                  <w:tcW w:w="1350" w:type="dxa"/>
                </w:tcPr>
                <w:p w14:paraId="74D817BC" w14:textId="15043AFE" w:rsidR="00651C83" w:rsidRDefault="00651C83" w:rsidP="00651C83">
                  <w:pPr>
                    <w:rPr>
                      <w:del w:id="1672" w:author="Daisy Lan" w:date="2023-07-19T19:16:00Z"/>
                    </w:rPr>
                  </w:pPr>
                </w:p>
              </w:tc>
              <w:tc>
                <w:tcPr>
                  <w:tcW w:w="4140" w:type="dxa"/>
                </w:tcPr>
                <w:p w14:paraId="21137272" w14:textId="5E57E5C8" w:rsidR="00651C83" w:rsidRPr="00A02603" w:rsidRDefault="00651C83" w:rsidP="00651C83">
                  <w:pPr>
                    <w:rPr>
                      <w:del w:id="1673" w:author="Daisy Lan" w:date="2023-07-19T19:16:00Z"/>
                    </w:rPr>
                  </w:pPr>
                </w:p>
              </w:tc>
            </w:tr>
            <w:tr w:rsidR="00651C83" w14:paraId="5FC9DABD" w14:textId="77777777" w:rsidTr="00651C83">
              <w:trPr>
                <w:del w:id="1674" w:author="Daisy Lan" w:date="2023-07-19T19:16:00Z"/>
              </w:trPr>
              <w:tc>
                <w:tcPr>
                  <w:tcW w:w="892" w:type="dxa"/>
                </w:tcPr>
                <w:p w14:paraId="466EF4D7" w14:textId="2AB6A53A" w:rsidR="00651C83" w:rsidRDefault="00651C83" w:rsidP="00651C83">
                  <w:pPr>
                    <w:rPr>
                      <w:del w:id="1675" w:author="Daisy Lan" w:date="2023-07-19T19:16:00Z"/>
                    </w:rPr>
                  </w:pPr>
                </w:p>
              </w:tc>
              <w:tc>
                <w:tcPr>
                  <w:tcW w:w="1400" w:type="dxa"/>
                </w:tcPr>
                <w:p w14:paraId="29B3ABE8" w14:textId="3BED73D1" w:rsidR="00651C83" w:rsidRDefault="00651C83" w:rsidP="00651C83">
                  <w:pPr>
                    <w:rPr>
                      <w:del w:id="1676" w:author="Daisy Lan" w:date="2023-07-19T19:16:00Z"/>
                    </w:rPr>
                  </w:pPr>
                </w:p>
              </w:tc>
              <w:tc>
                <w:tcPr>
                  <w:tcW w:w="1350" w:type="dxa"/>
                </w:tcPr>
                <w:p w14:paraId="6CD6BEEB" w14:textId="1F80F949" w:rsidR="00651C83" w:rsidRDefault="00651C83" w:rsidP="00651C83">
                  <w:pPr>
                    <w:rPr>
                      <w:del w:id="1677" w:author="Daisy Lan" w:date="2023-07-19T19:16:00Z"/>
                    </w:rPr>
                  </w:pPr>
                </w:p>
              </w:tc>
              <w:tc>
                <w:tcPr>
                  <w:tcW w:w="4140" w:type="dxa"/>
                </w:tcPr>
                <w:p w14:paraId="05671CD5" w14:textId="31E82FA0" w:rsidR="00651C83" w:rsidRDefault="00651C83" w:rsidP="00651C83">
                  <w:pPr>
                    <w:rPr>
                      <w:del w:id="1678" w:author="Daisy Lan" w:date="2023-07-19T19:16:00Z"/>
                    </w:rPr>
                  </w:pPr>
                </w:p>
              </w:tc>
            </w:tr>
          </w:tbl>
          <w:p w14:paraId="5DD969D0" w14:textId="17D65B12" w:rsidR="00655F06" w:rsidRDefault="00655F06">
            <w:pPr>
              <w:rPr>
                <w:del w:id="1679" w:author="Daisy Lan" w:date="2023-07-19T19:16:00Z"/>
              </w:rPr>
            </w:pPr>
          </w:p>
        </w:tc>
      </w:tr>
      <w:tr w:rsidR="00655F06" w:rsidRPr="00452515" w14:paraId="52C362B8" w14:textId="77777777" w:rsidTr="00651C83">
        <w:trPr>
          <w:del w:id="1680" w:author="Daisy Lan" w:date="2023-07-19T19:16:00Z"/>
        </w:trPr>
        <w:tc>
          <w:tcPr>
            <w:tcW w:w="8008" w:type="dxa"/>
          </w:tcPr>
          <w:p w14:paraId="0D4CB4DE" w14:textId="02C257CC" w:rsidR="00655F06" w:rsidRPr="00452515" w:rsidRDefault="00655F06">
            <w:pPr>
              <w:rPr>
                <w:del w:id="1681" w:author="Daisy Lan" w:date="2023-07-19T19:16:00Z"/>
              </w:rPr>
            </w:pPr>
            <w:del w:id="1682" w:author="Daisy Lan" w:date="2023-07-19T19:16:00Z">
              <w:r w:rsidRPr="00452515">
                <w:lastRenderedPageBreak/>
                <w:delText xml:space="preserve">Stakeholder: </w:delText>
              </w:r>
              <w:r>
                <w:delText>User with privilege</w:delText>
              </w:r>
            </w:del>
          </w:p>
        </w:tc>
      </w:tr>
      <w:tr w:rsidR="00655F06" w:rsidRPr="00452515" w14:paraId="24929A12" w14:textId="77777777" w:rsidTr="00651C83">
        <w:trPr>
          <w:del w:id="1683" w:author="Daisy Lan" w:date="2023-07-19T19:16:00Z"/>
        </w:trPr>
        <w:tc>
          <w:tcPr>
            <w:tcW w:w="8008" w:type="dxa"/>
          </w:tcPr>
          <w:p w14:paraId="2CAEFDEB" w14:textId="41CA3FC4" w:rsidR="00655F06" w:rsidRPr="00F35E86" w:rsidRDefault="00655F06">
            <w:pPr>
              <w:rPr>
                <w:del w:id="1684" w:author="Daisy Lan" w:date="2023-07-19T19:16:00Z"/>
                <w:rStyle w:val="Strong"/>
              </w:rPr>
            </w:pPr>
            <w:del w:id="1685" w:author="Daisy Lan" w:date="2023-07-19T19:16:00Z">
              <w:r w:rsidRPr="00F35E86">
                <w:rPr>
                  <w:rStyle w:val="Strong"/>
                </w:rPr>
                <w:delText xml:space="preserve">Pre-Condition: </w:delText>
              </w:r>
            </w:del>
          </w:p>
          <w:p w14:paraId="504FE860" w14:textId="3574B754" w:rsidR="00655F06" w:rsidRPr="009E46BA" w:rsidRDefault="00655F06">
            <w:pPr>
              <w:rPr>
                <w:del w:id="1686" w:author="Daisy Lan" w:date="2023-07-19T19:16:00Z"/>
                <w:rFonts w:ascii="Arial" w:hAnsi="Arial" w:cs="Arial"/>
                <w:sz w:val="20"/>
                <w:szCs w:val="20"/>
              </w:rPr>
            </w:pPr>
            <w:del w:id="1687" w:author="Daisy Lan" w:date="2023-07-19T19:16:00Z">
              <w:r>
                <w:delText>The user create/edit a step</w:delText>
              </w:r>
            </w:del>
          </w:p>
        </w:tc>
      </w:tr>
      <w:tr w:rsidR="00655F06" w:rsidRPr="00452515" w14:paraId="404EE603" w14:textId="77777777" w:rsidTr="00651C83">
        <w:trPr>
          <w:del w:id="1688" w:author="Daisy Lan" w:date="2023-07-19T19:16:00Z"/>
        </w:trPr>
        <w:tc>
          <w:tcPr>
            <w:tcW w:w="8008" w:type="dxa"/>
          </w:tcPr>
          <w:p w14:paraId="272D6D4C" w14:textId="3F8C32FF" w:rsidR="00655F06" w:rsidRDefault="00655F06">
            <w:pPr>
              <w:rPr>
                <w:del w:id="1689" w:author="Daisy Lan" w:date="2023-07-19T19:16:00Z"/>
                <w:rStyle w:val="Strong"/>
              </w:rPr>
            </w:pPr>
            <w:del w:id="1690" w:author="Daisy Lan" w:date="2023-07-19T19:16:00Z">
              <w:r w:rsidRPr="00F35E86">
                <w:rPr>
                  <w:rStyle w:val="Strong"/>
                  <w:rFonts w:hint="eastAsia"/>
                </w:rPr>
                <w:delText>Main Scenario</w:delText>
              </w:r>
              <w:r w:rsidRPr="00F35E86">
                <w:rPr>
                  <w:rStyle w:val="Strong"/>
                </w:rPr>
                <w:delText xml:space="preserve">: </w:delText>
              </w:r>
              <w:r>
                <w:rPr>
                  <w:rStyle w:val="Strong"/>
                </w:rPr>
                <w:delText>Step details</w:delText>
              </w:r>
            </w:del>
          </w:p>
          <w:p w14:paraId="14C6BE66" w14:textId="4B3A84BB" w:rsidR="00655F06" w:rsidRDefault="00655F06">
            <w:pPr>
              <w:rPr>
                <w:del w:id="1691" w:author="Daisy Lan" w:date="2023-07-19T19:16:00Z"/>
              </w:rPr>
            </w:pPr>
            <w:del w:id="1692" w:author="Daisy Lan" w:date="2023-07-19T19:16:00Z">
              <w:r>
                <w:delText xml:space="preserve">Step details is the detail in one step. It includes several parts, such as: Ingredient, Mapping item, </w:delText>
              </w:r>
              <w:r>
                <w:rPr>
                  <w:rFonts w:hint="eastAsia"/>
                </w:rPr>
                <w:delText>Step</w:delText>
              </w:r>
              <w:r>
                <w:delText xml:space="preserve"> title </w:delText>
              </w:r>
              <w:r>
                <w:rPr>
                  <w:rFonts w:hint="eastAsia"/>
                </w:rPr>
                <w:delText>an</w:delText>
              </w:r>
              <w:r>
                <w:delText>d Step text, display as. Etc.</w:delText>
              </w:r>
            </w:del>
          </w:p>
          <w:p w14:paraId="278314F7" w14:textId="4AA2C32E" w:rsidR="00655F06" w:rsidRDefault="00655F06" w:rsidP="00655F06">
            <w:pPr>
              <w:pStyle w:val="NoSpacing"/>
              <w:numPr>
                <w:ilvl w:val="0"/>
                <w:numId w:val="1001"/>
              </w:numPr>
              <w:rPr>
                <w:del w:id="1693" w:author="Daisy Lan" w:date="2023-07-19T19:16:00Z"/>
              </w:rPr>
            </w:pPr>
            <w:del w:id="1694" w:author="Daisy Lan" w:date="2023-07-19T19:16:00Z">
              <w:r>
                <w:delText>By default, show one step detail. Clicking “Add” will add one more.</w:delText>
              </w:r>
            </w:del>
          </w:p>
          <w:p w14:paraId="6AC80D43" w14:textId="61268E21" w:rsidR="00655F06" w:rsidRDefault="00655F06">
            <w:pPr>
              <w:rPr>
                <w:del w:id="1695" w:author="Daisy Lan" w:date="2023-07-19T19:16:00Z"/>
              </w:rPr>
            </w:pPr>
          </w:p>
          <w:p w14:paraId="17B1B2C3" w14:textId="3A95EC31" w:rsidR="00655F06" w:rsidRDefault="00655F06">
            <w:pPr>
              <w:rPr>
                <w:del w:id="1696" w:author="Daisy Lan" w:date="2023-07-19T19:16:00Z"/>
              </w:rPr>
            </w:pPr>
            <w:del w:id="1697" w:author="Daisy Lan" w:date="2023-07-19T19:16:00Z">
              <w:r>
                <w:rPr>
                  <w:noProof/>
                </w:rPr>
                <w:drawing>
                  <wp:inline distT="0" distB="0" distL="0" distR="0" wp14:anchorId="41D7619A" wp14:editId="76427654">
                    <wp:extent cx="4530725" cy="489292"/>
                    <wp:effectExtent l="0" t="0" r="3175" b="6350"/>
                    <wp:docPr id="2011944977" name="图片 2011944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30725" cy="489292"/>
                            </a:xfrm>
                            <a:prstGeom prst="rect">
                              <a:avLst/>
                            </a:prstGeom>
                          </pic:spPr>
                        </pic:pic>
                      </a:graphicData>
                    </a:graphic>
                  </wp:inline>
                </w:drawing>
              </w:r>
            </w:del>
          </w:p>
          <w:p w14:paraId="749D77BC" w14:textId="6EF02913" w:rsidR="00187609" w:rsidRDefault="00187609" w:rsidP="00187609">
            <w:pPr>
              <w:pStyle w:val="ListParagraph"/>
              <w:numPr>
                <w:ilvl w:val="0"/>
                <w:numId w:val="1001"/>
              </w:numPr>
              <w:rPr>
                <w:del w:id="1698" w:author="Daisy Lan" w:date="2023-07-19T19:16:00Z"/>
              </w:rPr>
            </w:pPr>
            <w:del w:id="1699" w:author="Daisy Lan" w:date="2023-07-19T19:16:00Z">
              <w:r>
                <w:rPr>
                  <w:rFonts w:hint="eastAsia"/>
                </w:rPr>
                <w:delText>W</w:delText>
              </w:r>
              <w:r>
                <w:delText>hen the first time to create line build, as long as the truck item created, enable user to create line build.</w:delText>
              </w:r>
            </w:del>
          </w:p>
          <w:p w14:paraId="0325C4E0" w14:textId="70FA1FC2" w:rsidR="00187609" w:rsidRDefault="00187609" w:rsidP="00651C83">
            <w:pPr>
              <w:pStyle w:val="ListParagraph"/>
              <w:numPr>
                <w:ilvl w:val="0"/>
                <w:numId w:val="1589"/>
              </w:numPr>
              <w:rPr>
                <w:del w:id="1700" w:author="Daisy Lan" w:date="2023-07-19T19:16:00Z"/>
              </w:rPr>
            </w:pPr>
            <w:del w:id="1701" w:author="Daisy Lan" w:date="2023-07-19T19:16:00Z">
              <w:r>
                <w:delText>If the Truck Item hasn’t been created component (no matter ERP Item Info created or not), there is no option item in 'Mapping Option/Item' column. Means user can set up a line build without mapping item.</w:delText>
              </w:r>
            </w:del>
          </w:p>
          <w:p w14:paraId="2DF72A6C" w14:textId="58D070D2" w:rsidR="00187609" w:rsidRDefault="00187609" w:rsidP="00651C83">
            <w:pPr>
              <w:pStyle w:val="ListParagraph"/>
              <w:numPr>
                <w:ilvl w:val="0"/>
                <w:numId w:val="1589"/>
              </w:numPr>
              <w:rPr>
                <w:del w:id="1702" w:author="Daisy Lan" w:date="2023-07-19T19:16:00Z"/>
              </w:rPr>
            </w:pPr>
            <w:del w:id="1703" w:author="Daisy Lan" w:date="2023-07-19T19:16:00Z">
              <w:r>
                <w:delText>If the Truck Item has been created BOM, show the BOM and Customization as current logic</w:delText>
              </w:r>
              <w:r w:rsidR="000579D8">
                <w:delText xml:space="preserve"> (the component item should not be displayed any more)</w:delText>
              </w:r>
              <w:r>
                <w:delText>.</w:delText>
              </w:r>
            </w:del>
          </w:p>
          <w:p w14:paraId="557B06B5" w14:textId="3BE086F9" w:rsidR="00187609" w:rsidRDefault="00187609" w:rsidP="00651C83">
            <w:pPr>
              <w:pStyle w:val="ListParagraph"/>
              <w:numPr>
                <w:ilvl w:val="0"/>
                <w:numId w:val="1589"/>
              </w:numPr>
              <w:rPr>
                <w:del w:id="1704" w:author="Daisy Lan" w:date="2023-07-19T19:16:00Z"/>
              </w:rPr>
            </w:pPr>
            <w:del w:id="1705" w:author="Daisy Lan" w:date="2023-07-19T19:16:00Z">
              <w:r>
                <w:delText xml:space="preserve">If the Truck item hasn’t been created BOM, show the Component items, only the first level. </w:delText>
              </w:r>
            </w:del>
          </w:p>
          <w:p w14:paraId="564DCED8" w14:textId="2D2C7FA6" w:rsidR="00187609" w:rsidRDefault="00187609" w:rsidP="00651C83">
            <w:pPr>
              <w:pStyle w:val="ListParagraph"/>
              <w:numPr>
                <w:ilvl w:val="0"/>
                <w:numId w:val="1589"/>
              </w:numPr>
              <w:rPr>
                <w:del w:id="1706" w:author="Daisy Lan" w:date="2023-07-19T19:16:00Z"/>
              </w:rPr>
            </w:pPr>
            <w:del w:id="1707" w:author="Daisy Lan" w:date="2023-07-19T19:16:00Z">
              <w:r>
                <w:delText>Above logic, we should exclude duplicate item in dropdown list of 'Mapping Option/Item' column.</w:delText>
              </w:r>
            </w:del>
          </w:p>
          <w:p w14:paraId="7DE39E5D" w14:textId="0F5D74EF" w:rsidR="00187609" w:rsidRDefault="00187609" w:rsidP="00187609">
            <w:pPr>
              <w:pStyle w:val="ListParagraph"/>
              <w:numPr>
                <w:ilvl w:val="0"/>
                <w:numId w:val="1001"/>
              </w:numPr>
              <w:rPr>
                <w:del w:id="1708" w:author="Daisy Lan" w:date="2023-07-19T19:16:00Z"/>
              </w:rPr>
            </w:pPr>
            <w:del w:id="1709" w:author="Daisy Lan" w:date="2023-07-19T19:16:00Z">
              <w:r>
                <w:rPr>
                  <w:rFonts w:hint="eastAsia"/>
                </w:rPr>
                <w:delText>W</w:delText>
              </w:r>
              <w:r>
                <w:delText xml:space="preserve">hen user edits a line build, </w:delText>
              </w:r>
              <w:r w:rsidRPr="00187609">
                <w:delText>if the Truck item have been created BOM after the component item has been selected, we should still show that selected item and show the BOM and Customization as current logic.</w:delText>
              </w:r>
              <w:r>
                <w:delText xml:space="preserve"> When user reselected a BOM item and </w:delText>
              </w:r>
              <w:r>
                <w:lastRenderedPageBreak/>
                <w:delText>saved it, then user redirect to the edit page, user cannot view component item in dropdown list.</w:delText>
              </w:r>
            </w:del>
          </w:p>
          <w:p w14:paraId="17239A37" w14:textId="4A09A702" w:rsidR="00655F06" w:rsidRDefault="00655F06" w:rsidP="00655F06">
            <w:pPr>
              <w:pStyle w:val="ListParagraph"/>
              <w:numPr>
                <w:ilvl w:val="0"/>
                <w:numId w:val="1001"/>
              </w:numPr>
              <w:rPr>
                <w:del w:id="1710" w:author="Daisy Lan" w:date="2023-07-19T19:16:00Z"/>
              </w:rPr>
            </w:pPr>
            <w:del w:id="1711" w:author="Daisy Lan" w:date="2023-07-19T19:16:00Z">
              <w:r>
                <w:delText>Mapping item/options</w:delText>
              </w:r>
            </w:del>
          </w:p>
          <w:p w14:paraId="213CFC96" w14:textId="3C2A87D5" w:rsidR="00D32105" w:rsidRDefault="00655F06" w:rsidP="00187609">
            <w:pPr>
              <w:ind w:left="360"/>
              <w:rPr>
                <w:del w:id="1712" w:author="Daisy Lan" w:date="2023-07-19T19:16:00Z"/>
              </w:rPr>
            </w:pPr>
            <w:del w:id="1713" w:author="Daisy Lan" w:date="2023-07-19T19:16:00Z">
              <w:r>
                <w:delText>In this dropdown, we have two sections, list mapping option -option values first, then mapping items.</w:delText>
              </w:r>
            </w:del>
          </w:p>
          <w:p w14:paraId="687BE1C9" w14:textId="7BC84476" w:rsidR="00655F06" w:rsidRDefault="00655F06">
            <w:pPr>
              <w:pStyle w:val="NoSpacing"/>
              <w:rPr>
                <w:del w:id="1714" w:author="Daisy Lan" w:date="2023-07-19T19:16:00Z"/>
              </w:rPr>
            </w:pPr>
            <w:del w:id="1715" w:author="Daisy Lan" w:date="2023-07-19T19:16:00Z">
              <w:r>
                <w:delText>1) Mapping option – option values</w:delText>
              </w:r>
            </w:del>
          </w:p>
          <w:p w14:paraId="7391BDB9" w14:textId="564ACCB7" w:rsidR="00655F06" w:rsidRDefault="00655F06">
            <w:pPr>
              <w:ind w:left="360"/>
              <w:rPr>
                <w:del w:id="1716" w:author="Daisy Lan" w:date="2023-07-19T19:16:00Z"/>
              </w:rPr>
            </w:pPr>
            <w:del w:id="1717" w:author="Daisy Lan" w:date="2023-07-19T19:16:00Z">
              <w:r>
                <w:delText>The mapping option – option values should be the same as step’s mapping option- option values. Here, we should include all types of options. The option – option value request is the same as step’s.</w:delText>
              </w:r>
            </w:del>
          </w:p>
          <w:p w14:paraId="39285D04" w14:textId="20F32FC6" w:rsidR="00655F06" w:rsidRDefault="00655F06">
            <w:pPr>
              <w:ind w:left="360"/>
              <w:rPr>
                <w:del w:id="1718" w:author="Daisy Lan" w:date="2023-07-19T19:16:00Z"/>
              </w:rPr>
            </w:pPr>
            <w:del w:id="1719" w:author="Daisy Lan" w:date="2023-07-19T19:16:00Z">
              <w:r>
                <w:delText>But for sub steps, we need add more information when mapping to an option – option value. (According to James’s request)</w:delText>
              </w:r>
            </w:del>
          </w:p>
          <w:p w14:paraId="5C853134" w14:textId="53A6B2CD" w:rsidR="00655F06" w:rsidRDefault="00655F06" w:rsidP="00655F06">
            <w:pPr>
              <w:pStyle w:val="ListParagraph"/>
              <w:numPr>
                <w:ilvl w:val="0"/>
                <w:numId w:val="1020"/>
              </w:numPr>
              <w:rPr>
                <w:del w:id="1720" w:author="Daisy Lan" w:date="2023-07-19T19:16:00Z"/>
              </w:rPr>
            </w:pPr>
            <w:del w:id="1721" w:author="Daisy Lan" w:date="2023-07-19T19:16:00Z">
              <w:r>
                <w:delText>In sub type’s mapping option-option value, if this option value maps to an item (configured in the item’s customization information), we should also set the mapping item as this sub step’s mapping item.(This is because in chefAPP’s current logic, they still use mapping item)</w:delText>
              </w:r>
            </w:del>
          </w:p>
          <w:p w14:paraId="7CBD6E0E" w14:textId="6EFCCF96" w:rsidR="00655F06" w:rsidRDefault="00655F06" w:rsidP="00655F06">
            <w:pPr>
              <w:pStyle w:val="ListParagraph"/>
              <w:numPr>
                <w:ilvl w:val="0"/>
                <w:numId w:val="1020"/>
              </w:numPr>
              <w:rPr>
                <w:ins w:id="1722" w:author="Bonnie Yang" w:date="2023-05-22T11:25:00Z"/>
                <w:del w:id="1723" w:author="Daisy Lan" w:date="2023-07-19T19:16:00Z"/>
              </w:rPr>
            </w:pPr>
            <w:del w:id="1724" w:author="Daisy Lan" w:date="2023-07-19T19:16:00Z">
              <w:r>
                <w:delText>If the option itself maps to an item (configured in the item’s customization information). For example: “</w:delText>
              </w:r>
              <w:r w:rsidRPr="006F21AF">
                <w:delText>Dish Preference</w:delText>
              </w:r>
              <w:r>
                <w:delText>” type and “</w:delText>
              </w:r>
              <w:r w:rsidRPr="006F21AF">
                <w:delText>Preparation Request</w:delText>
              </w:r>
              <w:r>
                <w:delText>” type. The item is set on the option. Such as the option value “Steak temperature” is set to link with item Steak. In this case, no matter what the option value is selected, we should set the mapping item as this sub step’s mapping item.</w:delText>
              </w:r>
            </w:del>
          </w:p>
          <w:p w14:paraId="76F15510" w14:textId="41DB3429" w:rsidR="00915B78" w:rsidRDefault="00915B78">
            <w:pPr>
              <w:pStyle w:val="ListParagraph"/>
              <w:numPr>
                <w:ilvl w:val="0"/>
                <w:numId w:val="1020"/>
              </w:numPr>
              <w:rPr>
                <w:ins w:id="1725" w:author="Bonnie Yang" w:date="2023-05-22T11:27:00Z"/>
                <w:del w:id="1726" w:author="Daisy Lan" w:date="2023-07-19T19:16:00Z"/>
              </w:rPr>
              <w:pPrChange w:id="1727" w:author="Bonnie Yang [2]" w:date="2023-05-22T11:27:00Z">
                <w:pPr/>
              </w:pPrChange>
            </w:pPr>
            <w:ins w:id="1728" w:author="Bonnie Yang" w:date="2023-05-22T11:27:00Z">
              <w:del w:id="1729" w:author="Daisy Lan" w:date="2023-07-19T19:16:00Z">
                <w:r>
                  <w:delText>Remove the “Keep” “Normal“ customization</w:delText>
                </w:r>
              </w:del>
            </w:ins>
            <w:ins w:id="1730" w:author="Bonnie Yang" w:date="2023-05-22T11:28:00Z">
              <w:del w:id="1731" w:author="Daisy Lan" w:date="2023-07-19T19:16:00Z">
                <w:r>
                  <w:delText xml:space="preserve"> option</w:delText>
                </w:r>
              </w:del>
            </w:ins>
            <w:ins w:id="1732" w:author="Bonnie Yang" w:date="2023-05-22T11:27:00Z">
              <w:del w:id="1733" w:author="Daisy Lan" w:date="2023-07-19T19:16:00Z">
                <w:r>
                  <w:delText>, today KDS will use the BOM Line Item instead</w:delText>
                </w:r>
              </w:del>
            </w:ins>
          </w:p>
          <w:p w14:paraId="6619D589" w14:textId="116CEE20" w:rsidR="00915B78" w:rsidRPr="00915B78" w:rsidDel="00915B78" w:rsidRDefault="00915B78">
            <w:pPr>
              <w:rPr>
                <w:del w:id="1734" w:author="Daisy Lan" w:date="2023-07-19T19:16:00Z"/>
              </w:rPr>
              <w:pPrChange w:id="1735" w:author="Bonnie Yang [2]" w:date="2023-05-22T11:25:00Z">
                <w:pPr>
                  <w:pStyle w:val="ListParagraph"/>
                  <w:numPr>
                    <w:numId w:val="1020"/>
                  </w:numPr>
                  <w:ind w:left="720" w:hanging="360"/>
                </w:pPr>
              </w:pPrChange>
            </w:pPr>
          </w:p>
          <w:p w14:paraId="0A340AF2" w14:textId="1AF80450" w:rsidR="00655F06" w:rsidRDefault="00655F06">
            <w:pPr>
              <w:rPr>
                <w:del w:id="1736" w:author="Daisy Lan" w:date="2023-07-19T19:16:00Z"/>
              </w:rPr>
              <w:pPrChange w:id="1737" w:author="Bonnie Yang [2]" w:date="2023-05-22T11:24:00Z">
                <w:pPr>
                  <w:pStyle w:val="ListParagraph"/>
                  <w:ind w:left="720"/>
                </w:pPr>
              </w:pPrChange>
            </w:pPr>
          </w:p>
          <w:p w14:paraId="0994A322" w14:textId="6E72EE44" w:rsidR="00655F06" w:rsidRDefault="00655F06">
            <w:pPr>
              <w:ind w:left="360"/>
              <w:rPr>
                <w:del w:id="1738" w:author="Daisy Lan" w:date="2023-07-19T19:16:00Z"/>
              </w:rPr>
            </w:pPr>
            <w:del w:id="1739" w:author="Daisy Lan" w:date="2023-07-19T19:16:00Z">
              <w:r>
                <w:delText>When a sub step maps to an option value, it means it should only apply to an order item if the customer select this option value.</w:delText>
              </w:r>
            </w:del>
          </w:p>
          <w:p w14:paraId="26431231" w14:textId="07AC043C" w:rsidR="00655F06" w:rsidRDefault="00655F06" w:rsidP="00655F06">
            <w:pPr>
              <w:pStyle w:val="ListParagraph"/>
              <w:numPr>
                <w:ilvl w:val="0"/>
                <w:numId w:val="1001"/>
              </w:numPr>
              <w:rPr>
                <w:del w:id="1740" w:author="Daisy Lan" w:date="2023-07-19T19:16:00Z"/>
              </w:rPr>
            </w:pPr>
            <w:del w:id="1741" w:author="Daisy Lan" w:date="2023-07-19T19:16:00Z">
              <w:r>
                <w:delText>1) Items (BOM lines )</w:delText>
              </w:r>
            </w:del>
          </w:p>
          <w:p w14:paraId="761D962C" w14:textId="34E6257D" w:rsidR="00655F06" w:rsidRPr="00BA1299" w:rsidRDefault="00655F06">
            <w:pPr>
              <w:ind w:left="360"/>
              <w:rPr>
                <w:del w:id="1742" w:author="Daisy Lan" w:date="2023-07-19T19:16:00Z"/>
              </w:rPr>
            </w:pPr>
            <w:del w:id="1743" w:author="Daisy Lan" w:date="2023-07-19T19:16:00Z">
              <w:r>
                <w:delText xml:space="preserve">Each step detail’s mapping item means which item this step maps to. It will be used later to control some of the Chef App’s behavior. </w:delText>
              </w:r>
              <w:r w:rsidRPr="0046564A">
                <w:delText>That is, Chef App can check if the customer has made a customization to that mapping item (i.e. removed it) and can cross that step out visually in the Chef App. This is a future to ensure the Chef’s do not make a mistake.</w:delText>
              </w:r>
            </w:del>
          </w:p>
          <w:p w14:paraId="681714E9" w14:textId="27CA95BA" w:rsidR="00655F06" w:rsidRDefault="00655F06">
            <w:pPr>
              <w:pStyle w:val="NoSpacing"/>
              <w:rPr>
                <w:del w:id="1744" w:author="Daisy Lan" w:date="2023-07-19T19:16:00Z"/>
              </w:rPr>
            </w:pPr>
            <w:del w:id="1745" w:author="Daisy Lan" w:date="2023-07-19T19:16:00Z">
              <w:r>
                <w:delText xml:space="preserve">For each record, the mapping item list: 1) the truck item’s BOM line items. and 2) if there is any BOM line item is a Kit item, also its BOM line items. And 3) If there is any direct BOM line of this truck item or BOM line of the kit item is a multi-packaged item, also the multi-packaged item’s BOM line items </w:delText>
              </w:r>
            </w:del>
          </w:p>
          <w:p w14:paraId="588A2375" w14:textId="65084F86" w:rsidR="00655F06" w:rsidRDefault="00655F06">
            <w:pPr>
              <w:pStyle w:val="NoSpacing"/>
              <w:rPr>
                <w:del w:id="1746" w:author="Daisy Lan" w:date="2023-07-19T19:16:00Z"/>
              </w:rPr>
            </w:pPr>
            <w:del w:id="1747" w:author="Daisy Lan" w:date="2023-07-19T19:16:00Z">
              <w:r>
                <w:lastRenderedPageBreak/>
                <w:delText>For example: Truck Item includes: Kit item 1, Multi-package item 2, Stock item 3. And Kit item 1 includes multi-package item 4, single package item 5. Multi-package item 2 includes item 6 and 7. Multi-package item 4 includes item 8 and 9. Then we should list item 1 to item 9.</w:delText>
              </w:r>
            </w:del>
          </w:p>
          <w:p w14:paraId="467F2029" w14:textId="0E36FA42" w:rsidR="00655F06" w:rsidRDefault="00655F06">
            <w:pPr>
              <w:pStyle w:val="NoSpacing"/>
              <w:rPr>
                <w:del w:id="1748" w:author="Daisy Lan" w:date="2023-07-19T19:16:00Z"/>
              </w:rPr>
            </w:pPr>
            <w:del w:id="1749" w:author="Daisy Lan" w:date="2023-07-19T19:16:00Z">
              <w:r>
                <w:delText>If the truck item’s item or BOM hasn’t been created yet. Show a * besides the title (Mapping item). And show a note in red reads “The mapping truck item hasn’t created BOM yet. Please create BOM first to select mapping item.” at the end of the page.</w:delText>
              </w:r>
            </w:del>
          </w:p>
          <w:p w14:paraId="1601AAE0" w14:textId="10DE4B4F" w:rsidR="00655F06" w:rsidRDefault="00655F06">
            <w:pPr>
              <w:pStyle w:val="NoSpacing"/>
              <w:rPr>
                <w:del w:id="1750" w:author="Daisy Lan" w:date="2023-07-19T19:16:00Z"/>
              </w:rPr>
            </w:pPr>
            <w:del w:id="1751" w:author="Daisy Lan" w:date="2023-07-19T19:16:00Z">
              <w:r>
                <w:delText>Mapping item/option can be null.</w:delText>
              </w:r>
            </w:del>
          </w:p>
          <w:p w14:paraId="59050F04" w14:textId="6478914B" w:rsidR="00655F06" w:rsidRDefault="00655F06">
            <w:pPr>
              <w:pStyle w:val="NoSpacing"/>
              <w:ind w:left="0"/>
              <w:rPr>
                <w:del w:id="1752" w:author="Daisy Lan" w:date="2023-07-19T19:16:00Z"/>
              </w:rPr>
            </w:pPr>
            <w:del w:id="1753" w:author="Daisy Lan" w:date="2023-07-19T19:16:00Z">
              <w:r>
                <w:rPr>
                  <w:noProof/>
                </w:rPr>
                <w:drawing>
                  <wp:inline distT="0" distB="0" distL="0" distR="0" wp14:anchorId="624619DC" wp14:editId="06E0B9BF">
                    <wp:extent cx="4530725" cy="489292"/>
                    <wp:effectExtent l="0" t="0" r="3175" b="6350"/>
                    <wp:docPr id="2011944978" name="图片 2011944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30725" cy="489292"/>
                            </a:xfrm>
                            <a:prstGeom prst="rect">
                              <a:avLst/>
                            </a:prstGeom>
                          </pic:spPr>
                        </pic:pic>
                      </a:graphicData>
                    </a:graphic>
                  </wp:inline>
                </w:drawing>
              </w:r>
            </w:del>
          </w:p>
          <w:p w14:paraId="321DFCC6" w14:textId="006AE55C" w:rsidR="00655F06" w:rsidRDefault="00655F06" w:rsidP="00655F06">
            <w:pPr>
              <w:pStyle w:val="NoSpacing"/>
              <w:numPr>
                <w:ilvl w:val="2"/>
                <w:numId w:val="1336"/>
              </w:numPr>
              <w:rPr>
                <w:del w:id="1754" w:author="Daisy Lan" w:date="2023-07-19T19:16:00Z"/>
              </w:rPr>
            </w:pPr>
          </w:p>
          <w:p w14:paraId="4376F61F" w14:textId="1FED983F" w:rsidR="00655F06" w:rsidRDefault="00655F06">
            <w:pPr>
              <w:pStyle w:val="NoSpacing"/>
              <w:ind w:left="0"/>
              <w:rPr>
                <w:del w:id="1755" w:author="Daisy Lan" w:date="2023-07-19T19:16:00Z"/>
              </w:rPr>
            </w:pPr>
          </w:p>
          <w:p w14:paraId="45CCD3F6" w14:textId="1FF16590" w:rsidR="00655F06" w:rsidRDefault="00655F06" w:rsidP="00655F06">
            <w:pPr>
              <w:pStyle w:val="NoSpacing"/>
              <w:numPr>
                <w:ilvl w:val="0"/>
                <w:numId w:val="1001"/>
              </w:numPr>
              <w:rPr>
                <w:del w:id="1756" w:author="Daisy Lan" w:date="2023-07-19T19:16:00Z"/>
              </w:rPr>
            </w:pPr>
            <w:del w:id="1757" w:author="Daisy Lan" w:date="2023-07-19T19:16:00Z">
              <w:r>
                <w:delText>Step text:</w:delText>
              </w:r>
            </w:del>
          </w:p>
          <w:p w14:paraId="5DEC4FE5" w14:textId="35BD9DFC" w:rsidR="00655F06" w:rsidRDefault="00655F06">
            <w:pPr>
              <w:pStyle w:val="NoSpacing"/>
              <w:rPr>
                <w:del w:id="1758" w:author="Daisy Lan" w:date="2023-07-19T19:16:00Z"/>
              </w:rPr>
            </w:pPr>
            <w:del w:id="1759" w:author="Daisy Lan" w:date="2023-07-19T19:16:00Z">
              <w:r>
                <w:delText>Each step’s text is made of step title (ingredient name) and step text. See example UI of Chef APP below:</w:delText>
              </w:r>
            </w:del>
          </w:p>
          <w:p w14:paraId="4DC1E1A0" w14:textId="61E02E23" w:rsidR="00655F06" w:rsidRDefault="00655F06">
            <w:pPr>
              <w:pStyle w:val="NoSpacing"/>
              <w:ind w:left="0"/>
              <w:rPr>
                <w:del w:id="1760" w:author="Daisy Lan" w:date="2023-07-19T19:16:00Z"/>
              </w:rPr>
            </w:pPr>
            <w:del w:id="1761" w:author="Daisy Lan" w:date="2023-07-19T19:16:00Z">
              <w:r>
                <w:rPr>
                  <w:noProof/>
                </w:rPr>
                <w:drawing>
                  <wp:inline distT="0" distB="0" distL="0" distR="0" wp14:anchorId="5A700032" wp14:editId="15C4766D">
                    <wp:extent cx="4956249" cy="1612900"/>
                    <wp:effectExtent l="0" t="0" r="0" b="6350"/>
                    <wp:docPr id="2011944979" name="图片 20119449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 text, applicatio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4956249" cy="1612900"/>
                            </a:xfrm>
                            <a:prstGeom prst="rect">
                              <a:avLst/>
                            </a:prstGeom>
                          </pic:spPr>
                        </pic:pic>
                      </a:graphicData>
                    </a:graphic>
                  </wp:inline>
                </w:drawing>
              </w:r>
            </w:del>
          </w:p>
          <w:p w14:paraId="21F9A45F" w14:textId="4EB77E51" w:rsidR="00655F06" w:rsidRPr="00BA1299" w:rsidRDefault="00655F06" w:rsidP="00655F06">
            <w:pPr>
              <w:pStyle w:val="NoSpacing"/>
              <w:numPr>
                <w:ilvl w:val="0"/>
                <w:numId w:val="1001"/>
              </w:numPr>
              <w:rPr>
                <w:del w:id="1762" w:author="Daisy Lan" w:date="2023-07-19T19:16:00Z"/>
              </w:rPr>
            </w:pPr>
            <w:del w:id="1763" w:author="Daisy Lan" w:date="2023-07-19T19:16:00Z">
              <w:r>
                <w:delText>Step Title:</w:delText>
              </w:r>
            </w:del>
          </w:p>
          <w:p w14:paraId="0123A3E9" w14:textId="7FA2B1DA" w:rsidR="00655F06" w:rsidRDefault="00655F06">
            <w:pPr>
              <w:pStyle w:val="NoSpacing"/>
              <w:rPr>
                <w:del w:id="1764" w:author="Daisy Lan" w:date="2023-07-19T19:16:00Z"/>
              </w:rPr>
            </w:pPr>
            <w:del w:id="1765" w:author="Daisy Lan" w:date="2023-07-19T19:16:00Z">
              <w:r>
                <w:delText>Step title can be null. But if the step checks “Guest packaging” in “Display as” column, it should not be null. Error message: “Please set step title for ‘Guest packaging’ step.”</w:delText>
              </w:r>
            </w:del>
          </w:p>
          <w:p w14:paraId="4F53DB7D" w14:textId="26289FAA" w:rsidR="00655F06" w:rsidRPr="003A7013" w:rsidRDefault="00655F06" w:rsidP="00655F06">
            <w:pPr>
              <w:pStyle w:val="NoSpacing"/>
              <w:numPr>
                <w:ilvl w:val="0"/>
                <w:numId w:val="1001"/>
              </w:numPr>
              <w:rPr>
                <w:del w:id="1766" w:author="Daisy Lan" w:date="2023-07-19T19:16:00Z"/>
              </w:rPr>
            </w:pPr>
            <w:del w:id="1767" w:author="Daisy Lan" w:date="2023-07-19T19:16:00Z">
              <w:r>
                <w:delText>Text:</w:delText>
              </w:r>
            </w:del>
          </w:p>
          <w:p w14:paraId="5F182CF1" w14:textId="38798D7E" w:rsidR="00655F06" w:rsidRDefault="00655F06">
            <w:pPr>
              <w:pStyle w:val="NoSpacing"/>
              <w:rPr>
                <w:del w:id="1768" w:author="Daisy Lan" w:date="2023-07-19T19:16:00Z"/>
              </w:rPr>
            </w:pPr>
            <w:del w:id="1769" w:author="Daisy Lan" w:date="2023-07-19T19:16:00Z">
              <w:r>
                <w:delText>Text could be null.</w:delText>
              </w:r>
            </w:del>
          </w:p>
          <w:p w14:paraId="3D80F962" w14:textId="734C38D3" w:rsidR="00655F06" w:rsidRPr="003A7013" w:rsidRDefault="00655F06" w:rsidP="00655F06">
            <w:pPr>
              <w:pStyle w:val="NoSpacing"/>
              <w:numPr>
                <w:ilvl w:val="0"/>
                <w:numId w:val="1001"/>
              </w:numPr>
              <w:rPr>
                <w:del w:id="1770" w:author="Daisy Lan" w:date="2023-07-19T19:16:00Z"/>
              </w:rPr>
            </w:pPr>
            <w:del w:id="1771" w:author="Daisy Lan" w:date="2023-07-19T19:16:00Z">
              <w:r>
                <w:delText>Display As:</w:delText>
              </w:r>
            </w:del>
          </w:p>
          <w:p w14:paraId="17EC0AA8" w14:textId="1AEAF770" w:rsidR="00655F06" w:rsidRPr="00EA3DBA" w:rsidRDefault="00655F06">
            <w:pPr>
              <w:pStyle w:val="NoSpacing"/>
              <w:numPr>
                <w:ilvl w:val="1"/>
                <w:numId w:val="1962"/>
              </w:numPr>
              <w:rPr>
                <w:del w:id="1772" w:author="Daisy Lan" w:date="2023-07-19T19:16:00Z"/>
              </w:rPr>
              <w:pPrChange w:id="1773" w:author="Bonnie Yang [2]" w:date="2023-05-15T14:56:00Z">
                <w:pPr>
                  <w:pStyle w:val="NoSpacing"/>
                </w:pPr>
              </w:pPrChange>
            </w:pPr>
            <w:del w:id="1774" w:author="Daisy Lan" w:date="2023-07-19T19:16:00Z">
              <w:r w:rsidRPr="00EA3DBA">
                <w:lastRenderedPageBreak/>
                <w:delText xml:space="preserve">In </w:delText>
              </w:r>
              <w:r>
                <w:delText>Chef App, it will display guest packaging to tell Chef which packaging item should be used to hold the meal. See prototype below.</w:delText>
              </w:r>
            </w:del>
          </w:p>
          <w:p w14:paraId="556191A4" w14:textId="4323506A" w:rsidR="00655F06" w:rsidRDefault="00655F06">
            <w:pPr>
              <w:rPr>
                <w:del w:id="1775" w:author="Daisy Lan" w:date="2023-07-19T19:16:00Z"/>
              </w:rPr>
            </w:pPr>
          </w:p>
          <w:p w14:paraId="1B1D2CC7" w14:textId="33A067C8" w:rsidR="00655F06" w:rsidRDefault="00655F06">
            <w:pPr>
              <w:pStyle w:val="NoSpacing"/>
              <w:ind w:left="440"/>
              <w:rPr>
                <w:del w:id="1776" w:author="Daisy Lan" w:date="2023-07-19T19:16:00Z"/>
              </w:rPr>
              <w:pPrChange w:id="1777" w:author="Bonnie Yang [2]" w:date="2023-05-15T14:58:00Z">
                <w:pPr>
                  <w:pStyle w:val="NoSpacing"/>
                  <w:ind w:left="0"/>
                </w:pPr>
              </w:pPrChange>
            </w:pPr>
            <w:del w:id="1778" w:author="Daisy Lan" w:date="2023-07-19T19:16:00Z">
              <w:r>
                <w:rPr>
                  <w:noProof/>
                </w:rPr>
                <w:drawing>
                  <wp:inline distT="0" distB="0" distL="0" distR="0" wp14:anchorId="2CFFFB88" wp14:editId="73615244">
                    <wp:extent cx="4701652" cy="1354004"/>
                    <wp:effectExtent l="0" t="0" r="3810" b="0"/>
                    <wp:docPr id="2011944980" name="图片 20119449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 text, application&#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701652" cy="1354004"/>
                            </a:xfrm>
                            <a:prstGeom prst="rect">
                              <a:avLst/>
                            </a:prstGeom>
                          </pic:spPr>
                        </pic:pic>
                      </a:graphicData>
                    </a:graphic>
                  </wp:inline>
                </w:drawing>
              </w:r>
            </w:del>
          </w:p>
          <w:p w14:paraId="494B8CDC" w14:textId="7763E68A" w:rsidR="00655F06" w:rsidRDefault="00655F06">
            <w:pPr>
              <w:pStyle w:val="NoSpacing"/>
              <w:numPr>
                <w:ilvl w:val="1"/>
                <w:numId w:val="1962"/>
              </w:numPr>
              <w:rPr>
                <w:del w:id="1779" w:author="Daisy Lan" w:date="2023-07-19T19:16:00Z"/>
              </w:rPr>
              <w:pPrChange w:id="1780" w:author="Bonnie Yang [2]" w:date="2023-05-15T14:56:00Z">
                <w:pPr>
                  <w:pStyle w:val="NoSpacing"/>
                </w:pPr>
              </w:pPrChange>
            </w:pPr>
            <w:del w:id="1781" w:author="Daisy Lan" w:date="2023-07-19T19:16:00Z">
              <w:r w:rsidRPr="00EA3DBA">
                <w:delText xml:space="preserve">As </w:delText>
              </w:r>
              <w:r>
                <w:delText>the packaging item will also be included as a BOM line item, we set the related information still in the steps by adding “Display As” field.</w:delText>
              </w:r>
            </w:del>
          </w:p>
          <w:p w14:paraId="7267A118" w14:textId="200CB2FD" w:rsidR="00655F06" w:rsidRDefault="00655F06">
            <w:pPr>
              <w:pStyle w:val="NoSpacing"/>
              <w:numPr>
                <w:ilvl w:val="1"/>
                <w:numId w:val="1962"/>
              </w:numPr>
              <w:rPr>
                <w:del w:id="1782" w:author="Daisy Lan" w:date="2023-07-19T19:16:00Z"/>
              </w:rPr>
              <w:pPrChange w:id="1783" w:author="Bonnie Yang [2]" w:date="2023-05-15T14:56:00Z">
                <w:pPr>
                  <w:pStyle w:val="NoSpacing"/>
                </w:pPr>
              </w:pPrChange>
            </w:pPr>
            <w:del w:id="1784" w:author="Daisy Lan" w:date="2023-07-19T19:16:00Z">
              <w:r>
                <w:delText>This field is a multiple select check box with two options: Normal step, and Guest packaging.  By default, “Normal step” is selected. When user selects a mapping item for this step, and this item’s object type is “Non Food”, select “Guest packaging” by default. User can update the selections.</w:delText>
              </w:r>
            </w:del>
          </w:p>
          <w:p w14:paraId="0C9C195F" w14:textId="0801E6C6" w:rsidR="00655F06" w:rsidRDefault="00655F06">
            <w:pPr>
              <w:pStyle w:val="NoSpacing"/>
              <w:ind w:left="440"/>
              <w:rPr>
                <w:del w:id="1785" w:author="Daisy Lan" w:date="2023-07-19T19:16:00Z"/>
              </w:rPr>
              <w:pPrChange w:id="1786" w:author="Bonnie Yang [2]" w:date="2023-05-15T14:58:00Z">
                <w:pPr>
                  <w:pStyle w:val="NoSpacing"/>
                  <w:ind w:left="0"/>
                </w:pPr>
              </w:pPrChange>
            </w:pPr>
            <w:del w:id="1787" w:author="Daisy Lan" w:date="2023-07-19T19:16:00Z">
              <w:r>
                <w:rPr>
                  <w:noProof/>
                </w:rPr>
                <w:drawing>
                  <wp:inline distT="0" distB="0" distL="0" distR="0" wp14:anchorId="779DEDF1" wp14:editId="1D9C0E63">
                    <wp:extent cx="4503761" cy="483127"/>
                    <wp:effectExtent l="0" t="0" r="0" b="0"/>
                    <wp:docPr id="2011944981" name="图片 2011944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03761" cy="483127"/>
                            </a:xfrm>
                            <a:prstGeom prst="rect">
                              <a:avLst/>
                            </a:prstGeom>
                          </pic:spPr>
                        </pic:pic>
                      </a:graphicData>
                    </a:graphic>
                  </wp:inline>
                </w:drawing>
              </w:r>
            </w:del>
          </w:p>
          <w:p w14:paraId="343BA957" w14:textId="0A27B239" w:rsidR="00655F06" w:rsidRDefault="00655F06">
            <w:pPr>
              <w:pStyle w:val="NoSpacing"/>
              <w:numPr>
                <w:ilvl w:val="1"/>
                <w:numId w:val="1962"/>
              </w:numPr>
              <w:rPr>
                <w:ins w:id="1788" w:author="Bonnie Yang" w:date="2023-04-11T10:45:00Z"/>
                <w:del w:id="1789" w:author="Daisy Lan" w:date="2023-07-19T19:16:00Z"/>
              </w:rPr>
              <w:pPrChange w:id="1790" w:author="Bonnie Yang [2]" w:date="2023-05-15T14:56:00Z">
                <w:pPr>
                  <w:pStyle w:val="NoSpacing"/>
                </w:pPr>
              </w:pPrChange>
            </w:pPr>
            <w:del w:id="1791" w:author="Daisy Lan" w:date="2023-07-19T19:16:00Z">
              <w:r>
                <w:delText>Normal step is selected, means this step information should be shown in Normal step. “Guest packaging” is selected, means this step title should be shown as “Guest packaging”. Both are selected means it should be shown in both normal step and “Guest packaging”.</w:delText>
              </w:r>
            </w:del>
          </w:p>
          <w:p w14:paraId="28738F0E" w14:textId="4E0D1B88" w:rsidR="00651C83" w:rsidRDefault="00651C83" w:rsidP="001452DE">
            <w:pPr>
              <w:pStyle w:val="NoSpacing"/>
              <w:numPr>
                <w:ilvl w:val="1"/>
                <w:numId w:val="1962"/>
              </w:numPr>
              <w:rPr>
                <w:ins w:id="1792" w:author="Bonnie Yang" w:date="2023-05-15T14:58:00Z"/>
                <w:del w:id="1793" w:author="Daisy Lan" w:date="2023-07-19T19:16:00Z"/>
              </w:rPr>
            </w:pPr>
            <w:ins w:id="1794" w:author="Bonnie Yang" w:date="2023-04-11T10:46:00Z">
              <w:del w:id="1795" w:author="Daisy Lan" w:date="2023-07-19T19:16:00Z">
                <w:r>
                  <w:delText>S</w:delText>
                </w:r>
                <w:r>
                  <w:rPr>
                    <w:rFonts w:hint="eastAsia"/>
                  </w:rPr>
                  <w:delText>how</w:delText>
                </w:r>
                <w:r>
                  <w:delText xml:space="preserve"> ‘S</w:delText>
                </w:r>
                <w:r w:rsidRPr="00651C83">
                  <w:delText>tep Image</w:delText>
                </w:r>
                <w:r>
                  <w:delText xml:space="preserve">’ </w:delText>
                </w:r>
              </w:del>
            </w:ins>
            <w:ins w:id="1796" w:author="Bonnie Yang" w:date="2023-04-11T10:47:00Z">
              <w:del w:id="1797" w:author="Daisy Lan" w:date="2023-07-19T19:16:00Z">
                <w:r>
                  <w:delText>check box</w:delText>
                </w:r>
              </w:del>
            </w:ins>
            <w:ins w:id="1798" w:author="Bonnie Yang" w:date="2023-04-11T10:46:00Z">
              <w:del w:id="1799" w:author="Daisy Lan" w:date="2023-07-19T19:16:00Z">
                <w:r>
                  <w:delText>.</w:delText>
                </w:r>
              </w:del>
            </w:ins>
            <w:ins w:id="1800" w:author="Bonnie Yang" w:date="2023-04-11T10:47:00Z">
              <w:del w:id="1801" w:author="Daisy Lan" w:date="2023-07-19T19:16:00Z">
                <w:r>
                  <w:delText xml:space="preserve"> </w:delText>
                </w:r>
              </w:del>
            </w:ins>
            <w:ins w:id="1802" w:author="Bonnie Yang" w:date="2023-04-11T10:48:00Z">
              <w:del w:id="1803" w:author="Daisy Lan" w:date="2023-07-19T19:16:00Z">
                <w:r>
                  <w:delText>I</w:delText>
                </w:r>
                <w:r w:rsidRPr="00651C83">
                  <w:delText>f 'Sub Step Visual’ is missing image, we should gray out ‘Step Image' check box. When user selected ‘Step Image' check box, KDS can show image in the 'Sub Step Visual’.</w:delText>
                </w:r>
              </w:del>
            </w:ins>
          </w:p>
          <w:p w14:paraId="665906C4" w14:textId="3CC29B5E" w:rsidR="001452DE" w:rsidRDefault="001452DE">
            <w:pPr>
              <w:pStyle w:val="NoSpacing"/>
              <w:numPr>
                <w:ilvl w:val="0"/>
                <w:numId w:val="1963"/>
              </w:numPr>
              <w:rPr>
                <w:ins w:id="1804" w:author="Bonnie Yang" w:date="2023-05-15T14:59:00Z"/>
                <w:del w:id="1805" w:author="Daisy Lan" w:date="2023-07-19T19:16:00Z"/>
              </w:rPr>
              <w:pPrChange w:id="1806" w:author="Bonnie Yang [2]" w:date="2023-05-15T15:00:00Z">
                <w:pPr>
                  <w:pStyle w:val="NoSpacing"/>
                  <w:numPr>
                    <w:ilvl w:val="1"/>
                    <w:numId w:val="1962"/>
                  </w:numPr>
                  <w:ind w:left="800" w:hanging="440"/>
                </w:pPr>
              </w:pPrChange>
            </w:pPr>
            <w:ins w:id="1807" w:author="Bonnie Yang" w:date="2023-05-15T14:59:00Z">
              <w:del w:id="1808" w:author="Daisy Lan" w:date="2023-07-19T19:16:00Z">
                <w:r>
                  <w:delText>When edits/creates a line build, if the ‘Mapping Option/Item' is mapped an item, then enable checkbox "Cooking Eligible". Else, we should gray out the checkbox.</w:delText>
                </w:r>
              </w:del>
            </w:ins>
          </w:p>
          <w:p w14:paraId="06964612" w14:textId="77885A69" w:rsidR="001452DE" w:rsidRDefault="001452DE">
            <w:pPr>
              <w:pStyle w:val="NoSpacing"/>
              <w:numPr>
                <w:ilvl w:val="0"/>
                <w:numId w:val="1963"/>
              </w:numPr>
              <w:rPr>
                <w:ins w:id="1809" w:author="Bonnie Yang" w:date="2023-05-15T15:00:00Z"/>
                <w:del w:id="1810" w:author="Daisy Lan" w:date="2023-07-19T19:16:00Z"/>
              </w:rPr>
              <w:pPrChange w:id="1811" w:author="Bonnie Yang [2]" w:date="2023-05-15T15:00:00Z">
                <w:pPr>
                  <w:pStyle w:val="NoSpacing"/>
                  <w:numPr>
                    <w:ilvl w:val="1"/>
                    <w:numId w:val="1962"/>
                  </w:numPr>
                  <w:ind w:left="800" w:hanging="440"/>
                </w:pPr>
              </w:pPrChange>
            </w:pPr>
            <w:ins w:id="1812" w:author="Bonnie Yang" w:date="2023-05-15T14:59:00Z">
              <w:del w:id="1813" w:author="Daisy Lan" w:date="2023-07-19T19:16:00Z">
                <w:r>
                  <w:delText>Allow user to define more than one sub steps with the checked "Cooking Eligible" flag in a step.</w:delText>
                </w:r>
              </w:del>
            </w:ins>
          </w:p>
          <w:p w14:paraId="664CCFFD" w14:textId="60B9F7AF" w:rsidR="001452DE" w:rsidRDefault="001452DE">
            <w:pPr>
              <w:pStyle w:val="NoSpacing"/>
              <w:numPr>
                <w:ilvl w:val="0"/>
                <w:numId w:val="1963"/>
              </w:numPr>
              <w:rPr>
                <w:ins w:id="1814" w:author="Bonnie Yang" w:date="2023-05-15T15:00:00Z"/>
                <w:del w:id="1815" w:author="Daisy Lan" w:date="2023-07-19T19:16:00Z"/>
              </w:rPr>
              <w:pPrChange w:id="1816" w:author="Bonnie Yang [2]" w:date="2023-05-15T15:00:00Z">
                <w:pPr>
                  <w:pStyle w:val="NoSpacing"/>
                  <w:numPr>
                    <w:ilvl w:val="1"/>
                    <w:numId w:val="1962"/>
                  </w:numPr>
                  <w:ind w:left="800" w:hanging="440"/>
                </w:pPr>
              </w:pPrChange>
            </w:pPr>
            <w:ins w:id="1817" w:author="Bonnie Yang" w:date="2023-05-15T14:59:00Z">
              <w:del w:id="1818" w:author="Daisy Lan" w:date="2023-07-19T19:16:00Z">
                <w:r>
                  <w:delText>"Cooking Eligible": Optional.</w:delText>
                </w:r>
              </w:del>
            </w:ins>
          </w:p>
          <w:p w14:paraId="1B21D226" w14:textId="3C6AF180" w:rsidR="001452DE" w:rsidRDefault="001452DE">
            <w:pPr>
              <w:pStyle w:val="NoSpacing"/>
              <w:numPr>
                <w:ilvl w:val="0"/>
                <w:numId w:val="1963"/>
              </w:numPr>
              <w:rPr>
                <w:ins w:id="1819" w:author="Bonnie Yang" w:date="2023-05-15T14:56:00Z"/>
                <w:del w:id="1820" w:author="Daisy Lan" w:date="2023-07-19T19:16:00Z"/>
              </w:rPr>
              <w:pPrChange w:id="1821" w:author="Bonnie Yang [2]" w:date="2023-05-15T15:00:00Z">
                <w:pPr>
                  <w:pStyle w:val="NoSpacing"/>
                </w:pPr>
              </w:pPrChange>
            </w:pPr>
            <w:ins w:id="1822" w:author="Bonnie Yang" w:date="2023-05-15T14:59:00Z">
              <w:del w:id="1823" w:author="Daisy Lan" w:date="2023-07-19T19:16:00Z">
                <w:r>
                  <w:lastRenderedPageBreak/>
                  <w:delText>When copy/export a line build, we should include the value "Cooking Eligible" flag.</w:delText>
                </w:r>
              </w:del>
            </w:ins>
          </w:p>
          <w:p w14:paraId="5B860A88" w14:textId="3EEECCC5" w:rsidR="001452DE" w:rsidRPr="00452515" w:rsidRDefault="001452DE">
            <w:pPr>
              <w:pStyle w:val="NoSpacing"/>
              <w:rPr>
                <w:del w:id="1824" w:author="Daisy Lan" w:date="2023-07-19T19:16:00Z"/>
              </w:rPr>
            </w:pPr>
            <w:ins w:id="1825" w:author="Bonnie Yang" w:date="2023-05-15T15:01:00Z">
              <w:del w:id="1826" w:author="Daisy Lan" w:date="2023-07-19T19:16:00Z">
                <w:r>
                  <w:rPr>
                    <w:noProof/>
                  </w:rPr>
                  <w:drawing>
                    <wp:inline distT="0" distB="0" distL="0" distR="0" wp14:anchorId="04B7063B" wp14:editId="0D01A568">
                      <wp:extent cx="4734484" cy="1195948"/>
                      <wp:effectExtent l="0" t="0" r="0" b="4445"/>
                      <wp:docPr id="2031689471" name="图片 2031689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739940" cy="1197326"/>
                              </a:xfrm>
                              <a:prstGeom prst="rect">
                                <a:avLst/>
                              </a:prstGeom>
                              <a:noFill/>
                              <a:ln>
                                <a:noFill/>
                              </a:ln>
                            </pic:spPr>
                          </pic:pic>
                        </a:graphicData>
                      </a:graphic>
                    </wp:inline>
                  </w:drawing>
                </w:r>
              </w:del>
            </w:ins>
          </w:p>
        </w:tc>
      </w:tr>
      <w:tr w:rsidR="00655F06" w:rsidRPr="00452515" w14:paraId="436A1802" w14:textId="77777777" w:rsidTr="00651C83">
        <w:trPr>
          <w:del w:id="1827" w:author="Daisy Lan" w:date="2023-07-19T19:16:00Z"/>
        </w:trPr>
        <w:tc>
          <w:tcPr>
            <w:tcW w:w="8008" w:type="dxa"/>
          </w:tcPr>
          <w:p w14:paraId="2DDADC6E" w14:textId="7362E76E" w:rsidR="00655F06" w:rsidRDefault="00655F06">
            <w:pPr>
              <w:rPr>
                <w:del w:id="1828" w:author="Daisy Lan" w:date="2023-07-19T19:16:00Z"/>
                <w:rStyle w:val="Strong"/>
              </w:rPr>
            </w:pPr>
            <w:del w:id="1829" w:author="Daisy Lan" w:date="2023-07-19T19:16:00Z">
              <w:r>
                <w:rPr>
                  <w:rStyle w:val="Strong"/>
                  <w:rFonts w:hint="eastAsia"/>
                </w:rPr>
                <w:lastRenderedPageBreak/>
                <w:delText>Ex</w:delText>
              </w:r>
              <w:r>
                <w:rPr>
                  <w:rStyle w:val="Strong"/>
                </w:rPr>
                <w:delText>tend Scenario: Validation</w:delText>
              </w:r>
            </w:del>
          </w:p>
          <w:p w14:paraId="40472B8C" w14:textId="4A4F946B" w:rsidR="00655F06" w:rsidRDefault="00655F06">
            <w:pPr>
              <w:rPr>
                <w:del w:id="1830" w:author="Daisy Lan" w:date="2023-07-19T19:16:00Z"/>
                <w:rStyle w:val="Strong"/>
              </w:rPr>
            </w:pPr>
            <w:del w:id="1831" w:author="Daisy Lan" w:date="2023-07-19T19:16:00Z">
              <w:r>
                <w:rPr>
                  <w:rStyle w:val="Strong"/>
                </w:rPr>
                <w:delText>For detail requirements, see:</w:delText>
              </w:r>
            </w:del>
          </w:p>
          <w:p w14:paraId="055E6D8F" w14:textId="029F962D" w:rsidR="00655F06" w:rsidRDefault="00E766CA">
            <w:pPr>
              <w:rPr>
                <w:del w:id="1832" w:author="Daisy Lan" w:date="2023-07-19T19:16:00Z"/>
                <w:rStyle w:val="Strong"/>
              </w:rPr>
            </w:pPr>
            <w:del w:id="1833" w:author="Daisy Lan" w:date="2023-07-19T19:16:00Z">
              <w:r>
                <w:fldChar w:fldCharType="begin"/>
              </w:r>
              <w:r>
                <w:delInstrText>HYPERLINK "https://wonder.atlassian.net/wiki/spaces/T/pages/916227642/CHEF-398+Line+Build+Validation"</w:delInstrText>
              </w:r>
              <w:r>
                <w:fldChar w:fldCharType="separate"/>
              </w:r>
              <w:r w:rsidR="00655F06" w:rsidRPr="00CE6613">
                <w:rPr>
                  <w:rStyle w:val="Hyperlink"/>
                  <w:rFonts w:ascii="Arial" w:hAnsi="Arial" w:cs="Arial"/>
                  <w:sz w:val="22"/>
                </w:rPr>
                <w:delText>https://wonder.atlassian.net/wiki/spaces/T/pages/916227642/CHEF-398+Line+Build+Validation</w:delText>
              </w:r>
              <w:r>
                <w:rPr>
                  <w:rStyle w:val="Hyperlink"/>
                  <w:rFonts w:ascii="Arial" w:hAnsi="Arial" w:cs="Arial"/>
                  <w:sz w:val="22"/>
                </w:rPr>
                <w:fldChar w:fldCharType="end"/>
              </w:r>
            </w:del>
          </w:p>
          <w:p w14:paraId="129DB64F" w14:textId="1C21E4F4" w:rsidR="00655F06" w:rsidRDefault="00655F06">
            <w:pPr>
              <w:rPr>
                <w:del w:id="1834" w:author="Daisy Lan" w:date="2023-07-19T19:16:00Z"/>
                <w:rStyle w:val="Strong"/>
              </w:rPr>
            </w:pPr>
            <w:del w:id="1835" w:author="Daisy Lan" w:date="2023-07-19T19:16:00Z">
              <w:r>
                <w:rPr>
                  <w:rStyle w:val="Strong"/>
                </w:rPr>
                <w:delText xml:space="preserve">Example of a line build: </w:delText>
              </w:r>
            </w:del>
          </w:p>
          <w:p w14:paraId="4767A062" w14:textId="532FAC1B" w:rsidR="00655F06" w:rsidRDefault="00E766CA">
            <w:pPr>
              <w:rPr>
                <w:del w:id="1836" w:author="Daisy Lan" w:date="2023-07-19T19:16:00Z"/>
                <w:rStyle w:val="Strong"/>
              </w:rPr>
            </w:pPr>
            <w:del w:id="1837" w:author="Daisy Lan" w:date="2023-07-19T19:16:00Z">
              <w:r>
                <w:fldChar w:fldCharType="begin"/>
              </w:r>
              <w:r>
                <w:delInstrText>HYPERLINK "https://recipe.remarkablefoods.net/recipe/wonder-detail/line-build/800018101"</w:delInstrText>
              </w:r>
              <w:r>
                <w:fldChar w:fldCharType="separate"/>
              </w:r>
              <w:r w:rsidR="00655F06" w:rsidRPr="00CE6613">
                <w:rPr>
                  <w:rStyle w:val="Hyperlink"/>
                  <w:rFonts w:ascii="Arial" w:hAnsi="Arial" w:cs="Arial"/>
                  <w:sz w:val="22"/>
                </w:rPr>
                <w:delText>https://recipe.remarkablefoods.net/recipe/wonder-detail/line-build/800018101</w:delText>
              </w:r>
              <w:r>
                <w:rPr>
                  <w:rStyle w:val="Hyperlink"/>
                  <w:rFonts w:ascii="Arial" w:hAnsi="Arial" w:cs="Arial"/>
                  <w:sz w:val="22"/>
                </w:rPr>
                <w:fldChar w:fldCharType="end"/>
              </w:r>
            </w:del>
          </w:p>
          <w:p w14:paraId="6D80A578" w14:textId="21861EF4" w:rsidR="00655F06" w:rsidRDefault="00655F06">
            <w:pPr>
              <w:rPr>
                <w:del w:id="1838" w:author="Daisy Lan" w:date="2023-07-19T19:16:00Z"/>
                <w:rStyle w:val="Strong"/>
              </w:rPr>
            </w:pPr>
            <w:del w:id="1839" w:author="Daisy Lan" w:date="2023-07-19T19:16:00Z">
              <w:r>
                <w:rPr>
                  <w:noProof/>
                </w:rPr>
                <w:drawing>
                  <wp:inline distT="0" distB="0" distL="0" distR="0" wp14:anchorId="18A405C4" wp14:editId="677DE2B4">
                    <wp:extent cx="4961740" cy="2683379"/>
                    <wp:effectExtent l="0" t="0" r="0" b="3175"/>
                    <wp:docPr id="2011944982" name="图片 20119449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4961740" cy="2683379"/>
                            </a:xfrm>
                            <a:prstGeom prst="rect">
                              <a:avLst/>
                            </a:prstGeom>
                          </pic:spPr>
                        </pic:pic>
                      </a:graphicData>
                    </a:graphic>
                  </wp:inline>
                </w:drawing>
              </w:r>
            </w:del>
          </w:p>
          <w:p w14:paraId="7B58CC93" w14:textId="2ACFF3EA" w:rsidR="00655F06" w:rsidRDefault="00655F06">
            <w:pPr>
              <w:rPr>
                <w:del w:id="1840" w:author="Daisy Lan" w:date="2023-07-19T19:16:00Z"/>
                <w:rStyle w:val="Strong"/>
              </w:rPr>
            </w:pPr>
            <w:del w:id="1841" w:author="Daisy Lan" w:date="2023-07-19T19:16:00Z">
              <w:r>
                <w:rPr>
                  <w:noProof/>
                </w:rPr>
                <w:drawing>
                  <wp:inline distT="0" distB="0" distL="0" distR="0" wp14:anchorId="636F0910" wp14:editId="56A546DA">
                    <wp:extent cx="4996007" cy="2469734"/>
                    <wp:effectExtent l="0" t="0" r="0" b="6985"/>
                    <wp:docPr id="2011944983" name="图片 20119449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with medium confidenc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996007" cy="2469734"/>
                            </a:xfrm>
                            <a:prstGeom prst="rect">
                              <a:avLst/>
                            </a:prstGeom>
                          </pic:spPr>
                        </pic:pic>
                      </a:graphicData>
                    </a:graphic>
                  </wp:inline>
                </w:drawing>
              </w:r>
            </w:del>
          </w:p>
          <w:p w14:paraId="18AD1778" w14:textId="0E1C9718" w:rsidR="00655F06" w:rsidRPr="00F35E86" w:rsidRDefault="00655F06">
            <w:pPr>
              <w:rPr>
                <w:del w:id="1842" w:author="Daisy Lan" w:date="2023-07-19T19:16:00Z"/>
                <w:rStyle w:val="Strong"/>
              </w:rPr>
            </w:pPr>
            <w:del w:id="1843" w:author="Daisy Lan" w:date="2023-07-19T19:16:00Z">
              <w:r>
                <w:rPr>
                  <w:noProof/>
                </w:rPr>
                <w:lastRenderedPageBreak/>
                <w:drawing>
                  <wp:inline distT="0" distB="0" distL="0" distR="0" wp14:anchorId="7A467983" wp14:editId="0347055C">
                    <wp:extent cx="5274310" cy="1545590"/>
                    <wp:effectExtent l="0" t="0" r="2540" b="0"/>
                    <wp:docPr id="2011944984" name="图片 20119449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 email&#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4310" cy="1545590"/>
                            </a:xfrm>
                            <a:prstGeom prst="rect">
                              <a:avLst/>
                            </a:prstGeom>
                          </pic:spPr>
                        </pic:pic>
                      </a:graphicData>
                    </a:graphic>
                  </wp:inline>
                </w:drawing>
              </w:r>
            </w:del>
          </w:p>
        </w:tc>
      </w:tr>
      <w:tr w:rsidR="00655F06" w:rsidRPr="00452515" w14:paraId="5D800F67" w14:textId="77777777" w:rsidTr="00651C83">
        <w:trPr>
          <w:del w:id="1844" w:author="Daisy Lan" w:date="2023-07-19T19:16:00Z"/>
        </w:trPr>
        <w:tc>
          <w:tcPr>
            <w:tcW w:w="8008" w:type="dxa"/>
          </w:tcPr>
          <w:p w14:paraId="5827CE28" w14:textId="7DDB4409" w:rsidR="00655F06" w:rsidRPr="00F35E86" w:rsidRDefault="00655F06">
            <w:pPr>
              <w:rPr>
                <w:del w:id="1845" w:author="Daisy Lan" w:date="2023-07-19T19:16:00Z"/>
                <w:rStyle w:val="Strong"/>
              </w:rPr>
            </w:pPr>
            <w:del w:id="1846" w:author="Daisy Lan" w:date="2023-07-19T19:16:00Z">
              <w:r w:rsidRPr="00F35E86">
                <w:rPr>
                  <w:rStyle w:val="Strong"/>
                </w:rPr>
                <w:lastRenderedPageBreak/>
                <w:delText>Extend Scenario: - Help information:</w:delText>
              </w:r>
            </w:del>
          </w:p>
          <w:p w14:paraId="0A1CAEAC" w14:textId="3E55F4E9" w:rsidR="00655F06" w:rsidRDefault="00655F06">
            <w:pPr>
              <w:rPr>
                <w:del w:id="1847" w:author="Daisy Lan" w:date="2023-07-19T19:16:00Z"/>
              </w:rPr>
            </w:pPr>
            <w:del w:id="1848" w:author="Daisy Lan" w:date="2023-07-19T19:16:00Z">
              <w:r>
                <w:delText xml:space="preserve">Show a </w:delText>
              </w:r>
              <w:r>
                <w:rPr>
                  <w:rFonts w:hint="eastAsia"/>
                </w:rPr>
                <w:delText>ques</w:delText>
              </w:r>
              <w:r>
                <w:delText>tion mark icon besides option value header. Clicking it, show a hop up page with the following information:</w:delText>
              </w:r>
            </w:del>
          </w:p>
          <w:p w14:paraId="0965C3AB" w14:textId="05D0479C" w:rsidR="00655F06" w:rsidRDefault="00655F06">
            <w:pPr>
              <w:ind w:left="420"/>
              <w:rPr>
                <w:del w:id="1849" w:author="Daisy Lan" w:date="2023-07-19T19:16:00Z"/>
              </w:rPr>
            </w:pPr>
            <w:del w:id="1850" w:author="Daisy Lan" w:date="2023-07-19T19:16:00Z">
              <w:r>
                <w:delText>“A step's mapping option - option value is used for this case:</w:delText>
              </w:r>
            </w:del>
          </w:p>
          <w:p w14:paraId="20104007" w14:textId="14A4E18D" w:rsidR="00655F06" w:rsidRDefault="00655F06">
            <w:pPr>
              <w:ind w:left="420"/>
              <w:rPr>
                <w:del w:id="1851" w:author="Daisy Lan" w:date="2023-07-19T19:16:00Z"/>
              </w:rPr>
            </w:pPr>
            <w:del w:id="1852" w:author="Daisy Lan" w:date="2023-07-19T19:16:00Z">
              <w:r>
                <w:delText xml:space="preserve">For customizable meal, different option value selected by the customer will lead to the cook information different (appliance, cook time, parent/child button different). </w:delText>
              </w:r>
            </w:del>
          </w:p>
          <w:p w14:paraId="2A751C45" w14:textId="4E3FB64F" w:rsidR="00655F06" w:rsidRDefault="00655F06">
            <w:pPr>
              <w:ind w:left="420"/>
              <w:rPr>
                <w:del w:id="1853" w:author="Daisy Lan" w:date="2023-07-19T19:16:00Z"/>
              </w:rPr>
            </w:pPr>
            <w:del w:id="1854" w:author="Daisy Lan" w:date="2023-07-19T19:16:00Z">
              <w:r>
                <w:delText>This is how it works:</w:delText>
              </w:r>
            </w:del>
          </w:p>
          <w:p w14:paraId="69CA40BB" w14:textId="51A2EF84" w:rsidR="00655F06" w:rsidRPr="000D708E" w:rsidRDefault="00655F06" w:rsidP="00655F06">
            <w:pPr>
              <w:pStyle w:val="ListParagraph"/>
              <w:numPr>
                <w:ilvl w:val="0"/>
                <w:numId w:val="952"/>
              </w:numPr>
              <w:rPr>
                <w:del w:id="1855" w:author="Daisy Lan" w:date="2023-07-19T19:16:00Z"/>
              </w:rPr>
            </w:pPr>
            <w:del w:id="1856" w:author="Daisy Lan" w:date="2023-07-19T19:16:00Z">
              <w:r w:rsidRPr="000D708E">
                <w:rPr>
                  <w:rFonts w:hint="eastAsia"/>
                </w:rPr>
                <w:delText xml:space="preserve">Precondition: </w:delText>
              </w:r>
              <w:r>
                <w:delText xml:space="preserve">this </w:delText>
              </w:r>
              <w:r w:rsidRPr="000D708E">
                <w:rPr>
                  <w:rFonts w:hint="eastAsia"/>
                </w:rPr>
                <w:delText>item should set the options/option values correctly</w:delText>
              </w:r>
            </w:del>
          </w:p>
          <w:p w14:paraId="0F223295" w14:textId="5B73F51A" w:rsidR="00655F06" w:rsidRDefault="00655F06">
            <w:pPr>
              <w:pStyle w:val="NoSpacing"/>
              <w:rPr>
                <w:del w:id="1857" w:author="Daisy Lan" w:date="2023-07-19T19:16:00Z"/>
              </w:rPr>
            </w:pPr>
            <w:del w:id="1858" w:author="Daisy Lan" w:date="2023-07-19T19:16:00Z">
              <w:r>
                <w:delText xml:space="preserve">2.  </w:delText>
              </w:r>
              <w:r>
                <w:rPr>
                  <w:rFonts w:hint="eastAsia"/>
                </w:rPr>
                <w:delText xml:space="preserve">Add mapping option </w:delText>
              </w:r>
              <w:r>
                <w:rPr>
                  <w:rFonts w:hint="eastAsia"/>
                </w:rPr>
                <w:delText>–</w:delText>
              </w:r>
              <w:r>
                <w:rPr>
                  <w:rFonts w:hint="eastAsia"/>
                </w:rPr>
                <w:delText xml:space="preserve"> option values for each step </w:delText>
              </w:r>
            </w:del>
          </w:p>
          <w:p w14:paraId="2DFB4024" w14:textId="3096F1FC" w:rsidR="00655F06" w:rsidRPr="000D708E" w:rsidRDefault="00655F06">
            <w:pPr>
              <w:pStyle w:val="NoSpacing"/>
              <w:rPr>
                <w:del w:id="1859" w:author="Daisy Lan" w:date="2023-07-19T19:16:00Z"/>
              </w:rPr>
            </w:pPr>
            <w:del w:id="1860" w:author="Daisy Lan" w:date="2023-07-19T19:16:00Z">
              <w:r>
                <w:delText xml:space="preserve">2.1 </w:delText>
              </w:r>
              <w:r w:rsidRPr="000D708E">
                <w:rPr>
                  <w:rFonts w:hint="eastAsia"/>
                </w:rPr>
                <w:delText>If this cooking step</w:delText>
              </w:r>
              <w:r>
                <w:delText>’</w:delText>
              </w:r>
              <w:r w:rsidRPr="000D708E">
                <w:rPr>
                  <w:rFonts w:hint="eastAsia"/>
                </w:rPr>
                <w:delText xml:space="preserve">s information changes base on different option values </w:delText>
              </w:r>
              <w:r w:rsidRPr="000D708E">
                <w:delText>the</w:delText>
              </w:r>
              <w:r w:rsidRPr="00915A45">
                <w:rPr>
                  <w:rFonts w:hint="eastAsia"/>
                </w:rPr>
                <w:delText xml:space="preserve"> customer choose</w:delText>
              </w:r>
              <w:r>
                <w:delText>s</w:delText>
              </w:r>
              <w:r w:rsidRPr="00915A45">
                <w:rPr>
                  <w:rFonts w:hint="eastAsia"/>
                </w:rPr>
                <w:delText xml:space="preserve">, then we should select the mapping option and option value to set the different cook information. </w:delText>
              </w:r>
            </w:del>
          </w:p>
          <w:p w14:paraId="1AD87FE5" w14:textId="03A37F07" w:rsidR="00655F06" w:rsidRPr="00915A45" w:rsidRDefault="00655F06">
            <w:pPr>
              <w:pStyle w:val="NoSpacing"/>
              <w:rPr>
                <w:del w:id="1861" w:author="Daisy Lan" w:date="2023-07-19T19:16:00Z"/>
              </w:rPr>
            </w:pPr>
            <w:del w:id="1862" w:author="Daisy Lan" w:date="2023-07-19T19:16:00Z">
              <w:r>
                <w:delText xml:space="preserve">2.2 </w:delText>
              </w:r>
              <w:r w:rsidRPr="00915A45">
                <w:rPr>
                  <w:rFonts w:hint="eastAsia"/>
                </w:rPr>
                <w:delText>If this cooking step</w:delText>
              </w:r>
              <w:r>
                <w:delText>’</w:delText>
              </w:r>
              <w:r w:rsidRPr="00915A45">
                <w:rPr>
                  <w:rFonts w:hint="eastAsia"/>
                </w:rPr>
                <w:delText xml:space="preserve">s information does not change </w:delText>
              </w:r>
              <w:r w:rsidRPr="00915A45">
                <w:delText>based</w:delText>
              </w:r>
              <w:r w:rsidRPr="00915A45">
                <w:rPr>
                  <w:rFonts w:hint="eastAsia"/>
                </w:rPr>
                <w:delText xml:space="preserve"> on option values, we should not set the mapping option </w:delText>
              </w:r>
              <w:r w:rsidRPr="00915A45">
                <w:rPr>
                  <w:rFonts w:hint="eastAsia"/>
                </w:rPr>
                <w:delText>–</w:delText>
              </w:r>
              <w:r w:rsidRPr="00915A45">
                <w:rPr>
                  <w:rFonts w:hint="eastAsia"/>
                </w:rPr>
                <w:delText xml:space="preserve"> option value for this step.</w:delText>
              </w:r>
            </w:del>
          </w:p>
          <w:p w14:paraId="7EAF2D5C" w14:textId="4741C052" w:rsidR="00655F06" w:rsidRDefault="00655F06">
            <w:pPr>
              <w:pStyle w:val="NoSpacing"/>
              <w:rPr>
                <w:del w:id="1863" w:author="Daisy Lan" w:date="2023-07-19T19:16:00Z"/>
              </w:rPr>
            </w:pPr>
            <w:del w:id="1864" w:author="Daisy Lan" w:date="2023-07-19T19:16:00Z">
              <w:r>
                <w:delText xml:space="preserve">3. </w:delText>
              </w:r>
              <w:r w:rsidRPr="00915A45">
                <w:rPr>
                  <w:rFonts w:hint="eastAsia"/>
                </w:rPr>
                <w:delText xml:space="preserve">When an order is assigned to </w:delText>
              </w:r>
              <w:r w:rsidRPr="00915A45">
                <w:delText>C</w:delText>
              </w:r>
              <w:r w:rsidRPr="00915A45">
                <w:rPr>
                  <w:rFonts w:hint="eastAsia"/>
                </w:rPr>
                <w:delText>hef APP, the customer</w:delText>
              </w:r>
              <w:r>
                <w:delText>’</w:delText>
              </w:r>
              <w:r w:rsidRPr="00915A45">
                <w:rPr>
                  <w:rFonts w:hint="eastAsia"/>
                </w:rPr>
                <w:delText xml:space="preserve">s selected option values will also be sent to </w:delText>
              </w:r>
              <w:r w:rsidRPr="00915A45">
                <w:delText>C</w:delText>
              </w:r>
              <w:r w:rsidRPr="00915A45">
                <w:rPr>
                  <w:rFonts w:hint="eastAsia"/>
                </w:rPr>
                <w:delText xml:space="preserve">hef APP. Then </w:delText>
              </w:r>
              <w:r w:rsidRPr="009D6A3E">
                <w:delText>C</w:delText>
              </w:r>
              <w:r w:rsidRPr="009D6A3E">
                <w:rPr>
                  <w:rFonts w:hint="eastAsia"/>
                </w:rPr>
                <w:delText>hef App will show or hide this option related step accordingly.  </w:delText>
              </w:r>
              <w:r>
                <w:delText>“</w:delText>
              </w:r>
            </w:del>
          </w:p>
          <w:p w14:paraId="216C12F7" w14:textId="3CC286CE" w:rsidR="00655F06" w:rsidRDefault="00655F06">
            <w:pPr>
              <w:rPr>
                <w:del w:id="1865" w:author="Daisy Lan" w:date="2023-07-19T19:16:00Z"/>
              </w:rPr>
            </w:pPr>
            <w:del w:id="1866" w:author="Daisy Lan" w:date="2023-07-19T19:16:00Z">
              <w:r>
                <w:delText xml:space="preserve">Show a </w:delText>
              </w:r>
              <w:r>
                <w:rPr>
                  <w:rFonts w:hint="eastAsia"/>
                </w:rPr>
                <w:delText>ques</w:delText>
              </w:r>
              <w:r>
                <w:delText xml:space="preserve">tion mark icon besides </w:delText>
              </w:r>
              <w:r>
                <w:rPr>
                  <w:rFonts w:hint="eastAsia"/>
                </w:rPr>
                <w:delText>mapping</w:delText>
              </w:r>
              <w:r>
                <w:delText xml:space="preserve"> item header in the step text table. Clicking it, show a hop up page with the following information:</w:delText>
              </w:r>
            </w:del>
          </w:p>
          <w:p w14:paraId="4A2060FA" w14:textId="686243C7" w:rsidR="00655F06" w:rsidRDefault="00655F06">
            <w:pPr>
              <w:ind w:left="420"/>
              <w:rPr>
                <w:del w:id="1867" w:author="Daisy Lan" w:date="2023-07-19T19:16:00Z"/>
              </w:rPr>
            </w:pPr>
            <w:del w:id="1868" w:author="Daisy Lan" w:date="2023-07-19T19:16:00Z">
              <w:r>
                <w:rPr>
                  <w:rFonts w:ascii="Arial" w:hAnsi="Arial" w:cs="Arial"/>
                  <w:sz w:val="20"/>
                  <w:szCs w:val="20"/>
                </w:rPr>
                <w:delText xml:space="preserve">“A step text’s </w:delText>
              </w:r>
              <w:r>
                <w:rPr>
                  <w:rFonts w:hint="eastAsia"/>
                </w:rPr>
                <w:delText>mapping</w:delText>
              </w:r>
              <w:r>
                <w:delText xml:space="preserve"> item/option is used in the following cases:</w:delText>
              </w:r>
            </w:del>
          </w:p>
          <w:p w14:paraId="57352917" w14:textId="6E89D677" w:rsidR="00655F06" w:rsidRDefault="00655F06" w:rsidP="00655F06">
            <w:pPr>
              <w:pStyle w:val="ListParagraph"/>
              <w:numPr>
                <w:ilvl w:val="0"/>
                <w:numId w:val="953"/>
              </w:numPr>
              <w:rPr>
                <w:del w:id="1869" w:author="Daisy Lan" w:date="2023-07-19T19:16:00Z"/>
              </w:rPr>
            </w:pPr>
            <w:del w:id="1870" w:author="Daisy Lan" w:date="2023-07-19T19:16:00Z">
              <w:r>
                <w:delText>The step text is shown or hide according customer’s select option values. For example, customer selects “Butter” for spread. Then the Chef A</w:delText>
              </w:r>
              <w:r>
                <w:rPr>
                  <w:rFonts w:hint="eastAsia"/>
                </w:rPr>
                <w:delText>pp</w:delText>
              </w:r>
              <w:r>
                <w:delText xml:space="preserve"> should show “BUTTER: put on the side.”  In this case, we should set the mapping option – option value “Spread - Butter”, Step title: Butter. Step text: “put on the side”.</w:delText>
              </w:r>
            </w:del>
          </w:p>
          <w:p w14:paraId="2D764221" w14:textId="781B0162" w:rsidR="00655F06" w:rsidRDefault="00655F06" w:rsidP="00655F06">
            <w:pPr>
              <w:pStyle w:val="ListParagraph"/>
              <w:numPr>
                <w:ilvl w:val="0"/>
                <w:numId w:val="953"/>
              </w:numPr>
              <w:rPr>
                <w:del w:id="1871" w:author="Daisy Lan" w:date="2023-07-19T19:16:00Z"/>
              </w:rPr>
            </w:pPr>
            <w:del w:id="1872" w:author="Daisy Lan" w:date="2023-07-19T19:16:00Z">
              <w:r>
                <w:delText xml:space="preserve">This step title is shown as “Guest Packaging”. In this case, user should select the mapping packaging item and make sure this packaging item here will be used as “Guest packaging”. </w:delText>
              </w:r>
            </w:del>
          </w:p>
          <w:p w14:paraId="2CD3BF9C" w14:textId="771359A8" w:rsidR="00655F06" w:rsidRDefault="00655F06" w:rsidP="00655F06">
            <w:pPr>
              <w:pStyle w:val="ListParagraph"/>
              <w:numPr>
                <w:ilvl w:val="0"/>
                <w:numId w:val="953"/>
              </w:numPr>
              <w:rPr>
                <w:del w:id="1873" w:author="Daisy Lan" w:date="2023-07-19T19:16:00Z"/>
              </w:rPr>
            </w:pPr>
            <w:del w:id="1874" w:author="Daisy Lan" w:date="2023-07-19T19:16:00Z">
              <w:r>
                <w:lastRenderedPageBreak/>
                <w:delText>When a step text should always be shown in the Chef App, it is not required to set the mapping item. For example, for BBQ flies, there is a sub step: “</w:delText>
              </w:r>
              <w:r w:rsidRPr="009D2F52">
                <w:rPr>
                  <w:b/>
                  <w:bCs/>
                </w:rPr>
                <w:delText>Fries</w:delText>
              </w:r>
              <w:r>
                <w:delText xml:space="preserve">: Spread on grate, minimize stacking”. As this step is always needed, we </w:delText>
              </w:r>
              <w:r w:rsidRPr="009D2F52">
                <w:rPr>
                  <w:b/>
                  <w:bCs/>
                </w:rPr>
                <w:delText>don’t</w:delText>
              </w:r>
              <w:r>
                <w:delText xml:space="preserve"> need to map it to the item “Fries, Potato [8*6 Tin]”, although setting the mapping item is no harm.</w:delText>
              </w:r>
            </w:del>
          </w:p>
          <w:p w14:paraId="526A926C" w14:textId="3C638B3A" w:rsidR="00655F06" w:rsidRPr="00452515" w:rsidRDefault="00655F06">
            <w:pPr>
              <w:pStyle w:val="NoSpacing"/>
              <w:rPr>
                <w:del w:id="1875" w:author="Daisy Lan" w:date="2023-07-19T19:16:00Z"/>
              </w:rPr>
            </w:pPr>
          </w:p>
        </w:tc>
      </w:tr>
      <w:tr w:rsidR="00655F06" w:rsidRPr="00452515" w14:paraId="6CA74D20" w14:textId="77777777" w:rsidTr="00651C83">
        <w:trPr>
          <w:del w:id="1876" w:author="Daisy Lan" w:date="2023-07-19T19:16:00Z"/>
        </w:trPr>
        <w:tc>
          <w:tcPr>
            <w:tcW w:w="8008" w:type="dxa"/>
          </w:tcPr>
          <w:p w14:paraId="14DBB7EA" w14:textId="635DA8FE" w:rsidR="00655F06" w:rsidRDefault="00655F06">
            <w:pPr>
              <w:rPr>
                <w:del w:id="1877" w:author="Daisy Lan" w:date="2023-07-19T19:16:00Z"/>
                <w:rStyle w:val="Strong"/>
              </w:rPr>
            </w:pPr>
            <w:del w:id="1878" w:author="Daisy Lan" w:date="2023-07-19T19:16:00Z">
              <w:r w:rsidRPr="00F35E86">
                <w:rPr>
                  <w:rStyle w:val="Strong"/>
                </w:rPr>
                <w:lastRenderedPageBreak/>
                <w:delText>Notes:</w:delText>
              </w:r>
            </w:del>
          </w:p>
          <w:p w14:paraId="4C2B4926" w14:textId="5EA7D58B" w:rsidR="00655F06" w:rsidRDefault="00655F06">
            <w:pPr>
              <w:rPr>
                <w:del w:id="1879" w:author="Daisy Lan" w:date="2023-07-19T19:16:00Z"/>
                <w:rStyle w:val="Strong"/>
              </w:rPr>
            </w:pPr>
            <w:del w:id="1880" w:author="Daisy Lan" w:date="2023-07-19T19:16:00Z">
              <w:r>
                <w:rPr>
                  <w:rStyle w:val="Strong"/>
                </w:rPr>
                <w:delText>Example of Chef App:</w:delText>
              </w:r>
            </w:del>
          </w:p>
          <w:p w14:paraId="33A21909" w14:textId="01DABAB5" w:rsidR="00655F06" w:rsidRPr="00F35E86" w:rsidRDefault="00655F06">
            <w:pPr>
              <w:rPr>
                <w:del w:id="1881" w:author="Daisy Lan" w:date="2023-07-19T19:16:00Z"/>
                <w:rStyle w:val="Strong"/>
              </w:rPr>
            </w:pPr>
            <w:del w:id="1882" w:author="Daisy Lan" w:date="2023-07-19T19:16:00Z">
              <w:r>
                <w:rPr>
                  <w:noProof/>
                </w:rPr>
                <w:drawing>
                  <wp:inline distT="0" distB="0" distL="0" distR="0" wp14:anchorId="1C456AB4" wp14:editId="2E1B2BDF">
                    <wp:extent cx="5274310" cy="3801110"/>
                    <wp:effectExtent l="0" t="0" r="2540" b="8890"/>
                    <wp:docPr id="2011944985" name="图片 20119449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274310" cy="3801110"/>
                            </a:xfrm>
                            <a:prstGeom prst="rect">
                              <a:avLst/>
                            </a:prstGeom>
                          </pic:spPr>
                        </pic:pic>
                      </a:graphicData>
                    </a:graphic>
                  </wp:inline>
                </w:drawing>
              </w:r>
            </w:del>
          </w:p>
        </w:tc>
      </w:tr>
      <w:tr w:rsidR="00655F06" w:rsidRPr="00452515" w14:paraId="5ABA8D9B" w14:textId="77777777" w:rsidTr="00651C83">
        <w:trPr>
          <w:del w:id="1883" w:author="Daisy Lan" w:date="2023-07-19T19:16:00Z"/>
        </w:trPr>
        <w:tc>
          <w:tcPr>
            <w:tcW w:w="8008" w:type="dxa"/>
          </w:tcPr>
          <w:p w14:paraId="6946C32D" w14:textId="6E326ABA" w:rsidR="00655F06" w:rsidRPr="00F35E86" w:rsidRDefault="00655F06">
            <w:pPr>
              <w:rPr>
                <w:del w:id="1884" w:author="Daisy Lan" w:date="2023-07-19T19:16:00Z"/>
                <w:rStyle w:val="Strong"/>
              </w:rPr>
            </w:pPr>
            <w:del w:id="1885" w:author="Daisy Lan" w:date="2023-07-19T19:16:00Z">
              <w:r w:rsidRPr="00F35E86">
                <w:rPr>
                  <w:rStyle w:val="Strong"/>
                </w:rPr>
                <w:delText>Q/A:</w:delText>
              </w:r>
            </w:del>
          </w:p>
        </w:tc>
      </w:tr>
    </w:tbl>
    <w:p w14:paraId="21E0F014" w14:textId="5C3A0E97" w:rsidR="00655F06" w:rsidRDefault="00655F06" w:rsidP="00655F06">
      <w:pPr>
        <w:rPr>
          <w:del w:id="1886" w:author="Daisy Lan" w:date="2023-07-19T19:16:00Z"/>
        </w:rPr>
      </w:pPr>
    </w:p>
    <w:p w14:paraId="254E9D15" w14:textId="3A4EAC0B" w:rsidR="00655F06" w:rsidRPr="00655F06" w:rsidRDefault="00655F06" w:rsidP="00655F06">
      <w:pPr>
        <w:rPr>
          <w:del w:id="1887" w:author="Daisy Lan" w:date="2023-07-19T19:16:00Z"/>
        </w:rPr>
      </w:pPr>
    </w:p>
    <w:p w14:paraId="26BAF842" w14:textId="3AB86269" w:rsidR="00655F06" w:rsidRDefault="00655F06" w:rsidP="00655F06">
      <w:pPr>
        <w:pStyle w:val="Heading2"/>
        <w:numPr>
          <w:ilvl w:val="1"/>
          <w:numId w:val="1587"/>
        </w:numPr>
        <w:rPr>
          <w:del w:id="1888" w:author="Daisy Lan" w:date="2023-07-19T19:16:00Z"/>
          <w:rFonts w:ascii="Arial" w:hAnsi="Arial" w:cs="Arial"/>
        </w:rPr>
      </w:pPr>
      <w:del w:id="1889" w:author="Daisy Lan" w:date="2023-07-19T19:16:00Z">
        <w:r w:rsidRPr="00655F06">
          <w:rPr>
            <w:rFonts w:ascii="Arial" w:hAnsi="Arial" w:cs="Arial"/>
          </w:rPr>
          <w:delText>MS0</w:delText>
        </w:r>
        <w:r>
          <w:rPr>
            <w:rFonts w:ascii="Arial" w:hAnsi="Arial" w:cs="Arial"/>
          </w:rPr>
          <w:delText>7</w:delText>
        </w:r>
        <w:r w:rsidRPr="00655F06">
          <w:rPr>
            <w:rFonts w:ascii="Arial" w:hAnsi="Arial" w:cs="Arial"/>
          </w:rPr>
          <w:delText>-0</w:delText>
        </w:r>
        <w:r>
          <w:rPr>
            <w:rFonts w:ascii="Arial" w:hAnsi="Arial" w:cs="Arial"/>
          </w:rPr>
          <w:delText xml:space="preserve">4 </w:delText>
        </w:r>
        <w:r w:rsidRPr="00655F06">
          <w:rPr>
            <w:rFonts w:ascii="Arial" w:hAnsi="Arial" w:cs="Arial"/>
          </w:rPr>
          <w:delText>One recipe supports multiple line builds – Multi usage case</w:delText>
        </w:r>
      </w:del>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28"/>
      </w:tblGrid>
      <w:tr w:rsidR="00655F06" w:rsidRPr="00BF0054" w14:paraId="4FB1E9D2" w14:textId="77777777">
        <w:trPr>
          <w:del w:id="1890" w:author="Daisy Lan" w:date="2023-07-19T19:16:00Z"/>
        </w:trPr>
        <w:tc>
          <w:tcPr>
            <w:tcW w:w="8008" w:type="dxa"/>
          </w:tcPr>
          <w:p w14:paraId="4D018E03" w14:textId="0CAC1E65" w:rsidR="00655F06" w:rsidRPr="00BF0054" w:rsidRDefault="00655F06">
            <w:pPr>
              <w:rPr>
                <w:del w:id="1891" w:author="Daisy Lan" w:date="2023-07-19T19:16:00Z"/>
                <w:rStyle w:val="Strong"/>
              </w:rPr>
            </w:pPr>
            <w:del w:id="1892" w:author="Daisy Lan" w:date="2023-07-19T19:16:00Z">
              <w:r w:rsidRPr="00655F06">
                <w:rPr>
                  <w:rStyle w:val="Strong"/>
                </w:rPr>
                <w:delText>MS07-04 One recipe supports multiple line builds – Multi usage case</w:delText>
              </w:r>
            </w:del>
          </w:p>
        </w:tc>
      </w:tr>
      <w:tr w:rsidR="00655F06" w:rsidRPr="00452515" w14:paraId="24A16E20" w14:textId="77777777">
        <w:trPr>
          <w:del w:id="1893" w:author="Daisy Lan" w:date="2023-07-19T19:16:00Z"/>
        </w:trPr>
        <w:tc>
          <w:tcPr>
            <w:tcW w:w="8008" w:type="dxa"/>
          </w:tcPr>
          <w:p w14:paraId="77640A3B" w14:textId="78EDCF79" w:rsidR="00655F06" w:rsidRPr="00BF0054" w:rsidRDefault="00655F06">
            <w:pPr>
              <w:rPr>
                <w:del w:id="1894" w:author="Daisy Lan" w:date="2023-07-19T19:16:00Z"/>
                <w:rStyle w:val="Strong"/>
              </w:rPr>
            </w:pPr>
            <w:del w:id="1895" w:author="Daisy Lan" w:date="2023-07-19T19:16:00Z">
              <w:r w:rsidRPr="00BF0054">
                <w:rPr>
                  <w:rStyle w:val="Strong"/>
                </w:rPr>
                <w:delText>Version history</w:delText>
              </w:r>
            </w:del>
          </w:p>
          <w:tbl>
            <w:tblPr>
              <w:tblStyle w:val="TableGrid"/>
              <w:tblW w:w="0" w:type="auto"/>
              <w:tblLook w:val="04A0" w:firstRow="1" w:lastRow="0" w:firstColumn="1" w:lastColumn="0" w:noHBand="0" w:noVBand="1"/>
            </w:tblPr>
            <w:tblGrid>
              <w:gridCol w:w="1010"/>
              <w:gridCol w:w="1276"/>
              <w:gridCol w:w="1428"/>
              <w:gridCol w:w="4068"/>
            </w:tblGrid>
            <w:tr w:rsidR="00655F06" w14:paraId="48FAEFE6" w14:textId="77777777">
              <w:trPr>
                <w:del w:id="1896" w:author="Daisy Lan" w:date="2023-07-19T19:16:00Z"/>
              </w:trPr>
              <w:tc>
                <w:tcPr>
                  <w:tcW w:w="1010" w:type="dxa"/>
                </w:tcPr>
                <w:p w14:paraId="53E97DAE" w14:textId="09278100" w:rsidR="00655F06" w:rsidRDefault="00655F06">
                  <w:pPr>
                    <w:rPr>
                      <w:del w:id="1897" w:author="Daisy Lan" w:date="2023-07-19T19:16:00Z"/>
                      <w:rFonts w:ascii="Arial" w:hAnsi="Arial" w:cs="Arial"/>
                      <w:sz w:val="20"/>
                      <w:szCs w:val="20"/>
                    </w:rPr>
                  </w:pPr>
                  <w:del w:id="1898" w:author="Daisy Lan" w:date="2023-07-19T19:16:00Z">
                    <w:r>
                      <w:rPr>
                        <w:rFonts w:ascii="Arial" w:hAnsi="Arial" w:cs="Arial" w:hint="eastAsia"/>
                        <w:sz w:val="20"/>
                        <w:szCs w:val="20"/>
                      </w:rPr>
                      <w:delText>V</w:delText>
                    </w:r>
                    <w:r>
                      <w:rPr>
                        <w:rFonts w:ascii="Arial" w:hAnsi="Arial" w:cs="Arial"/>
                        <w:sz w:val="20"/>
                        <w:szCs w:val="20"/>
                      </w:rPr>
                      <w:delText>ersion</w:delText>
                    </w:r>
                  </w:del>
                </w:p>
              </w:tc>
              <w:tc>
                <w:tcPr>
                  <w:tcW w:w="1276" w:type="dxa"/>
                </w:tcPr>
                <w:p w14:paraId="3F876CFA" w14:textId="68C93E6C" w:rsidR="00655F06" w:rsidRDefault="00655F06">
                  <w:pPr>
                    <w:rPr>
                      <w:del w:id="1899" w:author="Daisy Lan" w:date="2023-07-19T19:16:00Z"/>
                      <w:rFonts w:ascii="Arial" w:hAnsi="Arial" w:cs="Arial"/>
                      <w:sz w:val="20"/>
                      <w:szCs w:val="20"/>
                    </w:rPr>
                  </w:pPr>
                  <w:del w:id="1900" w:author="Daisy Lan" w:date="2023-07-19T19:16:00Z">
                    <w:r>
                      <w:rPr>
                        <w:rFonts w:ascii="Arial" w:hAnsi="Arial" w:cs="Arial"/>
                        <w:sz w:val="20"/>
                        <w:szCs w:val="20"/>
                      </w:rPr>
                      <w:delText>Date</w:delText>
                    </w:r>
                  </w:del>
                </w:p>
              </w:tc>
              <w:tc>
                <w:tcPr>
                  <w:tcW w:w="1428" w:type="dxa"/>
                </w:tcPr>
                <w:p w14:paraId="496C9AD2" w14:textId="01326C01" w:rsidR="00655F06" w:rsidRDefault="00655F06">
                  <w:pPr>
                    <w:rPr>
                      <w:del w:id="1901" w:author="Daisy Lan" w:date="2023-07-19T19:16:00Z"/>
                      <w:rFonts w:ascii="Arial" w:hAnsi="Arial" w:cs="Arial"/>
                      <w:sz w:val="20"/>
                      <w:szCs w:val="20"/>
                    </w:rPr>
                  </w:pPr>
                  <w:del w:id="1902" w:author="Daisy Lan" w:date="2023-07-19T19:16:00Z">
                    <w:r>
                      <w:rPr>
                        <w:rFonts w:ascii="Arial" w:hAnsi="Arial" w:cs="Arial" w:hint="eastAsia"/>
                        <w:sz w:val="20"/>
                        <w:szCs w:val="20"/>
                      </w:rPr>
                      <w:delText>U</w:delText>
                    </w:r>
                    <w:r>
                      <w:rPr>
                        <w:rFonts w:ascii="Arial" w:hAnsi="Arial" w:cs="Arial"/>
                        <w:sz w:val="20"/>
                        <w:szCs w:val="20"/>
                      </w:rPr>
                      <w:delText>pdated By</w:delText>
                    </w:r>
                  </w:del>
                </w:p>
              </w:tc>
              <w:tc>
                <w:tcPr>
                  <w:tcW w:w="4068" w:type="dxa"/>
                </w:tcPr>
                <w:p w14:paraId="667C489F" w14:textId="6060FF0F" w:rsidR="00655F06" w:rsidRDefault="00655F06">
                  <w:pPr>
                    <w:rPr>
                      <w:del w:id="1903" w:author="Daisy Lan" w:date="2023-07-19T19:16:00Z"/>
                      <w:rFonts w:ascii="Arial" w:hAnsi="Arial" w:cs="Arial"/>
                      <w:sz w:val="20"/>
                      <w:szCs w:val="20"/>
                    </w:rPr>
                  </w:pPr>
                  <w:del w:id="1904" w:author="Daisy Lan" w:date="2023-07-19T19:16:00Z">
                    <w:r>
                      <w:rPr>
                        <w:rFonts w:ascii="Arial" w:hAnsi="Arial" w:cs="Arial" w:hint="eastAsia"/>
                        <w:sz w:val="20"/>
                        <w:szCs w:val="20"/>
                      </w:rPr>
                      <w:delText>D</w:delText>
                    </w:r>
                    <w:r>
                      <w:rPr>
                        <w:rFonts w:ascii="Arial" w:hAnsi="Arial" w:cs="Arial"/>
                        <w:sz w:val="20"/>
                        <w:szCs w:val="20"/>
                      </w:rPr>
                      <w:delText>escription</w:delText>
                    </w:r>
                  </w:del>
                </w:p>
              </w:tc>
            </w:tr>
            <w:tr w:rsidR="00655F06" w14:paraId="2F5288BD" w14:textId="77777777">
              <w:trPr>
                <w:del w:id="1905" w:author="Daisy Lan" w:date="2023-07-19T19:16:00Z"/>
              </w:trPr>
              <w:tc>
                <w:tcPr>
                  <w:tcW w:w="1010" w:type="dxa"/>
                </w:tcPr>
                <w:p w14:paraId="5DD23939" w14:textId="6C1FDC9A" w:rsidR="00655F06" w:rsidRDefault="00655F06" w:rsidP="00655F06">
                  <w:pPr>
                    <w:rPr>
                      <w:del w:id="1906" w:author="Daisy Lan" w:date="2023-07-19T19:16:00Z"/>
                      <w:rFonts w:ascii="Arial" w:hAnsi="Arial" w:cs="Arial"/>
                      <w:sz w:val="20"/>
                      <w:szCs w:val="20"/>
                    </w:rPr>
                  </w:pPr>
                  <w:del w:id="1907" w:author="Daisy Lan" w:date="2023-07-19T19:16:00Z">
                    <w:r>
                      <w:rPr>
                        <w:rFonts w:ascii="Arial" w:hAnsi="Arial" w:cs="Arial"/>
                        <w:sz w:val="20"/>
                        <w:szCs w:val="20"/>
                      </w:rPr>
                      <w:delText>1.0</w:delText>
                    </w:r>
                  </w:del>
                </w:p>
              </w:tc>
              <w:tc>
                <w:tcPr>
                  <w:tcW w:w="1276" w:type="dxa"/>
                </w:tcPr>
                <w:p w14:paraId="64EA2469" w14:textId="5CF7ED31" w:rsidR="00655F06" w:rsidRDefault="00655F06" w:rsidP="00655F06">
                  <w:pPr>
                    <w:rPr>
                      <w:del w:id="1908" w:author="Daisy Lan" w:date="2023-07-19T19:16:00Z"/>
                      <w:rFonts w:ascii="Arial" w:hAnsi="Arial" w:cs="Arial"/>
                      <w:sz w:val="20"/>
                      <w:szCs w:val="20"/>
                    </w:rPr>
                  </w:pPr>
                  <w:del w:id="1909" w:author="Daisy Lan" w:date="2023-07-19T19:16:00Z">
                    <w:r>
                      <w:rPr>
                        <w:rFonts w:ascii="Arial" w:hAnsi="Arial" w:cs="Arial"/>
                        <w:sz w:val="20"/>
                        <w:szCs w:val="20"/>
                      </w:rPr>
                      <w:delText>2020.6.7</w:delText>
                    </w:r>
                  </w:del>
                </w:p>
              </w:tc>
              <w:tc>
                <w:tcPr>
                  <w:tcW w:w="1428" w:type="dxa"/>
                </w:tcPr>
                <w:p w14:paraId="0583AEC8" w14:textId="28B0231C" w:rsidR="00655F06" w:rsidRDefault="00655F06" w:rsidP="00655F06">
                  <w:pPr>
                    <w:rPr>
                      <w:del w:id="1910" w:author="Daisy Lan" w:date="2023-07-19T19:16:00Z"/>
                      <w:rFonts w:ascii="Arial" w:hAnsi="Arial" w:cs="Arial"/>
                      <w:sz w:val="20"/>
                      <w:szCs w:val="20"/>
                    </w:rPr>
                  </w:pPr>
                  <w:del w:id="1911" w:author="Daisy Lan" w:date="2023-07-19T19:16:00Z">
                    <w:r>
                      <w:rPr>
                        <w:rFonts w:ascii="Arial" w:hAnsi="Arial" w:cs="Arial" w:hint="eastAsia"/>
                        <w:sz w:val="20"/>
                        <w:szCs w:val="20"/>
                      </w:rPr>
                      <w:delText>L</w:delText>
                    </w:r>
                    <w:r>
                      <w:rPr>
                        <w:rFonts w:ascii="Arial" w:hAnsi="Arial" w:cs="Arial"/>
                        <w:sz w:val="20"/>
                        <w:szCs w:val="20"/>
                      </w:rPr>
                      <w:delText>isa</w:delText>
                    </w:r>
                  </w:del>
                </w:p>
              </w:tc>
              <w:tc>
                <w:tcPr>
                  <w:tcW w:w="4068" w:type="dxa"/>
                </w:tcPr>
                <w:p w14:paraId="27D4F1F2" w14:textId="0E437D22" w:rsidR="00655F06" w:rsidRDefault="00655F06" w:rsidP="00655F06">
                  <w:pPr>
                    <w:rPr>
                      <w:del w:id="1912" w:author="Daisy Lan" w:date="2023-07-19T19:16:00Z"/>
                      <w:rFonts w:ascii="Arial" w:hAnsi="Arial" w:cs="Arial"/>
                      <w:sz w:val="20"/>
                      <w:szCs w:val="20"/>
                    </w:rPr>
                  </w:pPr>
                  <w:del w:id="1913" w:author="Daisy Lan" w:date="2023-07-19T19:16:00Z">
                    <w:r>
                      <w:rPr>
                        <w:rFonts w:ascii="Arial" w:hAnsi="Arial" w:cs="Arial"/>
                        <w:sz w:val="20"/>
                        <w:szCs w:val="20"/>
                      </w:rPr>
                      <w:delText>First version</w:delText>
                    </w:r>
                  </w:del>
                </w:p>
              </w:tc>
            </w:tr>
            <w:tr w:rsidR="00655F06" w14:paraId="0D1D1E29" w14:textId="77777777">
              <w:trPr>
                <w:del w:id="1914" w:author="Daisy Lan" w:date="2023-07-19T19:16:00Z"/>
              </w:trPr>
              <w:tc>
                <w:tcPr>
                  <w:tcW w:w="1010" w:type="dxa"/>
                </w:tcPr>
                <w:p w14:paraId="0C547A81" w14:textId="7F9FABF1" w:rsidR="00655F06" w:rsidRDefault="00655F06">
                  <w:pPr>
                    <w:rPr>
                      <w:del w:id="1915" w:author="Daisy Lan" w:date="2023-07-19T19:16:00Z"/>
                      <w:rFonts w:ascii="Arial" w:hAnsi="Arial" w:cs="Arial"/>
                      <w:sz w:val="20"/>
                      <w:szCs w:val="20"/>
                    </w:rPr>
                  </w:pPr>
                  <w:del w:id="1916" w:author="Daisy Lan" w:date="2023-07-19T19:16:00Z">
                    <w:r>
                      <w:rPr>
                        <w:rFonts w:ascii="Arial" w:hAnsi="Arial" w:cs="Arial"/>
                        <w:sz w:val="20"/>
                        <w:szCs w:val="20"/>
                      </w:rPr>
                      <w:delText>1.1</w:delText>
                    </w:r>
                  </w:del>
                </w:p>
              </w:tc>
              <w:tc>
                <w:tcPr>
                  <w:tcW w:w="1276" w:type="dxa"/>
                </w:tcPr>
                <w:p w14:paraId="1FEC510D" w14:textId="2B9444EC" w:rsidR="00655F06" w:rsidRDefault="00655F06">
                  <w:pPr>
                    <w:rPr>
                      <w:del w:id="1917" w:author="Daisy Lan" w:date="2023-07-19T19:16:00Z"/>
                      <w:rFonts w:ascii="Arial" w:hAnsi="Arial" w:cs="Arial"/>
                      <w:sz w:val="20"/>
                      <w:szCs w:val="20"/>
                    </w:rPr>
                  </w:pPr>
                </w:p>
              </w:tc>
              <w:tc>
                <w:tcPr>
                  <w:tcW w:w="1428" w:type="dxa"/>
                </w:tcPr>
                <w:p w14:paraId="47EE1D50" w14:textId="7224DBB0" w:rsidR="00655F06" w:rsidRDefault="00655F06">
                  <w:pPr>
                    <w:rPr>
                      <w:del w:id="1918" w:author="Daisy Lan" w:date="2023-07-19T19:16:00Z"/>
                      <w:rFonts w:ascii="Arial" w:hAnsi="Arial" w:cs="Arial"/>
                      <w:sz w:val="20"/>
                      <w:szCs w:val="20"/>
                    </w:rPr>
                  </w:pPr>
                </w:p>
              </w:tc>
              <w:tc>
                <w:tcPr>
                  <w:tcW w:w="4068" w:type="dxa"/>
                </w:tcPr>
                <w:p w14:paraId="14E76BBE" w14:textId="0B0CD37F" w:rsidR="00655F06" w:rsidRDefault="00655F06">
                  <w:pPr>
                    <w:rPr>
                      <w:del w:id="1919" w:author="Daisy Lan" w:date="2023-07-19T19:16:00Z"/>
                      <w:rFonts w:ascii="Arial" w:hAnsi="Arial" w:cs="Arial"/>
                      <w:sz w:val="20"/>
                      <w:szCs w:val="20"/>
                    </w:rPr>
                  </w:pPr>
                </w:p>
              </w:tc>
            </w:tr>
            <w:tr w:rsidR="00655F06" w14:paraId="1228AE36" w14:textId="77777777">
              <w:trPr>
                <w:del w:id="1920" w:author="Daisy Lan" w:date="2023-07-19T19:16:00Z"/>
              </w:trPr>
              <w:tc>
                <w:tcPr>
                  <w:tcW w:w="1010" w:type="dxa"/>
                </w:tcPr>
                <w:p w14:paraId="311ABEF9" w14:textId="0E7B4044" w:rsidR="00655F06" w:rsidRDefault="00655F06">
                  <w:pPr>
                    <w:rPr>
                      <w:del w:id="1921" w:author="Daisy Lan" w:date="2023-07-19T19:16:00Z"/>
                      <w:rFonts w:ascii="Arial" w:hAnsi="Arial" w:cs="Arial"/>
                      <w:sz w:val="20"/>
                      <w:szCs w:val="20"/>
                    </w:rPr>
                  </w:pPr>
                  <w:del w:id="1922" w:author="Daisy Lan" w:date="2023-07-19T19:16:00Z">
                    <w:r>
                      <w:rPr>
                        <w:rFonts w:ascii="Arial" w:hAnsi="Arial" w:cs="Arial"/>
                        <w:sz w:val="20"/>
                        <w:szCs w:val="20"/>
                      </w:rPr>
                      <w:delText>1.2</w:delText>
                    </w:r>
                  </w:del>
                </w:p>
              </w:tc>
              <w:tc>
                <w:tcPr>
                  <w:tcW w:w="1276" w:type="dxa"/>
                </w:tcPr>
                <w:p w14:paraId="6A1D1326" w14:textId="295D3856" w:rsidR="00655F06" w:rsidRDefault="00655F06">
                  <w:pPr>
                    <w:rPr>
                      <w:del w:id="1923" w:author="Daisy Lan" w:date="2023-07-19T19:16:00Z"/>
                      <w:rFonts w:ascii="Arial" w:hAnsi="Arial" w:cs="Arial"/>
                      <w:sz w:val="20"/>
                      <w:szCs w:val="20"/>
                    </w:rPr>
                  </w:pPr>
                </w:p>
              </w:tc>
              <w:tc>
                <w:tcPr>
                  <w:tcW w:w="1428" w:type="dxa"/>
                </w:tcPr>
                <w:p w14:paraId="78747796" w14:textId="78470797" w:rsidR="00655F06" w:rsidRDefault="00655F06">
                  <w:pPr>
                    <w:rPr>
                      <w:del w:id="1924" w:author="Daisy Lan" w:date="2023-07-19T19:16:00Z"/>
                      <w:rFonts w:ascii="Arial" w:hAnsi="Arial" w:cs="Arial"/>
                      <w:sz w:val="20"/>
                      <w:szCs w:val="20"/>
                    </w:rPr>
                  </w:pPr>
                </w:p>
              </w:tc>
              <w:tc>
                <w:tcPr>
                  <w:tcW w:w="4068" w:type="dxa"/>
                </w:tcPr>
                <w:p w14:paraId="271CAD14" w14:textId="57FB2F94" w:rsidR="00655F06" w:rsidRDefault="00655F06">
                  <w:pPr>
                    <w:rPr>
                      <w:del w:id="1925" w:author="Daisy Lan" w:date="2023-07-19T19:16:00Z"/>
                      <w:rFonts w:ascii="Arial" w:hAnsi="Arial" w:cs="Arial"/>
                      <w:sz w:val="20"/>
                      <w:szCs w:val="20"/>
                    </w:rPr>
                  </w:pPr>
                </w:p>
              </w:tc>
            </w:tr>
            <w:tr w:rsidR="00655F06" w14:paraId="446914DE" w14:textId="77777777">
              <w:trPr>
                <w:del w:id="1926" w:author="Daisy Lan" w:date="2023-07-19T19:16:00Z"/>
              </w:trPr>
              <w:tc>
                <w:tcPr>
                  <w:tcW w:w="1010" w:type="dxa"/>
                </w:tcPr>
                <w:p w14:paraId="3DB00E35" w14:textId="446D5D34" w:rsidR="00655F06" w:rsidRDefault="00655F06">
                  <w:pPr>
                    <w:rPr>
                      <w:del w:id="1927" w:author="Daisy Lan" w:date="2023-07-19T19:16:00Z"/>
                      <w:rFonts w:ascii="Arial" w:hAnsi="Arial" w:cs="Arial"/>
                      <w:sz w:val="20"/>
                      <w:szCs w:val="20"/>
                    </w:rPr>
                  </w:pPr>
                  <w:del w:id="1928" w:author="Daisy Lan" w:date="2023-07-19T19:16:00Z">
                    <w:r>
                      <w:rPr>
                        <w:rFonts w:ascii="Arial" w:hAnsi="Arial" w:cs="Arial"/>
                        <w:sz w:val="20"/>
                        <w:szCs w:val="20"/>
                      </w:rPr>
                      <w:delText>1.3</w:delText>
                    </w:r>
                  </w:del>
                </w:p>
              </w:tc>
              <w:tc>
                <w:tcPr>
                  <w:tcW w:w="1276" w:type="dxa"/>
                </w:tcPr>
                <w:p w14:paraId="261DD0C3" w14:textId="329D7AB2" w:rsidR="00655F06" w:rsidRDefault="00655F06">
                  <w:pPr>
                    <w:rPr>
                      <w:del w:id="1929" w:author="Daisy Lan" w:date="2023-07-19T19:16:00Z"/>
                      <w:rFonts w:ascii="Arial" w:hAnsi="Arial" w:cs="Arial"/>
                      <w:sz w:val="20"/>
                      <w:szCs w:val="20"/>
                    </w:rPr>
                  </w:pPr>
                </w:p>
              </w:tc>
              <w:tc>
                <w:tcPr>
                  <w:tcW w:w="1428" w:type="dxa"/>
                </w:tcPr>
                <w:p w14:paraId="60DE8395" w14:textId="5E78BA3B" w:rsidR="00655F06" w:rsidRDefault="00655F06">
                  <w:pPr>
                    <w:rPr>
                      <w:del w:id="1930" w:author="Daisy Lan" w:date="2023-07-19T19:16:00Z"/>
                      <w:rFonts w:ascii="Arial" w:hAnsi="Arial" w:cs="Arial"/>
                      <w:sz w:val="20"/>
                      <w:szCs w:val="20"/>
                    </w:rPr>
                  </w:pPr>
                </w:p>
              </w:tc>
              <w:tc>
                <w:tcPr>
                  <w:tcW w:w="4068" w:type="dxa"/>
                </w:tcPr>
                <w:p w14:paraId="536AD48D" w14:textId="588D52C8" w:rsidR="00655F06" w:rsidRDefault="00655F06">
                  <w:pPr>
                    <w:rPr>
                      <w:del w:id="1931" w:author="Daisy Lan" w:date="2023-07-19T19:16:00Z"/>
                      <w:rFonts w:ascii="Arial" w:hAnsi="Arial" w:cs="Arial"/>
                      <w:sz w:val="20"/>
                      <w:szCs w:val="20"/>
                    </w:rPr>
                  </w:pPr>
                </w:p>
              </w:tc>
            </w:tr>
            <w:tr w:rsidR="00655F06" w14:paraId="06FDE4BF" w14:textId="77777777">
              <w:trPr>
                <w:del w:id="1932" w:author="Daisy Lan" w:date="2023-07-19T19:16:00Z"/>
              </w:trPr>
              <w:tc>
                <w:tcPr>
                  <w:tcW w:w="1010" w:type="dxa"/>
                </w:tcPr>
                <w:p w14:paraId="0E5254DB" w14:textId="52E515F0" w:rsidR="00655F06" w:rsidRDefault="00655F06">
                  <w:pPr>
                    <w:rPr>
                      <w:del w:id="1933" w:author="Daisy Lan" w:date="2023-07-19T19:16:00Z"/>
                      <w:rFonts w:ascii="Arial" w:hAnsi="Arial" w:cs="Arial"/>
                      <w:sz w:val="20"/>
                      <w:szCs w:val="20"/>
                    </w:rPr>
                  </w:pPr>
                  <w:del w:id="1934" w:author="Daisy Lan" w:date="2023-07-19T19:16:00Z">
                    <w:r>
                      <w:rPr>
                        <w:rFonts w:ascii="Arial" w:hAnsi="Arial" w:cs="Arial"/>
                        <w:sz w:val="20"/>
                        <w:szCs w:val="20"/>
                      </w:rPr>
                      <w:lastRenderedPageBreak/>
                      <w:delText>1.4</w:delText>
                    </w:r>
                  </w:del>
                </w:p>
              </w:tc>
              <w:tc>
                <w:tcPr>
                  <w:tcW w:w="1276" w:type="dxa"/>
                </w:tcPr>
                <w:p w14:paraId="078DFEA0" w14:textId="39878A3B" w:rsidR="00655F06" w:rsidRDefault="00655F06">
                  <w:pPr>
                    <w:rPr>
                      <w:del w:id="1935" w:author="Daisy Lan" w:date="2023-07-19T19:16:00Z"/>
                      <w:rFonts w:ascii="Arial" w:hAnsi="Arial" w:cs="Arial"/>
                      <w:sz w:val="20"/>
                      <w:szCs w:val="20"/>
                    </w:rPr>
                  </w:pPr>
                </w:p>
              </w:tc>
              <w:tc>
                <w:tcPr>
                  <w:tcW w:w="1428" w:type="dxa"/>
                </w:tcPr>
                <w:p w14:paraId="6D6DE1EA" w14:textId="1FCEBE72" w:rsidR="00655F06" w:rsidRDefault="00655F06">
                  <w:pPr>
                    <w:rPr>
                      <w:del w:id="1936" w:author="Daisy Lan" w:date="2023-07-19T19:16:00Z"/>
                      <w:rFonts w:ascii="Arial" w:hAnsi="Arial" w:cs="Arial"/>
                      <w:sz w:val="20"/>
                      <w:szCs w:val="20"/>
                    </w:rPr>
                  </w:pPr>
                </w:p>
              </w:tc>
              <w:tc>
                <w:tcPr>
                  <w:tcW w:w="4068" w:type="dxa"/>
                </w:tcPr>
                <w:p w14:paraId="2B80CB24" w14:textId="596CDA0E" w:rsidR="00655F06" w:rsidRDefault="00655F06">
                  <w:pPr>
                    <w:rPr>
                      <w:del w:id="1937" w:author="Daisy Lan" w:date="2023-07-19T19:16:00Z"/>
                      <w:rFonts w:ascii="Arial" w:hAnsi="Arial" w:cs="Arial"/>
                      <w:sz w:val="20"/>
                      <w:szCs w:val="20"/>
                    </w:rPr>
                  </w:pPr>
                </w:p>
              </w:tc>
            </w:tr>
          </w:tbl>
          <w:p w14:paraId="553D1D7F" w14:textId="6018F399" w:rsidR="00655F06" w:rsidRDefault="00655F06">
            <w:pPr>
              <w:rPr>
                <w:del w:id="1938" w:author="Daisy Lan" w:date="2023-07-19T19:16:00Z"/>
                <w:rFonts w:ascii="Arial" w:hAnsi="Arial" w:cs="Arial"/>
                <w:sz w:val="20"/>
                <w:szCs w:val="20"/>
              </w:rPr>
            </w:pPr>
          </w:p>
        </w:tc>
      </w:tr>
      <w:tr w:rsidR="00655F06" w:rsidRPr="00452515" w14:paraId="0E9F7C93" w14:textId="77777777">
        <w:trPr>
          <w:del w:id="1939" w:author="Daisy Lan" w:date="2023-07-19T19:16:00Z"/>
        </w:trPr>
        <w:tc>
          <w:tcPr>
            <w:tcW w:w="8008" w:type="dxa"/>
          </w:tcPr>
          <w:p w14:paraId="600A850F" w14:textId="3583DF25" w:rsidR="00655F06" w:rsidRPr="00BF0054" w:rsidRDefault="00655F06">
            <w:pPr>
              <w:rPr>
                <w:del w:id="1940" w:author="Daisy Lan" w:date="2023-07-19T19:16:00Z"/>
                <w:rStyle w:val="Strong"/>
              </w:rPr>
            </w:pPr>
            <w:del w:id="1941" w:author="Daisy Lan" w:date="2023-07-19T19:16:00Z">
              <w:r w:rsidRPr="00BF0054">
                <w:rPr>
                  <w:rStyle w:val="Strong"/>
                </w:rPr>
                <w:lastRenderedPageBreak/>
                <w:delText xml:space="preserve">Stakeholder: </w:delText>
              </w:r>
            </w:del>
          </w:p>
        </w:tc>
      </w:tr>
      <w:tr w:rsidR="00655F06" w:rsidRPr="00452515" w14:paraId="620E9085" w14:textId="77777777">
        <w:trPr>
          <w:del w:id="1942" w:author="Daisy Lan" w:date="2023-07-19T19:16:00Z"/>
        </w:trPr>
        <w:tc>
          <w:tcPr>
            <w:tcW w:w="8008" w:type="dxa"/>
          </w:tcPr>
          <w:p w14:paraId="177ACB00" w14:textId="1FA56B96" w:rsidR="00655F06" w:rsidRPr="00BF0054" w:rsidRDefault="00655F06">
            <w:pPr>
              <w:rPr>
                <w:del w:id="1943" w:author="Daisy Lan" w:date="2023-07-19T19:16:00Z"/>
                <w:rStyle w:val="Strong"/>
              </w:rPr>
            </w:pPr>
            <w:del w:id="1944" w:author="Daisy Lan" w:date="2023-07-19T19:16:00Z">
              <w:r w:rsidRPr="00BF0054">
                <w:rPr>
                  <w:rStyle w:val="Strong"/>
                </w:rPr>
                <w:delText xml:space="preserve">Pre-Condition: </w:delText>
              </w:r>
            </w:del>
          </w:p>
          <w:p w14:paraId="5CCA904C" w14:textId="3A853D7C" w:rsidR="00655F06" w:rsidRPr="00DD3CB0" w:rsidRDefault="00655F06">
            <w:pPr>
              <w:rPr>
                <w:del w:id="1945" w:author="Daisy Lan" w:date="2023-07-19T19:16:00Z"/>
                <w:rFonts w:ascii="Arial" w:hAnsi="Arial" w:cs="Arial"/>
                <w:sz w:val="20"/>
                <w:szCs w:val="20"/>
              </w:rPr>
            </w:pPr>
            <w:del w:id="1946" w:author="Daisy Lan" w:date="2023-07-19T19:16:00Z">
              <w:r>
                <w:rPr>
                  <w:rFonts w:hint="eastAsia"/>
                </w:rPr>
                <w:delText>1.</w:delText>
              </w:r>
              <w:r>
                <w:delText xml:space="preserve"> </w:delText>
              </w:r>
            </w:del>
          </w:p>
        </w:tc>
      </w:tr>
      <w:tr w:rsidR="00655F06" w:rsidRPr="00452515" w14:paraId="1FF9AF29" w14:textId="77777777">
        <w:trPr>
          <w:del w:id="1947" w:author="Daisy Lan" w:date="2023-07-19T19:16:00Z"/>
        </w:trPr>
        <w:tc>
          <w:tcPr>
            <w:tcW w:w="8008" w:type="dxa"/>
          </w:tcPr>
          <w:p w14:paraId="63CB2125" w14:textId="434A2D49" w:rsidR="00655F06" w:rsidRDefault="00655F06">
            <w:pPr>
              <w:rPr>
                <w:del w:id="1948" w:author="Daisy Lan" w:date="2023-07-19T19:16:00Z"/>
                <w:rFonts w:ascii="Arial" w:hAnsi="Arial" w:cs="Arial"/>
                <w:sz w:val="20"/>
                <w:szCs w:val="20"/>
              </w:rPr>
            </w:pPr>
            <w:del w:id="1949" w:author="Daisy Lan" w:date="2023-07-19T19:16:00Z">
              <w:r>
                <w:rPr>
                  <w:rFonts w:ascii="Arial" w:hAnsi="Arial" w:cs="Arial"/>
                  <w:sz w:val="20"/>
                  <w:szCs w:val="20"/>
                </w:rPr>
                <w:delText>Prototype:</w:delText>
              </w:r>
            </w:del>
          </w:p>
          <w:p w14:paraId="02C378B0" w14:textId="452ADE66" w:rsidR="00655F06" w:rsidRPr="00452515" w:rsidRDefault="00E766CA">
            <w:pPr>
              <w:rPr>
                <w:del w:id="1950" w:author="Daisy Lan" w:date="2023-07-19T19:16:00Z"/>
                <w:rFonts w:ascii="Arial" w:hAnsi="Arial" w:cs="Arial"/>
                <w:sz w:val="20"/>
                <w:szCs w:val="20"/>
              </w:rPr>
            </w:pPr>
            <w:del w:id="1951" w:author="Daisy Lan" w:date="2023-07-19T19:16:00Z">
              <w:r>
                <w:fldChar w:fldCharType="begin"/>
              </w:r>
              <w:r>
                <w:delInstrText>HYPERLINK "https://r5zpyu.axshare.com"</w:delInstrText>
              </w:r>
              <w:r>
                <w:fldChar w:fldCharType="separate"/>
              </w:r>
              <w:r w:rsidR="00655F06" w:rsidRPr="000B0B98">
                <w:rPr>
                  <w:rStyle w:val="Hyperlink"/>
                  <w:b/>
                  <w:bCs/>
                </w:rPr>
                <w:delText>https://r5zpyu.axshare.com</w:delText>
              </w:r>
              <w:r>
                <w:rPr>
                  <w:rStyle w:val="Hyperlink"/>
                  <w:b/>
                  <w:bCs/>
                </w:rPr>
                <w:fldChar w:fldCharType="end"/>
              </w:r>
              <w:r w:rsidR="00655F06">
                <w:delText>/</w:delText>
              </w:r>
              <w:r w:rsidR="00655F06" w:rsidRPr="00F05455">
                <w:delText>start.html#p=</w:delText>
              </w:r>
              <w:r w:rsidR="00655F06" w:rsidRPr="005D2CD4">
                <w:delText>line_build</w:delText>
              </w:r>
              <w:r w:rsidR="00655F06" w:rsidRPr="00F05455">
                <w:delText>&amp;g=1</w:delText>
              </w:r>
            </w:del>
          </w:p>
        </w:tc>
      </w:tr>
      <w:tr w:rsidR="00655F06" w:rsidRPr="00452515" w14:paraId="7ADA9587" w14:textId="77777777">
        <w:trPr>
          <w:del w:id="1952" w:author="Daisy Lan" w:date="2023-07-19T19:16:00Z"/>
        </w:trPr>
        <w:tc>
          <w:tcPr>
            <w:tcW w:w="8008" w:type="dxa"/>
          </w:tcPr>
          <w:p w14:paraId="48C18CB7" w14:textId="72D0E54C" w:rsidR="00655F06" w:rsidRDefault="00655F06">
            <w:pPr>
              <w:rPr>
                <w:del w:id="1953" w:author="Daisy Lan" w:date="2023-07-19T19:16:00Z"/>
                <w:rStyle w:val="Strong"/>
              </w:rPr>
            </w:pPr>
            <w:del w:id="1954" w:author="Daisy Lan" w:date="2023-07-19T19:16:00Z">
              <w:r w:rsidRPr="00BF0054">
                <w:rPr>
                  <w:rStyle w:val="Strong"/>
                  <w:rFonts w:hint="eastAsia"/>
                </w:rPr>
                <w:delText>Main Scenario:</w:delText>
              </w:r>
            </w:del>
          </w:p>
          <w:p w14:paraId="44402AA3" w14:textId="6D29BCC9" w:rsidR="00655F06" w:rsidRPr="00F05455" w:rsidRDefault="00655F06">
            <w:pPr>
              <w:pStyle w:val="NormalWeb"/>
              <w:shd w:val="clear" w:color="auto" w:fill="EBECF0"/>
              <w:spacing w:before="0" w:beforeAutospacing="0" w:after="0" w:afterAutospacing="0"/>
              <w:rPr>
                <w:del w:id="1955" w:author="Daisy Lan" w:date="2023-07-19T19:16:00Z"/>
                <w:rFonts w:ascii="Segoe UI" w:hAnsi="Segoe UI" w:cs="Segoe UI"/>
                <w:color w:val="172B4D"/>
                <w:spacing w:val="-1"/>
                <w:sz w:val="21"/>
                <w:szCs w:val="21"/>
                <w:lang w:eastAsia="en-US"/>
              </w:rPr>
            </w:pPr>
            <w:del w:id="1956" w:author="Daisy Lan" w:date="2023-07-19T19:16:00Z">
              <w:r>
                <w:rPr>
                  <w:rStyle w:val="Strong"/>
                </w:rPr>
                <w:delText xml:space="preserve">For some </w:delText>
              </w:r>
              <w:r w:rsidRPr="00F05455">
                <w:rPr>
                  <w:rFonts w:ascii="Segoe UI" w:hAnsi="Segoe UI" w:cs="Segoe UI"/>
                  <w:color w:val="172B4D"/>
                  <w:spacing w:val="-1"/>
                  <w:sz w:val="21"/>
                  <w:szCs w:val="21"/>
                  <w:lang w:eastAsia="en-US"/>
                </w:rPr>
                <w:delText>BYO pizzas</w:delText>
              </w:r>
              <w:r>
                <w:rPr>
                  <w:rFonts w:ascii="Segoe UI" w:hAnsi="Segoe UI" w:cs="Segoe UI"/>
                  <w:color w:val="172B4D"/>
                  <w:spacing w:val="-1"/>
                  <w:sz w:val="21"/>
                  <w:szCs w:val="21"/>
                  <w:lang w:eastAsia="en-US"/>
                </w:rPr>
                <w:delText>, the usage of toppings are determined by the topping counts user select:</w:delText>
              </w:r>
            </w:del>
          </w:p>
          <w:p w14:paraId="6CB0871A" w14:textId="270D3C5C" w:rsidR="00655F06" w:rsidRPr="00F05455" w:rsidRDefault="00655F06" w:rsidP="00655F06">
            <w:pPr>
              <w:widowControl/>
              <w:numPr>
                <w:ilvl w:val="0"/>
                <w:numId w:val="1082"/>
              </w:numPr>
              <w:shd w:val="clear" w:color="auto" w:fill="EBECF0"/>
              <w:jc w:val="left"/>
              <w:rPr>
                <w:del w:id="1957" w:author="Daisy Lan" w:date="2023-07-19T19:16:00Z"/>
                <w:rFonts w:ascii="Segoe UI" w:eastAsia="Times New Roman" w:hAnsi="Segoe UI" w:cs="Segoe UI"/>
                <w:color w:val="172B4D"/>
                <w:spacing w:val="-1"/>
                <w:kern w:val="0"/>
                <w:szCs w:val="21"/>
                <w:lang w:eastAsia="en-US"/>
              </w:rPr>
            </w:pPr>
            <w:del w:id="1958" w:author="Daisy Lan" w:date="2023-07-19T19:16:00Z">
              <w:r w:rsidRPr="00F05455">
                <w:rPr>
                  <w:rFonts w:ascii="Segoe UI" w:eastAsia="Times New Roman" w:hAnsi="Segoe UI" w:cs="Segoe UI"/>
                  <w:color w:val="172B4D"/>
                  <w:spacing w:val="-1"/>
                  <w:kern w:val="0"/>
                  <w:szCs w:val="21"/>
                  <w:lang w:eastAsia="en-US"/>
                </w:rPr>
                <w:delText>1-2 topping pizzas</w:delText>
              </w:r>
            </w:del>
          </w:p>
          <w:p w14:paraId="4B3BF31F" w14:textId="1719D7E2" w:rsidR="00655F06" w:rsidRPr="00F05455" w:rsidRDefault="00655F06" w:rsidP="00655F06">
            <w:pPr>
              <w:widowControl/>
              <w:numPr>
                <w:ilvl w:val="0"/>
                <w:numId w:val="1082"/>
              </w:numPr>
              <w:shd w:val="clear" w:color="auto" w:fill="EBECF0"/>
              <w:jc w:val="left"/>
              <w:rPr>
                <w:del w:id="1959" w:author="Daisy Lan" w:date="2023-07-19T19:16:00Z"/>
                <w:rFonts w:ascii="Segoe UI" w:eastAsia="Times New Roman" w:hAnsi="Segoe UI" w:cs="Segoe UI"/>
                <w:color w:val="172B4D"/>
                <w:spacing w:val="-1"/>
                <w:kern w:val="0"/>
                <w:szCs w:val="21"/>
                <w:lang w:eastAsia="en-US"/>
              </w:rPr>
            </w:pPr>
            <w:del w:id="1960" w:author="Daisy Lan" w:date="2023-07-19T19:16:00Z">
              <w:r w:rsidRPr="00F05455">
                <w:rPr>
                  <w:rFonts w:ascii="Segoe UI" w:eastAsia="Times New Roman" w:hAnsi="Segoe UI" w:cs="Segoe UI"/>
                  <w:color w:val="172B4D"/>
                  <w:spacing w:val="-1"/>
                  <w:kern w:val="0"/>
                  <w:szCs w:val="21"/>
                  <w:lang w:eastAsia="en-US"/>
                </w:rPr>
                <w:delText>3-6 topping pizzas</w:delText>
              </w:r>
            </w:del>
          </w:p>
          <w:p w14:paraId="55EABDB5" w14:textId="0436BFD7" w:rsidR="00655F06" w:rsidRPr="00F05455" w:rsidRDefault="00655F06">
            <w:pPr>
              <w:widowControl/>
              <w:shd w:val="clear" w:color="auto" w:fill="EBECF0"/>
              <w:spacing w:before="100" w:beforeAutospacing="1" w:after="100" w:afterAutospacing="1"/>
              <w:jc w:val="left"/>
              <w:rPr>
                <w:del w:id="1961" w:author="Daisy Lan" w:date="2023-07-19T19:16:00Z"/>
                <w:rFonts w:ascii="Segoe UI" w:eastAsia="Times New Roman" w:hAnsi="Segoe UI" w:cs="Segoe UI"/>
                <w:color w:val="172B4D"/>
                <w:spacing w:val="-1"/>
                <w:kern w:val="0"/>
                <w:szCs w:val="21"/>
                <w:lang w:eastAsia="en-US"/>
              </w:rPr>
            </w:pPr>
            <w:del w:id="1962" w:author="Daisy Lan" w:date="2023-07-19T19:16:00Z">
              <w:r w:rsidRPr="00F05455">
                <w:rPr>
                  <w:rFonts w:ascii="Segoe UI" w:eastAsia="Times New Roman" w:hAnsi="Segoe UI" w:cs="Segoe UI"/>
                  <w:color w:val="172B4D"/>
                  <w:spacing w:val="-1"/>
                  <w:kern w:val="0"/>
                  <w:szCs w:val="21"/>
                  <w:lang w:eastAsia="en-US"/>
                </w:rPr>
                <w:delText xml:space="preserve">The amount of a single topping changes based on which size pizza it is applied to. </w:delText>
              </w:r>
            </w:del>
          </w:p>
          <w:p w14:paraId="297CB39A" w14:textId="5E449398" w:rsidR="00655F06" w:rsidRPr="00F05455" w:rsidRDefault="00655F06">
            <w:pPr>
              <w:widowControl/>
              <w:shd w:val="clear" w:color="auto" w:fill="EBECF0"/>
              <w:spacing w:before="100" w:beforeAutospacing="1" w:after="100" w:afterAutospacing="1"/>
              <w:jc w:val="left"/>
              <w:rPr>
                <w:del w:id="1963" w:author="Daisy Lan" w:date="2023-07-19T19:16:00Z"/>
                <w:rFonts w:ascii="Segoe UI" w:eastAsia="Times New Roman" w:hAnsi="Segoe UI" w:cs="Segoe UI"/>
                <w:color w:val="172B4D"/>
                <w:spacing w:val="-1"/>
                <w:kern w:val="0"/>
                <w:szCs w:val="21"/>
                <w:lang w:eastAsia="en-US"/>
              </w:rPr>
            </w:pPr>
            <w:del w:id="1964" w:author="Daisy Lan" w:date="2023-07-19T19:16:00Z">
              <w:r w:rsidRPr="00F05455">
                <w:rPr>
                  <w:rFonts w:ascii="Segoe UI" w:eastAsia="Times New Roman" w:hAnsi="Segoe UI" w:cs="Segoe UI"/>
                  <w:color w:val="172B4D"/>
                  <w:spacing w:val="-1"/>
                  <w:kern w:val="0"/>
                  <w:szCs w:val="21"/>
                  <w:lang w:eastAsia="en-US"/>
                </w:rPr>
                <w:delText>For example:</w:delText>
              </w:r>
            </w:del>
          </w:p>
          <w:tbl>
            <w:tblPr>
              <w:tblW w:w="8793" w:type="dxa"/>
              <w:tblBorders>
                <w:top w:val="single" w:sz="6" w:space="0" w:color="C1C7D0"/>
                <w:left w:val="single" w:sz="6" w:space="0" w:color="C1C7D0"/>
                <w:bottom w:val="single" w:sz="6" w:space="0" w:color="C1C7D0"/>
                <w:right w:val="single" w:sz="6" w:space="0" w:color="C1C7D0"/>
              </w:tblBorders>
              <w:tblCellMar>
                <w:top w:w="15" w:type="dxa"/>
                <w:left w:w="15" w:type="dxa"/>
                <w:bottom w:w="15" w:type="dxa"/>
                <w:right w:w="15" w:type="dxa"/>
              </w:tblCellMar>
              <w:tblLook w:val="04A0" w:firstRow="1" w:lastRow="0" w:firstColumn="1" w:lastColumn="0" w:noHBand="0" w:noVBand="1"/>
            </w:tblPr>
            <w:tblGrid>
              <w:gridCol w:w="2119"/>
              <w:gridCol w:w="2783"/>
              <w:gridCol w:w="3891"/>
            </w:tblGrid>
            <w:tr w:rsidR="00655F06" w:rsidRPr="00F05455" w14:paraId="641F2DA0" w14:textId="77777777">
              <w:trPr>
                <w:del w:id="1965" w:author="Daisy Lan" w:date="2023-07-19T19:16:00Z"/>
              </w:trPr>
              <w:tc>
                <w:tcPr>
                  <w:tcW w:w="0" w:type="auto"/>
                  <w:tcBorders>
                    <w:top w:val="single" w:sz="6" w:space="0" w:color="C1C7D0"/>
                    <w:left w:val="single" w:sz="6" w:space="0" w:color="C1C7D0"/>
                    <w:bottom w:val="single" w:sz="2" w:space="0" w:color="C1C7D0"/>
                    <w:right w:val="single" w:sz="2" w:space="0" w:color="C1C7D0"/>
                  </w:tcBorders>
                  <w:shd w:val="clear" w:color="auto" w:fill="F4F5F7"/>
                  <w:tcMar>
                    <w:top w:w="120" w:type="dxa"/>
                    <w:left w:w="120" w:type="dxa"/>
                    <w:bottom w:w="120" w:type="dxa"/>
                    <w:right w:w="120" w:type="dxa"/>
                  </w:tcMar>
                  <w:hideMark/>
                </w:tcPr>
                <w:p w14:paraId="3002F589" w14:textId="169A8734" w:rsidR="00655F06" w:rsidRPr="00F05455" w:rsidRDefault="00655F06">
                  <w:pPr>
                    <w:widowControl/>
                    <w:jc w:val="left"/>
                    <w:rPr>
                      <w:del w:id="1966" w:author="Daisy Lan" w:date="2023-07-19T19:16:00Z"/>
                      <w:rFonts w:ascii="Times New Roman" w:eastAsia="Times New Roman" w:hAnsi="Times New Roman" w:cs="Times New Roman"/>
                      <w:spacing w:val="-1"/>
                      <w:kern w:val="0"/>
                      <w:sz w:val="24"/>
                      <w:szCs w:val="24"/>
                      <w:lang w:eastAsia="en-US"/>
                    </w:rPr>
                  </w:pPr>
                  <w:del w:id="1967" w:author="Daisy Lan" w:date="2023-07-19T19:16:00Z">
                    <w:r w:rsidRPr="00F05455">
                      <w:rPr>
                        <w:rFonts w:ascii="Times New Roman" w:eastAsia="Times New Roman" w:hAnsi="Times New Roman" w:cs="Times New Roman"/>
                        <w:b/>
                        <w:bCs/>
                        <w:spacing w:val="-1"/>
                        <w:kern w:val="0"/>
                        <w:sz w:val="24"/>
                        <w:szCs w:val="24"/>
                        <w:lang w:eastAsia="en-US"/>
                      </w:rPr>
                      <w:delText>Toppings</w:delText>
                    </w:r>
                  </w:del>
                </w:p>
              </w:tc>
              <w:tc>
                <w:tcPr>
                  <w:tcW w:w="2783" w:type="dxa"/>
                  <w:tcBorders>
                    <w:top w:val="single" w:sz="6" w:space="0" w:color="C1C7D0"/>
                    <w:left w:val="single" w:sz="6" w:space="0" w:color="C1C7D0"/>
                    <w:bottom w:val="single" w:sz="2" w:space="0" w:color="C1C7D0"/>
                    <w:right w:val="single" w:sz="2" w:space="0" w:color="C1C7D0"/>
                  </w:tcBorders>
                  <w:shd w:val="clear" w:color="auto" w:fill="F4F5F7"/>
                  <w:tcMar>
                    <w:top w:w="120" w:type="dxa"/>
                    <w:left w:w="120" w:type="dxa"/>
                    <w:bottom w:w="120" w:type="dxa"/>
                    <w:right w:w="120" w:type="dxa"/>
                  </w:tcMar>
                  <w:hideMark/>
                </w:tcPr>
                <w:p w14:paraId="7C925365" w14:textId="0D420A2A" w:rsidR="00655F06" w:rsidRPr="00F05455" w:rsidRDefault="00655F06">
                  <w:pPr>
                    <w:widowControl/>
                    <w:jc w:val="left"/>
                    <w:rPr>
                      <w:del w:id="1968" w:author="Daisy Lan" w:date="2023-07-19T19:16:00Z"/>
                      <w:rFonts w:ascii="Times New Roman" w:eastAsia="Times New Roman" w:hAnsi="Times New Roman" w:cs="Times New Roman"/>
                      <w:spacing w:val="-1"/>
                      <w:kern w:val="0"/>
                      <w:sz w:val="24"/>
                      <w:szCs w:val="24"/>
                      <w:lang w:eastAsia="en-US"/>
                    </w:rPr>
                  </w:pPr>
                  <w:del w:id="1969" w:author="Daisy Lan" w:date="2023-07-19T19:16:00Z">
                    <w:r w:rsidRPr="00F05455">
                      <w:rPr>
                        <w:rFonts w:ascii="Times New Roman" w:eastAsia="Times New Roman" w:hAnsi="Times New Roman" w:cs="Times New Roman"/>
                        <w:b/>
                        <w:bCs/>
                        <w:spacing w:val="-1"/>
                        <w:kern w:val="0"/>
                        <w:sz w:val="24"/>
                        <w:szCs w:val="24"/>
                        <w:lang w:eastAsia="en-US"/>
                      </w:rPr>
                      <w:delText>1-2 Topping Pizzas</w:delText>
                    </w:r>
                  </w:del>
                </w:p>
              </w:tc>
              <w:tc>
                <w:tcPr>
                  <w:tcW w:w="3891" w:type="dxa"/>
                  <w:tcBorders>
                    <w:top w:val="single" w:sz="6" w:space="0" w:color="C1C7D0"/>
                    <w:left w:val="single" w:sz="6" w:space="0" w:color="C1C7D0"/>
                    <w:bottom w:val="single" w:sz="2" w:space="0" w:color="C1C7D0"/>
                    <w:right w:val="single" w:sz="2" w:space="0" w:color="C1C7D0"/>
                  </w:tcBorders>
                  <w:shd w:val="clear" w:color="auto" w:fill="F4F5F7"/>
                  <w:tcMar>
                    <w:top w:w="120" w:type="dxa"/>
                    <w:left w:w="120" w:type="dxa"/>
                    <w:bottom w:w="120" w:type="dxa"/>
                    <w:right w:w="120" w:type="dxa"/>
                  </w:tcMar>
                  <w:hideMark/>
                </w:tcPr>
                <w:p w14:paraId="1496469A" w14:textId="642450C7" w:rsidR="00655F06" w:rsidRPr="00F05455" w:rsidRDefault="00655F06">
                  <w:pPr>
                    <w:widowControl/>
                    <w:jc w:val="left"/>
                    <w:rPr>
                      <w:del w:id="1970" w:author="Daisy Lan" w:date="2023-07-19T19:16:00Z"/>
                      <w:rFonts w:ascii="Times New Roman" w:eastAsia="Times New Roman" w:hAnsi="Times New Roman" w:cs="Times New Roman"/>
                      <w:spacing w:val="-1"/>
                      <w:kern w:val="0"/>
                      <w:sz w:val="24"/>
                      <w:szCs w:val="24"/>
                      <w:lang w:eastAsia="en-US"/>
                    </w:rPr>
                  </w:pPr>
                  <w:del w:id="1971" w:author="Daisy Lan" w:date="2023-07-19T19:16:00Z">
                    <w:r w:rsidRPr="00F05455">
                      <w:rPr>
                        <w:rFonts w:ascii="Times New Roman" w:eastAsia="Times New Roman" w:hAnsi="Times New Roman" w:cs="Times New Roman"/>
                        <w:b/>
                        <w:bCs/>
                        <w:spacing w:val="-1"/>
                        <w:kern w:val="0"/>
                        <w:sz w:val="24"/>
                        <w:szCs w:val="24"/>
                        <w:lang w:eastAsia="en-US"/>
                      </w:rPr>
                      <w:delText>3-6 Topping Pizzas</w:delText>
                    </w:r>
                  </w:del>
                </w:p>
              </w:tc>
            </w:tr>
            <w:tr w:rsidR="00655F06" w:rsidRPr="00F05455" w14:paraId="3E75E17F" w14:textId="77777777">
              <w:trPr>
                <w:del w:id="1972" w:author="Daisy Lan" w:date="2023-07-19T19:16:00Z"/>
              </w:trPr>
              <w:tc>
                <w:tcPr>
                  <w:tcW w:w="0" w:type="auto"/>
                  <w:tcBorders>
                    <w:top w:val="single" w:sz="6" w:space="0" w:color="C1C7D0"/>
                    <w:left w:val="single" w:sz="6" w:space="0" w:color="C1C7D0"/>
                    <w:bottom w:val="single" w:sz="2" w:space="0" w:color="C1C7D0"/>
                    <w:right w:val="single" w:sz="2" w:space="0" w:color="C1C7D0"/>
                  </w:tcBorders>
                  <w:tcMar>
                    <w:top w:w="120" w:type="dxa"/>
                    <w:left w:w="120" w:type="dxa"/>
                    <w:bottom w:w="120" w:type="dxa"/>
                    <w:right w:w="120" w:type="dxa"/>
                  </w:tcMar>
                  <w:hideMark/>
                </w:tcPr>
                <w:p w14:paraId="1B264F5C" w14:textId="6A64FBD1" w:rsidR="00655F06" w:rsidRPr="00F05455" w:rsidRDefault="00655F06">
                  <w:pPr>
                    <w:widowControl/>
                    <w:jc w:val="left"/>
                    <w:rPr>
                      <w:del w:id="1973" w:author="Daisy Lan" w:date="2023-07-19T19:16:00Z"/>
                      <w:rFonts w:ascii="Times New Roman" w:eastAsia="Times New Roman" w:hAnsi="Times New Roman" w:cs="Times New Roman"/>
                      <w:spacing w:val="-1"/>
                      <w:kern w:val="0"/>
                      <w:sz w:val="24"/>
                      <w:szCs w:val="24"/>
                      <w:lang w:eastAsia="en-US"/>
                    </w:rPr>
                  </w:pPr>
                  <w:del w:id="1974" w:author="Daisy Lan" w:date="2023-07-19T19:16:00Z">
                    <w:r w:rsidRPr="00F05455">
                      <w:rPr>
                        <w:rFonts w:ascii="Times New Roman" w:eastAsia="Times New Roman" w:hAnsi="Times New Roman" w:cs="Times New Roman"/>
                        <w:spacing w:val="-1"/>
                        <w:kern w:val="0"/>
                        <w:sz w:val="24"/>
                        <w:szCs w:val="24"/>
                        <w:lang w:eastAsia="en-US"/>
                      </w:rPr>
                      <w:delText>Pepperoni</w:delText>
                    </w:r>
                  </w:del>
                </w:p>
              </w:tc>
              <w:tc>
                <w:tcPr>
                  <w:tcW w:w="2783" w:type="dxa"/>
                  <w:tcBorders>
                    <w:top w:val="single" w:sz="6" w:space="0" w:color="C1C7D0"/>
                    <w:left w:val="single" w:sz="6" w:space="0" w:color="C1C7D0"/>
                    <w:bottom w:val="single" w:sz="2" w:space="0" w:color="C1C7D0"/>
                    <w:right w:val="single" w:sz="2" w:space="0" w:color="C1C7D0"/>
                  </w:tcBorders>
                  <w:tcMar>
                    <w:top w:w="120" w:type="dxa"/>
                    <w:left w:w="120" w:type="dxa"/>
                    <w:bottom w:w="120" w:type="dxa"/>
                    <w:right w:w="120" w:type="dxa"/>
                  </w:tcMar>
                  <w:hideMark/>
                </w:tcPr>
                <w:p w14:paraId="27BF360B" w14:textId="691AEA3A" w:rsidR="00655F06" w:rsidRPr="00F05455" w:rsidRDefault="00655F06">
                  <w:pPr>
                    <w:widowControl/>
                    <w:jc w:val="left"/>
                    <w:rPr>
                      <w:del w:id="1975" w:author="Daisy Lan" w:date="2023-07-19T19:16:00Z"/>
                      <w:rFonts w:ascii="Times New Roman" w:eastAsia="Times New Roman" w:hAnsi="Times New Roman" w:cs="Times New Roman"/>
                      <w:spacing w:val="-1"/>
                      <w:kern w:val="0"/>
                      <w:sz w:val="24"/>
                      <w:szCs w:val="24"/>
                      <w:lang w:eastAsia="en-US"/>
                    </w:rPr>
                  </w:pPr>
                  <w:del w:id="1976" w:author="Daisy Lan" w:date="2023-07-19T19:16:00Z">
                    <w:r w:rsidRPr="00F05455">
                      <w:rPr>
                        <w:rFonts w:ascii="Times New Roman" w:eastAsia="Times New Roman" w:hAnsi="Times New Roman" w:cs="Times New Roman"/>
                        <w:spacing w:val="-1"/>
                        <w:kern w:val="0"/>
                        <w:sz w:val="24"/>
                        <w:szCs w:val="24"/>
                        <w:lang w:eastAsia="en-US"/>
                      </w:rPr>
                      <w:delText>20 Slices</w:delText>
                    </w:r>
                  </w:del>
                </w:p>
              </w:tc>
              <w:tc>
                <w:tcPr>
                  <w:tcW w:w="3891" w:type="dxa"/>
                  <w:tcBorders>
                    <w:top w:val="single" w:sz="6" w:space="0" w:color="C1C7D0"/>
                    <w:left w:val="single" w:sz="6" w:space="0" w:color="C1C7D0"/>
                    <w:bottom w:val="single" w:sz="2" w:space="0" w:color="C1C7D0"/>
                    <w:right w:val="single" w:sz="2" w:space="0" w:color="C1C7D0"/>
                  </w:tcBorders>
                  <w:tcMar>
                    <w:top w:w="120" w:type="dxa"/>
                    <w:left w:w="120" w:type="dxa"/>
                    <w:bottom w:w="120" w:type="dxa"/>
                    <w:right w:w="120" w:type="dxa"/>
                  </w:tcMar>
                  <w:hideMark/>
                </w:tcPr>
                <w:p w14:paraId="6D89119F" w14:textId="24C65A3E" w:rsidR="00655F06" w:rsidRPr="00F05455" w:rsidRDefault="00655F06">
                  <w:pPr>
                    <w:widowControl/>
                    <w:jc w:val="left"/>
                    <w:rPr>
                      <w:del w:id="1977" w:author="Daisy Lan" w:date="2023-07-19T19:16:00Z"/>
                      <w:rFonts w:ascii="Times New Roman" w:eastAsia="Times New Roman" w:hAnsi="Times New Roman" w:cs="Times New Roman"/>
                      <w:spacing w:val="-1"/>
                      <w:kern w:val="0"/>
                      <w:sz w:val="24"/>
                      <w:szCs w:val="24"/>
                      <w:lang w:eastAsia="en-US"/>
                    </w:rPr>
                  </w:pPr>
                  <w:del w:id="1978" w:author="Daisy Lan" w:date="2023-07-19T19:16:00Z">
                    <w:r w:rsidRPr="00F05455">
                      <w:rPr>
                        <w:rFonts w:ascii="Times New Roman" w:eastAsia="Times New Roman" w:hAnsi="Times New Roman" w:cs="Times New Roman"/>
                        <w:spacing w:val="-1"/>
                        <w:kern w:val="0"/>
                        <w:sz w:val="24"/>
                        <w:szCs w:val="24"/>
                        <w:lang w:eastAsia="en-US"/>
                      </w:rPr>
                      <w:delText>12 Slices</w:delText>
                    </w:r>
                  </w:del>
                </w:p>
              </w:tc>
            </w:tr>
            <w:tr w:rsidR="00655F06" w:rsidRPr="00F05455" w14:paraId="7ED97292" w14:textId="77777777">
              <w:trPr>
                <w:del w:id="1979" w:author="Daisy Lan" w:date="2023-07-19T19:16:00Z"/>
              </w:trPr>
              <w:tc>
                <w:tcPr>
                  <w:tcW w:w="0" w:type="auto"/>
                  <w:tcBorders>
                    <w:top w:val="single" w:sz="6" w:space="0" w:color="C1C7D0"/>
                    <w:left w:val="single" w:sz="6" w:space="0" w:color="C1C7D0"/>
                    <w:bottom w:val="single" w:sz="2" w:space="0" w:color="C1C7D0"/>
                    <w:right w:val="single" w:sz="2" w:space="0" w:color="C1C7D0"/>
                  </w:tcBorders>
                  <w:tcMar>
                    <w:top w:w="120" w:type="dxa"/>
                    <w:left w:w="120" w:type="dxa"/>
                    <w:bottom w:w="120" w:type="dxa"/>
                    <w:right w:w="120" w:type="dxa"/>
                  </w:tcMar>
                  <w:hideMark/>
                </w:tcPr>
                <w:p w14:paraId="4B588BCB" w14:textId="1CC4E90A" w:rsidR="00655F06" w:rsidRPr="00F05455" w:rsidRDefault="00655F06">
                  <w:pPr>
                    <w:widowControl/>
                    <w:jc w:val="left"/>
                    <w:rPr>
                      <w:del w:id="1980" w:author="Daisy Lan" w:date="2023-07-19T19:16:00Z"/>
                      <w:rFonts w:ascii="Times New Roman" w:eastAsia="Times New Roman" w:hAnsi="Times New Roman" w:cs="Times New Roman"/>
                      <w:spacing w:val="-1"/>
                      <w:kern w:val="0"/>
                      <w:sz w:val="24"/>
                      <w:szCs w:val="24"/>
                      <w:lang w:eastAsia="en-US"/>
                    </w:rPr>
                  </w:pPr>
                  <w:del w:id="1981" w:author="Daisy Lan" w:date="2023-07-19T19:16:00Z">
                    <w:r w:rsidRPr="00F05455">
                      <w:rPr>
                        <w:rFonts w:ascii="Times New Roman" w:eastAsia="Times New Roman" w:hAnsi="Times New Roman" w:cs="Times New Roman"/>
                        <w:spacing w:val="-1"/>
                        <w:kern w:val="0"/>
                        <w:sz w:val="24"/>
                        <w:szCs w:val="24"/>
                        <w:lang w:eastAsia="en-US"/>
                      </w:rPr>
                      <w:delText>Sausage</w:delText>
                    </w:r>
                  </w:del>
                </w:p>
              </w:tc>
              <w:tc>
                <w:tcPr>
                  <w:tcW w:w="2783" w:type="dxa"/>
                  <w:tcBorders>
                    <w:top w:val="single" w:sz="6" w:space="0" w:color="C1C7D0"/>
                    <w:left w:val="single" w:sz="6" w:space="0" w:color="C1C7D0"/>
                    <w:bottom w:val="single" w:sz="2" w:space="0" w:color="C1C7D0"/>
                    <w:right w:val="single" w:sz="2" w:space="0" w:color="C1C7D0"/>
                  </w:tcBorders>
                  <w:tcMar>
                    <w:top w:w="120" w:type="dxa"/>
                    <w:left w:w="120" w:type="dxa"/>
                    <w:bottom w:w="120" w:type="dxa"/>
                    <w:right w:w="120" w:type="dxa"/>
                  </w:tcMar>
                  <w:hideMark/>
                </w:tcPr>
                <w:p w14:paraId="1EF7CF9A" w14:textId="5D2B6523" w:rsidR="00655F06" w:rsidRPr="00F05455" w:rsidRDefault="00655F06">
                  <w:pPr>
                    <w:widowControl/>
                    <w:jc w:val="left"/>
                    <w:rPr>
                      <w:del w:id="1982" w:author="Daisy Lan" w:date="2023-07-19T19:16:00Z"/>
                      <w:rFonts w:ascii="Times New Roman" w:eastAsia="Times New Roman" w:hAnsi="Times New Roman" w:cs="Times New Roman"/>
                      <w:spacing w:val="-1"/>
                      <w:kern w:val="0"/>
                      <w:sz w:val="24"/>
                      <w:szCs w:val="24"/>
                      <w:lang w:eastAsia="en-US"/>
                    </w:rPr>
                  </w:pPr>
                  <w:del w:id="1983" w:author="Daisy Lan" w:date="2023-07-19T19:16:00Z">
                    <w:r w:rsidRPr="00F05455">
                      <w:rPr>
                        <w:rFonts w:ascii="Times New Roman" w:eastAsia="Times New Roman" w:hAnsi="Times New Roman" w:cs="Times New Roman"/>
                        <w:spacing w:val="-1"/>
                        <w:kern w:val="0"/>
                        <w:sz w:val="24"/>
                        <w:szCs w:val="24"/>
                        <w:lang w:eastAsia="en-US"/>
                      </w:rPr>
                      <w:delText>20 Bits</w:delText>
                    </w:r>
                  </w:del>
                </w:p>
              </w:tc>
              <w:tc>
                <w:tcPr>
                  <w:tcW w:w="3891" w:type="dxa"/>
                  <w:tcBorders>
                    <w:top w:val="single" w:sz="6" w:space="0" w:color="C1C7D0"/>
                    <w:left w:val="single" w:sz="6" w:space="0" w:color="C1C7D0"/>
                    <w:bottom w:val="single" w:sz="2" w:space="0" w:color="C1C7D0"/>
                    <w:right w:val="single" w:sz="2" w:space="0" w:color="C1C7D0"/>
                  </w:tcBorders>
                  <w:tcMar>
                    <w:top w:w="120" w:type="dxa"/>
                    <w:left w:w="120" w:type="dxa"/>
                    <w:bottom w:w="120" w:type="dxa"/>
                    <w:right w:w="120" w:type="dxa"/>
                  </w:tcMar>
                  <w:hideMark/>
                </w:tcPr>
                <w:p w14:paraId="23E40D28" w14:textId="2F0FD9EB" w:rsidR="00655F06" w:rsidRPr="00F05455" w:rsidRDefault="00655F06">
                  <w:pPr>
                    <w:widowControl/>
                    <w:jc w:val="left"/>
                    <w:rPr>
                      <w:del w:id="1984" w:author="Daisy Lan" w:date="2023-07-19T19:16:00Z"/>
                      <w:rFonts w:ascii="Times New Roman" w:eastAsia="Times New Roman" w:hAnsi="Times New Roman" w:cs="Times New Roman"/>
                      <w:spacing w:val="-1"/>
                      <w:kern w:val="0"/>
                      <w:sz w:val="24"/>
                      <w:szCs w:val="24"/>
                      <w:lang w:eastAsia="en-US"/>
                    </w:rPr>
                  </w:pPr>
                  <w:del w:id="1985" w:author="Daisy Lan" w:date="2023-07-19T19:16:00Z">
                    <w:r w:rsidRPr="00F05455">
                      <w:rPr>
                        <w:rFonts w:ascii="Times New Roman" w:eastAsia="Times New Roman" w:hAnsi="Times New Roman" w:cs="Times New Roman"/>
                        <w:spacing w:val="-1"/>
                        <w:kern w:val="0"/>
                        <w:sz w:val="24"/>
                        <w:szCs w:val="24"/>
                        <w:lang w:eastAsia="en-US"/>
                      </w:rPr>
                      <w:delText>12 Bits</w:delText>
                    </w:r>
                  </w:del>
                </w:p>
              </w:tc>
            </w:tr>
            <w:tr w:rsidR="00655F06" w:rsidRPr="00F05455" w14:paraId="46E0BB5C" w14:textId="77777777">
              <w:trPr>
                <w:del w:id="1986" w:author="Daisy Lan" w:date="2023-07-19T19:16:00Z"/>
              </w:trPr>
              <w:tc>
                <w:tcPr>
                  <w:tcW w:w="0" w:type="auto"/>
                  <w:tcBorders>
                    <w:top w:val="single" w:sz="6" w:space="0" w:color="C1C7D0"/>
                    <w:left w:val="single" w:sz="6" w:space="0" w:color="C1C7D0"/>
                    <w:bottom w:val="single" w:sz="2" w:space="0" w:color="C1C7D0"/>
                    <w:right w:val="single" w:sz="2" w:space="0" w:color="C1C7D0"/>
                  </w:tcBorders>
                  <w:tcMar>
                    <w:top w:w="120" w:type="dxa"/>
                    <w:left w:w="120" w:type="dxa"/>
                    <w:bottom w:w="120" w:type="dxa"/>
                    <w:right w:w="120" w:type="dxa"/>
                  </w:tcMar>
                  <w:hideMark/>
                </w:tcPr>
                <w:p w14:paraId="770D5055" w14:textId="36A06451" w:rsidR="00655F06" w:rsidRPr="00F05455" w:rsidRDefault="00655F06">
                  <w:pPr>
                    <w:widowControl/>
                    <w:jc w:val="left"/>
                    <w:rPr>
                      <w:del w:id="1987" w:author="Daisy Lan" w:date="2023-07-19T19:16:00Z"/>
                      <w:rFonts w:ascii="Times New Roman" w:eastAsia="Times New Roman" w:hAnsi="Times New Roman" w:cs="Times New Roman"/>
                      <w:spacing w:val="-1"/>
                      <w:kern w:val="0"/>
                      <w:sz w:val="24"/>
                      <w:szCs w:val="24"/>
                      <w:lang w:eastAsia="en-US"/>
                    </w:rPr>
                  </w:pPr>
                  <w:del w:id="1988" w:author="Daisy Lan" w:date="2023-07-19T19:16:00Z">
                    <w:r w:rsidRPr="00F05455">
                      <w:rPr>
                        <w:rFonts w:ascii="Times New Roman" w:eastAsia="Times New Roman" w:hAnsi="Times New Roman" w:cs="Times New Roman"/>
                        <w:spacing w:val="-1"/>
                        <w:kern w:val="0"/>
                        <w:sz w:val="24"/>
                        <w:szCs w:val="24"/>
                        <w:lang w:eastAsia="en-US"/>
                      </w:rPr>
                      <w:delText>Mushrooms</w:delText>
                    </w:r>
                  </w:del>
                </w:p>
              </w:tc>
              <w:tc>
                <w:tcPr>
                  <w:tcW w:w="2783" w:type="dxa"/>
                  <w:tcBorders>
                    <w:top w:val="single" w:sz="6" w:space="0" w:color="C1C7D0"/>
                    <w:left w:val="single" w:sz="6" w:space="0" w:color="C1C7D0"/>
                    <w:bottom w:val="single" w:sz="2" w:space="0" w:color="C1C7D0"/>
                    <w:right w:val="single" w:sz="2" w:space="0" w:color="C1C7D0"/>
                  </w:tcBorders>
                  <w:tcMar>
                    <w:top w:w="120" w:type="dxa"/>
                    <w:left w:w="120" w:type="dxa"/>
                    <w:bottom w:w="120" w:type="dxa"/>
                    <w:right w:w="120" w:type="dxa"/>
                  </w:tcMar>
                  <w:hideMark/>
                </w:tcPr>
                <w:p w14:paraId="54CFD27A" w14:textId="10D20285" w:rsidR="00655F06" w:rsidRPr="00F05455" w:rsidRDefault="00655F06">
                  <w:pPr>
                    <w:widowControl/>
                    <w:jc w:val="left"/>
                    <w:rPr>
                      <w:del w:id="1989" w:author="Daisy Lan" w:date="2023-07-19T19:16:00Z"/>
                      <w:rFonts w:ascii="Times New Roman" w:eastAsia="Times New Roman" w:hAnsi="Times New Roman" w:cs="Times New Roman"/>
                      <w:spacing w:val="-1"/>
                      <w:kern w:val="0"/>
                      <w:sz w:val="24"/>
                      <w:szCs w:val="24"/>
                      <w:lang w:eastAsia="en-US"/>
                    </w:rPr>
                  </w:pPr>
                  <w:del w:id="1990" w:author="Daisy Lan" w:date="2023-07-19T19:16:00Z">
                    <w:r w:rsidRPr="00F05455">
                      <w:rPr>
                        <w:rFonts w:ascii="Times New Roman" w:eastAsia="Times New Roman" w:hAnsi="Times New Roman" w:cs="Times New Roman"/>
                        <w:spacing w:val="-1"/>
                        <w:kern w:val="0"/>
                        <w:sz w:val="24"/>
                        <w:szCs w:val="24"/>
                        <w:lang w:eastAsia="en-US"/>
                      </w:rPr>
                      <w:delText>1 Cup</w:delText>
                    </w:r>
                  </w:del>
                </w:p>
              </w:tc>
              <w:tc>
                <w:tcPr>
                  <w:tcW w:w="3891" w:type="dxa"/>
                  <w:tcBorders>
                    <w:top w:val="single" w:sz="6" w:space="0" w:color="C1C7D0"/>
                    <w:left w:val="single" w:sz="6" w:space="0" w:color="C1C7D0"/>
                    <w:bottom w:val="single" w:sz="2" w:space="0" w:color="C1C7D0"/>
                    <w:right w:val="single" w:sz="2" w:space="0" w:color="C1C7D0"/>
                  </w:tcBorders>
                  <w:tcMar>
                    <w:top w:w="120" w:type="dxa"/>
                    <w:left w:w="120" w:type="dxa"/>
                    <w:bottom w:w="120" w:type="dxa"/>
                    <w:right w:w="120" w:type="dxa"/>
                  </w:tcMar>
                  <w:hideMark/>
                </w:tcPr>
                <w:p w14:paraId="43CA6710" w14:textId="0BA293EC" w:rsidR="00655F06" w:rsidRPr="00F05455" w:rsidRDefault="00655F06">
                  <w:pPr>
                    <w:widowControl/>
                    <w:jc w:val="left"/>
                    <w:rPr>
                      <w:del w:id="1991" w:author="Daisy Lan" w:date="2023-07-19T19:16:00Z"/>
                      <w:rFonts w:ascii="Times New Roman" w:eastAsia="Times New Roman" w:hAnsi="Times New Roman" w:cs="Times New Roman"/>
                      <w:spacing w:val="-1"/>
                      <w:kern w:val="0"/>
                      <w:sz w:val="24"/>
                      <w:szCs w:val="24"/>
                      <w:lang w:eastAsia="en-US"/>
                    </w:rPr>
                  </w:pPr>
                  <w:del w:id="1992" w:author="Daisy Lan" w:date="2023-07-19T19:16:00Z">
                    <w:r w:rsidRPr="00F05455">
                      <w:rPr>
                        <w:rFonts w:ascii="Times New Roman" w:eastAsia="Times New Roman" w:hAnsi="Times New Roman" w:cs="Times New Roman"/>
                        <w:spacing w:val="-1"/>
                        <w:kern w:val="0"/>
                        <w:sz w:val="24"/>
                        <w:szCs w:val="24"/>
                        <w:lang w:eastAsia="en-US"/>
                      </w:rPr>
                      <w:delText>1/2 Cup</w:delText>
                    </w:r>
                  </w:del>
                </w:p>
              </w:tc>
            </w:tr>
          </w:tbl>
          <w:p w14:paraId="36809D80" w14:textId="757F72CD" w:rsidR="00655F06" w:rsidRDefault="00655F06">
            <w:pPr>
              <w:rPr>
                <w:del w:id="1993" w:author="Daisy Lan" w:date="2023-07-19T19:16:00Z"/>
                <w:rStyle w:val="Strong"/>
              </w:rPr>
            </w:pPr>
          </w:p>
          <w:p w14:paraId="7F27129C" w14:textId="51A319C3" w:rsidR="00655F06" w:rsidRPr="00BF0054" w:rsidRDefault="00655F06">
            <w:pPr>
              <w:rPr>
                <w:del w:id="1994" w:author="Daisy Lan" w:date="2023-07-19T19:16:00Z"/>
                <w:rStyle w:val="Strong"/>
              </w:rPr>
            </w:pPr>
            <w:del w:id="1995" w:author="Daisy Lan" w:date="2023-07-19T19:16:00Z">
              <w:r>
                <w:rPr>
                  <w:rStyle w:val="Strong"/>
                </w:rPr>
                <w:delText>In order to dynamically show the correct usages to Chef in the chef App, we need to support one truck item has multiple line builds.</w:delText>
              </w:r>
            </w:del>
          </w:p>
          <w:p w14:paraId="1901E615" w14:textId="31C0B868" w:rsidR="00655F06" w:rsidRDefault="00655F06" w:rsidP="00655F06">
            <w:pPr>
              <w:pStyle w:val="ListParagraph"/>
              <w:numPr>
                <w:ilvl w:val="0"/>
                <w:numId w:val="1083"/>
              </w:numPr>
              <w:rPr>
                <w:del w:id="1996" w:author="Daisy Lan" w:date="2023-07-19T19:16:00Z"/>
              </w:rPr>
            </w:pPr>
            <w:del w:id="1997" w:author="Daisy Lan" w:date="2023-07-19T19:16:00Z">
              <w:r>
                <w:delText>Add a toggle “Is Multi-usage qty Item”. By default, it is off. When user turns it on, check if there is already line build information exists. If yes, show a warning: “Multi-usage qty item’s line build needs to set the applied to option and option value amount, please set them correctly.”</w:delText>
              </w:r>
            </w:del>
          </w:p>
          <w:p w14:paraId="78E46D65" w14:textId="03F9E771" w:rsidR="00655F06" w:rsidRDefault="00655F06" w:rsidP="00655F06">
            <w:pPr>
              <w:pStyle w:val="ListParagraph"/>
              <w:numPr>
                <w:ilvl w:val="0"/>
                <w:numId w:val="1083"/>
              </w:numPr>
              <w:rPr>
                <w:del w:id="1998" w:author="Daisy Lan" w:date="2023-07-19T19:16:00Z"/>
              </w:rPr>
            </w:pPr>
            <w:del w:id="1999" w:author="Daisy Lan" w:date="2023-07-19T19:16:00Z">
              <w:r>
                <w:delText xml:space="preserve">Currently, to simplify the setting, we do not allow user to turn on “Multi versions” and “Is Multi-usage qty item” at the same time. If “Multi versions” is on, and user clicks to turn on “Is Multi-usage qty item”, show error message: “Currently we do not support to turn on “Is Multi-usage qty item” and “Multi versions according to item_qty” at the same time.” </w:delText>
              </w:r>
            </w:del>
          </w:p>
          <w:p w14:paraId="6E45BD9D" w14:textId="25309326" w:rsidR="00655F06" w:rsidRDefault="00655F06">
            <w:pPr>
              <w:pStyle w:val="ListParagraph"/>
              <w:ind w:left="360"/>
              <w:rPr>
                <w:del w:id="2000" w:author="Daisy Lan" w:date="2023-07-19T19:16:00Z"/>
              </w:rPr>
            </w:pPr>
          </w:p>
          <w:p w14:paraId="04882F0B" w14:textId="031128BD" w:rsidR="00655F06" w:rsidRDefault="00655F06">
            <w:pPr>
              <w:pStyle w:val="ListParagraph"/>
              <w:ind w:left="360"/>
              <w:rPr>
                <w:del w:id="2001" w:author="Daisy Lan" w:date="2023-07-19T19:16:00Z"/>
              </w:rPr>
            </w:pPr>
            <w:del w:id="2002" w:author="Daisy Lan" w:date="2023-07-19T19:16:00Z">
              <w:r>
                <w:rPr>
                  <w:noProof/>
                </w:rPr>
                <w:lastRenderedPageBreak/>
                <w:drawing>
                  <wp:inline distT="0" distB="0" distL="0" distR="0" wp14:anchorId="0C290F70" wp14:editId="1E41E3C7">
                    <wp:extent cx="4738256" cy="2767310"/>
                    <wp:effectExtent l="0" t="0" r="5715" b="0"/>
                    <wp:docPr id="2011944986" name="图片 20119449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4738256" cy="2767310"/>
                            </a:xfrm>
                            <a:prstGeom prst="rect">
                              <a:avLst/>
                            </a:prstGeom>
                          </pic:spPr>
                        </pic:pic>
                      </a:graphicData>
                    </a:graphic>
                  </wp:inline>
                </w:drawing>
              </w:r>
            </w:del>
          </w:p>
          <w:p w14:paraId="778167F9" w14:textId="3E04A5C4" w:rsidR="00655F06" w:rsidRDefault="00655F06" w:rsidP="00655F06">
            <w:pPr>
              <w:pStyle w:val="ListParagraph"/>
              <w:numPr>
                <w:ilvl w:val="0"/>
                <w:numId w:val="1083"/>
              </w:numPr>
              <w:rPr>
                <w:del w:id="2003" w:author="Daisy Lan" w:date="2023-07-19T19:16:00Z"/>
              </w:rPr>
            </w:pPr>
            <w:del w:id="2004" w:author="Daisy Lan" w:date="2023-07-19T19:16:00Z">
              <w:r>
                <w:delText>If the toggle is on, and user turns it off, check if there is multiple line build for this recipe. If yes, show error message: “</w:delText>
              </w:r>
              <w:r w:rsidR="00423268">
                <w:delText>Unable to t</w:delText>
              </w:r>
              <w:r>
                <w:delText>urn of</w:delText>
              </w:r>
              <w:r w:rsidR="00423268">
                <w:delText>f</w:delText>
              </w:r>
              <w:r>
                <w:delText xml:space="preserve"> </w:delText>
              </w:r>
              <w:r w:rsidR="00423268">
                <w:delText>’</w:delText>
              </w:r>
              <w:r>
                <w:delText>Is Multi-usage qty item</w:delText>
              </w:r>
              <w:r w:rsidR="00423268">
                <w:delText xml:space="preserve">’ toggle. </w:delText>
              </w:r>
              <w:r>
                <w:delText>Please delete extra line build</w:delText>
              </w:r>
              <w:r w:rsidR="00423268">
                <w:delText xml:space="preserve"> until only one line build</w:delText>
              </w:r>
              <w:r>
                <w:delText xml:space="preserve"> first.” If there is only one line build, when turn it off, we should delete the line build’s apply to option and selected option value amount data.</w:delText>
              </w:r>
            </w:del>
          </w:p>
          <w:p w14:paraId="3A7EB764" w14:textId="2BA4904A" w:rsidR="00655F06" w:rsidRDefault="00655F06" w:rsidP="00655F06">
            <w:pPr>
              <w:pStyle w:val="ListParagraph"/>
              <w:numPr>
                <w:ilvl w:val="0"/>
                <w:numId w:val="1083"/>
              </w:numPr>
              <w:rPr>
                <w:del w:id="2005" w:author="Daisy Lan" w:date="2023-07-19T19:16:00Z"/>
              </w:rPr>
            </w:pPr>
            <w:del w:id="2006" w:author="Daisy Lan" w:date="2023-07-19T19:16:00Z">
              <w:r>
                <w:delText>While “Is Multi-usage qty item” is on, show “Create New Line Build” button to allow user to create multiple line builds. While the toggle is off, do not show it. When toggle is off, we only allow one set of line builds.</w:delText>
              </w:r>
            </w:del>
          </w:p>
          <w:p w14:paraId="2A4E3B97" w14:textId="6F4670DD" w:rsidR="00655F06" w:rsidRDefault="00655F06" w:rsidP="00655F06">
            <w:pPr>
              <w:pStyle w:val="ListParagraph"/>
              <w:numPr>
                <w:ilvl w:val="0"/>
                <w:numId w:val="1083"/>
              </w:numPr>
              <w:rPr>
                <w:del w:id="2007" w:author="Daisy Lan" w:date="2023-07-19T19:16:00Z"/>
              </w:rPr>
            </w:pPr>
            <w:del w:id="2008" w:author="Daisy Lan" w:date="2023-07-19T19:16:00Z">
              <w:r>
                <w:delText>While “Is Multi-usage qty item” is on, show different line build information in different tabs. And for each line build, show “Delete” button for it. While the toggle is off,  do not show tab and do not show “delete”.</w:delText>
              </w:r>
            </w:del>
          </w:p>
          <w:p w14:paraId="1650D58B" w14:textId="428EC05E" w:rsidR="00655F06" w:rsidRDefault="00655F06" w:rsidP="00655F06">
            <w:pPr>
              <w:pStyle w:val="ListParagraph"/>
              <w:numPr>
                <w:ilvl w:val="0"/>
                <w:numId w:val="1083"/>
              </w:numPr>
              <w:rPr>
                <w:del w:id="2009" w:author="Daisy Lan" w:date="2023-07-19T19:16:00Z"/>
              </w:rPr>
            </w:pPr>
            <w:del w:id="2010" w:author="Daisy Lan" w:date="2023-07-19T19:16:00Z">
              <w:r>
                <w:delText>While user clicks “Delete”, show a warning: “Are you sure you want to delete this line build?”</w:delText>
              </w:r>
            </w:del>
          </w:p>
          <w:p w14:paraId="361CE620" w14:textId="7D4D4289" w:rsidR="00655F06" w:rsidRDefault="00655F06" w:rsidP="00655F06">
            <w:pPr>
              <w:pStyle w:val="ListParagraph"/>
              <w:numPr>
                <w:ilvl w:val="0"/>
                <w:numId w:val="1083"/>
              </w:numPr>
              <w:rPr>
                <w:del w:id="2011" w:author="Daisy Lan" w:date="2023-07-19T19:16:00Z"/>
              </w:rPr>
            </w:pPr>
            <w:del w:id="2012" w:author="Daisy Lan" w:date="2023-07-19T19:16:00Z">
              <w:r>
                <w:delText>When user click “Edit line build”, see extend scenario below.</w:delText>
              </w:r>
            </w:del>
          </w:p>
          <w:p w14:paraId="0DB52F0C" w14:textId="17FE77B6" w:rsidR="00655F06" w:rsidRPr="00C11AA9" w:rsidRDefault="00655F06">
            <w:pPr>
              <w:rPr>
                <w:del w:id="2013" w:author="Daisy Lan" w:date="2023-07-19T19:16:00Z"/>
              </w:rPr>
            </w:pPr>
          </w:p>
        </w:tc>
      </w:tr>
      <w:tr w:rsidR="00655F06" w:rsidRPr="00452515" w14:paraId="18BD73EB" w14:textId="77777777">
        <w:trPr>
          <w:del w:id="2014" w:author="Daisy Lan" w:date="2023-07-19T19:16:00Z"/>
        </w:trPr>
        <w:tc>
          <w:tcPr>
            <w:tcW w:w="8008" w:type="dxa"/>
          </w:tcPr>
          <w:p w14:paraId="2EA768C2" w14:textId="2B8CF8D6" w:rsidR="00655F06" w:rsidRPr="00BF0054" w:rsidRDefault="00655F06">
            <w:pPr>
              <w:rPr>
                <w:del w:id="2015" w:author="Daisy Lan" w:date="2023-07-19T19:16:00Z"/>
                <w:rStyle w:val="Strong"/>
              </w:rPr>
            </w:pPr>
            <w:del w:id="2016" w:author="Daisy Lan" w:date="2023-07-19T19:16:00Z">
              <w:r w:rsidRPr="00BF0054">
                <w:rPr>
                  <w:rStyle w:val="Strong"/>
                </w:rPr>
                <w:lastRenderedPageBreak/>
                <w:delText>Extend Scenario:</w:delText>
              </w:r>
              <w:r>
                <w:rPr>
                  <w:rStyle w:val="Strong"/>
                </w:rPr>
                <w:delText xml:space="preserve"> Edit line build for multiple line build case</w:delText>
              </w:r>
            </w:del>
          </w:p>
          <w:p w14:paraId="676AB91C" w14:textId="25BDF9A4" w:rsidR="00655F06" w:rsidRDefault="00655F06" w:rsidP="00655F06">
            <w:pPr>
              <w:pStyle w:val="ListParagraph"/>
              <w:numPr>
                <w:ilvl w:val="0"/>
                <w:numId w:val="1084"/>
              </w:numPr>
              <w:rPr>
                <w:del w:id="2017" w:author="Daisy Lan" w:date="2023-07-19T19:16:00Z"/>
              </w:rPr>
            </w:pPr>
            <w:del w:id="2018" w:author="Daisy Lan" w:date="2023-07-19T19:16:00Z">
              <w:r>
                <w:delText xml:space="preserve">When user clicks “Create New Line Build”, we should check if this recipe already has another line build or not. If yes, check if this line build has set the “apply to option”, and “selected option value amount”. If not, show an error message: “The existing line build hasn’t set “apply to option” and “selected option value amount” parameters, please set them first and then create new line build.” This is to resolve such case: User sets line build first, and then switch on the “Is Multi-usage qty item” toggle, at this time, as the existing </w:delText>
              </w:r>
              <w:r>
                <w:lastRenderedPageBreak/>
                <w:delText>line build does not have the parameters set, we should prevent user from create new line build.</w:delText>
              </w:r>
            </w:del>
          </w:p>
          <w:p w14:paraId="044C50D3" w14:textId="270BC517" w:rsidR="00655F06" w:rsidRDefault="00655F06" w:rsidP="00655F06">
            <w:pPr>
              <w:pStyle w:val="ListParagraph"/>
              <w:numPr>
                <w:ilvl w:val="0"/>
                <w:numId w:val="1084"/>
              </w:numPr>
              <w:rPr>
                <w:del w:id="2019" w:author="Daisy Lan" w:date="2023-07-19T19:16:00Z"/>
              </w:rPr>
            </w:pPr>
            <w:del w:id="2020" w:author="Daisy Lan" w:date="2023-07-19T19:16:00Z">
              <w:r>
                <w:delText>In Create/Edit line build page, if “Is Multi-usage qty item” is on, we need to show line build name, apply to option, and selected option value amount. If it is off, we do not need to show them.</w:delText>
              </w:r>
            </w:del>
          </w:p>
          <w:p w14:paraId="7EC56678" w14:textId="1B8CE6A9" w:rsidR="00655F06" w:rsidRDefault="00655F06">
            <w:pPr>
              <w:rPr>
                <w:del w:id="2021" w:author="Daisy Lan" w:date="2023-07-19T19:16:00Z"/>
              </w:rPr>
            </w:pPr>
            <w:del w:id="2022" w:author="Daisy Lan" w:date="2023-07-19T19:16:00Z">
              <w:r>
                <w:rPr>
                  <w:noProof/>
                </w:rPr>
                <w:drawing>
                  <wp:inline distT="0" distB="0" distL="0" distR="0" wp14:anchorId="60CC0396" wp14:editId="0DB27779">
                    <wp:extent cx="5274310" cy="3106420"/>
                    <wp:effectExtent l="0" t="0" r="2540" b="0"/>
                    <wp:docPr id="2011944987" name="图片 20119449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274310" cy="3106420"/>
                            </a:xfrm>
                            <a:prstGeom prst="rect">
                              <a:avLst/>
                            </a:prstGeom>
                          </pic:spPr>
                        </pic:pic>
                      </a:graphicData>
                    </a:graphic>
                  </wp:inline>
                </w:drawing>
              </w:r>
            </w:del>
          </w:p>
          <w:p w14:paraId="75F91628" w14:textId="0439770F" w:rsidR="00655F06" w:rsidRDefault="00655F06" w:rsidP="00655F06">
            <w:pPr>
              <w:pStyle w:val="ListParagraph"/>
              <w:numPr>
                <w:ilvl w:val="0"/>
                <w:numId w:val="1084"/>
              </w:numPr>
              <w:rPr>
                <w:del w:id="2023" w:author="Daisy Lan" w:date="2023-07-19T19:16:00Z"/>
              </w:rPr>
            </w:pPr>
            <w:del w:id="2024" w:author="Daisy Lan" w:date="2023-07-19T19:16:00Z">
              <w:r>
                <w:delText>Line build name can be a very simple one, such as “Line build” + order number. The order number can be determined by the “selected option value amount’s start quantity. That means we might not need to save it to the db. Just show it in the UI.</w:delText>
              </w:r>
            </w:del>
          </w:p>
          <w:p w14:paraId="6FD3F371" w14:textId="6FD23876" w:rsidR="00655F06" w:rsidRDefault="00655F06" w:rsidP="00655F06">
            <w:pPr>
              <w:pStyle w:val="ListParagraph"/>
              <w:numPr>
                <w:ilvl w:val="0"/>
                <w:numId w:val="1084"/>
              </w:numPr>
              <w:rPr>
                <w:del w:id="2025" w:author="Daisy Lan" w:date="2023-07-19T19:16:00Z"/>
              </w:rPr>
            </w:pPr>
            <w:del w:id="2026" w:author="Daisy Lan" w:date="2023-07-19T19:16:00Z">
              <w:r>
                <w:delText>Apply to option: This is a dropdown list. We should list the mapping menu item’s all these type</w:delText>
              </w:r>
              <w:r>
                <w:rPr>
                  <w:rFonts w:hint="eastAsia"/>
                </w:rPr>
                <w:delText>s</w:delText>
              </w:r>
              <w:r>
                <w:delText xml:space="preserve"> of option’s name and option type: Mandatory Choice, Optional Addition, On the Side, Extra Request, Optional subtraction.</w:delText>
              </w:r>
            </w:del>
          </w:p>
          <w:p w14:paraId="312F1A15" w14:textId="4250D9DD" w:rsidR="00655F06" w:rsidRDefault="00655F06">
            <w:pPr>
              <w:pStyle w:val="ListParagraph"/>
              <w:ind w:left="360"/>
              <w:rPr>
                <w:del w:id="2027" w:author="Daisy Lan" w:date="2023-07-19T19:16:00Z"/>
              </w:rPr>
            </w:pPr>
            <w:del w:id="2028" w:author="Daisy Lan" w:date="2023-07-19T19:16:00Z">
              <w:r>
                <w:rPr>
                  <w:noProof/>
                </w:rPr>
                <w:drawing>
                  <wp:inline distT="0" distB="0" distL="0" distR="0" wp14:anchorId="129E189A" wp14:editId="562295E6">
                    <wp:extent cx="3505200" cy="1047750"/>
                    <wp:effectExtent l="0" t="0" r="0" b="0"/>
                    <wp:docPr id="2011944988" name="图片 201194498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3505200" cy="1047750"/>
                            </a:xfrm>
                            <a:prstGeom prst="rect">
                              <a:avLst/>
                            </a:prstGeom>
                          </pic:spPr>
                        </pic:pic>
                      </a:graphicData>
                    </a:graphic>
                  </wp:inline>
                </w:drawing>
              </w:r>
            </w:del>
          </w:p>
          <w:p w14:paraId="77085DFC" w14:textId="77C544F7" w:rsidR="00655F06" w:rsidRDefault="00655F06">
            <w:pPr>
              <w:pStyle w:val="ListParagraph"/>
              <w:ind w:left="360"/>
              <w:rPr>
                <w:del w:id="2029" w:author="Daisy Lan" w:date="2023-07-19T19:16:00Z"/>
              </w:rPr>
            </w:pPr>
            <w:del w:id="2030" w:author="Daisy Lan" w:date="2023-07-19T19:16:00Z">
              <w:r>
                <w:delText>If there is only one option, by default, this option is selected, user can’t change it.</w:delText>
              </w:r>
            </w:del>
          </w:p>
          <w:p w14:paraId="170A7BE5" w14:textId="694BF545" w:rsidR="00655F06" w:rsidRDefault="00655F06">
            <w:pPr>
              <w:pStyle w:val="ListParagraph"/>
              <w:ind w:left="360"/>
              <w:rPr>
                <w:del w:id="2031" w:author="Daisy Lan" w:date="2023-07-19T19:16:00Z"/>
              </w:rPr>
            </w:pPr>
            <w:del w:id="2032" w:author="Daisy Lan" w:date="2023-07-19T19:16:00Z">
              <w:r>
                <w:delText xml:space="preserve">If the user changes to another option, we should check if there is already other line build set. If yes, show a warning: “The apply to option for all line builds for this recipe should be the same. Change it will also automatically change it in other line builds for this recipe. Are </w:delText>
              </w:r>
              <w:r>
                <w:lastRenderedPageBreak/>
                <w:delText>you sure you want to change it?” If user clicks yes, we should update all the “</w:delText>
              </w:r>
              <w:r>
                <w:rPr>
                  <w:rFonts w:hint="eastAsia"/>
                </w:rPr>
                <w:delText>Apply</w:delText>
              </w:r>
              <w:r>
                <w:delText xml:space="preserve"> to option” to the new one. And we should also refresh to get the new from value list.</w:delText>
              </w:r>
            </w:del>
          </w:p>
          <w:p w14:paraId="083FB0AC" w14:textId="220D3C19" w:rsidR="00655F06" w:rsidRDefault="00655F06">
            <w:pPr>
              <w:rPr>
                <w:del w:id="2033" w:author="Daisy Lan" w:date="2023-07-19T19:16:00Z"/>
              </w:rPr>
            </w:pPr>
          </w:p>
          <w:p w14:paraId="0E697DF8" w14:textId="4C837DF4" w:rsidR="00655F06" w:rsidRDefault="00655F06" w:rsidP="00655F06">
            <w:pPr>
              <w:pStyle w:val="ListParagraph"/>
              <w:numPr>
                <w:ilvl w:val="0"/>
                <w:numId w:val="1084"/>
              </w:numPr>
              <w:rPr>
                <w:del w:id="2034" w:author="Daisy Lan" w:date="2023-07-19T19:16:00Z"/>
              </w:rPr>
            </w:pPr>
            <w:del w:id="2035" w:author="Daisy Lan" w:date="2023-07-19T19:16:00Z">
              <w:r>
                <w:delText xml:space="preserve">Selected option value amount </w:delText>
              </w:r>
              <w:r>
                <w:rPr>
                  <w:rFonts w:hint="eastAsia"/>
                </w:rPr>
                <w:delText>from</w:delText>
              </w:r>
              <w:r>
                <w:delText xml:space="preserve"> value: For “Selected option value amount” value, we only set the from value. </w:delText>
              </w:r>
            </w:del>
          </w:p>
          <w:p w14:paraId="00125183" w14:textId="26B553F1" w:rsidR="00655F06" w:rsidRDefault="00655F06">
            <w:pPr>
              <w:pStyle w:val="ListParagraph"/>
              <w:ind w:left="360"/>
              <w:rPr>
                <w:del w:id="2036" w:author="Daisy Lan" w:date="2023-07-19T19:16:00Z"/>
              </w:rPr>
            </w:pPr>
            <w:del w:id="2037" w:author="Daisy Lan" w:date="2023-07-19T19:16:00Z">
              <w:r>
                <w:rPr>
                  <w:noProof/>
                </w:rPr>
                <w:drawing>
                  <wp:inline distT="0" distB="0" distL="0" distR="0" wp14:anchorId="07DD7D1D" wp14:editId="57156BDE">
                    <wp:extent cx="2847975" cy="1504950"/>
                    <wp:effectExtent l="0" t="0" r="9525" b="0"/>
                    <wp:docPr id="2011944989" name="图片 2011944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4989" name="Picture 38"/>
                            <pic:cNvPicPr/>
                          </pic:nvPicPr>
                          <pic:blipFill>
                            <a:blip r:embed="rId97">
                              <a:extLst>
                                <a:ext uri="{28A0092B-C50C-407E-A947-70E740481C1C}">
                                  <a14:useLocalDpi xmlns:a14="http://schemas.microsoft.com/office/drawing/2010/main" val="0"/>
                                </a:ext>
                              </a:extLst>
                            </a:blip>
                            <a:stretch>
                              <a:fillRect/>
                            </a:stretch>
                          </pic:blipFill>
                          <pic:spPr>
                            <a:xfrm>
                              <a:off x="0" y="0"/>
                              <a:ext cx="2847975" cy="1504950"/>
                            </a:xfrm>
                            <a:prstGeom prst="rect">
                              <a:avLst/>
                            </a:prstGeom>
                          </pic:spPr>
                        </pic:pic>
                      </a:graphicData>
                    </a:graphic>
                  </wp:inline>
                </w:drawing>
              </w:r>
            </w:del>
          </w:p>
          <w:p w14:paraId="59CDCDD4" w14:textId="6BAB683F" w:rsidR="00655F06" w:rsidRDefault="00655F06">
            <w:pPr>
              <w:pStyle w:val="ListParagraph"/>
              <w:ind w:left="360"/>
              <w:rPr>
                <w:del w:id="2038" w:author="Daisy Lan" w:date="2023-07-19T19:16:00Z"/>
              </w:rPr>
            </w:pPr>
            <w:del w:id="2039" w:author="Daisy Lan" w:date="2023-07-19T19:16:00Z">
              <w:r>
                <w:delText>This field is a dropdown list. We list: 0 to total amount of this option’s option value. For example, if the selected option has 4 option value, then we list 0 to 4.</w:delText>
              </w:r>
            </w:del>
          </w:p>
          <w:p w14:paraId="475E238B" w14:textId="78585922" w:rsidR="00655F06" w:rsidRDefault="00655F06">
            <w:pPr>
              <w:pStyle w:val="ListParagraph"/>
              <w:ind w:left="360"/>
              <w:rPr>
                <w:del w:id="2040" w:author="Daisy Lan" w:date="2023-07-19T19:16:00Z"/>
              </w:rPr>
            </w:pPr>
            <w:del w:id="2041" w:author="Daisy Lan" w:date="2023-07-19T19:16:00Z">
              <w:r>
                <w:delText>In read only page, we show the to value as well, which is calculated by next “from value” -1. For the last one, we list the “to value” as “max”. Such as: line build1: 0-2; line build 2: 3 - max.</w:delText>
              </w:r>
            </w:del>
          </w:p>
          <w:p w14:paraId="018677B2" w14:textId="11322DE2" w:rsidR="00655F06" w:rsidRDefault="00655F06">
            <w:pPr>
              <w:pStyle w:val="ListParagraph"/>
              <w:ind w:left="360"/>
              <w:rPr>
                <w:del w:id="2042" w:author="Daisy Lan" w:date="2023-07-19T19:16:00Z"/>
              </w:rPr>
            </w:pPr>
            <w:del w:id="2043" w:author="Daisy Lan" w:date="2023-07-19T19:16:00Z">
              <w:r>
                <w:rPr>
                  <w:noProof/>
                </w:rPr>
                <w:drawing>
                  <wp:inline distT="0" distB="0" distL="0" distR="0" wp14:anchorId="6BD81589" wp14:editId="5BBF2C91">
                    <wp:extent cx="2676525" cy="542925"/>
                    <wp:effectExtent l="0" t="0" r="9525" b="9525"/>
                    <wp:docPr id="2011944990" name="图片 2011944990"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Logo&#10;&#10;Description automatically generated with low confidence"/>
                            <pic:cNvPicPr/>
                          </pic:nvPicPr>
                          <pic:blipFill>
                            <a:blip r:embed="rId98">
                              <a:extLst>
                                <a:ext uri="{28A0092B-C50C-407E-A947-70E740481C1C}">
                                  <a14:useLocalDpi xmlns:a14="http://schemas.microsoft.com/office/drawing/2010/main" val="0"/>
                                </a:ext>
                              </a:extLst>
                            </a:blip>
                            <a:stretch>
                              <a:fillRect/>
                            </a:stretch>
                          </pic:blipFill>
                          <pic:spPr>
                            <a:xfrm>
                              <a:off x="0" y="0"/>
                              <a:ext cx="2676525" cy="542925"/>
                            </a:xfrm>
                            <a:prstGeom prst="rect">
                              <a:avLst/>
                            </a:prstGeom>
                          </pic:spPr>
                        </pic:pic>
                      </a:graphicData>
                    </a:graphic>
                  </wp:inline>
                </w:drawing>
              </w:r>
            </w:del>
          </w:p>
          <w:p w14:paraId="1EAAA63B" w14:textId="01C7D1BD" w:rsidR="00655F06" w:rsidRDefault="00655F06" w:rsidP="00655F06">
            <w:pPr>
              <w:pStyle w:val="ListParagraph"/>
              <w:numPr>
                <w:ilvl w:val="0"/>
                <w:numId w:val="1084"/>
              </w:numPr>
              <w:rPr>
                <w:del w:id="2044" w:author="Daisy Lan" w:date="2023-07-19T19:16:00Z"/>
              </w:rPr>
            </w:pPr>
            <w:del w:id="2045" w:author="Daisy Lan" w:date="2023-07-19T19:16:00Z">
              <w:r>
                <w:delText xml:space="preserve">Clicking save, we should do the following validation: </w:delText>
              </w:r>
            </w:del>
          </w:p>
          <w:p w14:paraId="13B7F29D" w14:textId="4AC699AC" w:rsidR="00655F06" w:rsidRDefault="00655F06" w:rsidP="00655F06">
            <w:pPr>
              <w:pStyle w:val="ListParagraph"/>
              <w:numPr>
                <w:ilvl w:val="0"/>
                <w:numId w:val="1024"/>
              </w:numPr>
              <w:rPr>
                <w:del w:id="2046" w:author="Daisy Lan" w:date="2023-07-19T19:16:00Z"/>
              </w:rPr>
            </w:pPr>
            <w:del w:id="2047" w:author="Daisy Lan" w:date="2023-07-19T19:16:00Z">
              <w:r>
                <w:delText>Apply to option and “from value” are required if the toggle is on. If user does not set</w:delText>
              </w:r>
              <w:r>
                <w:rPr>
                  <w:rFonts w:hint="eastAsia"/>
                </w:rPr>
                <w:delText>,</w:delText>
              </w:r>
              <w:r>
                <w:delText xml:space="preserve"> show error message:”Please set ***.”. </w:delText>
              </w:r>
            </w:del>
          </w:p>
          <w:p w14:paraId="12E33376" w14:textId="3173AF6D" w:rsidR="00655F06" w:rsidRDefault="00655F06" w:rsidP="00655F06">
            <w:pPr>
              <w:pStyle w:val="ListParagraph"/>
              <w:numPr>
                <w:ilvl w:val="0"/>
                <w:numId w:val="1024"/>
              </w:numPr>
              <w:rPr>
                <w:del w:id="2048" w:author="Daisy Lan" w:date="2023-07-19T19:16:00Z"/>
              </w:rPr>
            </w:pPr>
            <w:del w:id="2049" w:author="Daisy Lan" w:date="2023-07-19T19:16:00Z">
              <w:r>
                <w:delText>If the “from value” is the same as other line build set’s value. Show error message: “The “selected option value amount from” value should not be the same as other line build’s. Please update it.”</w:delText>
              </w:r>
            </w:del>
          </w:p>
          <w:p w14:paraId="3139FD76" w14:textId="2DA54485" w:rsidR="00655F06" w:rsidRPr="00452515" w:rsidRDefault="00655F06" w:rsidP="00655F06">
            <w:pPr>
              <w:pStyle w:val="ListParagraph"/>
              <w:numPr>
                <w:ilvl w:val="0"/>
                <w:numId w:val="1024"/>
              </w:numPr>
              <w:rPr>
                <w:del w:id="2050" w:author="Daisy Lan" w:date="2023-07-19T19:16:00Z"/>
              </w:rPr>
            </w:pPr>
            <w:del w:id="2051" w:author="Daisy Lan" w:date="2023-07-19T19:16:00Z">
              <w:r>
                <w:delText>If the “from value” is greater than our listed dropdown values (</w:delText>
              </w:r>
              <w:r>
                <w:rPr>
                  <w:rFonts w:hint="eastAsia"/>
                </w:rPr>
                <w:delText>this</w:delText>
              </w:r>
              <w:r>
                <w:delText xml:space="preserve"> could happen if user change to another option type), show error message: “The “selected option value amount from” value is greater than the possible max value, please update it.”</w:delText>
              </w:r>
            </w:del>
          </w:p>
        </w:tc>
      </w:tr>
      <w:tr w:rsidR="00655F06" w:rsidRPr="00452515" w14:paraId="18B0352C" w14:textId="77777777">
        <w:trPr>
          <w:del w:id="2052" w:author="Daisy Lan" w:date="2023-07-19T19:16:00Z"/>
        </w:trPr>
        <w:tc>
          <w:tcPr>
            <w:tcW w:w="8008" w:type="dxa"/>
          </w:tcPr>
          <w:p w14:paraId="3714CA9D" w14:textId="14785D4A" w:rsidR="00655F06" w:rsidRDefault="00655F06">
            <w:pPr>
              <w:rPr>
                <w:del w:id="2053" w:author="Daisy Lan" w:date="2023-07-19T19:16:00Z"/>
                <w:rStyle w:val="Strong"/>
              </w:rPr>
            </w:pPr>
            <w:del w:id="2054" w:author="Daisy Lan" w:date="2023-07-19T19:16:00Z">
              <w:r w:rsidRPr="00BF0054">
                <w:rPr>
                  <w:rStyle w:val="Strong"/>
                </w:rPr>
                <w:lastRenderedPageBreak/>
                <w:delText>Ex</w:delText>
              </w:r>
              <w:r>
                <w:rPr>
                  <w:rStyle w:val="Strong"/>
                </w:rPr>
                <w:delText>tend</w:delText>
              </w:r>
              <w:r w:rsidRPr="00BF0054">
                <w:rPr>
                  <w:rStyle w:val="Strong"/>
                </w:rPr>
                <w:delText xml:space="preserve"> Scenario:</w:delText>
              </w:r>
              <w:r>
                <w:rPr>
                  <w:rStyle w:val="Strong"/>
                </w:rPr>
                <w:delText xml:space="preserve"> Copy a set of line build</w:delText>
              </w:r>
            </w:del>
          </w:p>
          <w:p w14:paraId="33ADA8C3" w14:textId="2D6BC7F7" w:rsidR="00655F06" w:rsidRDefault="00655F06" w:rsidP="00655F06">
            <w:pPr>
              <w:pStyle w:val="ListParagraph"/>
              <w:numPr>
                <w:ilvl w:val="0"/>
                <w:numId w:val="985"/>
              </w:numPr>
              <w:rPr>
                <w:del w:id="2055" w:author="Daisy Lan" w:date="2023-07-19T19:16:00Z"/>
              </w:rPr>
            </w:pPr>
            <w:del w:id="2056" w:author="Daisy Lan" w:date="2023-07-19T19:16:00Z">
              <w:r>
                <w:delText>If “Is Multi-usage qty item” is on, show a “Copy” link for each line build.</w:delText>
              </w:r>
            </w:del>
          </w:p>
          <w:p w14:paraId="28301A28" w14:textId="068F4761" w:rsidR="00655F06" w:rsidRDefault="00655F06">
            <w:pPr>
              <w:rPr>
                <w:del w:id="2057" w:author="Daisy Lan" w:date="2023-07-19T19:16:00Z"/>
              </w:rPr>
            </w:pPr>
            <w:del w:id="2058" w:author="Daisy Lan" w:date="2023-07-19T19:16:00Z">
              <w:r>
                <w:rPr>
                  <w:noProof/>
                </w:rPr>
                <w:lastRenderedPageBreak/>
                <w:drawing>
                  <wp:inline distT="0" distB="0" distL="0" distR="0" wp14:anchorId="501DA3FF" wp14:editId="1C294801">
                    <wp:extent cx="4870451" cy="2586510"/>
                    <wp:effectExtent l="0" t="0" r="6350" b="4445"/>
                    <wp:docPr id="2011944991" name="图片 2011944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4991" name="Picture 44"/>
                            <pic:cNvPicPr/>
                          </pic:nvPicPr>
                          <pic:blipFill>
                            <a:blip r:embed="rId99">
                              <a:extLst>
                                <a:ext uri="{28A0092B-C50C-407E-A947-70E740481C1C}">
                                  <a14:useLocalDpi xmlns:a14="http://schemas.microsoft.com/office/drawing/2010/main" val="0"/>
                                </a:ext>
                              </a:extLst>
                            </a:blip>
                            <a:stretch>
                              <a:fillRect/>
                            </a:stretch>
                          </pic:blipFill>
                          <pic:spPr>
                            <a:xfrm>
                              <a:off x="0" y="0"/>
                              <a:ext cx="4870451" cy="2586510"/>
                            </a:xfrm>
                            <a:prstGeom prst="rect">
                              <a:avLst/>
                            </a:prstGeom>
                          </pic:spPr>
                        </pic:pic>
                      </a:graphicData>
                    </a:graphic>
                  </wp:inline>
                </w:drawing>
              </w:r>
            </w:del>
          </w:p>
          <w:p w14:paraId="586837C9" w14:textId="20ADAE5D" w:rsidR="00655F06" w:rsidRDefault="00655F06" w:rsidP="00655F06">
            <w:pPr>
              <w:pStyle w:val="ListParagraph"/>
              <w:numPr>
                <w:ilvl w:val="0"/>
                <w:numId w:val="985"/>
              </w:numPr>
              <w:rPr>
                <w:del w:id="2059" w:author="Daisy Lan" w:date="2023-07-19T19:16:00Z"/>
              </w:rPr>
            </w:pPr>
            <w:del w:id="2060" w:author="Daisy Lan" w:date="2023-07-19T19:16:00Z">
              <w:r>
                <w:delText>When user clicks “Copy”, just like “Create New Line build”, we should check if the existing line build has set “Apply to option” and “Selected option value amount”. If not, show the same error message.</w:delText>
              </w:r>
            </w:del>
          </w:p>
          <w:p w14:paraId="31311042" w14:textId="1FB20402" w:rsidR="00655F06" w:rsidRPr="00103C0C" w:rsidRDefault="00655F06" w:rsidP="00655F06">
            <w:pPr>
              <w:pStyle w:val="ListParagraph"/>
              <w:numPr>
                <w:ilvl w:val="0"/>
                <w:numId w:val="985"/>
              </w:numPr>
              <w:rPr>
                <w:del w:id="2061" w:author="Daisy Lan" w:date="2023-07-19T19:16:00Z"/>
              </w:rPr>
            </w:pPr>
            <w:del w:id="2062" w:author="Daisy Lan" w:date="2023-07-19T19:16:00Z">
              <w:r>
                <w:delText>If no error, after copy, go to the edit line build page of the new line build set with all the information copied, user can directly change it.</w:delText>
              </w:r>
            </w:del>
          </w:p>
          <w:p w14:paraId="42497F94" w14:textId="0B508B6F" w:rsidR="00655F06" w:rsidRPr="00452515" w:rsidRDefault="00655F06">
            <w:pPr>
              <w:rPr>
                <w:del w:id="2063" w:author="Daisy Lan" w:date="2023-07-19T19:16:00Z"/>
              </w:rPr>
            </w:pPr>
          </w:p>
        </w:tc>
      </w:tr>
      <w:tr w:rsidR="00655F06" w:rsidRPr="00452515" w14:paraId="2899F73D" w14:textId="77777777">
        <w:trPr>
          <w:del w:id="2064" w:author="Daisy Lan" w:date="2023-07-19T19:16:00Z"/>
        </w:trPr>
        <w:tc>
          <w:tcPr>
            <w:tcW w:w="8008" w:type="dxa"/>
          </w:tcPr>
          <w:p w14:paraId="3AF49BBF" w14:textId="6E6127D5" w:rsidR="00655F06" w:rsidRDefault="00655F06">
            <w:pPr>
              <w:rPr>
                <w:del w:id="2065" w:author="Daisy Lan" w:date="2023-07-19T19:16:00Z"/>
                <w:rStyle w:val="Strong"/>
              </w:rPr>
            </w:pPr>
            <w:del w:id="2066" w:author="Daisy Lan" w:date="2023-07-19T19:16:00Z">
              <w:r w:rsidRPr="00BF0054">
                <w:rPr>
                  <w:rStyle w:val="Strong"/>
                </w:rPr>
                <w:lastRenderedPageBreak/>
                <w:delText>Ex</w:delText>
              </w:r>
              <w:r>
                <w:rPr>
                  <w:rStyle w:val="Strong"/>
                </w:rPr>
                <w:delText>tend</w:delText>
              </w:r>
              <w:r w:rsidRPr="00BF0054">
                <w:rPr>
                  <w:rStyle w:val="Strong"/>
                </w:rPr>
                <w:delText xml:space="preserve"> Scenario:</w:delText>
              </w:r>
              <w:r>
                <w:rPr>
                  <w:rStyle w:val="Strong"/>
                </w:rPr>
                <w:delText xml:space="preserve"> API changes to return correct line build according to order item’s selected options</w:delText>
              </w:r>
            </w:del>
          </w:p>
          <w:p w14:paraId="5507C228" w14:textId="1ED14D43" w:rsidR="00655F06" w:rsidRDefault="00655F06" w:rsidP="00655F06">
            <w:pPr>
              <w:pStyle w:val="ListParagraph"/>
              <w:numPr>
                <w:ilvl w:val="0"/>
                <w:numId w:val="985"/>
              </w:numPr>
              <w:rPr>
                <w:del w:id="2067" w:author="Daisy Lan" w:date="2023-07-19T19:16:00Z"/>
              </w:rPr>
            </w:pPr>
            <w:del w:id="2068" w:author="Daisy Lan" w:date="2023-07-19T19:16:00Z">
              <w:r>
                <w:delText xml:space="preserve">We should update the API supported to Chef app to return correct line build information according to order item’s selected options. </w:delText>
              </w:r>
            </w:del>
          </w:p>
          <w:p w14:paraId="25B05538" w14:textId="5CBDCB77" w:rsidR="00655F06" w:rsidRDefault="00655F06">
            <w:pPr>
              <w:pStyle w:val="ListParagraph"/>
              <w:ind w:left="360"/>
              <w:rPr>
                <w:del w:id="2069" w:author="Daisy Lan" w:date="2023-07-19T19:16:00Z"/>
              </w:rPr>
            </w:pPr>
            <w:del w:id="2070" w:author="Daisy Lan" w:date="2023-07-19T19:16:00Z">
              <w:r>
                <w:delText>For example, if an order item selects 2 options, we will return line build 1. If an order item selects 3 options, we will return line build 2.</w:delText>
              </w:r>
            </w:del>
          </w:p>
          <w:p w14:paraId="78C21344" w14:textId="6A7F69BD" w:rsidR="00655F06" w:rsidRPr="00103C0C" w:rsidRDefault="00655F06" w:rsidP="00655F06">
            <w:pPr>
              <w:pStyle w:val="ListParagraph"/>
              <w:numPr>
                <w:ilvl w:val="0"/>
                <w:numId w:val="985"/>
              </w:numPr>
              <w:rPr>
                <w:del w:id="2071" w:author="Daisy Lan" w:date="2023-07-19T19:16:00Z"/>
              </w:rPr>
            </w:pPr>
            <w:del w:id="2072" w:author="Daisy Lan" w:date="2023-07-19T19:16:00Z">
              <w:r>
                <w:delText>In any cases, we should return 1 and only 1 set of line build. That is, if in case, the configuration does not cover all cases, we should still return 1 set of line build.</w:delText>
              </w:r>
            </w:del>
          </w:p>
          <w:p w14:paraId="486A144F" w14:textId="350867AE" w:rsidR="00655F06" w:rsidRPr="00452515" w:rsidRDefault="00655F06">
            <w:pPr>
              <w:rPr>
                <w:del w:id="2073" w:author="Daisy Lan" w:date="2023-07-19T19:16:00Z"/>
              </w:rPr>
            </w:pPr>
          </w:p>
        </w:tc>
      </w:tr>
      <w:tr w:rsidR="00655F06" w:rsidRPr="00452515" w14:paraId="71A61964" w14:textId="77777777">
        <w:trPr>
          <w:del w:id="2074" w:author="Daisy Lan" w:date="2023-07-19T19:16:00Z"/>
        </w:trPr>
        <w:tc>
          <w:tcPr>
            <w:tcW w:w="8008" w:type="dxa"/>
          </w:tcPr>
          <w:p w14:paraId="35AE9F26" w14:textId="5BBF8F1E" w:rsidR="00655F06" w:rsidRDefault="00655F06">
            <w:pPr>
              <w:rPr>
                <w:del w:id="2075" w:author="Daisy Lan" w:date="2023-07-19T19:16:00Z"/>
                <w:rStyle w:val="Strong"/>
              </w:rPr>
            </w:pPr>
            <w:del w:id="2076" w:author="Daisy Lan" w:date="2023-07-19T19:16:00Z">
              <w:r w:rsidRPr="00BF0054">
                <w:rPr>
                  <w:rStyle w:val="Strong"/>
                </w:rPr>
                <w:delText>Notes:</w:delText>
              </w:r>
            </w:del>
          </w:p>
          <w:p w14:paraId="071C534B" w14:textId="4BE6CFCE" w:rsidR="00655F06" w:rsidRDefault="00655F06">
            <w:pPr>
              <w:jc w:val="left"/>
              <w:rPr>
                <w:del w:id="2077" w:author="Daisy Lan" w:date="2023-07-19T19:16:00Z"/>
                <w:rStyle w:val="Strong"/>
              </w:rPr>
            </w:pPr>
            <w:del w:id="2078" w:author="Daisy Lan" w:date="2023-07-19T19:16:00Z">
              <w:r>
                <w:rPr>
                  <w:rStyle w:val="Strong"/>
                </w:rPr>
                <w:delText xml:space="preserve">Jira: </w:delText>
              </w:r>
              <w:r w:rsidR="00E766CA">
                <w:fldChar w:fldCharType="begin"/>
              </w:r>
              <w:r w:rsidR="00E766CA">
                <w:delInstrText>HYPERLINK "https://wonder.atlassian.net/browse/MD-631"</w:delInstrText>
              </w:r>
              <w:r w:rsidR="00E766CA">
                <w:fldChar w:fldCharType="separate"/>
              </w:r>
              <w:r w:rsidRPr="00C5343E">
                <w:rPr>
                  <w:rStyle w:val="Hyperlink"/>
                  <w:rFonts w:ascii="Arial" w:hAnsi="Arial" w:cs="Arial"/>
                  <w:sz w:val="22"/>
                </w:rPr>
                <w:delText>https://wonder.atlassian.net/browse/MD-631</w:delText>
              </w:r>
              <w:r w:rsidR="00E766CA">
                <w:rPr>
                  <w:rStyle w:val="Hyperlink"/>
                  <w:rFonts w:ascii="Arial" w:hAnsi="Arial" w:cs="Arial"/>
                  <w:sz w:val="22"/>
                </w:rPr>
                <w:fldChar w:fldCharType="end"/>
              </w:r>
              <w:r>
                <w:rPr>
                  <w:rStyle w:val="Strong"/>
                </w:rPr>
                <w:delText xml:space="preserve">, </w:delText>
              </w:r>
              <w:r w:rsidRPr="008A7CB6">
                <w:rPr>
                  <w:rStyle w:val="Strong"/>
                </w:rPr>
                <w:delText>https://wonder.atlassian.net/browse/CHEF-478</w:delText>
              </w:r>
            </w:del>
          </w:p>
          <w:p w14:paraId="64B41998" w14:textId="6891EFF0" w:rsidR="00655F06" w:rsidRDefault="00655F06">
            <w:pPr>
              <w:rPr>
                <w:del w:id="2079" w:author="Daisy Lan" w:date="2023-07-19T19:16:00Z"/>
                <w:rStyle w:val="Strong"/>
              </w:rPr>
            </w:pPr>
            <w:del w:id="2080" w:author="Daisy Lan" w:date="2023-07-19T19:16:00Z">
              <w:r>
                <w:rPr>
                  <w:rStyle w:val="Strong"/>
                </w:rPr>
                <w:delText>Example on PROD:</w:delText>
              </w:r>
            </w:del>
          </w:p>
          <w:p w14:paraId="6C46C2A5" w14:textId="67EDC323" w:rsidR="00655F06" w:rsidRPr="00BF0054" w:rsidRDefault="00655F06">
            <w:pPr>
              <w:rPr>
                <w:del w:id="2081" w:author="Daisy Lan" w:date="2023-07-19T19:16:00Z"/>
                <w:rStyle w:val="Strong"/>
              </w:rPr>
            </w:pPr>
            <w:del w:id="2082" w:author="Daisy Lan" w:date="2023-07-19T19:16:00Z">
              <w:r w:rsidRPr="00E972A0">
                <w:rPr>
                  <w:rStyle w:val="Strong"/>
                </w:rPr>
                <w:delText>https://recipe.remarkablefoods.net/item/lineBuild/8000820</w:delText>
              </w:r>
            </w:del>
          </w:p>
        </w:tc>
      </w:tr>
    </w:tbl>
    <w:p w14:paraId="114BADED" w14:textId="4502F18B" w:rsidR="00655F06" w:rsidRPr="00655F06" w:rsidRDefault="00655F06" w:rsidP="00655F06">
      <w:pPr>
        <w:rPr>
          <w:del w:id="2083" w:author="Daisy Lan" w:date="2023-07-19T19:16:00Z"/>
        </w:rPr>
      </w:pPr>
    </w:p>
    <w:p w14:paraId="0CF10C02" w14:textId="7EABAAFC" w:rsidR="00655F06" w:rsidRPr="00655F06" w:rsidRDefault="00655F06" w:rsidP="00655F06">
      <w:pPr>
        <w:pStyle w:val="Heading2"/>
        <w:numPr>
          <w:ilvl w:val="1"/>
          <w:numId w:val="1587"/>
        </w:numPr>
        <w:rPr>
          <w:del w:id="2084" w:author="Daisy Lan" w:date="2023-07-19T19:16:00Z"/>
          <w:rFonts w:ascii="Arial" w:hAnsi="Arial" w:cs="Arial"/>
        </w:rPr>
      </w:pPr>
      <w:del w:id="2085" w:author="Daisy Lan" w:date="2023-07-19T19:16:00Z">
        <w:r w:rsidRPr="00655F06">
          <w:rPr>
            <w:rFonts w:ascii="Arial" w:hAnsi="Arial" w:cs="Arial"/>
          </w:rPr>
          <w:lastRenderedPageBreak/>
          <w:delText>MS07-0</w:delText>
        </w:r>
        <w:r>
          <w:rPr>
            <w:rFonts w:ascii="Arial" w:hAnsi="Arial" w:cs="Arial"/>
          </w:rPr>
          <w:delText>5</w:delText>
        </w:r>
        <w:r w:rsidRPr="00655F06">
          <w:rPr>
            <w:rFonts w:ascii="Arial" w:hAnsi="Arial" w:cs="Arial"/>
          </w:rPr>
          <w:delText xml:space="preserve"> One recipe supports multiple line builds – different Option Values</w:delText>
        </w:r>
      </w:del>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28"/>
      </w:tblGrid>
      <w:tr w:rsidR="00655F06" w:rsidRPr="00BF0054" w14:paraId="04022EA8" w14:textId="77777777">
        <w:trPr>
          <w:del w:id="2086" w:author="Daisy Lan" w:date="2023-07-19T19:16:00Z"/>
        </w:trPr>
        <w:tc>
          <w:tcPr>
            <w:tcW w:w="8008" w:type="dxa"/>
          </w:tcPr>
          <w:p w14:paraId="4CB2D780" w14:textId="0EDC5139" w:rsidR="00655F06" w:rsidRPr="00BF0054" w:rsidRDefault="00655F06">
            <w:pPr>
              <w:rPr>
                <w:del w:id="2087" w:author="Daisy Lan" w:date="2023-07-19T19:16:00Z"/>
                <w:rStyle w:val="Strong"/>
              </w:rPr>
            </w:pPr>
            <w:del w:id="2088" w:author="Daisy Lan" w:date="2023-07-19T19:16:00Z">
              <w:r w:rsidRPr="00655F06">
                <w:rPr>
                  <w:rStyle w:val="Strong"/>
                </w:rPr>
                <w:delText>MS07-05 One recipe supports multiple line builds – different Option Values</w:delText>
              </w:r>
            </w:del>
          </w:p>
        </w:tc>
      </w:tr>
      <w:tr w:rsidR="00655F06" w:rsidRPr="00452515" w14:paraId="7AB002C5" w14:textId="77777777">
        <w:trPr>
          <w:del w:id="2089" w:author="Daisy Lan" w:date="2023-07-19T19:16:00Z"/>
        </w:trPr>
        <w:tc>
          <w:tcPr>
            <w:tcW w:w="8008" w:type="dxa"/>
          </w:tcPr>
          <w:p w14:paraId="62C49EBF" w14:textId="27B07F12" w:rsidR="00655F06" w:rsidRPr="00BF0054" w:rsidRDefault="00655F06">
            <w:pPr>
              <w:rPr>
                <w:del w:id="2090" w:author="Daisy Lan" w:date="2023-07-19T19:16:00Z"/>
                <w:rStyle w:val="Strong"/>
              </w:rPr>
            </w:pPr>
            <w:del w:id="2091" w:author="Daisy Lan" w:date="2023-07-19T19:16:00Z">
              <w:r w:rsidRPr="00BF0054">
                <w:rPr>
                  <w:rStyle w:val="Strong"/>
                </w:rPr>
                <w:delText>Version history</w:delText>
              </w:r>
            </w:del>
          </w:p>
          <w:tbl>
            <w:tblPr>
              <w:tblStyle w:val="TableGrid"/>
              <w:tblW w:w="0" w:type="auto"/>
              <w:tblLook w:val="04A0" w:firstRow="1" w:lastRow="0" w:firstColumn="1" w:lastColumn="0" w:noHBand="0" w:noVBand="1"/>
            </w:tblPr>
            <w:tblGrid>
              <w:gridCol w:w="1010"/>
              <w:gridCol w:w="1276"/>
              <w:gridCol w:w="1428"/>
              <w:gridCol w:w="4068"/>
            </w:tblGrid>
            <w:tr w:rsidR="00655F06" w14:paraId="162F8311" w14:textId="77777777">
              <w:trPr>
                <w:del w:id="2092" w:author="Daisy Lan" w:date="2023-07-19T19:16:00Z"/>
              </w:trPr>
              <w:tc>
                <w:tcPr>
                  <w:tcW w:w="1010" w:type="dxa"/>
                </w:tcPr>
                <w:p w14:paraId="2C0AFCAD" w14:textId="3D02BC78" w:rsidR="00655F06" w:rsidRDefault="00655F06">
                  <w:pPr>
                    <w:rPr>
                      <w:del w:id="2093" w:author="Daisy Lan" w:date="2023-07-19T19:16:00Z"/>
                      <w:rFonts w:ascii="Arial" w:hAnsi="Arial" w:cs="Arial"/>
                      <w:sz w:val="20"/>
                      <w:szCs w:val="20"/>
                    </w:rPr>
                  </w:pPr>
                  <w:del w:id="2094" w:author="Daisy Lan" w:date="2023-07-19T19:16:00Z">
                    <w:r>
                      <w:rPr>
                        <w:rFonts w:ascii="Arial" w:hAnsi="Arial" w:cs="Arial" w:hint="eastAsia"/>
                        <w:sz w:val="20"/>
                        <w:szCs w:val="20"/>
                      </w:rPr>
                      <w:delText>V</w:delText>
                    </w:r>
                    <w:r>
                      <w:rPr>
                        <w:rFonts w:ascii="Arial" w:hAnsi="Arial" w:cs="Arial"/>
                        <w:sz w:val="20"/>
                        <w:szCs w:val="20"/>
                      </w:rPr>
                      <w:delText>ersion</w:delText>
                    </w:r>
                  </w:del>
                </w:p>
              </w:tc>
              <w:tc>
                <w:tcPr>
                  <w:tcW w:w="1276" w:type="dxa"/>
                </w:tcPr>
                <w:p w14:paraId="3C8C32EB" w14:textId="39142EAB" w:rsidR="00655F06" w:rsidRDefault="00655F06">
                  <w:pPr>
                    <w:rPr>
                      <w:del w:id="2095" w:author="Daisy Lan" w:date="2023-07-19T19:16:00Z"/>
                      <w:rFonts w:ascii="Arial" w:hAnsi="Arial" w:cs="Arial"/>
                      <w:sz w:val="20"/>
                      <w:szCs w:val="20"/>
                    </w:rPr>
                  </w:pPr>
                  <w:del w:id="2096" w:author="Daisy Lan" w:date="2023-07-19T19:16:00Z">
                    <w:r>
                      <w:rPr>
                        <w:rFonts w:ascii="Arial" w:hAnsi="Arial" w:cs="Arial"/>
                        <w:sz w:val="20"/>
                        <w:szCs w:val="20"/>
                      </w:rPr>
                      <w:delText>Date</w:delText>
                    </w:r>
                  </w:del>
                </w:p>
              </w:tc>
              <w:tc>
                <w:tcPr>
                  <w:tcW w:w="1428" w:type="dxa"/>
                </w:tcPr>
                <w:p w14:paraId="698A3271" w14:textId="36A767F6" w:rsidR="00655F06" w:rsidRDefault="00655F06">
                  <w:pPr>
                    <w:rPr>
                      <w:del w:id="2097" w:author="Daisy Lan" w:date="2023-07-19T19:16:00Z"/>
                      <w:rFonts w:ascii="Arial" w:hAnsi="Arial" w:cs="Arial"/>
                      <w:sz w:val="20"/>
                      <w:szCs w:val="20"/>
                    </w:rPr>
                  </w:pPr>
                  <w:del w:id="2098" w:author="Daisy Lan" w:date="2023-07-19T19:16:00Z">
                    <w:r>
                      <w:rPr>
                        <w:rFonts w:ascii="Arial" w:hAnsi="Arial" w:cs="Arial" w:hint="eastAsia"/>
                        <w:sz w:val="20"/>
                        <w:szCs w:val="20"/>
                      </w:rPr>
                      <w:delText>U</w:delText>
                    </w:r>
                    <w:r>
                      <w:rPr>
                        <w:rFonts w:ascii="Arial" w:hAnsi="Arial" w:cs="Arial"/>
                        <w:sz w:val="20"/>
                        <w:szCs w:val="20"/>
                      </w:rPr>
                      <w:delText>pdated By</w:delText>
                    </w:r>
                  </w:del>
                </w:p>
              </w:tc>
              <w:tc>
                <w:tcPr>
                  <w:tcW w:w="4068" w:type="dxa"/>
                </w:tcPr>
                <w:p w14:paraId="75BE076B" w14:textId="66475520" w:rsidR="00655F06" w:rsidRDefault="00655F06">
                  <w:pPr>
                    <w:rPr>
                      <w:del w:id="2099" w:author="Daisy Lan" w:date="2023-07-19T19:16:00Z"/>
                      <w:rFonts w:ascii="Arial" w:hAnsi="Arial" w:cs="Arial"/>
                      <w:sz w:val="20"/>
                      <w:szCs w:val="20"/>
                    </w:rPr>
                  </w:pPr>
                  <w:del w:id="2100" w:author="Daisy Lan" w:date="2023-07-19T19:16:00Z">
                    <w:r>
                      <w:rPr>
                        <w:rFonts w:ascii="Arial" w:hAnsi="Arial" w:cs="Arial" w:hint="eastAsia"/>
                        <w:sz w:val="20"/>
                        <w:szCs w:val="20"/>
                      </w:rPr>
                      <w:delText>D</w:delText>
                    </w:r>
                    <w:r>
                      <w:rPr>
                        <w:rFonts w:ascii="Arial" w:hAnsi="Arial" w:cs="Arial"/>
                        <w:sz w:val="20"/>
                        <w:szCs w:val="20"/>
                      </w:rPr>
                      <w:delText>escription</w:delText>
                    </w:r>
                  </w:del>
                </w:p>
              </w:tc>
            </w:tr>
            <w:tr w:rsidR="00655F06" w14:paraId="1D658AC8" w14:textId="77777777">
              <w:trPr>
                <w:del w:id="2101" w:author="Daisy Lan" w:date="2023-07-19T19:16:00Z"/>
              </w:trPr>
              <w:tc>
                <w:tcPr>
                  <w:tcW w:w="1010" w:type="dxa"/>
                </w:tcPr>
                <w:p w14:paraId="37C3EBEF" w14:textId="26FEA07A" w:rsidR="00655F06" w:rsidRDefault="00655F06">
                  <w:pPr>
                    <w:rPr>
                      <w:del w:id="2102" w:author="Daisy Lan" w:date="2023-07-19T19:16:00Z"/>
                      <w:rFonts w:ascii="Arial" w:hAnsi="Arial" w:cs="Arial"/>
                      <w:sz w:val="20"/>
                      <w:szCs w:val="20"/>
                    </w:rPr>
                  </w:pPr>
                  <w:del w:id="2103" w:author="Daisy Lan" w:date="2023-07-19T19:16:00Z">
                    <w:r>
                      <w:rPr>
                        <w:rFonts w:ascii="Arial" w:hAnsi="Arial" w:cs="Arial"/>
                        <w:sz w:val="20"/>
                        <w:szCs w:val="20"/>
                      </w:rPr>
                      <w:delText>1.0</w:delText>
                    </w:r>
                  </w:del>
                </w:p>
              </w:tc>
              <w:tc>
                <w:tcPr>
                  <w:tcW w:w="1276" w:type="dxa"/>
                </w:tcPr>
                <w:p w14:paraId="723EF19C" w14:textId="0B5514C8" w:rsidR="00655F06" w:rsidRDefault="00655F06">
                  <w:pPr>
                    <w:rPr>
                      <w:del w:id="2104" w:author="Daisy Lan" w:date="2023-07-19T19:16:00Z"/>
                      <w:rFonts w:ascii="Arial" w:hAnsi="Arial" w:cs="Arial"/>
                      <w:sz w:val="20"/>
                      <w:szCs w:val="20"/>
                    </w:rPr>
                  </w:pPr>
                  <w:del w:id="2105" w:author="Daisy Lan" w:date="2023-07-19T19:16:00Z">
                    <w:r>
                      <w:rPr>
                        <w:rFonts w:ascii="Arial" w:hAnsi="Arial" w:cs="Arial"/>
                        <w:sz w:val="20"/>
                        <w:szCs w:val="20"/>
                      </w:rPr>
                      <w:delText>2020.6.7</w:delText>
                    </w:r>
                  </w:del>
                </w:p>
              </w:tc>
              <w:tc>
                <w:tcPr>
                  <w:tcW w:w="1428" w:type="dxa"/>
                </w:tcPr>
                <w:p w14:paraId="73C7D9F1" w14:textId="146C41DB" w:rsidR="00655F06" w:rsidRDefault="00655F06">
                  <w:pPr>
                    <w:rPr>
                      <w:del w:id="2106" w:author="Daisy Lan" w:date="2023-07-19T19:16:00Z"/>
                      <w:rFonts w:ascii="Arial" w:hAnsi="Arial" w:cs="Arial"/>
                      <w:sz w:val="20"/>
                      <w:szCs w:val="20"/>
                    </w:rPr>
                  </w:pPr>
                  <w:del w:id="2107" w:author="Daisy Lan" w:date="2023-07-19T19:16:00Z">
                    <w:r>
                      <w:rPr>
                        <w:rFonts w:ascii="Arial" w:hAnsi="Arial" w:cs="Arial" w:hint="eastAsia"/>
                        <w:sz w:val="20"/>
                        <w:szCs w:val="20"/>
                      </w:rPr>
                      <w:delText>L</w:delText>
                    </w:r>
                    <w:r>
                      <w:rPr>
                        <w:rFonts w:ascii="Arial" w:hAnsi="Arial" w:cs="Arial"/>
                        <w:sz w:val="20"/>
                        <w:szCs w:val="20"/>
                      </w:rPr>
                      <w:delText>isa</w:delText>
                    </w:r>
                  </w:del>
                </w:p>
              </w:tc>
              <w:tc>
                <w:tcPr>
                  <w:tcW w:w="4068" w:type="dxa"/>
                </w:tcPr>
                <w:p w14:paraId="5500DE86" w14:textId="307F82E0" w:rsidR="00655F06" w:rsidRDefault="00655F06">
                  <w:pPr>
                    <w:rPr>
                      <w:del w:id="2108" w:author="Daisy Lan" w:date="2023-07-19T19:16:00Z"/>
                      <w:rFonts w:ascii="Arial" w:hAnsi="Arial" w:cs="Arial"/>
                      <w:sz w:val="20"/>
                      <w:szCs w:val="20"/>
                    </w:rPr>
                  </w:pPr>
                  <w:del w:id="2109" w:author="Daisy Lan" w:date="2023-07-19T19:16:00Z">
                    <w:r>
                      <w:rPr>
                        <w:rFonts w:ascii="Arial" w:hAnsi="Arial" w:cs="Arial"/>
                        <w:sz w:val="20"/>
                        <w:szCs w:val="20"/>
                      </w:rPr>
                      <w:delText>First version</w:delText>
                    </w:r>
                  </w:del>
                </w:p>
              </w:tc>
            </w:tr>
            <w:tr w:rsidR="002A1175" w14:paraId="20F0264C" w14:textId="77777777">
              <w:trPr>
                <w:del w:id="2110" w:author="Daisy Lan" w:date="2023-07-19T19:16:00Z"/>
              </w:trPr>
              <w:tc>
                <w:tcPr>
                  <w:tcW w:w="1010" w:type="dxa"/>
                </w:tcPr>
                <w:p w14:paraId="5B89D4CD" w14:textId="1EA62CF4" w:rsidR="002A1175" w:rsidRDefault="002A1175" w:rsidP="002A1175">
                  <w:pPr>
                    <w:rPr>
                      <w:del w:id="2111" w:author="Daisy Lan" w:date="2023-07-19T19:16:00Z"/>
                      <w:rFonts w:ascii="Arial" w:hAnsi="Arial" w:cs="Arial"/>
                      <w:sz w:val="20"/>
                      <w:szCs w:val="20"/>
                    </w:rPr>
                  </w:pPr>
                  <w:del w:id="2112" w:author="Daisy Lan" w:date="2023-07-19T19:16:00Z">
                    <w:r>
                      <w:rPr>
                        <w:rFonts w:ascii="Arial" w:hAnsi="Arial" w:cs="Arial"/>
                        <w:sz w:val="20"/>
                        <w:szCs w:val="20"/>
                      </w:rPr>
                      <w:delText>1.1</w:delText>
                    </w:r>
                  </w:del>
                </w:p>
              </w:tc>
              <w:tc>
                <w:tcPr>
                  <w:tcW w:w="1276" w:type="dxa"/>
                </w:tcPr>
                <w:p w14:paraId="51B59483" w14:textId="0F218DEB" w:rsidR="002A1175" w:rsidRDefault="002A1175" w:rsidP="002A1175">
                  <w:pPr>
                    <w:rPr>
                      <w:del w:id="2113" w:author="Daisy Lan" w:date="2023-07-19T19:16:00Z"/>
                      <w:rFonts w:ascii="Arial" w:hAnsi="Arial" w:cs="Arial"/>
                      <w:sz w:val="20"/>
                      <w:szCs w:val="20"/>
                    </w:rPr>
                  </w:pPr>
                  <w:del w:id="2114" w:author="Daisy Lan" w:date="2023-07-19T19:16:00Z">
                    <w:r>
                      <w:rPr>
                        <w:rFonts w:hint="eastAsia"/>
                      </w:rPr>
                      <w:delText>2</w:delText>
                    </w:r>
                    <w:r>
                      <w:delText>023.3.10</w:delText>
                    </w:r>
                  </w:del>
                </w:p>
              </w:tc>
              <w:tc>
                <w:tcPr>
                  <w:tcW w:w="1428" w:type="dxa"/>
                </w:tcPr>
                <w:p w14:paraId="3E0F4FD7" w14:textId="018C5BA1" w:rsidR="002A1175" w:rsidRDefault="002A1175" w:rsidP="002A1175">
                  <w:pPr>
                    <w:rPr>
                      <w:del w:id="2115" w:author="Daisy Lan" w:date="2023-07-19T19:16:00Z"/>
                      <w:rFonts w:ascii="Arial" w:hAnsi="Arial" w:cs="Arial"/>
                      <w:sz w:val="20"/>
                      <w:szCs w:val="20"/>
                    </w:rPr>
                  </w:pPr>
                  <w:del w:id="2116" w:author="Daisy Lan" w:date="2023-07-19T19:16:00Z">
                    <w:r>
                      <w:delText>B</w:delText>
                    </w:r>
                    <w:r>
                      <w:rPr>
                        <w:rFonts w:hint="eastAsia"/>
                      </w:rPr>
                      <w:delText>onnie</w:delText>
                    </w:r>
                  </w:del>
                </w:p>
              </w:tc>
              <w:tc>
                <w:tcPr>
                  <w:tcW w:w="4068" w:type="dxa"/>
                </w:tcPr>
                <w:p w14:paraId="6C76B44F" w14:textId="2C0D1AF9" w:rsidR="002A1175" w:rsidRDefault="002A1175" w:rsidP="002A1175">
                  <w:pPr>
                    <w:rPr>
                      <w:del w:id="2117" w:author="Daisy Lan" w:date="2023-07-19T19:16:00Z"/>
                      <w:rFonts w:ascii="Arial" w:hAnsi="Arial" w:cs="Arial"/>
                      <w:sz w:val="20"/>
                      <w:szCs w:val="20"/>
                    </w:rPr>
                  </w:pPr>
                  <w:del w:id="2118" w:author="Daisy Lan" w:date="2023-07-19T19:16:00Z">
                    <w:r w:rsidRPr="00885D27">
                      <w:delText>Validation in line build for multi version vs options</w:delText>
                    </w:r>
                  </w:del>
                </w:p>
              </w:tc>
            </w:tr>
            <w:tr w:rsidR="00655F06" w14:paraId="312C4197" w14:textId="77777777">
              <w:trPr>
                <w:del w:id="2119" w:author="Daisy Lan" w:date="2023-07-19T19:16:00Z"/>
              </w:trPr>
              <w:tc>
                <w:tcPr>
                  <w:tcW w:w="1010" w:type="dxa"/>
                </w:tcPr>
                <w:p w14:paraId="37FA0528" w14:textId="4BDCED92" w:rsidR="00655F06" w:rsidRDefault="00655F06">
                  <w:pPr>
                    <w:rPr>
                      <w:del w:id="2120" w:author="Daisy Lan" w:date="2023-07-19T19:16:00Z"/>
                      <w:rFonts w:ascii="Arial" w:hAnsi="Arial" w:cs="Arial"/>
                      <w:sz w:val="20"/>
                      <w:szCs w:val="20"/>
                    </w:rPr>
                  </w:pPr>
                  <w:del w:id="2121" w:author="Daisy Lan" w:date="2023-07-19T19:16:00Z">
                    <w:r>
                      <w:rPr>
                        <w:rFonts w:ascii="Arial" w:hAnsi="Arial" w:cs="Arial"/>
                        <w:sz w:val="20"/>
                        <w:szCs w:val="20"/>
                      </w:rPr>
                      <w:delText>1.2</w:delText>
                    </w:r>
                  </w:del>
                </w:p>
              </w:tc>
              <w:tc>
                <w:tcPr>
                  <w:tcW w:w="1276" w:type="dxa"/>
                </w:tcPr>
                <w:p w14:paraId="0DA49751" w14:textId="7592DD94" w:rsidR="00655F06" w:rsidRDefault="00655F06">
                  <w:pPr>
                    <w:rPr>
                      <w:del w:id="2122" w:author="Daisy Lan" w:date="2023-07-19T19:16:00Z"/>
                      <w:rFonts w:ascii="Arial" w:hAnsi="Arial" w:cs="Arial"/>
                      <w:sz w:val="20"/>
                      <w:szCs w:val="20"/>
                    </w:rPr>
                  </w:pPr>
                </w:p>
              </w:tc>
              <w:tc>
                <w:tcPr>
                  <w:tcW w:w="1428" w:type="dxa"/>
                </w:tcPr>
                <w:p w14:paraId="7E4DB259" w14:textId="1E4B6FB4" w:rsidR="00655F06" w:rsidRDefault="00655F06">
                  <w:pPr>
                    <w:rPr>
                      <w:del w:id="2123" w:author="Daisy Lan" w:date="2023-07-19T19:16:00Z"/>
                      <w:rFonts w:ascii="Arial" w:hAnsi="Arial" w:cs="Arial"/>
                      <w:sz w:val="20"/>
                      <w:szCs w:val="20"/>
                    </w:rPr>
                  </w:pPr>
                </w:p>
              </w:tc>
              <w:tc>
                <w:tcPr>
                  <w:tcW w:w="4068" w:type="dxa"/>
                </w:tcPr>
                <w:p w14:paraId="05BFFBD1" w14:textId="4F090676" w:rsidR="00655F06" w:rsidRDefault="00655F06">
                  <w:pPr>
                    <w:rPr>
                      <w:del w:id="2124" w:author="Daisy Lan" w:date="2023-07-19T19:16:00Z"/>
                      <w:rFonts w:ascii="Arial" w:hAnsi="Arial" w:cs="Arial"/>
                      <w:sz w:val="20"/>
                      <w:szCs w:val="20"/>
                    </w:rPr>
                  </w:pPr>
                </w:p>
              </w:tc>
            </w:tr>
            <w:tr w:rsidR="00655F06" w14:paraId="65142765" w14:textId="77777777">
              <w:trPr>
                <w:del w:id="2125" w:author="Daisy Lan" w:date="2023-07-19T19:16:00Z"/>
              </w:trPr>
              <w:tc>
                <w:tcPr>
                  <w:tcW w:w="1010" w:type="dxa"/>
                </w:tcPr>
                <w:p w14:paraId="09DD0E55" w14:textId="57753CC7" w:rsidR="00655F06" w:rsidRDefault="00655F06">
                  <w:pPr>
                    <w:rPr>
                      <w:del w:id="2126" w:author="Daisy Lan" w:date="2023-07-19T19:16:00Z"/>
                      <w:rFonts w:ascii="Arial" w:hAnsi="Arial" w:cs="Arial"/>
                      <w:sz w:val="20"/>
                      <w:szCs w:val="20"/>
                    </w:rPr>
                  </w:pPr>
                  <w:del w:id="2127" w:author="Daisy Lan" w:date="2023-07-19T19:16:00Z">
                    <w:r>
                      <w:rPr>
                        <w:rFonts w:ascii="Arial" w:hAnsi="Arial" w:cs="Arial"/>
                        <w:sz w:val="20"/>
                        <w:szCs w:val="20"/>
                      </w:rPr>
                      <w:delText>1.3</w:delText>
                    </w:r>
                  </w:del>
                </w:p>
              </w:tc>
              <w:tc>
                <w:tcPr>
                  <w:tcW w:w="1276" w:type="dxa"/>
                </w:tcPr>
                <w:p w14:paraId="007B8981" w14:textId="47A98D69" w:rsidR="00655F06" w:rsidRDefault="00655F06">
                  <w:pPr>
                    <w:rPr>
                      <w:del w:id="2128" w:author="Daisy Lan" w:date="2023-07-19T19:16:00Z"/>
                      <w:rFonts w:ascii="Arial" w:hAnsi="Arial" w:cs="Arial"/>
                      <w:sz w:val="20"/>
                      <w:szCs w:val="20"/>
                    </w:rPr>
                  </w:pPr>
                </w:p>
              </w:tc>
              <w:tc>
                <w:tcPr>
                  <w:tcW w:w="1428" w:type="dxa"/>
                </w:tcPr>
                <w:p w14:paraId="1E56DD4D" w14:textId="4EA2DD4B" w:rsidR="00655F06" w:rsidRDefault="00655F06">
                  <w:pPr>
                    <w:rPr>
                      <w:del w:id="2129" w:author="Daisy Lan" w:date="2023-07-19T19:16:00Z"/>
                      <w:rFonts w:ascii="Arial" w:hAnsi="Arial" w:cs="Arial"/>
                      <w:sz w:val="20"/>
                      <w:szCs w:val="20"/>
                    </w:rPr>
                  </w:pPr>
                </w:p>
              </w:tc>
              <w:tc>
                <w:tcPr>
                  <w:tcW w:w="4068" w:type="dxa"/>
                </w:tcPr>
                <w:p w14:paraId="057498BC" w14:textId="59107284" w:rsidR="00655F06" w:rsidRDefault="00655F06">
                  <w:pPr>
                    <w:rPr>
                      <w:del w:id="2130" w:author="Daisy Lan" w:date="2023-07-19T19:16:00Z"/>
                      <w:rFonts w:ascii="Arial" w:hAnsi="Arial" w:cs="Arial"/>
                      <w:sz w:val="20"/>
                      <w:szCs w:val="20"/>
                    </w:rPr>
                  </w:pPr>
                </w:p>
              </w:tc>
            </w:tr>
            <w:tr w:rsidR="00655F06" w14:paraId="59F1E546" w14:textId="77777777">
              <w:trPr>
                <w:del w:id="2131" w:author="Daisy Lan" w:date="2023-07-19T19:16:00Z"/>
              </w:trPr>
              <w:tc>
                <w:tcPr>
                  <w:tcW w:w="1010" w:type="dxa"/>
                </w:tcPr>
                <w:p w14:paraId="51382DA3" w14:textId="44075DE9" w:rsidR="00655F06" w:rsidRDefault="00655F06">
                  <w:pPr>
                    <w:rPr>
                      <w:del w:id="2132" w:author="Daisy Lan" w:date="2023-07-19T19:16:00Z"/>
                      <w:rFonts w:ascii="Arial" w:hAnsi="Arial" w:cs="Arial"/>
                      <w:sz w:val="20"/>
                      <w:szCs w:val="20"/>
                    </w:rPr>
                  </w:pPr>
                  <w:del w:id="2133" w:author="Daisy Lan" w:date="2023-07-19T19:16:00Z">
                    <w:r>
                      <w:rPr>
                        <w:rFonts w:ascii="Arial" w:hAnsi="Arial" w:cs="Arial"/>
                        <w:sz w:val="20"/>
                        <w:szCs w:val="20"/>
                      </w:rPr>
                      <w:delText>1.4</w:delText>
                    </w:r>
                  </w:del>
                </w:p>
              </w:tc>
              <w:tc>
                <w:tcPr>
                  <w:tcW w:w="1276" w:type="dxa"/>
                </w:tcPr>
                <w:p w14:paraId="733BA393" w14:textId="69AA8F94" w:rsidR="00655F06" w:rsidRDefault="00655F06">
                  <w:pPr>
                    <w:rPr>
                      <w:del w:id="2134" w:author="Daisy Lan" w:date="2023-07-19T19:16:00Z"/>
                      <w:rFonts w:ascii="Arial" w:hAnsi="Arial" w:cs="Arial"/>
                      <w:sz w:val="20"/>
                      <w:szCs w:val="20"/>
                    </w:rPr>
                  </w:pPr>
                </w:p>
              </w:tc>
              <w:tc>
                <w:tcPr>
                  <w:tcW w:w="1428" w:type="dxa"/>
                </w:tcPr>
                <w:p w14:paraId="51FF24AE" w14:textId="4F531C19" w:rsidR="00655F06" w:rsidRDefault="00655F06">
                  <w:pPr>
                    <w:rPr>
                      <w:del w:id="2135" w:author="Daisy Lan" w:date="2023-07-19T19:16:00Z"/>
                      <w:rFonts w:ascii="Arial" w:hAnsi="Arial" w:cs="Arial"/>
                      <w:sz w:val="20"/>
                      <w:szCs w:val="20"/>
                    </w:rPr>
                  </w:pPr>
                </w:p>
              </w:tc>
              <w:tc>
                <w:tcPr>
                  <w:tcW w:w="4068" w:type="dxa"/>
                </w:tcPr>
                <w:p w14:paraId="442EFECD" w14:textId="4269C42C" w:rsidR="00655F06" w:rsidRDefault="00655F06">
                  <w:pPr>
                    <w:rPr>
                      <w:del w:id="2136" w:author="Daisy Lan" w:date="2023-07-19T19:16:00Z"/>
                      <w:rFonts w:ascii="Arial" w:hAnsi="Arial" w:cs="Arial"/>
                      <w:sz w:val="20"/>
                      <w:szCs w:val="20"/>
                    </w:rPr>
                  </w:pPr>
                </w:p>
              </w:tc>
            </w:tr>
          </w:tbl>
          <w:p w14:paraId="2FF5905D" w14:textId="4A964344" w:rsidR="00655F06" w:rsidRDefault="00655F06">
            <w:pPr>
              <w:rPr>
                <w:del w:id="2137" w:author="Daisy Lan" w:date="2023-07-19T19:16:00Z"/>
                <w:rFonts w:ascii="Arial" w:hAnsi="Arial" w:cs="Arial"/>
                <w:sz w:val="20"/>
                <w:szCs w:val="20"/>
              </w:rPr>
            </w:pPr>
          </w:p>
        </w:tc>
      </w:tr>
      <w:tr w:rsidR="00655F06" w:rsidRPr="00452515" w14:paraId="097FA2ED" w14:textId="77777777">
        <w:trPr>
          <w:del w:id="2138" w:author="Daisy Lan" w:date="2023-07-19T19:16:00Z"/>
        </w:trPr>
        <w:tc>
          <w:tcPr>
            <w:tcW w:w="8008" w:type="dxa"/>
          </w:tcPr>
          <w:p w14:paraId="4D67283E" w14:textId="64946051" w:rsidR="00655F06" w:rsidRPr="00BF0054" w:rsidRDefault="00655F06">
            <w:pPr>
              <w:rPr>
                <w:del w:id="2139" w:author="Daisy Lan" w:date="2023-07-19T19:16:00Z"/>
                <w:rStyle w:val="Strong"/>
              </w:rPr>
            </w:pPr>
            <w:del w:id="2140" w:author="Daisy Lan" w:date="2023-07-19T19:16:00Z">
              <w:r w:rsidRPr="00BF0054">
                <w:rPr>
                  <w:rStyle w:val="Strong"/>
                </w:rPr>
                <w:delText xml:space="preserve">Stakeholder: </w:delText>
              </w:r>
            </w:del>
          </w:p>
        </w:tc>
      </w:tr>
      <w:tr w:rsidR="00655F06" w:rsidRPr="00452515" w14:paraId="116BC7DF" w14:textId="77777777">
        <w:trPr>
          <w:del w:id="2141" w:author="Daisy Lan" w:date="2023-07-19T19:16:00Z"/>
        </w:trPr>
        <w:tc>
          <w:tcPr>
            <w:tcW w:w="8008" w:type="dxa"/>
          </w:tcPr>
          <w:p w14:paraId="009A0DC2" w14:textId="379D4F0C" w:rsidR="00655F06" w:rsidRPr="00BF0054" w:rsidRDefault="00655F06">
            <w:pPr>
              <w:rPr>
                <w:del w:id="2142" w:author="Daisy Lan" w:date="2023-07-19T19:16:00Z"/>
                <w:rStyle w:val="Strong"/>
              </w:rPr>
            </w:pPr>
            <w:del w:id="2143" w:author="Daisy Lan" w:date="2023-07-19T19:16:00Z">
              <w:r w:rsidRPr="00BF0054">
                <w:rPr>
                  <w:rStyle w:val="Strong"/>
                </w:rPr>
                <w:delText xml:space="preserve">Pre-Condition: </w:delText>
              </w:r>
            </w:del>
          </w:p>
          <w:p w14:paraId="310E6CAC" w14:textId="06FE42C6" w:rsidR="00655F06" w:rsidRPr="00DD3CB0" w:rsidRDefault="00655F06">
            <w:pPr>
              <w:rPr>
                <w:del w:id="2144" w:author="Daisy Lan" w:date="2023-07-19T19:16:00Z"/>
                <w:rFonts w:ascii="Arial" w:hAnsi="Arial" w:cs="Arial"/>
                <w:sz w:val="20"/>
                <w:szCs w:val="20"/>
              </w:rPr>
            </w:pPr>
            <w:del w:id="2145" w:author="Daisy Lan" w:date="2023-07-19T19:16:00Z">
              <w:r>
                <w:rPr>
                  <w:rFonts w:hint="eastAsia"/>
                </w:rPr>
                <w:delText>1.</w:delText>
              </w:r>
              <w:r>
                <w:delText xml:space="preserve"> </w:delText>
              </w:r>
            </w:del>
          </w:p>
        </w:tc>
      </w:tr>
      <w:tr w:rsidR="00655F06" w:rsidRPr="00452515" w14:paraId="08A95820" w14:textId="77777777">
        <w:trPr>
          <w:del w:id="2146" w:author="Daisy Lan" w:date="2023-07-19T19:16:00Z"/>
        </w:trPr>
        <w:tc>
          <w:tcPr>
            <w:tcW w:w="8008" w:type="dxa"/>
          </w:tcPr>
          <w:p w14:paraId="6EDF7CA1" w14:textId="5D4417C9" w:rsidR="00655F06" w:rsidRDefault="00655F06">
            <w:pPr>
              <w:rPr>
                <w:del w:id="2147" w:author="Daisy Lan" w:date="2023-07-19T19:16:00Z"/>
                <w:rFonts w:ascii="Arial" w:hAnsi="Arial" w:cs="Arial"/>
                <w:sz w:val="20"/>
                <w:szCs w:val="20"/>
              </w:rPr>
            </w:pPr>
            <w:del w:id="2148" w:author="Daisy Lan" w:date="2023-07-19T19:16:00Z">
              <w:r>
                <w:rPr>
                  <w:rFonts w:ascii="Arial" w:hAnsi="Arial" w:cs="Arial"/>
                  <w:sz w:val="20"/>
                  <w:szCs w:val="20"/>
                </w:rPr>
                <w:delText>Prototype:</w:delText>
              </w:r>
            </w:del>
          </w:p>
          <w:p w14:paraId="0EBD210B" w14:textId="29B8FBB2" w:rsidR="00655F06" w:rsidRPr="00452515" w:rsidRDefault="00E766CA">
            <w:pPr>
              <w:rPr>
                <w:del w:id="2149" w:author="Daisy Lan" w:date="2023-07-19T19:16:00Z"/>
                <w:rFonts w:ascii="Arial" w:hAnsi="Arial" w:cs="Arial"/>
                <w:sz w:val="20"/>
                <w:szCs w:val="20"/>
              </w:rPr>
            </w:pPr>
            <w:del w:id="2150" w:author="Daisy Lan" w:date="2023-07-19T19:16:00Z">
              <w:r>
                <w:fldChar w:fldCharType="begin"/>
              </w:r>
              <w:r>
                <w:delInstrText>HYPERLINK "https://r5zpyu.axshare.com"</w:delInstrText>
              </w:r>
              <w:r>
                <w:fldChar w:fldCharType="separate"/>
              </w:r>
              <w:r w:rsidR="00655F06" w:rsidRPr="000B0B98">
                <w:rPr>
                  <w:rStyle w:val="Hyperlink"/>
                  <w:b/>
                  <w:bCs/>
                </w:rPr>
                <w:delText>https://r5zpyu.axshare.com</w:delText>
              </w:r>
              <w:r>
                <w:rPr>
                  <w:rStyle w:val="Hyperlink"/>
                  <w:b/>
                  <w:bCs/>
                </w:rPr>
                <w:fldChar w:fldCharType="end"/>
              </w:r>
              <w:r w:rsidR="00655F06">
                <w:delText>/</w:delText>
              </w:r>
              <w:r w:rsidR="00655F06" w:rsidRPr="00F05455">
                <w:delText>start.html#p=</w:delText>
              </w:r>
              <w:r w:rsidR="00655F06" w:rsidRPr="005D2CD4">
                <w:delText>line_build</w:delText>
              </w:r>
              <w:r w:rsidR="00655F06" w:rsidRPr="00F05455">
                <w:delText>&amp;g=1</w:delText>
              </w:r>
            </w:del>
          </w:p>
        </w:tc>
      </w:tr>
      <w:tr w:rsidR="00655F06" w:rsidRPr="00452515" w14:paraId="00D886E8" w14:textId="77777777">
        <w:trPr>
          <w:del w:id="2151" w:author="Daisy Lan" w:date="2023-07-19T19:16:00Z"/>
        </w:trPr>
        <w:tc>
          <w:tcPr>
            <w:tcW w:w="8008" w:type="dxa"/>
          </w:tcPr>
          <w:p w14:paraId="63A66EC8" w14:textId="7F7974F8" w:rsidR="00655F06" w:rsidRDefault="00655F06">
            <w:pPr>
              <w:rPr>
                <w:del w:id="2152" w:author="Daisy Lan" w:date="2023-07-19T19:16:00Z"/>
                <w:rStyle w:val="Strong"/>
              </w:rPr>
            </w:pPr>
            <w:del w:id="2153" w:author="Daisy Lan" w:date="2023-07-19T19:16:00Z">
              <w:r w:rsidRPr="00BF0054">
                <w:rPr>
                  <w:rStyle w:val="Strong"/>
                  <w:rFonts w:hint="eastAsia"/>
                </w:rPr>
                <w:delText>Main Scenario:</w:delText>
              </w:r>
            </w:del>
          </w:p>
          <w:p w14:paraId="02F4E07A" w14:textId="3CE67BD6" w:rsidR="00655F06" w:rsidRDefault="00655F06">
            <w:pPr>
              <w:rPr>
                <w:del w:id="2154" w:author="Daisy Lan" w:date="2023-07-19T19:16:00Z"/>
                <w:rStyle w:val="Strong"/>
              </w:rPr>
            </w:pPr>
            <w:del w:id="2155" w:author="Daisy Lan" w:date="2023-07-19T19:16:00Z">
              <w:r>
                <w:rPr>
                  <w:rStyle w:val="Strong"/>
                </w:rPr>
                <w:delText>For some items, different option values maps to different line build versions.</w:delText>
              </w:r>
            </w:del>
          </w:p>
          <w:p w14:paraId="0754586E" w14:textId="2C657D45" w:rsidR="00655F06" w:rsidRDefault="00655F06">
            <w:pPr>
              <w:rPr>
                <w:del w:id="2156" w:author="Daisy Lan" w:date="2023-07-19T19:16:00Z"/>
                <w:rStyle w:val="Strong"/>
              </w:rPr>
            </w:pPr>
            <w:del w:id="2157" w:author="Daisy Lan" w:date="2023-07-19T19:16:00Z">
              <w:r>
                <w:rPr>
                  <w:rStyle w:val="Strong"/>
                </w:rPr>
                <w:delText>(Different main option values leads to pretty different line builds which can’t be edit in one version.)</w:delText>
              </w:r>
            </w:del>
          </w:p>
          <w:p w14:paraId="49D1189A" w14:textId="5AD2F5C6" w:rsidR="00655F06" w:rsidRDefault="00655F06" w:rsidP="00655F06">
            <w:pPr>
              <w:pStyle w:val="ListParagraph"/>
              <w:numPr>
                <w:ilvl w:val="0"/>
                <w:numId w:val="1081"/>
              </w:numPr>
              <w:rPr>
                <w:del w:id="2158" w:author="Daisy Lan" w:date="2023-07-19T19:16:00Z"/>
              </w:rPr>
            </w:pPr>
            <w:del w:id="2159" w:author="Daisy Lan" w:date="2023-07-19T19:16:00Z">
              <w:r>
                <w:delText>Add a toggle “Multi versions vs options”. By default, it is off. When user turns it on, check if this item has any these types of customizations: Mandatory choice, Dish Preference. If no, show error message:” This item does not have any of these types of options: Mandatory choice, Dish Preference. We do not support multi versions for it.” If no error, check if there is already line build information exists. If yes, show a warning: “Multi versions line build needs to set the applied to options, please set them correctly for the existing line build.”</w:delText>
              </w:r>
            </w:del>
          </w:p>
          <w:p w14:paraId="75A9B5F5" w14:textId="35414086" w:rsidR="00655F06" w:rsidRDefault="00655F06" w:rsidP="00655F06">
            <w:pPr>
              <w:pStyle w:val="ListParagraph"/>
              <w:numPr>
                <w:ilvl w:val="0"/>
                <w:numId w:val="1081"/>
              </w:numPr>
              <w:rPr>
                <w:del w:id="2160" w:author="Daisy Lan" w:date="2023-07-19T19:16:00Z"/>
              </w:rPr>
            </w:pPr>
            <w:del w:id="2161" w:author="Daisy Lan" w:date="2023-07-19T19:16:00Z">
              <w:r>
                <w:delText xml:space="preserve">Currently, to simplify the setting, we do not allow user to turn on “Multi versions vs options” and “Is Multi-usage qty item” at the same time. If “Is Multi-usage qty item” is on, and user clicks to turn on “Multi versions”, show error message: “Currently we do not support to turn on “Is Multi-usage qty item” and “Multi versions vs options” at the same time.” </w:delText>
              </w:r>
              <w:r w:rsidRPr="00CB6E79">
                <w:delText>vice versa</w:delText>
              </w:r>
              <w:r>
                <w:rPr>
                  <w:rFonts w:hint="eastAsia"/>
                </w:rPr>
                <w:delText>.</w:delText>
              </w:r>
            </w:del>
          </w:p>
          <w:p w14:paraId="0AB669C0" w14:textId="3FF44A97" w:rsidR="00655F06" w:rsidRDefault="00655F06">
            <w:pPr>
              <w:pStyle w:val="ListParagraph"/>
              <w:ind w:left="360"/>
              <w:rPr>
                <w:del w:id="2162" w:author="Daisy Lan" w:date="2023-07-19T19:16:00Z"/>
              </w:rPr>
            </w:pPr>
            <w:del w:id="2163" w:author="Daisy Lan" w:date="2023-07-19T19:16:00Z">
              <w:r>
                <w:rPr>
                  <w:noProof/>
                </w:rPr>
                <w:lastRenderedPageBreak/>
                <w:drawing>
                  <wp:inline distT="0" distB="0" distL="0" distR="0" wp14:anchorId="4B3667C3" wp14:editId="11B5B755">
                    <wp:extent cx="4433484" cy="2491099"/>
                    <wp:effectExtent l="0" t="0" r="5715" b="5080"/>
                    <wp:docPr id="2011944992" name="图片 201194499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4992" name="Picture 197" descr="图形用户界面, 文本, 应用程序, 电子邮件&#10;&#10;描述已自动生成"/>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433484" cy="2491099"/>
                            </a:xfrm>
                            <a:prstGeom prst="rect">
                              <a:avLst/>
                            </a:prstGeom>
                          </pic:spPr>
                        </pic:pic>
                      </a:graphicData>
                    </a:graphic>
                  </wp:inline>
                </w:drawing>
              </w:r>
            </w:del>
          </w:p>
          <w:p w14:paraId="1303940A" w14:textId="069D1BC1" w:rsidR="00655F06" w:rsidRDefault="00655F06" w:rsidP="00655F06">
            <w:pPr>
              <w:pStyle w:val="ListParagraph"/>
              <w:numPr>
                <w:ilvl w:val="0"/>
                <w:numId w:val="1081"/>
              </w:numPr>
              <w:rPr>
                <w:del w:id="2164" w:author="Daisy Lan" w:date="2023-07-19T19:16:00Z"/>
              </w:rPr>
            </w:pPr>
            <w:del w:id="2165" w:author="Daisy Lan" w:date="2023-07-19T19:16:00Z">
              <w:r>
                <w:delText>If the toggle is on, and user turns it off, check if there are multiple line builds for this item. If yes, show error message: “</w:delText>
              </w:r>
              <w:r w:rsidR="00423268">
                <w:delText>“Unable to turn off ‘</w:delText>
              </w:r>
              <w:r w:rsidR="00423268" w:rsidRPr="00423268">
                <w:delText>Multi versions vs options</w:delText>
              </w:r>
              <w:r w:rsidR="00423268">
                <w:delText xml:space="preserve">’ toggle. Please delete extra line build until only one line build first.” </w:delText>
              </w:r>
              <w:r>
                <w:delText>If there is only one line build, when turn it off, we should delete the line builds apply to option – option values data.</w:delText>
              </w:r>
            </w:del>
          </w:p>
          <w:p w14:paraId="0B52FA56" w14:textId="1D7B7EE2" w:rsidR="00655F06" w:rsidRDefault="00655F06" w:rsidP="00655F06">
            <w:pPr>
              <w:pStyle w:val="ListParagraph"/>
              <w:numPr>
                <w:ilvl w:val="0"/>
                <w:numId w:val="1081"/>
              </w:numPr>
              <w:rPr>
                <w:del w:id="2166" w:author="Daisy Lan" w:date="2023-07-19T19:16:00Z"/>
              </w:rPr>
            </w:pPr>
            <w:del w:id="2167" w:author="Daisy Lan" w:date="2023-07-19T19:16:00Z">
              <w:r>
                <w:delText xml:space="preserve">While “Multi versions” is on, show “Create New Line Build” button to allow user to create multiple line builds. </w:delText>
              </w:r>
              <w:r>
                <w:rPr>
                  <w:rFonts w:hint="eastAsia"/>
                </w:rPr>
                <w:delText>Whi</w:delText>
              </w:r>
              <w:r>
                <w:delText>le the toggle is off, do not show it. When toggle is off, we only allow one set of line builds.</w:delText>
              </w:r>
            </w:del>
          </w:p>
          <w:p w14:paraId="095A5949" w14:textId="3B4CFAE2" w:rsidR="00655F06" w:rsidRDefault="00655F06" w:rsidP="00655F06">
            <w:pPr>
              <w:pStyle w:val="ListParagraph"/>
              <w:numPr>
                <w:ilvl w:val="0"/>
                <w:numId w:val="1081"/>
              </w:numPr>
              <w:rPr>
                <w:del w:id="2168" w:author="Daisy Lan" w:date="2023-07-19T19:16:00Z"/>
              </w:rPr>
            </w:pPr>
            <w:del w:id="2169" w:author="Daisy Lan" w:date="2023-07-19T19:16:00Z">
              <w:r>
                <w:delText>While “Multi versions” is on, show different line build information in different tabs. And for each line build, show “Delete” button for it. While the toggle is off, do not show tab and do not show “delete”.</w:delText>
              </w:r>
            </w:del>
          </w:p>
          <w:p w14:paraId="6A200728" w14:textId="5B94A08F" w:rsidR="00655F06" w:rsidRDefault="00655F06" w:rsidP="00655F06">
            <w:pPr>
              <w:pStyle w:val="ListParagraph"/>
              <w:numPr>
                <w:ilvl w:val="0"/>
                <w:numId w:val="1081"/>
              </w:numPr>
              <w:rPr>
                <w:del w:id="2170" w:author="Daisy Lan" w:date="2023-07-19T19:16:00Z"/>
              </w:rPr>
            </w:pPr>
            <w:del w:id="2171" w:author="Daisy Lan" w:date="2023-07-19T19:16:00Z">
              <w:r>
                <w:delText>While user clicks “Delete”, show a warning: “Are you sure you want to delete this line build?”</w:delText>
              </w:r>
            </w:del>
          </w:p>
          <w:p w14:paraId="69BF67DD" w14:textId="1255FB64" w:rsidR="00655F06" w:rsidRDefault="00655F06" w:rsidP="00655F06">
            <w:pPr>
              <w:pStyle w:val="ListParagraph"/>
              <w:numPr>
                <w:ilvl w:val="0"/>
                <w:numId w:val="1081"/>
              </w:numPr>
              <w:rPr>
                <w:del w:id="2172" w:author="Daisy Lan" w:date="2023-07-19T19:16:00Z"/>
              </w:rPr>
            </w:pPr>
            <w:del w:id="2173" w:author="Daisy Lan" w:date="2023-07-19T19:16:00Z">
              <w:r>
                <w:delText>When user click “Edit line build”, see extend scenario below.</w:delText>
              </w:r>
            </w:del>
          </w:p>
          <w:p w14:paraId="6F007D6C" w14:textId="0799D9DD" w:rsidR="00655F06" w:rsidRPr="00C11AA9" w:rsidRDefault="00655F06">
            <w:pPr>
              <w:rPr>
                <w:del w:id="2174" w:author="Daisy Lan" w:date="2023-07-19T19:16:00Z"/>
              </w:rPr>
            </w:pPr>
          </w:p>
        </w:tc>
      </w:tr>
      <w:tr w:rsidR="00655F06" w:rsidRPr="00452515" w14:paraId="35E1D4A3" w14:textId="77777777">
        <w:trPr>
          <w:del w:id="2175" w:author="Daisy Lan" w:date="2023-07-19T19:16:00Z"/>
        </w:trPr>
        <w:tc>
          <w:tcPr>
            <w:tcW w:w="8008" w:type="dxa"/>
          </w:tcPr>
          <w:p w14:paraId="0DBC30B3" w14:textId="18E09087" w:rsidR="00655F06" w:rsidRPr="00BF0054" w:rsidRDefault="00655F06">
            <w:pPr>
              <w:rPr>
                <w:del w:id="2176" w:author="Daisy Lan" w:date="2023-07-19T19:16:00Z"/>
                <w:rStyle w:val="Strong"/>
              </w:rPr>
            </w:pPr>
            <w:del w:id="2177" w:author="Daisy Lan" w:date="2023-07-19T19:16:00Z">
              <w:r w:rsidRPr="00BF0054">
                <w:rPr>
                  <w:rStyle w:val="Strong"/>
                </w:rPr>
                <w:lastRenderedPageBreak/>
                <w:delText>Extend Scenario:</w:delText>
              </w:r>
              <w:r>
                <w:rPr>
                  <w:rStyle w:val="Strong"/>
                </w:rPr>
                <w:delText xml:space="preserve"> Edit line build for multiple line build case</w:delText>
              </w:r>
            </w:del>
          </w:p>
          <w:p w14:paraId="07A50246" w14:textId="7B8021C6" w:rsidR="00655F06" w:rsidRDefault="00655F06" w:rsidP="00655F06">
            <w:pPr>
              <w:pStyle w:val="ListParagraph"/>
              <w:numPr>
                <w:ilvl w:val="0"/>
                <w:numId w:val="1092"/>
              </w:numPr>
              <w:rPr>
                <w:del w:id="2178" w:author="Daisy Lan" w:date="2023-07-19T19:16:00Z"/>
              </w:rPr>
            </w:pPr>
            <w:del w:id="2179" w:author="Daisy Lan" w:date="2023-07-19T19:16:00Z">
              <w:r>
                <w:delText>When user clicks “Create New Line Build”, we should check if this recipe already has another line build or not. If yes, check if this line build has set the “apply to option, option values”. If not, show an error message: “The existing line build hasn’t set “apply to options” parameter, please set it first and then create new line build.” This is to resolve such case: User sets line build first, and then switch on the “Multi versions” toggle, at this time, as the existing line build does not have the parameter set, we should prevent user from create new line build.</w:delText>
              </w:r>
            </w:del>
          </w:p>
          <w:p w14:paraId="6054DBBB" w14:textId="7D39B8B8" w:rsidR="00655F06" w:rsidRDefault="00655F06" w:rsidP="00655F06">
            <w:pPr>
              <w:pStyle w:val="ListParagraph"/>
              <w:numPr>
                <w:ilvl w:val="0"/>
                <w:numId w:val="1092"/>
              </w:numPr>
              <w:rPr>
                <w:del w:id="2180" w:author="Daisy Lan" w:date="2023-07-19T19:16:00Z"/>
              </w:rPr>
            </w:pPr>
            <w:del w:id="2181" w:author="Daisy Lan" w:date="2023-07-19T19:16:00Z">
              <w:r>
                <w:lastRenderedPageBreak/>
                <w:delText>In Create/Edit line build page, if “Multi versions” is on, we need to show line build name, apply to option and option values. If it is off, we do not need to show them.</w:delText>
              </w:r>
            </w:del>
          </w:p>
          <w:p w14:paraId="327E8225" w14:textId="7CBE9FB2" w:rsidR="00655F06" w:rsidRDefault="00655F06">
            <w:pPr>
              <w:ind w:left="360"/>
              <w:rPr>
                <w:del w:id="2182" w:author="Daisy Lan" w:date="2023-07-19T19:16:00Z"/>
              </w:rPr>
            </w:pPr>
            <w:del w:id="2183" w:author="Daisy Lan" w:date="2023-07-19T19:16:00Z">
              <w:r>
                <w:rPr>
                  <w:noProof/>
                </w:rPr>
                <w:drawing>
                  <wp:inline distT="0" distB="0" distL="0" distR="0" wp14:anchorId="4A169FC9" wp14:editId="2B630B50">
                    <wp:extent cx="3875518" cy="1058232"/>
                    <wp:effectExtent l="0" t="0" r="0" b="8890"/>
                    <wp:docPr id="2011944993" name="图片 20119449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875518" cy="1058232"/>
                            </a:xfrm>
                            <a:prstGeom prst="rect">
                              <a:avLst/>
                            </a:prstGeom>
                          </pic:spPr>
                        </pic:pic>
                      </a:graphicData>
                    </a:graphic>
                  </wp:inline>
                </w:drawing>
              </w:r>
            </w:del>
          </w:p>
          <w:p w14:paraId="3A538222" w14:textId="0F598D6E" w:rsidR="00655F06" w:rsidRDefault="00655F06" w:rsidP="00655F06">
            <w:pPr>
              <w:pStyle w:val="ListParagraph"/>
              <w:numPr>
                <w:ilvl w:val="0"/>
                <w:numId w:val="1092"/>
              </w:numPr>
              <w:rPr>
                <w:del w:id="2184" w:author="Daisy Lan" w:date="2023-07-19T19:16:00Z"/>
              </w:rPr>
            </w:pPr>
            <w:del w:id="2185" w:author="Daisy Lan" w:date="2023-07-19T19:16:00Z">
              <w:r>
                <w:rPr>
                  <w:rFonts w:hint="eastAsia"/>
                </w:rPr>
                <w:delText>Apply</w:delText>
              </w:r>
              <w:r>
                <w:delText xml:space="preserve"> to option: List all these type of options:  Mandatory choice, Dish Preference</w:delText>
              </w:r>
              <w:r w:rsidR="00360C93" w:rsidRPr="00360C93">
                <w:delText>(not selector)</w:delText>
              </w:r>
              <w:r>
                <w:delText>. If user already selects one option in one line build version, we should not allow user to change it to another option. Error message: “This apply to option is also used in version: {line build name}, please delete those versions first before you change the apply to option.” The only way to change it is to delete other versions and there is only one version left.</w:delText>
              </w:r>
            </w:del>
          </w:p>
          <w:p w14:paraId="30B43123" w14:textId="1E2666C9" w:rsidR="00655F06" w:rsidRDefault="00655F06" w:rsidP="00655F06">
            <w:pPr>
              <w:pStyle w:val="ListParagraph"/>
              <w:numPr>
                <w:ilvl w:val="0"/>
                <w:numId w:val="1092"/>
              </w:numPr>
              <w:rPr>
                <w:del w:id="2186" w:author="Daisy Lan" w:date="2023-07-19T19:16:00Z"/>
              </w:rPr>
            </w:pPr>
            <w:del w:id="2187" w:author="Daisy Lan" w:date="2023-07-19T19:16:00Z">
              <w:r>
                <w:delText>When user select the “Apply to option”, option value should list all this option’s option values. User can select one or multiple option values.</w:delText>
              </w:r>
            </w:del>
          </w:p>
          <w:p w14:paraId="0BCDDCF1" w14:textId="11E4148E" w:rsidR="00655F06" w:rsidRDefault="00655F06" w:rsidP="00655F06">
            <w:pPr>
              <w:pStyle w:val="ListParagraph"/>
              <w:numPr>
                <w:ilvl w:val="1"/>
                <w:numId w:val="1092"/>
              </w:numPr>
              <w:rPr>
                <w:del w:id="2188" w:author="Daisy Lan" w:date="2023-07-19T19:16:00Z"/>
              </w:rPr>
            </w:pPr>
            <w:del w:id="2189" w:author="Daisy Lan" w:date="2023-07-19T19:16:00Z">
              <w:r>
                <w:rPr>
                  <w:rFonts w:hint="eastAsia"/>
                </w:rPr>
                <w:delText>W</w:delText>
              </w:r>
              <w:r>
                <w:delText>hen user selects one option value, we should check if this option value has been set for other versions, if yes, show error message: “Option value {option value name} has been applied to line build version: {line build name}. Please unselect it from that version first.”</w:delText>
              </w:r>
            </w:del>
          </w:p>
          <w:p w14:paraId="73A1B921" w14:textId="5D1F335F" w:rsidR="00655F06" w:rsidRDefault="00655F06" w:rsidP="00655F06">
            <w:pPr>
              <w:pStyle w:val="ListParagraph"/>
              <w:numPr>
                <w:ilvl w:val="0"/>
                <w:numId w:val="1092"/>
              </w:numPr>
              <w:rPr>
                <w:del w:id="2190" w:author="Daisy Lan" w:date="2023-07-19T19:16:00Z"/>
              </w:rPr>
            </w:pPr>
            <w:del w:id="2191" w:author="Daisy Lan" w:date="2023-07-19T19:16:00Z">
              <w:r>
                <w:delText xml:space="preserve">Line build name can be a very simple one, such as “Line build” + order number. </w:delText>
              </w:r>
            </w:del>
          </w:p>
          <w:p w14:paraId="1E480DF1" w14:textId="2CD411F0" w:rsidR="00655F06" w:rsidRDefault="00655F06" w:rsidP="00655F06">
            <w:pPr>
              <w:pStyle w:val="ListParagraph"/>
              <w:numPr>
                <w:ilvl w:val="0"/>
                <w:numId w:val="1092"/>
              </w:numPr>
              <w:rPr>
                <w:del w:id="2192" w:author="Daisy Lan" w:date="2023-07-19T19:16:00Z"/>
              </w:rPr>
            </w:pPr>
            <w:del w:id="2193" w:author="Daisy Lan" w:date="2023-07-19T19:16:00Z">
              <w:r>
                <w:delText>In read only page, we show the apply to option and option values as:</w:delText>
              </w:r>
            </w:del>
          </w:p>
          <w:p w14:paraId="4D4BA034" w14:textId="3C4025AA" w:rsidR="00655F06" w:rsidRDefault="00655F06">
            <w:pPr>
              <w:pStyle w:val="ListParagraph"/>
              <w:ind w:left="360"/>
              <w:rPr>
                <w:del w:id="2194" w:author="Daisy Lan" w:date="2023-07-19T19:16:00Z"/>
              </w:rPr>
            </w:pPr>
            <w:del w:id="2195" w:author="Daisy Lan" w:date="2023-07-19T19:16:00Z">
              <w:r>
                <w:rPr>
                  <w:noProof/>
                </w:rPr>
                <w:drawing>
                  <wp:inline distT="0" distB="0" distL="0" distR="0" wp14:anchorId="5C5AD190" wp14:editId="2F8F66AF">
                    <wp:extent cx="4619000" cy="844722"/>
                    <wp:effectExtent l="0" t="0" r="0" b="0"/>
                    <wp:docPr id="2011944994" name="图片 201194499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4994" name="Picture 201" descr="图形用户界面, 文本, 应用程序&#10;&#10;描述已自动生成"/>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619000" cy="844722"/>
                            </a:xfrm>
                            <a:prstGeom prst="rect">
                              <a:avLst/>
                            </a:prstGeom>
                          </pic:spPr>
                        </pic:pic>
                      </a:graphicData>
                    </a:graphic>
                  </wp:inline>
                </w:drawing>
              </w:r>
            </w:del>
          </w:p>
          <w:p w14:paraId="694DD9EF" w14:textId="6BEAC071" w:rsidR="00655F06" w:rsidRDefault="00655F06" w:rsidP="00655F06">
            <w:pPr>
              <w:pStyle w:val="ListParagraph"/>
              <w:numPr>
                <w:ilvl w:val="0"/>
                <w:numId w:val="1092"/>
              </w:numPr>
              <w:rPr>
                <w:del w:id="2196" w:author="Daisy Lan" w:date="2023-07-19T19:16:00Z"/>
              </w:rPr>
            </w:pPr>
            <w:del w:id="2197" w:author="Daisy Lan" w:date="2023-07-19T19:16:00Z">
              <w:r>
                <w:delText xml:space="preserve">Clicking save, we should do the following validation: </w:delText>
              </w:r>
            </w:del>
          </w:p>
          <w:p w14:paraId="2C071519" w14:textId="27E5AD28" w:rsidR="00360C93" w:rsidRDefault="00360C93" w:rsidP="00651C83">
            <w:pPr>
              <w:rPr>
                <w:del w:id="2198" w:author="Daisy Lan" w:date="2023-07-19T19:16:00Z"/>
              </w:rPr>
            </w:pPr>
          </w:p>
          <w:p w14:paraId="61F2C4E2" w14:textId="325C6ED8" w:rsidR="00360C93" w:rsidRDefault="00360C93" w:rsidP="00651C83">
            <w:pPr>
              <w:pStyle w:val="ListParagraph"/>
              <w:numPr>
                <w:ilvl w:val="0"/>
                <w:numId w:val="1822"/>
              </w:numPr>
              <w:rPr>
                <w:del w:id="2199" w:author="Daisy Lan" w:date="2023-07-19T19:16:00Z"/>
              </w:rPr>
            </w:pPr>
            <w:del w:id="2200" w:author="Daisy Lan" w:date="2023-07-19T19:16:00Z">
              <w:r w:rsidRPr="00360C93">
                <w:delText>When verify data between customization and line build function, we should check data which is the same item version.</w:delText>
              </w:r>
            </w:del>
          </w:p>
          <w:p w14:paraId="4885EB73" w14:textId="16FC9618" w:rsidR="00360C93" w:rsidRDefault="00360C93" w:rsidP="00651C83">
            <w:pPr>
              <w:pStyle w:val="ListParagraph"/>
              <w:numPr>
                <w:ilvl w:val="0"/>
                <w:numId w:val="1822"/>
              </w:numPr>
              <w:rPr>
                <w:del w:id="2201" w:author="Daisy Lan" w:date="2023-07-19T19:16:00Z"/>
              </w:rPr>
            </w:pPr>
            <w:del w:id="2202" w:author="Daisy Lan" w:date="2023-07-19T19:16:00Z">
              <w:r w:rsidRPr="00360C93">
                <w:lastRenderedPageBreak/>
                <w:delText>Option and option value is required. If user does not set, show error message:” Please set apply to option/option values”.</w:delText>
              </w:r>
              <w:r>
                <w:rPr>
                  <w:noProof/>
                </w:rPr>
                <w:delText xml:space="preserve"> </w:delText>
              </w:r>
              <w:r>
                <w:rPr>
                  <w:noProof/>
                </w:rPr>
                <w:drawing>
                  <wp:inline distT="0" distB="0" distL="0" distR="0" wp14:anchorId="767350C0" wp14:editId="40EDC76B">
                    <wp:extent cx="5731510" cy="81089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810895"/>
                            </a:xfrm>
                            <a:prstGeom prst="rect">
                              <a:avLst/>
                            </a:prstGeom>
                          </pic:spPr>
                        </pic:pic>
                      </a:graphicData>
                    </a:graphic>
                  </wp:inline>
                </w:drawing>
              </w:r>
            </w:del>
          </w:p>
          <w:p w14:paraId="6656095A" w14:textId="6108649D" w:rsidR="00AD1701" w:rsidRDefault="00901FF4" w:rsidP="00E93BA6">
            <w:pPr>
              <w:pStyle w:val="ListParagraph"/>
              <w:numPr>
                <w:ilvl w:val="0"/>
                <w:numId w:val="1822"/>
              </w:numPr>
              <w:rPr>
                <w:del w:id="2203" w:author="Daisy Lan" w:date="2023-07-19T19:16:00Z"/>
              </w:rPr>
            </w:pPr>
            <w:del w:id="2204" w:author="Daisy Lan" w:date="2023-07-19T19:16:00Z">
              <w:r w:rsidRPr="00901FF4">
                <w:delText xml:space="preserve">If </w:delText>
              </w:r>
              <w:r w:rsidR="000C5CB3">
                <w:delText>a step is mapped with ‘</w:delText>
              </w:r>
              <w:r w:rsidR="000C5CB3" w:rsidRPr="00901FF4">
                <w:delText xml:space="preserve">option' and </w:delText>
              </w:r>
              <w:r w:rsidR="000C5CB3">
                <w:delText>‘</w:delText>
              </w:r>
              <w:r w:rsidR="000C5CB3" w:rsidRPr="00901FF4">
                <w:delText>option value’</w:delText>
              </w:r>
              <w:r w:rsidR="007845B7">
                <w:delText xml:space="preserve"> (no matter the option-option value is tagged with ‘</w:delText>
              </w:r>
              <w:r w:rsidR="007845B7" w:rsidRPr="005E6984">
                <w:delText>Apply To Option</w:delText>
              </w:r>
              <w:r w:rsidR="007845B7">
                <w:delText>’ of the current line build or not)</w:delText>
              </w:r>
              <w:r w:rsidR="000C5CB3">
                <w:delText>, we should ensure at least one sub step mapped with the ‘</w:delText>
              </w:r>
              <w:r w:rsidR="000C5CB3" w:rsidRPr="00901FF4">
                <w:delText>option</w:delText>
              </w:r>
              <w:r w:rsidR="000C5CB3">
                <w:delText>’</w:delText>
              </w:r>
              <w:r w:rsidR="000C5CB3" w:rsidRPr="00901FF4">
                <w:delText xml:space="preserve"> and </w:delText>
              </w:r>
              <w:r w:rsidR="000C5CB3">
                <w:delText>‘</w:delText>
              </w:r>
              <w:r w:rsidR="000C5CB3" w:rsidRPr="00901FF4">
                <w:delText>option value’</w:delText>
              </w:r>
              <w:r w:rsidR="000C5CB3">
                <w:delText xml:space="preserve"> the same as this step. </w:delText>
              </w:r>
              <w:r w:rsidR="00BF55F1">
                <w:delText>If no, display error: ‘</w:delText>
              </w:r>
              <w:r w:rsidR="00BF55F1" w:rsidDel="00DC2BD1">
                <w:delText xml:space="preserve">Sub step </w:delText>
              </w:r>
              <w:r w:rsidR="00DC6BF2" w:rsidRPr="00DC6BF2" w:rsidDel="00DC2BD1">
                <w:delText>(in step #, step #)</w:delText>
              </w:r>
              <w:r w:rsidR="00DC6BF2" w:rsidDel="00DC2BD1">
                <w:delText xml:space="preserve"> </w:delText>
              </w:r>
              <w:r w:rsidR="00BF55F1" w:rsidDel="00DC2BD1">
                <w:delText>is missing mapping option. Please select it for at least one sub step.</w:delText>
              </w:r>
            </w:del>
            <w:ins w:id="2205" w:author="Bonnie Yang" w:date="2023-04-19T10:51:00Z">
              <w:del w:id="2206" w:author="Daisy Lan" w:date="2023-07-19T19:16:00Z">
                <w:r w:rsidR="00DC2BD1" w:rsidRPr="00DC2BD1">
                  <w:delText>Sub step (in step 2) is missing mapping option ({option name}-{option value}). Please select it for at least one sub step.</w:delText>
                </w:r>
              </w:del>
            </w:ins>
            <w:del w:id="2207" w:author="Daisy Lan" w:date="2023-07-19T19:16:00Z">
              <w:r w:rsidR="00BF55F1">
                <w:delText>’</w:delText>
              </w:r>
            </w:del>
          </w:p>
          <w:p w14:paraId="3ED636AB" w14:textId="196D7D53" w:rsidR="00901FF4" w:rsidRDefault="00AD1701" w:rsidP="00E93BA6">
            <w:pPr>
              <w:pStyle w:val="ListParagraph"/>
              <w:numPr>
                <w:ilvl w:val="0"/>
                <w:numId w:val="1822"/>
              </w:numPr>
              <w:rPr>
                <w:del w:id="2208" w:author="Daisy Lan" w:date="2023-07-19T19:16:00Z"/>
              </w:rPr>
            </w:pPr>
            <w:del w:id="2209" w:author="Daisy Lan" w:date="2023-07-19T19:16:00Z">
              <w:r>
                <w:delText>I</w:delText>
              </w:r>
              <w:r w:rsidR="000C5CB3">
                <w:delText>f any sub step is mapped with the ‘</w:delText>
              </w:r>
              <w:r w:rsidR="000C5CB3" w:rsidRPr="00901FF4">
                <w:delText>option'</w:delText>
              </w:r>
              <w:r w:rsidR="000C5CB3">
                <w:delText xml:space="preserve"> the same as this step, </w:delText>
              </w:r>
              <w:r w:rsidR="00901FF4" w:rsidRPr="00901FF4">
                <w:delText xml:space="preserve">we should ensure </w:delText>
              </w:r>
              <w:r w:rsidR="00901FF4">
                <w:delText>the mapped option-option value i</w:delText>
              </w:r>
              <w:r w:rsidR="00901FF4">
                <w:rPr>
                  <w:rFonts w:hint="eastAsia"/>
                </w:rPr>
                <w:delText>s</w:delText>
              </w:r>
              <w:r w:rsidR="00901FF4" w:rsidRPr="00901FF4">
                <w:delText xml:space="preserve"> the same</w:delText>
              </w:r>
              <w:r w:rsidR="00901FF4">
                <w:delText xml:space="preserve"> as the ste</w:delText>
              </w:r>
              <w:r w:rsidR="00901FF4">
                <w:rPr>
                  <w:rFonts w:hint="eastAsia"/>
                </w:rPr>
                <w:delText>p</w:delText>
              </w:r>
              <w:r w:rsidR="00901FF4" w:rsidRPr="00901FF4">
                <w:delText>.</w:delText>
              </w:r>
              <w:r w:rsidR="00901FF4">
                <w:delText xml:space="preserve"> </w:delText>
              </w:r>
              <w:r w:rsidR="00901FF4" w:rsidRPr="00901FF4">
                <w:delText>Else, we should display error message and user cannot save the line build</w:delText>
              </w:r>
              <w:r w:rsidR="00901FF4">
                <w:delText xml:space="preserve">. Error message: ‘Option value(s) </w:delText>
              </w:r>
              <w:r w:rsidR="00901FF4">
                <w:rPr>
                  <w:rFonts w:hint="eastAsia"/>
                </w:rPr>
                <w:delText>of</w:delText>
              </w:r>
              <w:r w:rsidR="00901FF4">
                <w:delText xml:space="preserve"> sub step(s) is conflict with the Option Value of its step</w:delText>
              </w:r>
              <w:r w:rsidR="00901FF4">
                <w:rPr>
                  <w:rFonts w:hint="eastAsia"/>
                </w:rPr>
                <w:delText>.</w:delText>
              </w:r>
              <w:r w:rsidR="00901FF4">
                <w:delText xml:space="preserve"> Please check</w:delText>
              </w:r>
              <w:r w:rsidR="000F2F05">
                <w:delText xml:space="preserve"> and correc</w:delText>
              </w:r>
              <w:r w:rsidR="000F2F05">
                <w:rPr>
                  <w:rFonts w:hint="eastAsia"/>
                </w:rPr>
                <w:delText>t</w:delText>
              </w:r>
              <w:r w:rsidR="00901FF4">
                <w:delText xml:space="preserve"> step #</w:delText>
              </w:r>
              <w:r w:rsidR="00901FF4">
                <w:rPr>
                  <w:rFonts w:hint="eastAsia"/>
                </w:rPr>
                <w:delText>,</w:delText>
              </w:r>
              <w:r w:rsidR="00901FF4">
                <w:delText xml:space="preserve"> step # first.’</w:delText>
              </w:r>
            </w:del>
          </w:p>
          <w:p w14:paraId="1E76317C" w14:textId="5552F864" w:rsidR="00AD1701" w:rsidRDefault="00AD1701" w:rsidP="00E93BA6">
            <w:pPr>
              <w:pStyle w:val="ListParagraph"/>
              <w:numPr>
                <w:ilvl w:val="0"/>
                <w:numId w:val="1822"/>
              </w:numPr>
              <w:rPr>
                <w:del w:id="2210" w:author="Daisy Lan" w:date="2023-07-19T19:16:00Z"/>
              </w:rPr>
            </w:pPr>
            <w:del w:id="2211" w:author="Daisy Lan" w:date="2023-07-19T19:16:00Z">
              <w:r>
                <w:rPr>
                  <w:rFonts w:hint="eastAsia"/>
                </w:rPr>
                <w:delText>I</w:delText>
              </w:r>
              <w:r>
                <w:delText>f a step doesn’t map any option-option value</w:delText>
              </w:r>
              <w:r w:rsidR="005E6984">
                <w:delText xml:space="preserve">, </w:delText>
              </w:r>
              <w:r>
                <w:delText xml:space="preserve">we should </w:delText>
              </w:r>
              <w:r w:rsidR="007845B7">
                <w:delText>allow</w:delText>
              </w:r>
              <w:r>
                <w:delText xml:space="preserve"> its sub step</w:delText>
              </w:r>
              <w:r w:rsidR="007845B7">
                <w:delText>s</w:delText>
              </w:r>
              <w:r>
                <w:delText xml:space="preserve"> map different option value</w:delText>
              </w:r>
              <w:r w:rsidR="005E6984">
                <w:delText>s</w:delText>
              </w:r>
              <w:r w:rsidR="007845B7">
                <w:delText>.</w:delText>
              </w:r>
              <w:r w:rsidR="005E6984">
                <w:delText>’</w:delText>
              </w:r>
            </w:del>
          </w:p>
          <w:p w14:paraId="7FB58B89" w14:textId="1DE70810" w:rsidR="00901FF4" w:rsidRDefault="007845B7" w:rsidP="00901FF4">
            <w:pPr>
              <w:pStyle w:val="ListParagraph"/>
              <w:numPr>
                <w:ilvl w:val="0"/>
                <w:numId w:val="1822"/>
              </w:numPr>
              <w:rPr>
                <w:del w:id="2212" w:author="Daisy Lan" w:date="2023-07-19T19:16:00Z"/>
              </w:rPr>
            </w:pPr>
            <w:del w:id="2213" w:author="Daisy Lan" w:date="2023-07-19T19:16:00Z">
              <w:r>
                <w:delText>U</w:delText>
              </w:r>
              <w:r w:rsidR="000D7E7B" w:rsidRPr="000D7E7B">
                <w:delText>ser selected the ‘option’ - 'option value’ for a line build, we should ensure there is no step</w:delText>
              </w:r>
              <w:r w:rsidR="000C5CB3">
                <w:delText>/sub step</w:delText>
              </w:r>
              <w:r w:rsidR="000D7E7B" w:rsidRPr="000D7E7B">
                <w:delText xml:space="preserve"> matched with other option value of the</w:delText>
              </w:r>
              <w:r w:rsidR="00901FF4">
                <w:delText xml:space="preserve"> selected </w:delText>
              </w:r>
              <w:r w:rsidR="000D7E7B" w:rsidRPr="000D7E7B">
                <w:delText>option</w:delText>
              </w:r>
              <w:r w:rsidR="00901FF4">
                <w:delText xml:space="preserve"> name</w:delText>
              </w:r>
              <w:r w:rsidR="000D7E7B" w:rsidRPr="000D7E7B">
                <w:delText xml:space="preserve"> (means </w:delText>
              </w:r>
              <w:r w:rsidR="000C5CB3">
                <w:delText xml:space="preserve">different </w:delText>
              </w:r>
              <w:r w:rsidR="000D7E7B" w:rsidRPr="000D7E7B">
                <w:delText>mandatory choice</w:delText>
              </w:r>
              <w:r w:rsidR="000C5CB3">
                <w:delText>/</w:delText>
              </w:r>
              <w:r w:rsidR="000C5CB3" w:rsidRPr="00D83F28">
                <w:delText xml:space="preserve"> Dish Preference</w:delText>
              </w:r>
              <w:r w:rsidR="000D7E7B" w:rsidRPr="000D7E7B">
                <w:delText xml:space="preserve"> </w:delText>
              </w:r>
              <w:r w:rsidR="000C5CB3">
                <w:delText>options</w:delText>
              </w:r>
              <w:r w:rsidR="000D7E7B" w:rsidRPr="000D7E7B">
                <w:delText xml:space="preserve"> should not existing in a line build at the same time)</w:delText>
              </w:r>
              <w:r w:rsidR="00901FF4">
                <w:delText xml:space="preserve">. If exists, </w:delText>
              </w:r>
              <w:r w:rsidR="00901FF4" w:rsidRPr="00E93BA6">
                <w:delText>we should display an error message</w:delText>
              </w:r>
              <w:r w:rsidR="00901FF4">
                <w:delText>: ‘</w:delText>
              </w:r>
              <w:r w:rsidR="000C5CB3">
                <w:delText xml:space="preserve">Option-Option Value(s) </w:delText>
              </w:r>
              <w:r w:rsidR="000C5CB3">
                <w:rPr>
                  <w:rFonts w:hint="eastAsia"/>
                </w:rPr>
                <w:delText>of</w:delText>
              </w:r>
              <w:r w:rsidR="000C5CB3">
                <w:delText xml:space="preserve"> step(s)/sub step(s) is conflict with the Option-Option Value of current line build</w:delText>
              </w:r>
              <w:r w:rsidR="000C5CB3">
                <w:rPr>
                  <w:rFonts w:hint="eastAsia"/>
                </w:rPr>
                <w:delText>.</w:delText>
              </w:r>
              <w:r w:rsidR="000C5CB3">
                <w:delText xml:space="preserve"> O</w:delText>
              </w:r>
              <w:r w:rsidR="000C5033">
                <w:delText>ption value(s) of step</w:delText>
              </w:r>
              <w:r w:rsidR="000C5CB3">
                <w:delText>/sub step(s)</w:delText>
              </w:r>
              <w:r w:rsidR="000C5033">
                <w:delText xml:space="preserve"> should be the one </w:delText>
              </w:r>
              <w:r w:rsidR="000C5033">
                <w:rPr>
                  <w:rFonts w:hint="eastAsia"/>
                </w:rPr>
                <w:delText>in</w:delText>
              </w:r>
              <w:r w:rsidR="000C5033">
                <w:delText xml:space="preserve"> the Option Value {Option Value} of current line build. Please correct Option Value </w:delText>
              </w:r>
              <w:r w:rsidR="000C5033">
                <w:rPr>
                  <w:rFonts w:hint="eastAsia"/>
                </w:rPr>
                <w:delText>in</w:delText>
              </w:r>
              <w:r w:rsidR="000C5033">
                <w:delText xml:space="preserve"> step #</w:delText>
              </w:r>
              <w:r w:rsidR="000C5033">
                <w:rPr>
                  <w:rFonts w:hint="eastAsia"/>
                </w:rPr>
                <w:delText>,</w:delText>
              </w:r>
              <w:r w:rsidR="000C5033">
                <w:delText xml:space="preserve"> step #</w:delText>
              </w:r>
              <w:r w:rsidR="00901FF4">
                <w:delText xml:space="preserve"> first.’</w:delText>
              </w:r>
            </w:del>
          </w:p>
          <w:p w14:paraId="04FF0EEA" w14:textId="52B8B8EA" w:rsidR="00F75D0F" w:rsidRDefault="00170E0B" w:rsidP="00F75D0F">
            <w:pPr>
              <w:pStyle w:val="ListParagraph"/>
              <w:numPr>
                <w:ilvl w:val="0"/>
                <w:numId w:val="1822"/>
              </w:numPr>
              <w:rPr>
                <w:del w:id="2214" w:author="Daisy Lan" w:date="2023-07-19T19:16:00Z"/>
              </w:rPr>
            </w:pPr>
            <w:del w:id="2215" w:author="Daisy Lan" w:date="2023-07-19T19:16:00Z">
              <w:r w:rsidRPr="00170E0B">
                <w:delText>When the multi option value is a non type</w:delText>
              </w:r>
              <w:r>
                <w:delText xml:space="preserve"> (e.g. No rice), a</w:delText>
              </w:r>
              <w:r w:rsidRPr="00170E0B">
                <w:delText>llow the step/sub step's mapping option value is null</w:delText>
              </w:r>
              <w:r>
                <w:delText>.</w:delText>
              </w:r>
            </w:del>
          </w:p>
          <w:p w14:paraId="51ED8070" w14:textId="0F8B5038" w:rsidR="00170E0B" w:rsidRPr="00170E0B" w:rsidRDefault="00F75D0F" w:rsidP="00651C83">
            <w:pPr>
              <w:rPr>
                <w:del w:id="2216" w:author="Daisy Lan" w:date="2023-07-19T19:16:00Z"/>
              </w:rPr>
            </w:pPr>
            <w:del w:id="2217" w:author="Daisy Lan" w:date="2023-07-19T19:16:00Z">
              <w:r>
                <w:rPr>
                  <w:noProof/>
                </w:rPr>
                <w:lastRenderedPageBreak/>
                <w:drawing>
                  <wp:inline distT="0" distB="0" distL="0" distR="0" wp14:anchorId="4D4BE3AF" wp14:editId="7768B8E5">
                    <wp:extent cx="5731510" cy="3067685"/>
                    <wp:effectExtent l="0" t="0" r="2540" b="0"/>
                    <wp:docPr id="374206967" name="图片 374206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3067685"/>
                            </a:xfrm>
                            <a:prstGeom prst="rect">
                              <a:avLst/>
                            </a:prstGeom>
                            <a:noFill/>
                            <a:ln>
                              <a:noFill/>
                            </a:ln>
                          </pic:spPr>
                        </pic:pic>
                      </a:graphicData>
                    </a:graphic>
                  </wp:inline>
                </w:drawing>
              </w:r>
              <w:r w:rsidR="00170E0B" w:rsidRPr="00170E0B">
                <w:delText xml:space="preserve"> </w:delText>
              </w:r>
            </w:del>
          </w:p>
          <w:p w14:paraId="447E21C1" w14:textId="6669DBF2" w:rsidR="00655F06" w:rsidRPr="00452515" w:rsidRDefault="00655F06" w:rsidP="00655F06">
            <w:pPr>
              <w:pStyle w:val="ListParagraph"/>
              <w:numPr>
                <w:ilvl w:val="0"/>
                <w:numId w:val="1092"/>
              </w:numPr>
              <w:rPr>
                <w:del w:id="2218" w:author="Daisy Lan" w:date="2023-07-19T19:16:00Z"/>
              </w:rPr>
            </w:pPr>
            <w:del w:id="2219" w:author="Daisy Lan" w:date="2023-07-19T19:16:00Z">
              <w:r>
                <w:delText>After saving correctly, we should check if the apply to option’s all option values has been map to one line build version, if not, show a message: “Option value: {option value name list} hasn’t been map to a version, please set it accordingly.”</w:delText>
              </w:r>
            </w:del>
          </w:p>
        </w:tc>
      </w:tr>
      <w:tr w:rsidR="00655F06" w:rsidRPr="00452515" w14:paraId="0D2D5666" w14:textId="77777777">
        <w:trPr>
          <w:del w:id="2220" w:author="Daisy Lan" w:date="2023-07-19T19:16:00Z"/>
        </w:trPr>
        <w:tc>
          <w:tcPr>
            <w:tcW w:w="8008" w:type="dxa"/>
          </w:tcPr>
          <w:p w14:paraId="33A73DCB" w14:textId="5F543308" w:rsidR="00655F06" w:rsidRDefault="00655F06">
            <w:pPr>
              <w:rPr>
                <w:del w:id="2221" w:author="Daisy Lan" w:date="2023-07-19T19:16:00Z"/>
                <w:rStyle w:val="Strong"/>
              </w:rPr>
            </w:pPr>
            <w:del w:id="2222" w:author="Daisy Lan" w:date="2023-07-19T19:16:00Z">
              <w:r w:rsidRPr="00BF0054">
                <w:rPr>
                  <w:rStyle w:val="Strong"/>
                </w:rPr>
                <w:lastRenderedPageBreak/>
                <w:delText>Ex</w:delText>
              </w:r>
              <w:r>
                <w:rPr>
                  <w:rStyle w:val="Strong"/>
                </w:rPr>
                <w:delText>tend</w:delText>
              </w:r>
              <w:r w:rsidRPr="00BF0054">
                <w:rPr>
                  <w:rStyle w:val="Strong"/>
                </w:rPr>
                <w:delText xml:space="preserve"> Scenario:</w:delText>
              </w:r>
              <w:r>
                <w:rPr>
                  <w:rStyle w:val="Strong"/>
                </w:rPr>
                <w:delText xml:space="preserve"> Copy a set of line build</w:delText>
              </w:r>
            </w:del>
          </w:p>
          <w:p w14:paraId="31FA60A6" w14:textId="771C42C6" w:rsidR="00655F06" w:rsidRDefault="00655F06" w:rsidP="00655F06">
            <w:pPr>
              <w:pStyle w:val="ListParagraph"/>
              <w:numPr>
                <w:ilvl w:val="0"/>
                <w:numId w:val="985"/>
              </w:numPr>
              <w:rPr>
                <w:del w:id="2223" w:author="Daisy Lan" w:date="2023-07-19T19:16:00Z"/>
              </w:rPr>
            </w:pPr>
            <w:del w:id="2224" w:author="Daisy Lan" w:date="2023-07-19T19:16:00Z">
              <w:r>
                <w:delText>If “Multi versions” is on, show a “Copy” link for each line build.</w:delText>
              </w:r>
            </w:del>
          </w:p>
          <w:p w14:paraId="6D5A9A37" w14:textId="5DD7BD8B" w:rsidR="00655F06" w:rsidRDefault="00655F06">
            <w:pPr>
              <w:rPr>
                <w:del w:id="2225" w:author="Daisy Lan" w:date="2023-07-19T19:16:00Z"/>
              </w:rPr>
            </w:pPr>
            <w:del w:id="2226" w:author="Daisy Lan" w:date="2023-07-19T19:16:00Z">
              <w:r>
                <w:rPr>
                  <w:noProof/>
                </w:rPr>
                <w:drawing>
                  <wp:inline distT="0" distB="0" distL="0" distR="0" wp14:anchorId="13EADD2B" wp14:editId="34336E19">
                    <wp:extent cx="4870451" cy="2586510"/>
                    <wp:effectExtent l="0" t="0" r="6350" b="4445"/>
                    <wp:docPr id="2011944995" name="图片 201194499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4995" name="Picture 183" descr="图形用户界面, 文本, 应用程序, 电子邮件&#10;&#10;描述已自动生成"/>
                            <pic:cNvPicPr/>
                          </pic:nvPicPr>
                          <pic:blipFill>
                            <a:blip r:embed="rId99">
                              <a:extLst>
                                <a:ext uri="{28A0092B-C50C-407E-A947-70E740481C1C}">
                                  <a14:useLocalDpi xmlns:a14="http://schemas.microsoft.com/office/drawing/2010/main" val="0"/>
                                </a:ext>
                              </a:extLst>
                            </a:blip>
                            <a:stretch>
                              <a:fillRect/>
                            </a:stretch>
                          </pic:blipFill>
                          <pic:spPr>
                            <a:xfrm>
                              <a:off x="0" y="0"/>
                              <a:ext cx="4870451" cy="2586510"/>
                            </a:xfrm>
                            <a:prstGeom prst="rect">
                              <a:avLst/>
                            </a:prstGeom>
                          </pic:spPr>
                        </pic:pic>
                      </a:graphicData>
                    </a:graphic>
                  </wp:inline>
                </w:drawing>
              </w:r>
            </w:del>
          </w:p>
          <w:p w14:paraId="47DB2EFC" w14:textId="0A0DF980" w:rsidR="00655F06" w:rsidRDefault="00655F06" w:rsidP="00655F06">
            <w:pPr>
              <w:pStyle w:val="ListParagraph"/>
              <w:numPr>
                <w:ilvl w:val="0"/>
                <w:numId w:val="985"/>
              </w:numPr>
              <w:rPr>
                <w:del w:id="2227" w:author="Daisy Lan" w:date="2023-07-19T19:16:00Z"/>
              </w:rPr>
            </w:pPr>
            <w:del w:id="2228" w:author="Daisy Lan" w:date="2023-07-19T19:16:00Z">
              <w:r>
                <w:delText>When user clicks “Copy”, just like “Create New Line build”, we should check if the existing line build has set “</w:delText>
              </w:r>
              <w:r>
                <w:rPr>
                  <w:rFonts w:hint="eastAsia"/>
                </w:rPr>
                <w:delText>o</w:delText>
              </w:r>
              <w:r>
                <w:delText>ption, option value”. If not, show the same error message.</w:delText>
              </w:r>
            </w:del>
          </w:p>
          <w:p w14:paraId="3EA64EE4" w14:textId="31CFD300" w:rsidR="00655F06" w:rsidRPr="00452515" w:rsidRDefault="00655F06" w:rsidP="00655F06">
            <w:pPr>
              <w:pStyle w:val="ListParagraph"/>
              <w:numPr>
                <w:ilvl w:val="0"/>
                <w:numId w:val="985"/>
              </w:numPr>
              <w:rPr>
                <w:del w:id="2229" w:author="Daisy Lan" w:date="2023-07-19T19:16:00Z"/>
              </w:rPr>
            </w:pPr>
            <w:del w:id="2230" w:author="Daisy Lan" w:date="2023-07-19T19:16:00Z">
              <w:r>
                <w:delText>If no error, after copy, go to the edit line build page of the new line build set with all the information copied, except the “Apply to option values”.  User can directly change all information.</w:delText>
              </w:r>
            </w:del>
          </w:p>
        </w:tc>
      </w:tr>
      <w:tr w:rsidR="00655F06" w:rsidRPr="00452515" w14:paraId="4B6393A5" w14:textId="77777777">
        <w:trPr>
          <w:del w:id="2231" w:author="Daisy Lan" w:date="2023-07-19T19:16:00Z"/>
        </w:trPr>
        <w:tc>
          <w:tcPr>
            <w:tcW w:w="8008" w:type="dxa"/>
          </w:tcPr>
          <w:p w14:paraId="1F584B2B" w14:textId="6989C8F8" w:rsidR="00655F06" w:rsidRDefault="00655F06">
            <w:pPr>
              <w:rPr>
                <w:del w:id="2232" w:author="Daisy Lan" w:date="2023-07-19T19:16:00Z"/>
                <w:rStyle w:val="Strong"/>
              </w:rPr>
            </w:pPr>
            <w:del w:id="2233" w:author="Daisy Lan" w:date="2023-07-19T19:16:00Z">
              <w:r w:rsidRPr="00BF0054">
                <w:rPr>
                  <w:rStyle w:val="Strong"/>
                </w:rPr>
                <w:lastRenderedPageBreak/>
                <w:delText>Ex</w:delText>
              </w:r>
              <w:r>
                <w:rPr>
                  <w:rStyle w:val="Strong"/>
                </w:rPr>
                <w:delText>tend</w:delText>
              </w:r>
              <w:r w:rsidRPr="00BF0054">
                <w:rPr>
                  <w:rStyle w:val="Strong"/>
                </w:rPr>
                <w:delText xml:space="preserve"> Scenario:</w:delText>
              </w:r>
              <w:r>
                <w:rPr>
                  <w:rStyle w:val="Strong"/>
                </w:rPr>
                <w:delText xml:space="preserve"> API changes to return correct line build according to order item’s selected options</w:delText>
              </w:r>
            </w:del>
          </w:p>
          <w:p w14:paraId="1948685F" w14:textId="39EB1BBC" w:rsidR="00655F06" w:rsidRDefault="00655F06" w:rsidP="00655F06">
            <w:pPr>
              <w:pStyle w:val="ListParagraph"/>
              <w:numPr>
                <w:ilvl w:val="0"/>
                <w:numId w:val="1093"/>
              </w:numPr>
              <w:rPr>
                <w:del w:id="2234" w:author="Daisy Lan" w:date="2023-07-19T19:16:00Z"/>
              </w:rPr>
            </w:pPr>
            <w:del w:id="2235" w:author="Daisy Lan" w:date="2023-07-19T19:16:00Z">
              <w:r>
                <w:delText xml:space="preserve">We should update the API supported to Chef app to return correct line build information according to order item’s selected option/option values. </w:delText>
              </w:r>
            </w:del>
          </w:p>
          <w:p w14:paraId="09D8BD63" w14:textId="34027D91" w:rsidR="00655F06" w:rsidRPr="00103C0C" w:rsidRDefault="00655F06" w:rsidP="00655F06">
            <w:pPr>
              <w:pStyle w:val="ListParagraph"/>
              <w:numPr>
                <w:ilvl w:val="0"/>
                <w:numId w:val="1093"/>
              </w:numPr>
              <w:rPr>
                <w:del w:id="2236" w:author="Daisy Lan" w:date="2023-07-19T19:16:00Z"/>
              </w:rPr>
            </w:pPr>
            <w:del w:id="2237" w:author="Daisy Lan" w:date="2023-07-19T19:16:00Z">
              <w:r>
                <w:delText>In any cases, we should return 1 and only 1 set of line build. That is, if in case, the configuration does not cover all cases, we should still return 1 set of line build.</w:delText>
              </w:r>
            </w:del>
          </w:p>
          <w:p w14:paraId="5AE62D45" w14:textId="5E97F5F2" w:rsidR="00655F06" w:rsidRPr="00452515" w:rsidRDefault="00655F06">
            <w:pPr>
              <w:rPr>
                <w:del w:id="2238" w:author="Daisy Lan" w:date="2023-07-19T19:16:00Z"/>
              </w:rPr>
            </w:pPr>
          </w:p>
        </w:tc>
      </w:tr>
      <w:tr w:rsidR="00655F06" w:rsidRPr="00452515" w14:paraId="296CBA5E" w14:textId="77777777">
        <w:trPr>
          <w:del w:id="2239" w:author="Daisy Lan" w:date="2023-07-19T19:16:00Z"/>
        </w:trPr>
        <w:tc>
          <w:tcPr>
            <w:tcW w:w="8008" w:type="dxa"/>
          </w:tcPr>
          <w:p w14:paraId="46240A24" w14:textId="43E4AAB3" w:rsidR="00655F06" w:rsidRDefault="00655F06">
            <w:pPr>
              <w:rPr>
                <w:del w:id="2240" w:author="Daisy Lan" w:date="2023-07-19T19:16:00Z"/>
                <w:rStyle w:val="Strong"/>
              </w:rPr>
            </w:pPr>
            <w:del w:id="2241" w:author="Daisy Lan" w:date="2023-07-19T19:16:00Z">
              <w:r>
                <w:rPr>
                  <w:rStyle w:val="Strong"/>
                </w:rPr>
                <w:delText>Notes:</w:delText>
              </w:r>
            </w:del>
          </w:p>
          <w:p w14:paraId="6FA5E1D0" w14:textId="2DC8AE63" w:rsidR="00655F06" w:rsidRDefault="00E766CA">
            <w:pPr>
              <w:rPr>
                <w:del w:id="2242" w:author="Daisy Lan" w:date="2023-07-19T19:16:00Z"/>
                <w:rStyle w:val="Strong"/>
              </w:rPr>
            </w:pPr>
            <w:del w:id="2243" w:author="Daisy Lan" w:date="2023-07-19T19:16:00Z">
              <w:r>
                <w:fldChar w:fldCharType="begin"/>
              </w:r>
              <w:r>
                <w:delInstrText>HYPERLINK "https://wonder.atlassian.net/browse/CHEF-910"</w:delInstrText>
              </w:r>
              <w:r>
                <w:fldChar w:fldCharType="separate"/>
              </w:r>
              <w:r w:rsidR="00655F06" w:rsidRPr="00C5343E">
                <w:rPr>
                  <w:rStyle w:val="Hyperlink"/>
                  <w:rFonts w:ascii="Arial" w:hAnsi="Arial" w:cs="Arial"/>
                  <w:sz w:val="22"/>
                </w:rPr>
                <w:delText>https://wonder.atlassian.net/browse/CHEF-910</w:delText>
              </w:r>
              <w:r>
                <w:rPr>
                  <w:rStyle w:val="Hyperlink"/>
                  <w:rFonts w:ascii="Arial" w:hAnsi="Arial" w:cs="Arial"/>
                  <w:sz w:val="22"/>
                </w:rPr>
                <w:fldChar w:fldCharType="end"/>
              </w:r>
            </w:del>
          </w:p>
          <w:p w14:paraId="49D4E77E" w14:textId="30067497" w:rsidR="00655F06" w:rsidRDefault="00655F06">
            <w:pPr>
              <w:rPr>
                <w:del w:id="2244" w:author="Daisy Lan" w:date="2023-07-19T19:16:00Z"/>
                <w:rStyle w:val="Strong"/>
              </w:rPr>
            </w:pPr>
            <w:del w:id="2245" w:author="Daisy Lan" w:date="2023-07-19T19:16:00Z">
              <w:r>
                <w:rPr>
                  <w:rStyle w:val="Strong"/>
                  <w:rFonts w:hint="eastAsia"/>
                </w:rPr>
                <w:delText>Ex</w:delText>
              </w:r>
              <w:r>
                <w:rPr>
                  <w:rStyle w:val="Strong"/>
                </w:rPr>
                <w:delText>amples:</w:delText>
              </w:r>
            </w:del>
          </w:p>
          <w:p w14:paraId="07C19B3A" w14:textId="407CDD18" w:rsidR="00655F06" w:rsidRPr="00BF0054" w:rsidRDefault="00655F06">
            <w:pPr>
              <w:rPr>
                <w:del w:id="2246" w:author="Daisy Lan" w:date="2023-07-19T19:16:00Z"/>
                <w:rStyle w:val="Strong"/>
              </w:rPr>
            </w:pPr>
            <w:del w:id="2247" w:author="Daisy Lan" w:date="2023-07-19T19:16:00Z">
              <w:r w:rsidRPr="00173AD5">
                <w:rPr>
                  <w:rStyle w:val="Strong"/>
                </w:rPr>
                <w:delText>https://recipe.remarkablefoods.net/item/lineBuild/8001480</w:delText>
              </w:r>
            </w:del>
          </w:p>
        </w:tc>
      </w:tr>
    </w:tbl>
    <w:p w14:paraId="037B5944" w14:textId="15120770" w:rsidR="00655F06" w:rsidRPr="00655F06" w:rsidRDefault="00655F06" w:rsidP="00BC50A4">
      <w:pPr>
        <w:rPr>
          <w:del w:id="2248" w:author="Daisy Lan" w:date="2023-07-19T19:16:00Z"/>
        </w:rPr>
      </w:pPr>
    </w:p>
    <w:p w14:paraId="1C841435" w14:textId="0D4B071A" w:rsidR="007E6E9A" w:rsidRPr="007E6E9A" w:rsidRDefault="007E6E9A" w:rsidP="007E6E9A">
      <w:pPr>
        <w:pStyle w:val="Heading2"/>
        <w:numPr>
          <w:ilvl w:val="1"/>
          <w:numId w:val="1873"/>
        </w:numPr>
        <w:rPr>
          <w:del w:id="2249" w:author="Daisy Lan" w:date="2023-07-19T19:16:00Z"/>
          <w:rFonts w:ascii="Arial" w:hAnsi="Arial" w:cs="Arial"/>
        </w:rPr>
      </w:pPr>
      <w:del w:id="2250" w:author="Daisy Lan" w:date="2023-07-19T19:16:00Z">
        <w:r w:rsidRPr="007E6E9A">
          <w:rPr>
            <w:rFonts w:ascii="Arial" w:hAnsi="Arial" w:cs="Arial"/>
          </w:rPr>
          <w:delText>MS07-0</w:delText>
        </w:r>
        <w:r>
          <w:rPr>
            <w:rFonts w:ascii="Arial" w:hAnsi="Arial" w:cs="Arial"/>
          </w:rPr>
          <w:delText>6</w:delText>
        </w:r>
        <w:r w:rsidRPr="007E6E9A">
          <w:rPr>
            <w:rFonts w:ascii="Arial" w:hAnsi="Arial" w:cs="Arial"/>
          </w:rPr>
          <w:delText xml:space="preserve"> </w:delText>
        </w:r>
        <w:r>
          <w:rPr>
            <w:rFonts w:ascii="Arial" w:hAnsi="Arial" w:cs="Arial"/>
          </w:rPr>
          <w:delText>L</w:delText>
        </w:r>
        <w:r>
          <w:rPr>
            <w:rFonts w:ascii="Arial" w:hAnsi="Arial" w:cs="Arial" w:hint="eastAsia"/>
          </w:rPr>
          <w:delText>ine</w:delText>
        </w:r>
        <w:r>
          <w:rPr>
            <w:rFonts w:ascii="Arial" w:hAnsi="Arial" w:cs="Arial"/>
          </w:rPr>
          <w:delText xml:space="preserve"> Build Validation</w:delText>
        </w:r>
      </w:del>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7E6E9A" w:rsidRPr="00452515" w14:paraId="637C348F" w14:textId="77777777" w:rsidTr="00D04113">
        <w:trPr>
          <w:del w:id="2251" w:author="Daisy Lan" w:date="2023-07-19T19:16:00Z"/>
        </w:trPr>
        <w:tc>
          <w:tcPr>
            <w:tcW w:w="8008" w:type="dxa"/>
          </w:tcPr>
          <w:p w14:paraId="5B4E3CB8" w14:textId="09E1B6A0" w:rsidR="007E6E9A" w:rsidRPr="00F35E86" w:rsidRDefault="007E6E9A" w:rsidP="00D04113">
            <w:pPr>
              <w:rPr>
                <w:del w:id="2252" w:author="Daisy Lan" w:date="2023-07-19T19:16:00Z"/>
                <w:rStyle w:val="Strong"/>
              </w:rPr>
            </w:pPr>
            <w:del w:id="2253" w:author="Daisy Lan" w:date="2023-07-19T19:16:00Z">
              <w:r w:rsidRPr="00655F06">
                <w:rPr>
                  <w:rStyle w:val="Strong"/>
                </w:rPr>
                <w:delText>MS07-0</w:delText>
              </w:r>
              <w:r w:rsidR="00F937B4">
                <w:rPr>
                  <w:rFonts w:ascii="Arial" w:hAnsi="Arial" w:cs="Arial"/>
                </w:rPr>
                <w:delText>6</w:delText>
              </w:r>
              <w:r w:rsidR="00F937B4" w:rsidRPr="007E6E9A">
                <w:rPr>
                  <w:rFonts w:ascii="Arial" w:hAnsi="Arial" w:cs="Arial"/>
                </w:rPr>
                <w:delText xml:space="preserve"> </w:delText>
              </w:r>
              <w:r w:rsidR="00F937B4">
                <w:rPr>
                  <w:rFonts w:ascii="Arial" w:hAnsi="Arial" w:cs="Arial"/>
                </w:rPr>
                <w:delText>L</w:delText>
              </w:r>
              <w:r w:rsidR="00F937B4">
                <w:rPr>
                  <w:rFonts w:ascii="Arial" w:hAnsi="Arial" w:cs="Arial" w:hint="eastAsia"/>
                </w:rPr>
                <w:delText>ine</w:delText>
              </w:r>
              <w:r w:rsidR="00F937B4">
                <w:rPr>
                  <w:rFonts w:ascii="Arial" w:hAnsi="Arial" w:cs="Arial"/>
                </w:rPr>
                <w:delText xml:space="preserve"> Build Validation</w:delText>
              </w:r>
            </w:del>
          </w:p>
        </w:tc>
      </w:tr>
      <w:tr w:rsidR="007E6E9A" w:rsidRPr="00452515" w14:paraId="43567EDE" w14:textId="77777777" w:rsidTr="00D04113">
        <w:trPr>
          <w:del w:id="2254" w:author="Daisy Lan" w:date="2023-07-19T19:16:00Z"/>
        </w:trPr>
        <w:tc>
          <w:tcPr>
            <w:tcW w:w="8008" w:type="dxa"/>
          </w:tcPr>
          <w:p w14:paraId="2EF94A5C" w14:textId="15FE3B5B" w:rsidR="007E6E9A" w:rsidRPr="00F35E86" w:rsidRDefault="007E6E9A" w:rsidP="00D04113">
            <w:pPr>
              <w:rPr>
                <w:del w:id="2255" w:author="Daisy Lan" w:date="2023-07-19T19:16:00Z"/>
                <w:rStyle w:val="Strong"/>
              </w:rPr>
            </w:pPr>
            <w:del w:id="2256" w:author="Daisy Lan" w:date="2023-07-19T19:16:00Z">
              <w:r w:rsidRPr="00F35E86">
                <w:rPr>
                  <w:rStyle w:val="Strong"/>
                </w:rPr>
                <w:delText>Version history</w:delText>
              </w:r>
            </w:del>
          </w:p>
          <w:tbl>
            <w:tblPr>
              <w:tblStyle w:val="TableGrid"/>
              <w:tblW w:w="0" w:type="auto"/>
              <w:tblLook w:val="04A0" w:firstRow="1" w:lastRow="0" w:firstColumn="1" w:lastColumn="0" w:noHBand="0" w:noVBand="1"/>
            </w:tblPr>
            <w:tblGrid>
              <w:gridCol w:w="892"/>
              <w:gridCol w:w="1400"/>
              <w:gridCol w:w="1350"/>
              <w:gridCol w:w="4140"/>
            </w:tblGrid>
            <w:tr w:rsidR="007E6E9A" w14:paraId="467878D7" w14:textId="77777777" w:rsidTr="00D04113">
              <w:trPr>
                <w:del w:id="2257" w:author="Daisy Lan" w:date="2023-07-19T19:16:00Z"/>
              </w:trPr>
              <w:tc>
                <w:tcPr>
                  <w:tcW w:w="892" w:type="dxa"/>
                </w:tcPr>
                <w:p w14:paraId="2CA6814B" w14:textId="59B5B284" w:rsidR="007E6E9A" w:rsidRDefault="007E6E9A" w:rsidP="00D04113">
                  <w:pPr>
                    <w:rPr>
                      <w:del w:id="2258" w:author="Daisy Lan" w:date="2023-07-19T19:16:00Z"/>
                    </w:rPr>
                  </w:pPr>
                  <w:del w:id="2259" w:author="Daisy Lan" w:date="2023-07-19T19:16:00Z">
                    <w:r>
                      <w:delText>Version</w:delText>
                    </w:r>
                  </w:del>
                </w:p>
              </w:tc>
              <w:tc>
                <w:tcPr>
                  <w:tcW w:w="1400" w:type="dxa"/>
                </w:tcPr>
                <w:p w14:paraId="0ABAD3DF" w14:textId="30A814CA" w:rsidR="007E6E9A" w:rsidRDefault="007E6E9A" w:rsidP="00D04113">
                  <w:pPr>
                    <w:rPr>
                      <w:del w:id="2260" w:author="Daisy Lan" w:date="2023-07-19T19:16:00Z"/>
                    </w:rPr>
                  </w:pPr>
                  <w:del w:id="2261" w:author="Daisy Lan" w:date="2023-07-19T19:16:00Z">
                    <w:r>
                      <w:delText>Date</w:delText>
                    </w:r>
                  </w:del>
                </w:p>
              </w:tc>
              <w:tc>
                <w:tcPr>
                  <w:tcW w:w="1350" w:type="dxa"/>
                </w:tcPr>
                <w:p w14:paraId="3C5EB946" w14:textId="0CF07F34" w:rsidR="007E6E9A" w:rsidRDefault="007E6E9A" w:rsidP="00D04113">
                  <w:pPr>
                    <w:rPr>
                      <w:del w:id="2262" w:author="Daisy Lan" w:date="2023-07-19T19:16:00Z"/>
                    </w:rPr>
                  </w:pPr>
                  <w:del w:id="2263" w:author="Daisy Lan" w:date="2023-07-19T19:16:00Z">
                    <w:r>
                      <w:rPr>
                        <w:rFonts w:hint="eastAsia"/>
                      </w:rPr>
                      <w:delText>U</w:delText>
                    </w:r>
                    <w:r>
                      <w:delText>pdated By</w:delText>
                    </w:r>
                  </w:del>
                </w:p>
              </w:tc>
              <w:tc>
                <w:tcPr>
                  <w:tcW w:w="4140" w:type="dxa"/>
                </w:tcPr>
                <w:p w14:paraId="18F6932A" w14:textId="761CE485" w:rsidR="007E6E9A" w:rsidRDefault="007E6E9A" w:rsidP="00D04113">
                  <w:pPr>
                    <w:rPr>
                      <w:del w:id="2264" w:author="Daisy Lan" w:date="2023-07-19T19:16:00Z"/>
                    </w:rPr>
                  </w:pPr>
                  <w:del w:id="2265" w:author="Daisy Lan" w:date="2023-07-19T19:16:00Z">
                    <w:r>
                      <w:rPr>
                        <w:rFonts w:hint="eastAsia"/>
                      </w:rPr>
                      <w:delText>D</w:delText>
                    </w:r>
                    <w:r>
                      <w:delText>escription</w:delText>
                    </w:r>
                  </w:del>
                </w:p>
              </w:tc>
            </w:tr>
            <w:tr w:rsidR="007E6E9A" w14:paraId="052FB912" w14:textId="77777777" w:rsidTr="00D04113">
              <w:trPr>
                <w:del w:id="2266" w:author="Daisy Lan" w:date="2023-07-19T19:16:00Z"/>
              </w:trPr>
              <w:tc>
                <w:tcPr>
                  <w:tcW w:w="892" w:type="dxa"/>
                </w:tcPr>
                <w:p w14:paraId="16C0ADFE" w14:textId="3AA09FBB" w:rsidR="007E6E9A" w:rsidRDefault="007E6E9A" w:rsidP="00D04113">
                  <w:pPr>
                    <w:rPr>
                      <w:del w:id="2267" w:author="Daisy Lan" w:date="2023-07-19T19:16:00Z"/>
                    </w:rPr>
                  </w:pPr>
                  <w:del w:id="2268" w:author="Daisy Lan" w:date="2023-07-19T19:16:00Z">
                    <w:r>
                      <w:rPr>
                        <w:rFonts w:hint="eastAsia"/>
                      </w:rPr>
                      <w:delText>1</w:delText>
                    </w:r>
                    <w:r>
                      <w:delText>.0</w:delText>
                    </w:r>
                  </w:del>
                </w:p>
              </w:tc>
              <w:tc>
                <w:tcPr>
                  <w:tcW w:w="1400" w:type="dxa"/>
                </w:tcPr>
                <w:p w14:paraId="78DFB399" w14:textId="563B0D55" w:rsidR="007E6E9A" w:rsidRDefault="007E6E9A" w:rsidP="00D04113">
                  <w:pPr>
                    <w:rPr>
                      <w:del w:id="2269" w:author="Daisy Lan" w:date="2023-07-19T19:16:00Z"/>
                    </w:rPr>
                  </w:pPr>
                  <w:del w:id="2270" w:author="Daisy Lan" w:date="2023-07-19T19:16:00Z">
                    <w:r>
                      <w:rPr>
                        <w:rFonts w:hint="eastAsia"/>
                      </w:rPr>
                      <w:delText>2</w:delText>
                    </w:r>
                    <w:r>
                      <w:delText>02</w:delText>
                    </w:r>
                    <w:r w:rsidR="00F937B4">
                      <w:delText>3</w:delText>
                    </w:r>
                    <w:r>
                      <w:delText>.</w:delText>
                    </w:r>
                    <w:r w:rsidR="00F937B4">
                      <w:delText>4</w:delText>
                    </w:r>
                    <w:r>
                      <w:delText>.</w:delText>
                    </w:r>
                    <w:r w:rsidR="00F937B4">
                      <w:delText>12</w:delText>
                    </w:r>
                  </w:del>
                </w:p>
              </w:tc>
              <w:tc>
                <w:tcPr>
                  <w:tcW w:w="1350" w:type="dxa"/>
                </w:tcPr>
                <w:p w14:paraId="38F9FBFA" w14:textId="43710C31" w:rsidR="007E6E9A" w:rsidRDefault="00F937B4" w:rsidP="00D04113">
                  <w:pPr>
                    <w:rPr>
                      <w:del w:id="2271" w:author="Daisy Lan" w:date="2023-07-19T19:16:00Z"/>
                    </w:rPr>
                  </w:pPr>
                  <w:del w:id="2272" w:author="Daisy Lan" w:date="2023-07-19T19:16:00Z">
                    <w:r>
                      <w:delText>Bonnie</w:delText>
                    </w:r>
                  </w:del>
                </w:p>
              </w:tc>
              <w:tc>
                <w:tcPr>
                  <w:tcW w:w="4140" w:type="dxa"/>
                </w:tcPr>
                <w:p w14:paraId="69448859" w14:textId="1963DD6B" w:rsidR="007E6E9A" w:rsidRDefault="007E6E9A">
                  <w:pPr>
                    <w:tabs>
                      <w:tab w:val="center" w:pos="1962"/>
                    </w:tabs>
                    <w:rPr>
                      <w:del w:id="2273" w:author="Daisy Lan" w:date="2023-07-19T19:16:00Z"/>
                    </w:rPr>
                    <w:pPrChange w:id="2274" w:author="Bonnie Yang [2]" w:date="2023-04-13T14:25:00Z">
                      <w:pPr/>
                    </w:pPrChange>
                  </w:pPr>
                  <w:del w:id="2275" w:author="Daisy Lan" w:date="2023-07-19T19:16:00Z">
                    <w:r>
                      <w:rPr>
                        <w:rFonts w:hint="eastAsia"/>
                      </w:rPr>
                      <w:delText>F</w:delText>
                    </w:r>
                    <w:r>
                      <w:delText>irst Version</w:delText>
                    </w:r>
                  </w:del>
                  <w:ins w:id="2276" w:author="Bonnie Yang" w:date="2023-04-13T14:25:00Z">
                    <w:del w:id="2277" w:author="Daisy Lan" w:date="2023-07-19T19:16:00Z">
                      <w:r w:rsidR="004B5822">
                        <w:delText xml:space="preserve">, </w:delText>
                      </w:r>
                      <w:r w:rsidR="004B5822" w:rsidRPr="004B5822">
                        <w:delText>MD-7755 Add Additional Line Build Validations</w:delText>
                      </w:r>
                      <w:r w:rsidR="004B5822">
                        <w:tab/>
                      </w:r>
                    </w:del>
                  </w:ins>
                </w:p>
              </w:tc>
            </w:tr>
            <w:tr w:rsidR="007E6E9A" w14:paraId="31C81A95" w14:textId="77777777" w:rsidTr="00D04113">
              <w:trPr>
                <w:del w:id="2278" w:author="Daisy Lan" w:date="2023-07-19T19:16:00Z"/>
              </w:trPr>
              <w:tc>
                <w:tcPr>
                  <w:tcW w:w="892" w:type="dxa"/>
                </w:tcPr>
                <w:p w14:paraId="088E285A" w14:textId="47541E5D" w:rsidR="007E6E9A" w:rsidRDefault="007E6E9A" w:rsidP="00D04113">
                  <w:pPr>
                    <w:rPr>
                      <w:del w:id="2279" w:author="Daisy Lan" w:date="2023-07-19T19:16:00Z"/>
                    </w:rPr>
                  </w:pPr>
                </w:p>
              </w:tc>
              <w:tc>
                <w:tcPr>
                  <w:tcW w:w="1400" w:type="dxa"/>
                </w:tcPr>
                <w:p w14:paraId="50AEC642" w14:textId="011DAA3C" w:rsidR="007E6E9A" w:rsidRDefault="007E6E9A" w:rsidP="00D04113">
                  <w:pPr>
                    <w:rPr>
                      <w:del w:id="2280" w:author="Daisy Lan" w:date="2023-07-19T19:16:00Z"/>
                    </w:rPr>
                  </w:pPr>
                </w:p>
              </w:tc>
              <w:tc>
                <w:tcPr>
                  <w:tcW w:w="1350" w:type="dxa"/>
                </w:tcPr>
                <w:p w14:paraId="5BF8A957" w14:textId="6A18681B" w:rsidR="007E6E9A" w:rsidRDefault="007E6E9A" w:rsidP="00D04113">
                  <w:pPr>
                    <w:rPr>
                      <w:del w:id="2281" w:author="Daisy Lan" w:date="2023-07-19T19:16:00Z"/>
                    </w:rPr>
                  </w:pPr>
                </w:p>
              </w:tc>
              <w:tc>
                <w:tcPr>
                  <w:tcW w:w="4140" w:type="dxa"/>
                </w:tcPr>
                <w:p w14:paraId="6D8566DD" w14:textId="455EC95F" w:rsidR="007E6E9A" w:rsidRDefault="007E6E9A" w:rsidP="00D04113">
                  <w:pPr>
                    <w:rPr>
                      <w:del w:id="2282" w:author="Daisy Lan" w:date="2023-07-19T19:16:00Z"/>
                    </w:rPr>
                  </w:pPr>
                </w:p>
              </w:tc>
            </w:tr>
            <w:tr w:rsidR="007E6E9A" w14:paraId="56D67A16" w14:textId="77777777" w:rsidTr="00D04113">
              <w:trPr>
                <w:del w:id="2283" w:author="Daisy Lan" w:date="2023-07-19T19:16:00Z"/>
              </w:trPr>
              <w:tc>
                <w:tcPr>
                  <w:tcW w:w="892" w:type="dxa"/>
                </w:tcPr>
                <w:p w14:paraId="64B087FD" w14:textId="63B549F7" w:rsidR="007E6E9A" w:rsidRDefault="007E6E9A" w:rsidP="00D04113">
                  <w:pPr>
                    <w:rPr>
                      <w:del w:id="2284" w:author="Daisy Lan" w:date="2023-07-19T19:16:00Z"/>
                    </w:rPr>
                  </w:pPr>
                </w:p>
              </w:tc>
              <w:tc>
                <w:tcPr>
                  <w:tcW w:w="1400" w:type="dxa"/>
                </w:tcPr>
                <w:p w14:paraId="635DE826" w14:textId="3CE38423" w:rsidR="007E6E9A" w:rsidRDefault="007E6E9A" w:rsidP="00D04113">
                  <w:pPr>
                    <w:rPr>
                      <w:del w:id="2285" w:author="Daisy Lan" w:date="2023-07-19T19:16:00Z"/>
                    </w:rPr>
                  </w:pPr>
                </w:p>
              </w:tc>
              <w:tc>
                <w:tcPr>
                  <w:tcW w:w="1350" w:type="dxa"/>
                </w:tcPr>
                <w:p w14:paraId="249FE195" w14:textId="7F5112C5" w:rsidR="007E6E9A" w:rsidRDefault="007E6E9A" w:rsidP="00D04113">
                  <w:pPr>
                    <w:rPr>
                      <w:del w:id="2286" w:author="Daisy Lan" w:date="2023-07-19T19:16:00Z"/>
                    </w:rPr>
                  </w:pPr>
                </w:p>
              </w:tc>
              <w:tc>
                <w:tcPr>
                  <w:tcW w:w="4140" w:type="dxa"/>
                </w:tcPr>
                <w:p w14:paraId="249DDA90" w14:textId="644A0A86" w:rsidR="007E6E9A" w:rsidRPr="003A5745" w:rsidRDefault="007E6E9A" w:rsidP="00D04113">
                  <w:pPr>
                    <w:rPr>
                      <w:del w:id="2287" w:author="Daisy Lan" w:date="2023-07-19T19:16:00Z"/>
                    </w:rPr>
                  </w:pPr>
                </w:p>
              </w:tc>
            </w:tr>
            <w:tr w:rsidR="007E6E9A" w14:paraId="64868287" w14:textId="77777777" w:rsidTr="00D04113">
              <w:trPr>
                <w:del w:id="2288" w:author="Daisy Lan" w:date="2023-07-19T19:16:00Z"/>
              </w:trPr>
              <w:tc>
                <w:tcPr>
                  <w:tcW w:w="892" w:type="dxa"/>
                </w:tcPr>
                <w:p w14:paraId="7D168B89" w14:textId="375C4B13" w:rsidR="007E6E9A" w:rsidRDefault="007E6E9A" w:rsidP="00D04113">
                  <w:pPr>
                    <w:rPr>
                      <w:del w:id="2289" w:author="Daisy Lan" w:date="2023-07-19T19:16:00Z"/>
                    </w:rPr>
                  </w:pPr>
                </w:p>
              </w:tc>
              <w:tc>
                <w:tcPr>
                  <w:tcW w:w="1400" w:type="dxa"/>
                </w:tcPr>
                <w:p w14:paraId="64F3F609" w14:textId="6AB8EE24" w:rsidR="007E6E9A" w:rsidRDefault="007E6E9A" w:rsidP="00D04113">
                  <w:pPr>
                    <w:rPr>
                      <w:del w:id="2290" w:author="Daisy Lan" w:date="2023-07-19T19:16:00Z"/>
                    </w:rPr>
                  </w:pPr>
                </w:p>
              </w:tc>
              <w:tc>
                <w:tcPr>
                  <w:tcW w:w="1350" w:type="dxa"/>
                </w:tcPr>
                <w:p w14:paraId="7E32AD6E" w14:textId="5394DDE7" w:rsidR="007E6E9A" w:rsidRDefault="007E6E9A" w:rsidP="00D04113">
                  <w:pPr>
                    <w:rPr>
                      <w:del w:id="2291" w:author="Daisy Lan" w:date="2023-07-19T19:16:00Z"/>
                    </w:rPr>
                  </w:pPr>
                </w:p>
              </w:tc>
              <w:tc>
                <w:tcPr>
                  <w:tcW w:w="4140" w:type="dxa"/>
                </w:tcPr>
                <w:p w14:paraId="79343FF5" w14:textId="1111C64E" w:rsidR="007E6E9A" w:rsidRPr="006E2FE5" w:rsidRDefault="007E6E9A" w:rsidP="00D04113">
                  <w:pPr>
                    <w:rPr>
                      <w:del w:id="2292" w:author="Daisy Lan" w:date="2023-07-19T19:16:00Z"/>
                    </w:rPr>
                  </w:pPr>
                </w:p>
              </w:tc>
            </w:tr>
            <w:tr w:rsidR="007E6E9A" w14:paraId="34A3E501" w14:textId="77777777" w:rsidTr="00D04113">
              <w:trPr>
                <w:del w:id="2293" w:author="Daisy Lan" w:date="2023-07-19T19:16:00Z"/>
              </w:trPr>
              <w:tc>
                <w:tcPr>
                  <w:tcW w:w="892" w:type="dxa"/>
                </w:tcPr>
                <w:p w14:paraId="174A5DDF" w14:textId="532CBB1A" w:rsidR="007E6E9A" w:rsidRDefault="007E6E9A" w:rsidP="00D04113">
                  <w:pPr>
                    <w:rPr>
                      <w:del w:id="2294" w:author="Daisy Lan" w:date="2023-07-19T19:16:00Z"/>
                    </w:rPr>
                  </w:pPr>
                </w:p>
              </w:tc>
              <w:tc>
                <w:tcPr>
                  <w:tcW w:w="1400" w:type="dxa"/>
                </w:tcPr>
                <w:p w14:paraId="1AFFEBE9" w14:textId="7612BE77" w:rsidR="007E6E9A" w:rsidRDefault="007E6E9A" w:rsidP="00D04113">
                  <w:pPr>
                    <w:rPr>
                      <w:del w:id="2295" w:author="Daisy Lan" w:date="2023-07-19T19:16:00Z"/>
                    </w:rPr>
                  </w:pPr>
                </w:p>
              </w:tc>
              <w:tc>
                <w:tcPr>
                  <w:tcW w:w="1350" w:type="dxa"/>
                </w:tcPr>
                <w:p w14:paraId="670A1073" w14:textId="4821DC42" w:rsidR="007E6E9A" w:rsidRDefault="007E6E9A" w:rsidP="00D04113">
                  <w:pPr>
                    <w:rPr>
                      <w:del w:id="2296" w:author="Daisy Lan" w:date="2023-07-19T19:16:00Z"/>
                    </w:rPr>
                  </w:pPr>
                </w:p>
              </w:tc>
              <w:tc>
                <w:tcPr>
                  <w:tcW w:w="4140" w:type="dxa"/>
                </w:tcPr>
                <w:p w14:paraId="0825FE92" w14:textId="560BA1B9" w:rsidR="007E6E9A" w:rsidRPr="006E2FE5" w:rsidRDefault="007E6E9A" w:rsidP="00D04113">
                  <w:pPr>
                    <w:rPr>
                      <w:del w:id="2297" w:author="Daisy Lan" w:date="2023-07-19T19:16:00Z"/>
                    </w:rPr>
                  </w:pPr>
                </w:p>
              </w:tc>
            </w:tr>
            <w:tr w:rsidR="007E6E9A" w14:paraId="0F2AC830" w14:textId="77777777" w:rsidTr="00D04113">
              <w:trPr>
                <w:del w:id="2298" w:author="Daisy Lan" w:date="2023-07-19T19:16:00Z"/>
              </w:trPr>
              <w:tc>
                <w:tcPr>
                  <w:tcW w:w="892" w:type="dxa"/>
                </w:tcPr>
                <w:p w14:paraId="0E953986" w14:textId="439682C8" w:rsidR="007E6E9A" w:rsidRDefault="007E6E9A" w:rsidP="00D04113">
                  <w:pPr>
                    <w:rPr>
                      <w:del w:id="2299" w:author="Daisy Lan" w:date="2023-07-19T19:16:00Z"/>
                    </w:rPr>
                  </w:pPr>
                </w:p>
              </w:tc>
              <w:tc>
                <w:tcPr>
                  <w:tcW w:w="1400" w:type="dxa"/>
                </w:tcPr>
                <w:p w14:paraId="0DCC7B36" w14:textId="0023FECA" w:rsidR="007E6E9A" w:rsidRDefault="007E6E9A" w:rsidP="00D04113">
                  <w:pPr>
                    <w:rPr>
                      <w:del w:id="2300" w:author="Daisy Lan" w:date="2023-07-19T19:16:00Z"/>
                    </w:rPr>
                  </w:pPr>
                </w:p>
              </w:tc>
              <w:tc>
                <w:tcPr>
                  <w:tcW w:w="1350" w:type="dxa"/>
                </w:tcPr>
                <w:p w14:paraId="789F7C90" w14:textId="7FF22D79" w:rsidR="007E6E9A" w:rsidRDefault="007E6E9A" w:rsidP="00D04113">
                  <w:pPr>
                    <w:rPr>
                      <w:del w:id="2301" w:author="Daisy Lan" w:date="2023-07-19T19:16:00Z"/>
                    </w:rPr>
                  </w:pPr>
                </w:p>
              </w:tc>
              <w:tc>
                <w:tcPr>
                  <w:tcW w:w="4140" w:type="dxa"/>
                </w:tcPr>
                <w:p w14:paraId="197A9820" w14:textId="08C76D9A" w:rsidR="007E6E9A" w:rsidRDefault="007E6E9A" w:rsidP="00D04113">
                  <w:pPr>
                    <w:rPr>
                      <w:del w:id="2302" w:author="Daisy Lan" w:date="2023-07-19T19:16:00Z"/>
                    </w:rPr>
                  </w:pPr>
                </w:p>
              </w:tc>
            </w:tr>
            <w:tr w:rsidR="007E6E9A" w14:paraId="3D6490A2" w14:textId="77777777" w:rsidTr="00D04113">
              <w:trPr>
                <w:del w:id="2303" w:author="Daisy Lan" w:date="2023-07-19T19:16:00Z"/>
              </w:trPr>
              <w:tc>
                <w:tcPr>
                  <w:tcW w:w="892" w:type="dxa"/>
                </w:tcPr>
                <w:p w14:paraId="774E94A1" w14:textId="3B578E06" w:rsidR="007E6E9A" w:rsidRDefault="007E6E9A" w:rsidP="00D04113">
                  <w:pPr>
                    <w:rPr>
                      <w:del w:id="2304" w:author="Daisy Lan" w:date="2023-07-19T19:16:00Z"/>
                    </w:rPr>
                  </w:pPr>
                </w:p>
              </w:tc>
              <w:tc>
                <w:tcPr>
                  <w:tcW w:w="1400" w:type="dxa"/>
                </w:tcPr>
                <w:p w14:paraId="1CA8D15D" w14:textId="28F061B6" w:rsidR="007E6E9A" w:rsidRDefault="007E6E9A" w:rsidP="00D04113">
                  <w:pPr>
                    <w:rPr>
                      <w:del w:id="2305" w:author="Daisy Lan" w:date="2023-07-19T19:16:00Z"/>
                    </w:rPr>
                  </w:pPr>
                </w:p>
              </w:tc>
              <w:tc>
                <w:tcPr>
                  <w:tcW w:w="1350" w:type="dxa"/>
                </w:tcPr>
                <w:p w14:paraId="13748D6B" w14:textId="28E13B51" w:rsidR="007E6E9A" w:rsidRDefault="007E6E9A" w:rsidP="00D04113">
                  <w:pPr>
                    <w:rPr>
                      <w:del w:id="2306" w:author="Daisy Lan" w:date="2023-07-19T19:16:00Z"/>
                    </w:rPr>
                  </w:pPr>
                </w:p>
              </w:tc>
              <w:tc>
                <w:tcPr>
                  <w:tcW w:w="4140" w:type="dxa"/>
                </w:tcPr>
                <w:p w14:paraId="7961F0EC" w14:textId="63AD4EBE" w:rsidR="007E6E9A" w:rsidRDefault="007E6E9A" w:rsidP="00D04113">
                  <w:pPr>
                    <w:rPr>
                      <w:del w:id="2307" w:author="Daisy Lan" w:date="2023-07-19T19:16:00Z"/>
                    </w:rPr>
                  </w:pPr>
                </w:p>
              </w:tc>
            </w:tr>
            <w:tr w:rsidR="007E6E9A" w14:paraId="29D1DC32" w14:textId="77777777" w:rsidTr="00D04113">
              <w:trPr>
                <w:del w:id="2308" w:author="Daisy Lan" w:date="2023-07-19T19:16:00Z"/>
              </w:trPr>
              <w:tc>
                <w:tcPr>
                  <w:tcW w:w="892" w:type="dxa"/>
                </w:tcPr>
                <w:p w14:paraId="560D7D47" w14:textId="0449C959" w:rsidR="007E6E9A" w:rsidRDefault="007E6E9A" w:rsidP="00D04113">
                  <w:pPr>
                    <w:rPr>
                      <w:del w:id="2309" w:author="Daisy Lan" w:date="2023-07-19T19:16:00Z"/>
                    </w:rPr>
                  </w:pPr>
                </w:p>
              </w:tc>
              <w:tc>
                <w:tcPr>
                  <w:tcW w:w="1400" w:type="dxa"/>
                </w:tcPr>
                <w:p w14:paraId="5E8BF23F" w14:textId="1DBE090A" w:rsidR="007E6E9A" w:rsidRDefault="007E6E9A" w:rsidP="00D04113">
                  <w:pPr>
                    <w:rPr>
                      <w:del w:id="2310" w:author="Daisy Lan" w:date="2023-07-19T19:16:00Z"/>
                    </w:rPr>
                  </w:pPr>
                </w:p>
              </w:tc>
              <w:tc>
                <w:tcPr>
                  <w:tcW w:w="1350" w:type="dxa"/>
                </w:tcPr>
                <w:p w14:paraId="39D9327B" w14:textId="1E6D96D5" w:rsidR="007E6E9A" w:rsidRDefault="007E6E9A" w:rsidP="00D04113">
                  <w:pPr>
                    <w:rPr>
                      <w:del w:id="2311" w:author="Daisy Lan" w:date="2023-07-19T19:16:00Z"/>
                    </w:rPr>
                  </w:pPr>
                </w:p>
              </w:tc>
              <w:tc>
                <w:tcPr>
                  <w:tcW w:w="4140" w:type="dxa"/>
                </w:tcPr>
                <w:p w14:paraId="5C72591F" w14:textId="6D4026D1" w:rsidR="007E6E9A" w:rsidRPr="004F1ED5" w:rsidRDefault="007E6E9A" w:rsidP="00D04113">
                  <w:pPr>
                    <w:rPr>
                      <w:del w:id="2312" w:author="Daisy Lan" w:date="2023-07-19T19:16:00Z"/>
                    </w:rPr>
                  </w:pPr>
                </w:p>
              </w:tc>
            </w:tr>
            <w:tr w:rsidR="007E6E9A" w14:paraId="69770CDD" w14:textId="77777777" w:rsidTr="00D04113">
              <w:trPr>
                <w:del w:id="2313" w:author="Daisy Lan" w:date="2023-07-19T19:16:00Z"/>
              </w:trPr>
              <w:tc>
                <w:tcPr>
                  <w:tcW w:w="892" w:type="dxa"/>
                </w:tcPr>
                <w:p w14:paraId="72F92D26" w14:textId="0B72E75C" w:rsidR="007E6E9A" w:rsidRDefault="007E6E9A" w:rsidP="00D04113">
                  <w:pPr>
                    <w:rPr>
                      <w:del w:id="2314" w:author="Daisy Lan" w:date="2023-07-19T19:16:00Z"/>
                    </w:rPr>
                  </w:pPr>
                </w:p>
              </w:tc>
              <w:tc>
                <w:tcPr>
                  <w:tcW w:w="1400" w:type="dxa"/>
                </w:tcPr>
                <w:p w14:paraId="5C45F37A" w14:textId="52226EB7" w:rsidR="007E6E9A" w:rsidRDefault="007E6E9A" w:rsidP="00D04113">
                  <w:pPr>
                    <w:rPr>
                      <w:del w:id="2315" w:author="Daisy Lan" w:date="2023-07-19T19:16:00Z"/>
                    </w:rPr>
                  </w:pPr>
                </w:p>
              </w:tc>
              <w:tc>
                <w:tcPr>
                  <w:tcW w:w="1350" w:type="dxa"/>
                </w:tcPr>
                <w:p w14:paraId="029A8616" w14:textId="0DFE4876" w:rsidR="007E6E9A" w:rsidRDefault="007E6E9A" w:rsidP="00D04113">
                  <w:pPr>
                    <w:rPr>
                      <w:del w:id="2316" w:author="Daisy Lan" w:date="2023-07-19T19:16:00Z"/>
                    </w:rPr>
                  </w:pPr>
                </w:p>
              </w:tc>
              <w:tc>
                <w:tcPr>
                  <w:tcW w:w="4140" w:type="dxa"/>
                </w:tcPr>
                <w:p w14:paraId="7D16A9A5" w14:textId="6F2E9282" w:rsidR="007E6E9A" w:rsidRPr="00E6409F" w:rsidRDefault="007E6E9A" w:rsidP="00D04113">
                  <w:pPr>
                    <w:rPr>
                      <w:del w:id="2317" w:author="Daisy Lan" w:date="2023-07-19T19:16:00Z"/>
                    </w:rPr>
                  </w:pPr>
                </w:p>
              </w:tc>
            </w:tr>
            <w:tr w:rsidR="007E6E9A" w14:paraId="7D165750" w14:textId="77777777" w:rsidTr="00D04113">
              <w:trPr>
                <w:del w:id="2318" w:author="Daisy Lan" w:date="2023-07-19T19:16:00Z"/>
              </w:trPr>
              <w:tc>
                <w:tcPr>
                  <w:tcW w:w="892" w:type="dxa"/>
                </w:tcPr>
                <w:p w14:paraId="173556AD" w14:textId="61253A20" w:rsidR="007E6E9A" w:rsidRDefault="007E6E9A" w:rsidP="00D04113">
                  <w:pPr>
                    <w:rPr>
                      <w:del w:id="2319" w:author="Daisy Lan" w:date="2023-07-19T19:16:00Z"/>
                    </w:rPr>
                  </w:pPr>
                </w:p>
              </w:tc>
              <w:tc>
                <w:tcPr>
                  <w:tcW w:w="1400" w:type="dxa"/>
                </w:tcPr>
                <w:p w14:paraId="744ADCE6" w14:textId="6C33B54A" w:rsidR="007E6E9A" w:rsidRDefault="007E6E9A" w:rsidP="00D04113">
                  <w:pPr>
                    <w:rPr>
                      <w:del w:id="2320" w:author="Daisy Lan" w:date="2023-07-19T19:16:00Z"/>
                    </w:rPr>
                  </w:pPr>
                </w:p>
              </w:tc>
              <w:tc>
                <w:tcPr>
                  <w:tcW w:w="1350" w:type="dxa"/>
                </w:tcPr>
                <w:p w14:paraId="77094A47" w14:textId="16BEC5A8" w:rsidR="007E6E9A" w:rsidRDefault="007E6E9A" w:rsidP="00D04113">
                  <w:pPr>
                    <w:rPr>
                      <w:del w:id="2321" w:author="Daisy Lan" w:date="2023-07-19T19:16:00Z"/>
                    </w:rPr>
                  </w:pPr>
                </w:p>
              </w:tc>
              <w:tc>
                <w:tcPr>
                  <w:tcW w:w="4140" w:type="dxa"/>
                </w:tcPr>
                <w:p w14:paraId="3A738732" w14:textId="2FB1758E" w:rsidR="007E6E9A" w:rsidRPr="00BD75D5" w:rsidRDefault="007E6E9A" w:rsidP="00D04113">
                  <w:pPr>
                    <w:rPr>
                      <w:del w:id="2322" w:author="Daisy Lan" w:date="2023-07-19T19:16:00Z"/>
                    </w:rPr>
                  </w:pPr>
                </w:p>
              </w:tc>
            </w:tr>
          </w:tbl>
          <w:p w14:paraId="5D208335" w14:textId="45CBFC0A" w:rsidR="007E6E9A" w:rsidRDefault="007E6E9A" w:rsidP="00D04113">
            <w:pPr>
              <w:rPr>
                <w:del w:id="2323" w:author="Daisy Lan" w:date="2023-07-19T19:16:00Z"/>
              </w:rPr>
            </w:pPr>
          </w:p>
        </w:tc>
      </w:tr>
      <w:tr w:rsidR="007E6E9A" w:rsidRPr="00452515" w14:paraId="0C9A1FBC" w14:textId="77777777" w:rsidTr="00D04113">
        <w:trPr>
          <w:del w:id="2324" w:author="Daisy Lan" w:date="2023-07-19T19:16:00Z"/>
        </w:trPr>
        <w:tc>
          <w:tcPr>
            <w:tcW w:w="8008" w:type="dxa"/>
          </w:tcPr>
          <w:p w14:paraId="684DD2BA" w14:textId="074B4649" w:rsidR="007E6E9A" w:rsidRPr="00452515" w:rsidRDefault="007E6E9A" w:rsidP="00D04113">
            <w:pPr>
              <w:rPr>
                <w:del w:id="2325" w:author="Daisy Lan" w:date="2023-07-19T19:16:00Z"/>
              </w:rPr>
            </w:pPr>
            <w:del w:id="2326" w:author="Daisy Lan" w:date="2023-07-19T19:16:00Z">
              <w:r w:rsidRPr="00452515">
                <w:delText xml:space="preserve">Stakeholder: </w:delText>
              </w:r>
              <w:r>
                <w:delText>User with privilege</w:delText>
              </w:r>
            </w:del>
          </w:p>
        </w:tc>
      </w:tr>
      <w:tr w:rsidR="007E6E9A" w:rsidRPr="00452515" w14:paraId="37D37EE3" w14:textId="77777777" w:rsidTr="00D04113">
        <w:trPr>
          <w:del w:id="2327" w:author="Daisy Lan" w:date="2023-07-19T19:16:00Z"/>
        </w:trPr>
        <w:tc>
          <w:tcPr>
            <w:tcW w:w="8008" w:type="dxa"/>
          </w:tcPr>
          <w:p w14:paraId="0FC033EF" w14:textId="579B12E6" w:rsidR="007E6E9A" w:rsidRPr="00FA0EF4" w:rsidRDefault="007E6E9A" w:rsidP="00D04113">
            <w:pPr>
              <w:rPr>
                <w:del w:id="2328" w:author="Daisy Lan" w:date="2023-07-19T19:16:00Z"/>
                <w:rStyle w:val="Strong"/>
                <w:lang w:val="fr-FR"/>
                <w:rPrChange w:id="2329" w:author="Daisy Lan" w:date="2023-06-14T14:01:00Z">
                  <w:rPr>
                    <w:del w:id="2330" w:author="Daisy Lan" w:date="2023-07-19T19:16:00Z"/>
                    <w:rStyle w:val="Strong"/>
                  </w:rPr>
                </w:rPrChange>
              </w:rPr>
            </w:pPr>
            <w:del w:id="2331" w:author="Daisy Lan" w:date="2023-07-19T19:16:00Z">
              <w:r w:rsidRPr="00FA0EF4">
                <w:rPr>
                  <w:rStyle w:val="Strong"/>
                  <w:lang w:val="fr-FR"/>
                  <w:rPrChange w:id="2332" w:author="Daisy Lan" w:date="2023-06-14T14:01:00Z">
                    <w:rPr>
                      <w:rStyle w:val="Strong"/>
                    </w:rPr>
                  </w:rPrChange>
                </w:rPr>
                <w:delText xml:space="preserve">Pre-Condition: </w:delText>
              </w:r>
            </w:del>
          </w:p>
          <w:p w14:paraId="03CF03DA" w14:textId="023019CF" w:rsidR="007E6E9A" w:rsidRPr="00FA0EF4" w:rsidRDefault="000B0201" w:rsidP="00D04113">
            <w:pPr>
              <w:rPr>
                <w:del w:id="2333" w:author="Daisy Lan" w:date="2023-07-19T19:16:00Z"/>
                <w:rFonts w:ascii="Arial" w:hAnsi="Arial" w:cs="Arial"/>
                <w:sz w:val="20"/>
                <w:szCs w:val="20"/>
                <w:lang w:val="fr-FR"/>
                <w:rPrChange w:id="2334" w:author="Daisy Lan" w:date="2023-06-14T14:01:00Z">
                  <w:rPr>
                    <w:del w:id="2335" w:author="Daisy Lan" w:date="2023-07-19T19:16:00Z"/>
                    <w:rFonts w:ascii="Arial" w:hAnsi="Arial" w:cs="Arial"/>
                    <w:sz w:val="20"/>
                    <w:szCs w:val="20"/>
                  </w:rPr>
                </w:rPrChange>
              </w:rPr>
            </w:pPr>
            <w:del w:id="2336" w:author="Daisy Lan" w:date="2023-07-19T19:16:00Z">
              <w:r>
                <w:fldChar w:fldCharType="begin"/>
              </w:r>
              <w:r w:rsidRPr="00FA0EF4">
                <w:rPr>
                  <w:lang w:val="fr-FR"/>
                  <w:rPrChange w:id="2337" w:author="Daisy Lan" w:date="2023-06-14T14:01:00Z">
                    <w:rPr/>
                  </w:rPrChange>
                </w:rPr>
                <w:delInstrText>HYPERLINK "https://wonder.atlassian.net/l/cp/ZJjX6yj6"</w:delInstrText>
              </w:r>
              <w:r>
                <w:fldChar w:fldCharType="separate"/>
              </w:r>
              <w:r w:rsidR="00F937B4" w:rsidRPr="00FA0EF4">
                <w:rPr>
                  <w:rStyle w:val="Hyperlink"/>
                  <w:rFonts w:ascii="Arial" w:hAnsi="Arial" w:cs="Arial"/>
                  <w:sz w:val="20"/>
                  <w:szCs w:val="20"/>
                  <w:lang w:val="fr-FR"/>
                  <w:rPrChange w:id="2338" w:author="Daisy Lan" w:date="2023-06-14T14:01:00Z">
                    <w:rPr>
                      <w:rStyle w:val="Hyperlink"/>
                      <w:rFonts w:ascii="Arial" w:hAnsi="Arial" w:cs="Arial"/>
                      <w:sz w:val="20"/>
                      <w:szCs w:val="20"/>
                    </w:rPr>
                  </w:rPrChange>
                </w:rPr>
                <w:delText>https://wonder.atlassian.net/l/cp/ZJjX6yj6</w:delText>
              </w:r>
              <w:r>
                <w:rPr>
                  <w:rStyle w:val="Hyperlink"/>
                  <w:rFonts w:ascii="Arial" w:hAnsi="Arial" w:cs="Arial"/>
                  <w:sz w:val="20"/>
                  <w:szCs w:val="20"/>
                </w:rPr>
                <w:fldChar w:fldCharType="end"/>
              </w:r>
            </w:del>
          </w:p>
        </w:tc>
      </w:tr>
      <w:tr w:rsidR="007E6E9A" w:rsidRPr="00452515" w14:paraId="085E6E7F" w14:textId="77777777" w:rsidTr="00D04113">
        <w:trPr>
          <w:del w:id="2339" w:author="Daisy Lan" w:date="2023-07-19T19:16:00Z"/>
        </w:trPr>
        <w:tc>
          <w:tcPr>
            <w:tcW w:w="8008" w:type="dxa"/>
          </w:tcPr>
          <w:p w14:paraId="47B7A940" w14:textId="2A618BB1" w:rsidR="007E6E9A" w:rsidRPr="00F35E86" w:rsidRDefault="007E6E9A" w:rsidP="00D04113">
            <w:pPr>
              <w:rPr>
                <w:del w:id="2340" w:author="Daisy Lan" w:date="2023-07-19T19:16:00Z"/>
                <w:rStyle w:val="Strong"/>
              </w:rPr>
            </w:pPr>
            <w:del w:id="2341" w:author="Daisy Lan" w:date="2023-07-19T19:16:00Z">
              <w:r w:rsidRPr="00F35E86">
                <w:rPr>
                  <w:rStyle w:val="Strong"/>
                  <w:rFonts w:hint="eastAsia"/>
                </w:rPr>
                <w:delText>Main Scenario:</w:delText>
              </w:r>
            </w:del>
          </w:p>
          <w:p w14:paraId="4FC27946" w14:textId="61EF9991" w:rsidR="007E6E9A" w:rsidRDefault="00F937B4" w:rsidP="00AE1BD4">
            <w:pPr>
              <w:pStyle w:val="ListParagraph"/>
              <w:numPr>
                <w:ilvl w:val="0"/>
                <w:numId w:val="1893"/>
              </w:numPr>
              <w:ind w:left="450"/>
              <w:rPr>
                <w:del w:id="2342" w:author="Daisy Lan" w:date="2023-07-19T19:16:00Z"/>
              </w:rPr>
            </w:pPr>
            <w:del w:id="2343" w:author="Daisy Lan" w:date="2023-07-19T19:16:00Z">
              <w:r>
                <w:delText>When ‘Save’ a line build</w:delText>
              </w:r>
              <w:r>
                <w:rPr>
                  <w:rFonts w:hint="eastAsia"/>
                </w:rPr>
                <w:delText>,</w:delText>
              </w:r>
              <w:r>
                <w:delText xml:space="preserve"> </w:delText>
              </w:r>
              <w:r w:rsidR="007E6E9A">
                <w:delText>we should do the following validation:</w:delText>
              </w:r>
            </w:del>
          </w:p>
          <w:p w14:paraId="72B3448C" w14:textId="0D25D731" w:rsidR="007E6E9A" w:rsidRDefault="007E6E9A" w:rsidP="00D04113">
            <w:pPr>
              <w:pStyle w:val="ListParagraph"/>
              <w:ind w:left="360"/>
              <w:rPr>
                <w:del w:id="2344" w:author="Daisy Lan" w:date="2023-07-19T19:16:00Z"/>
              </w:rPr>
            </w:pPr>
            <w:del w:id="2345" w:author="Daisy Lan" w:date="2023-07-19T19:16:00Z">
              <w:r>
                <w:delText>Once the “Apply to Option” is chosen, Option and option value is required. If user does not set, show error message:” Please set apply to option/option values”.</w:delText>
              </w:r>
            </w:del>
          </w:p>
          <w:p w14:paraId="6259B20F" w14:textId="6A111D13" w:rsidR="007E6E9A" w:rsidRDefault="007E6E9A">
            <w:pPr>
              <w:pStyle w:val="ListParagraph"/>
              <w:numPr>
                <w:ilvl w:val="0"/>
                <w:numId w:val="1893"/>
              </w:numPr>
              <w:ind w:left="450"/>
              <w:rPr>
                <w:del w:id="2346" w:author="Daisy Lan" w:date="2023-07-19T19:16:00Z"/>
              </w:rPr>
              <w:pPrChange w:id="2347" w:author="Bonnie Yang [2]" w:date="2023-04-18T11:53:00Z">
                <w:pPr>
                  <w:pStyle w:val="ListParagraph"/>
                  <w:numPr>
                    <w:numId w:val="430"/>
                  </w:numPr>
                  <w:ind w:left="360" w:hanging="360"/>
                </w:pPr>
              </w:pPrChange>
            </w:pPr>
            <w:del w:id="2348" w:author="Daisy Lan" w:date="2023-07-19T19:16:00Z">
              <w:r>
                <w:delText xml:space="preserve">There must be a value in ’Apply to Option’. If user does not set, show error message:” Please set apply to Apply to Option values”.When creating the first </w:delText>
              </w:r>
              <w:r>
                <w:lastRenderedPageBreak/>
                <w:delText>Line Build version of the item: (suppose that there are 3 restaurants related to this item.)</w:delText>
              </w:r>
            </w:del>
          </w:p>
          <w:p w14:paraId="2610C563" w14:textId="551E2BC9" w:rsidR="007E6E9A" w:rsidRDefault="007E6E9A" w:rsidP="00D04113">
            <w:pPr>
              <w:pStyle w:val="ListParagraph"/>
              <w:ind w:left="360"/>
              <w:rPr>
                <w:del w:id="2349" w:author="Daisy Lan" w:date="2023-07-19T19:16:00Z"/>
              </w:rPr>
            </w:pPr>
            <w:del w:id="2350" w:author="Daisy Lan" w:date="2023-07-19T19:16:00Z">
              <w:r>
                <w:delText>a. if the user selects the ‘All’ option in the dropdown list, there is no need to add prompt for the users when he is clicking ‘Save’ button.</w:delText>
              </w:r>
            </w:del>
          </w:p>
          <w:p w14:paraId="6C713BEE" w14:textId="5C504AB3" w:rsidR="007E6E9A" w:rsidRDefault="007E6E9A" w:rsidP="00D04113">
            <w:pPr>
              <w:pStyle w:val="ListParagraph"/>
              <w:ind w:left="360"/>
              <w:rPr>
                <w:del w:id="2351" w:author="Daisy Lan" w:date="2023-07-19T19:16:00Z"/>
              </w:rPr>
            </w:pPr>
            <w:del w:id="2352" w:author="Daisy Lan" w:date="2023-07-19T19:16:00Z">
              <w:r>
                <w:rPr>
                  <w:rFonts w:hint="eastAsia"/>
                </w:rPr>
                <w:delText>b</w:delText>
              </w:r>
              <w:r>
                <w:delText>. if the user selects one of its restaurants (one of the three in this example), when he clicks the ‘Save’ button, then we need to show a warning: “</w:delText>
              </w:r>
              <w:r w:rsidRPr="009B6DC4">
                <w:delText xml:space="preserve">This version may affect other Line Build Versions, including </w:delText>
              </w:r>
              <w:r>
                <w:delText>newly added</w:delText>
              </w:r>
              <w:r w:rsidRPr="009B6DC4">
                <w:delText xml:space="preserve"> restaurants</w:delText>
              </w:r>
              <w:r>
                <w:delText>”</w:delText>
              </w:r>
              <w:r w:rsidRPr="009B6DC4">
                <w:delText>.</w:delText>
              </w:r>
              <w:r>
                <w:delText xml:space="preserve"> With two buttons: “Continue” and “Cancel” button, user clicks “Continue” to save this </w:delText>
              </w:r>
              <w:r>
                <w:rPr>
                  <w:rFonts w:hint="eastAsia"/>
                </w:rPr>
                <w:delText>Version</w:delText>
              </w:r>
              <w:r>
                <w:delText>, and this version will default be set as the ‘All’ Version of Linebuild.</w:delText>
              </w:r>
            </w:del>
          </w:p>
          <w:p w14:paraId="4F1518EA" w14:textId="21DD8493" w:rsidR="007E6E9A" w:rsidRPr="00CE6C5B" w:rsidRDefault="007E6E9A" w:rsidP="00D04113">
            <w:pPr>
              <w:pStyle w:val="ListParagraph"/>
              <w:ind w:left="360"/>
              <w:rPr>
                <w:del w:id="2353" w:author="Daisy Lan" w:date="2023-07-19T19:16:00Z"/>
              </w:rPr>
            </w:pPr>
            <w:del w:id="2354" w:author="Daisy Lan" w:date="2023-07-19T19:16:00Z">
              <w:r>
                <w:rPr>
                  <w:rFonts w:hint="eastAsia"/>
                </w:rPr>
                <w:delText>c</w:delText>
              </w:r>
              <w:r>
                <w:delText>. if the user selects one of its restaurants (that’s three in this example), when he clicks the ‘Save’ button, then we need to show the same warning as the case b above.</w:delText>
              </w:r>
            </w:del>
          </w:p>
          <w:p w14:paraId="7769A1CB" w14:textId="468DC3EE" w:rsidR="007E6E9A" w:rsidRDefault="007E6E9A">
            <w:pPr>
              <w:pStyle w:val="ListParagraph"/>
              <w:numPr>
                <w:ilvl w:val="0"/>
                <w:numId w:val="1893"/>
              </w:numPr>
              <w:ind w:left="450"/>
              <w:rPr>
                <w:del w:id="2355" w:author="Daisy Lan" w:date="2023-07-19T19:16:00Z"/>
              </w:rPr>
              <w:pPrChange w:id="2356" w:author="Bonnie Yang [2]" w:date="2023-04-18T11:53:00Z">
                <w:pPr>
                  <w:pStyle w:val="ListParagraph"/>
                  <w:numPr>
                    <w:numId w:val="430"/>
                  </w:numPr>
                  <w:ind w:left="360" w:hanging="360"/>
                </w:pPr>
              </w:pPrChange>
            </w:pPr>
            <w:del w:id="2357" w:author="Daisy Lan" w:date="2023-07-19T19:16:00Z">
              <w:r>
                <w:delText>When users want to delete the default Line Build, check if there is at least another one 'All' option in other line Builds, if yes, he could delete it successfully. If no, check if there exists other Line Build Version, if yes, it should report the error: it should report the error: “We should keep at least one version of Line Build with 'All' chosen in 'Apply to Restaurant’.” If no other Line Build Version existing other than this default one, then we allow user to delete this one successfully.</w:delText>
              </w:r>
            </w:del>
          </w:p>
          <w:p w14:paraId="2A70F251" w14:textId="3BD19C6B" w:rsidR="007E6E9A" w:rsidRDefault="007E6E9A">
            <w:pPr>
              <w:pStyle w:val="ListParagraph"/>
              <w:numPr>
                <w:ilvl w:val="0"/>
                <w:numId w:val="1893"/>
              </w:numPr>
              <w:ind w:left="450"/>
              <w:rPr>
                <w:del w:id="2358" w:author="Daisy Lan" w:date="2023-07-19T19:16:00Z"/>
              </w:rPr>
              <w:pPrChange w:id="2359" w:author="Bonnie Yang [2]" w:date="2023-04-18T11:53:00Z">
                <w:pPr>
                  <w:pStyle w:val="ListParagraph"/>
                  <w:numPr>
                    <w:numId w:val="430"/>
                  </w:numPr>
                  <w:ind w:left="360" w:hanging="360"/>
                </w:pPr>
              </w:pPrChange>
            </w:pPr>
            <w:del w:id="2360" w:author="Daisy Lan" w:date="2023-07-19T19:16:00Z">
              <w:r>
                <w:delText>For the common restaurants, we should use its default Line Build, which means the value of ‘Apply to Restaurants’ dropdown is ‘All’.</w:delText>
              </w:r>
            </w:del>
          </w:p>
          <w:p w14:paraId="4A0CD3C8" w14:textId="0FD95E4E" w:rsidR="007E6E9A" w:rsidRDefault="007E6E9A">
            <w:pPr>
              <w:pStyle w:val="ListParagraph"/>
              <w:numPr>
                <w:ilvl w:val="0"/>
                <w:numId w:val="1893"/>
              </w:numPr>
              <w:ind w:left="450"/>
              <w:rPr>
                <w:del w:id="2361" w:author="Daisy Lan" w:date="2023-07-19T19:16:00Z"/>
              </w:rPr>
              <w:pPrChange w:id="2362" w:author="Bonnie Yang [2]" w:date="2023-04-18T11:53:00Z">
                <w:pPr>
                  <w:pStyle w:val="ListParagraph"/>
                  <w:numPr>
                    <w:numId w:val="430"/>
                  </w:numPr>
                  <w:ind w:left="360" w:hanging="360"/>
                </w:pPr>
              </w:pPrChange>
            </w:pPr>
            <w:del w:id="2363" w:author="Daisy Lan" w:date="2023-07-19T19:16:00Z">
              <w:r>
                <w:delText>For the Exception Restaurants, user could create its Line Build by selecting the Restaurants Name in the ‘Apply to Restaurants’ dropdown.</w:delText>
              </w:r>
            </w:del>
          </w:p>
          <w:p w14:paraId="69258EFF" w14:textId="17435BAC" w:rsidR="007E6E9A" w:rsidRDefault="007E6E9A">
            <w:pPr>
              <w:pStyle w:val="ListParagraph"/>
              <w:numPr>
                <w:ilvl w:val="0"/>
                <w:numId w:val="1893"/>
              </w:numPr>
              <w:ind w:left="450"/>
              <w:rPr>
                <w:del w:id="2364" w:author="Daisy Lan" w:date="2023-07-19T19:16:00Z"/>
              </w:rPr>
              <w:pPrChange w:id="2365" w:author="Bonnie Yang [2]" w:date="2023-04-18T11:53:00Z">
                <w:pPr>
                  <w:pStyle w:val="ListParagraph"/>
                  <w:numPr>
                    <w:numId w:val="430"/>
                  </w:numPr>
                  <w:ind w:left="360" w:hanging="360"/>
                </w:pPr>
              </w:pPrChange>
            </w:pPr>
            <w:del w:id="2366" w:author="Daisy Lan" w:date="2023-07-19T19:16:00Z">
              <w:r>
                <w:delText>We should check if the same Values on ‘Apply to Restaurants’&amp; ‘Apply to Option’ and ‘Option Value’ already exists in the Item’s current Line Build version, if yes, user will get the tip: “This Line Build has already existed”, and let user choose to match the existing one. If no, the new Line Build could be generated.</w:delText>
              </w:r>
            </w:del>
          </w:p>
          <w:p w14:paraId="63279E92" w14:textId="0E20945A" w:rsidR="007E6E9A" w:rsidRDefault="007E6E9A">
            <w:pPr>
              <w:ind w:left="450"/>
              <w:rPr>
                <w:del w:id="2367" w:author="Daisy Lan" w:date="2023-07-19T19:16:00Z"/>
              </w:rPr>
              <w:pPrChange w:id="2368" w:author="Bonnie Yang [2]" w:date="2023-04-18T11:53:00Z">
                <w:pPr/>
              </w:pPrChange>
            </w:pPr>
          </w:p>
          <w:p w14:paraId="1D22E724" w14:textId="67E1B739" w:rsidR="007E6E9A" w:rsidRDefault="007E6E9A">
            <w:pPr>
              <w:pStyle w:val="ListParagraph"/>
              <w:numPr>
                <w:ilvl w:val="0"/>
                <w:numId w:val="1893"/>
              </w:numPr>
              <w:tabs>
                <w:tab w:val="left" w:pos="576"/>
              </w:tabs>
              <w:ind w:left="450"/>
              <w:rPr>
                <w:del w:id="2369" w:author="Daisy Lan" w:date="2023-07-19T19:16:00Z"/>
              </w:rPr>
              <w:pPrChange w:id="2370" w:author="Bonnie Yang [2]" w:date="2023-04-18T11:53:00Z">
                <w:pPr>
                  <w:pStyle w:val="ListParagraph"/>
                  <w:numPr>
                    <w:numId w:val="1868"/>
                  </w:numPr>
                  <w:ind w:left="888" w:hanging="440"/>
                </w:pPr>
              </w:pPrChange>
            </w:pPr>
            <w:del w:id="2371" w:author="Daisy Lan" w:date="2023-07-19T19:16:00Z">
              <w:r w:rsidRPr="007E6E9A">
                <w:delText>Step Ordering Constraints</w:delText>
              </w:r>
              <w:r>
                <w:delText>:</w:delText>
              </w:r>
            </w:del>
          </w:p>
          <w:p w14:paraId="31632A17" w14:textId="40685FBF" w:rsidR="008F42F4" w:rsidRDefault="008F42F4">
            <w:pPr>
              <w:pStyle w:val="ListParagraph"/>
              <w:numPr>
                <w:ilvl w:val="1"/>
                <w:numId w:val="1893"/>
              </w:numPr>
              <w:ind w:left="450"/>
              <w:rPr>
                <w:del w:id="2372" w:author="Daisy Lan" w:date="2023-07-19T19:16:00Z"/>
              </w:rPr>
              <w:pPrChange w:id="2373" w:author="Bonnie Yang [2]" w:date="2023-04-18T11:53:00Z">
                <w:pPr>
                  <w:pStyle w:val="ListParagraph"/>
                  <w:numPr>
                    <w:numId w:val="1883"/>
                  </w:numPr>
                  <w:ind w:left="440" w:hanging="440"/>
                </w:pPr>
              </w:pPrChange>
            </w:pPr>
            <w:del w:id="2374" w:author="Daisy Lan" w:date="2023-07-19T19:16:00Z">
              <w:r>
                <w:delText>should be in the format like 1, 2, 3. 1) It is steps separated by “,” 2) The step is the step order, which should be less than current step order. Error message: “Step dependency should be in format of ‘1, 2, 3’, here 1, 2, 3 should be the step order less than current step’s order.”</w:delText>
              </w:r>
            </w:del>
          </w:p>
          <w:p w14:paraId="5F0A178F" w14:textId="10E6AD22" w:rsidR="007E6E9A" w:rsidRDefault="007E6E9A">
            <w:pPr>
              <w:pStyle w:val="ListParagraph"/>
              <w:numPr>
                <w:ilvl w:val="0"/>
                <w:numId w:val="1893"/>
              </w:numPr>
              <w:ind w:left="450"/>
              <w:rPr>
                <w:del w:id="2375" w:author="Daisy Lan" w:date="2023-07-19T19:16:00Z"/>
              </w:rPr>
              <w:pPrChange w:id="2376" w:author="Bonnie Yang [2]" w:date="2023-04-18T11:53:00Z">
                <w:pPr>
                  <w:pStyle w:val="ListParagraph"/>
                  <w:ind w:left="448"/>
                </w:pPr>
              </w:pPrChange>
            </w:pPr>
            <w:del w:id="2377" w:author="Daisy Lan" w:date="2023-07-19T19:16:00Z">
              <w:r w:rsidRPr="007E6E9A">
                <w:lastRenderedPageBreak/>
                <w:delText>No steps dependency can form a cyclical dependency i.e. 1 → 2 → 1</w:delText>
              </w:r>
              <w:r>
                <w:delText>.</w:delText>
              </w:r>
            </w:del>
          </w:p>
          <w:p w14:paraId="2136C4BC" w14:textId="4BFE48B8" w:rsidR="007E6E9A" w:rsidRDefault="007E6E9A">
            <w:pPr>
              <w:pStyle w:val="ListParagraph"/>
              <w:numPr>
                <w:ilvl w:val="0"/>
                <w:numId w:val="1893"/>
              </w:numPr>
              <w:ind w:left="450"/>
              <w:rPr>
                <w:del w:id="2378" w:author="Daisy Lan" w:date="2023-07-19T19:16:00Z"/>
              </w:rPr>
              <w:pPrChange w:id="2379" w:author="Bonnie Yang [2]" w:date="2023-04-18T11:53:00Z">
                <w:pPr>
                  <w:pStyle w:val="ListParagraph"/>
                  <w:ind w:left="448"/>
                </w:pPr>
              </w:pPrChange>
            </w:pPr>
            <w:del w:id="2380" w:author="Daisy Lan" w:date="2023-07-19T19:16:00Z">
              <w:r w:rsidRPr="007E6E9A">
                <w:delText>A step order id must be greater than all of its dependencies i.e. Step Order 3 cannot depend on step 4</w:delText>
              </w:r>
              <w:r>
                <w:delText>.</w:delText>
              </w:r>
            </w:del>
          </w:p>
          <w:p w14:paraId="4D261678" w14:textId="151A615B" w:rsidR="007E6E9A" w:rsidRDefault="007E6E9A">
            <w:pPr>
              <w:pStyle w:val="ListParagraph"/>
              <w:numPr>
                <w:ilvl w:val="0"/>
                <w:numId w:val="1893"/>
              </w:numPr>
              <w:ind w:left="450"/>
              <w:rPr>
                <w:del w:id="2381" w:author="Daisy Lan" w:date="2023-07-19T19:16:00Z"/>
              </w:rPr>
              <w:pPrChange w:id="2382" w:author="Bonnie Yang [2]" w:date="2023-04-18T11:53:00Z">
                <w:pPr>
                  <w:pStyle w:val="ListParagraph"/>
                  <w:numPr>
                    <w:numId w:val="1870"/>
                  </w:numPr>
                  <w:ind w:left="440" w:hanging="440"/>
                </w:pPr>
              </w:pPrChange>
            </w:pPr>
            <w:del w:id="2383" w:author="Daisy Lan" w:date="2023-07-19T19:16:00Z">
              <w:r>
                <w:delText xml:space="preserve">When save, check: </w:delText>
              </w:r>
            </w:del>
          </w:p>
          <w:p w14:paraId="259E4685" w14:textId="50305557" w:rsidR="00E31D36" w:rsidRDefault="007E6E9A" w:rsidP="00E31D36">
            <w:pPr>
              <w:rPr>
                <w:del w:id="2384" w:author="Daisy Lan" w:date="2023-07-19T19:16:00Z"/>
              </w:rPr>
            </w:pPr>
            <w:del w:id="2385" w:author="Daisy Lan" w:date="2023-07-19T19:16:00Z">
              <w:r>
                <w:rPr>
                  <w:rFonts w:hint="eastAsia"/>
                </w:rPr>
                <w:delText>I</w:delText>
              </w:r>
              <w:r>
                <w:delText xml:space="preserve">f the required fields with correct values, if not display corresponding error message. </w:delText>
              </w:r>
              <w:r>
                <w:rPr>
                  <w:rFonts w:hint="eastAsia"/>
                </w:rPr>
                <w:delText>K</w:delText>
              </w:r>
              <w:r>
                <w:delText>eep the current error message of ‘Activity’, add these error messages of ‘Thermal Holding’ activity, check as following:</w:delText>
              </w:r>
            </w:del>
          </w:p>
          <w:p w14:paraId="25F42567" w14:textId="2C6ED63B" w:rsidR="007E6E9A" w:rsidRDefault="007E6E9A" w:rsidP="00E31D36">
            <w:pPr>
              <w:pStyle w:val="ListParagraph"/>
              <w:numPr>
                <w:ilvl w:val="0"/>
                <w:numId w:val="1949"/>
              </w:numPr>
              <w:rPr>
                <w:del w:id="2386" w:author="Daisy Lan" w:date="2023-07-19T19:16:00Z"/>
              </w:rPr>
            </w:pPr>
            <w:del w:id="2387" w:author="Daisy Lan" w:date="2023-07-19T19:16:00Z">
              <w:r w:rsidRPr="00316E6C">
                <w:delText xml:space="preserve">Please select appliance for step </w:delText>
              </w:r>
              <w:r>
                <w:delText>{step number}</w:delText>
              </w:r>
              <w:r w:rsidRPr="00316E6C">
                <w:delText xml:space="preserve"> line </w:delText>
              </w:r>
              <w:r>
                <w:delText>{line number}</w:delText>
              </w:r>
              <w:r w:rsidRPr="00316E6C">
                <w:delText>.</w:delText>
              </w:r>
            </w:del>
          </w:p>
          <w:p w14:paraId="224B95C5" w14:textId="06B2561F" w:rsidR="007E6E9A" w:rsidRDefault="007E6E9A">
            <w:pPr>
              <w:pStyle w:val="ListParagraph"/>
              <w:numPr>
                <w:ilvl w:val="0"/>
                <w:numId w:val="1949"/>
              </w:numPr>
              <w:rPr>
                <w:del w:id="2388" w:author="Daisy Lan" w:date="2023-07-19T19:16:00Z"/>
              </w:rPr>
              <w:pPrChange w:id="2389" w:author="Bonnie Yang [2]" w:date="2023-05-06T12:19:00Z">
                <w:pPr>
                  <w:pStyle w:val="ListParagraph"/>
                  <w:numPr>
                    <w:numId w:val="1838"/>
                  </w:numPr>
                  <w:ind w:left="590" w:hanging="360"/>
                </w:pPr>
              </w:pPrChange>
            </w:pPr>
            <w:del w:id="2390" w:author="Daisy Lan" w:date="2023-07-19T19:16:00Z">
              <w:r w:rsidRPr="00316E6C">
                <w:delText xml:space="preserve">Step time should be greater than 0 for step </w:delText>
              </w:r>
              <w:r>
                <w:delText>{step number}</w:delText>
              </w:r>
              <w:r w:rsidRPr="00316E6C">
                <w:delText xml:space="preserve"> line </w:delText>
              </w:r>
              <w:r>
                <w:delText>{line number}</w:delText>
              </w:r>
              <w:r w:rsidRPr="00316E6C">
                <w:delText>.</w:delText>
              </w:r>
            </w:del>
          </w:p>
          <w:p w14:paraId="48BD66A1" w14:textId="4B4AB630" w:rsidR="007E6E9A" w:rsidRDefault="007E6E9A">
            <w:pPr>
              <w:pStyle w:val="ListParagraph"/>
              <w:numPr>
                <w:ilvl w:val="0"/>
                <w:numId w:val="1949"/>
              </w:numPr>
              <w:rPr>
                <w:del w:id="2391" w:author="Daisy Lan" w:date="2023-07-19T19:16:00Z"/>
              </w:rPr>
              <w:pPrChange w:id="2392" w:author="Bonnie Yang [2]" w:date="2023-05-06T12:19:00Z">
                <w:pPr>
                  <w:pStyle w:val="ListParagraph"/>
                  <w:numPr>
                    <w:numId w:val="1838"/>
                  </w:numPr>
                  <w:ind w:left="590" w:hanging="360"/>
                </w:pPr>
              </w:pPrChange>
            </w:pPr>
            <w:del w:id="2393" w:author="Daisy Lan" w:date="2023-07-19T19:16:00Z">
              <w:r w:rsidRPr="00A211D6">
                <w:delText>Max Hold Time should be greater than 0 for</w:delText>
              </w:r>
              <w:r>
                <w:delText xml:space="preserve"> </w:delText>
              </w:r>
              <w:r w:rsidRPr="00316E6C">
                <w:delText>step</w:delText>
              </w:r>
              <w:r w:rsidRPr="00A211D6">
                <w:delText xml:space="preserve"> </w:delText>
              </w:r>
              <w:r>
                <w:delText>{step number}</w:delText>
              </w:r>
              <w:r w:rsidRPr="00316E6C">
                <w:delText xml:space="preserve"> line </w:delText>
              </w:r>
              <w:r>
                <w:delText>{line number}</w:delText>
              </w:r>
              <w:r w:rsidRPr="00A211D6">
                <w:delText>.</w:delText>
              </w:r>
            </w:del>
          </w:p>
          <w:p w14:paraId="251713F1" w14:textId="636EA449" w:rsidR="007E6E9A" w:rsidRDefault="007E6E9A">
            <w:pPr>
              <w:pStyle w:val="ListParagraph"/>
              <w:numPr>
                <w:ilvl w:val="0"/>
                <w:numId w:val="1949"/>
              </w:numPr>
              <w:rPr>
                <w:del w:id="2394" w:author="Daisy Lan" w:date="2023-07-19T19:16:00Z"/>
              </w:rPr>
              <w:pPrChange w:id="2395" w:author="Bonnie Yang [2]" w:date="2023-05-06T12:19:00Z">
                <w:pPr>
                  <w:pStyle w:val="ListParagraph"/>
                  <w:numPr>
                    <w:numId w:val="1838"/>
                  </w:numPr>
                  <w:ind w:left="590" w:hanging="360"/>
                </w:pPr>
              </w:pPrChange>
            </w:pPr>
            <w:del w:id="2396" w:author="Daisy Lan" w:date="2023-07-19T19:16:00Z">
              <w:r w:rsidRPr="0069352D">
                <w:delText xml:space="preserve">Must have a sub-step be populated with either a Title / Text for </w:delText>
              </w:r>
              <w:r w:rsidRPr="00316E6C">
                <w:delText>step</w:delText>
              </w:r>
              <w:r w:rsidRPr="00A211D6">
                <w:delText xml:space="preserve"> </w:delText>
              </w:r>
              <w:r>
                <w:delText>{step number}</w:delText>
              </w:r>
              <w:r w:rsidRPr="00316E6C">
                <w:delText xml:space="preserve"> line </w:delText>
              </w:r>
              <w:r>
                <w:delText>{line number}</w:delText>
              </w:r>
              <w:r w:rsidRPr="0069352D">
                <w:delText>.</w:delText>
              </w:r>
            </w:del>
          </w:p>
          <w:p w14:paraId="0164DC25" w14:textId="728C90A9" w:rsidR="007E6E9A" w:rsidRPr="00316E6C" w:rsidRDefault="007E6E9A">
            <w:pPr>
              <w:pStyle w:val="ListParagraph"/>
              <w:numPr>
                <w:ilvl w:val="0"/>
                <w:numId w:val="1949"/>
              </w:numPr>
              <w:rPr>
                <w:del w:id="2397" w:author="Daisy Lan" w:date="2023-07-19T19:16:00Z"/>
              </w:rPr>
              <w:pPrChange w:id="2398" w:author="Bonnie Yang [2]" w:date="2023-05-06T12:19:00Z">
                <w:pPr>
                  <w:pStyle w:val="ListParagraph"/>
                  <w:numPr>
                    <w:numId w:val="1838"/>
                  </w:numPr>
                  <w:ind w:left="590" w:hanging="360"/>
                </w:pPr>
              </w:pPrChange>
            </w:pPr>
            <w:del w:id="2399" w:author="Daisy Lan" w:date="2023-07-19T19:16:00Z">
              <w:r>
                <w:delText>S</w:delText>
              </w:r>
              <w:r w:rsidRPr="00316E6C">
                <w:delText>tep</w:delText>
              </w:r>
              <w:r w:rsidRPr="00A211D6">
                <w:delText xml:space="preserve"> </w:delText>
              </w:r>
              <w:r>
                <w:delText>{step number}</w:delText>
              </w:r>
              <w:r w:rsidRPr="00316E6C">
                <w:delText xml:space="preserve"> line </w:delText>
              </w:r>
              <w:r>
                <w:delText xml:space="preserve">{line number} </w:delText>
              </w:r>
              <w:r>
                <w:rPr>
                  <w:rFonts w:hint="eastAsia"/>
                </w:rPr>
                <w:delText>m</w:delText>
              </w:r>
              <w:r>
                <w:delText>ust be dependent on at least one step.</w:delText>
              </w:r>
            </w:del>
          </w:p>
          <w:p w14:paraId="155E37E2" w14:textId="2D1EB3C2" w:rsidR="007E6E9A" w:rsidRDefault="007E6E9A">
            <w:pPr>
              <w:pStyle w:val="ListParagraph"/>
              <w:numPr>
                <w:ilvl w:val="0"/>
                <w:numId w:val="1949"/>
              </w:numPr>
              <w:rPr>
                <w:del w:id="2400" w:author="Daisy Lan" w:date="2023-07-19T19:16:00Z"/>
              </w:rPr>
              <w:pPrChange w:id="2401" w:author="Bonnie Yang [2]" w:date="2023-05-06T12:19:00Z">
                <w:pPr>
                  <w:pStyle w:val="ListParagraph"/>
                  <w:numPr>
                    <w:numId w:val="1838"/>
                  </w:numPr>
                  <w:ind w:left="590" w:hanging="360"/>
                </w:pPr>
              </w:pPrChange>
            </w:pPr>
            <w:del w:id="2402" w:author="Daisy Lan" w:date="2023-07-19T19:16:00Z">
              <w:r>
                <w:delText xml:space="preserve">if “Guest packaging” is selected for a step, check if the mapping item is a “Non Food” item, if there is no mapping item or the item is not a “Non food” item, show a warning message: “Step {step title} is set to be displayed as “Guest Packaging”, but there is no mapping item or the mapping item is not a Non-food item. Are you sure you want to proceed?”. </w:delText>
              </w:r>
            </w:del>
          </w:p>
          <w:p w14:paraId="5A9294AB" w14:textId="5386BFA9" w:rsidR="007E6E9A" w:rsidRPr="00CE39A9" w:rsidRDefault="007E6E9A">
            <w:pPr>
              <w:pStyle w:val="ListParagraph"/>
              <w:numPr>
                <w:ilvl w:val="0"/>
                <w:numId w:val="1949"/>
              </w:numPr>
              <w:rPr>
                <w:del w:id="2403" w:author="Daisy Lan" w:date="2023-07-19T19:16:00Z"/>
              </w:rPr>
              <w:pPrChange w:id="2404" w:author="Bonnie Yang [2]" w:date="2023-05-06T12:19:00Z">
                <w:pPr>
                  <w:pStyle w:val="ListParagraph"/>
                  <w:numPr>
                    <w:numId w:val="1838"/>
                  </w:numPr>
                  <w:ind w:left="590" w:hanging="360"/>
                </w:pPr>
              </w:pPrChange>
            </w:pPr>
            <w:del w:id="2405" w:author="Daisy Lan" w:date="2023-07-19T19:16:00Z">
              <w:r>
                <w:delText>Check If there are multiple steps set as “Guest Packaging”, if yes, show a warning message: “There are more than one “Guest packaging” steps: {step title list}. Are you sure you want to proceed? ”.</w:delText>
              </w:r>
            </w:del>
          </w:p>
          <w:p w14:paraId="445E58F9" w14:textId="525B306D" w:rsidR="007E6E9A" w:rsidRDefault="007E6E9A">
            <w:pPr>
              <w:pStyle w:val="ListParagraph"/>
              <w:numPr>
                <w:ilvl w:val="0"/>
                <w:numId w:val="1893"/>
              </w:numPr>
              <w:ind w:left="450"/>
              <w:rPr>
                <w:del w:id="2406" w:author="Daisy Lan" w:date="2023-07-19T19:16:00Z"/>
              </w:rPr>
              <w:pPrChange w:id="2407" w:author="Bonnie Yang [2]" w:date="2023-04-18T11:53:00Z">
                <w:pPr>
                  <w:pStyle w:val="ListParagraph"/>
                  <w:numPr>
                    <w:numId w:val="1838"/>
                  </w:numPr>
                  <w:ind w:left="590" w:hanging="360"/>
                </w:pPr>
              </w:pPrChange>
            </w:pPr>
            <w:del w:id="2408" w:author="Daisy Lan" w:date="2023-07-19T19:16:00Z">
              <w:r>
                <w:delText>Clicking “Delete” can delete the step from UI. But the delete will be effective after clicking “save”;</w:delText>
              </w:r>
            </w:del>
          </w:p>
          <w:p w14:paraId="72881960" w14:textId="18BF9A93" w:rsidR="007E6E9A" w:rsidRDefault="007E6E9A">
            <w:pPr>
              <w:pStyle w:val="ListParagraph"/>
              <w:numPr>
                <w:ilvl w:val="0"/>
                <w:numId w:val="1893"/>
              </w:numPr>
              <w:ind w:left="450"/>
              <w:rPr>
                <w:del w:id="2409" w:author="Daisy Lan" w:date="2023-07-19T19:16:00Z"/>
              </w:rPr>
              <w:pPrChange w:id="2410" w:author="Bonnie Yang [2]" w:date="2023-04-18T11:53:00Z">
                <w:pPr>
                  <w:pStyle w:val="ListParagraph"/>
                  <w:numPr>
                    <w:numId w:val="1870"/>
                  </w:numPr>
                  <w:ind w:left="440" w:hanging="440"/>
                </w:pPr>
              </w:pPrChange>
            </w:pPr>
            <w:del w:id="2411" w:author="Daisy Lan" w:date="2023-07-19T19:16:00Z">
              <w:r>
                <w:delText>When save, if this removed step has dependency steps, show warning message “Step {order} is removed, please check the dependency of step {order} first.”</w:delText>
              </w:r>
            </w:del>
          </w:p>
          <w:p w14:paraId="6A427EAB" w14:textId="73EBD764" w:rsidR="007E6E9A" w:rsidRDefault="007E6E9A">
            <w:pPr>
              <w:pStyle w:val="ListParagraph"/>
              <w:numPr>
                <w:ilvl w:val="0"/>
                <w:numId w:val="1893"/>
              </w:numPr>
              <w:ind w:left="450"/>
              <w:rPr>
                <w:del w:id="2412" w:author="Daisy Lan" w:date="2023-07-19T19:16:00Z"/>
              </w:rPr>
              <w:pPrChange w:id="2413" w:author="Bonnie Yang [2]" w:date="2023-04-18T11:53:00Z">
                <w:pPr>
                  <w:pStyle w:val="ListParagraph"/>
                  <w:numPr>
                    <w:numId w:val="1870"/>
                  </w:numPr>
                  <w:ind w:left="440" w:hanging="440"/>
                </w:pPr>
              </w:pPrChange>
            </w:pPr>
            <w:del w:id="2414" w:author="Daisy Lan" w:date="2023-07-19T19:16:00Z">
              <w:r>
                <w:delText>Check "Complete" steps as :</w:delText>
              </w:r>
            </w:del>
          </w:p>
          <w:p w14:paraId="1AA2DEF9" w14:textId="39B31D87" w:rsidR="00AE1BD4" w:rsidRDefault="00AE1BD4">
            <w:pPr>
              <w:rPr>
                <w:ins w:id="2415" w:author="Bonnie Yang" w:date="2023-04-18T11:54:00Z"/>
                <w:del w:id="2416" w:author="Daisy Lan" w:date="2023-07-19T19:16:00Z"/>
              </w:rPr>
              <w:pPrChange w:id="2417" w:author="Bonnie Yang [2]" w:date="2023-04-18T11:54:00Z">
                <w:pPr>
                  <w:pStyle w:val="ListParagraph"/>
                  <w:numPr>
                    <w:numId w:val="1893"/>
                  </w:numPr>
                  <w:ind w:left="450" w:hanging="440"/>
                </w:pPr>
              </w:pPrChange>
            </w:pPr>
          </w:p>
          <w:p w14:paraId="191B94BE" w14:textId="21AE46FE" w:rsidR="00047C67" w:rsidRDefault="007E6E9A">
            <w:pPr>
              <w:pStyle w:val="ListParagraph"/>
              <w:numPr>
                <w:ilvl w:val="0"/>
                <w:numId w:val="1904"/>
              </w:numPr>
              <w:rPr>
                <w:del w:id="2418" w:author="Daisy Lan" w:date="2023-07-19T19:16:00Z"/>
              </w:rPr>
              <w:pPrChange w:id="2419" w:author="Bonnie Yang [2]" w:date="2023-04-18T11:54:00Z">
                <w:pPr>
                  <w:pStyle w:val="ListParagraph"/>
                  <w:numPr>
                    <w:numId w:val="1893"/>
                  </w:numPr>
                  <w:ind w:left="1334" w:hanging="440"/>
                </w:pPr>
              </w:pPrChange>
            </w:pPr>
            <w:del w:id="2420" w:author="Daisy Lan" w:date="2023-07-19T19:16:00Z">
              <w:r w:rsidRPr="002B0943">
                <w:delText>If there is only one "complete" step</w:delText>
              </w:r>
              <w:r w:rsidR="00046F35">
                <w:delText xml:space="preserve"> </w:delText>
              </w:r>
              <w:r w:rsidR="00046F35">
                <w:rPr>
                  <w:rFonts w:hint="eastAsia"/>
                </w:rPr>
                <w:delText>mapped</w:delText>
              </w:r>
              <w:r w:rsidR="00046F35">
                <w:delText xml:space="preserve"> </w:delText>
              </w:r>
              <w:r w:rsidR="00046F35">
                <w:rPr>
                  <w:rFonts w:hint="eastAsia"/>
                </w:rPr>
                <w:delText>with</w:delText>
              </w:r>
              <w:r w:rsidR="00046F35">
                <w:delText xml:space="preserve"> </w:delText>
              </w:r>
              <w:r w:rsidR="00046F35">
                <w:rPr>
                  <w:rFonts w:hint="eastAsia"/>
                </w:rPr>
                <w:delText>nul</w:delText>
              </w:r>
              <w:r w:rsidR="00046F35">
                <w:delText>l</w:delText>
              </w:r>
              <w:r w:rsidRPr="002B0943">
                <w:delText>, no error.</w:delText>
              </w:r>
            </w:del>
          </w:p>
          <w:p w14:paraId="1B287D28" w14:textId="590A5A0E" w:rsidR="001B790C" w:rsidRDefault="001B790C">
            <w:pPr>
              <w:pStyle w:val="ListParagraph"/>
              <w:numPr>
                <w:ilvl w:val="0"/>
                <w:numId w:val="1904"/>
              </w:numPr>
              <w:rPr>
                <w:del w:id="2421" w:author="Daisy Lan" w:date="2023-07-19T19:16:00Z"/>
              </w:rPr>
              <w:pPrChange w:id="2422" w:author="Bonnie Yang [2]" w:date="2023-04-18T11:54:00Z">
                <w:pPr>
                  <w:pStyle w:val="ListParagraph"/>
                  <w:ind w:left="454"/>
                </w:pPr>
              </w:pPrChange>
            </w:pPr>
            <w:del w:id="2423" w:author="Daisy Lan" w:date="2023-07-19T19:16:00Z">
              <w:r>
                <w:rPr>
                  <w:rFonts w:hint="eastAsia"/>
                </w:rPr>
                <w:lastRenderedPageBreak/>
                <w:delText>I</w:delText>
              </w:r>
              <w:r>
                <w:delText>f m</w:delText>
              </w:r>
              <w:r w:rsidRPr="001B790C">
                <w:delText>ulti complete steps of which mapped option are null or the same option value.</w:delText>
              </w:r>
              <w:r>
                <w:delText xml:space="preserve"> For example:</w:delText>
              </w:r>
            </w:del>
          </w:p>
          <w:p w14:paraId="32CC9C96" w14:textId="5B4807D4" w:rsidR="001B790C" w:rsidRDefault="001B790C" w:rsidP="001B790C">
            <w:pPr>
              <w:pStyle w:val="ListParagraph"/>
              <w:ind w:left="454"/>
              <w:rPr>
                <w:del w:id="2424" w:author="Daisy Lan" w:date="2023-07-19T19:16:00Z"/>
              </w:rPr>
            </w:pPr>
            <w:del w:id="2425" w:author="Daisy Lan" w:date="2023-07-19T19:16:00Z">
              <w:r>
                <w:delText>step1 Complete-null</w:delText>
              </w:r>
            </w:del>
          </w:p>
          <w:p w14:paraId="0B5C0D01" w14:textId="2DBD2F25" w:rsidR="001B790C" w:rsidRDefault="001B790C" w:rsidP="001B790C">
            <w:pPr>
              <w:pStyle w:val="ListParagraph"/>
              <w:ind w:left="454"/>
              <w:rPr>
                <w:del w:id="2426" w:author="Daisy Lan" w:date="2023-07-19T19:16:00Z"/>
              </w:rPr>
            </w:pPr>
            <w:del w:id="2427" w:author="Daisy Lan" w:date="2023-07-19T19:16:00Z">
              <w:r>
                <w:delText>step1 Complete-null</w:delText>
              </w:r>
            </w:del>
          </w:p>
          <w:p w14:paraId="6938276F" w14:textId="4D1BEC37" w:rsidR="001B790C" w:rsidRDefault="001B790C" w:rsidP="001B790C">
            <w:pPr>
              <w:pStyle w:val="ListParagraph"/>
              <w:ind w:left="454"/>
              <w:rPr>
                <w:del w:id="2428" w:author="Daisy Lan" w:date="2023-07-19T19:16:00Z"/>
              </w:rPr>
            </w:pPr>
            <w:del w:id="2429" w:author="Daisy Lan" w:date="2023-07-19T19:16:00Z">
              <w:r>
                <w:delText>Step1 Complete-option value 1</w:delText>
              </w:r>
            </w:del>
          </w:p>
          <w:p w14:paraId="57D3FD93" w14:textId="4E653C9A" w:rsidR="001B790C" w:rsidRDefault="001B790C" w:rsidP="001B790C">
            <w:pPr>
              <w:pStyle w:val="ListParagraph"/>
              <w:ind w:left="454"/>
              <w:rPr>
                <w:del w:id="2430" w:author="Daisy Lan" w:date="2023-07-19T19:16:00Z"/>
              </w:rPr>
            </w:pPr>
            <w:del w:id="2431" w:author="Daisy Lan" w:date="2023-07-19T19:16:00Z">
              <w:r>
                <w:delText>Step1 Complete-option value 1</w:delText>
              </w:r>
            </w:del>
          </w:p>
          <w:p w14:paraId="1A043CD6" w14:textId="4FA3C0D7" w:rsidR="001B790C" w:rsidRDefault="001B790C">
            <w:pPr>
              <w:pStyle w:val="ListParagraph"/>
              <w:ind w:left="454"/>
              <w:rPr>
                <w:del w:id="2432" w:author="Daisy Lan" w:date="2023-07-19T19:16:00Z"/>
              </w:rPr>
              <w:pPrChange w:id="2433" w:author="Bonnie Yang [2]" w:date="2023-04-13T11:26:00Z">
                <w:pPr>
                  <w:pStyle w:val="ListParagraph"/>
                  <w:numPr>
                    <w:numId w:val="1888"/>
                  </w:numPr>
                  <w:ind w:left="454" w:hanging="284"/>
                </w:pPr>
              </w:pPrChange>
            </w:pPr>
            <w:del w:id="2434" w:author="Daisy Lan" w:date="2023-07-19T19:16:00Z">
              <w:r>
                <w:rPr>
                  <w:rFonts w:hint="eastAsia"/>
                </w:rPr>
                <w:delText>S</w:delText>
              </w:r>
              <w:r>
                <w:delText xml:space="preserve">how error: </w:delText>
              </w:r>
              <w:r w:rsidRPr="001B790C">
                <w:delText>Duplicated complete step. Please revise complete in step #, #.</w:delText>
              </w:r>
            </w:del>
          </w:p>
          <w:p w14:paraId="4FA792D4" w14:textId="0956376C" w:rsidR="00047C67" w:rsidRDefault="00047C67">
            <w:pPr>
              <w:pStyle w:val="ListParagraph"/>
              <w:numPr>
                <w:ilvl w:val="0"/>
                <w:numId w:val="1904"/>
              </w:numPr>
              <w:rPr>
                <w:del w:id="2435" w:author="Daisy Lan" w:date="2023-07-19T19:16:00Z"/>
              </w:rPr>
              <w:pPrChange w:id="2436" w:author="Bonnie Yang [2]" w:date="2023-04-18T11:54:00Z">
                <w:pPr>
                  <w:pStyle w:val="ListParagraph"/>
                  <w:numPr>
                    <w:numId w:val="1838"/>
                  </w:numPr>
                  <w:ind w:left="306" w:hanging="360"/>
                </w:pPr>
              </w:pPrChange>
            </w:pPr>
            <w:del w:id="2437" w:author="Daisy Lan" w:date="2023-07-19T19:16:00Z">
              <w:r>
                <w:rPr>
                  <w:rFonts w:hint="eastAsia"/>
                </w:rPr>
                <w:delText>I</w:delText>
              </w:r>
              <w:r>
                <w:delText xml:space="preserve">f no complete step exists, show error: </w:delText>
              </w:r>
              <w:r w:rsidRPr="00047C67">
                <w:delText>Must have at least one Complete step</w:delText>
              </w:r>
              <w:r>
                <w:delText>.</w:delText>
              </w:r>
            </w:del>
          </w:p>
          <w:p w14:paraId="4782ACD6" w14:textId="4B5D447F" w:rsidR="00027806" w:rsidRDefault="00027806">
            <w:pPr>
              <w:pStyle w:val="ListParagraph"/>
              <w:numPr>
                <w:ilvl w:val="0"/>
                <w:numId w:val="1904"/>
              </w:numPr>
              <w:rPr>
                <w:del w:id="2438" w:author="Daisy Lan" w:date="2023-07-19T19:16:00Z"/>
              </w:rPr>
              <w:pPrChange w:id="2439" w:author="Bonnie Yang [2]" w:date="2023-04-18T11:54:00Z">
                <w:pPr>
                  <w:pStyle w:val="ListParagraph"/>
                  <w:numPr>
                    <w:numId w:val="1893"/>
                  </w:numPr>
                  <w:ind w:left="1334" w:hanging="440"/>
                </w:pPr>
              </w:pPrChange>
            </w:pPr>
            <w:del w:id="2440" w:author="Daisy Lan" w:date="2023-07-19T19:16:00Z">
              <w:r>
                <w:delText xml:space="preserve">If no null complete step, and any </w:delText>
              </w:r>
              <w:r w:rsidRPr="00277CBC">
                <w:delText>completion step mapping with an option value name of an ‘option name',</w:delText>
              </w:r>
              <w:r>
                <w:delText xml:space="preserve"> then check:</w:delText>
              </w:r>
            </w:del>
          </w:p>
          <w:p w14:paraId="49428BDA" w14:textId="1022DC85" w:rsidR="00317B1A" w:rsidRDefault="00317B1A">
            <w:pPr>
              <w:pStyle w:val="ListParagraph"/>
              <w:numPr>
                <w:ilvl w:val="0"/>
                <w:numId w:val="1914"/>
              </w:numPr>
              <w:rPr>
                <w:del w:id="2441" w:author="Daisy Lan" w:date="2023-07-19T19:16:00Z"/>
              </w:rPr>
              <w:pPrChange w:id="2442" w:author="Bonnie Yang [2]" w:date="2023-04-18T23:47:00Z">
                <w:pPr/>
              </w:pPrChange>
            </w:pPr>
            <w:del w:id="2443" w:author="Daisy Lan" w:date="2023-07-19T19:16:00Z">
              <w:r>
                <w:delText>I</w:delText>
              </w:r>
              <w:r w:rsidRPr="00317B1A">
                <w:delText xml:space="preserve">f the option type is Optional Addition </w:delText>
              </w:r>
              <w:r>
                <w:delText>or</w:delText>
              </w:r>
              <w:r w:rsidRPr="00317B1A">
                <w:delText xml:space="preserve"> On the Side, need a null complete.</w:delText>
              </w:r>
              <w:r>
                <w:delText xml:space="preserve"> Though, all option value name has mapped with a complete step.</w:delText>
              </w:r>
              <w:r w:rsidR="00047C67">
                <w:delText xml:space="preserve"> Error message: </w:delText>
              </w:r>
              <w:r w:rsidR="00047C67" w:rsidRPr="00047C67">
                <w:delText>Complete Step is missing, there should be a complete step map to null.</w:delText>
              </w:r>
            </w:del>
          </w:p>
          <w:p w14:paraId="10EA8FD2" w14:textId="091C07C8" w:rsidR="00047C67" w:rsidRDefault="00047C67">
            <w:pPr>
              <w:pStyle w:val="ListParagraph"/>
              <w:numPr>
                <w:ilvl w:val="0"/>
                <w:numId w:val="1914"/>
              </w:numPr>
              <w:rPr>
                <w:del w:id="2444" w:author="Daisy Lan" w:date="2023-07-19T19:16:00Z"/>
              </w:rPr>
              <w:pPrChange w:id="2445" w:author="Bonnie Yang [2]" w:date="2023-04-18T23:47:00Z">
                <w:pPr>
                  <w:pStyle w:val="ListParagraph"/>
                  <w:numPr>
                    <w:numId w:val="1893"/>
                  </w:numPr>
                  <w:ind w:left="1334" w:hanging="440"/>
                </w:pPr>
              </w:pPrChange>
            </w:pPr>
            <w:del w:id="2446" w:author="Daisy Lan" w:date="2023-07-19T19:16:00Z">
              <w:r>
                <w:delText>I</w:delText>
              </w:r>
              <w:r>
                <w:rPr>
                  <w:rFonts w:hint="eastAsia"/>
                </w:rPr>
                <w:delText>f</w:delText>
              </w:r>
              <w:r>
                <w:delText xml:space="preserve"> t</w:delText>
              </w:r>
              <w:r w:rsidR="00317B1A" w:rsidRPr="00317B1A">
                <w:delText>he option type is Mandatory Choice/Dish Preference/Extra Request/Optional Subtraction</w:delText>
              </w:r>
              <w:r>
                <w:delText>, in addition, multi version toggle are both False. A</w:delText>
              </w:r>
              <w:r w:rsidRPr="00277CBC">
                <w:delText>ll option value names (including the option value name’s 'Is NONE Type'=TRUE, e.g., No Rice</w:delText>
              </w:r>
              <w:r w:rsidR="00124B9E">
                <w:rPr>
                  <w:rFonts w:hint="eastAsia"/>
                </w:rPr>
                <w:delText>;</w:delText>
              </w:r>
              <w:r w:rsidR="00124B9E">
                <w:delText xml:space="preserve"> Including ’</w:delText>
              </w:r>
              <w:r w:rsidR="00124B9E" w:rsidRPr="00985554">
                <w:delText>DISH_PREFERENCE</w:delText>
              </w:r>
              <w:r w:rsidR="00124B9E">
                <w:delText xml:space="preserve">’ </w:delText>
              </w:r>
              <w:r w:rsidR="00124B9E" w:rsidRPr="00A306B2">
                <w:delText>Quantity Selector type (toggle=TRUE)</w:delText>
              </w:r>
              <w:r w:rsidRPr="00277CBC">
                <w:delText>) of this option name must be mapped with a completion step in step level.</w:delText>
              </w:r>
              <w:r>
                <w:delText xml:space="preserve"> Error message: </w:delText>
              </w:r>
              <w:r w:rsidRPr="00047C67">
                <w:delText>Complete Step is missing, there should be a complete step map to option name-{option value name1}, {opion value name2}.</w:delText>
              </w:r>
            </w:del>
          </w:p>
          <w:p w14:paraId="5D74125C" w14:textId="5544BD56" w:rsidR="00AE1BD4" w:rsidRDefault="00047C67">
            <w:pPr>
              <w:pStyle w:val="ListParagraph"/>
              <w:numPr>
                <w:ilvl w:val="0"/>
                <w:numId w:val="1914"/>
              </w:numPr>
              <w:rPr>
                <w:del w:id="2447" w:author="Daisy Lan" w:date="2023-07-19T19:16:00Z"/>
              </w:rPr>
              <w:pPrChange w:id="2448" w:author="Bonnie Yang [2]" w:date="2023-04-18T23:47:00Z">
                <w:pPr>
                  <w:pStyle w:val="ListParagraph"/>
                  <w:numPr>
                    <w:numId w:val="1904"/>
                  </w:numPr>
                  <w:ind w:left="890" w:hanging="440"/>
                </w:pPr>
              </w:pPrChange>
            </w:pPr>
            <w:del w:id="2449" w:author="Daisy Lan" w:date="2023-07-19T19:16:00Z">
              <w:r>
                <w:rPr>
                  <w:rFonts w:hint="eastAsia"/>
                </w:rPr>
                <w:delText>I</w:delText>
              </w:r>
              <w:r>
                <w:delText xml:space="preserve">f the </w:delText>
              </w:r>
              <w:r w:rsidRPr="00047C67">
                <w:delText>option type is Mandatory Choice/Dish Preference, and the complete</w:delText>
              </w:r>
              <w:r>
                <w:delText xml:space="preserve"> step</w:delText>
              </w:r>
              <w:r w:rsidRPr="00047C67">
                <w:delText>’s option value is included in “Apply to option”</w:delText>
              </w:r>
              <w:r>
                <w:delText xml:space="preserve">, </w:delText>
              </w:r>
              <w:r w:rsidRPr="00047C67">
                <w:delText>then all the option value</w:delText>
              </w:r>
              <w:r>
                <w:delText>s</w:delText>
              </w:r>
              <w:r w:rsidRPr="00047C67">
                <w:delText xml:space="preserve"> in </w:delText>
              </w:r>
              <w:r>
                <w:delText>‘</w:delText>
              </w:r>
              <w:r w:rsidRPr="00047C67">
                <w:delText>Apply to option values</w:delText>
              </w:r>
              <w:r>
                <w:delText xml:space="preserve">’ </w:delText>
              </w:r>
              <w:r w:rsidRPr="00047C67">
                <w:delText>should map to Complete Step</w:delText>
              </w:r>
              <w:r>
                <w:delText xml:space="preserve"> respectively</w:delText>
              </w:r>
              <w:r w:rsidRPr="00047C67">
                <w:delText>.</w:delText>
              </w:r>
              <w:r>
                <w:delText xml:space="preserve"> </w:delText>
              </w:r>
              <w:r w:rsidRPr="00047C67">
                <w:delText>Complete Step is missing, there should be a complete step map to option name-{option value name1}, {option value name2}.</w:delText>
              </w:r>
            </w:del>
          </w:p>
          <w:p w14:paraId="3C9A97C2" w14:textId="639315DF" w:rsidR="00B766AC" w:rsidRDefault="00B766AC">
            <w:pPr>
              <w:pStyle w:val="ListParagraph"/>
              <w:numPr>
                <w:ilvl w:val="0"/>
                <w:numId w:val="1904"/>
              </w:numPr>
              <w:rPr>
                <w:del w:id="2450" w:author="Daisy Lan" w:date="2023-07-19T19:16:00Z"/>
              </w:rPr>
              <w:pPrChange w:id="2451" w:author="Bonnie Yang [2]" w:date="2023-04-18T11:55:00Z">
                <w:pPr/>
              </w:pPrChange>
            </w:pPr>
            <w:del w:id="2452" w:author="Daisy Lan" w:date="2023-07-19T19:16:00Z">
              <w:r>
                <w:rPr>
                  <w:rFonts w:hint="eastAsia"/>
                </w:rPr>
                <w:delText>I</w:delText>
              </w:r>
              <w:r>
                <w:delText>f a complete step mapping option is null, once any its sub step mapped with an option value, we should ensure a</w:delText>
              </w:r>
              <w:r w:rsidRPr="00985554">
                <w:delText>ll option value names of</w:delText>
              </w:r>
              <w:r>
                <w:delText xml:space="preserve"> the</w:delText>
              </w:r>
              <w:r w:rsidRPr="00985554">
                <w:delText xml:space="preserve"> option </w:delText>
              </w:r>
              <w:r w:rsidRPr="00985554">
                <w:lastRenderedPageBreak/>
                <w:delText xml:space="preserve">name must be defined in </w:delText>
              </w:r>
              <w:r>
                <w:delText xml:space="preserve">this step (except </w:delText>
              </w:r>
              <w:r w:rsidRPr="00DE4CD1">
                <w:delText>'Is NONE Type'=TRUE</w:delText>
              </w:r>
              <w:r>
                <w:rPr>
                  <w:rFonts w:hint="eastAsia"/>
                </w:rPr>
                <w:delText>,</w:delText>
              </w:r>
              <w:r>
                <w:delText xml:space="preserve"> e.g., ‘No Rice’). The same logic as single version.</w:delText>
              </w:r>
              <w:r w:rsidRPr="00985554">
                <w:delText xml:space="preserve"> </w:delText>
              </w:r>
              <w:r>
                <w:delText>Including ’</w:delText>
              </w:r>
              <w:r w:rsidRPr="00985554">
                <w:delText>DISH_PREFERENCE</w:delText>
              </w:r>
              <w:r>
                <w:delText xml:space="preserve">’ </w:delText>
              </w:r>
              <w:r w:rsidRPr="00A306B2">
                <w:delText>Quantity Selector type (toggle=TRUE)</w:delText>
              </w:r>
              <w:r>
                <w:rPr>
                  <w:rFonts w:hint="eastAsia"/>
                </w:rPr>
                <w:delText>.</w:delText>
              </w:r>
            </w:del>
          </w:p>
          <w:p w14:paraId="17D26B7A" w14:textId="1CBAFB48" w:rsidR="00317B1A" w:rsidRDefault="00317B1A">
            <w:pPr>
              <w:rPr>
                <w:del w:id="2453" w:author="Daisy Lan" w:date="2023-07-19T19:16:00Z"/>
              </w:rPr>
              <w:pPrChange w:id="2454" w:author="Bonnie Yang [2]" w:date="2023-04-13T11:06:00Z">
                <w:pPr>
                  <w:pStyle w:val="ListParagraph"/>
                  <w:numPr>
                    <w:numId w:val="1838"/>
                  </w:numPr>
                  <w:ind w:left="306" w:hanging="360"/>
                </w:pPr>
              </w:pPrChange>
            </w:pPr>
          </w:p>
          <w:p w14:paraId="39CEDED4" w14:textId="2D999712" w:rsidR="007E6E9A" w:rsidRDefault="007E6E9A">
            <w:pPr>
              <w:pStyle w:val="ListParagraph"/>
              <w:ind w:left="306"/>
              <w:rPr>
                <w:del w:id="2455" w:author="Daisy Lan" w:date="2023-07-19T19:16:00Z"/>
              </w:rPr>
              <w:pPrChange w:id="2456" w:author="Bonnie Yang [2]" w:date="2023-04-13T10:34:00Z">
                <w:pPr>
                  <w:pStyle w:val="ListParagraph"/>
                  <w:numPr>
                    <w:numId w:val="1838"/>
                  </w:numPr>
                  <w:ind w:left="306" w:hanging="360"/>
                </w:pPr>
              </w:pPrChange>
            </w:pPr>
            <w:del w:id="2457" w:author="Daisy Lan" w:date="2023-07-19T19:16:00Z">
              <w:r w:rsidRPr="00AA703D" w:rsidDel="00277CBC">
                <w:delText>If there are multiple "complete" steps, check if all of them associated with an option value, and each one associate with a different option value, if yes, no error. If multiple steps associate with a same option value, error message: "There should not be multiple Complete steps with a same option value. Please double check."</w:delText>
              </w:r>
            </w:del>
          </w:p>
          <w:p w14:paraId="50472FB9" w14:textId="14B67E4D" w:rsidR="007E6E9A" w:rsidDel="00027806" w:rsidRDefault="007E6E9A">
            <w:pPr>
              <w:pStyle w:val="ListParagraph"/>
              <w:ind w:left="306"/>
              <w:rPr>
                <w:del w:id="2458" w:author="Daisy Lan" w:date="2023-07-19T19:16:00Z"/>
              </w:rPr>
              <w:pPrChange w:id="2459" w:author="Bonnie Yang [2]" w:date="2023-04-13T10:35:00Z">
                <w:pPr>
                  <w:pStyle w:val="ListParagraph"/>
                  <w:numPr>
                    <w:numId w:val="1838"/>
                  </w:numPr>
                  <w:ind w:left="306" w:hanging="360"/>
                </w:pPr>
              </w:pPrChange>
            </w:pPr>
            <w:del w:id="2460" w:author="Daisy Lan" w:date="2023-07-19T19:16:00Z">
              <w:r w:rsidRPr="00AA703D" w:rsidDel="00277CBC">
                <w:delText>If there are multiple "complete" steps, and at least one "complete" step without an option value, show error message: "A line build can not have multiple Complete steps. Please double check."</w:delText>
              </w:r>
            </w:del>
          </w:p>
          <w:p w14:paraId="74878F3E" w14:textId="4AE49301" w:rsidR="00985554" w:rsidRDefault="009F456C" w:rsidP="00AE1BD4">
            <w:pPr>
              <w:pStyle w:val="ListParagraph"/>
              <w:numPr>
                <w:ilvl w:val="0"/>
                <w:numId w:val="1893"/>
              </w:numPr>
              <w:ind w:left="308" w:hanging="308"/>
              <w:rPr>
                <w:del w:id="2461" w:author="Daisy Lan" w:date="2023-07-19T19:16:00Z"/>
              </w:rPr>
            </w:pPr>
            <w:del w:id="2462" w:author="Daisy Lan" w:date="2023-07-19T19:16:00Z">
              <w:r>
                <w:delText>For singe version of line build, c</w:delText>
              </w:r>
              <w:r w:rsidR="00985554">
                <w:delText>heck if all customization option name-option value has mapped a step/sub step:</w:delText>
              </w:r>
            </w:del>
          </w:p>
          <w:p w14:paraId="2778E0B1" w14:textId="2EC9B80E" w:rsidR="005861E2" w:rsidRDefault="00DC19E6" w:rsidP="005861E2">
            <w:pPr>
              <w:pStyle w:val="ListParagraph"/>
              <w:numPr>
                <w:ilvl w:val="0"/>
                <w:numId w:val="1906"/>
              </w:numPr>
              <w:rPr>
                <w:ins w:id="2463" w:author="Bonnie Yang" w:date="2023-05-06T13:49:00Z"/>
                <w:del w:id="2464" w:author="Daisy Lan" w:date="2023-07-19T19:16:00Z"/>
              </w:rPr>
            </w:pPr>
            <w:ins w:id="2465" w:author="Bonnie Yang" w:date="2023-06-08T16:20:00Z">
              <w:del w:id="2466" w:author="Daisy Lan" w:date="2023-07-19T19:16:00Z">
                <w:r>
                  <w:delText>For all customization type, w</w:delText>
                </w:r>
              </w:del>
            </w:ins>
            <w:ins w:id="2467" w:author="Bonnie Yang" w:date="2023-05-06T13:48:00Z">
              <w:del w:id="2468" w:author="Daisy Lan" w:date="2023-07-19T19:16:00Z">
                <w:r w:rsidR="005861E2" w:rsidRPr="005861E2">
                  <w:delText>e needn’t validate if all option values are mapped with sub steps in a step, when user defines one option value with sub step in the step.</w:delText>
                </w:r>
              </w:del>
            </w:ins>
            <w:ins w:id="2469" w:author="Bonnie Yang" w:date="2023-05-06T13:49:00Z">
              <w:del w:id="2470" w:author="Daisy Lan" w:date="2023-07-19T19:16:00Z">
                <w:r w:rsidR="005861E2">
                  <w:delText xml:space="preserve"> We should allow user to save the line build. No need to check if step 1 is missing sub steps with Fajita Vegetables, Queso Blanco</w:delText>
                </w:r>
                <w:r w:rsidR="005861E2">
                  <w:rPr>
                    <w:rFonts w:hint="eastAsia"/>
                  </w:rPr>
                  <w:delText>,</w:delText>
                </w:r>
                <w:r w:rsidR="005861E2">
                  <w:delText xml:space="preserve"> since they could be cooked in other step.</w:delText>
                </w:r>
                <w:r w:rsidR="005861E2">
                  <w:rPr>
                    <w:noProof/>
                  </w:rPr>
                  <w:delText xml:space="preserve"> </w:delText>
                </w:r>
              </w:del>
            </w:ins>
          </w:p>
          <w:p w14:paraId="19932F1D" w14:textId="222A08AC" w:rsidR="005861E2" w:rsidRDefault="005861E2">
            <w:pPr>
              <w:ind w:left="308"/>
              <w:rPr>
                <w:ins w:id="2471" w:author="Bonnie Yang" w:date="2023-05-06T13:48:00Z"/>
                <w:del w:id="2472" w:author="Daisy Lan" w:date="2023-07-19T19:16:00Z"/>
              </w:rPr>
              <w:pPrChange w:id="2473" w:author="Bonnie Yang [2]" w:date="2023-05-06T13:49:00Z">
                <w:pPr>
                  <w:pStyle w:val="ListParagraph"/>
                  <w:numPr>
                    <w:numId w:val="1906"/>
                  </w:numPr>
                  <w:ind w:left="748" w:hanging="440"/>
                </w:pPr>
              </w:pPrChange>
            </w:pPr>
            <w:ins w:id="2474" w:author="Bonnie Yang" w:date="2023-05-06T13:49:00Z">
              <w:del w:id="2475" w:author="Daisy Lan" w:date="2023-07-19T19:16:00Z">
                <w:r>
                  <w:rPr>
                    <w:noProof/>
                  </w:rPr>
                  <w:drawing>
                    <wp:inline distT="0" distB="0" distL="0" distR="0" wp14:anchorId="4FB05DD1" wp14:editId="6725191E">
                      <wp:extent cx="1266834" cy="2143141"/>
                      <wp:effectExtent l="0" t="0" r="9525" b="9525"/>
                      <wp:docPr id="1845946513" name="图片 1845946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45946513"/>
                              <pic:cNvPicPr/>
                            </pic:nvPicPr>
                            <pic:blipFill>
                              <a:blip r:embed="rId105">
                                <a:extLst>
                                  <a:ext uri="{28A0092B-C50C-407E-A947-70E740481C1C}">
                                    <a14:useLocalDpi xmlns:a14="http://schemas.microsoft.com/office/drawing/2010/main" val="0"/>
                                  </a:ext>
                                </a:extLst>
                              </a:blip>
                              <a:stretch>
                                <a:fillRect/>
                              </a:stretch>
                            </pic:blipFill>
                            <pic:spPr>
                              <a:xfrm>
                                <a:off x="0" y="0"/>
                                <a:ext cx="1266834" cy="2143141"/>
                              </a:xfrm>
                              <a:prstGeom prst="rect">
                                <a:avLst/>
                              </a:prstGeom>
                            </pic:spPr>
                          </pic:pic>
                        </a:graphicData>
                      </a:graphic>
                    </wp:inline>
                  </w:drawing>
                </w:r>
                <w:r>
                  <w:rPr>
                    <w:noProof/>
                  </w:rPr>
                  <w:lastRenderedPageBreak/>
                  <w:drawing>
                    <wp:inline distT="0" distB="0" distL="0" distR="0" wp14:anchorId="6CBF5A2B" wp14:editId="3C571284">
                      <wp:extent cx="4298731" cy="2064115"/>
                      <wp:effectExtent l="0" t="0" r="6985" b="0"/>
                      <wp:docPr id="2055343798" name="图片 205534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55343798"/>
                              <pic:cNvPicPr/>
                            </pic:nvPicPr>
                            <pic:blipFill>
                              <a:blip r:embed="rId106">
                                <a:extLst>
                                  <a:ext uri="{28A0092B-C50C-407E-A947-70E740481C1C}">
                                    <a14:useLocalDpi xmlns:a14="http://schemas.microsoft.com/office/drawing/2010/main" val="0"/>
                                  </a:ext>
                                </a:extLst>
                              </a:blip>
                              <a:stretch>
                                <a:fillRect/>
                              </a:stretch>
                            </pic:blipFill>
                            <pic:spPr>
                              <a:xfrm>
                                <a:off x="0" y="0"/>
                                <a:ext cx="4298731" cy="2064115"/>
                              </a:xfrm>
                              <a:prstGeom prst="rect">
                                <a:avLst/>
                              </a:prstGeom>
                            </pic:spPr>
                          </pic:pic>
                        </a:graphicData>
                      </a:graphic>
                    </wp:inline>
                  </w:drawing>
                </w:r>
              </w:del>
            </w:ins>
          </w:p>
          <w:p w14:paraId="1C7359D6" w14:textId="4699B8ED" w:rsidR="00A306B2" w:rsidRDefault="00A306B2">
            <w:pPr>
              <w:pStyle w:val="ListParagraph"/>
              <w:numPr>
                <w:ilvl w:val="0"/>
                <w:numId w:val="1906"/>
              </w:numPr>
              <w:rPr>
                <w:del w:id="2476" w:author="Daisy Lan" w:date="2023-07-19T19:16:00Z"/>
              </w:rPr>
              <w:pPrChange w:id="2477" w:author="Bonnie Yang [2]" w:date="2023-04-18T11:55:00Z">
                <w:pPr>
                  <w:pStyle w:val="ListParagraph"/>
                  <w:numPr>
                    <w:numId w:val="1893"/>
                  </w:numPr>
                  <w:ind w:left="1334" w:hanging="440"/>
                </w:pPr>
              </w:pPrChange>
            </w:pPr>
            <w:del w:id="2478" w:author="Daisy Lan" w:date="2023-07-19T19:16:00Z">
              <w:r>
                <w:delText>If customization type is ‘</w:delText>
              </w:r>
              <w:r w:rsidRPr="00985554">
                <w:delText>On the side</w:delText>
              </w:r>
              <w:r>
                <w:delText xml:space="preserve">’, ‘On the side’ option value can be defined in step/sub step level. </w:delText>
              </w:r>
              <w:r w:rsidR="00DD52CD">
                <w:delText>If ‘on the side value’ is defined in step level, no need to check if i</w:delText>
              </w:r>
              <w:r>
                <w:delText xml:space="preserve">ts mapped item </w:delText>
              </w:r>
              <w:r w:rsidR="00DD52CD">
                <w:delText>is</w:delText>
              </w:r>
              <w:r>
                <w:delText xml:space="preserve"> defined in sub step level</w:delText>
              </w:r>
              <w:r w:rsidR="00DD52CD">
                <w:delText xml:space="preserve"> or not</w:delText>
              </w:r>
              <w:r>
                <w:delText>.</w:delText>
              </w:r>
              <w:r w:rsidR="00D124F2">
                <w:delText xml:space="preserve"> For example:</w:delText>
              </w:r>
            </w:del>
          </w:p>
          <w:p w14:paraId="60E30BA2" w14:textId="1F3538A7" w:rsidR="00D124F2" w:rsidRDefault="00D124F2" w:rsidP="00D124F2">
            <w:pPr>
              <w:pStyle w:val="ListParagraph"/>
              <w:ind w:left="894"/>
              <w:rPr>
                <w:del w:id="2479" w:author="Daisy Lan" w:date="2023-07-19T19:16:00Z"/>
              </w:rPr>
            </w:pPr>
            <w:del w:id="2480" w:author="Daisy Lan" w:date="2023-07-19T19:16:00Z">
              <w:r>
                <w:rPr>
                  <w:rFonts w:hint="eastAsia"/>
                </w:rPr>
                <w:delText>C</w:delText>
              </w:r>
              <w:r>
                <w:delText>ASE</w:delText>
              </w:r>
              <w:r w:rsidR="00DD52CD">
                <w:delText>1</w:delText>
              </w:r>
              <w:r>
                <w:delText>:</w:delText>
              </w:r>
            </w:del>
          </w:p>
          <w:p w14:paraId="6547471C" w14:textId="496395DF" w:rsidR="00D124F2" w:rsidRDefault="00D124F2" w:rsidP="00D124F2">
            <w:pPr>
              <w:pStyle w:val="ListParagraph"/>
              <w:ind w:left="894"/>
              <w:rPr>
                <w:del w:id="2481" w:author="Daisy Lan" w:date="2023-07-19T19:16:00Z"/>
              </w:rPr>
            </w:pPr>
            <w:del w:id="2482" w:author="Daisy Lan" w:date="2023-07-19T19:16:00Z">
              <w:r>
                <w:rPr>
                  <w:rFonts w:hint="eastAsia"/>
                </w:rPr>
                <w:delText>S</w:delText>
              </w:r>
              <w:r>
                <w:delText>tep 1-null</w:delText>
              </w:r>
            </w:del>
          </w:p>
          <w:p w14:paraId="51FB527A" w14:textId="514726B0" w:rsidR="00D124F2" w:rsidRDefault="00D124F2" w:rsidP="00D124F2">
            <w:pPr>
              <w:pStyle w:val="ListParagraph"/>
              <w:ind w:left="894"/>
              <w:rPr>
                <w:del w:id="2483" w:author="Daisy Lan" w:date="2023-07-19T19:16:00Z"/>
              </w:rPr>
            </w:pPr>
            <w:del w:id="2484" w:author="Daisy Lan" w:date="2023-07-19T19:16:00Z">
              <w:r>
                <w:rPr>
                  <w:rFonts w:hint="eastAsia"/>
                </w:rPr>
                <w:delText xml:space="preserve"> </w:delText>
              </w:r>
              <w:r>
                <w:delText xml:space="preserve">   Sub step- On the side value</w:delText>
              </w:r>
            </w:del>
          </w:p>
          <w:p w14:paraId="02F45110" w14:textId="7620B306" w:rsidR="00D124F2" w:rsidRDefault="00D124F2" w:rsidP="00D124F2">
            <w:pPr>
              <w:pStyle w:val="ListParagraph"/>
              <w:ind w:left="894"/>
              <w:rPr>
                <w:del w:id="2485" w:author="Daisy Lan" w:date="2023-07-19T19:16:00Z"/>
              </w:rPr>
            </w:pPr>
            <w:del w:id="2486" w:author="Daisy Lan" w:date="2023-07-19T19:16:00Z">
              <w:r>
                <w:rPr>
                  <w:rFonts w:hint="eastAsia"/>
                </w:rPr>
                <w:delText xml:space="preserve"> </w:delText>
              </w:r>
              <w:r>
                <w:delText xml:space="preserve">   Sub step-mapped item of on the side</w:delText>
              </w:r>
              <w:r w:rsidR="00DD52CD">
                <w:delText xml:space="preserve"> </w:delText>
              </w:r>
              <w:r w:rsidR="00DD52CD" w:rsidRPr="00DD5B3E">
                <w:delText>(</w:delText>
              </w:r>
              <w:r w:rsidR="00DD52CD">
                <w:delText xml:space="preserve">if </w:delText>
              </w:r>
              <w:r w:rsidR="00DD52CD" w:rsidRPr="00DD5B3E">
                <w:delText xml:space="preserve">on the side option value is </w:delText>
              </w:r>
              <w:r w:rsidR="00DD52CD">
                <w:delText xml:space="preserve">defined </w:delText>
              </w:r>
              <w:r w:rsidR="00DD52CD">
                <w:rPr>
                  <w:rFonts w:hint="eastAsia"/>
                </w:rPr>
                <w:delText>in</w:delText>
              </w:r>
              <w:r w:rsidR="00DD52CD">
                <w:delText xml:space="preserve"> </w:delText>
              </w:r>
              <w:r w:rsidR="00DD52CD">
                <w:rPr>
                  <w:rFonts w:hint="eastAsia"/>
                </w:rPr>
                <w:delText>step</w:delText>
              </w:r>
              <w:r w:rsidR="00DD52CD">
                <w:delText xml:space="preserve">1, this sub step is </w:delText>
              </w:r>
              <w:r w:rsidR="00DD52CD" w:rsidRPr="00DD5B3E" w:rsidDel="00870FEA">
                <w:delText xml:space="preserve">required </w:delText>
              </w:r>
            </w:del>
            <w:ins w:id="2487" w:author="Bonnie Yang" w:date="2023-05-06T13:43:00Z">
              <w:del w:id="2488" w:author="Daisy Lan" w:date="2023-07-19T19:16:00Z">
                <w:r w:rsidR="00870FEA">
                  <w:delText>optional</w:delText>
                </w:r>
                <w:r w:rsidR="00870FEA" w:rsidRPr="00DD5B3E">
                  <w:delText xml:space="preserve"> </w:delText>
                </w:r>
              </w:del>
            </w:ins>
            <w:del w:id="2489" w:author="Daisy Lan" w:date="2023-07-19T19:16:00Z">
              <w:r w:rsidR="00DD52CD" w:rsidRPr="00DD5B3E">
                <w:delText>in step</w:delText>
              </w:r>
              <w:r w:rsidR="00DD52CD">
                <w:delText>1</w:delText>
              </w:r>
              <w:r w:rsidR="00DD52CD" w:rsidRPr="00DD5B3E">
                <w:delText>)</w:delText>
              </w:r>
            </w:del>
          </w:p>
          <w:p w14:paraId="650083C8" w14:textId="48BF0A55" w:rsidR="00745B75" w:rsidRDefault="00745B75" w:rsidP="00745B75">
            <w:pPr>
              <w:pStyle w:val="ListParagraph"/>
              <w:ind w:left="894"/>
              <w:rPr>
                <w:del w:id="2490" w:author="Daisy Lan" w:date="2023-07-19T19:16:00Z"/>
              </w:rPr>
            </w:pPr>
            <w:del w:id="2491" w:author="Daisy Lan" w:date="2023-07-19T19:16:00Z">
              <w:r>
                <w:rPr>
                  <w:rFonts w:hint="eastAsia"/>
                </w:rPr>
                <w:delText>C</w:delText>
              </w:r>
              <w:r>
                <w:delText>ASE</w:delText>
              </w:r>
              <w:r w:rsidR="00DD52CD">
                <w:delText>2</w:delText>
              </w:r>
              <w:r>
                <w:delText>:</w:delText>
              </w:r>
            </w:del>
          </w:p>
          <w:p w14:paraId="2D00AB1B" w14:textId="54A70072" w:rsidR="00DD5B3E" w:rsidRDefault="00745B75" w:rsidP="00745B75">
            <w:pPr>
              <w:pStyle w:val="ListParagraph"/>
              <w:ind w:left="894"/>
              <w:rPr>
                <w:del w:id="2492" w:author="Daisy Lan" w:date="2023-07-19T19:16:00Z"/>
              </w:rPr>
            </w:pPr>
            <w:del w:id="2493" w:author="Daisy Lan" w:date="2023-07-19T19:16:00Z">
              <w:r>
                <w:rPr>
                  <w:rFonts w:hint="eastAsia"/>
                </w:rPr>
                <w:delText>S</w:delText>
              </w:r>
              <w:r>
                <w:delText xml:space="preserve">tep </w:delText>
              </w:r>
              <w:r w:rsidDel="00DC19E6">
                <w:delText>2</w:delText>
              </w:r>
            </w:del>
            <w:ins w:id="2494" w:author="Bonnie Yang" w:date="2023-06-08T16:22:00Z">
              <w:del w:id="2495" w:author="Daisy Lan" w:date="2023-07-19T19:16:00Z">
                <w:r w:rsidR="00DC19E6">
                  <w:delText>1</w:delText>
                </w:r>
              </w:del>
            </w:ins>
            <w:del w:id="2496" w:author="Daisy Lan" w:date="2023-07-19T19:16:00Z">
              <w:r w:rsidR="00DD5B3E">
                <w:delText>- Dish preference- big</w:delText>
              </w:r>
            </w:del>
          </w:p>
          <w:p w14:paraId="50C07B75" w14:textId="2A8F0B44" w:rsidR="00745B75" w:rsidRDefault="00745B75" w:rsidP="00DD5B3E">
            <w:pPr>
              <w:pStyle w:val="ListParagraph"/>
              <w:ind w:left="894" w:firstLineChars="200" w:firstLine="420"/>
              <w:rPr>
                <w:del w:id="2497" w:author="Daisy Lan" w:date="2023-07-19T19:16:00Z"/>
              </w:rPr>
            </w:pPr>
            <w:del w:id="2498" w:author="Daisy Lan" w:date="2023-07-19T19:16:00Z">
              <w:r>
                <w:delText>Sub step- On the side value</w:delText>
              </w:r>
            </w:del>
          </w:p>
          <w:p w14:paraId="7CFD9BDE" w14:textId="05CD12A1" w:rsidR="00DD5B3E" w:rsidRDefault="00DD5B3E">
            <w:pPr>
              <w:pStyle w:val="ListParagraph"/>
              <w:ind w:left="894" w:firstLineChars="200" w:firstLine="420"/>
              <w:rPr>
                <w:del w:id="2499" w:author="Daisy Lan" w:date="2023-07-19T19:16:00Z"/>
              </w:rPr>
              <w:pPrChange w:id="2500" w:author="Bonnie Yang [2]" w:date="2023-04-13T13:49:00Z">
                <w:pPr>
                  <w:pStyle w:val="ListParagraph"/>
                  <w:ind w:left="894"/>
                </w:pPr>
              </w:pPrChange>
            </w:pPr>
            <w:del w:id="2501" w:author="Daisy Lan" w:date="2023-07-19T19:16:00Z">
              <w:r>
                <w:delText xml:space="preserve">Sub step-mapped item of on the side </w:delText>
              </w:r>
              <w:r w:rsidRPr="00DD5B3E">
                <w:delText>(</w:delText>
              </w:r>
              <w:r>
                <w:delText xml:space="preserve">if </w:delText>
              </w:r>
              <w:r w:rsidRPr="00DD5B3E">
                <w:delText xml:space="preserve">on the side option value is </w:delText>
              </w:r>
              <w:r>
                <w:delText xml:space="preserve">defined </w:delText>
              </w:r>
              <w:r>
                <w:rPr>
                  <w:rFonts w:hint="eastAsia"/>
                </w:rPr>
                <w:delText>in</w:delText>
              </w:r>
              <w:r>
                <w:delText xml:space="preserve"> </w:delText>
              </w:r>
              <w:r w:rsidDel="00DC19E6">
                <w:rPr>
                  <w:rFonts w:hint="eastAsia"/>
                </w:rPr>
                <w:delText>step</w:delText>
              </w:r>
              <w:r w:rsidDel="00DC19E6">
                <w:delText>2</w:delText>
              </w:r>
            </w:del>
            <w:ins w:id="2502" w:author="Bonnie Yang" w:date="2023-06-08T16:22:00Z">
              <w:del w:id="2503" w:author="Daisy Lan" w:date="2023-07-19T19:16:00Z">
                <w:r w:rsidR="00DC19E6">
                  <w:rPr>
                    <w:rFonts w:hint="eastAsia"/>
                  </w:rPr>
                  <w:delText>step</w:delText>
                </w:r>
                <w:r w:rsidR="00DC19E6">
                  <w:delText>1</w:delText>
                </w:r>
              </w:del>
            </w:ins>
            <w:del w:id="2504" w:author="Daisy Lan" w:date="2023-07-19T19:16:00Z">
              <w:r>
                <w:delText xml:space="preserve">, this sub step is </w:delText>
              </w:r>
              <w:r w:rsidRPr="00DD5B3E" w:rsidDel="00870FEA">
                <w:delText xml:space="preserve">required </w:delText>
              </w:r>
            </w:del>
            <w:ins w:id="2505" w:author="Bonnie Yang" w:date="2023-05-06T13:42:00Z">
              <w:del w:id="2506" w:author="Daisy Lan" w:date="2023-07-19T19:16:00Z">
                <w:r w:rsidR="00870FEA">
                  <w:delText>optio</w:delText>
                </w:r>
              </w:del>
            </w:ins>
            <w:ins w:id="2507" w:author="Bonnie Yang" w:date="2023-05-06T13:43:00Z">
              <w:del w:id="2508" w:author="Daisy Lan" w:date="2023-07-19T19:16:00Z">
                <w:r w:rsidR="00870FEA">
                  <w:delText>nal</w:delText>
                </w:r>
              </w:del>
            </w:ins>
            <w:ins w:id="2509" w:author="Bonnie Yang" w:date="2023-05-06T13:42:00Z">
              <w:del w:id="2510" w:author="Daisy Lan" w:date="2023-07-19T19:16:00Z">
                <w:r w:rsidR="00870FEA" w:rsidRPr="00DD5B3E">
                  <w:delText xml:space="preserve"> </w:delText>
                </w:r>
              </w:del>
            </w:ins>
            <w:del w:id="2511" w:author="Daisy Lan" w:date="2023-07-19T19:16:00Z">
              <w:r w:rsidRPr="00DD5B3E">
                <w:delText xml:space="preserve">in </w:delText>
              </w:r>
              <w:r w:rsidRPr="00DD5B3E" w:rsidDel="00DC19E6">
                <w:delText>step</w:delText>
              </w:r>
              <w:r w:rsidDel="00DC19E6">
                <w:delText>2</w:delText>
              </w:r>
            </w:del>
            <w:ins w:id="2512" w:author="Bonnie Yang" w:date="2023-06-08T16:22:00Z">
              <w:del w:id="2513" w:author="Daisy Lan" w:date="2023-07-19T19:16:00Z">
                <w:r w:rsidR="00DC19E6" w:rsidRPr="00DD5B3E">
                  <w:delText>step</w:delText>
                </w:r>
                <w:r w:rsidR="00DC19E6">
                  <w:delText>1</w:delText>
                </w:r>
              </w:del>
            </w:ins>
            <w:del w:id="2514" w:author="Daisy Lan" w:date="2023-07-19T19:16:00Z">
              <w:r w:rsidRPr="00DD5B3E">
                <w:delText>)</w:delText>
              </w:r>
            </w:del>
          </w:p>
          <w:p w14:paraId="34371542" w14:textId="3E1FAFED" w:rsidR="00745B75" w:rsidRDefault="00745B75" w:rsidP="00745B75">
            <w:pPr>
              <w:pStyle w:val="ListParagraph"/>
              <w:ind w:left="894"/>
              <w:rPr>
                <w:del w:id="2515" w:author="Daisy Lan" w:date="2023-07-19T19:16:00Z"/>
              </w:rPr>
            </w:pPr>
            <w:del w:id="2516" w:author="Daisy Lan" w:date="2023-07-19T19:16:00Z">
              <w:r>
                <w:rPr>
                  <w:rFonts w:hint="eastAsia"/>
                </w:rPr>
                <w:delText>S</w:delText>
              </w:r>
              <w:r>
                <w:delText>tep 3-Dish preference- small</w:delText>
              </w:r>
            </w:del>
          </w:p>
          <w:p w14:paraId="2CF0C695" w14:textId="48D342DE" w:rsidR="00745B75" w:rsidRDefault="00745B75">
            <w:pPr>
              <w:pStyle w:val="ListParagraph"/>
              <w:ind w:left="894"/>
              <w:rPr>
                <w:del w:id="2517" w:author="Daisy Lan" w:date="2023-07-19T19:16:00Z"/>
              </w:rPr>
              <w:pPrChange w:id="2518" w:author="Bonnie Yang [2]" w:date="2023-04-13T12:06:00Z">
                <w:pPr>
                  <w:pStyle w:val="ListParagraph"/>
                  <w:numPr>
                    <w:numId w:val="1892"/>
                  </w:numPr>
                  <w:ind w:left="894" w:hanging="440"/>
                </w:pPr>
              </w:pPrChange>
            </w:pPr>
            <w:del w:id="2519" w:author="Daisy Lan" w:date="2023-07-19T19:16:00Z">
              <w:r>
                <w:rPr>
                  <w:rFonts w:hint="eastAsia"/>
                </w:rPr>
                <w:delText xml:space="preserve"> </w:delText>
              </w:r>
              <w:r>
                <w:delText xml:space="preserve">    Sub step-mapped item of on the side</w:delText>
              </w:r>
              <w:r w:rsidR="00DD5B3E">
                <w:delText xml:space="preserve"> (on the side option value is not required in step3)</w:delText>
              </w:r>
            </w:del>
          </w:p>
          <w:p w14:paraId="3C687544" w14:textId="0B19BAA4" w:rsidR="00D124F2" w:rsidRDefault="00A306B2">
            <w:pPr>
              <w:pStyle w:val="ListParagraph"/>
              <w:numPr>
                <w:ilvl w:val="0"/>
                <w:numId w:val="1906"/>
              </w:numPr>
              <w:rPr>
                <w:del w:id="2520" w:author="Daisy Lan" w:date="2023-07-19T19:16:00Z"/>
              </w:rPr>
              <w:pPrChange w:id="2521" w:author="Bonnie Yang [2]" w:date="2023-04-18T11:56:00Z">
                <w:pPr/>
              </w:pPrChange>
            </w:pPr>
            <w:del w:id="2522" w:author="Daisy Lan" w:date="2023-07-19T19:16:00Z">
              <w:r>
                <w:delText>If customization type is ‘Optional Addition’, ‘</w:delText>
              </w:r>
              <w:r w:rsidRPr="00985554">
                <w:delText>OPTIONAL_SUBTRACTION</w:delText>
              </w:r>
              <w:r>
                <w:delText>’, ‘</w:delText>
              </w:r>
              <w:r w:rsidRPr="00985554">
                <w:delText>EXTRAS</w:delText>
              </w:r>
              <w:r>
                <w:delText>’</w:delText>
              </w:r>
              <w:r w:rsidR="00D124F2">
                <w:rPr>
                  <w:rFonts w:hint="eastAsia"/>
                </w:rPr>
                <w:delText>,</w:delText>
              </w:r>
            </w:del>
          </w:p>
          <w:p w14:paraId="270FC529" w14:textId="5A891749" w:rsidR="00D124F2" w:rsidRDefault="00DC19E6">
            <w:pPr>
              <w:pStyle w:val="ListParagraph"/>
              <w:numPr>
                <w:ilvl w:val="0"/>
                <w:numId w:val="1908"/>
              </w:numPr>
              <w:rPr>
                <w:del w:id="2523" w:author="Daisy Lan" w:date="2023-07-19T19:16:00Z"/>
              </w:rPr>
              <w:pPrChange w:id="2524" w:author="Bonnie Yang [2]" w:date="2023-04-18T11:56:00Z">
                <w:pPr>
                  <w:pStyle w:val="ListParagraph"/>
                  <w:numPr>
                    <w:numId w:val="1893"/>
                  </w:numPr>
                  <w:ind w:left="308" w:hanging="440"/>
                </w:pPr>
              </w:pPrChange>
            </w:pPr>
            <w:ins w:id="2525" w:author="Bonnie Yang" w:date="2023-06-08T16:25:00Z">
              <w:del w:id="2526" w:author="Daisy Lan" w:date="2023-07-19T19:16:00Z">
                <w:r>
                  <w:delText xml:space="preserve">If define the option value name in </w:delText>
                </w:r>
              </w:del>
            </w:ins>
            <w:ins w:id="2527" w:author="Bonnie Yang" w:date="2023-06-08T16:26:00Z">
              <w:del w:id="2528" w:author="Daisy Lan" w:date="2023-07-19T19:16:00Z">
                <w:r>
                  <w:delText>step level, then all</w:delText>
                </w:r>
              </w:del>
            </w:ins>
            <w:del w:id="2529" w:author="Daisy Lan" w:date="2023-07-19T19:16:00Z">
              <w:r w:rsidR="00D124F2" w:rsidDel="00DC19E6">
                <w:delText>A</w:delText>
              </w:r>
              <w:r w:rsidR="00D124F2" w:rsidRPr="00985554" w:rsidDel="00DC19E6">
                <w:delText>ll</w:delText>
              </w:r>
              <w:r w:rsidR="00D124F2" w:rsidRPr="00985554">
                <w:delText xml:space="preserve"> option value names of </w:delText>
              </w:r>
            </w:del>
            <w:ins w:id="2530" w:author="Bonnie Yang" w:date="2023-06-08T16:26:00Z">
              <w:del w:id="2531" w:author="Daisy Lan" w:date="2023-07-19T19:16:00Z">
                <w:r>
                  <w:delText>the</w:delText>
                </w:r>
              </w:del>
            </w:ins>
            <w:del w:id="2532" w:author="Daisy Lan" w:date="2023-07-19T19:16:00Z">
              <w:r w:rsidR="00D124F2" w:rsidRPr="00985554" w:rsidDel="00DC19E6">
                <w:delText>an</w:delText>
              </w:r>
              <w:r w:rsidR="00D124F2" w:rsidRPr="00985554">
                <w:delText xml:space="preserve"> option name must be defined in </w:delText>
              </w:r>
              <w:r w:rsidR="00D124F2" w:rsidRPr="00985554" w:rsidDel="00DC19E6">
                <w:delText xml:space="preserve">same </w:delText>
              </w:r>
            </w:del>
            <w:ins w:id="2533" w:author="Bonnie Yang" w:date="2023-06-08T16:26:00Z">
              <w:del w:id="2534" w:author="Daisy Lan" w:date="2023-07-19T19:16:00Z">
                <w:r>
                  <w:delText>step</w:delText>
                </w:r>
                <w:r w:rsidRPr="00985554">
                  <w:delText xml:space="preserve"> </w:delText>
                </w:r>
              </w:del>
            </w:ins>
            <w:del w:id="2535" w:author="Daisy Lan" w:date="2023-07-19T19:16:00Z">
              <w:r w:rsidR="00D124F2" w:rsidRPr="00985554">
                <w:delText>level.</w:delText>
              </w:r>
              <w:r w:rsidR="00D124F2" w:rsidRPr="00985554" w:rsidDel="00DC19E6">
                <w:delText xml:space="preserve"> Or be defined at sub step level in the same step</w:delText>
              </w:r>
              <w:r w:rsidR="00D124F2" w:rsidRPr="00985554">
                <w:delText>.</w:delText>
              </w:r>
              <w:r w:rsidR="005012B0">
                <w:delText xml:space="preserve"> For example: optional 1-op1 is defined in </w:delText>
              </w:r>
              <w:r w:rsidR="005012B0">
                <w:lastRenderedPageBreak/>
                <w:delText>step, then a step mapped with optional 1-op2 is required.</w:delText>
              </w:r>
              <w:r w:rsidR="005012B0">
                <w:rPr>
                  <w:noProof/>
                </w:rPr>
                <w:drawing>
                  <wp:inline distT="0" distB="0" distL="0" distR="0" wp14:anchorId="27C6780A" wp14:editId="03F7DEBE">
                    <wp:extent cx="4343432" cy="1081095"/>
                    <wp:effectExtent l="0" t="0" r="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43432" cy="1081095"/>
                            </a:xfrm>
                            <a:prstGeom prst="rect">
                              <a:avLst/>
                            </a:prstGeom>
                          </pic:spPr>
                        </pic:pic>
                      </a:graphicData>
                    </a:graphic>
                  </wp:inline>
                </w:drawing>
              </w:r>
            </w:del>
          </w:p>
          <w:p w14:paraId="0E95386E" w14:textId="25EF2F53" w:rsidR="00E0350B" w:rsidRDefault="00944282" w:rsidP="00DC19E6">
            <w:pPr>
              <w:pStyle w:val="ListParagraph"/>
              <w:numPr>
                <w:ilvl w:val="0"/>
                <w:numId w:val="1909"/>
              </w:numPr>
              <w:rPr>
                <w:ins w:id="2536" w:author="Bonnie Yang" w:date="2023-06-08T16:32:00Z"/>
                <w:del w:id="2537" w:author="Daisy Lan" w:date="2023-07-19T19:16:00Z"/>
              </w:rPr>
            </w:pPr>
            <w:del w:id="2538" w:author="Daisy Lan" w:date="2023-07-19T19:16:00Z">
              <w:r>
                <w:rPr>
                  <w:rFonts w:hint="eastAsia"/>
                </w:rPr>
                <w:delText>I</w:delText>
              </w:r>
              <w:r>
                <w:delText>f user defines ‘No-option value’ in a step level, a step mapped with ‘Keep-’</w:delText>
              </w:r>
            </w:del>
            <w:ins w:id="2539" w:author="Bonnie Yang" w:date="2023-05-22T11:39:00Z">
              <w:del w:id="2540" w:author="Daisy Lan" w:date="2023-07-19T19:16:00Z">
                <w:r w:rsidR="003C67F6">
                  <w:delText>/normal</w:delText>
                </w:r>
              </w:del>
            </w:ins>
            <w:ins w:id="2541" w:author="Bonnie Yang" w:date="2023-06-08T15:48:00Z">
              <w:del w:id="2542" w:author="Daisy Lan" w:date="2023-07-19T19:16:00Z">
                <w:r w:rsidR="00295EAD">
                  <w:delText>-option value</w:delText>
                </w:r>
              </w:del>
            </w:ins>
            <w:del w:id="2543" w:author="Daisy Lan" w:date="2023-07-19T19:16:00Z">
              <w:r>
                <w:delText xml:space="preserve"> is required. But if defined </w:delText>
              </w:r>
            </w:del>
            <w:ins w:id="2544" w:author="Bonnie Yang" w:date="2023-05-22T11:39:00Z">
              <w:del w:id="2545" w:author="Daisy Lan" w:date="2023-07-19T19:16:00Z">
                <w:r w:rsidR="003C67F6">
                  <w:delText>Keep-’/normal-</w:delText>
                </w:r>
              </w:del>
            </w:ins>
            <w:ins w:id="2546" w:author="Bonnie Yang" w:date="2023-06-08T16:27:00Z">
              <w:del w:id="2547" w:author="Daisy Lan" w:date="2023-07-19T19:16:00Z">
                <w:r w:rsidR="00DC19E6" w:rsidDel="00DC19E6">
                  <w:delText xml:space="preserve"> </w:delText>
                </w:r>
              </w:del>
            </w:ins>
            <w:del w:id="2548" w:author="Daisy Lan" w:date="2023-07-19T19:16:00Z">
              <w:r>
                <w:delText>option value’ in a step, ‘No-option value’</w:delText>
              </w:r>
            </w:del>
            <w:ins w:id="2549" w:author="Bonnie Yang" w:date="2023-05-22T11:40:00Z">
              <w:del w:id="2550" w:author="Daisy Lan" w:date="2023-07-19T19:16:00Z">
                <w:r w:rsidR="003C67F6">
                  <w:delText>/ extral-option value of step</w:delText>
                </w:r>
              </w:del>
            </w:ins>
            <w:del w:id="2551" w:author="Daisy Lan" w:date="2023-07-19T19:16:00Z">
              <w:r>
                <w:delText xml:space="preserve"> is optional.</w:delText>
              </w:r>
              <w:r w:rsidR="00C62B13">
                <w:delText xml:space="preserve"> </w:delText>
              </w:r>
              <w:r w:rsidR="00C62B13" w:rsidDel="00870FEA">
                <w:delText>T</w:delText>
              </w:r>
              <w:r w:rsidR="00C62B13" w:rsidDel="00870FEA">
                <w:rPr>
                  <w:rFonts w:hint="eastAsia"/>
                </w:rPr>
                <w:delText>he</w:delText>
              </w:r>
              <w:r w:rsidR="00C62B13" w:rsidDel="00870FEA">
                <w:delText xml:space="preserve"> same logic for defined it at sub step.</w:delText>
              </w:r>
            </w:del>
          </w:p>
          <w:p w14:paraId="00F86333" w14:textId="1FBADBDC" w:rsidR="004C130B" w:rsidRDefault="004C130B" w:rsidP="004C130B">
            <w:pPr>
              <w:pStyle w:val="ListParagraph"/>
              <w:numPr>
                <w:ilvl w:val="0"/>
                <w:numId w:val="1909"/>
              </w:numPr>
              <w:rPr>
                <w:ins w:id="2552" w:author="Bonnie Yang" w:date="2023-06-08T16:32:00Z"/>
                <w:del w:id="2553" w:author="Daisy Lan" w:date="2023-07-19T19:16:00Z"/>
              </w:rPr>
            </w:pPr>
            <w:ins w:id="2554" w:author="Bonnie Yang" w:date="2023-06-08T16:32:00Z">
              <w:del w:id="2555" w:author="Daisy Lan" w:date="2023-07-19T19:16:00Z">
                <w:r>
                  <w:delText xml:space="preserve">For example: </w:delText>
                </w:r>
              </w:del>
            </w:ins>
          </w:p>
          <w:p w14:paraId="600EB557" w14:textId="5E7CCC5D" w:rsidR="004C130B" w:rsidRDefault="004C130B">
            <w:pPr>
              <w:pStyle w:val="ListParagraph"/>
              <w:ind w:left="890"/>
              <w:rPr>
                <w:ins w:id="2556" w:author="Bonnie Yang" w:date="2023-06-08T16:32:00Z"/>
                <w:del w:id="2557" w:author="Daisy Lan" w:date="2023-07-19T19:16:00Z"/>
              </w:rPr>
              <w:pPrChange w:id="2558" w:author="Bonnie Yang [2]" w:date="2023-06-08T16:32:00Z">
                <w:pPr>
                  <w:pStyle w:val="ListParagraph"/>
                  <w:numPr>
                    <w:numId w:val="1909"/>
                  </w:numPr>
                  <w:ind w:left="890" w:hanging="440"/>
                </w:pPr>
              </w:pPrChange>
            </w:pPr>
            <w:ins w:id="2559" w:author="Bonnie Yang" w:date="2023-06-08T16:32:00Z">
              <w:del w:id="2560" w:author="Daisy Lan" w:date="2023-07-19T19:16:00Z">
                <w:r>
                  <w:delText xml:space="preserve">Step 1: </w:delText>
                </w:r>
              </w:del>
            </w:ins>
            <w:ins w:id="2561" w:author="Bonnie Yang" w:date="2023-06-08T16:33:00Z">
              <w:del w:id="2562" w:author="Daisy Lan" w:date="2023-07-19T19:16:00Z">
                <w:r>
                  <w:delText>No Cabbage, White</w:delText>
                </w:r>
              </w:del>
            </w:ins>
          </w:p>
          <w:p w14:paraId="3A373F18" w14:textId="7AE0FAF0" w:rsidR="004C130B" w:rsidRPr="00DC19E6" w:rsidRDefault="004C130B">
            <w:pPr>
              <w:pStyle w:val="ListParagraph"/>
              <w:ind w:left="890"/>
              <w:rPr>
                <w:ins w:id="2563" w:author="Bonnie Yang" w:date="2023-05-22T11:57:00Z"/>
                <w:del w:id="2564" w:author="Daisy Lan" w:date="2023-07-19T19:16:00Z"/>
              </w:rPr>
              <w:pPrChange w:id="2565" w:author="Bonnie Yang [2]" w:date="2023-06-08T16:33:00Z">
                <w:pPr>
                  <w:pStyle w:val="ListParagraph"/>
                  <w:numPr>
                    <w:numId w:val="1909"/>
                  </w:numPr>
                  <w:ind w:left="890" w:hanging="440"/>
                </w:pPr>
              </w:pPrChange>
            </w:pPr>
            <w:ins w:id="2566" w:author="Bonnie Yang" w:date="2023-06-08T16:33:00Z">
              <w:del w:id="2567" w:author="Daisy Lan" w:date="2023-07-19T19:16:00Z">
                <w:r>
                  <w:delText>Then,</w:delText>
                </w:r>
              </w:del>
            </w:ins>
            <w:ins w:id="2568" w:author="Bonnie Yang" w:date="2023-06-08T16:32:00Z">
              <w:del w:id="2569" w:author="Daisy Lan" w:date="2023-07-19T19:16:00Z">
                <w:r>
                  <w:delText xml:space="preserve"> keep Cabbage, White</w:delText>
                </w:r>
              </w:del>
            </w:ins>
            <w:ins w:id="2570" w:author="Bonnie Yang" w:date="2023-06-08T16:34:00Z">
              <w:del w:id="2571" w:author="Daisy Lan" w:date="2023-07-19T19:16:00Z">
                <w:r>
                  <w:delText xml:space="preserve"> </w:delText>
                </w:r>
                <w:r>
                  <w:rPr>
                    <w:rFonts w:hint="eastAsia"/>
                  </w:rPr>
                  <w:delText>of</w:delText>
                </w:r>
                <w:r>
                  <w:delText xml:space="preserve"> step</w:delText>
                </w:r>
              </w:del>
            </w:ins>
            <w:ins w:id="2572" w:author="Bonnie Yang" w:date="2023-06-08T16:32:00Z">
              <w:del w:id="2573" w:author="Daisy Lan" w:date="2023-07-19T19:16:00Z">
                <w:r>
                  <w:delText xml:space="preserve"> </w:delText>
                </w:r>
              </w:del>
            </w:ins>
            <w:ins w:id="2574" w:author="Bonnie Yang" w:date="2023-06-08T16:34:00Z">
              <w:del w:id="2575" w:author="Daisy Lan" w:date="2023-07-19T19:16:00Z">
                <w:r>
                  <w:delText xml:space="preserve">is required </w:delText>
                </w:r>
              </w:del>
            </w:ins>
            <w:ins w:id="2576" w:author="Bonnie Yang" w:date="2023-06-08T16:32:00Z">
              <w:del w:id="2577" w:author="Daisy Lan" w:date="2023-07-19T19:16:00Z">
                <w:r>
                  <w:delText xml:space="preserve">(if </w:delText>
                </w:r>
              </w:del>
            </w:ins>
            <w:ins w:id="2578" w:author="Bonnie Yang" w:date="2023-06-08T16:34:00Z">
              <w:del w:id="2579" w:author="Daisy Lan" w:date="2023-07-19T19:16:00Z">
                <w:r>
                  <w:delText>keep</w:delText>
                </w:r>
              </w:del>
            </w:ins>
            <w:ins w:id="2580" w:author="Bonnie Yang" w:date="2023-06-08T16:32:00Z">
              <w:del w:id="2581" w:author="Daisy Lan" w:date="2023-07-19T19:16:00Z">
                <w:r>
                  <w:delText xml:space="preserve"> Cabbage, White is defined in step 1, </w:delText>
                </w:r>
              </w:del>
            </w:ins>
            <w:ins w:id="2582" w:author="Bonnie Yang" w:date="2023-06-08T16:35:00Z">
              <w:del w:id="2583" w:author="Daisy Lan" w:date="2023-07-19T19:16:00Z">
                <w:r>
                  <w:delText>No Cabbage, White of step</w:delText>
                </w:r>
              </w:del>
            </w:ins>
            <w:ins w:id="2584" w:author="Bonnie Yang" w:date="2023-06-08T16:32:00Z">
              <w:del w:id="2585" w:author="Daisy Lan" w:date="2023-07-19T19:16:00Z">
                <w:r>
                  <w:delText xml:space="preserve"> is </w:delText>
                </w:r>
              </w:del>
            </w:ins>
            <w:ins w:id="2586" w:author="Bonnie Yang" w:date="2023-06-08T16:35:00Z">
              <w:del w:id="2587" w:author="Daisy Lan" w:date="2023-07-19T19:16:00Z">
                <w:r>
                  <w:rPr>
                    <w:rFonts w:hint="eastAsia"/>
                  </w:rPr>
                  <w:delText>optional</w:delText>
                </w:r>
              </w:del>
            </w:ins>
            <w:ins w:id="2588" w:author="Bonnie Yang" w:date="2023-06-08T16:32:00Z">
              <w:del w:id="2589" w:author="Daisy Lan" w:date="2023-07-19T19:16:00Z">
                <w:r>
                  <w:delText>)</w:delText>
                </w:r>
              </w:del>
            </w:ins>
          </w:p>
          <w:p w14:paraId="25C88397" w14:textId="2407C33F" w:rsidR="003C67F6" w:rsidDel="00A810C3" w:rsidRDefault="003C67F6">
            <w:pPr>
              <w:rPr>
                <w:del w:id="2590" w:author="Daisy Lan" w:date="2023-07-19T19:16:00Z"/>
              </w:rPr>
              <w:pPrChange w:id="2591" w:author="Bonnie Yang [2]" w:date="2023-05-22T11:46:00Z">
                <w:pPr>
                  <w:pStyle w:val="ListParagraph"/>
                  <w:numPr>
                    <w:numId w:val="1893"/>
                  </w:numPr>
                  <w:ind w:left="308" w:hanging="440"/>
                </w:pPr>
              </w:pPrChange>
            </w:pPr>
          </w:p>
          <w:p w14:paraId="130FF1D5" w14:textId="2CC81AD3" w:rsidR="00486D3B" w:rsidDel="003C67F6" w:rsidRDefault="00944282">
            <w:pPr>
              <w:pStyle w:val="ListParagraph"/>
              <w:numPr>
                <w:ilvl w:val="0"/>
                <w:numId w:val="985"/>
              </w:numPr>
              <w:rPr>
                <w:del w:id="2592" w:author="Daisy Lan" w:date="2023-07-19T19:16:00Z"/>
              </w:rPr>
              <w:pPrChange w:id="2593" w:author="Bonnie Yang [2]" w:date="2023-05-22T12:00:00Z">
                <w:pPr>
                  <w:pStyle w:val="ListParagraph"/>
                  <w:numPr>
                    <w:numId w:val="1909"/>
                  </w:numPr>
                  <w:ind w:left="890" w:hanging="440"/>
                </w:pPr>
              </w:pPrChange>
            </w:pPr>
            <w:del w:id="2594" w:author="Daisy Lan" w:date="2023-07-19T19:16:00Z">
              <w:r w:rsidDel="003C67F6">
                <w:delText>If user defines ‘Extras-option value’ in a step level, a step mapped with ‘Normal-option value’ is required. But if defined ‘N</w:delText>
              </w:r>
              <w:r w:rsidDel="003C67F6">
                <w:rPr>
                  <w:rFonts w:hint="eastAsia"/>
                </w:rPr>
                <w:delText>ormal</w:delText>
              </w:r>
              <w:r w:rsidDel="003C67F6">
                <w:delText>-option value’ in a step, ‘Extras-option value’ is optional.</w:delText>
              </w:r>
              <w:r w:rsidR="00C62B13" w:rsidDel="003C67F6">
                <w:delText xml:space="preserve"> </w:delText>
              </w:r>
              <w:r w:rsidR="00C62B13" w:rsidDel="00870FEA">
                <w:delText>T</w:delText>
              </w:r>
              <w:r w:rsidR="00C62B13" w:rsidDel="00870FEA">
                <w:rPr>
                  <w:rFonts w:hint="eastAsia"/>
                </w:rPr>
                <w:delText>he</w:delText>
              </w:r>
              <w:r w:rsidR="00C62B13" w:rsidDel="00870FEA">
                <w:delText xml:space="preserve"> same logic for defined it at sub step.</w:delText>
              </w:r>
              <w:r w:rsidR="00486D3B" w:rsidDel="00870FEA">
                <w:delText xml:space="preserve"> </w:delText>
              </w:r>
            </w:del>
          </w:p>
          <w:p w14:paraId="3B17BEE9" w14:textId="365EBA41" w:rsidR="00944282" w:rsidDel="00870FEA" w:rsidRDefault="00486D3B">
            <w:pPr>
              <w:pStyle w:val="ListParagraph"/>
              <w:numPr>
                <w:ilvl w:val="0"/>
                <w:numId w:val="985"/>
              </w:numPr>
              <w:rPr>
                <w:del w:id="2595" w:author="Daisy Lan" w:date="2023-07-19T19:16:00Z"/>
              </w:rPr>
              <w:pPrChange w:id="2596" w:author="Bonnie Yang [2]" w:date="2023-05-22T12:00:00Z">
                <w:pPr>
                  <w:pStyle w:val="ListParagraph"/>
                  <w:numPr>
                    <w:numId w:val="1893"/>
                  </w:numPr>
                  <w:ind w:left="308" w:hanging="440"/>
                </w:pPr>
              </w:pPrChange>
            </w:pPr>
            <w:del w:id="2597" w:author="Daisy Lan" w:date="2023-07-19T19:16:00Z">
              <w:r w:rsidDel="00870FEA">
                <w:delText>I</w:delText>
              </w:r>
              <w:r w:rsidDel="00870FEA">
                <w:rPr>
                  <w:rFonts w:hint="eastAsia"/>
                </w:rPr>
                <w:delText>f</w:delText>
              </w:r>
              <w:r w:rsidDel="00870FEA">
                <w:delText xml:space="preserve"> </w:delText>
              </w:r>
              <w:r w:rsidDel="00870FEA">
                <w:rPr>
                  <w:rFonts w:hint="eastAsia"/>
                </w:rPr>
                <w:delText>a</w:delText>
              </w:r>
              <w:r w:rsidDel="00870FEA">
                <w:delText xml:space="preserve"> step missing required sub step, show error message: </w:delText>
              </w:r>
              <w:r w:rsidRPr="001F7A09" w:rsidDel="00870FEA">
                <w:delText>Step # is missing sub step(s) mapped with option value(s): {Option name1} -{opion value name1}; {opion value name2}; {Option name2} - value name{opion value name1}; {opion value name2}.</w:delText>
              </w:r>
            </w:del>
          </w:p>
          <w:p w14:paraId="7D64ED36" w14:textId="485947F4" w:rsidR="00486D3B" w:rsidDel="00870FEA" w:rsidRDefault="00D124F2">
            <w:pPr>
              <w:pStyle w:val="ListParagraph"/>
              <w:numPr>
                <w:ilvl w:val="0"/>
                <w:numId w:val="985"/>
              </w:numPr>
              <w:rPr>
                <w:del w:id="2598" w:author="Daisy Lan" w:date="2023-07-19T19:16:00Z"/>
              </w:rPr>
              <w:pPrChange w:id="2599" w:author="Bonnie Yang [2]" w:date="2023-05-22T12:00:00Z">
                <w:pPr>
                  <w:pStyle w:val="ListParagraph"/>
                  <w:numPr>
                    <w:numId w:val="1909"/>
                  </w:numPr>
                  <w:ind w:left="890" w:hanging="440"/>
                </w:pPr>
              </w:pPrChange>
            </w:pPr>
            <w:del w:id="2600" w:author="Daisy Lan" w:date="2023-07-19T19:16:00Z">
              <w:r w:rsidRPr="008A0D41" w:rsidDel="00870FEA">
                <w:delText>For the same 'Option Value Name' (e.g., Cabbge, Oregano), the sub step of keep and the sub step of remove must be in the same step. For different ’option value name' customization, they could be defined in sub steps of different steps.</w:delText>
              </w:r>
              <w:r w:rsidR="00DD5B3E" w:rsidDel="00870FEA">
                <w:rPr>
                  <w:rFonts w:hint="eastAsia"/>
                </w:rPr>
                <w:delText xml:space="preserve"> </w:delText>
              </w:r>
            </w:del>
          </w:p>
          <w:p w14:paraId="3304A410" w14:textId="32065BF3" w:rsidR="00240BFE" w:rsidDel="004C130B" w:rsidRDefault="00240BFE">
            <w:pPr>
              <w:pStyle w:val="ListParagraph"/>
              <w:numPr>
                <w:ilvl w:val="0"/>
                <w:numId w:val="985"/>
              </w:numPr>
              <w:rPr>
                <w:del w:id="2601" w:author="Daisy Lan" w:date="2023-07-19T19:16:00Z"/>
              </w:rPr>
              <w:pPrChange w:id="2602" w:author="Bonnie Yang [2]" w:date="2023-05-22T12:00:00Z">
                <w:pPr>
                  <w:pStyle w:val="ListParagraph"/>
                  <w:ind w:left="894"/>
                </w:pPr>
              </w:pPrChange>
            </w:pPr>
            <w:del w:id="2603" w:author="Daisy Lan" w:date="2023-07-19T19:16:00Z">
              <w:r w:rsidDel="004C130B">
                <w:rPr>
                  <w:rFonts w:hint="eastAsia"/>
                </w:rPr>
                <w:delText>F</w:delText>
              </w:r>
              <w:r w:rsidDel="004C130B">
                <w:delText>or example:</w:delText>
              </w:r>
              <w:r w:rsidR="004B1E29" w:rsidDel="004C130B">
                <w:delText xml:space="preserve"> </w:delText>
              </w:r>
              <w:r w:rsidRPr="00AF0C3F" w:rsidDel="004C130B">
                <w:delText>dish preference (e.g., volume</w:delText>
              </w:r>
              <w:r w:rsidDel="004C130B">
                <w:delText>-Big</w:delText>
              </w:r>
              <w:r w:rsidDel="004C130B">
                <w:rPr>
                  <w:rFonts w:hint="eastAsia"/>
                </w:rPr>
                <w:delText>/</w:delText>
              </w:r>
              <w:r w:rsidDel="004C130B">
                <w:delText>small</w:delText>
              </w:r>
              <w:r w:rsidRPr="00AF0C3F" w:rsidDel="004C130B">
                <w:delText>)</w:delText>
              </w:r>
              <w:r w:rsidDel="004C130B">
                <w:delText xml:space="preserve"> in customization</w:delText>
              </w:r>
            </w:del>
          </w:p>
          <w:p w14:paraId="4946DFA1" w14:textId="13048701" w:rsidR="00240BFE" w:rsidDel="004C130B" w:rsidRDefault="00240BFE" w:rsidP="004C130B">
            <w:pPr>
              <w:pStyle w:val="ListParagraph"/>
              <w:ind w:left="450"/>
              <w:rPr>
                <w:del w:id="2604" w:author="Daisy Lan" w:date="2023-07-19T19:16:00Z"/>
              </w:rPr>
            </w:pPr>
            <w:del w:id="2605" w:author="Daisy Lan" w:date="2023-07-19T19:16:00Z">
              <w:r w:rsidDel="004C130B">
                <w:delText xml:space="preserve">Step </w:delText>
              </w:r>
              <w:r w:rsidR="003C67F6" w:rsidDel="004C130B">
                <w:delText>1</w:delText>
              </w:r>
              <w:r w:rsidDel="004C130B">
                <w:delText xml:space="preserve">: </w:delText>
              </w:r>
              <w:r w:rsidRPr="00AF0C3F" w:rsidDel="004C130B">
                <w:delText>dish preference (e.g., volume</w:delText>
              </w:r>
              <w:r w:rsidDel="004C130B">
                <w:delText>-small</w:delText>
              </w:r>
              <w:r w:rsidRPr="00AF0C3F" w:rsidDel="004C130B">
                <w:delText>)</w:delText>
              </w:r>
            </w:del>
          </w:p>
          <w:p w14:paraId="3EFE08DE" w14:textId="1E43A8A2" w:rsidR="00240BFE" w:rsidDel="004C130B" w:rsidRDefault="00240BFE" w:rsidP="004C130B">
            <w:pPr>
              <w:pStyle w:val="ListParagraph"/>
              <w:ind w:left="450"/>
              <w:rPr>
                <w:del w:id="2606" w:author="Daisy Lan" w:date="2023-07-19T19:16:00Z"/>
              </w:rPr>
            </w:pPr>
            <w:del w:id="2607" w:author="Daisy Lan" w:date="2023-07-19T19:16:00Z">
              <w:r w:rsidDel="004C130B">
                <w:delText xml:space="preserve">sub step:-No </w:delText>
              </w:r>
              <w:r w:rsidR="00486D3B" w:rsidDel="004C130B">
                <w:delText>Cabbage</w:delText>
              </w:r>
              <w:r w:rsidDel="004C130B">
                <w:delText>, White</w:delText>
              </w:r>
            </w:del>
          </w:p>
          <w:p w14:paraId="61708DCA" w14:textId="1FAB989C" w:rsidR="00240BFE" w:rsidDel="004C130B" w:rsidRDefault="00240BFE" w:rsidP="004C130B">
            <w:pPr>
              <w:pStyle w:val="ListParagraph"/>
              <w:ind w:left="450"/>
              <w:rPr>
                <w:del w:id="2608" w:author="Daisy Lan" w:date="2023-07-19T19:16:00Z"/>
              </w:rPr>
            </w:pPr>
            <w:del w:id="2609" w:author="Daisy Lan" w:date="2023-07-19T19:16:00Z">
              <w:r w:rsidDel="004C130B">
                <w:delText xml:space="preserve">sub step- mapped item (80XXX </w:delText>
              </w:r>
              <w:r w:rsidR="00486D3B" w:rsidDel="004C130B">
                <w:delText>Cabbage</w:delText>
              </w:r>
              <w:r w:rsidDel="004C130B">
                <w:delText xml:space="preserve">, White) / or mapping option keep </w:delText>
              </w:r>
              <w:r w:rsidR="00486D3B" w:rsidDel="004C130B">
                <w:delText>Cabbage</w:delText>
              </w:r>
              <w:r w:rsidDel="004C130B">
                <w:delText xml:space="preserve">, White (if sub step:-No </w:delText>
              </w:r>
              <w:r w:rsidR="00486D3B" w:rsidDel="004C130B">
                <w:delText>Cabbage</w:delText>
              </w:r>
              <w:r w:rsidDel="004C130B">
                <w:delText xml:space="preserve">, White is defined in step </w:delText>
              </w:r>
              <w:r w:rsidR="003C67F6" w:rsidDel="004C130B">
                <w:delText>1</w:delText>
              </w:r>
              <w:r w:rsidDel="004C130B">
                <w:delText>, keep value is required in step 3)</w:delText>
              </w:r>
            </w:del>
          </w:p>
          <w:p w14:paraId="0D54FE1F" w14:textId="3AF01E8D" w:rsidR="00240BFE" w:rsidRPr="00240BFE" w:rsidDel="004C130B" w:rsidRDefault="00240BFE">
            <w:pPr>
              <w:pStyle w:val="ListParagraph"/>
              <w:ind w:left="450" w:hanging="425"/>
              <w:rPr>
                <w:del w:id="2610" w:author="Daisy Lan" w:date="2023-07-19T19:16:00Z"/>
              </w:rPr>
              <w:pPrChange w:id="2611" w:author="Bonnie Yang [2]" w:date="2023-04-18T11:55:00Z">
                <w:pPr>
                  <w:pStyle w:val="ListParagraph"/>
                  <w:numPr>
                    <w:numId w:val="1893"/>
                  </w:numPr>
                  <w:ind w:left="1334" w:hanging="440"/>
                </w:pPr>
              </w:pPrChange>
            </w:pPr>
            <w:del w:id="2612" w:author="Daisy Lan" w:date="2023-07-19T19:16:00Z">
              <w:r w:rsidDel="004C130B">
                <w:rPr>
                  <w:rFonts w:hint="eastAsia"/>
                </w:rPr>
                <w:lastRenderedPageBreak/>
                <w:delText>H</w:delText>
              </w:r>
              <w:r w:rsidDel="004C130B">
                <w:delText xml:space="preserve">owever, if in step3, only defined sub step with mapping item (80XXX </w:delText>
              </w:r>
              <w:r w:rsidR="00486D3B" w:rsidDel="004C130B">
                <w:delText>Cabbage</w:delText>
              </w:r>
              <w:r w:rsidDel="004C130B">
                <w:delText>, White)</w:delText>
              </w:r>
              <w:r w:rsidR="00486D3B" w:rsidDel="004C130B">
                <w:delText xml:space="preserve"> or keep Cabbage</w:delText>
              </w:r>
              <w:r w:rsidDel="004C130B">
                <w:delText xml:space="preserve">, then No </w:delText>
              </w:r>
              <w:r w:rsidR="00486D3B" w:rsidDel="004C130B">
                <w:delText>Cabbage</w:delText>
              </w:r>
              <w:r w:rsidDel="004C130B">
                <w:delText>, White is optional in step3 (since this customization has been defined in other steps).</w:delText>
              </w:r>
            </w:del>
          </w:p>
          <w:p w14:paraId="711DB61E" w14:textId="2E4BE419" w:rsidR="00D124F2" w:rsidRDefault="00D124F2">
            <w:pPr>
              <w:pStyle w:val="ListParagraph"/>
              <w:numPr>
                <w:ilvl w:val="0"/>
                <w:numId w:val="1910"/>
              </w:numPr>
              <w:rPr>
                <w:del w:id="2613" w:author="Daisy Lan" w:date="2023-07-19T19:16:00Z"/>
              </w:rPr>
              <w:pPrChange w:id="2614" w:author="Bonnie Yang [2]" w:date="2023-04-18T11:57:00Z">
                <w:pPr>
                  <w:pStyle w:val="ListParagraph"/>
                  <w:numPr>
                    <w:numId w:val="1893"/>
                  </w:numPr>
                  <w:ind w:left="308" w:hanging="440"/>
                </w:pPr>
              </w:pPrChange>
            </w:pPr>
            <w:del w:id="2615" w:author="Daisy Lan" w:date="2023-07-19T19:16:00Z">
              <w:r>
                <w:delText>‘Optional Addition’: can</w:delText>
              </w:r>
              <w:r w:rsidRPr="00985554">
                <w:delText xml:space="preserve"> be linked to either a Step / </w:delText>
              </w:r>
              <w:r>
                <w:delText xml:space="preserve">sub step with mapping </w:delText>
              </w:r>
              <w:r w:rsidDel="00295EAD">
                <w:delText xml:space="preserve">item </w:delText>
              </w:r>
            </w:del>
            <w:ins w:id="2616" w:author="Bonnie Yang" w:date="2023-06-08T15:52:00Z">
              <w:del w:id="2617" w:author="Daisy Lan" w:date="2023-07-19T19:16:00Z">
                <w:r w:rsidR="00295EAD">
                  <w:delText xml:space="preserve">option </w:delText>
                </w:r>
              </w:del>
            </w:ins>
            <w:del w:id="2618" w:author="Daisy Lan" w:date="2023-07-19T19:16:00Z">
              <w:r>
                <w:delText xml:space="preserve">rather than mapping </w:delText>
              </w:r>
              <w:r w:rsidDel="00295EAD">
                <w:delText>option</w:delText>
              </w:r>
            </w:del>
            <w:ins w:id="2619" w:author="Bonnie Yang" w:date="2023-06-08T15:52:00Z">
              <w:del w:id="2620" w:author="Daisy Lan" w:date="2023-07-19T19:16:00Z">
                <w:r w:rsidR="00295EAD">
                  <w:delText>item</w:delText>
                </w:r>
              </w:del>
            </w:ins>
            <w:del w:id="2621" w:author="Daisy Lan" w:date="2023-07-19T19:16:00Z">
              <w:r>
                <w:delText>.</w:delText>
              </w:r>
            </w:del>
          </w:p>
          <w:p w14:paraId="1A237714" w14:textId="0A31EEE7" w:rsidR="00AE1BD4" w:rsidDel="003C67F6" w:rsidRDefault="00D124F2" w:rsidP="00AE1BD4">
            <w:pPr>
              <w:pStyle w:val="ListParagraph"/>
              <w:numPr>
                <w:ilvl w:val="0"/>
                <w:numId w:val="1910"/>
              </w:numPr>
              <w:rPr>
                <w:del w:id="2622" w:author="Daisy Lan" w:date="2023-07-19T19:16:00Z"/>
              </w:rPr>
            </w:pPr>
            <w:del w:id="2623" w:author="Daisy Lan" w:date="2023-07-19T19:16:00Z">
              <w:r w:rsidDel="003C67F6">
                <w:delText>‘</w:delText>
              </w:r>
              <w:r w:rsidRPr="00985554" w:rsidDel="003C67F6">
                <w:delText>OPTIONAL_SUBTRACTION</w:delText>
              </w:r>
              <w:r w:rsidDel="003C67F6">
                <w:delText>’, ‘</w:delText>
              </w:r>
              <w:r w:rsidRPr="00985554" w:rsidDel="003C67F6">
                <w:delText>EXTRAS</w:delText>
              </w:r>
              <w:r w:rsidDel="003C67F6">
                <w:delText xml:space="preserve">’ type, if user defined a sub step mapped with its related item, it is equal to its default option value. E.g., keep value=mapped item, normal value=mapped item. That means user can defined a sub step with mapped item +a sub step with mapping option(no value/extras value). </w:delText>
              </w:r>
            </w:del>
          </w:p>
          <w:p w14:paraId="71BE0C36" w14:textId="31005607" w:rsidR="00AF2592" w:rsidDel="004C130B" w:rsidRDefault="00AF2592">
            <w:pPr>
              <w:pStyle w:val="ListParagraph"/>
              <w:numPr>
                <w:ilvl w:val="0"/>
                <w:numId w:val="1910"/>
              </w:numPr>
              <w:rPr>
                <w:del w:id="2624" w:author="Daisy Lan" w:date="2023-07-19T19:16:00Z"/>
              </w:rPr>
              <w:pPrChange w:id="2625" w:author="Bonnie Yang [2]" w:date="2023-04-18T11:57:00Z">
                <w:pPr>
                  <w:pStyle w:val="ListParagraph"/>
                  <w:numPr>
                    <w:numId w:val="1893"/>
                  </w:numPr>
                  <w:ind w:left="308" w:hanging="440"/>
                </w:pPr>
              </w:pPrChange>
            </w:pPr>
            <w:del w:id="2626" w:author="Daisy Lan" w:date="2023-07-19T19:16:00Z">
              <w:r w:rsidDel="004C130B">
                <w:rPr>
                  <w:rFonts w:hint="eastAsia"/>
                </w:rPr>
                <w:delText>F</w:delText>
              </w:r>
              <w:r w:rsidDel="004C130B">
                <w:delText xml:space="preserve">or example: </w:delText>
              </w:r>
            </w:del>
          </w:p>
          <w:p w14:paraId="22E762AA" w14:textId="5E254247" w:rsidR="00AF2592" w:rsidDel="004C130B" w:rsidRDefault="00AF2592">
            <w:pPr>
              <w:pStyle w:val="ListParagraph"/>
              <w:ind w:left="450"/>
              <w:rPr>
                <w:del w:id="2627" w:author="Daisy Lan" w:date="2023-07-19T19:16:00Z"/>
              </w:rPr>
              <w:pPrChange w:id="2628" w:author="Bonnie Yang [2]" w:date="2023-04-18T11:57:00Z">
                <w:pPr>
                  <w:pStyle w:val="ListParagraph"/>
                  <w:ind w:left="308"/>
                </w:pPr>
              </w:pPrChange>
            </w:pPr>
            <w:del w:id="2629" w:author="Daisy Lan" w:date="2023-07-19T19:16:00Z">
              <w:r w:rsidDel="004C130B">
                <w:delText xml:space="preserve">CASE1: </w:delText>
              </w:r>
            </w:del>
          </w:p>
          <w:p w14:paraId="21C0CEBB" w14:textId="65FE8013" w:rsidR="00AF2592" w:rsidDel="004C130B" w:rsidRDefault="00AF2592">
            <w:pPr>
              <w:pStyle w:val="ListParagraph"/>
              <w:ind w:left="450"/>
              <w:rPr>
                <w:del w:id="2630" w:author="Daisy Lan" w:date="2023-07-19T19:16:00Z"/>
              </w:rPr>
              <w:pPrChange w:id="2631" w:author="Bonnie Yang [2]" w:date="2023-04-18T11:57:00Z">
                <w:pPr>
                  <w:pStyle w:val="ListParagraph"/>
                  <w:ind w:left="308"/>
                </w:pPr>
              </w:pPrChange>
            </w:pPr>
            <w:del w:id="2632" w:author="Daisy Lan" w:date="2023-07-19T19:16:00Z">
              <w:r w:rsidDel="004C130B">
                <w:delText>Step 1:</w:delText>
              </w:r>
              <w:r w:rsidR="00240BFE" w:rsidDel="004C130B">
                <w:delText xml:space="preserve"> null</w:delText>
              </w:r>
            </w:del>
          </w:p>
          <w:p w14:paraId="7CC78D88" w14:textId="40E5AECE" w:rsidR="00AF2592" w:rsidDel="004C130B" w:rsidRDefault="00AF2592">
            <w:pPr>
              <w:pStyle w:val="ListParagraph"/>
              <w:ind w:left="450"/>
              <w:rPr>
                <w:del w:id="2633" w:author="Daisy Lan" w:date="2023-07-19T19:16:00Z"/>
              </w:rPr>
              <w:pPrChange w:id="2634" w:author="Bonnie Yang [2]" w:date="2023-04-18T11:57:00Z">
                <w:pPr>
                  <w:pStyle w:val="ListParagraph"/>
                  <w:ind w:left="308"/>
                </w:pPr>
              </w:pPrChange>
            </w:pPr>
            <w:del w:id="2635" w:author="Daisy Lan" w:date="2023-07-19T19:16:00Z">
              <w:r w:rsidDel="004C130B">
                <w:delText>sub step-No Cabbge, White</w:delText>
              </w:r>
            </w:del>
          </w:p>
          <w:p w14:paraId="0E8DA40E" w14:textId="4C5B5498" w:rsidR="00AF2592" w:rsidDel="004C130B" w:rsidRDefault="00AF2592">
            <w:pPr>
              <w:pStyle w:val="ListParagraph"/>
              <w:ind w:left="450"/>
              <w:rPr>
                <w:del w:id="2636" w:author="Daisy Lan" w:date="2023-07-19T19:16:00Z"/>
              </w:rPr>
              <w:pPrChange w:id="2637" w:author="Bonnie Yang [2]" w:date="2023-04-18T11:57:00Z">
                <w:pPr>
                  <w:pStyle w:val="ListParagraph"/>
                  <w:ind w:left="308"/>
                </w:pPr>
              </w:pPrChange>
            </w:pPr>
            <w:del w:id="2638" w:author="Daisy Lan" w:date="2023-07-19T19:16:00Z">
              <w:r w:rsidDel="004C130B">
                <w:delText xml:space="preserve">sub step-Keep Cabbge, White </w:delText>
              </w:r>
            </w:del>
          </w:p>
          <w:p w14:paraId="6ADB541F" w14:textId="230D216D" w:rsidR="00AF2592" w:rsidDel="004C130B" w:rsidRDefault="00AF2592">
            <w:pPr>
              <w:pStyle w:val="ListParagraph"/>
              <w:ind w:left="450"/>
              <w:rPr>
                <w:del w:id="2639" w:author="Daisy Lan" w:date="2023-07-19T19:16:00Z"/>
              </w:rPr>
              <w:pPrChange w:id="2640" w:author="Bonnie Yang [2]" w:date="2023-04-18T11:57:00Z">
                <w:pPr>
                  <w:pStyle w:val="ListParagraph"/>
                  <w:ind w:left="308"/>
                </w:pPr>
              </w:pPrChange>
            </w:pPr>
            <w:del w:id="2641" w:author="Daisy Lan" w:date="2023-07-19T19:16:00Z">
              <w:r w:rsidDel="004C130B">
                <w:delText xml:space="preserve">Step 2: </w:delText>
              </w:r>
              <w:r w:rsidR="00240BFE" w:rsidDel="004C130B">
                <w:delText>null</w:delText>
              </w:r>
            </w:del>
          </w:p>
          <w:p w14:paraId="7B371B73" w14:textId="1E74C0D6" w:rsidR="00AF2592" w:rsidDel="004C130B" w:rsidRDefault="00AF2592">
            <w:pPr>
              <w:pStyle w:val="ListParagraph"/>
              <w:ind w:left="450"/>
              <w:rPr>
                <w:del w:id="2642" w:author="Daisy Lan" w:date="2023-07-19T19:16:00Z"/>
              </w:rPr>
              <w:pPrChange w:id="2643" w:author="Bonnie Yang [2]" w:date="2023-04-18T11:57:00Z">
                <w:pPr>
                  <w:pStyle w:val="ListParagraph"/>
                  <w:ind w:left="308"/>
                </w:pPr>
              </w:pPrChange>
            </w:pPr>
            <w:del w:id="2644" w:author="Daisy Lan" w:date="2023-07-19T19:16:00Z">
              <w:r w:rsidDel="004C130B">
                <w:delText>sub step-No Oregano</w:delText>
              </w:r>
            </w:del>
          </w:p>
          <w:p w14:paraId="0C250417" w14:textId="68143B0E" w:rsidR="00AF2592" w:rsidDel="004C130B" w:rsidRDefault="00AF2592">
            <w:pPr>
              <w:pStyle w:val="ListParagraph"/>
              <w:ind w:left="450"/>
              <w:rPr>
                <w:del w:id="2645" w:author="Daisy Lan" w:date="2023-07-19T19:16:00Z"/>
              </w:rPr>
              <w:pPrChange w:id="2646" w:author="Bonnie Yang [2]" w:date="2023-04-18T11:57:00Z">
                <w:pPr>
                  <w:pStyle w:val="ListParagraph"/>
                  <w:ind w:left="308"/>
                </w:pPr>
              </w:pPrChange>
            </w:pPr>
            <w:del w:id="2647" w:author="Daisy Lan" w:date="2023-07-19T19:16:00Z">
              <w:r w:rsidDel="004C130B">
                <w:delText>sub step-</w:delText>
              </w:r>
              <w:r w:rsidDel="003C67F6">
                <w:delText>Keep</w:delText>
              </w:r>
              <w:r w:rsidDel="004C130B">
                <w:delText xml:space="preserve"> Oregano</w:delText>
              </w:r>
            </w:del>
          </w:p>
          <w:p w14:paraId="031A9CD5" w14:textId="57B8C7B4" w:rsidR="00AF2592" w:rsidDel="004C130B" w:rsidRDefault="00AF2592">
            <w:pPr>
              <w:pStyle w:val="ListParagraph"/>
              <w:ind w:left="450"/>
              <w:rPr>
                <w:del w:id="2648" w:author="Daisy Lan" w:date="2023-07-19T19:16:00Z"/>
              </w:rPr>
              <w:pPrChange w:id="2649" w:author="Bonnie Yang [2]" w:date="2023-04-18T11:57:00Z">
                <w:pPr>
                  <w:pStyle w:val="ListParagraph"/>
                  <w:ind w:left="308"/>
                </w:pPr>
              </w:pPrChange>
            </w:pPr>
            <w:del w:id="2650" w:author="Daisy Lan" w:date="2023-07-19T19:16:00Z">
              <w:r w:rsidDel="004C130B">
                <w:delText xml:space="preserve">CASE2: </w:delText>
              </w:r>
            </w:del>
          </w:p>
          <w:p w14:paraId="2EFF4CE1" w14:textId="2720809F" w:rsidR="00AF2592" w:rsidDel="003C67F6" w:rsidRDefault="00AF2592">
            <w:pPr>
              <w:pStyle w:val="ListParagraph"/>
              <w:ind w:left="450"/>
              <w:rPr>
                <w:del w:id="2651" w:author="Daisy Lan" w:date="2023-07-19T19:16:00Z"/>
              </w:rPr>
              <w:pPrChange w:id="2652" w:author="Bonnie Yang [2]" w:date="2023-04-18T11:57:00Z">
                <w:pPr>
                  <w:pStyle w:val="ListParagraph"/>
                  <w:ind w:left="308"/>
                </w:pPr>
              </w:pPrChange>
            </w:pPr>
            <w:del w:id="2653" w:author="Daisy Lan" w:date="2023-07-19T19:16:00Z">
              <w:r w:rsidDel="003C67F6">
                <w:delText>Step 1: No Cabbge, White</w:delText>
              </w:r>
            </w:del>
          </w:p>
          <w:p w14:paraId="133521BE" w14:textId="1FEA0177" w:rsidR="00AF2592" w:rsidDel="003C67F6" w:rsidRDefault="00AF2592">
            <w:pPr>
              <w:pStyle w:val="ListParagraph"/>
              <w:ind w:left="450"/>
              <w:rPr>
                <w:del w:id="2654" w:author="Daisy Lan" w:date="2023-07-19T19:16:00Z"/>
              </w:rPr>
              <w:pPrChange w:id="2655" w:author="Bonnie Yang [2]" w:date="2023-04-18T11:57:00Z">
                <w:pPr>
                  <w:pStyle w:val="ListParagraph"/>
                  <w:ind w:left="308"/>
                </w:pPr>
              </w:pPrChange>
            </w:pPr>
            <w:del w:id="2656" w:author="Daisy Lan" w:date="2023-07-19T19:16:00Z">
              <w:r w:rsidDel="003C67F6">
                <w:delText xml:space="preserve">Step 2: Keep Cabbge, White </w:delText>
              </w:r>
            </w:del>
          </w:p>
          <w:p w14:paraId="70AD273A" w14:textId="00A2FD76" w:rsidR="00240BFE" w:rsidDel="004C130B" w:rsidRDefault="00AF2592">
            <w:pPr>
              <w:pStyle w:val="ListParagraph"/>
              <w:ind w:left="450"/>
              <w:rPr>
                <w:del w:id="2657" w:author="Daisy Lan" w:date="2023-07-19T19:16:00Z"/>
              </w:rPr>
              <w:pPrChange w:id="2658" w:author="Bonnie Yang [2]" w:date="2023-04-18T11:57:00Z">
                <w:pPr>
                  <w:pStyle w:val="ListParagraph"/>
                  <w:ind w:left="308"/>
                </w:pPr>
              </w:pPrChange>
            </w:pPr>
            <w:del w:id="2659" w:author="Daisy Lan" w:date="2023-07-19T19:16:00Z">
              <w:r w:rsidDel="004C130B">
                <w:delText xml:space="preserve">Step 3: </w:delText>
              </w:r>
              <w:r w:rsidR="00240BFE" w:rsidDel="004C130B">
                <w:delText>null</w:delText>
              </w:r>
            </w:del>
          </w:p>
          <w:p w14:paraId="785C43DF" w14:textId="0E65ECAC" w:rsidR="00AF2592" w:rsidDel="004C130B" w:rsidRDefault="00AF2592">
            <w:pPr>
              <w:pStyle w:val="ListParagraph"/>
              <w:ind w:left="450" w:firstLineChars="300" w:firstLine="630"/>
              <w:rPr>
                <w:del w:id="2660" w:author="Daisy Lan" w:date="2023-07-19T19:16:00Z"/>
              </w:rPr>
              <w:pPrChange w:id="2661" w:author="Bonnie Yang [2]" w:date="2023-04-18T11:57:00Z">
                <w:pPr>
                  <w:pStyle w:val="ListParagraph"/>
                  <w:ind w:left="894"/>
                </w:pPr>
              </w:pPrChange>
            </w:pPr>
            <w:del w:id="2662" w:author="Daisy Lan" w:date="2023-07-19T19:16:00Z">
              <w:r w:rsidDel="004C130B">
                <w:delText>sub step-No Oregano</w:delText>
              </w:r>
            </w:del>
          </w:p>
          <w:p w14:paraId="06A4B7A7" w14:textId="54206E1B" w:rsidR="00AF2592" w:rsidDel="004C130B" w:rsidRDefault="00AF2592">
            <w:pPr>
              <w:pStyle w:val="ListParagraph"/>
              <w:ind w:left="450" w:firstLineChars="300" w:firstLine="630"/>
              <w:rPr>
                <w:del w:id="2663" w:author="Daisy Lan" w:date="2023-07-19T19:16:00Z"/>
              </w:rPr>
              <w:pPrChange w:id="2664" w:author="Bonnie Yang [2]" w:date="2023-04-18T11:57:00Z">
                <w:pPr>
                  <w:pStyle w:val="ListParagraph"/>
                  <w:ind w:left="308" w:firstLineChars="300" w:firstLine="630"/>
                </w:pPr>
              </w:pPrChange>
            </w:pPr>
            <w:del w:id="2665" w:author="Daisy Lan" w:date="2023-07-19T19:16:00Z">
              <w:r w:rsidDel="004C130B">
                <w:delText>sub step-</w:delText>
              </w:r>
              <w:r w:rsidDel="003C67F6">
                <w:delText>Keep</w:delText>
              </w:r>
              <w:r w:rsidDel="004C130B">
                <w:delText xml:space="preserve"> Oregano</w:delText>
              </w:r>
            </w:del>
          </w:p>
          <w:p w14:paraId="78263C09" w14:textId="29A9667C" w:rsidR="00AF2592" w:rsidDel="004C130B" w:rsidRDefault="00AF2592">
            <w:pPr>
              <w:pStyle w:val="ListParagraph"/>
              <w:ind w:left="450"/>
              <w:rPr>
                <w:del w:id="2666" w:author="Daisy Lan" w:date="2023-07-19T19:16:00Z"/>
              </w:rPr>
              <w:pPrChange w:id="2667" w:author="Bonnie Yang [2]" w:date="2023-04-18T11:57:00Z">
                <w:pPr>
                  <w:pStyle w:val="ListParagraph"/>
                  <w:ind w:left="308"/>
                </w:pPr>
              </w:pPrChange>
            </w:pPr>
            <w:del w:id="2668" w:author="Daisy Lan" w:date="2023-07-19T19:16:00Z">
              <w:r w:rsidDel="004C130B">
                <w:rPr>
                  <w:rFonts w:hint="eastAsia"/>
                </w:rPr>
                <w:delText>C</w:delText>
              </w:r>
              <w:r w:rsidDel="004C130B">
                <w:delText xml:space="preserve">ASE3: </w:delText>
              </w:r>
            </w:del>
          </w:p>
          <w:p w14:paraId="6DDA1236" w14:textId="7D713957" w:rsidR="00AF2592" w:rsidDel="003C67F6" w:rsidRDefault="00AF2592">
            <w:pPr>
              <w:pStyle w:val="ListParagraph"/>
              <w:ind w:left="450"/>
              <w:rPr>
                <w:del w:id="2669" w:author="Daisy Lan" w:date="2023-07-19T19:16:00Z"/>
              </w:rPr>
              <w:pPrChange w:id="2670" w:author="Bonnie Yang [2]" w:date="2023-04-18T11:57:00Z">
                <w:pPr>
                  <w:pStyle w:val="ListParagraph"/>
                  <w:ind w:left="308"/>
                </w:pPr>
              </w:pPrChange>
            </w:pPr>
            <w:del w:id="2671" w:author="Daisy Lan" w:date="2023-07-19T19:16:00Z">
              <w:r w:rsidDel="003C67F6">
                <w:delText>Step 1: No Cabbge, White</w:delText>
              </w:r>
            </w:del>
          </w:p>
          <w:p w14:paraId="61F9A604" w14:textId="6A11FE0D" w:rsidR="00AF2592" w:rsidDel="003C67F6" w:rsidRDefault="00AF2592">
            <w:pPr>
              <w:pStyle w:val="ListParagraph"/>
              <w:ind w:left="450"/>
              <w:rPr>
                <w:del w:id="2672" w:author="Daisy Lan" w:date="2023-07-19T19:16:00Z"/>
              </w:rPr>
              <w:pPrChange w:id="2673" w:author="Bonnie Yang [2]" w:date="2023-04-18T11:57:00Z">
                <w:pPr>
                  <w:pStyle w:val="ListParagraph"/>
                  <w:ind w:left="308"/>
                </w:pPr>
              </w:pPrChange>
            </w:pPr>
            <w:del w:id="2674" w:author="Daisy Lan" w:date="2023-07-19T19:16:00Z">
              <w:r w:rsidDel="003C67F6">
                <w:delText xml:space="preserve">Step 2: Keep Cabbge, White </w:delText>
              </w:r>
            </w:del>
          </w:p>
          <w:p w14:paraId="50B10245" w14:textId="1A51BA54" w:rsidR="00240BFE" w:rsidDel="003C67F6" w:rsidRDefault="00AF2592">
            <w:pPr>
              <w:pStyle w:val="ListParagraph"/>
              <w:ind w:left="450"/>
              <w:rPr>
                <w:del w:id="2675" w:author="Daisy Lan" w:date="2023-07-19T19:16:00Z"/>
              </w:rPr>
              <w:pPrChange w:id="2676" w:author="Bonnie Yang [2]" w:date="2023-04-18T11:57:00Z">
                <w:pPr>
                  <w:pStyle w:val="ListParagraph"/>
                  <w:ind w:left="308"/>
                </w:pPr>
              </w:pPrChange>
            </w:pPr>
            <w:del w:id="2677" w:author="Daisy Lan" w:date="2023-07-19T19:16:00Z">
              <w:r w:rsidDel="003C67F6">
                <w:lastRenderedPageBreak/>
                <w:delText xml:space="preserve">Step 3: </w:delText>
              </w:r>
              <w:r w:rsidR="00240BFE" w:rsidDel="003C67F6">
                <w:delText>null</w:delText>
              </w:r>
            </w:del>
          </w:p>
          <w:p w14:paraId="4162BFCB" w14:textId="7B08CD31" w:rsidR="00AF2592" w:rsidDel="003C67F6" w:rsidRDefault="00AF2592">
            <w:pPr>
              <w:pStyle w:val="ListParagraph"/>
              <w:ind w:left="450" w:firstLineChars="300" w:firstLine="630"/>
              <w:rPr>
                <w:del w:id="2678" w:author="Daisy Lan" w:date="2023-07-19T19:16:00Z"/>
              </w:rPr>
              <w:pPrChange w:id="2679" w:author="Bonnie Yang [2]" w:date="2023-04-18T11:57:00Z">
                <w:pPr>
                  <w:pStyle w:val="ListParagraph"/>
                  <w:ind w:left="894"/>
                </w:pPr>
              </w:pPrChange>
            </w:pPr>
            <w:del w:id="2680" w:author="Daisy Lan" w:date="2023-07-19T19:16:00Z">
              <w:r w:rsidDel="003C67F6">
                <w:delText>sub step-No Oregano</w:delText>
              </w:r>
            </w:del>
          </w:p>
          <w:p w14:paraId="0464AE82" w14:textId="02080D98" w:rsidR="00AF2592" w:rsidDel="003C67F6" w:rsidRDefault="00AF2592">
            <w:pPr>
              <w:pStyle w:val="ListParagraph"/>
              <w:ind w:left="450" w:firstLineChars="300" w:firstLine="630"/>
              <w:rPr>
                <w:del w:id="2681" w:author="Daisy Lan" w:date="2023-07-19T19:16:00Z"/>
              </w:rPr>
              <w:pPrChange w:id="2682" w:author="Bonnie Yang [2]" w:date="2023-04-18T11:57:00Z">
                <w:pPr>
                  <w:pStyle w:val="ListParagraph"/>
                  <w:ind w:left="894" w:firstLineChars="100" w:firstLine="210"/>
                </w:pPr>
              </w:pPrChange>
            </w:pPr>
            <w:del w:id="2683" w:author="Daisy Lan" w:date="2023-07-19T19:16:00Z">
              <w:r w:rsidDel="003C67F6">
                <w:delText>sub step-mapped item (80XXX Oregano)</w:delText>
              </w:r>
            </w:del>
          </w:p>
          <w:p w14:paraId="258769F3" w14:textId="1736B804" w:rsidR="00AF2592" w:rsidDel="004C130B" w:rsidRDefault="00AF2592">
            <w:pPr>
              <w:pStyle w:val="ListParagraph"/>
              <w:ind w:left="450"/>
              <w:rPr>
                <w:del w:id="2684" w:author="Daisy Lan" w:date="2023-07-19T19:16:00Z"/>
              </w:rPr>
              <w:pPrChange w:id="2685" w:author="Bonnie Yang [2]" w:date="2023-04-18T11:57:00Z">
                <w:pPr>
                  <w:pStyle w:val="ListParagraph"/>
                  <w:ind w:left="308"/>
                </w:pPr>
              </w:pPrChange>
            </w:pPr>
            <w:del w:id="2686" w:author="Daisy Lan" w:date="2023-07-19T19:16:00Z">
              <w:r w:rsidDel="004C130B">
                <w:rPr>
                  <w:rFonts w:hint="eastAsia"/>
                </w:rPr>
                <w:delText>C</w:delText>
              </w:r>
              <w:r w:rsidDel="004C130B">
                <w:delText xml:space="preserve">ASE4: </w:delText>
              </w:r>
              <w:r w:rsidRPr="00AF0C3F" w:rsidDel="004C130B">
                <w:delText>dish preference (e.g., volume</w:delText>
              </w:r>
              <w:r w:rsidDel="004C130B">
                <w:delText>-Big</w:delText>
              </w:r>
              <w:r w:rsidDel="004C130B">
                <w:rPr>
                  <w:rFonts w:hint="eastAsia"/>
                </w:rPr>
                <w:delText>/</w:delText>
              </w:r>
              <w:r w:rsidDel="004C130B">
                <w:delText>small</w:delText>
              </w:r>
              <w:r w:rsidRPr="00AF0C3F" w:rsidDel="004C130B">
                <w:delText>)</w:delText>
              </w:r>
              <w:r w:rsidDel="004C130B">
                <w:delText xml:space="preserve"> in customization</w:delText>
              </w:r>
            </w:del>
          </w:p>
          <w:p w14:paraId="56F85602" w14:textId="5E46FC9E" w:rsidR="00AF2592" w:rsidDel="004C130B" w:rsidRDefault="00AF2592">
            <w:pPr>
              <w:pStyle w:val="ListParagraph"/>
              <w:ind w:left="450"/>
              <w:rPr>
                <w:del w:id="2687" w:author="Daisy Lan" w:date="2023-07-19T19:16:00Z"/>
              </w:rPr>
              <w:pPrChange w:id="2688" w:author="Bonnie Yang [2]" w:date="2023-04-18T11:57:00Z">
                <w:pPr>
                  <w:pStyle w:val="ListParagraph"/>
                  <w:ind w:left="308"/>
                </w:pPr>
              </w:pPrChange>
            </w:pPr>
            <w:del w:id="2689" w:author="Daisy Lan" w:date="2023-07-19T19:16:00Z">
              <w:r w:rsidDel="004C130B">
                <w:delText xml:space="preserve">Step 1: No </w:delText>
              </w:r>
              <w:r w:rsidR="00486D3B" w:rsidDel="004C130B">
                <w:delText>Cabbage</w:delText>
              </w:r>
              <w:r w:rsidDel="004C130B">
                <w:delText>, White</w:delText>
              </w:r>
            </w:del>
          </w:p>
          <w:p w14:paraId="1008768D" w14:textId="6AE859E6" w:rsidR="00AF2592" w:rsidDel="004C130B" w:rsidRDefault="00AF2592">
            <w:pPr>
              <w:pStyle w:val="ListParagraph"/>
              <w:ind w:left="450"/>
              <w:rPr>
                <w:del w:id="2690" w:author="Daisy Lan" w:date="2023-07-19T19:16:00Z"/>
              </w:rPr>
              <w:pPrChange w:id="2691" w:author="Bonnie Yang [2]" w:date="2023-04-18T11:57:00Z">
                <w:pPr>
                  <w:pStyle w:val="ListParagraph"/>
                  <w:ind w:left="308"/>
                </w:pPr>
              </w:pPrChange>
            </w:pPr>
            <w:del w:id="2692" w:author="Daisy Lan" w:date="2023-07-19T19:16:00Z">
              <w:r w:rsidDel="004C130B">
                <w:delText xml:space="preserve">Step 2: </w:delText>
              </w:r>
              <w:r w:rsidDel="003C67F6">
                <w:delText xml:space="preserve">Keep </w:delText>
              </w:r>
              <w:r w:rsidR="00486D3B" w:rsidDel="004C130B">
                <w:delText>Cabbage</w:delText>
              </w:r>
              <w:r w:rsidDel="004C130B">
                <w:delText xml:space="preserve">, White </w:delText>
              </w:r>
            </w:del>
          </w:p>
          <w:p w14:paraId="2FB8C150" w14:textId="27EBEE27" w:rsidR="00AF2592" w:rsidDel="004C130B" w:rsidRDefault="00AF2592">
            <w:pPr>
              <w:pStyle w:val="ListParagraph"/>
              <w:ind w:left="450"/>
              <w:rPr>
                <w:del w:id="2693" w:author="Daisy Lan" w:date="2023-07-19T19:16:00Z"/>
              </w:rPr>
              <w:pPrChange w:id="2694" w:author="Bonnie Yang [2]" w:date="2023-04-18T11:57:00Z">
                <w:pPr>
                  <w:pStyle w:val="ListParagraph"/>
                  <w:ind w:left="308"/>
                </w:pPr>
              </w:pPrChange>
            </w:pPr>
            <w:del w:id="2695" w:author="Daisy Lan" w:date="2023-07-19T19:16:00Z">
              <w:r w:rsidDel="004C130B">
                <w:delText xml:space="preserve">Step 3: </w:delText>
              </w:r>
              <w:r w:rsidRPr="00AF0C3F" w:rsidDel="004C130B">
                <w:delText>dish preference (e.g., volume</w:delText>
              </w:r>
              <w:r w:rsidDel="004C130B">
                <w:delText>-small</w:delText>
              </w:r>
              <w:r w:rsidRPr="00AF0C3F" w:rsidDel="004C130B">
                <w:delText>)</w:delText>
              </w:r>
            </w:del>
          </w:p>
          <w:p w14:paraId="5DDCD57B" w14:textId="4EE75587" w:rsidR="00AF2592" w:rsidDel="004C130B" w:rsidRDefault="00AF2592">
            <w:pPr>
              <w:pStyle w:val="ListParagraph"/>
              <w:ind w:left="450"/>
              <w:rPr>
                <w:del w:id="2696" w:author="Daisy Lan" w:date="2023-07-19T19:16:00Z"/>
              </w:rPr>
              <w:pPrChange w:id="2697" w:author="Bonnie Yang [2]" w:date="2023-04-18T11:57:00Z">
                <w:pPr>
                  <w:pStyle w:val="ListParagraph"/>
                  <w:ind w:left="308"/>
                </w:pPr>
              </w:pPrChange>
            </w:pPr>
            <w:del w:id="2698" w:author="Daisy Lan" w:date="2023-07-19T19:16:00Z">
              <w:r w:rsidDel="004C130B">
                <w:delText>sub step:-No Oregano</w:delText>
              </w:r>
            </w:del>
          </w:p>
          <w:p w14:paraId="7BF6AB18" w14:textId="0AC0EBEB" w:rsidR="00AF2592" w:rsidDel="004C130B" w:rsidRDefault="00AF2592">
            <w:pPr>
              <w:pStyle w:val="ListParagraph"/>
              <w:ind w:left="450"/>
              <w:rPr>
                <w:del w:id="2699" w:author="Daisy Lan" w:date="2023-07-19T19:16:00Z"/>
              </w:rPr>
              <w:pPrChange w:id="2700" w:author="Bonnie Yang [2]" w:date="2023-04-18T11:57:00Z">
                <w:pPr>
                  <w:pStyle w:val="ListParagraph"/>
                  <w:ind w:left="308"/>
                </w:pPr>
              </w:pPrChange>
            </w:pPr>
            <w:del w:id="2701" w:author="Daisy Lan" w:date="2023-07-19T19:16:00Z">
              <w:r w:rsidDel="004C130B">
                <w:delText>sub step- mapped item (80XXX Oregano) (equal to keep Oregano)</w:delText>
              </w:r>
            </w:del>
          </w:p>
          <w:p w14:paraId="410EA8A3" w14:textId="466E0B91" w:rsidR="00AF2592" w:rsidDel="004C130B" w:rsidRDefault="00AF2592">
            <w:pPr>
              <w:pStyle w:val="ListParagraph"/>
              <w:ind w:left="450"/>
              <w:rPr>
                <w:del w:id="2702" w:author="Daisy Lan" w:date="2023-07-19T19:16:00Z"/>
              </w:rPr>
              <w:pPrChange w:id="2703" w:author="Bonnie Yang [2]" w:date="2023-04-18T11:57:00Z">
                <w:pPr>
                  <w:pStyle w:val="ListParagraph"/>
                  <w:ind w:left="308"/>
                </w:pPr>
              </w:pPrChange>
            </w:pPr>
            <w:del w:id="2704" w:author="Daisy Lan" w:date="2023-07-19T19:16:00Z">
              <w:r w:rsidDel="004C130B">
                <w:delText xml:space="preserve">sub step- No </w:delText>
              </w:r>
              <w:r w:rsidR="00486D3B" w:rsidDel="004C130B">
                <w:delText>Cabbage</w:delText>
              </w:r>
              <w:r w:rsidDel="004C130B">
                <w:delText>, White</w:delText>
              </w:r>
            </w:del>
          </w:p>
          <w:p w14:paraId="6A6844DD" w14:textId="4439AA4F" w:rsidR="00AF2592" w:rsidDel="004C130B" w:rsidRDefault="00AF2592">
            <w:pPr>
              <w:pStyle w:val="ListParagraph"/>
              <w:ind w:left="450"/>
              <w:rPr>
                <w:del w:id="2705" w:author="Daisy Lan" w:date="2023-07-19T19:16:00Z"/>
              </w:rPr>
              <w:pPrChange w:id="2706" w:author="Bonnie Yang [2]" w:date="2023-04-18T11:57:00Z">
                <w:pPr>
                  <w:pStyle w:val="ListParagraph"/>
                  <w:ind w:left="308"/>
                </w:pPr>
              </w:pPrChange>
            </w:pPr>
            <w:del w:id="2707" w:author="Daisy Lan" w:date="2023-07-19T19:16:00Z">
              <w:r w:rsidDel="004C130B">
                <w:delText xml:space="preserve">sub step- </w:delText>
              </w:r>
              <w:r w:rsidDel="003C67F6">
                <w:delText>Keep</w:delText>
              </w:r>
              <w:r w:rsidDel="004C130B">
                <w:delText xml:space="preserve"> </w:delText>
              </w:r>
              <w:r w:rsidR="00486D3B" w:rsidDel="004C130B">
                <w:delText>Cabbage</w:delText>
              </w:r>
              <w:r w:rsidDel="004C130B">
                <w:delText>, White</w:delText>
              </w:r>
            </w:del>
          </w:p>
          <w:p w14:paraId="55F686DB" w14:textId="43839372" w:rsidR="00AF2592" w:rsidRPr="00985554" w:rsidDel="004C130B" w:rsidRDefault="00AF2592">
            <w:pPr>
              <w:pStyle w:val="ListParagraph"/>
              <w:ind w:left="450" w:hanging="425"/>
              <w:rPr>
                <w:del w:id="2708" w:author="Daisy Lan" w:date="2023-07-19T19:16:00Z"/>
              </w:rPr>
              <w:pPrChange w:id="2709" w:author="Bonnie Yang [2]" w:date="2023-04-18T11:55:00Z">
                <w:pPr>
                  <w:pStyle w:val="ListParagraph"/>
                  <w:numPr>
                    <w:numId w:val="1892"/>
                  </w:numPr>
                  <w:ind w:left="894" w:hanging="440"/>
                </w:pPr>
              </w:pPrChange>
            </w:pPr>
            <w:del w:id="2710" w:author="Daisy Lan" w:date="2023-07-19T19:16:00Z">
              <w:r w:rsidDel="004C130B">
                <w:delText xml:space="preserve">Step 4: </w:delText>
              </w:r>
              <w:r w:rsidRPr="00AF0C3F" w:rsidDel="004C130B">
                <w:delText>dish preference (e.g., volume</w:delText>
              </w:r>
              <w:r w:rsidDel="004C130B">
                <w:delText>-Big</w:delText>
              </w:r>
              <w:r w:rsidRPr="00AF0C3F" w:rsidDel="004C130B">
                <w:delText>)</w:delText>
              </w:r>
            </w:del>
          </w:p>
          <w:p w14:paraId="151F7578" w14:textId="0B5D33D7" w:rsidR="00985554" w:rsidRDefault="00A306B2">
            <w:pPr>
              <w:pStyle w:val="ListParagraph"/>
              <w:numPr>
                <w:ilvl w:val="0"/>
                <w:numId w:val="1893"/>
              </w:numPr>
              <w:ind w:left="450" w:hanging="425"/>
              <w:rPr>
                <w:del w:id="2711" w:author="Daisy Lan" w:date="2023-07-19T19:16:00Z"/>
              </w:rPr>
              <w:pPrChange w:id="2712" w:author="Bonnie Yang [2]" w:date="2023-04-18T11:55:00Z">
                <w:pPr>
                  <w:pStyle w:val="ListParagraph"/>
                  <w:numPr>
                    <w:numId w:val="1893"/>
                  </w:numPr>
                  <w:ind w:left="308" w:hanging="440"/>
                </w:pPr>
              </w:pPrChange>
            </w:pPr>
            <w:del w:id="2713" w:author="Daisy Lan" w:date="2023-07-19T19:16:00Z">
              <w:r>
                <w:delText>When multi version toggles are both ‘False’, and i</w:delText>
              </w:r>
              <w:r w:rsidR="00985554">
                <w:delText>f customization type is</w:delText>
              </w:r>
              <w:r>
                <w:delText xml:space="preserve"> </w:delText>
              </w:r>
              <w:r w:rsidR="00985554">
                <w:delText>’</w:delText>
              </w:r>
              <w:r w:rsidR="00985554" w:rsidRPr="00985554">
                <w:delText>DISH_PREFERENCE</w:delText>
              </w:r>
              <w:r w:rsidR="00985554">
                <w:delText>’ or ‘</w:delText>
              </w:r>
              <w:r w:rsidR="00985554" w:rsidRPr="00985554">
                <w:delText>MANDITORY_CHOICE</w:delText>
              </w:r>
              <w:r w:rsidR="00985554">
                <w:delText xml:space="preserve">’. </w:delText>
              </w:r>
            </w:del>
          </w:p>
          <w:p w14:paraId="53386C37" w14:textId="77F90C60" w:rsidR="005012B0" w:rsidRDefault="004C130B">
            <w:pPr>
              <w:pStyle w:val="ListParagraph"/>
              <w:numPr>
                <w:ilvl w:val="0"/>
                <w:numId w:val="1911"/>
              </w:numPr>
              <w:rPr>
                <w:del w:id="2714" w:author="Daisy Lan" w:date="2023-07-19T19:16:00Z"/>
              </w:rPr>
              <w:pPrChange w:id="2715" w:author="Bonnie Yang [2]" w:date="2023-04-18T11:58:00Z">
                <w:pPr>
                  <w:pStyle w:val="ListParagraph"/>
                  <w:ind w:left="894"/>
                </w:pPr>
              </w:pPrChange>
            </w:pPr>
            <w:ins w:id="2716" w:author="Bonnie Yang" w:date="2023-06-08T16:39:00Z">
              <w:del w:id="2717" w:author="Daisy Lan" w:date="2023-07-19T19:16:00Z">
                <w:r>
                  <w:delText>I</w:delText>
                </w:r>
                <w:r>
                  <w:rPr>
                    <w:rFonts w:hint="eastAsia"/>
                  </w:rPr>
                  <w:delText>f</w:delText>
                </w:r>
                <w:r>
                  <w:delText xml:space="preserve"> an</w:delText>
                </w:r>
              </w:del>
            </w:ins>
            <w:del w:id="2718" w:author="Daisy Lan" w:date="2023-07-19T19:16:00Z">
              <w:r w:rsidR="00985554" w:rsidDel="004C130B">
                <w:delText>A</w:delText>
              </w:r>
              <w:r w:rsidR="00985554" w:rsidRPr="00985554" w:rsidDel="004C130B">
                <w:delText>ll</w:delText>
              </w:r>
              <w:r w:rsidR="00985554" w:rsidRPr="00985554">
                <w:delText xml:space="preserve"> option value names of an option name </w:delText>
              </w:r>
            </w:del>
            <w:ins w:id="2719" w:author="Bonnie Yang" w:date="2023-06-08T16:39:00Z">
              <w:del w:id="2720" w:author="Daisy Lan" w:date="2023-07-19T19:16:00Z">
                <w:r>
                  <w:delText xml:space="preserve">is defined in a step, then the other option value names </w:delText>
                </w:r>
              </w:del>
            </w:ins>
            <w:ins w:id="2721" w:author="Bonnie Yang" w:date="2023-06-08T16:40:00Z">
              <w:del w:id="2722" w:author="Daisy Lan" w:date="2023-07-19T19:16:00Z">
                <w:r>
                  <w:delText xml:space="preserve">of the option name </w:delText>
                </w:r>
              </w:del>
            </w:ins>
            <w:del w:id="2723" w:author="Daisy Lan" w:date="2023-07-19T19:16:00Z">
              <w:r w:rsidR="00985554" w:rsidRPr="00985554">
                <w:delText>must be defined in</w:delText>
              </w:r>
              <w:r w:rsidR="00985554" w:rsidRPr="00985554" w:rsidDel="004C130B">
                <w:delText xml:space="preserve"> same level</w:delText>
              </w:r>
            </w:del>
            <w:ins w:id="2724" w:author="Bonnie Yang" w:date="2023-06-08T16:40:00Z">
              <w:del w:id="2725" w:author="Daisy Lan" w:date="2023-07-19T19:16:00Z">
                <w:r>
                  <w:delText xml:space="preserve"> steps as well</w:delText>
                </w:r>
              </w:del>
            </w:ins>
            <w:del w:id="2726" w:author="Daisy Lan" w:date="2023-07-19T19:16:00Z">
              <w:r w:rsidR="00985554" w:rsidRPr="00985554">
                <w:delText xml:space="preserve">. </w:delText>
              </w:r>
              <w:r w:rsidR="00985554" w:rsidRPr="00985554" w:rsidDel="00870FEA">
                <w:delText>Or be defined at sub step level in the same step.</w:delText>
              </w:r>
              <w:r w:rsidR="00CF59C0" w:rsidDel="00870FEA">
                <w:delText xml:space="preserve"> </w:delText>
              </w:r>
              <w:r w:rsidR="00CF59C0">
                <w:delText>Including ’</w:delText>
              </w:r>
              <w:r w:rsidR="00CF59C0" w:rsidRPr="00985554">
                <w:delText>DISH_PREFERENCE</w:delText>
              </w:r>
              <w:r w:rsidR="00CF59C0">
                <w:delText xml:space="preserve">’ </w:delText>
              </w:r>
              <w:r w:rsidR="00CF59C0" w:rsidRPr="00A306B2">
                <w:delText>Quantity Selector type (toggle=TRUE)</w:delText>
              </w:r>
              <w:r w:rsidR="00B766AC">
                <w:rPr>
                  <w:rFonts w:hint="eastAsia"/>
                </w:rPr>
                <w:delText>.</w:delText>
              </w:r>
            </w:del>
          </w:p>
          <w:p w14:paraId="2CF01BA2" w14:textId="0F9D5EED" w:rsidR="005012B0" w:rsidRDefault="005012B0">
            <w:pPr>
              <w:pStyle w:val="ListParagraph"/>
              <w:numPr>
                <w:ilvl w:val="0"/>
                <w:numId w:val="1911"/>
              </w:numPr>
              <w:rPr>
                <w:del w:id="2727" w:author="Daisy Lan" w:date="2023-07-19T19:16:00Z"/>
              </w:rPr>
              <w:pPrChange w:id="2728" w:author="Bonnie Yang [2]" w:date="2023-04-18T11:58:00Z">
                <w:pPr>
                  <w:pStyle w:val="ListParagraph"/>
                  <w:numPr>
                    <w:numId w:val="1893"/>
                  </w:numPr>
                  <w:ind w:left="308" w:hanging="440"/>
                </w:pPr>
              </w:pPrChange>
            </w:pPr>
            <w:del w:id="2729" w:author="Daisy Lan" w:date="2023-07-19T19:16:00Z">
              <w:r>
                <w:rPr>
                  <w:rFonts w:hint="eastAsia"/>
                </w:rPr>
                <w:delText>F</w:delText>
              </w:r>
              <w:r>
                <w:delText xml:space="preserve">or example: if </w:delText>
              </w:r>
              <w:r w:rsidRPr="00AF0C3F">
                <w:delText>volume</w:delText>
              </w:r>
              <w:r>
                <w:delText xml:space="preserve">-small is defined at a step, steps mapped with </w:delText>
              </w:r>
              <w:r w:rsidRPr="00AF0C3F">
                <w:delText>volume</w:delText>
              </w:r>
              <w:r>
                <w:delText xml:space="preserve">- big/ </w:delText>
              </w:r>
              <w:r w:rsidRPr="00DE4CD1">
                <w:delText>Medium</w:delText>
              </w:r>
              <w:r>
                <w:delText xml:space="preserve"> are </w:delText>
              </w:r>
              <w:r w:rsidR="00AE1BD4">
                <w:delText>re</w:delText>
              </w:r>
              <w:r>
                <w:delText>quired. (The same logic for mandatory choice).</w:delText>
              </w:r>
            </w:del>
          </w:p>
          <w:p w14:paraId="2FD3A12E" w14:textId="0CA2E26E" w:rsidR="009F456C" w:rsidRDefault="008A0D41">
            <w:pPr>
              <w:pStyle w:val="ListParagraph"/>
              <w:numPr>
                <w:ilvl w:val="0"/>
                <w:numId w:val="1911"/>
              </w:numPr>
              <w:rPr>
                <w:del w:id="2730" w:author="Daisy Lan" w:date="2023-07-19T19:16:00Z"/>
              </w:rPr>
              <w:pPrChange w:id="2731" w:author="Bonnie Yang [2]" w:date="2023-04-18T11:58:00Z">
                <w:pPr>
                  <w:pStyle w:val="ListParagraph"/>
                  <w:numPr>
                    <w:numId w:val="1893"/>
                  </w:numPr>
                  <w:ind w:left="308" w:hanging="440"/>
                </w:pPr>
              </w:pPrChange>
            </w:pPr>
            <w:del w:id="2732" w:author="Daisy Lan" w:date="2023-07-19T19:16:00Z">
              <w:r w:rsidRPr="008A0D41">
                <w:delText xml:space="preserve">For the same 'Option Value Name' (e.g., </w:delText>
              </w:r>
              <w:r w:rsidR="00DE4CD1" w:rsidRPr="00AF0C3F">
                <w:delText>volume</w:delText>
              </w:r>
              <w:r w:rsidR="00DE4CD1">
                <w:delText xml:space="preserve">-small/big/ </w:delText>
              </w:r>
              <w:r w:rsidR="00DE4CD1" w:rsidRPr="00DE4CD1">
                <w:delText>Medium</w:delText>
              </w:r>
              <w:r w:rsidRPr="008A0D41">
                <w:delText xml:space="preserve">), the sub step </w:delText>
              </w:r>
              <w:r w:rsidR="00DE4CD1" w:rsidRPr="00AF0C3F">
                <w:delText>volume</w:delText>
              </w:r>
              <w:r w:rsidR="00DE4CD1">
                <w:delText>-small</w:delText>
              </w:r>
              <w:r w:rsidR="00DE4CD1" w:rsidRPr="008A0D41">
                <w:delText xml:space="preserve"> </w:delText>
              </w:r>
              <w:r w:rsidRPr="008A0D41">
                <w:delText>in the same step. For different ’option value name' customization, they could be defined in sub steps of different steps.</w:delText>
              </w:r>
              <w:r w:rsidR="00DE4CD1">
                <w:delText xml:space="preserve"> </w:delText>
              </w:r>
            </w:del>
          </w:p>
          <w:p w14:paraId="2297EDAE" w14:textId="0D607BC5" w:rsidR="00240BFE" w:rsidRDefault="009F456C">
            <w:pPr>
              <w:pStyle w:val="ListParagraph"/>
              <w:numPr>
                <w:ilvl w:val="0"/>
                <w:numId w:val="1911"/>
              </w:numPr>
              <w:rPr>
                <w:del w:id="2733" w:author="Daisy Lan" w:date="2023-07-19T19:16:00Z"/>
              </w:rPr>
              <w:pPrChange w:id="2734" w:author="Bonnie Yang [2]" w:date="2023-04-18T11:58:00Z">
                <w:pPr/>
              </w:pPrChange>
            </w:pPr>
            <w:del w:id="2735" w:author="Daisy Lan" w:date="2023-07-19T19:16:00Z">
              <w:r w:rsidRPr="00DE4CD1">
                <w:delText>If an option value name’s 'Is NONE Type'=TRUE</w:delText>
              </w:r>
              <w:r>
                <w:delText xml:space="preserve"> (E.G. No Rice)</w:delText>
              </w:r>
              <w:r w:rsidRPr="00DE4CD1">
                <w:delText>, no need to validate if the option value name is mapped with a line build step/sub step.</w:delText>
              </w:r>
            </w:del>
          </w:p>
          <w:p w14:paraId="4D97650D" w14:textId="3748980A" w:rsidR="00AE1BD4" w:rsidRDefault="00240BFE" w:rsidP="00AE1BD4">
            <w:pPr>
              <w:pStyle w:val="ListParagraph"/>
              <w:numPr>
                <w:ilvl w:val="0"/>
                <w:numId w:val="1911"/>
              </w:numPr>
              <w:rPr>
                <w:del w:id="2736" w:author="Daisy Lan" w:date="2023-07-19T19:16:00Z"/>
              </w:rPr>
            </w:pPr>
            <w:del w:id="2737" w:author="Daisy Lan" w:date="2023-07-19T19:16:00Z">
              <w:r w:rsidDel="00870FEA">
                <w:rPr>
                  <w:rFonts w:hint="eastAsia"/>
                </w:rPr>
                <w:delText>I</w:delText>
              </w:r>
              <w:r w:rsidDel="00870FEA">
                <w:delText>f an option value (e.g., volume- Big) is defined in sub step of a step, and the step’s mapping option is null or the step’s mapping option name is != the mapping option name (e.g., volume) of the sub step, the other option values (e.g., volume-</w:delText>
              </w:r>
              <w:r w:rsidDel="00870FEA">
                <w:rPr>
                  <w:rFonts w:hint="eastAsia"/>
                </w:rPr>
                <w:delText>small</w:delText>
              </w:r>
              <w:r w:rsidDel="00870FEA">
                <w:delText xml:space="preserve">) of the same option name must be defined in this step </w:delText>
              </w:r>
              <w:r w:rsidDel="004C130B">
                <w:lastRenderedPageBreak/>
                <w:delText xml:space="preserve">as well. </w:delText>
              </w:r>
              <w:r w:rsidDel="00870FEA">
                <w:delText>I</w:delText>
              </w:r>
              <w:r w:rsidDel="00870FEA">
                <w:rPr>
                  <w:rFonts w:hint="eastAsia"/>
                </w:rPr>
                <w:delText>f</w:delText>
              </w:r>
              <w:r w:rsidDel="00870FEA">
                <w:delText xml:space="preserve"> no, error message: </w:delText>
              </w:r>
              <w:r w:rsidRPr="001F7A09" w:rsidDel="00870FEA">
                <w:delText>Step # is missing sub step(s) mapped with option value(s): {Option name1} - {opion value name1}; {opion value name2}; {Option name2}-{opion value name1}; {opion value name2}.</w:delText>
              </w:r>
              <w:r w:rsidR="004B1E29" w:rsidDel="00870FEA">
                <w:delText xml:space="preserve"> </w:delText>
              </w:r>
            </w:del>
          </w:p>
          <w:p w14:paraId="01FA6341" w14:textId="78C5807F" w:rsidR="00DE4CD1" w:rsidRDefault="00DE4CD1">
            <w:pPr>
              <w:pStyle w:val="ListParagraph"/>
              <w:numPr>
                <w:ilvl w:val="0"/>
                <w:numId w:val="1911"/>
              </w:numPr>
              <w:rPr>
                <w:del w:id="2738" w:author="Daisy Lan" w:date="2023-07-19T19:16:00Z"/>
              </w:rPr>
              <w:pPrChange w:id="2739" w:author="Bonnie Yang [2]" w:date="2023-04-18T11:58:00Z">
                <w:pPr>
                  <w:pStyle w:val="ListParagraph"/>
                  <w:numPr>
                    <w:numId w:val="1893"/>
                  </w:numPr>
                  <w:ind w:left="1334" w:hanging="440"/>
                </w:pPr>
              </w:pPrChange>
            </w:pPr>
            <w:del w:id="2740" w:author="Daisy Lan" w:date="2023-07-19T19:16:00Z">
              <w:r>
                <w:delText>For example:</w:delText>
              </w:r>
            </w:del>
          </w:p>
          <w:p w14:paraId="45C63EA0" w14:textId="0369E29E" w:rsidR="00DE4CD1" w:rsidRDefault="00DE4CD1" w:rsidP="00DE4CD1">
            <w:pPr>
              <w:pStyle w:val="ListParagraph"/>
              <w:ind w:left="1334"/>
              <w:rPr>
                <w:del w:id="2741" w:author="Daisy Lan" w:date="2023-07-19T19:16:00Z"/>
              </w:rPr>
            </w:pPr>
            <w:del w:id="2742" w:author="Daisy Lan" w:date="2023-07-19T19:16:00Z">
              <w:r>
                <w:rPr>
                  <w:rFonts w:hint="eastAsia"/>
                </w:rPr>
                <w:delText>C</w:delText>
              </w:r>
              <w:r>
                <w:delText>ASE1:</w:delText>
              </w:r>
            </w:del>
          </w:p>
          <w:p w14:paraId="0444F5AE" w14:textId="55A774CA" w:rsidR="00DE4CD1" w:rsidRDefault="00DE4CD1" w:rsidP="00DE4CD1">
            <w:pPr>
              <w:pStyle w:val="ListParagraph"/>
              <w:ind w:left="1334"/>
              <w:rPr>
                <w:del w:id="2743" w:author="Daisy Lan" w:date="2023-07-19T19:16:00Z"/>
              </w:rPr>
            </w:pPr>
            <w:del w:id="2744" w:author="Daisy Lan" w:date="2023-07-19T19:16:00Z">
              <w:r>
                <w:delText>Step 2-dish preference(volume)- Big</w:delText>
              </w:r>
            </w:del>
          </w:p>
          <w:p w14:paraId="46420CA5" w14:textId="4C2A4261" w:rsidR="00DE4CD1" w:rsidRDefault="00DE4CD1" w:rsidP="00DE4CD1">
            <w:pPr>
              <w:pStyle w:val="ListParagraph"/>
              <w:ind w:left="1334"/>
              <w:rPr>
                <w:del w:id="2745" w:author="Daisy Lan" w:date="2023-07-19T19:16:00Z"/>
              </w:rPr>
            </w:pPr>
            <w:del w:id="2746" w:author="Daisy Lan" w:date="2023-07-19T19:16:00Z">
              <w:r>
                <w:delText>Step 3-dish preference(volume)- Medium</w:delText>
              </w:r>
            </w:del>
          </w:p>
          <w:p w14:paraId="1679F31F" w14:textId="4531BC31" w:rsidR="00DE4CD1" w:rsidRDefault="00DE4CD1" w:rsidP="00DE4CD1">
            <w:pPr>
              <w:pStyle w:val="ListParagraph"/>
              <w:ind w:left="1334"/>
              <w:rPr>
                <w:del w:id="2747" w:author="Daisy Lan" w:date="2023-07-19T19:16:00Z"/>
              </w:rPr>
            </w:pPr>
            <w:del w:id="2748" w:author="Daisy Lan" w:date="2023-07-19T19:16:00Z">
              <w:r>
                <w:delText>Step4-dish preference(volume)- Small</w:delText>
              </w:r>
            </w:del>
          </w:p>
          <w:p w14:paraId="11D46B61" w14:textId="6F25D6E4" w:rsidR="00DE4CD1" w:rsidRDefault="00DE4CD1" w:rsidP="00DE4CD1">
            <w:pPr>
              <w:pStyle w:val="ListParagraph"/>
              <w:ind w:left="1334"/>
              <w:rPr>
                <w:del w:id="2749" w:author="Daisy Lan" w:date="2023-07-19T19:16:00Z"/>
              </w:rPr>
            </w:pPr>
            <w:del w:id="2750" w:author="Daisy Lan" w:date="2023-07-19T19:16:00Z">
              <w:r>
                <w:rPr>
                  <w:rFonts w:hint="eastAsia"/>
                </w:rPr>
                <w:delText>C</w:delText>
              </w:r>
              <w:r>
                <w:delText>ASE2:</w:delText>
              </w:r>
            </w:del>
          </w:p>
          <w:p w14:paraId="2EAE1E6F" w14:textId="7519A380" w:rsidR="00DE4CD1" w:rsidRDefault="00DE4CD1" w:rsidP="00DE4CD1">
            <w:pPr>
              <w:pStyle w:val="ListParagraph"/>
              <w:ind w:left="1334"/>
              <w:rPr>
                <w:del w:id="2751" w:author="Daisy Lan" w:date="2023-07-19T19:16:00Z"/>
              </w:rPr>
            </w:pPr>
            <w:del w:id="2752" w:author="Daisy Lan" w:date="2023-07-19T19:16:00Z">
              <w:r>
                <w:delText>Step 1</w:delText>
              </w:r>
              <w:r w:rsidR="00240BFE">
                <w:delText>-null</w:delText>
              </w:r>
              <w:r>
                <w:delText xml:space="preserve"> </w:delText>
              </w:r>
            </w:del>
          </w:p>
          <w:p w14:paraId="359FA674" w14:textId="36CE6B74" w:rsidR="00DE4CD1" w:rsidRDefault="00DE4CD1" w:rsidP="00DE4CD1">
            <w:pPr>
              <w:pStyle w:val="ListParagraph"/>
              <w:ind w:left="1334"/>
              <w:rPr>
                <w:del w:id="2753" w:author="Daisy Lan" w:date="2023-07-19T19:16:00Z"/>
              </w:rPr>
            </w:pPr>
            <w:del w:id="2754" w:author="Daisy Lan" w:date="2023-07-19T19:16:00Z">
              <w:r>
                <w:delText>sub step 1: dish preference(volume)- Big</w:delText>
              </w:r>
            </w:del>
          </w:p>
          <w:p w14:paraId="0E40AB40" w14:textId="28D70FA2" w:rsidR="005012B0" w:rsidRDefault="00DE4CD1" w:rsidP="00DE4CD1">
            <w:pPr>
              <w:pStyle w:val="ListParagraph"/>
              <w:ind w:left="1334"/>
              <w:rPr>
                <w:del w:id="2755" w:author="Daisy Lan" w:date="2023-07-19T19:16:00Z"/>
              </w:rPr>
            </w:pPr>
            <w:del w:id="2756" w:author="Daisy Lan" w:date="2023-07-19T19:16:00Z">
              <w:r>
                <w:delText xml:space="preserve">sub step 2: dish preference(volume)- Medium                                                                                                      sub step 3: dish preference(volume)- Small                     </w:delText>
              </w:r>
            </w:del>
          </w:p>
          <w:p w14:paraId="4B0013A0" w14:textId="05C1F23C" w:rsidR="00DE4CD1" w:rsidRDefault="00DE4CD1" w:rsidP="00DE4CD1">
            <w:pPr>
              <w:pStyle w:val="ListParagraph"/>
              <w:ind w:left="1334"/>
              <w:rPr>
                <w:del w:id="2757" w:author="Daisy Lan" w:date="2023-07-19T19:16:00Z"/>
              </w:rPr>
            </w:pPr>
            <w:del w:id="2758" w:author="Daisy Lan" w:date="2023-07-19T19:16:00Z">
              <w:r>
                <w:delText>Step 2</w:delText>
              </w:r>
              <w:r w:rsidR="00240BFE">
                <w:delText>-null</w:delText>
              </w:r>
            </w:del>
          </w:p>
          <w:p w14:paraId="53A4B04A" w14:textId="6A723DA8" w:rsidR="00DE4CD1" w:rsidRDefault="00DE4CD1" w:rsidP="00DE4CD1">
            <w:pPr>
              <w:pStyle w:val="ListParagraph"/>
              <w:ind w:left="1334"/>
              <w:rPr>
                <w:del w:id="2759" w:author="Daisy Lan" w:date="2023-07-19T19:16:00Z"/>
              </w:rPr>
            </w:pPr>
            <w:del w:id="2760" w:author="Daisy Lan" w:date="2023-07-19T19:16:00Z">
              <w:r>
                <w:delText>sub step 1: dish preference(Sour)- Very Sour</w:delText>
              </w:r>
            </w:del>
          </w:p>
          <w:p w14:paraId="6A0216C9" w14:textId="0BC8423D" w:rsidR="001F7A09" w:rsidRDefault="00DE4CD1" w:rsidP="001F7A09">
            <w:pPr>
              <w:pStyle w:val="ListParagraph"/>
              <w:ind w:left="1334"/>
              <w:rPr>
                <w:del w:id="2761" w:author="Daisy Lan" w:date="2023-07-19T19:16:00Z"/>
              </w:rPr>
            </w:pPr>
            <w:del w:id="2762" w:author="Daisy Lan" w:date="2023-07-19T19:16:00Z">
              <w:r>
                <w:delText>sub step 2: dish preference(Sour)- A little Sour</w:delText>
              </w:r>
            </w:del>
          </w:p>
          <w:p w14:paraId="45E74253" w14:textId="086CCE9F" w:rsidR="001F7A09" w:rsidRDefault="001F7A09" w:rsidP="00517F7E">
            <w:pPr>
              <w:pStyle w:val="ListParagraph"/>
              <w:numPr>
                <w:ilvl w:val="0"/>
                <w:numId w:val="1893"/>
              </w:numPr>
              <w:ind w:left="308" w:hanging="308"/>
              <w:rPr>
                <w:del w:id="2763" w:author="Daisy Lan" w:date="2023-07-19T19:16:00Z"/>
              </w:rPr>
            </w:pPr>
            <w:del w:id="2764" w:author="Daisy Lan" w:date="2023-07-19T19:16:00Z">
              <w:r>
                <w:delText>If a</w:delText>
              </w:r>
              <w:r w:rsidR="00AE1BD4">
                <w:delText xml:space="preserve"> required step mapped an </w:delText>
              </w:r>
              <w:r>
                <w:delText xml:space="preserve">option name is missing </w:delText>
              </w:r>
              <w:r w:rsidR="00AE1BD4">
                <w:delText>(</w:delText>
              </w:r>
              <w:r>
                <w:delText>an option value is defined at step level, the other option values of the same option name are missing mapped steps. T</w:delText>
              </w:r>
              <w:r>
                <w:rPr>
                  <w:rFonts w:hint="eastAsia"/>
                </w:rPr>
                <w:delText>hen</w:delText>
              </w:r>
              <w:r>
                <w:delText xml:space="preserve">, show </w:delText>
              </w:r>
              <w:r w:rsidR="00AE1BD4">
                <w:delText>error</w:delText>
              </w:r>
              <w:r>
                <w:delText xml:space="preserve"> message:</w:delText>
              </w:r>
            </w:del>
          </w:p>
          <w:p w14:paraId="2B837F04" w14:textId="1E48F75A" w:rsidR="00E16700" w:rsidRDefault="001F7A09" w:rsidP="00E16700">
            <w:pPr>
              <w:pStyle w:val="ListParagraph"/>
              <w:ind w:left="308"/>
              <w:rPr>
                <w:del w:id="2765" w:author="Daisy Lan" w:date="2023-07-19T19:16:00Z"/>
              </w:rPr>
            </w:pPr>
            <w:del w:id="2766" w:author="Daisy Lan" w:date="2023-07-19T19:16:00Z">
              <w:r>
                <w:delText>‘</w:delText>
              </w:r>
              <w:r w:rsidR="00AE1BD4">
                <w:delText>M</w:delText>
              </w:r>
              <w:r>
                <w:delText xml:space="preserve">issing </w:delText>
              </w:r>
              <w:r w:rsidR="00AE1BD4">
                <w:delText>required</w:delText>
              </w:r>
              <w:r>
                <w:delText xml:space="preserve"> step</w:delText>
              </w:r>
              <w:r w:rsidR="00AE1BD4">
                <w:delText>(s) mapped with the following option value(s)</w:delText>
              </w:r>
              <w:r>
                <w:delText>: {Option name1}- {opion value name1}; {opion value name2}); {Option name2}- {opion value name1}; {opion value name2};</w:delText>
              </w:r>
              <w:r w:rsidR="00DC2BD1">
                <w:delText xml:space="preserve"> </w:delText>
              </w:r>
              <w:r>
                <w:delText>{option name of On the side} -mapping item ({item number})’</w:delText>
              </w:r>
            </w:del>
          </w:p>
          <w:p w14:paraId="09697F89" w14:textId="3E04C65F" w:rsidR="001F7A09" w:rsidRDefault="001F7A09">
            <w:pPr>
              <w:pStyle w:val="ListParagraph"/>
              <w:ind w:left="308"/>
              <w:rPr>
                <w:del w:id="2767" w:author="Daisy Lan" w:date="2023-07-19T19:16:00Z"/>
              </w:rPr>
              <w:pPrChange w:id="2768" w:author="Bonnie Yang [2]" w:date="2023-04-18T12:02:00Z">
                <w:pPr>
                  <w:pStyle w:val="ListParagraph"/>
                  <w:ind w:left="894"/>
                </w:pPr>
              </w:pPrChange>
            </w:pPr>
            <w:del w:id="2769" w:author="Daisy Lan" w:date="2023-07-19T19:16:00Z">
              <w:r>
                <w:delText xml:space="preserve">If this error exists in more than one customization type, we should aggregate the </w:delText>
              </w:r>
              <w:r w:rsidR="00442CF3">
                <w:delText>warning</w:delText>
              </w:r>
              <w:r>
                <w:delText xml:space="preserve"> messages.</w:delText>
              </w:r>
            </w:del>
          </w:p>
          <w:p w14:paraId="5253761F" w14:textId="0DE80D97" w:rsidR="00AE1BD4" w:rsidRDefault="00AE1BD4">
            <w:pPr>
              <w:pStyle w:val="ListParagraph"/>
              <w:numPr>
                <w:ilvl w:val="0"/>
                <w:numId w:val="1893"/>
              </w:numPr>
              <w:ind w:left="308" w:hanging="308"/>
              <w:rPr>
                <w:del w:id="2770" w:author="Daisy Lan" w:date="2023-07-19T19:16:00Z"/>
              </w:rPr>
              <w:pPrChange w:id="2771" w:author="Bonnie Yang [2]" w:date="2023-04-18T11:59:00Z">
                <w:pPr>
                  <w:pStyle w:val="ListParagraph"/>
                  <w:numPr>
                    <w:numId w:val="1893"/>
                  </w:numPr>
                  <w:ind w:left="1334" w:hanging="440"/>
                </w:pPr>
              </w:pPrChange>
            </w:pPr>
            <w:del w:id="2772" w:author="Daisy Lan" w:date="2023-07-19T19:16:00Z">
              <w:r>
                <w:delText>If an option name is missing mapped step/sub step (none option value is defined in a line build)</w:delText>
              </w:r>
              <w:r w:rsidR="00860F1E">
                <w:delText xml:space="preserve"> (excluding ‘no-option value’, ‘Normal-option value’</w:delText>
              </w:r>
              <w:r w:rsidR="00626CCE">
                <w:delText xml:space="preserve"> </w:delText>
              </w:r>
              <w:r w:rsidR="00626CCE">
                <w:rPr>
                  <w:rFonts w:hint="eastAsia"/>
                </w:rPr>
                <w:delText>and</w:delText>
              </w:r>
              <w:r w:rsidR="00626CCE">
                <w:delText xml:space="preserve"> the mapped item of on the side</w:delText>
              </w:r>
              <w:r w:rsidR="00860F1E">
                <w:delText>,</w:delText>
              </w:r>
              <w:r w:rsidR="00626CCE">
                <w:delText xml:space="preserve"> for the others</w:delText>
              </w:r>
              <w:r w:rsidR="00860F1E">
                <w:delText xml:space="preserve"> we should check them), </w:delText>
              </w:r>
              <w:r>
                <w:delText>T</w:delText>
              </w:r>
              <w:r>
                <w:rPr>
                  <w:rFonts w:hint="eastAsia"/>
                </w:rPr>
                <w:delText>hen</w:delText>
              </w:r>
              <w:r>
                <w:delText>, show warning message: ‘</w:delText>
              </w:r>
              <w:r w:rsidRPr="00AE1BD4">
                <w:delText>The following option value name(s) is missing mapped step</w:delText>
              </w:r>
              <w:r>
                <w:delText xml:space="preserve">/sub </w:delText>
              </w:r>
              <w:r>
                <w:lastRenderedPageBreak/>
                <w:delText>step</w:delText>
              </w:r>
              <w:r w:rsidRPr="00AE1BD4">
                <w:delText>: {Option name1}- {opion value name1}; {opion value name2}; {Option name2} -{opion value name1}; {opion value name2}</w:delText>
              </w:r>
              <w:r>
                <w:delText>.</w:delText>
              </w:r>
              <w:r w:rsidRPr="00AE1BD4">
                <w:delText>’</w:delText>
              </w:r>
            </w:del>
          </w:p>
          <w:p w14:paraId="23BA4405" w14:textId="4C22891C" w:rsidR="009F456C" w:rsidRDefault="009F456C">
            <w:pPr>
              <w:pStyle w:val="ListParagraph"/>
              <w:numPr>
                <w:ilvl w:val="0"/>
                <w:numId w:val="1893"/>
              </w:numPr>
              <w:ind w:left="308" w:hanging="308"/>
              <w:rPr>
                <w:del w:id="2773" w:author="Daisy Lan" w:date="2023-07-19T19:16:00Z"/>
              </w:rPr>
              <w:pPrChange w:id="2774" w:author="Bonnie Yang [2]" w:date="2023-04-18T11:59:00Z">
                <w:pPr>
                  <w:pStyle w:val="ListParagraph"/>
                  <w:ind w:left="454"/>
                </w:pPr>
              </w:pPrChange>
            </w:pPr>
            <w:del w:id="2775" w:author="Daisy Lan" w:date="2023-07-19T19:16:00Z">
              <w:r w:rsidRPr="009F456C">
                <w:delText xml:space="preserve">When any multi version toggles is ‘True’, </w:delText>
              </w:r>
              <w:r>
                <w:delText>we should check if all customization option name-option value has mapped a step/sub step:</w:delText>
              </w:r>
            </w:del>
          </w:p>
          <w:p w14:paraId="21FEF4AB" w14:textId="6F54A2A7" w:rsidR="005861E2" w:rsidRDefault="005861E2" w:rsidP="005861E2">
            <w:pPr>
              <w:pStyle w:val="ListParagraph"/>
              <w:numPr>
                <w:ilvl w:val="0"/>
                <w:numId w:val="1912"/>
              </w:numPr>
              <w:rPr>
                <w:ins w:id="2776" w:author="Bonnie Yang" w:date="2023-05-06T13:51:00Z"/>
                <w:del w:id="2777" w:author="Daisy Lan" w:date="2023-07-19T19:16:00Z"/>
              </w:rPr>
            </w:pPr>
            <w:ins w:id="2778" w:author="Bonnie Yang" w:date="2023-05-06T13:50:00Z">
              <w:del w:id="2779" w:author="Daisy Lan" w:date="2023-07-19T19:16:00Z">
                <w:r>
                  <w:rPr>
                    <w:rFonts w:hint="eastAsia"/>
                  </w:rPr>
                  <w:delText>W</w:delText>
                </w:r>
                <w:r w:rsidRPr="005861E2">
                  <w:delText>e needn’t validate if all option values are mapped with sub steps in a step, when user defines one option value with sub step in the step. We should allow user to save the line build. No need to check if step 1 is missing sub steps with Fajita Vegetables, Queso Blanco, since they could be cooked in other step.</w:delText>
                </w:r>
              </w:del>
            </w:ins>
            <w:ins w:id="2780" w:author="Bonnie Yang" w:date="2023-05-06T13:51:00Z">
              <w:del w:id="2781" w:author="Daisy Lan" w:date="2023-07-19T19:16:00Z">
                <w:r>
                  <w:rPr>
                    <w:noProof/>
                  </w:rPr>
                  <w:delText xml:space="preserve"> </w:delText>
                </w:r>
              </w:del>
            </w:ins>
          </w:p>
          <w:p w14:paraId="3CC5AA72" w14:textId="3250D0B9" w:rsidR="005861E2" w:rsidRDefault="005861E2">
            <w:pPr>
              <w:pStyle w:val="ListParagraph"/>
              <w:ind w:left="748"/>
              <w:rPr>
                <w:ins w:id="2782" w:author="Bonnie Yang" w:date="2023-05-06T13:50:00Z"/>
                <w:del w:id="2783" w:author="Daisy Lan" w:date="2023-07-19T19:16:00Z"/>
              </w:rPr>
              <w:pPrChange w:id="2784" w:author="Bonnie Yang [2]" w:date="2023-05-06T13:51:00Z">
                <w:pPr>
                  <w:pStyle w:val="ListParagraph"/>
                  <w:numPr>
                    <w:numId w:val="1912"/>
                  </w:numPr>
                  <w:ind w:left="748" w:hanging="440"/>
                </w:pPr>
              </w:pPrChange>
            </w:pPr>
            <w:ins w:id="2785" w:author="Bonnie Yang" w:date="2023-05-06T13:51:00Z">
              <w:del w:id="2786" w:author="Daisy Lan" w:date="2023-07-19T19:16:00Z">
                <w:r>
                  <w:rPr>
                    <w:noProof/>
                  </w:rPr>
                  <w:drawing>
                    <wp:inline distT="0" distB="0" distL="0" distR="0" wp14:anchorId="26C79F7B" wp14:editId="3CD71A06">
                      <wp:extent cx="1266834" cy="2143141"/>
                      <wp:effectExtent l="0" t="0" r="9525" b="9525"/>
                      <wp:docPr id="1787501625" name="图片 178750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87501625"/>
                              <pic:cNvPicPr/>
                            </pic:nvPicPr>
                            <pic:blipFill>
                              <a:blip r:embed="rId105">
                                <a:extLst>
                                  <a:ext uri="{28A0092B-C50C-407E-A947-70E740481C1C}">
                                    <a14:useLocalDpi xmlns:a14="http://schemas.microsoft.com/office/drawing/2010/main" val="0"/>
                                  </a:ext>
                                </a:extLst>
                              </a:blip>
                              <a:stretch>
                                <a:fillRect/>
                              </a:stretch>
                            </pic:blipFill>
                            <pic:spPr>
                              <a:xfrm>
                                <a:off x="0" y="0"/>
                                <a:ext cx="1266834" cy="2143141"/>
                              </a:xfrm>
                              <a:prstGeom prst="rect">
                                <a:avLst/>
                              </a:prstGeom>
                            </pic:spPr>
                          </pic:pic>
                        </a:graphicData>
                      </a:graphic>
                    </wp:inline>
                  </w:drawing>
                </w:r>
              </w:del>
            </w:ins>
          </w:p>
          <w:p w14:paraId="58D4F588" w14:textId="4947EB98" w:rsidR="009F456C" w:rsidRDefault="009F456C">
            <w:pPr>
              <w:pStyle w:val="ListParagraph"/>
              <w:numPr>
                <w:ilvl w:val="0"/>
                <w:numId w:val="1912"/>
              </w:numPr>
              <w:rPr>
                <w:del w:id="2787" w:author="Daisy Lan" w:date="2023-07-19T19:16:00Z"/>
              </w:rPr>
              <w:pPrChange w:id="2788" w:author="Bonnie Yang [2]" w:date="2023-04-18T12:01:00Z">
                <w:pPr>
                  <w:pStyle w:val="ListParagraph"/>
                  <w:numPr>
                    <w:numId w:val="1893"/>
                  </w:numPr>
                  <w:ind w:left="1334" w:hanging="440"/>
                </w:pPr>
              </w:pPrChange>
            </w:pPr>
            <w:del w:id="2789" w:author="Daisy Lan" w:date="2023-07-19T19:16:00Z">
              <w:r>
                <w:delText>If customization type is ‘</w:delText>
              </w:r>
              <w:r w:rsidRPr="00985554">
                <w:delText>On the side</w:delText>
              </w:r>
              <w:r>
                <w:delText>’, ‘Optional Addition’, ‘</w:delText>
              </w:r>
              <w:r w:rsidRPr="00985554">
                <w:delText>OPTIONAL_SUBTRACTION</w:delText>
              </w:r>
              <w:r>
                <w:delText>’, ‘</w:delText>
              </w:r>
              <w:r w:rsidRPr="00985554">
                <w:delText>EXTRAS</w:delText>
              </w:r>
              <w:r>
                <w:delText>’</w:delText>
              </w:r>
              <w:r>
                <w:rPr>
                  <w:rFonts w:hint="eastAsia"/>
                </w:rPr>
                <w:delText>,</w:delText>
              </w:r>
              <w:r>
                <w:delText xml:space="preserve"> </w:delText>
              </w:r>
              <w:r>
                <w:rPr>
                  <w:rFonts w:hint="eastAsia"/>
                </w:rPr>
                <w:delText>follow</w:delText>
              </w:r>
              <w:r>
                <w:delText xml:space="preserve"> the validation logic of single version.</w:delText>
              </w:r>
            </w:del>
          </w:p>
          <w:p w14:paraId="321FD332" w14:textId="11BD7687" w:rsidR="001F7A09" w:rsidRDefault="001F7A09">
            <w:pPr>
              <w:pStyle w:val="ListParagraph"/>
              <w:numPr>
                <w:ilvl w:val="0"/>
                <w:numId w:val="1912"/>
              </w:numPr>
              <w:rPr>
                <w:del w:id="2790" w:author="Daisy Lan" w:date="2023-07-19T19:16:00Z"/>
              </w:rPr>
              <w:pPrChange w:id="2791" w:author="Bonnie Yang [2]" w:date="2023-04-18T12:01:00Z">
                <w:pPr>
                  <w:pStyle w:val="ListParagraph"/>
                  <w:numPr>
                    <w:numId w:val="1893"/>
                  </w:numPr>
                  <w:ind w:left="1334" w:hanging="440"/>
                </w:pPr>
              </w:pPrChange>
            </w:pPr>
            <w:del w:id="2792" w:author="Daisy Lan" w:date="2023-07-19T19:16:00Z">
              <w:r>
                <w:delText>I</w:delText>
              </w:r>
              <w:r>
                <w:rPr>
                  <w:rFonts w:hint="eastAsia"/>
                </w:rPr>
                <w:delText>f</w:delText>
              </w:r>
              <w:r>
                <w:delText xml:space="preserve"> the mapping option value is included in </w:delText>
              </w:r>
              <w:r w:rsidRPr="001F7A09">
                <w:delText>“Apply to option”</w:delText>
              </w:r>
              <w:r>
                <w:delText xml:space="preserve"> of this line build, we should ensure all</w:delText>
              </w:r>
              <w:r w:rsidRPr="001F7A09">
                <w:delText xml:space="preserve"> the option value in </w:delText>
              </w:r>
              <w:r>
                <w:delText>‘</w:delText>
              </w:r>
              <w:r w:rsidRPr="001F7A09">
                <w:delText>Apply to option</w:delText>
              </w:r>
              <w:r>
                <w:delText>’</w:delText>
              </w:r>
              <w:r w:rsidRPr="001F7A09">
                <w:delText xml:space="preserve"> </w:delText>
              </w:r>
              <w:r>
                <w:delText>value s</w:delText>
              </w:r>
              <w:r w:rsidRPr="001F7A09">
                <w:delText xml:space="preserve">hould map to </w:delText>
              </w:r>
              <w:r>
                <w:delText>at least one</w:delText>
              </w:r>
              <w:r w:rsidRPr="001F7A09">
                <w:delText xml:space="preserve"> Step</w:delText>
              </w:r>
              <w:r>
                <w:delText xml:space="preserve"> of this line build</w:delText>
              </w:r>
              <w:r w:rsidRPr="001F7A09">
                <w:delText>.</w:delText>
              </w:r>
              <w:r>
                <w:delText xml:space="preserve"> However, i</w:delText>
              </w:r>
              <w:r w:rsidRPr="00DE4CD1">
                <w:delText>f an option value name’s 'Is NONE Type'=TRUE</w:delText>
              </w:r>
              <w:r>
                <w:delText xml:space="preserve"> (E.G. No Rice)</w:delText>
              </w:r>
              <w:r w:rsidRPr="00DE4CD1">
                <w:delText>, no need to validate if the option value name is mapped with a line build step/sub step.</w:delText>
              </w:r>
            </w:del>
          </w:p>
          <w:p w14:paraId="6C1A3E15" w14:textId="288BD451" w:rsidR="00517F7E" w:rsidRDefault="001F7A09" w:rsidP="00517F7E">
            <w:pPr>
              <w:pStyle w:val="ListParagraph"/>
              <w:numPr>
                <w:ilvl w:val="0"/>
                <w:numId w:val="1912"/>
              </w:numPr>
              <w:rPr>
                <w:del w:id="2793" w:author="Daisy Lan" w:date="2023-07-19T19:16:00Z"/>
              </w:rPr>
            </w:pPr>
            <w:del w:id="2794" w:author="Daisy Lan" w:date="2023-07-19T19:16:00Z">
              <w:r>
                <w:rPr>
                  <w:rFonts w:hint="eastAsia"/>
                </w:rPr>
                <w:delText>F</w:delText>
              </w:r>
              <w:r>
                <w:delText>or other customization option values of which option name !=option name of ‘</w:delText>
              </w:r>
              <w:r w:rsidRPr="001F7A09">
                <w:delText>Apply to option</w:delText>
              </w:r>
              <w:r>
                <w:delText>’, we should following the validation logic in single version line build</w:delText>
              </w:r>
              <w:r w:rsidR="00123575">
                <w:delText xml:space="preserve"> (Excluding ’</w:delText>
              </w:r>
              <w:r w:rsidR="00123575" w:rsidRPr="00985554">
                <w:delText>DISH_PREFERENCE</w:delText>
              </w:r>
              <w:r w:rsidR="00123575">
                <w:delText xml:space="preserve">’ </w:delText>
              </w:r>
              <w:r w:rsidR="00123575" w:rsidRPr="00A306B2">
                <w:delText>Quantity Selector type (toggle=TRUE)</w:delText>
              </w:r>
              <w:r w:rsidR="00123575">
                <w:rPr>
                  <w:rFonts w:hint="eastAsia"/>
                </w:rPr>
                <w:delText>.</w:delText>
              </w:r>
              <w:r w:rsidR="00E53A24">
                <w:delText xml:space="preserve"> I</w:delText>
              </w:r>
              <w:r w:rsidR="00E53A24" w:rsidRPr="00DE4CD1">
                <w:delText>f an option value name’s 'Is NONE Type'=TRUE</w:delText>
              </w:r>
              <w:r w:rsidR="00E53A24">
                <w:delText xml:space="preserve"> (E.G. No Rice)</w:delText>
              </w:r>
              <w:r w:rsidR="00E53A24" w:rsidRPr="00DE4CD1">
                <w:delText>, no need to validate if the option value name is mapped with a line build step/sub step.</w:delText>
              </w:r>
            </w:del>
          </w:p>
          <w:p w14:paraId="4B4A6852" w14:textId="53BD18B9" w:rsidR="004B1E29" w:rsidRDefault="004B1E29">
            <w:pPr>
              <w:pStyle w:val="ListParagraph"/>
              <w:numPr>
                <w:ilvl w:val="0"/>
                <w:numId w:val="1912"/>
              </w:numPr>
              <w:rPr>
                <w:del w:id="2795" w:author="Daisy Lan" w:date="2023-07-19T19:16:00Z"/>
              </w:rPr>
              <w:pPrChange w:id="2796" w:author="Bonnie Yang [2]" w:date="2023-04-18T12:01:00Z">
                <w:pPr>
                  <w:pStyle w:val="ListParagraph"/>
                  <w:numPr>
                    <w:numId w:val="1893"/>
                  </w:numPr>
                  <w:ind w:left="1334" w:hanging="440"/>
                </w:pPr>
              </w:pPrChange>
            </w:pPr>
            <w:del w:id="2797" w:author="Daisy Lan" w:date="2023-07-19T19:16:00Z">
              <w:r>
                <w:lastRenderedPageBreak/>
                <w:delText>I</w:delText>
              </w:r>
              <w:r w:rsidRPr="009F456C">
                <w:delText>f user has mapped an option value of dish preference</w:delText>
              </w:r>
              <w:r>
                <w:delText>/mandatory choice</w:delText>
              </w:r>
              <w:r w:rsidRPr="009F456C">
                <w:delText xml:space="preserve"> </w:delText>
              </w:r>
              <w:r>
                <w:delText>with</w:delText>
              </w:r>
              <w:r w:rsidRPr="001F7A09">
                <w:delText xml:space="preserve"> </w:delText>
              </w:r>
              <w:r>
                <w:delText>‘</w:delText>
              </w:r>
              <w:r w:rsidRPr="001F7A09">
                <w:delText>Apply to option</w:delText>
              </w:r>
              <w:r>
                <w:delText>’</w:delText>
              </w:r>
              <w:r w:rsidRPr="001F7A09">
                <w:delText xml:space="preserve"> </w:delText>
              </w:r>
              <w:r>
                <w:delText>value</w:delText>
              </w:r>
              <w:r w:rsidRPr="009F456C">
                <w:delText xml:space="preserve"> </w:delText>
              </w:r>
              <w:r>
                <w:delText>of</w:delText>
              </w:r>
              <w:r w:rsidRPr="009F456C">
                <w:delText xml:space="preserve"> a line build. Then for all option values of </w:delText>
              </w:r>
              <w:r>
                <w:delText>this option name</w:delText>
              </w:r>
              <w:r w:rsidRPr="009F456C">
                <w:delText>, each option values must be mapped with at least one line build rather than in the same line build</w:delText>
              </w:r>
              <w:r>
                <w:rPr>
                  <w:rFonts w:hint="eastAsia"/>
                </w:rPr>
                <w:delText>.</w:delText>
              </w:r>
              <w:r>
                <w:delText xml:space="preserve"> (The existing logic in multi version line build, refer to use case ‘</w:delText>
              </w:r>
              <w:r w:rsidRPr="004B1E29">
                <w:delText>MS07-05 One recipe supports multiple line builds – different Option Values</w:delText>
              </w:r>
              <w:r>
                <w:delText>’)</w:delText>
              </w:r>
            </w:del>
          </w:p>
          <w:p w14:paraId="19FDE31F" w14:textId="11010F98" w:rsidR="00847569" w:rsidRDefault="00847569" w:rsidP="00847569">
            <w:pPr>
              <w:pStyle w:val="ListParagraph"/>
              <w:numPr>
                <w:ilvl w:val="0"/>
                <w:numId w:val="1893"/>
              </w:numPr>
              <w:ind w:left="450" w:hanging="450"/>
              <w:rPr>
                <w:del w:id="2798" w:author="Daisy Lan" w:date="2023-07-19T19:16:00Z"/>
              </w:rPr>
            </w:pPr>
            <w:del w:id="2799" w:author="Daisy Lan" w:date="2023-07-19T19:16:00Z">
              <w:r>
                <w:rPr>
                  <w:rFonts w:hint="eastAsia"/>
                </w:rPr>
                <w:delText>N</w:delText>
              </w:r>
              <w:r>
                <w:delText xml:space="preserve">o matter in a single version or multi version, if in a step, defined more than one sub step mapped with the same option value, </w:delText>
              </w:r>
              <w:r w:rsidRPr="00847569">
                <w:delText>Show error: Duplicated complete step. Please revise complete in step #, #.</w:delText>
              </w:r>
            </w:del>
          </w:p>
          <w:p w14:paraId="2764B04E" w14:textId="471E1A19" w:rsidR="00847569" w:rsidRDefault="00847569" w:rsidP="00847569">
            <w:pPr>
              <w:rPr>
                <w:del w:id="2800" w:author="Daisy Lan" w:date="2023-07-19T19:16:00Z"/>
              </w:rPr>
            </w:pPr>
            <w:del w:id="2801" w:author="Daisy Lan" w:date="2023-07-19T19:16:00Z">
              <w:r>
                <w:delText>For example:</w:delText>
              </w:r>
            </w:del>
          </w:p>
          <w:p w14:paraId="7A4346CB" w14:textId="5A208DFC" w:rsidR="00847569" w:rsidRDefault="00847569" w:rsidP="00847569">
            <w:pPr>
              <w:rPr>
                <w:del w:id="2802" w:author="Daisy Lan" w:date="2023-07-19T19:16:00Z"/>
              </w:rPr>
            </w:pPr>
            <w:del w:id="2803" w:author="Daisy Lan" w:date="2023-07-19T19:16:00Z">
              <w:r>
                <w:delText>Case 1:</w:delText>
              </w:r>
            </w:del>
          </w:p>
          <w:p w14:paraId="5CCC6891" w14:textId="02A49567" w:rsidR="00847569" w:rsidRDefault="00847569" w:rsidP="00847569">
            <w:pPr>
              <w:rPr>
                <w:del w:id="2804" w:author="Daisy Lan" w:date="2023-07-19T19:16:00Z"/>
              </w:rPr>
            </w:pPr>
            <w:del w:id="2805" w:author="Daisy Lan" w:date="2023-07-19T19:16:00Z">
              <w:r>
                <w:delText>step1 Cook-null</w:delText>
              </w:r>
            </w:del>
          </w:p>
          <w:p w14:paraId="76837EE6" w14:textId="61379F2B" w:rsidR="00847569" w:rsidRDefault="00847569" w:rsidP="00847569">
            <w:pPr>
              <w:rPr>
                <w:del w:id="2806" w:author="Daisy Lan" w:date="2023-07-19T19:16:00Z"/>
              </w:rPr>
            </w:pPr>
            <w:del w:id="2807" w:author="Daisy Lan" w:date="2023-07-19T19:16:00Z">
              <w:r>
                <w:delText>sub step-small</w:delText>
              </w:r>
            </w:del>
          </w:p>
          <w:p w14:paraId="77442B99" w14:textId="5446170E" w:rsidR="00847569" w:rsidRDefault="00847569" w:rsidP="00847569">
            <w:pPr>
              <w:rPr>
                <w:del w:id="2808" w:author="Daisy Lan" w:date="2023-07-19T19:16:00Z"/>
              </w:rPr>
            </w:pPr>
            <w:del w:id="2809" w:author="Daisy Lan" w:date="2023-07-19T19:16:00Z">
              <w:r>
                <w:delText>sub step-small</w:delText>
              </w:r>
            </w:del>
          </w:p>
          <w:p w14:paraId="0EC34FE5" w14:textId="3CF47318" w:rsidR="00847569" w:rsidRDefault="00847569" w:rsidP="00847569">
            <w:pPr>
              <w:rPr>
                <w:del w:id="2810" w:author="Daisy Lan" w:date="2023-07-19T19:16:00Z"/>
              </w:rPr>
            </w:pPr>
            <w:del w:id="2811" w:author="Daisy Lan" w:date="2023-07-19T19:16:00Z">
              <w:r>
                <w:delText>Case 2:</w:delText>
              </w:r>
            </w:del>
          </w:p>
          <w:p w14:paraId="4B0F7028" w14:textId="02DCF4A0" w:rsidR="00847569" w:rsidRDefault="00847569" w:rsidP="00847569">
            <w:pPr>
              <w:rPr>
                <w:del w:id="2812" w:author="Daisy Lan" w:date="2023-07-19T19:16:00Z"/>
              </w:rPr>
            </w:pPr>
            <w:del w:id="2813" w:author="Daisy Lan" w:date="2023-07-19T19:16:00Z">
              <w:r>
                <w:delText>step1 Cook- keep cabbage</w:delText>
              </w:r>
            </w:del>
          </w:p>
          <w:p w14:paraId="2A4E79E9" w14:textId="54B31365" w:rsidR="00847569" w:rsidRDefault="00847569" w:rsidP="00847569">
            <w:pPr>
              <w:rPr>
                <w:del w:id="2814" w:author="Daisy Lan" w:date="2023-07-19T19:16:00Z"/>
              </w:rPr>
            </w:pPr>
            <w:del w:id="2815" w:author="Daisy Lan" w:date="2023-07-19T19:16:00Z">
              <w:r>
                <w:delText>sub step-keep cabbage</w:delText>
              </w:r>
            </w:del>
          </w:p>
          <w:p w14:paraId="382CB663" w14:textId="7FAD9A8E" w:rsidR="00847569" w:rsidRDefault="00847569" w:rsidP="00847569">
            <w:pPr>
              <w:rPr>
                <w:del w:id="2816" w:author="Daisy Lan" w:date="2023-07-19T19:16:00Z"/>
              </w:rPr>
            </w:pPr>
            <w:del w:id="2817" w:author="Daisy Lan" w:date="2023-07-19T19:16:00Z">
              <w:r>
                <w:delText>sub step-related item of keep cabbage</w:delText>
              </w:r>
            </w:del>
          </w:p>
          <w:p w14:paraId="0738451B" w14:textId="420F3DAF" w:rsidR="00847569" w:rsidRDefault="00847569">
            <w:pPr>
              <w:rPr>
                <w:del w:id="2818" w:author="Daisy Lan" w:date="2023-07-19T19:16:00Z"/>
              </w:rPr>
              <w:pPrChange w:id="2819" w:author="Bonnie Yang [2]" w:date="2023-04-19T20:12:00Z">
                <w:pPr>
                  <w:pStyle w:val="ListParagraph"/>
                  <w:numPr>
                    <w:numId w:val="1893"/>
                  </w:numPr>
                  <w:ind w:left="450" w:hanging="450"/>
                </w:pPr>
              </w:pPrChange>
            </w:pPr>
          </w:p>
          <w:p w14:paraId="5DCB2A7D" w14:textId="193AD201" w:rsidR="00560036" w:rsidRDefault="00C21720">
            <w:pPr>
              <w:pStyle w:val="ListParagraph"/>
              <w:numPr>
                <w:ilvl w:val="0"/>
                <w:numId w:val="1893"/>
              </w:numPr>
              <w:ind w:left="450" w:hanging="450"/>
              <w:rPr>
                <w:del w:id="2820" w:author="Daisy Lan" w:date="2023-07-19T19:16:00Z"/>
              </w:rPr>
              <w:pPrChange w:id="2821" w:author="Bonnie Yang [2]" w:date="2023-04-18T12:01:00Z">
                <w:pPr>
                  <w:pStyle w:val="ListParagraph"/>
                  <w:numPr>
                    <w:numId w:val="1893"/>
                  </w:numPr>
                  <w:ind w:left="1334" w:hanging="440"/>
                </w:pPr>
              </w:pPrChange>
            </w:pPr>
            <w:del w:id="2822" w:author="Daisy Lan" w:date="2023-07-19T19:16:00Z">
              <w:r>
                <w:delText>N</w:delText>
              </w:r>
              <w:r w:rsidRPr="00C21720">
                <w:delText>o matter for a single line buile (multi version toggle=FALSE) or multi line build version (multi version toggle=TRUE), we should keep existing logic of consistent in step and its sub steps' option value.</w:delText>
              </w:r>
            </w:del>
          </w:p>
          <w:p w14:paraId="6C734DF2" w14:textId="4EE6C1F7" w:rsidR="00560036" w:rsidRDefault="00560036" w:rsidP="00560036">
            <w:pPr>
              <w:pStyle w:val="ListParagraph"/>
              <w:ind w:left="454"/>
              <w:rPr>
                <w:del w:id="2823" w:author="Daisy Lan" w:date="2023-07-19T19:16:00Z"/>
              </w:rPr>
            </w:pPr>
            <w:del w:id="2824" w:author="Daisy Lan" w:date="2023-07-19T19:16:00Z">
              <w:r w:rsidRPr="00560036">
                <w:delText>For example: Case 1: once user defined mapping option-option value = ‘</w:delText>
              </w:r>
              <w:r w:rsidR="00A810C3">
                <w:delText>mandatory-white rice</w:delText>
              </w:r>
              <w:r w:rsidRPr="00560036">
                <w:delText>’, then the ‘Mapping option' of the sub step in this step must be null or '</w:delText>
              </w:r>
              <w:r w:rsidR="00A810C3">
                <w:delText>mandatory-white rice</w:delText>
              </w:r>
              <w:r w:rsidRPr="00560036">
                <w:delText>’.</w:delText>
              </w:r>
            </w:del>
          </w:p>
          <w:p w14:paraId="4320240A" w14:textId="1ACCFD6D" w:rsidR="00560036" w:rsidRDefault="00560036" w:rsidP="00560036">
            <w:pPr>
              <w:pStyle w:val="ListParagraph"/>
              <w:ind w:left="454"/>
              <w:rPr>
                <w:del w:id="2825" w:author="Daisy Lan" w:date="2023-07-19T19:16:00Z"/>
              </w:rPr>
            </w:pPr>
            <w:del w:id="2826" w:author="Daisy Lan" w:date="2023-07-19T19:16:00Z">
              <w:r w:rsidRPr="00560036">
                <w:delText>Case 2: If a step-no cabbage, then if user defines a sub step with the mapped item 'cabbage' (the related item of no cabbage), there must be an error message</w:delText>
              </w:r>
              <w:r>
                <w:delText>.</w:delText>
              </w:r>
            </w:del>
          </w:p>
          <w:p w14:paraId="0BDEAF0B" w14:textId="70A1083C" w:rsidR="00560036" w:rsidRDefault="00560036" w:rsidP="00560036">
            <w:pPr>
              <w:pStyle w:val="ListParagraph"/>
              <w:ind w:left="454"/>
              <w:rPr>
                <w:del w:id="2827" w:author="Daisy Lan" w:date="2023-07-19T19:16:00Z"/>
              </w:rPr>
            </w:pPr>
            <w:del w:id="2828" w:author="Daisy Lan" w:date="2023-07-19T19:16:00Z">
              <w:r w:rsidRPr="00560036">
                <w:delText>Case 3: If a step- mapping option is null</w:delText>
              </w:r>
              <w:r>
                <w:delText xml:space="preserve"> or mapping option customization type is!=on the side/ </w:delText>
              </w:r>
              <w:r w:rsidRPr="00560036">
                <w:delText xml:space="preserve">Extra Request/Optional Subtraction, then defined multi sub steps with mapping BOM items. We won’t check if the mapped item’s option value is conflict </w:delText>
              </w:r>
              <w:r>
                <w:delText xml:space="preserve">with mapping option of the step </w:delText>
              </w:r>
              <w:r w:rsidRPr="00560036">
                <w:delText>or not.</w:delText>
              </w:r>
            </w:del>
          </w:p>
          <w:p w14:paraId="4F4CA9EF" w14:textId="549F2F8A" w:rsidR="00B304F5" w:rsidRDefault="00B304F5" w:rsidP="00560036">
            <w:pPr>
              <w:pStyle w:val="ListParagraph"/>
              <w:ind w:left="454"/>
              <w:rPr>
                <w:del w:id="2829" w:author="Daisy Lan" w:date="2023-07-19T19:16:00Z"/>
              </w:rPr>
            </w:pPr>
            <w:del w:id="2830" w:author="Daisy Lan" w:date="2023-07-19T19:16:00Z">
              <w:r>
                <w:rPr>
                  <w:rFonts w:hint="eastAsia"/>
                </w:rPr>
                <w:delText>C</w:delText>
              </w:r>
              <w:r>
                <w:delText xml:space="preserve">ase 4: </w:delText>
              </w:r>
              <w:r w:rsidRPr="00560036">
                <w:delText>If a step- mapping option is</w:delText>
              </w:r>
              <w:r>
                <w:delText xml:space="preserve"> </w:delText>
              </w:r>
              <w:r w:rsidRPr="00560036">
                <w:delText>Extra Request/Optional Subtraction</w:delText>
              </w:r>
              <w:r>
                <w:delText xml:space="preserve"> (e.g. keep </w:delText>
              </w:r>
              <w:r w:rsidRPr="00560036">
                <w:delText>cabbage</w:delText>
              </w:r>
              <w:r>
                <w:delText xml:space="preserve">), then define sub step1 with the related item (e.g. 8000 </w:delText>
              </w:r>
              <w:r w:rsidRPr="00560036">
                <w:delText>cabbage</w:delText>
              </w:r>
              <w:r>
                <w:delText xml:space="preserve"> the relate item of keep </w:delText>
              </w:r>
              <w:r w:rsidRPr="00560036">
                <w:delText>cabbage</w:delText>
              </w:r>
              <w:r>
                <w:delText xml:space="preserve">) and define sub step2 with the mapping option </w:delText>
              </w:r>
              <w:r>
                <w:lastRenderedPageBreak/>
                <w:delText xml:space="preserve">value (e.g. keep </w:delText>
              </w:r>
              <w:r w:rsidRPr="00560036">
                <w:delText>cabbage</w:delText>
              </w:r>
              <w:r>
                <w:delText>)of the step (means they are duplicate), show conflict error.</w:delText>
              </w:r>
            </w:del>
          </w:p>
          <w:p w14:paraId="208D712D" w14:textId="785FA4BF" w:rsidR="00560036" w:rsidRDefault="00560036">
            <w:pPr>
              <w:pStyle w:val="ListParagraph"/>
              <w:ind w:left="454"/>
              <w:rPr>
                <w:del w:id="2831" w:author="Daisy Lan" w:date="2023-07-19T19:16:00Z"/>
              </w:rPr>
              <w:pPrChange w:id="2832" w:author="Bonnie Yang [2]" w:date="2023-04-13T14:19:00Z">
                <w:pPr>
                  <w:pStyle w:val="ListParagraph"/>
                  <w:numPr>
                    <w:numId w:val="1884"/>
                  </w:numPr>
                  <w:ind w:left="454" w:hanging="425"/>
                </w:pPr>
              </w:pPrChange>
            </w:pPr>
            <w:del w:id="2833" w:author="Daisy Lan" w:date="2023-07-19T19:16:00Z">
              <w:r>
                <w:rPr>
                  <w:rFonts w:hint="eastAsia"/>
                </w:rPr>
                <w:delText>I</w:delText>
              </w:r>
              <w:r>
                <w:delText xml:space="preserve">f any conflict error exists, show error message: </w:delText>
              </w:r>
              <w:r w:rsidRPr="00560036">
                <w:delText>Option value(s) of sub step(s) is conflict with the Option Value of its step. Please check and correct step #, step # first. (Existing Error message)</w:delText>
              </w:r>
            </w:del>
          </w:p>
          <w:p w14:paraId="55FEBBB3" w14:textId="223037CB" w:rsidR="007E6E9A" w:rsidRDefault="007E6E9A">
            <w:pPr>
              <w:pStyle w:val="ListParagraph"/>
              <w:numPr>
                <w:ilvl w:val="0"/>
                <w:numId w:val="1893"/>
              </w:numPr>
              <w:ind w:left="450"/>
              <w:rPr>
                <w:del w:id="2834" w:author="Daisy Lan" w:date="2023-07-19T19:16:00Z"/>
              </w:rPr>
              <w:pPrChange w:id="2835" w:author="Bonnie Yang [2]" w:date="2023-04-18T12:01:00Z">
                <w:pPr>
                  <w:pStyle w:val="ListParagraph"/>
                  <w:numPr>
                    <w:numId w:val="1838"/>
                  </w:numPr>
                  <w:ind w:left="306" w:hanging="360"/>
                </w:pPr>
              </w:pPrChange>
            </w:pPr>
            <w:del w:id="2836" w:author="Daisy Lan" w:date="2023-07-19T19:16:00Z">
              <w:r>
                <w:delText>Clicking “Save”, do the above validations. If no errors, save all the changes.</w:delText>
              </w:r>
            </w:del>
          </w:p>
          <w:p w14:paraId="6E81E5EC" w14:textId="2ED933C6" w:rsidR="007E6E9A" w:rsidRPr="00C11AA9" w:rsidRDefault="007E6E9A" w:rsidP="00D04113">
            <w:pPr>
              <w:rPr>
                <w:del w:id="2837" w:author="Daisy Lan" w:date="2023-07-19T19:16:00Z"/>
              </w:rPr>
            </w:pPr>
          </w:p>
        </w:tc>
      </w:tr>
      <w:tr w:rsidR="009E3229" w:rsidRPr="00452515" w14:paraId="6536AF48" w14:textId="77777777" w:rsidTr="00D04113">
        <w:trPr>
          <w:del w:id="2838" w:author="Daisy Lan" w:date="2023-07-19T19:16:00Z"/>
        </w:trPr>
        <w:tc>
          <w:tcPr>
            <w:tcW w:w="8008" w:type="dxa"/>
          </w:tcPr>
          <w:p w14:paraId="39253075" w14:textId="48FE8723" w:rsidR="009E3229" w:rsidRPr="0027449F" w:rsidRDefault="009E3229">
            <w:pPr>
              <w:rPr>
                <w:del w:id="2839" w:author="Daisy Lan" w:date="2023-07-19T19:16:00Z"/>
                <w:rFonts w:eastAsia="宋体" w:cs="宋体"/>
                <w:kern w:val="0"/>
                <w:szCs w:val="24"/>
                <w:rPrChange w:id="2840" w:author="Bonnie Yang [2]" w:date="2023-05-22T12:01:00Z">
                  <w:rPr>
                    <w:del w:id="2841" w:author="Daisy Lan" w:date="2023-07-19T19:16:00Z"/>
                    <w:rStyle w:val="Strong"/>
                  </w:rPr>
                </w:rPrChange>
              </w:rPr>
            </w:pPr>
            <w:del w:id="2842" w:author="Daisy Lan" w:date="2023-07-19T19:16:00Z">
              <w:r w:rsidRPr="0027449F">
                <w:rPr>
                  <w:rFonts w:eastAsia="宋体" w:cs="宋体"/>
                  <w:kern w:val="0"/>
                  <w:szCs w:val="24"/>
                  <w:rPrChange w:id="2843" w:author="Bonnie Yang [2]" w:date="2023-05-22T12:01:00Z">
                    <w:rPr>
                      <w:rStyle w:val="Strong"/>
                    </w:rPr>
                  </w:rPrChange>
                </w:rPr>
                <w:lastRenderedPageBreak/>
                <w:delText>Main Scenario 2: Items with Bad Value for Notification</w:delText>
              </w:r>
            </w:del>
            <w:ins w:id="2844" w:author="Bonnie Yang" w:date="2023-05-17T14:08:00Z">
              <w:del w:id="2845" w:author="Daisy Lan" w:date="2023-07-19T19:16:00Z">
                <w:r w:rsidR="00141313" w:rsidRPr="0027449F">
                  <w:rPr>
                    <w:rFonts w:eastAsia="宋体" w:cs="宋体"/>
                    <w:kern w:val="0"/>
                    <w:szCs w:val="24"/>
                    <w:rPrChange w:id="2846" w:author="Bonnie Yang [2]" w:date="2023-05-22T12:01:00Z">
                      <w:rPr>
                        <w:rStyle w:val="Strong"/>
                      </w:rPr>
                    </w:rPrChange>
                  </w:rPr>
                  <w:delText xml:space="preserve"> in Slack</w:delText>
                </w:r>
              </w:del>
            </w:ins>
          </w:p>
          <w:p w14:paraId="29295280" w14:textId="6D84920F" w:rsidR="009E3229" w:rsidRPr="009E3229" w:rsidRDefault="009E3229">
            <w:pPr>
              <w:pStyle w:val="ListParagraph"/>
              <w:numPr>
                <w:ilvl w:val="0"/>
                <w:numId w:val="1897"/>
              </w:numPr>
              <w:rPr>
                <w:del w:id="2847" w:author="Daisy Lan" w:date="2023-07-19T19:16:00Z"/>
                <w:rPrChange w:id="2848" w:author="Bonnie Yang [2]" w:date="2023-04-13T14:38:00Z">
                  <w:rPr>
                    <w:del w:id="2849" w:author="Daisy Lan" w:date="2023-07-19T19:16:00Z"/>
                    <w:rStyle w:val="Strong"/>
                  </w:rPr>
                </w:rPrChange>
              </w:rPr>
              <w:pPrChange w:id="2850" w:author="Bonnie Yang [2]" w:date="2023-04-13T14:38:00Z">
                <w:pPr/>
              </w:pPrChange>
            </w:pPr>
            <w:del w:id="2851" w:author="Daisy Lan" w:date="2023-07-19T19:16:00Z">
              <w:r w:rsidRPr="009E3229">
                <w:rPr>
                  <w:rPrChange w:id="2852" w:author="Bonnie Yang [2]" w:date="2023-04-13T14:38:00Z">
                    <w:rPr>
                      <w:rStyle w:val="Strong"/>
                    </w:rPr>
                  </w:rPrChange>
                </w:rPr>
                <w:delText>In daily job to validate the above logic and send the unexpected line build to the Slack channel #line-build-validation</w:delText>
              </w:r>
            </w:del>
          </w:p>
          <w:p w14:paraId="75A1B7AC" w14:textId="2E44F098" w:rsidR="009E3229" w:rsidRPr="009E3229" w:rsidRDefault="009E3229">
            <w:pPr>
              <w:pStyle w:val="ListParagraph"/>
              <w:numPr>
                <w:ilvl w:val="0"/>
                <w:numId w:val="1897"/>
              </w:numPr>
              <w:rPr>
                <w:del w:id="2853" w:author="Daisy Lan" w:date="2023-07-19T19:16:00Z"/>
                <w:rPrChange w:id="2854" w:author="Bonnie Yang [2]" w:date="2023-04-13T14:38:00Z">
                  <w:rPr>
                    <w:del w:id="2855" w:author="Daisy Lan" w:date="2023-07-19T19:16:00Z"/>
                    <w:rStyle w:val="Strong"/>
                    <w:rFonts w:eastAsia="宋体"/>
                    <w:kern w:val="0"/>
                    <w:szCs w:val="24"/>
                  </w:rPr>
                </w:rPrChange>
              </w:rPr>
              <w:pPrChange w:id="2856" w:author="Bonnie Yang [2]" w:date="2023-04-13T14:38:00Z">
                <w:pPr/>
              </w:pPrChange>
            </w:pPr>
            <w:del w:id="2857" w:author="Daisy Lan" w:date="2023-07-19T19:16:00Z">
              <w:r w:rsidRPr="009E3229">
                <w:rPr>
                  <w:rPrChange w:id="2858" w:author="Bonnie Yang [2]" w:date="2023-04-13T14:38:00Z">
                    <w:rPr>
                      <w:rStyle w:val="Strong"/>
                    </w:rPr>
                  </w:rPrChange>
                </w:rPr>
                <w:delText>Add a new sheet ‘</w:delText>
              </w:r>
              <w:r w:rsidR="003A1EE3">
                <w:delText>Troubleshot</w:delText>
              </w:r>
              <w:r w:rsidRPr="009E3229">
                <w:rPr>
                  <w:rPrChange w:id="2859" w:author="Bonnie Yang [2]" w:date="2023-04-13T14:38:00Z">
                    <w:rPr>
                      <w:rStyle w:val="Strong"/>
                    </w:rPr>
                  </w:rPrChange>
                </w:rPr>
                <w:delText xml:space="preserve"> Item Overview’ after 'Miss Line Build' sheet. Show truck items of which line build has any bad value. ONLY validate line build applied to HDR restaurant.</w:delText>
              </w:r>
            </w:del>
          </w:p>
          <w:p w14:paraId="10BC5B1C" w14:textId="6CD4F62E" w:rsidR="003A1EE3" w:rsidRPr="0027449F" w:rsidRDefault="009E3229" w:rsidP="003A1EE3">
            <w:pPr>
              <w:pStyle w:val="ListParagraph"/>
              <w:numPr>
                <w:ilvl w:val="0"/>
                <w:numId w:val="1897"/>
              </w:numPr>
              <w:rPr>
                <w:del w:id="2860" w:author="Daisy Lan" w:date="2023-07-19T19:16:00Z"/>
              </w:rPr>
            </w:pPr>
            <w:del w:id="2861" w:author="Daisy Lan" w:date="2023-07-19T19:16:00Z">
              <w:r w:rsidRPr="009E3229">
                <w:rPr>
                  <w:rPrChange w:id="2862" w:author="Bonnie Yang [2]" w:date="2023-04-13T14:38:00Z">
                    <w:rPr>
                      <w:rStyle w:val="Strong"/>
                    </w:rPr>
                  </w:rPrChange>
                </w:rPr>
                <w:delText>Show columns: Item Number, Item Name, Item Version, Line Build #</w:delText>
              </w:r>
              <w:r w:rsidR="003A1EE3">
                <w:delText>, Link to Line Build</w:delText>
              </w:r>
            </w:del>
          </w:p>
          <w:p w14:paraId="31B61BF9" w14:textId="1B2087D3" w:rsidR="003A1EE3" w:rsidRPr="0027449F" w:rsidRDefault="003A1EE3" w:rsidP="003A1EE3">
            <w:pPr>
              <w:pStyle w:val="ListParagraph"/>
              <w:numPr>
                <w:ilvl w:val="0"/>
                <w:numId w:val="1897"/>
              </w:numPr>
              <w:rPr>
                <w:del w:id="2863" w:author="Daisy Lan" w:date="2023-07-19T19:16:00Z"/>
              </w:rPr>
            </w:pPr>
            <w:del w:id="2864" w:author="Daisy Lan" w:date="2023-07-19T19:16:00Z">
              <w:r w:rsidRPr="0027449F">
                <w:rPr>
                  <w:rPrChange w:id="2865" w:author="Bonnie Yang [2]" w:date="2023-05-22T12:01:00Z">
                    <w:rPr>
                      <w:rFonts w:ascii="Arial" w:hAnsi="Arial"/>
                      <w:sz w:val="22"/>
                    </w:rPr>
                  </w:rPrChange>
                </w:rPr>
                <w:delText>If there are more than one line build versions with bad data in an item version. We should show them in multi rows.</w:delText>
              </w:r>
            </w:del>
          </w:p>
          <w:p w14:paraId="422F95A2" w14:textId="1A528CB8" w:rsidR="009E3229" w:rsidRPr="0027449F" w:rsidRDefault="009E3229" w:rsidP="003A1EE3">
            <w:pPr>
              <w:pStyle w:val="ListParagraph"/>
              <w:numPr>
                <w:ilvl w:val="0"/>
                <w:numId w:val="1897"/>
              </w:numPr>
              <w:rPr>
                <w:del w:id="2866" w:author="Daisy Lan" w:date="2023-07-19T19:16:00Z"/>
              </w:rPr>
            </w:pPr>
            <w:del w:id="2867" w:author="Daisy Lan" w:date="2023-07-19T19:16:00Z">
              <w:r w:rsidRPr="009E3229">
                <w:rPr>
                  <w:rPrChange w:id="2868" w:author="Bonnie Yang [2]" w:date="2023-04-13T14:38:00Z">
                    <w:rPr>
                      <w:rStyle w:val="Strong"/>
                    </w:rPr>
                  </w:rPrChange>
                </w:rPr>
                <w:delText>Sort by 'Item Number' ASC</w:delText>
              </w:r>
            </w:del>
          </w:p>
          <w:p w14:paraId="10C32B25" w14:textId="389F69DB" w:rsidR="003A1EE3" w:rsidRPr="0027449F" w:rsidRDefault="003A1EE3" w:rsidP="003A1EE3">
            <w:pPr>
              <w:pStyle w:val="ListParagraph"/>
              <w:numPr>
                <w:ilvl w:val="0"/>
                <w:numId w:val="1897"/>
              </w:numPr>
              <w:rPr>
                <w:del w:id="2869" w:author="Daisy Lan" w:date="2023-07-19T19:16:00Z"/>
                <w:rPrChange w:id="2870" w:author="Bonnie Yang [2]" w:date="2023-05-22T12:01:00Z">
                  <w:rPr>
                    <w:del w:id="2871" w:author="Daisy Lan" w:date="2023-07-19T19:16:00Z"/>
                    <w:rStyle w:val="Strong"/>
                    <w:rFonts w:eastAsiaTheme="minorEastAsia"/>
                    <w:kern w:val="2"/>
                    <w:szCs w:val="22"/>
                  </w:rPr>
                </w:rPrChange>
              </w:rPr>
            </w:pPr>
            <w:del w:id="2872" w:author="Daisy Lan" w:date="2023-07-19T19:16:00Z">
              <w:r w:rsidRPr="0027449F">
                <w:rPr>
                  <w:rPrChange w:id="2873" w:author="Bonnie Yang [2]" w:date="2023-05-22T12:01:00Z">
                    <w:rPr>
                      <w:rStyle w:val="Strong"/>
                      <w:rFonts w:cs="宋体"/>
                    </w:rPr>
                  </w:rPrChange>
                </w:rPr>
                <w:delText>The message in Slack channel should be: {Troubleshot item counts} HDR Line Build Need to Review {Date like ‘04/18/2023’}</w:delText>
              </w:r>
            </w:del>
          </w:p>
          <w:p w14:paraId="31445E1C" w14:textId="3FA6C083" w:rsidR="00545F9B" w:rsidRDefault="003A1EE3">
            <w:pPr>
              <w:pStyle w:val="ListParagraph"/>
              <w:ind w:left="440"/>
              <w:rPr>
                <w:ins w:id="2874" w:author="Bonnie Yang" w:date="2023-05-22T12:08:00Z"/>
                <w:del w:id="2875" w:author="Daisy Lan" w:date="2023-07-19T19:16:00Z"/>
              </w:rPr>
            </w:pPr>
            <w:del w:id="2876" w:author="Daisy Lan" w:date="2023-07-19T19:16:00Z">
              <w:r w:rsidRPr="0027449F">
                <w:rPr>
                  <w:rPrChange w:id="2877" w:author="Bonnie Yang [2]" w:date="2023-05-22T12:01:00Z">
                    <w:rPr>
                      <w:rStyle w:val="Strong"/>
                    </w:rPr>
                  </w:rPrChange>
                </w:rPr>
                <w:delText xml:space="preserve">Please go to Recipe site to review the error message in the line build details. </w:delText>
              </w:r>
            </w:del>
          </w:p>
          <w:p w14:paraId="527EBDDE" w14:textId="1AFBBD9D" w:rsidR="00545F9B" w:rsidRDefault="00545F9B" w:rsidP="00545F9B">
            <w:pPr>
              <w:pStyle w:val="ListParagraph"/>
              <w:ind w:left="440"/>
              <w:rPr>
                <w:ins w:id="2878" w:author="Bonnie Yang" w:date="2023-05-22T12:08:00Z"/>
                <w:del w:id="2879" w:author="Daisy Lan" w:date="2023-07-19T19:16:00Z"/>
              </w:rPr>
            </w:pPr>
            <w:ins w:id="2880" w:author="Bonnie Yang" w:date="2023-05-22T12:08:00Z">
              <w:del w:id="2881" w:author="Daisy Lan" w:date="2023-07-19T19:16:00Z">
                <w:r>
                  <w:delText>22 Line Builds have inappropriate steps.</w:delText>
                </w:r>
              </w:del>
            </w:ins>
          </w:p>
          <w:p w14:paraId="2C600398" w14:textId="02B1F84E" w:rsidR="00545F9B" w:rsidRDefault="00545F9B" w:rsidP="00545F9B">
            <w:pPr>
              <w:pStyle w:val="ListParagraph"/>
              <w:ind w:left="440"/>
              <w:rPr>
                <w:ins w:id="2882" w:author="Bonnie Yang" w:date="2023-05-22T12:08:00Z"/>
                <w:del w:id="2883" w:author="Daisy Lan" w:date="2023-07-19T19:16:00Z"/>
              </w:rPr>
            </w:pPr>
            <w:ins w:id="2884" w:author="Bonnie Yang" w:date="2023-05-22T12:08:00Z">
              <w:del w:id="2885" w:author="Daisy Lan" w:date="2023-07-19T19:16:00Z">
                <w:r>
                  <w:rPr>
                    <w:rFonts w:hint="eastAsia"/>
                  </w:rPr>
                  <w:delText>·</w:delText>
                </w:r>
                <w:r>
                  <w:delText xml:space="preserve"> {Count} Line Builds have options missing instructions.</w:delText>
                </w:r>
              </w:del>
            </w:ins>
          </w:p>
          <w:p w14:paraId="34E7E6FF" w14:textId="6C5919F0" w:rsidR="00545F9B" w:rsidRDefault="00545F9B" w:rsidP="00545F9B">
            <w:pPr>
              <w:pStyle w:val="ListParagraph"/>
              <w:ind w:left="440"/>
              <w:rPr>
                <w:ins w:id="2886" w:author="Bonnie Yang" w:date="2023-05-22T12:08:00Z"/>
                <w:del w:id="2887" w:author="Daisy Lan" w:date="2023-07-19T19:16:00Z"/>
              </w:rPr>
            </w:pPr>
            <w:ins w:id="2888" w:author="Bonnie Yang" w:date="2023-05-22T12:08:00Z">
              <w:del w:id="2889" w:author="Daisy Lan" w:date="2023-07-19T19:16:00Z">
                <w:r>
                  <w:rPr>
                    <w:rFonts w:hint="eastAsia"/>
                  </w:rPr>
                  <w:delText>·</w:delText>
                </w:r>
                <w:r>
                  <w:delText xml:space="preserve"> {line build counts} Line builds are missing garnish step</w:delText>
                </w:r>
              </w:del>
            </w:ins>
          </w:p>
          <w:p w14:paraId="3E9ADEC8" w14:textId="411530C2" w:rsidR="00545F9B" w:rsidRDefault="00545F9B" w:rsidP="00545F9B">
            <w:pPr>
              <w:pStyle w:val="ListParagraph"/>
              <w:ind w:left="440"/>
              <w:rPr>
                <w:ins w:id="2890" w:author="Bonnie Yang" w:date="2023-05-22T12:07:00Z"/>
                <w:del w:id="2891" w:author="Daisy Lan" w:date="2023-07-19T19:16:00Z"/>
              </w:rPr>
            </w:pPr>
            <w:ins w:id="2892" w:author="Bonnie Yang" w:date="2023-05-22T12:08:00Z">
              <w:del w:id="2893" w:author="Daisy Lan" w:date="2023-07-19T19:16:00Z">
                <w:r>
                  <w:delText>Download the results from click here.</w:delText>
                </w:r>
              </w:del>
            </w:ins>
          </w:p>
          <w:p w14:paraId="0A90FF7F" w14:textId="405A4201" w:rsidR="003A1EE3" w:rsidRPr="0027449F" w:rsidRDefault="003A1EE3">
            <w:pPr>
              <w:pStyle w:val="ListParagraph"/>
              <w:ind w:left="440"/>
              <w:rPr>
                <w:del w:id="2894" w:author="Daisy Lan" w:date="2023-07-19T19:16:00Z"/>
                <w:rPrChange w:id="2895" w:author="Bonnie Yang [2]" w:date="2023-05-22T12:01:00Z">
                  <w:rPr>
                    <w:del w:id="2896" w:author="Daisy Lan" w:date="2023-07-19T19:16:00Z"/>
                    <w:rStyle w:val="Strong"/>
                    <w:rFonts w:eastAsiaTheme="minorEastAsia"/>
                    <w:kern w:val="2"/>
                    <w:szCs w:val="22"/>
                  </w:rPr>
                </w:rPrChange>
              </w:rPr>
              <w:pPrChange w:id="2897" w:author="Bonnie Yang [2]" w:date="2023-04-18T21:51:00Z">
                <w:pPr>
                  <w:pStyle w:val="ListParagraph"/>
                  <w:numPr>
                    <w:numId w:val="1897"/>
                  </w:numPr>
                  <w:ind w:left="440" w:hanging="440"/>
                </w:pPr>
              </w:pPrChange>
            </w:pPr>
            <w:del w:id="2898" w:author="Daisy Lan" w:date="2023-07-19T19:16:00Z">
              <w:r w:rsidRPr="0027449F">
                <w:rPr>
                  <w:rPrChange w:id="2899" w:author="Bonnie Yang [2]" w:date="2023-05-22T12:01:00Z">
                    <w:rPr>
                      <w:rStyle w:val="Strong"/>
                    </w:rPr>
                  </w:rPrChange>
                </w:rPr>
                <w:delText>(Redirect to ‘recipe site’ to https://recipe.remarkablefoods.net/itemV2)</w:delText>
              </w:r>
            </w:del>
          </w:p>
          <w:p w14:paraId="5C5BDEE7" w14:textId="040B13A7" w:rsidR="00141313" w:rsidRPr="0027449F" w:rsidRDefault="00141313">
            <w:pPr>
              <w:pStyle w:val="ListParagraph"/>
              <w:numPr>
                <w:ilvl w:val="0"/>
                <w:numId w:val="1897"/>
              </w:numPr>
              <w:rPr>
                <w:ins w:id="2900" w:author="Bonnie Yang" w:date="2023-05-17T14:07:00Z"/>
                <w:del w:id="2901" w:author="Daisy Lan" w:date="2023-07-19T19:16:00Z"/>
                <w:rPrChange w:id="2902" w:author="Bonnie Yang [2]" w:date="2023-05-22T12:01:00Z">
                  <w:rPr>
                    <w:ins w:id="2903" w:author="Bonnie Yang" w:date="2023-05-17T14:07:00Z"/>
                    <w:del w:id="2904" w:author="Daisy Lan" w:date="2023-07-19T19:16:00Z"/>
                    <w:rStyle w:val="Strong"/>
                    <w:rFonts w:eastAsia="宋体"/>
                    <w:kern w:val="0"/>
                    <w:szCs w:val="24"/>
                  </w:rPr>
                </w:rPrChange>
              </w:rPr>
              <w:pPrChange w:id="2905" w:author="Bonnie Yang [2]" w:date="2023-05-17T14:08:00Z">
                <w:pPr/>
              </w:pPrChange>
            </w:pPr>
            <w:ins w:id="2906" w:author="Bonnie Yang" w:date="2023-05-17T14:08:00Z">
              <w:del w:id="2907" w:author="Daisy Lan" w:date="2023-07-19T19:16:00Z">
                <w:r w:rsidRPr="0027449F">
                  <w:rPr>
                    <w:rPrChange w:id="2908" w:author="Bonnie Yang [2]" w:date="2023-05-22T12:01:00Z">
                      <w:rPr>
                        <w:rStyle w:val="Strong"/>
                      </w:rPr>
                    </w:rPrChange>
                  </w:rPr>
                  <w:delText>A</w:delText>
                </w:r>
              </w:del>
            </w:ins>
            <w:ins w:id="2909" w:author="Bonnie Yang" w:date="2023-05-17T14:07:00Z">
              <w:del w:id="2910" w:author="Daisy Lan" w:date="2023-07-19T19:16:00Z">
                <w:r w:rsidRPr="0027449F">
                  <w:rPr>
                    <w:rPrChange w:id="2911" w:author="Bonnie Yang [2]" w:date="2023-05-22T12:01:00Z">
                      <w:rPr>
                        <w:rStyle w:val="Strong"/>
                      </w:rPr>
                    </w:rPrChange>
                  </w:rPr>
                  <w:delText>s KDS issues report in the #prod-app-support, we would like to do the line build validation for all restaurant HDR menu item, so that we can try to pre-identity possible data issue.</w:delText>
                </w:r>
              </w:del>
            </w:ins>
          </w:p>
          <w:p w14:paraId="7BA55907" w14:textId="792E086B" w:rsidR="00141313" w:rsidRPr="0027449F" w:rsidRDefault="00141313">
            <w:pPr>
              <w:pStyle w:val="ListParagraph"/>
              <w:numPr>
                <w:ilvl w:val="0"/>
                <w:numId w:val="1967"/>
              </w:numPr>
              <w:rPr>
                <w:ins w:id="2912" w:author="Bonnie Yang" w:date="2023-05-17T14:07:00Z"/>
                <w:del w:id="2913" w:author="Daisy Lan" w:date="2023-07-19T19:16:00Z"/>
                <w:rPrChange w:id="2914" w:author="Bonnie Yang [2]" w:date="2023-05-22T12:01:00Z">
                  <w:rPr>
                    <w:ins w:id="2915" w:author="Bonnie Yang" w:date="2023-05-17T14:07:00Z"/>
                    <w:del w:id="2916" w:author="Daisy Lan" w:date="2023-07-19T19:16:00Z"/>
                    <w:rStyle w:val="Strong"/>
                    <w:rFonts w:eastAsia="宋体"/>
                    <w:kern w:val="0"/>
                    <w:szCs w:val="24"/>
                  </w:rPr>
                </w:rPrChange>
              </w:rPr>
              <w:pPrChange w:id="2917" w:author="Bonnie Yang [2]" w:date="2023-05-17T14:10:00Z">
                <w:pPr/>
              </w:pPrChange>
            </w:pPr>
            <w:ins w:id="2918" w:author="Bonnie Yang" w:date="2023-05-17T14:07:00Z">
              <w:del w:id="2919" w:author="Daisy Lan" w:date="2023-07-19T19:16:00Z">
                <w:r w:rsidRPr="0027449F">
                  <w:rPr>
                    <w:rPrChange w:id="2920" w:author="Bonnie Yang [2]" w:date="2023-05-22T12:01:00Z">
                      <w:rPr>
                        <w:rStyle w:val="Strong"/>
                      </w:rPr>
                    </w:rPrChange>
                  </w:rPr>
                  <w:lastRenderedPageBreak/>
                  <w:delText>if all restaurant’s menu items have line build</w:delText>
                </w:r>
              </w:del>
            </w:ins>
            <w:ins w:id="2921" w:author="Bonnie Yang" w:date="2023-05-17T14:10:00Z">
              <w:del w:id="2922" w:author="Daisy Lan" w:date="2023-07-19T19:16:00Z">
                <w:r w:rsidRPr="0027449F">
                  <w:rPr>
                    <w:rPrChange w:id="2923" w:author="Bonnie Yang [2]" w:date="2023-05-22T12:01:00Z">
                      <w:rPr>
                        <w:rStyle w:val="Strong"/>
                      </w:rPr>
                    </w:rPrChange>
                  </w:rPr>
                  <w:delText xml:space="preserve">, </w:delText>
                </w:r>
              </w:del>
            </w:ins>
            <w:ins w:id="2924" w:author="Bonnie Yang" w:date="2023-05-17T14:07:00Z">
              <w:del w:id="2925" w:author="Daisy Lan" w:date="2023-07-19T19:16:00Z">
                <w:r w:rsidRPr="0027449F">
                  <w:rPr>
                    <w:rPrChange w:id="2926" w:author="Bonnie Yang [2]" w:date="2023-05-22T12:01:00Z">
                      <w:rPr>
                        <w:rStyle w:val="Strong"/>
                      </w:rPr>
                    </w:rPrChange>
                  </w:rPr>
                  <w:delText>compare Menu item’s restaurants are &lt;=  line build restaurants</w:delText>
                </w:r>
              </w:del>
            </w:ins>
            <w:ins w:id="2927" w:author="Bonnie Yang" w:date="2023-05-17T14:11:00Z">
              <w:del w:id="2928" w:author="Daisy Lan" w:date="2023-07-19T19:16:00Z">
                <w:r w:rsidRPr="0027449F">
                  <w:rPr>
                    <w:rPrChange w:id="2929" w:author="Bonnie Yang [2]" w:date="2023-05-22T12:01:00Z">
                      <w:rPr>
                        <w:rStyle w:val="Strong"/>
                      </w:rPr>
                    </w:rPrChange>
                  </w:rPr>
                  <w:delText xml:space="preserve">, </w:delText>
                </w:r>
              </w:del>
            </w:ins>
            <w:ins w:id="2930" w:author="Bonnie Yang" w:date="2023-05-17T14:07:00Z">
              <w:del w:id="2931" w:author="Daisy Lan" w:date="2023-07-19T19:16:00Z">
                <w:r w:rsidRPr="0027449F">
                  <w:rPr>
                    <w:rPrChange w:id="2932" w:author="Bonnie Yang [2]" w:date="2023-05-22T12:01:00Z">
                      <w:rPr>
                        <w:rStyle w:val="Strong"/>
                      </w:rPr>
                    </w:rPrChange>
                  </w:rPr>
                  <w:delText>get “Apply_Restaurant“  from line build</w:delText>
                </w:r>
              </w:del>
            </w:ins>
          </w:p>
          <w:p w14:paraId="1154C800" w14:textId="5E45E8E8" w:rsidR="00141313" w:rsidRPr="0027449F" w:rsidRDefault="00141313">
            <w:pPr>
              <w:pStyle w:val="ListParagraph"/>
              <w:numPr>
                <w:ilvl w:val="0"/>
                <w:numId w:val="1968"/>
              </w:numPr>
              <w:rPr>
                <w:ins w:id="2933" w:author="Bonnie Yang" w:date="2023-05-17T14:07:00Z"/>
                <w:del w:id="2934" w:author="Daisy Lan" w:date="2023-07-19T19:16:00Z"/>
                <w:rPrChange w:id="2935" w:author="Bonnie Yang [2]" w:date="2023-05-22T12:01:00Z">
                  <w:rPr>
                    <w:ins w:id="2936" w:author="Bonnie Yang" w:date="2023-05-17T14:07:00Z"/>
                    <w:del w:id="2937" w:author="Daisy Lan" w:date="2023-07-19T19:16:00Z"/>
                    <w:rStyle w:val="Strong"/>
                    <w:rFonts w:eastAsia="宋体"/>
                    <w:kern w:val="0"/>
                    <w:szCs w:val="24"/>
                  </w:rPr>
                </w:rPrChange>
              </w:rPr>
              <w:pPrChange w:id="2938" w:author="Bonnie Yang [2]" w:date="2023-05-17T14:11:00Z">
                <w:pPr/>
              </w:pPrChange>
            </w:pPr>
            <w:ins w:id="2939" w:author="Bonnie Yang" w:date="2023-05-17T14:07:00Z">
              <w:del w:id="2940" w:author="Daisy Lan" w:date="2023-07-19T19:16:00Z">
                <w:r w:rsidRPr="0027449F">
                  <w:rPr>
                    <w:rPrChange w:id="2941" w:author="Bonnie Yang [2]" w:date="2023-05-22T12:01:00Z">
                      <w:rPr>
                        <w:rStyle w:val="Strong"/>
                      </w:rPr>
                    </w:rPrChange>
                  </w:rPr>
                  <w:delText>if “Apply_Restaurant“ =”All” ,get the extra restaurant from Item. restaurants</w:delText>
                </w:r>
              </w:del>
            </w:ins>
          </w:p>
          <w:p w14:paraId="4209F0B9" w14:textId="458FC9D9" w:rsidR="00141313" w:rsidRPr="0027449F" w:rsidRDefault="00141313">
            <w:pPr>
              <w:pStyle w:val="ListParagraph"/>
              <w:numPr>
                <w:ilvl w:val="0"/>
                <w:numId w:val="1968"/>
              </w:numPr>
              <w:rPr>
                <w:ins w:id="2942" w:author="Bonnie Yang" w:date="2023-05-17T14:10:00Z"/>
                <w:del w:id="2943" w:author="Daisy Lan" w:date="2023-07-19T19:16:00Z"/>
                <w:rPrChange w:id="2944" w:author="Bonnie Yang [2]" w:date="2023-05-22T12:01:00Z">
                  <w:rPr>
                    <w:ins w:id="2945" w:author="Bonnie Yang" w:date="2023-05-17T14:10:00Z"/>
                    <w:del w:id="2946" w:author="Daisy Lan" w:date="2023-07-19T19:16:00Z"/>
                    <w:rStyle w:val="Strong"/>
                    <w:rFonts w:eastAsiaTheme="minorEastAsia"/>
                    <w:kern w:val="2"/>
                    <w:szCs w:val="22"/>
                  </w:rPr>
                </w:rPrChange>
              </w:rPr>
              <w:pPrChange w:id="2947" w:author="Bonnie Yang [2]" w:date="2023-05-17T14:11:00Z">
                <w:pPr>
                  <w:pStyle w:val="ListParagraph"/>
                  <w:numPr>
                    <w:numId w:val="1967"/>
                  </w:numPr>
                  <w:ind w:left="440" w:hanging="440"/>
                </w:pPr>
              </w:pPrChange>
            </w:pPr>
            <w:ins w:id="2948" w:author="Bonnie Yang" w:date="2023-05-17T14:07:00Z">
              <w:del w:id="2949" w:author="Daisy Lan" w:date="2023-07-19T19:16:00Z">
                <w:r w:rsidRPr="0027449F">
                  <w:rPr>
                    <w:rPrChange w:id="2950" w:author="Bonnie Yang [2]" w:date="2023-05-22T12:01:00Z">
                      <w:rPr>
                        <w:rStyle w:val="Strong"/>
                      </w:rPr>
                    </w:rPrChange>
                  </w:rPr>
                  <w:delText>Output: Item_number, Item version, Line Build number, Missing Restaurant</w:delText>
                </w:r>
              </w:del>
            </w:ins>
          </w:p>
          <w:p w14:paraId="02C128C9" w14:textId="22C7D556" w:rsidR="00141313" w:rsidRPr="0027449F" w:rsidRDefault="00141313">
            <w:pPr>
              <w:pStyle w:val="ListParagraph"/>
              <w:numPr>
                <w:ilvl w:val="0"/>
                <w:numId w:val="1967"/>
              </w:numPr>
              <w:rPr>
                <w:ins w:id="2951" w:author="Bonnie Yang" w:date="2023-05-17T14:07:00Z"/>
                <w:del w:id="2952" w:author="Daisy Lan" w:date="2023-07-19T19:16:00Z"/>
                <w:rPrChange w:id="2953" w:author="Bonnie Yang [2]" w:date="2023-05-22T12:01:00Z">
                  <w:rPr>
                    <w:ins w:id="2954" w:author="Bonnie Yang" w:date="2023-05-17T14:07:00Z"/>
                    <w:del w:id="2955" w:author="Daisy Lan" w:date="2023-07-19T19:16:00Z"/>
                    <w:rStyle w:val="Strong"/>
                    <w:rFonts w:eastAsia="宋体"/>
                    <w:kern w:val="0"/>
                    <w:szCs w:val="24"/>
                  </w:rPr>
                </w:rPrChange>
              </w:rPr>
              <w:pPrChange w:id="2956" w:author="Bonnie Yang [2]" w:date="2023-05-17T14:11:00Z">
                <w:pPr/>
              </w:pPrChange>
            </w:pPr>
            <w:ins w:id="2957" w:author="Bonnie Yang" w:date="2023-05-17T14:07:00Z">
              <w:del w:id="2958" w:author="Daisy Lan" w:date="2023-07-19T19:16:00Z">
                <w:r w:rsidRPr="0027449F">
                  <w:rPr>
                    <w:rPrChange w:id="2959" w:author="Bonnie Yang [2]" w:date="2023-05-22T12:01:00Z">
                      <w:rPr>
                        <w:rStyle w:val="Strong"/>
                      </w:rPr>
                    </w:rPrChange>
                  </w:rPr>
                  <w:delText>Line Build Step for HDR, should be “Cook“ and “Complete“, if there have any others,  get the line build list. only for HDR line build</w:delText>
                </w:r>
              </w:del>
            </w:ins>
            <w:ins w:id="2960" w:author="Bonnie Yang" w:date="2023-05-17T14:11:00Z">
              <w:del w:id="2961" w:author="Daisy Lan" w:date="2023-07-19T19:16:00Z">
                <w:r w:rsidRPr="0027449F">
                  <w:rPr>
                    <w:rPrChange w:id="2962" w:author="Bonnie Yang [2]" w:date="2023-05-22T12:01:00Z">
                      <w:rPr>
                        <w:rStyle w:val="Strong"/>
                      </w:rPr>
                    </w:rPrChange>
                  </w:rPr>
                  <w:delText>.</w:delText>
                </w:r>
              </w:del>
            </w:ins>
          </w:p>
          <w:p w14:paraId="6FBD1ACF" w14:textId="04CD5DC4" w:rsidR="00141313" w:rsidRPr="0027449F" w:rsidRDefault="00141313">
            <w:pPr>
              <w:pStyle w:val="ListParagraph"/>
              <w:numPr>
                <w:ilvl w:val="0"/>
                <w:numId w:val="1971"/>
              </w:numPr>
              <w:rPr>
                <w:ins w:id="2963" w:author="Bonnie Yang" w:date="2023-05-17T14:07:00Z"/>
                <w:del w:id="2964" w:author="Daisy Lan" w:date="2023-07-19T19:16:00Z"/>
                <w:rPrChange w:id="2965" w:author="Bonnie Yang [2]" w:date="2023-05-22T12:01:00Z">
                  <w:rPr>
                    <w:ins w:id="2966" w:author="Bonnie Yang" w:date="2023-05-17T14:07:00Z"/>
                    <w:del w:id="2967" w:author="Daisy Lan" w:date="2023-07-19T19:16:00Z"/>
                    <w:rStyle w:val="Strong"/>
                    <w:rFonts w:eastAsia="宋体"/>
                    <w:kern w:val="0"/>
                    <w:szCs w:val="24"/>
                  </w:rPr>
                </w:rPrChange>
              </w:rPr>
              <w:pPrChange w:id="2968" w:author="Bonnie Yang [2]" w:date="2023-05-17T14:15:00Z">
                <w:pPr/>
              </w:pPrChange>
            </w:pPr>
            <w:ins w:id="2969" w:author="Bonnie Yang" w:date="2023-05-17T14:07:00Z">
              <w:del w:id="2970" w:author="Daisy Lan" w:date="2023-07-19T19:16:00Z">
                <w:r w:rsidRPr="0027449F">
                  <w:rPr>
                    <w:rPrChange w:id="2971" w:author="Bonnie Yang [2]" w:date="2023-05-22T12:01:00Z">
                      <w:rPr>
                        <w:rStyle w:val="Strong"/>
                      </w:rPr>
                    </w:rPrChange>
                  </w:rPr>
                  <w:delText>Item_number</w:delText>
                </w:r>
              </w:del>
            </w:ins>
          </w:p>
          <w:p w14:paraId="40CB58DB" w14:textId="7DBA971D" w:rsidR="00141313" w:rsidRPr="0027449F" w:rsidRDefault="00141313">
            <w:pPr>
              <w:pStyle w:val="ListParagraph"/>
              <w:numPr>
                <w:ilvl w:val="0"/>
                <w:numId w:val="1971"/>
              </w:numPr>
              <w:rPr>
                <w:ins w:id="2972" w:author="Bonnie Yang" w:date="2023-05-17T14:07:00Z"/>
                <w:del w:id="2973" w:author="Daisy Lan" w:date="2023-07-19T19:16:00Z"/>
                <w:rPrChange w:id="2974" w:author="Bonnie Yang [2]" w:date="2023-05-22T12:01:00Z">
                  <w:rPr>
                    <w:ins w:id="2975" w:author="Bonnie Yang" w:date="2023-05-17T14:07:00Z"/>
                    <w:del w:id="2976" w:author="Daisy Lan" w:date="2023-07-19T19:16:00Z"/>
                    <w:rStyle w:val="Strong"/>
                    <w:rFonts w:eastAsia="宋体"/>
                    <w:kern w:val="0"/>
                    <w:szCs w:val="24"/>
                  </w:rPr>
                </w:rPrChange>
              </w:rPr>
              <w:pPrChange w:id="2977" w:author="Bonnie Yang [2]" w:date="2023-05-17T14:15:00Z">
                <w:pPr/>
              </w:pPrChange>
            </w:pPr>
            <w:ins w:id="2978" w:author="Bonnie Yang" w:date="2023-05-17T14:07:00Z">
              <w:del w:id="2979" w:author="Daisy Lan" w:date="2023-07-19T19:16:00Z">
                <w:r w:rsidRPr="0027449F">
                  <w:rPr>
                    <w:rPrChange w:id="2980" w:author="Bonnie Yang [2]" w:date="2023-05-22T12:01:00Z">
                      <w:rPr>
                        <w:rStyle w:val="Strong"/>
                      </w:rPr>
                    </w:rPrChange>
                  </w:rPr>
                  <w:delText>Item version</w:delText>
                </w:r>
              </w:del>
            </w:ins>
          </w:p>
          <w:p w14:paraId="6B72DDAE" w14:textId="23A1A0EE" w:rsidR="00141313" w:rsidRPr="0027449F" w:rsidRDefault="00141313">
            <w:pPr>
              <w:pStyle w:val="ListParagraph"/>
              <w:numPr>
                <w:ilvl w:val="0"/>
                <w:numId w:val="1971"/>
              </w:numPr>
              <w:rPr>
                <w:ins w:id="2981" w:author="Bonnie Yang" w:date="2023-05-17T14:07:00Z"/>
                <w:del w:id="2982" w:author="Daisy Lan" w:date="2023-07-19T19:16:00Z"/>
                <w:rPrChange w:id="2983" w:author="Bonnie Yang [2]" w:date="2023-05-22T12:01:00Z">
                  <w:rPr>
                    <w:ins w:id="2984" w:author="Bonnie Yang" w:date="2023-05-17T14:07:00Z"/>
                    <w:del w:id="2985" w:author="Daisy Lan" w:date="2023-07-19T19:16:00Z"/>
                    <w:rStyle w:val="Strong"/>
                    <w:rFonts w:eastAsia="宋体"/>
                    <w:kern w:val="0"/>
                    <w:szCs w:val="24"/>
                  </w:rPr>
                </w:rPrChange>
              </w:rPr>
              <w:pPrChange w:id="2986" w:author="Bonnie Yang [2]" w:date="2023-05-17T14:15:00Z">
                <w:pPr/>
              </w:pPrChange>
            </w:pPr>
            <w:ins w:id="2987" w:author="Bonnie Yang" w:date="2023-05-17T14:07:00Z">
              <w:del w:id="2988" w:author="Daisy Lan" w:date="2023-07-19T19:16:00Z">
                <w:r w:rsidRPr="0027449F">
                  <w:rPr>
                    <w:rPrChange w:id="2989" w:author="Bonnie Yang [2]" w:date="2023-05-22T12:01:00Z">
                      <w:rPr>
                        <w:rStyle w:val="Strong"/>
                      </w:rPr>
                    </w:rPrChange>
                  </w:rPr>
                  <w:delText>restaurant</w:delText>
                </w:r>
              </w:del>
            </w:ins>
          </w:p>
          <w:p w14:paraId="4EAAAC05" w14:textId="5BEF744D" w:rsidR="00141313" w:rsidRPr="0027449F" w:rsidRDefault="00141313">
            <w:pPr>
              <w:pStyle w:val="ListParagraph"/>
              <w:numPr>
                <w:ilvl w:val="0"/>
                <w:numId w:val="1971"/>
              </w:numPr>
              <w:rPr>
                <w:ins w:id="2990" w:author="Bonnie Yang" w:date="2023-05-17T14:07:00Z"/>
                <w:del w:id="2991" w:author="Daisy Lan" w:date="2023-07-19T19:16:00Z"/>
                <w:rPrChange w:id="2992" w:author="Bonnie Yang [2]" w:date="2023-05-22T12:01:00Z">
                  <w:rPr>
                    <w:ins w:id="2993" w:author="Bonnie Yang" w:date="2023-05-17T14:07:00Z"/>
                    <w:del w:id="2994" w:author="Daisy Lan" w:date="2023-07-19T19:16:00Z"/>
                    <w:rStyle w:val="Strong"/>
                    <w:rFonts w:eastAsia="宋体"/>
                    <w:kern w:val="0"/>
                    <w:szCs w:val="24"/>
                  </w:rPr>
                </w:rPrChange>
              </w:rPr>
              <w:pPrChange w:id="2995" w:author="Bonnie Yang [2]" w:date="2023-05-17T14:15:00Z">
                <w:pPr/>
              </w:pPrChange>
            </w:pPr>
            <w:ins w:id="2996" w:author="Bonnie Yang" w:date="2023-05-17T14:07:00Z">
              <w:del w:id="2997" w:author="Daisy Lan" w:date="2023-07-19T19:16:00Z">
                <w:r w:rsidRPr="0027449F">
                  <w:rPr>
                    <w:rPrChange w:id="2998" w:author="Bonnie Yang [2]" w:date="2023-05-22T12:01:00Z">
                      <w:rPr>
                        <w:rStyle w:val="Strong"/>
                      </w:rPr>
                    </w:rPrChange>
                  </w:rPr>
                  <w:delText>effective start time</w:delText>
                </w:r>
              </w:del>
            </w:ins>
          </w:p>
          <w:p w14:paraId="0F1CA4F0" w14:textId="148B51CF" w:rsidR="00141313" w:rsidRPr="0027449F" w:rsidRDefault="00141313">
            <w:pPr>
              <w:pStyle w:val="ListParagraph"/>
              <w:numPr>
                <w:ilvl w:val="0"/>
                <w:numId w:val="1971"/>
              </w:numPr>
              <w:rPr>
                <w:ins w:id="2999" w:author="Bonnie Yang" w:date="2023-05-17T14:07:00Z"/>
                <w:del w:id="3000" w:author="Daisy Lan" w:date="2023-07-19T19:16:00Z"/>
                <w:rPrChange w:id="3001" w:author="Bonnie Yang [2]" w:date="2023-05-22T12:01:00Z">
                  <w:rPr>
                    <w:ins w:id="3002" w:author="Bonnie Yang" w:date="2023-05-17T14:07:00Z"/>
                    <w:del w:id="3003" w:author="Daisy Lan" w:date="2023-07-19T19:16:00Z"/>
                    <w:rStyle w:val="Strong"/>
                    <w:rFonts w:eastAsia="宋体"/>
                    <w:kern w:val="0"/>
                    <w:szCs w:val="24"/>
                  </w:rPr>
                </w:rPrChange>
              </w:rPr>
              <w:pPrChange w:id="3004" w:author="Bonnie Yang [2]" w:date="2023-05-17T14:15:00Z">
                <w:pPr/>
              </w:pPrChange>
            </w:pPr>
            <w:ins w:id="3005" w:author="Bonnie Yang" w:date="2023-05-17T14:07:00Z">
              <w:del w:id="3006" w:author="Daisy Lan" w:date="2023-07-19T19:16:00Z">
                <w:r w:rsidRPr="0027449F">
                  <w:rPr>
                    <w:rPrChange w:id="3007" w:author="Bonnie Yang [2]" w:date="2023-05-22T12:01:00Z">
                      <w:rPr>
                        <w:rStyle w:val="Strong"/>
                      </w:rPr>
                    </w:rPrChange>
                  </w:rPr>
                  <w:delText>effective</w:delText>
                </w:r>
              </w:del>
            </w:ins>
          </w:p>
          <w:p w14:paraId="1233C1DB" w14:textId="622C33A8" w:rsidR="00141313" w:rsidRPr="0027449F" w:rsidRDefault="00141313">
            <w:pPr>
              <w:pStyle w:val="ListParagraph"/>
              <w:numPr>
                <w:ilvl w:val="0"/>
                <w:numId w:val="1971"/>
              </w:numPr>
              <w:rPr>
                <w:ins w:id="3008" w:author="Bonnie Yang" w:date="2023-05-17T14:07:00Z"/>
                <w:del w:id="3009" w:author="Daisy Lan" w:date="2023-07-19T19:16:00Z"/>
                <w:rPrChange w:id="3010" w:author="Bonnie Yang [2]" w:date="2023-05-22T12:01:00Z">
                  <w:rPr>
                    <w:ins w:id="3011" w:author="Bonnie Yang" w:date="2023-05-17T14:07:00Z"/>
                    <w:del w:id="3012" w:author="Daisy Lan" w:date="2023-07-19T19:16:00Z"/>
                    <w:rStyle w:val="Strong"/>
                    <w:rFonts w:eastAsia="宋体"/>
                    <w:kern w:val="0"/>
                    <w:szCs w:val="24"/>
                  </w:rPr>
                </w:rPrChange>
              </w:rPr>
              <w:pPrChange w:id="3013" w:author="Bonnie Yang [2]" w:date="2023-05-17T14:15:00Z">
                <w:pPr/>
              </w:pPrChange>
            </w:pPr>
            <w:ins w:id="3014" w:author="Bonnie Yang" w:date="2023-05-17T14:07:00Z">
              <w:del w:id="3015" w:author="Daisy Lan" w:date="2023-07-19T19:16:00Z">
                <w:r w:rsidRPr="0027449F">
                  <w:rPr>
                    <w:rPrChange w:id="3016" w:author="Bonnie Yang [2]" w:date="2023-05-22T12:01:00Z">
                      <w:rPr>
                        <w:rStyle w:val="Strong"/>
                      </w:rPr>
                    </w:rPrChange>
                  </w:rPr>
                  <w:delText>Line Build number</w:delText>
                </w:r>
              </w:del>
            </w:ins>
          </w:p>
          <w:p w14:paraId="3F157B2B" w14:textId="62B0197D" w:rsidR="00141313" w:rsidRPr="0027449F" w:rsidRDefault="00141313">
            <w:pPr>
              <w:pStyle w:val="ListParagraph"/>
              <w:numPr>
                <w:ilvl w:val="0"/>
                <w:numId w:val="1971"/>
              </w:numPr>
              <w:rPr>
                <w:ins w:id="3017" w:author="Bonnie Yang" w:date="2023-05-17T14:07:00Z"/>
                <w:del w:id="3018" w:author="Daisy Lan" w:date="2023-07-19T19:16:00Z"/>
                <w:rPrChange w:id="3019" w:author="Bonnie Yang [2]" w:date="2023-05-22T12:01:00Z">
                  <w:rPr>
                    <w:ins w:id="3020" w:author="Bonnie Yang" w:date="2023-05-17T14:07:00Z"/>
                    <w:del w:id="3021" w:author="Daisy Lan" w:date="2023-07-19T19:16:00Z"/>
                    <w:rStyle w:val="Strong"/>
                    <w:rFonts w:eastAsia="宋体"/>
                    <w:kern w:val="0"/>
                    <w:szCs w:val="24"/>
                  </w:rPr>
                </w:rPrChange>
              </w:rPr>
              <w:pPrChange w:id="3022" w:author="Bonnie Yang [2]" w:date="2023-05-17T14:15:00Z">
                <w:pPr/>
              </w:pPrChange>
            </w:pPr>
            <w:ins w:id="3023" w:author="Bonnie Yang" w:date="2023-05-17T14:07:00Z">
              <w:del w:id="3024" w:author="Daisy Lan" w:date="2023-07-19T19:16:00Z">
                <w:r w:rsidRPr="0027449F">
                  <w:rPr>
                    <w:rPrChange w:id="3025" w:author="Bonnie Yang [2]" w:date="2023-05-22T12:01:00Z">
                      <w:rPr>
                        <w:rStyle w:val="Strong"/>
                      </w:rPr>
                    </w:rPrChange>
                  </w:rPr>
                  <w:delText>Step. Activity list (should distinct)</w:delText>
                </w:r>
              </w:del>
            </w:ins>
          </w:p>
          <w:p w14:paraId="789B9F44" w14:textId="25DAE2F0" w:rsidR="00141313" w:rsidRPr="0027449F" w:rsidRDefault="00141313">
            <w:pPr>
              <w:pStyle w:val="ListParagraph"/>
              <w:numPr>
                <w:ilvl w:val="0"/>
                <w:numId w:val="1967"/>
              </w:numPr>
              <w:rPr>
                <w:ins w:id="3026" w:author="Bonnie Yang" w:date="2023-05-17T14:07:00Z"/>
                <w:del w:id="3027" w:author="Daisy Lan" w:date="2023-07-19T19:16:00Z"/>
                <w:rPrChange w:id="3028" w:author="Bonnie Yang [2]" w:date="2023-05-22T12:01:00Z">
                  <w:rPr>
                    <w:ins w:id="3029" w:author="Bonnie Yang" w:date="2023-05-17T14:07:00Z"/>
                    <w:del w:id="3030" w:author="Daisy Lan" w:date="2023-07-19T19:16:00Z"/>
                    <w:rStyle w:val="Strong"/>
                    <w:rFonts w:eastAsia="宋体"/>
                    <w:kern w:val="0"/>
                    <w:szCs w:val="24"/>
                  </w:rPr>
                </w:rPrChange>
              </w:rPr>
              <w:pPrChange w:id="3031" w:author="Bonnie Yang [2]" w:date="2023-05-17T14:12:00Z">
                <w:pPr/>
              </w:pPrChange>
            </w:pPr>
            <w:ins w:id="3032" w:author="Bonnie Yang" w:date="2023-05-17T14:07:00Z">
              <w:del w:id="3033" w:author="Daisy Lan" w:date="2023-07-19T19:16:00Z">
                <w:r w:rsidRPr="0027449F">
                  <w:rPr>
                    <w:rPrChange w:id="3034" w:author="Bonnie Yang [2]" w:date="2023-05-22T12:01:00Z">
                      <w:rPr>
                        <w:rStyle w:val="Strong"/>
                      </w:rPr>
                    </w:rPrChange>
                  </w:rPr>
                  <w:delText>Mapping item/options validation, only for HDR line build</w:delText>
                </w:r>
              </w:del>
            </w:ins>
            <w:ins w:id="3035" w:author="Bonnie Yang" w:date="2023-05-22T12:02:00Z">
              <w:del w:id="3036" w:author="Daisy Lan" w:date="2023-07-19T19:16:00Z">
                <w:r w:rsidR="0027449F">
                  <w:delText xml:space="preserve"> (</w:delText>
                </w:r>
                <w:r w:rsidR="0027449F" w:rsidRPr="0027449F">
                  <w:delText>we don’t need to exclude the “UWS“ restaurant Item Line build</w:delText>
                </w:r>
                <w:r w:rsidR="0027449F">
                  <w:delText>).</w:delText>
                </w:r>
              </w:del>
            </w:ins>
          </w:p>
          <w:p w14:paraId="1B34FE45" w14:textId="2754E1F2" w:rsidR="00141313" w:rsidRPr="0027449F" w:rsidRDefault="00141313" w:rsidP="00141313">
            <w:pPr>
              <w:rPr>
                <w:ins w:id="3037" w:author="Bonnie Yang" w:date="2023-05-17T14:07:00Z"/>
                <w:del w:id="3038" w:author="Daisy Lan" w:date="2023-07-19T19:16:00Z"/>
                <w:rFonts w:cs="宋体"/>
                <w:rPrChange w:id="3039" w:author="Bonnie Yang [2]" w:date="2023-05-22T12:01:00Z">
                  <w:rPr>
                    <w:ins w:id="3040" w:author="Bonnie Yang" w:date="2023-05-17T14:07:00Z"/>
                    <w:del w:id="3041" w:author="Daisy Lan" w:date="2023-07-19T19:16:00Z"/>
                    <w:rStyle w:val="Strong"/>
                    <w:rFonts w:eastAsia="宋体"/>
                    <w:kern w:val="0"/>
                    <w:szCs w:val="24"/>
                  </w:rPr>
                </w:rPrChange>
              </w:rPr>
            </w:pPr>
            <w:ins w:id="3042" w:author="Bonnie Yang" w:date="2023-05-17T14:07:00Z">
              <w:del w:id="3043" w:author="Daisy Lan" w:date="2023-07-19T19:16:00Z">
                <w:r w:rsidRPr="0027449F">
                  <w:rPr>
                    <w:rFonts w:eastAsia="宋体" w:cs="宋体"/>
                    <w:kern w:val="0"/>
                    <w:szCs w:val="24"/>
                    <w:rPrChange w:id="3044" w:author="Bonnie Yang [2]" w:date="2023-05-22T12:01:00Z">
                      <w:rPr>
                        <w:rStyle w:val="Strong"/>
                      </w:rPr>
                    </w:rPrChange>
                  </w:rPr>
                  <w:delText>check all the mapping item/ option value is included in the BOM and customization</w:delText>
                </w:r>
              </w:del>
            </w:ins>
          </w:p>
          <w:p w14:paraId="5DF24116" w14:textId="2E2B5127" w:rsidR="00141313" w:rsidRPr="0027449F" w:rsidRDefault="00141313">
            <w:pPr>
              <w:pStyle w:val="ListParagraph"/>
              <w:numPr>
                <w:ilvl w:val="0"/>
                <w:numId w:val="1970"/>
              </w:numPr>
              <w:rPr>
                <w:ins w:id="3045" w:author="Bonnie Yang" w:date="2023-05-17T14:07:00Z"/>
                <w:del w:id="3046" w:author="Daisy Lan" w:date="2023-07-19T19:16:00Z"/>
                <w:rPrChange w:id="3047" w:author="Bonnie Yang [2]" w:date="2023-05-22T12:01:00Z">
                  <w:rPr>
                    <w:ins w:id="3048" w:author="Bonnie Yang" w:date="2023-05-17T14:07:00Z"/>
                    <w:del w:id="3049" w:author="Daisy Lan" w:date="2023-07-19T19:16:00Z"/>
                    <w:rStyle w:val="Strong"/>
                  </w:rPr>
                </w:rPrChange>
              </w:rPr>
              <w:pPrChange w:id="3050" w:author="Bonnie Yang [2]" w:date="2023-05-17T14:15:00Z">
                <w:pPr/>
              </w:pPrChange>
            </w:pPr>
            <w:ins w:id="3051" w:author="Bonnie Yang" w:date="2023-05-17T14:07:00Z">
              <w:del w:id="3052" w:author="Daisy Lan" w:date="2023-07-19T19:16:00Z">
                <w:r w:rsidRPr="0027449F">
                  <w:rPr>
                    <w:rPrChange w:id="3053" w:author="Bonnie Yang [2]" w:date="2023-05-22T12:01:00Z">
                      <w:rPr>
                        <w:rStyle w:val="Strong"/>
                      </w:rPr>
                    </w:rPrChange>
                  </w:rPr>
                  <w:delText>Item_number</w:delText>
                </w:r>
              </w:del>
            </w:ins>
          </w:p>
          <w:p w14:paraId="747A775D" w14:textId="5F5E750E" w:rsidR="00141313" w:rsidRPr="0027449F" w:rsidRDefault="00141313">
            <w:pPr>
              <w:pStyle w:val="ListParagraph"/>
              <w:numPr>
                <w:ilvl w:val="0"/>
                <w:numId w:val="1970"/>
              </w:numPr>
              <w:rPr>
                <w:ins w:id="3054" w:author="Bonnie Yang" w:date="2023-05-17T14:07:00Z"/>
                <w:del w:id="3055" w:author="Daisy Lan" w:date="2023-07-19T19:16:00Z"/>
                <w:rPrChange w:id="3056" w:author="Bonnie Yang [2]" w:date="2023-05-22T12:01:00Z">
                  <w:rPr>
                    <w:ins w:id="3057" w:author="Bonnie Yang" w:date="2023-05-17T14:07:00Z"/>
                    <w:del w:id="3058" w:author="Daisy Lan" w:date="2023-07-19T19:16:00Z"/>
                    <w:rStyle w:val="Strong"/>
                    <w:rFonts w:eastAsia="宋体"/>
                    <w:kern w:val="0"/>
                    <w:szCs w:val="24"/>
                  </w:rPr>
                </w:rPrChange>
              </w:rPr>
              <w:pPrChange w:id="3059" w:author="Bonnie Yang [2]" w:date="2023-05-17T14:15:00Z">
                <w:pPr/>
              </w:pPrChange>
            </w:pPr>
            <w:ins w:id="3060" w:author="Bonnie Yang" w:date="2023-05-17T14:07:00Z">
              <w:del w:id="3061" w:author="Daisy Lan" w:date="2023-07-19T19:16:00Z">
                <w:r w:rsidRPr="0027449F">
                  <w:rPr>
                    <w:rPrChange w:id="3062" w:author="Bonnie Yang [2]" w:date="2023-05-22T12:01:00Z">
                      <w:rPr>
                        <w:rStyle w:val="Strong"/>
                      </w:rPr>
                    </w:rPrChange>
                  </w:rPr>
                  <w:delText>Item version</w:delText>
                </w:r>
              </w:del>
            </w:ins>
          </w:p>
          <w:p w14:paraId="18923397" w14:textId="11E6C7D2" w:rsidR="00141313" w:rsidRPr="0027449F" w:rsidRDefault="00141313">
            <w:pPr>
              <w:pStyle w:val="ListParagraph"/>
              <w:numPr>
                <w:ilvl w:val="0"/>
                <w:numId w:val="1970"/>
              </w:numPr>
              <w:rPr>
                <w:ins w:id="3063" w:author="Bonnie Yang" w:date="2023-05-17T14:07:00Z"/>
                <w:del w:id="3064" w:author="Daisy Lan" w:date="2023-07-19T19:16:00Z"/>
                <w:rPrChange w:id="3065" w:author="Bonnie Yang [2]" w:date="2023-05-22T12:01:00Z">
                  <w:rPr>
                    <w:ins w:id="3066" w:author="Bonnie Yang" w:date="2023-05-17T14:07:00Z"/>
                    <w:del w:id="3067" w:author="Daisy Lan" w:date="2023-07-19T19:16:00Z"/>
                    <w:rStyle w:val="Strong"/>
                    <w:rFonts w:eastAsia="宋体"/>
                    <w:kern w:val="0"/>
                    <w:szCs w:val="24"/>
                  </w:rPr>
                </w:rPrChange>
              </w:rPr>
              <w:pPrChange w:id="3068" w:author="Bonnie Yang [2]" w:date="2023-05-17T14:15:00Z">
                <w:pPr/>
              </w:pPrChange>
            </w:pPr>
            <w:ins w:id="3069" w:author="Bonnie Yang" w:date="2023-05-17T14:07:00Z">
              <w:del w:id="3070" w:author="Daisy Lan" w:date="2023-07-19T19:16:00Z">
                <w:r w:rsidRPr="0027449F">
                  <w:rPr>
                    <w:rPrChange w:id="3071" w:author="Bonnie Yang [2]" w:date="2023-05-22T12:01:00Z">
                      <w:rPr>
                        <w:rStyle w:val="Strong"/>
                      </w:rPr>
                    </w:rPrChange>
                  </w:rPr>
                  <w:delText>restaurant</w:delText>
                </w:r>
              </w:del>
            </w:ins>
          </w:p>
          <w:p w14:paraId="7FC09C0D" w14:textId="74136813" w:rsidR="00141313" w:rsidRPr="0027449F" w:rsidRDefault="00141313">
            <w:pPr>
              <w:pStyle w:val="ListParagraph"/>
              <w:numPr>
                <w:ilvl w:val="0"/>
                <w:numId w:val="1970"/>
              </w:numPr>
              <w:rPr>
                <w:ins w:id="3072" w:author="Bonnie Yang" w:date="2023-05-17T14:07:00Z"/>
                <w:del w:id="3073" w:author="Daisy Lan" w:date="2023-07-19T19:16:00Z"/>
                <w:rPrChange w:id="3074" w:author="Bonnie Yang [2]" w:date="2023-05-22T12:01:00Z">
                  <w:rPr>
                    <w:ins w:id="3075" w:author="Bonnie Yang" w:date="2023-05-17T14:07:00Z"/>
                    <w:del w:id="3076" w:author="Daisy Lan" w:date="2023-07-19T19:16:00Z"/>
                    <w:rStyle w:val="Strong"/>
                    <w:rFonts w:eastAsia="宋体"/>
                    <w:kern w:val="0"/>
                    <w:szCs w:val="24"/>
                  </w:rPr>
                </w:rPrChange>
              </w:rPr>
              <w:pPrChange w:id="3077" w:author="Bonnie Yang [2]" w:date="2023-05-17T14:15:00Z">
                <w:pPr/>
              </w:pPrChange>
            </w:pPr>
            <w:ins w:id="3078" w:author="Bonnie Yang" w:date="2023-05-17T14:07:00Z">
              <w:del w:id="3079" w:author="Daisy Lan" w:date="2023-07-19T19:16:00Z">
                <w:r w:rsidRPr="0027449F">
                  <w:rPr>
                    <w:rPrChange w:id="3080" w:author="Bonnie Yang [2]" w:date="2023-05-22T12:01:00Z">
                      <w:rPr>
                        <w:rStyle w:val="Strong"/>
                      </w:rPr>
                    </w:rPrChange>
                  </w:rPr>
                  <w:delText>effective start time</w:delText>
                </w:r>
              </w:del>
            </w:ins>
          </w:p>
          <w:p w14:paraId="0DE510C8" w14:textId="57AEAA55" w:rsidR="00141313" w:rsidRPr="0027449F" w:rsidRDefault="00141313">
            <w:pPr>
              <w:pStyle w:val="ListParagraph"/>
              <w:numPr>
                <w:ilvl w:val="0"/>
                <w:numId w:val="1970"/>
              </w:numPr>
              <w:rPr>
                <w:ins w:id="3081" w:author="Bonnie Yang" w:date="2023-05-17T14:07:00Z"/>
                <w:del w:id="3082" w:author="Daisy Lan" w:date="2023-07-19T19:16:00Z"/>
                <w:rPrChange w:id="3083" w:author="Bonnie Yang [2]" w:date="2023-05-22T12:01:00Z">
                  <w:rPr>
                    <w:ins w:id="3084" w:author="Bonnie Yang" w:date="2023-05-17T14:07:00Z"/>
                    <w:del w:id="3085" w:author="Daisy Lan" w:date="2023-07-19T19:16:00Z"/>
                    <w:rStyle w:val="Strong"/>
                    <w:rFonts w:eastAsia="宋体"/>
                    <w:kern w:val="0"/>
                    <w:szCs w:val="24"/>
                  </w:rPr>
                </w:rPrChange>
              </w:rPr>
              <w:pPrChange w:id="3086" w:author="Bonnie Yang [2]" w:date="2023-05-17T14:15:00Z">
                <w:pPr/>
              </w:pPrChange>
            </w:pPr>
            <w:ins w:id="3087" w:author="Bonnie Yang" w:date="2023-05-17T14:07:00Z">
              <w:del w:id="3088" w:author="Daisy Lan" w:date="2023-07-19T19:16:00Z">
                <w:r w:rsidRPr="0027449F">
                  <w:rPr>
                    <w:rPrChange w:id="3089" w:author="Bonnie Yang [2]" w:date="2023-05-22T12:01:00Z">
                      <w:rPr>
                        <w:rStyle w:val="Strong"/>
                      </w:rPr>
                    </w:rPrChange>
                  </w:rPr>
                  <w:delText>effective</w:delText>
                </w:r>
              </w:del>
            </w:ins>
          </w:p>
          <w:p w14:paraId="43F21F77" w14:textId="62F2AA47" w:rsidR="00141313" w:rsidRPr="0027449F" w:rsidRDefault="00141313">
            <w:pPr>
              <w:pStyle w:val="ListParagraph"/>
              <w:numPr>
                <w:ilvl w:val="0"/>
                <w:numId w:val="1970"/>
              </w:numPr>
              <w:rPr>
                <w:ins w:id="3090" w:author="Bonnie Yang" w:date="2023-05-17T14:07:00Z"/>
                <w:del w:id="3091" w:author="Daisy Lan" w:date="2023-07-19T19:16:00Z"/>
                <w:rPrChange w:id="3092" w:author="Bonnie Yang [2]" w:date="2023-05-22T12:01:00Z">
                  <w:rPr>
                    <w:ins w:id="3093" w:author="Bonnie Yang" w:date="2023-05-17T14:07:00Z"/>
                    <w:del w:id="3094" w:author="Daisy Lan" w:date="2023-07-19T19:16:00Z"/>
                    <w:rStyle w:val="Strong"/>
                    <w:rFonts w:eastAsia="宋体"/>
                    <w:kern w:val="0"/>
                    <w:szCs w:val="24"/>
                  </w:rPr>
                </w:rPrChange>
              </w:rPr>
              <w:pPrChange w:id="3095" w:author="Bonnie Yang [2]" w:date="2023-05-17T14:15:00Z">
                <w:pPr/>
              </w:pPrChange>
            </w:pPr>
            <w:ins w:id="3096" w:author="Bonnie Yang" w:date="2023-05-17T14:07:00Z">
              <w:del w:id="3097" w:author="Daisy Lan" w:date="2023-07-19T19:16:00Z">
                <w:r w:rsidRPr="0027449F">
                  <w:rPr>
                    <w:rPrChange w:id="3098" w:author="Bonnie Yang [2]" w:date="2023-05-22T12:01:00Z">
                      <w:rPr>
                        <w:rStyle w:val="Strong"/>
                      </w:rPr>
                    </w:rPrChange>
                  </w:rPr>
                  <w:delText>Line Build number</w:delText>
                </w:r>
              </w:del>
            </w:ins>
          </w:p>
          <w:p w14:paraId="53CBFF0E" w14:textId="22FE63F2" w:rsidR="00141313" w:rsidRPr="0027449F" w:rsidRDefault="00141313">
            <w:pPr>
              <w:pStyle w:val="ListParagraph"/>
              <w:numPr>
                <w:ilvl w:val="0"/>
                <w:numId w:val="1970"/>
              </w:numPr>
              <w:rPr>
                <w:ins w:id="3099" w:author="Bonnie Yang" w:date="2023-05-17T14:06:00Z"/>
                <w:del w:id="3100" w:author="Daisy Lan" w:date="2023-07-19T19:16:00Z"/>
                <w:rPrChange w:id="3101" w:author="Bonnie Yang [2]" w:date="2023-05-22T12:01:00Z">
                  <w:rPr>
                    <w:ins w:id="3102" w:author="Bonnie Yang" w:date="2023-05-17T14:06:00Z"/>
                    <w:del w:id="3103" w:author="Daisy Lan" w:date="2023-07-19T19:16:00Z"/>
                    <w:rStyle w:val="Strong"/>
                    <w:rFonts w:eastAsiaTheme="minorEastAsia"/>
                    <w:kern w:val="2"/>
                    <w:szCs w:val="22"/>
                  </w:rPr>
                </w:rPrChange>
              </w:rPr>
              <w:pPrChange w:id="3104" w:author="Bonnie Yang [2]" w:date="2023-05-17T14:15:00Z">
                <w:pPr>
                  <w:pStyle w:val="ListParagraph"/>
                  <w:numPr>
                    <w:numId w:val="1897"/>
                  </w:numPr>
                  <w:ind w:left="440" w:hanging="440"/>
                </w:pPr>
              </w:pPrChange>
            </w:pPr>
            <w:ins w:id="3105" w:author="Bonnie Yang" w:date="2023-05-17T14:07:00Z">
              <w:del w:id="3106" w:author="Daisy Lan" w:date="2023-07-19T19:16:00Z">
                <w:r w:rsidRPr="0027449F">
                  <w:rPr>
                    <w:rPrChange w:id="3107" w:author="Bonnie Yang [2]" w:date="2023-05-22T12:01:00Z">
                      <w:rPr>
                        <w:rStyle w:val="Strong"/>
                      </w:rPr>
                    </w:rPrChange>
                  </w:rPr>
                  <w:delText>Step. Activity list (should distinct)</w:delText>
                </w:r>
              </w:del>
            </w:ins>
          </w:p>
          <w:p w14:paraId="5ED177FE" w14:textId="6B9807FE" w:rsidR="0027449F" w:rsidRDefault="0027449F" w:rsidP="0027449F">
            <w:pPr>
              <w:pStyle w:val="ListParagraph"/>
              <w:numPr>
                <w:ilvl w:val="0"/>
                <w:numId w:val="1897"/>
              </w:numPr>
              <w:rPr>
                <w:ins w:id="3108" w:author="Bonnie Yang" w:date="2023-05-22T12:03:00Z"/>
                <w:del w:id="3109" w:author="Daisy Lan" w:date="2023-07-19T19:16:00Z"/>
              </w:rPr>
            </w:pPr>
            <w:ins w:id="3110" w:author="Bonnie Yang" w:date="2023-05-22T12:04:00Z">
              <w:del w:id="3111" w:author="Daisy Lan" w:date="2023-07-19T19:16:00Z">
                <w:r>
                  <w:delText>Rename the “Bad Item Overview“ to “Customization Missing Step“</w:delText>
                </w:r>
              </w:del>
            </w:ins>
          </w:p>
          <w:p w14:paraId="7DD7F7EA" w14:textId="091BD66B" w:rsidR="00545F9B" w:rsidRDefault="00545F9B" w:rsidP="00545F9B">
            <w:pPr>
              <w:pStyle w:val="ListParagraph"/>
              <w:numPr>
                <w:ilvl w:val="0"/>
                <w:numId w:val="1897"/>
              </w:numPr>
              <w:rPr>
                <w:ins w:id="3112" w:author="Bonnie Yang" w:date="2023-05-22T12:09:00Z"/>
                <w:del w:id="3113" w:author="Daisy Lan" w:date="2023-07-19T19:16:00Z"/>
              </w:rPr>
            </w:pPr>
            <w:ins w:id="3114" w:author="Bonnie Yang" w:date="2023-05-22T12:05:00Z">
              <w:del w:id="3115" w:author="Daisy Lan" w:date="2023-07-19T19:16:00Z">
                <w:r>
                  <w:rPr>
                    <w:rFonts w:hint="eastAsia"/>
                  </w:rPr>
                  <w:delText>A</w:delText>
                </w:r>
              </w:del>
            </w:ins>
            <w:ins w:id="3116" w:author="Bonnie Yang" w:date="2023-05-22T12:06:00Z">
              <w:del w:id="3117" w:author="Daisy Lan" w:date="2023-07-19T19:16:00Z">
                <w:r>
                  <w:delText>dd Garnish validation</w:delText>
                </w:r>
              </w:del>
            </w:ins>
            <w:ins w:id="3118" w:author="Bonnie Yang" w:date="2023-05-22T12:07:00Z">
              <w:del w:id="3119" w:author="Daisy Lan" w:date="2023-07-19T19:16:00Z">
                <w:r>
                  <w:delText xml:space="preserve">: </w:delText>
                </w:r>
              </w:del>
            </w:ins>
            <w:ins w:id="3120" w:author="Bonnie Yang" w:date="2023-05-22T12:06:00Z">
              <w:del w:id="3121" w:author="Daisy Lan" w:date="2023-07-19T19:16:00Z">
                <w:r>
                  <w:delText>within the same action HDR filter</w:delText>
                </w:r>
              </w:del>
            </w:ins>
            <w:ins w:id="3122" w:author="Bonnie Yang" w:date="2023-05-22T12:07:00Z">
              <w:del w:id="3123" w:author="Daisy Lan" w:date="2023-07-19T19:16:00Z">
                <w:r>
                  <w:delText>. W</w:delText>
                </w:r>
              </w:del>
            </w:ins>
            <w:ins w:id="3124" w:author="Bonnie Yang" w:date="2023-05-22T12:06:00Z">
              <w:del w:id="3125" w:author="Daisy Lan" w:date="2023-07-19T19:16:00Z">
                <w:r>
                  <w:delText>e need to list the line build is missing garnish step</w:delText>
                </w:r>
              </w:del>
            </w:ins>
          </w:p>
          <w:p w14:paraId="5382446F" w14:textId="464B83AD" w:rsidR="00545F9B" w:rsidRDefault="00545F9B">
            <w:pPr>
              <w:rPr>
                <w:ins w:id="3126" w:author="Bonnie Yang" w:date="2023-05-22T12:05:00Z"/>
                <w:del w:id="3127" w:author="Daisy Lan" w:date="2023-07-19T19:16:00Z"/>
              </w:rPr>
              <w:pPrChange w:id="3128" w:author="Bonnie Yang [2]" w:date="2023-05-22T12:09:00Z">
                <w:pPr>
                  <w:pStyle w:val="ListParagraph"/>
                  <w:numPr>
                    <w:numId w:val="1897"/>
                  </w:numPr>
                  <w:ind w:left="440" w:hanging="440"/>
                </w:pPr>
              </w:pPrChange>
            </w:pPr>
            <w:ins w:id="3129" w:author="Bonnie Yang" w:date="2023-05-22T12:09:00Z">
              <w:del w:id="3130" w:author="Daisy Lan" w:date="2023-07-19T19:16:00Z">
                <w:r>
                  <w:rPr>
                    <w:noProof/>
                  </w:rPr>
                  <w:lastRenderedPageBreak/>
                  <w:drawing>
                    <wp:inline distT="0" distB="0" distL="0" distR="0" wp14:anchorId="1C84F4B2" wp14:editId="27A8BDB1">
                      <wp:extent cx="3392458" cy="1996912"/>
                      <wp:effectExtent l="0" t="0" r="0" b="3810"/>
                      <wp:docPr id="271833408" name="图片 271833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397940" cy="2000139"/>
                              </a:xfrm>
                              <a:prstGeom prst="rect">
                                <a:avLst/>
                              </a:prstGeom>
                              <a:noFill/>
                              <a:ln>
                                <a:noFill/>
                              </a:ln>
                            </pic:spPr>
                          </pic:pic>
                        </a:graphicData>
                      </a:graphic>
                    </wp:inline>
                  </w:drawing>
                </w:r>
              </w:del>
            </w:ins>
          </w:p>
          <w:p w14:paraId="3BD493CB" w14:textId="5A075FB5" w:rsidR="00545F9B" w:rsidRPr="0027449F" w:rsidRDefault="00545F9B">
            <w:pPr>
              <w:pStyle w:val="ListParagraph"/>
              <w:numPr>
                <w:ilvl w:val="0"/>
                <w:numId w:val="1897"/>
              </w:numPr>
              <w:rPr>
                <w:del w:id="3131" w:author="Daisy Lan" w:date="2023-07-19T19:16:00Z"/>
                <w:rPrChange w:id="3132" w:author="Bonnie Yang [2]" w:date="2023-05-22T12:01:00Z">
                  <w:rPr>
                    <w:del w:id="3133" w:author="Daisy Lan" w:date="2023-07-19T19:16:00Z"/>
                    <w:rStyle w:val="Strong"/>
                    <w:rFonts w:eastAsia="宋体"/>
                    <w:kern w:val="0"/>
                    <w:szCs w:val="24"/>
                  </w:rPr>
                </w:rPrChange>
              </w:rPr>
              <w:pPrChange w:id="3134" w:author="Bonnie Yang [2]" w:date="2023-04-18T21:48:00Z">
                <w:pPr/>
              </w:pPrChange>
            </w:pPr>
          </w:p>
        </w:tc>
      </w:tr>
      <w:tr w:rsidR="007E6E9A" w:rsidRPr="00452515" w14:paraId="64AB85AE" w14:textId="77777777" w:rsidTr="00D04113">
        <w:trPr>
          <w:del w:id="3135" w:author="Daisy Lan" w:date="2023-07-19T19:16:00Z"/>
        </w:trPr>
        <w:tc>
          <w:tcPr>
            <w:tcW w:w="8008" w:type="dxa"/>
          </w:tcPr>
          <w:p w14:paraId="7220856C" w14:textId="2AA00584" w:rsidR="007E6E9A" w:rsidRPr="00F35E86" w:rsidRDefault="007E6E9A" w:rsidP="00D04113">
            <w:pPr>
              <w:rPr>
                <w:del w:id="3136" w:author="Daisy Lan" w:date="2023-07-19T19:16:00Z"/>
                <w:rStyle w:val="Strong"/>
              </w:rPr>
            </w:pPr>
            <w:del w:id="3137" w:author="Daisy Lan" w:date="2023-07-19T19:16:00Z">
              <w:r w:rsidRPr="00F35E86">
                <w:rPr>
                  <w:rStyle w:val="Strong"/>
                </w:rPr>
                <w:lastRenderedPageBreak/>
                <w:delText>Q/A:</w:delText>
              </w:r>
            </w:del>
          </w:p>
        </w:tc>
      </w:tr>
    </w:tbl>
    <w:p w14:paraId="66A8DE9A" w14:textId="1F66DF4A" w:rsidR="007E6E9A" w:rsidRDefault="007E6E9A" w:rsidP="00BC50A4">
      <w:pPr>
        <w:rPr>
          <w:ins w:id="3138" w:author="Bonnie Yang" w:date="2023-04-19T12:06:00Z"/>
          <w:del w:id="3139" w:author="Daisy Lan" w:date="2023-07-19T19:16:00Z"/>
        </w:rPr>
      </w:pPr>
    </w:p>
    <w:p w14:paraId="2D206D47" w14:textId="5598CB37" w:rsidR="00337648" w:rsidRPr="00337648" w:rsidRDefault="00337648" w:rsidP="00337648">
      <w:pPr>
        <w:pStyle w:val="Heading2"/>
        <w:numPr>
          <w:ilvl w:val="1"/>
          <w:numId w:val="1915"/>
        </w:numPr>
        <w:rPr>
          <w:del w:id="3140" w:author="Daisy Lan" w:date="2023-07-19T19:16:00Z"/>
          <w:rFonts w:ascii="Arial" w:hAnsi="Arial" w:cs="Arial"/>
        </w:rPr>
      </w:pPr>
      <w:del w:id="3141" w:author="Daisy Lan" w:date="2023-07-19T19:16:00Z">
        <w:r w:rsidRPr="00337648">
          <w:rPr>
            <w:rFonts w:ascii="Arial" w:hAnsi="Arial" w:cs="Arial"/>
          </w:rPr>
          <w:delText>MS07-0</w:delText>
        </w:r>
        <w:r>
          <w:rPr>
            <w:rFonts w:ascii="Arial" w:hAnsi="Arial" w:cs="Arial"/>
          </w:rPr>
          <w:delText>7</w:delText>
        </w:r>
        <w:r w:rsidRPr="00337648">
          <w:rPr>
            <w:rFonts w:ascii="Arial" w:hAnsi="Arial" w:cs="Arial"/>
          </w:rPr>
          <w:delText xml:space="preserve"> </w:delText>
        </w:r>
        <w:r>
          <w:rPr>
            <w:rFonts w:ascii="Arial" w:hAnsi="Arial" w:cs="Arial"/>
          </w:rPr>
          <w:delText>Training Card</w:delText>
        </w:r>
      </w:del>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63"/>
      </w:tblGrid>
      <w:tr w:rsidR="00337648" w:rsidRPr="00452515" w14:paraId="63364C1A" w14:textId="77777777" w:rsidTr="00D04113">
        <w:trPr>
          <w:del w:id="3142" w:author="Daisy Lan" w:date="2023-07-19T19:16:00Z"/>
        </w:trPr>
        <w:tc>
          <w:tcPr>
            <w:tcW w:w="8008" w:type="dxa"/>
          </w:tcPr>
          <w:p w14:paraId="4FFE209F" w14:textId="282FB3CA" w:rsidR="00337648" w:rsidRPr="00E97505" w:rsidRDefault="00337648" w:rsidP="00D04113">
            <w:pPr>
              <w:rPr>
                <w:del w:id="3143" w:author="Daisy Lan" w:date="2023-07-19T19:16:00Z"/>
                <w:rStyle w:val="Strong"/>
              </w:rPr>
            </w:pPr>
            <w:del w:id="3144" w:author="Daisy Lan" w:date="2023-07-19T19:16:00Z">
              <w:r w:rsidRPr="00337648">
                <w:rPr>
                  <w:rStyle w:val="Strong"/>
                </w:rPr>
                <w:delText>MS07-07 Training Card</w:delText>
              </w:r>
            </w:del>
          </w:p>
        </w:tc>
      </w:tr>
      <w:tr w:rsidR="00337648" w:rsidRPr="00452515" w14:paraId="170A5CDC" w14:textId="77777777" w:rsidTr="00D04113">
        <w:trPr>
          <w:del w:id="3145" w:author="Daisy Lan" w:date="2023-07-19T19:16:00Z"/>
        </w:trPr>
        <w:tc>
          <w:tcPr>
            <w:tcW w:w="8008" w:type="dxa"/>
          </w:tcPr>
          <w:p w14:paraId="35126134" w14:textId="7F29C1BB" w:rsidR="00337648" w:rsidRPr="00E97505" w:rsidRDefault="00337648" w:rsidP="00D04113">
            <w:pPr>
              <w:rPr>
                <w:del w:id="3146" w:author="Daisy Lan" w:date="2023-07-19T19:16:00Z"/>
                <w:rStyle w:val="Strong"/>
              </w:rPr>
            </w:pPr>
            <w:del w:id="3147" w:author="Daisy Lan" w:date="2023-07-19T19:16:00Z">
              <w:r w:rsidRPr="00E97505">
                <w:rPr>
                  <w:rStyle w:val="Strong"/>
                </w:rPr>
                <w:delText>Version history</w:delText>
              </w:r>
            </w:del>
          </w:p>
          <w:tbl>
            <w:tblPr>
              <w:tblStyle w:val="TableGrid"/>
              <w:tblW w:w="0" w:type="auto"/>
              <w:jc w:val="center"/>
              <w:tblLook w:val="04A0" w:firstRow="1" w:lastRow="0" w:firstColumn="1" w:lastColumn="0" w:noHBand="0" w:noVBand="1"/>
            </w:tblPr>
            <w:tblGrid>
              <w:gridCol w:w="1169"/>
              <w:gridCol w:w="1357"/>
              <w:gridCol w:w="1315"/>
              <w:gridCol w:w="3924"/>
            </w:tblGrid>
            <w:tr w:rsidR="00337648" w14:paraId="6690B932" w14:textId="77777777" w:rsidTr="00D04113">
              <w:trPr>
                <w:jc w:val="center"/>
                <w:del w:id="3148" w:author="Daisy Lan" w:date="2023-07-19T19:16:00Z"/>
              </w:trPr>
              <w:tc>
                <w:tcPr>
                  <w:tcW w:w="1169" w:type="dxa"/>
                </w:tcPr>
                <w:p w14:paraId="1D27E6FA" w14:textId="3A7EC353" w:rsidR="00337648" w:rsidRPr="007A35F7" w:rsidRDefault="00337648" w:rsidP="00D04113">
                  <w:pPr>
                    <w:rPr>
                      <w:del w:id="3149" w:author="Daisy Lan" w:date="2023-07-19T19:16:00Z"/>
                      <w:rFonts w:ascii="Arial" w:hAnsi="Arial" w:cs="Arial"/>
                    </w:rPr>
                  </w:pPr>
                  <w:del w:id="3150" w:author="Daisy Lan" w:date="2023-07-19T19:16:00Z">
                    <w:r w:rsidRPr="007A35F7">
                      <w:rPr>
                        <w:rFonts w:ascii="Arial" w:hAnsi="Arial" w:cs="Arial"/>
                      </w:rPr>
                      <w:delText>Version</w:delText>
                    </w:r>
                  </w:del>
                </w:p>
              </w:tc>
              <w:tc>
                <w:tcPr>
                  <w:tcW w:w="1357" w:type="dxa"/>
                </w:tcPr>
                <w:p w14:paraId="1ED4CB8E" w14:textId="332F9389" w:rsidR="00337648" w:rsidRPr="007A35F7" w:rsidRDefault="00337648" w:rsidP="00D04113">
                  <w:pPr>
                    <w:rPr>
                      <w:del w:id="3151" w:author="Daisy Lan" w:date="2023-07-19T19:16:00Z"/>
                      <w:rFonts w:ascii="Arial" w:hAnsi="Arial" w:cs="Arial"/>
                    </w:rPr>
                  </w:pPr>
                  <w:del w:id="3152" w:author="Daisy Lan" w:date="2023-07-19T19:16:00Z">
                    <w:r w:rsidRPr="007A35F7">
                      <w:rPr>
                        <w:rFonts w:ascii="Arial" w:hAnsi="Arial" w:cs="Arial"/>
                      </w:rPr>
                      <w:delText>Date</w:delText>
                    </w:r>
                  </w:del>
                </w:p>
              </w:tc>
              <w:tc>
                <w:tcPr>
                  <w:tcW w:w="1315" w:type="dxa"/>
                </w:tcPr>
                <w:p w14:paraId="6491CC0B" w14:textId="653BB4FC" w:rsidR="00337648" w:rsidRPr="007A35F7" w:rsidRDefault="00337648" w:rsidP="00D04113">
                  <w:pPr>
                    <w:rPr>
                      <w:del w:id="3153" w:author="Daisy Lan" w:date="2023-07-19T19:16:00Z"/>
                      <w:rFonts w:ascii="Arial" w:hAnsi="Arial" w:cs="Arial"/>
                    </w:rPr>
                  </w:pPr>
                  <w:del w:id="3154" w:author="Daisy Lan" w:date="2023-07-19T19:16:00Z">
                    <w:r w:rsidRPr="007A35F7">
                      <w:rPr>
                        <w:rFonts w:ascii="Arial" w:hAnsi="Arial" w:cs="Arial"/>
                      </w:rPr>
                      <w:delText>Updated By</w:delText>
                    </w:r>
                  </w:del>
                </w:p>
              </w:tc>
              <w:tc>
                <w:tcPr>
                  <w:tcW w:w="3924" w:type="dxa"/>
                </w:tcPr>
                <w:p w14:paraId="484DAA72" w14:textId="5C3D7CE0" w:rsidR="00337648" w:rsidRPr="007A35F7" w:rsidRDefault="00337648" w:rsidP="00D04113">
                  <w:pPr>
                    <w:rPr>
                      <w:del w:id="3155" w:author="Daisy Lan" w:date="2023-07-19T19:16:00Z"/>
                      <w:rFonts w:ascii="Arial" w:hAnsi="Arial" w:cs="Arial"/>
                    </w:rPr>
                  </w:pPr>
                  <w:del w:id="3156" w:author="Daisy Lan" w:date="2023-07-19T19:16:00Z">
                    <w:r w:rsidRPr="007A35F7">
                      <w:rPr>
                        <w:rFonts w:ascii="Arial" w:hAnsi="Arial" w:cs="Arial"/>
                      </w:rPr>
                      <w:delText>Description</w:delText>
                    </w:r>
                  </w:del>
                </w:p>
              </w:tc>
            </w:tr>
            <w:tr w:rsidR="00337648" w14:paraId="09017E44" w14:textId="77777777" w:rsidTr="00D04113">
              <w:trPr>
                <w:jc w:val="center"/>
                <w:del w:id="3157" w:author="Daisy Lan" w:date="2023-07-19T19:16:00Z"/>
              </w:trPr>
              <w:tc>
                <w:tcPr>
                  <w:tcW w:w="1169" w:type="dxa"/>
                </w:tcPr>
                <w:p w14:paraId="591D8E93" w14:textId="4E01BFA9" w:rsidR="00337648" w:rsidRPr="007A35F7" w:rsidRDefault="00337648" w:rsidP="00D04113">
                  <w:pPr>
                    <w:rPr>
                      <w:del w:id="3158" w:author="Daisy Lan" w:date="2023-07-19T19:16:00Z"/>
                      <w:rFonts w:ascii="Arial" w:hAnsi="Arial" w:cs="Arial"/>
                    </w:rPr>
                  </w:pPr>
                  <w:del w:id="3159" w:author="Daisy Lan" w:date="2023-07-19T19:16:00Z">
                    <w:r w:rsidRPr="007A35F7">
                      <w:rPr>
                        <w:rFonts w:ascii="Arial" w:hAnsi="Arial" w:cs="Arial"/>
                      </w:rPr>
                      <w:delText>1.0</w:delText>
                    </w:r>
                  </w:del>
                </w:p>
              </w:tc>
              <w:tc>
                <w:tcPr>
                  <w:tcW w:w="1357" w:type="dxa"/>
                </w:tcPr>
                <w:p w14:paraId="5DF38E51" w14:textId="77F0A895" w:rsidR="00337648" w:rsidRPr="007A35F7" w:rsidRDefault="00337648" w:rsidP="00D04113">
                  <w:pPr>
                    <w:rPr>
                      <w:del w:id="3160" w:author="Daisy Lan" w:date="2023-07-19T19:16:00Z"/>
                      <w:rFonts w:ascii="Arial" w:hAnsi="Arial" w:cs="Arial"/>
                    </w:rPr>
                  </w:pPr>
                  <w:del w:id="3161" w:author="Daisy Lan" w:date="2023-07-19T19:16:00Z">
                    <w:r w:rsidRPr="007A35F7">
                      <w:rPr>
                        <w:rFonts w:ascii="Arial" w:hAnsi="Arial" w:cs="Arial"/>
                      </w:rPr>
                      <w:delText>202</w:delText>
                    </w:r>
                    <w:r>
                      <w:rPr>
                        <w:rFonts w:ascii="Arial" w:hAnsi="Arial" w:cs="Arial"/>
                      </w:rPr>
                      <w:delText>3</w:delText>
                    </w:r>
                    <w:r w:rsidRPr="007A35F7">
                      <w:rPr>
                        <w:rFonts w:ascii="Arial" w:hAnsi="Arial" w:cs="Arial"/>
                      </w:rPr>
                      <w:delText>.</w:delText>
                    </w:r>
                    <w:r>
                      <w:rPr>
                        <w:rFonts w:ascii="Arial" w:hAnsi="Arial" w:cs="Arial"/>
                      </w:rPr>
                      <w:delText>4</w:delText>
                    </w:r>
                    <w:r w:rsidRPr="007A35F7">
                      <w:rPr>
                        <w:rFonts w:ascii="Arial" w:hAnsi="Arial" w:cs="Arial"/>
                      </w:rPr>
                      <w:delText>.</w:delText>
                    </w:r>
                    <w:r>
                      <w:rPr>
                        <w:rFonts w:ascii="Arial" w:hAnsi="Arial" w:cs="Arial"/>
                      </w:rPr>
                      <w:delText>19</w:delText>
                    </w:r>
                  </w:del>
                </w:p>
              </w:tc>
              <w:tc>
                <w:tcPr>
                  <w:tcW w:w="1315" w:type="dxa"/>
                </w:tcPr>
                <w:p w14:paraId="63A7AF5C" w14:textId="658B38D0" w:rsidR="00337648" w:rsidRPr="007A35F7" w:rsidRDefault="00337648" w:rsidP="00D04113">
                  <w:pPr>
                    <w:rPr>
                      <w:del w:id="3162" w:author="Daisy Lan" w:date="2023-07-19T19:16:00Z"/>
                      <w:rFonts w:ascii="Arial" w:hAnsi="Arial" w:cs="Arial"/>
                    </w:rPr>
                  </w:pPr>
                  <w:del w:id="3163" w:author="Daisy Lan" w:date="2023-07-19T19:16:00Z">
                    <w:r w:rsidRPr="007A35F7">
                      <w:rPr>
                        <w:rFonts w:ascii="Arial" w:hAnsi="Arial" w:cs="Arial"/>
                      </w:rPr>
                      <w:delText>Bonnie</w:delText>
                    </w:r>
                  </w:del>
                </w:p>
              </w:tc>
              <w:tc>
                <w:tcPr>
                  <w:tcW w:w="3924" w:type="dxa"/>
                </w:tcPr>
                <w:p w14:paraId="32FF58E1" w14:textId="51533DFD" w:rsidR="00337648" w:rsidRPr="007A35F7" w:rsidRDefault="00337648" w:rsidP="00D04113">
                  <w:pPr>
                    <w:rPr>
                      <w:del w:id="3164" w:author="Daisy Lan" w:date="2023-07-19T19:16:00Z"/>
                      <w:rFonts w:ascii="Arial" w:hAnsi="Arial" w:cs="Arial"/>
                    </w:rPr>
                  </w:pPr>
                  <w:del w:id="3165" w:author="Daisy Lan" w:date="2023-07-19T19:16:00Z">
                    <w:r w:rsidRPr="00337648">
                      <w:rPr>
                        <w:rFonts w:ascii="Arial" w:hAnsi="Arial" w:cs="Arial"/>
                      </w:rPr>
                      <w:delText>Training card from line build summary screen</w:delText>
                    </w:r>
                  </w:del>
                </w:p>
              </w:tc>
            </w:tr>
            <w:tr w:rsidR="00337648" w14:paraId="37178C26" w14:textId="77777777" w:rsidTr="00D04113">
              <w:trPr>
                <w:jc w:val="center"/>
                <w:del w:id="3166" w:author="Daisy Lan" w:date="2023-07-19T19:16:00Z"/>
              </w:trPr>
              <w:tc>
                <w:tcPr>
                  <w:tcW w:w="1169" w:type="dxa"/>
                </w:tcPr>
                <w:p w14:paraId="1955B7F8" w14:textId="58FE5BC1" w:rsidR="00337648" w:rsidRDefault="00337648" w:rsidP="00D04113">
                  <w:pPr>
                    <w:rPr>
                      <w:del w:id="3167" w:author="Daisy Lan" w:date="2023-07-19T19:16:00Z"/>
                    </w:rPr>
                  </w:pPr>
                </w:p>
              </w:tc>
              <w:tc>
                <w:tcPr>
                  <w:tcW w:w="1357" w:type="dxa"/>
                </w:tcPr>
                <w:p w14:paraId="087F6097" w14:textId="3112E19E" w:rsidR="00337648" w:rsidRDefault="00337648" w:rsidP="00D04113">
                  <w:pPr>
                    <w:rPr>
                      <w:del w:id="3168" w:author="Daisy Lan" w:date="2023-07-19T19:16:00Z"/>
                    </w:rPr>
                  </w:pPr>
                </w:p>
              </w:tc>
              <w:tc>
                <w:tcPr>
                  <w:tcW w:w="1315" w:type="dxa"/>
                </w:tcPr>
                <w:p w14:paraId="19A93CE0" w14:textId="3C663BEC" w:rsidR="00337648" w:rsidRDefault="00337648" w:rsidP="00D04113">
                  <w:pPr>
                    <w:rPr>
                      <w:del w:id="3169" w:author="Daisy Lan" w:date="2023-07-19T19:16:00Z"/>
                    </w:rPr>
                  </w:pPr>
                </w:p>
              </w:tc>
              <w:tc>
                <w:tcPr>
                  <w:tcW w:w="3924" w:type="dxa"/>
                </w:tcPr>
                <w:p w14:paraId="0C9123D0" w14:textId="39159830" w:rsidR="00337648" w:rsidRDefault="00337648" w:rsidP="00D04113">
                  <w:pPr>
                    <w:rPr>
                      <w:del w:id="3170" w:author="Daisy Lan" w:date="2023-07-19T19:16:00Z"/>
                    </w:rPr>
                  </w:pPr>
                </w:p>
              </w:tc>
            </w:tr>
            <w:tr w:rsidR="00337648" w14:paraId="6072B49C" w14:textId="77777777" w:rsidTr="00D04113">
              <w:trPr>
                <w:jc w:val="center"/>
                <w:del w:id="3171" w:author="Daisy Lan" w:date="2023-07-19T19:16:00Z"/>
              </w:trPr>
              <w:tc>
                <w:tcPr>
                  <w:tcW w:w="1169" w:type="dxa"/>
                </w:tcPr>
                <w:p w14:paraId="1D686061" w14:textId="15AC724A" w:rsidR="00337648" w:rsidRDefault="00337648" w:rsidP="00D04113">
                  <w:pPr>
                    <w:rPr>
                      <w:del w:id="3172" w:author="Daisy Lan" w:date="2023-07-19T19:16:00Z"/>
                    </w:rPr>
                  </w:pPr>
                </w:p>
              </w:tc>
              <w:tc>
                <w:tcPr>
                  <w:tcW w:w="1357" w:type="dxa"/>
                </w:tcPr>
                <w:p w14:paraId="48462328" w14:textId="13A92D8B" w:rsidR="00337648" w:rsidRDefault="00337648" w:rsidP="00D04113">
                  <w:pPr>
                    <w:rPr>
                      <w:del w:id="3173" w:author="Daisy Lan" w:date="2023-07-19T19:16:00Z"/>
                    </w:rPr>
                  </w:pPr>
                </w:p>
              </w:tc>
              <w:tc>
                <w:tcPr>
                  <w:tcW w:w="1315" w:type="dxa"/>
                </w:tcPr>
                <w:p w14:paraId="45BF9F08" w14:textId="5C44EADC" w:rsidR="00337648" w:rsidRDefault="00337648" w:rsidP="00D04113">
                  <w:pPr>
                    <w:rPr>
                      <w:del w:id="3174" w:author="Daisy Lan" w:date="2023-07-19T19:16:00Z"/>
                    </w:rPr>
                  </w:pPr>
                </w:p>
              </w:tc>
              <w:tc>
                <w:tcPr>
                  <w:tcW w:w="3924" w:type="dxa"/>
                </w:tcPr>
                <w:p w14:paraId="6344C627" w14:textId="5AF2F10E" w:rsidR="00337648" w:rsidRDefault="00337648" w:rsidP="00D04113">
                  <w:pPr>
                    <w:rPr>
                      <w:del w:id="3175" w:author="Daisy Lan" w:date="2023-07-19T19:16:00Z"/>
                    </w:rPr>
                  </w:pPr>
                </w:p>
              </w:tc>
            </w:tr>
            <w:tr w:rsidR="00337648" w14:paraId="5E316E20" w14:textId="77777777" w:rsidTr="00D04113">
              <w:trPr>
                <w:jc w:val="center"/>
                <w:del w:id="3176" w:author="Daisy Lan" w:date="2023-07-19T19:16:00Z"/>
              </w:trPr>
              <w:tc>
                <w:tcPr>
                  <w:tcW w:w="1169" w:type="dxa"/>
                </w:tcPr>
                <w:p w14:paraId="2B87BAD6" w14:textId="3FDC833B" w:rsidR="00337648" w:rsidRDefault="00337648" w:rsidP="00D04113">
                  <w:pPr>
                    <w:rPr>
                      <w:del w:id="3177" w:author="Daisy Lan" w:date="2023-07-19T19:16:00Z"/>
                    </w:rPr>
                  </w:pPr>
                </w:p>
              </w:tc>
              <w:tc>
                <w:tcPr>
                  <w:tcW w:w="1357" w:type="dxa"/>
                </w:tcPr>
                <w:p w14:paraId="11176861" w14:textId="09A335B2" w:rsidR="00337648" w:rsidRDefault="00337648" w:rsidP="00D04113">
                  <w:pPr>
                    <w:rPr>
                      <w:del w:id="3178" w:author="Daisy Lan" w:date="2023-07-19T19:16:00Z"/>
                    </w:rPr>
                  </w:pPr>
                </w:p>
              </w:tc>
              <w:tc>
                <w:tcPr>
                  <w:tcW w:w="1315" w:type="dxa"/>
                </w:tcPr>
                <w:p w14:paraId="4A0C1366" w14:textId="554F972C" w:rsidR="00337648" w:rsidRDefault="00337648" w:rsidP="00D04113">
                  <w:pPr>
                    <w:rPr>
                      <w:del w:id="3179" w:author="Daisy Lan" w:date="2023-07-19T19:16:00Z"/>
                    </w:rPr>
                  </w:pPr>
                </w:p>
              </w:tc>
              <w:tc>
                <w:tcPr>
                  <w:tcW w:w="3924" w:type="dxa"/>
                </w:tcPr>
                <w:p w14:paraId="4C5118CE" w14:textId="696764F3" w:rsidR="00337648" w:rsidRPr="00B66734" w:rsidRDefault="00337648" w:rsidP="00D04113">
                  <w:pPr>
                    <w:rPr>
                      <w:del w:id="3180" w:author="Daisy Lan" w:date="2023-07-19T19:16:00Z"/>
                    </w:rPr>
                  </w:pPr>
                </w:p>
              </w:tc>
            </w:tr>
            <w:tr w:rsidR="00337648" w14:paraId="44E16E59" w14:textId="77777777" w:rsidTr="00D04113">
              <w:trPr>
                <w:jc w:val="center"/>
                <w:del w:id="3181" w:author="Daisy Lan" w:date="2023-07-19T19:16:00Z"/>
              </w:trPr>
              <w:tc>
                <w:tcPr>
                  <w:tcW w:w="1169" w:type="dxa"/>
                </w:tcPr>
                <w:p w14:paraId="295AB2EB" w14:textId="00A5D657" w:rsidR="00337648" w:rsidRDefault="00337648" w:rsidP="00D04113">
                  <w:pPr>
                    <w:rPr>
                      <w:del w:id="3182" w:author="Daisy Lan" w:date="2023-07-19T19:16:00Z"/>
                    </w:rPr>
                  </w:pPr>
                </w:p>
              </w:tc>
              <w:tc>
                <w:tcPr>
                  <w:tcW w:w="1357" w:type="dxa"/>
                </w:tcPr>
                <w:p w14:paraId="178EAD6D" w14:textId="751C7502" w:rsidR="00337648" w:rsidRDefault="00337648" w:rsidP="00D04113">
                  <w:pPr>
                    <w:rPr>
                      <w:del w:id="3183" w:author="Daisy Lan" w:date="2023-07-19T19:16:00Z"/>
                    </w:rPr>
                  </w:pPr>
                </w:p>
              </w:tc>
              <w:tc>
                <w:tcPr>
                  <w:tcW w:w="1315" w:type="dxa"/>
                </w:tcPr>
                <w:p w14:paraId="579FF015" w14:textId="5FC1D0C7" w:rsidR="00337648" w:rsidRDefault="00337648" w:rsidP="00D04113">
                  <w:pPr>
                    <w:rPr>
                      <w:del w:id="3184" w:author="Daisy Lan" w:date="2023-07-19T19:16:00Z"/>
                    </w:rPr>
                  </w:pPr>
                </w:p>
              </w:tc>
              <w:tc>
                <w:tcPr>
                  <w:tcW w:w="3924" w:type="dxa"/>
                </w:tcPr>
                <w:p w14:paraId="2DCA4C64" w14:textId="29733BD5" w:rsidR="00337648" w:rsidRDefault="00337648" w:rsidP="00D04113">
                  <w:pPr>
                    <w:rPr>
                      <w:del w:id="3185" w:author="Daisy Lan" w:date="2023-07-19T19:16:00Z"/>
                    </w:rPr>
                  </w:pPr>
                </w:p>
              </w:tc>
            </w:tr>
            <w:tr w:rsidR="00337648" w14:paraId="49C4E696" w14:textId="77777777" w:rsidTr="00D04113">
              <w:trPr>
                <w:jc w:val="center"/>
                <w:del w:id="3186" w:author="Daisy Lan" w:date="2023-07-19T19:16:00Z"/>
              </w:trPr>
              <w:tc>
                <w:tcPr>
                  <w:tcW w:w="1169" w:type="dxa"/>
                </w:tcPr>
                <w:p w14:paraId="175313E4" w14:textId="42F83602" w:rsidR="00337648" w:rsidRDefault="00337648" w:rsidP="00D04113">
                  <w:pPr>
                    <w:rPr>
                      <w:del w:id="3187" w:author="Daisy Lan" w:date="2023-07-19T19:16:00Z"/>
                    </w:rPr>
                  </w:pPr>
                </w:p>
              </w:tc>
              <w:tc>
                <w:tcPr>
                  <w:tcW w:w="1357" w:type="dxa"/>
                </w:tcPr>
                <w:p w14:paraId="692ED736" w14:textId="473CB774" w:rsidR="00337648" w:rsidRDefault="00337648" w:rsidP="00D04113">
                  <w:pPr>
                    <w:rPr>
                      <w:del w:id="3188" w:author="Daisy Lan" w:date="2023-07-19T19:16:00Z"/>
                    </w:rPr>
                  </w:pPr>
                </w:p>
              </w:tc>
              <w:tc>
                <w:tcPr>
                  <w:tcW w:w="1315" w:type="dxa"/>
                </w:tcPr>
                <w:p w14:paraId="45031419" w14:textId="7F56B6FA" w:rsidR="00337648" w:rsidRDefault="00337648" w:rsidP="00D04113">
                  <w:pPr>
                    <w:rPr>
                      <w:del w:id="3189" w:author="Daisy Lan" w:date="2023-07-19T19:16:00Z"/>
                    </w:rPr>
                  </w:pPr>
                </w:p>
              </w:tc>
              <w:tc>
                <w:tcPr>
                  <w:tcW w:w="3924" w:type="dxa"/>
                </w:tcPr>
                <w:p w14:paraId="2226E8FD" w14:textId="3CB68CDB" w:rsidR="00337648" w:rsidRPr="005C49CE" w:rsidRDefault="00337648" w:rsidP="00D04113">
                  <w:pPr>
                    <w:rPr>
                      <w:del w:id="3190" w:author="Daisy Lan" w:date="2023-07-19T19:16:00Z"/>
                    </w:rPr>
                  </w:pPr>
                </w:p>
              </w:tc>
            </w:tr>
          </w:tbl>
          <w:p w14:paraId="21CED692" w14:textId="26B9A63F" w:rsidR="00337648" w:rsidRDefault="00337648" w:rsidP="00D04113">
            <w:pPr>
              <w:rPr>
                <w:del w:id="3191" w:author="Daisy Lan" w:date="2023-07-19T19:16:00Z"/>
              </w:rPr>
            </w:pPr>
          </w:p>
        </w:tc>
      </w:tr>
      <w:tr w:rsidR="00337648" w:rsidRPr="00452515" w14:paraId="224BDF6E" w14:textId="77777777" w:rsidTr="00D04113">
        <w:trPr>
          <w:del w:id="3192" w:author="Daisy Lan" w:date="2023-07-19T19:16:00Z"/>
        </w:trPr>
        <w:tc>
          <w:tcPr>
            <w:tcW w:w="8008" w:type="dxa"/>
          </w:tcPr>
          <w:p w14:paraId="039911C8" w14:textId="26642097" w:rsidR="00337648" w:rsidRPr="00452515" w:rsidRDefault="00337648" w:rsidP="00D04113">
            <w:pPr>
              <w:rPr>
                <w:del w:id="3193" w:author="Daisy Lan" w:date="2023-07-19T19:16:00Z"/>
              </w:rPr>
            </w:pPr>
            <w:del w:id="3194" w:author="Daisy Lan" w:date="2023-07-19T19:16:00Z">
              <w:r w:rsidRPr="00E97505">
                <w:rPr>
                  <w:rStyle w:val="Strong"/>
                </w:rPr>
                <w:delText>Stakeholder:</w:delText>
              </w:r>
              <w:r w:rsidRPr="00452515">
                <w:delText xml:space="preserve"> </w:delText>
              </w:r>
              <w:r>
                <w:delText>User with privilege</w:delText>
              </w:r>
            </w:del>
          </w:p>
        </w:tc>
      </w:tr>
      <w:tr w:rsidR="00337648" w:rsidRPr="00452515" w14:paraId="36A3EC74" w14:textId="77777777" w:rsidTr="00D04113">
        <w:trPr>
          <w:del w:id="3195" w:author="Daisy Lan" w:date="2023-07-19T19:16:00Z"/>
        </w:trPr>
        <w:tc>
          <w:tcPr>
            <w:tcW w:w="8008" w:type="dxa"/>
          </w:tcPr>
          <w:p w14:paraId="53C73429" w14:textId="6F65CF94" w:rsidR="00337648" w:rsidRPr="00E97505" w:rsidRDefault="00337648" w:rsidP="00D04113">
            <w:pPr>
              <w:rPr>
                <w:del w:id="3196" w:author="Daisy Lan" w:date="2023-07-19T19:16:00Z"/>
                <w:rStyle w:val="Strong"/>
              </w:rPr>
            </w:pPr>
            <w:del w:id="3197" w:author="Daisy Lan" w:date="2023-07-19T19:16:00Z">
              <w:r w:rsidRPr="00E97505">
                <w:rPr>
                  <w:rStyle w:val="Strong"/>
                </w:rPr>
                <w:delText xml:space="preserve">Pre-Condition: </w:delText>
              </w:r>
            </w:del>
          </w:p>
          <w:p w14:paraId="1C28E163" w14:textId="062AC12B" w:rsidR="00337648" w:rsidRDefault="00337648" w:rsidP="00D04113">
            <w:pPr>
              <w:rPr>
                <w:del w:id="3198" w:author="Daisy Lan" w:date="2023-07-19T19:16:00Z"/>
                <w:rFonts w:ascii="Arial" w:hAnsi="Arial" w:cs="Arial"/>
                <w:sz w:val="20"/>
                <w:szCs w:val="20"/>
              </w:rPr>
            </w:pPr>
            <w:del w:id="3199" w:author="Daisy Lan" w:date="2023-07-19T19:16:00Z">
              <w:r>
                <w:delText>The user goes to the page</w:delText>
              </w:r>
              <w:r w:rsidRPr="00DD3CB0">
                <w:rPr>
                  <w:rFonts w:ascii="Arial" w:hAnsi="Arial" w:cs="Arial"/>
                  <w:sz w:val="20"/>
                  <w:szCs w:val="20"/>
                </w:rPr>
                <w:delText xml:space="preserve"> </w:delText>
              </w:r>
            </w:del>
          </w:p>
          <w:p w14:paraId="40AFFA32" w14:textId="327CE921" w:rsidR="00337648" w:rsidRDefault="00337648" w:rsidP="00D04113">
            <w:pPr>
              <w:rPr>
                <w:del w:id="3200" w:author="Daisy Lan" w:date="2023-07-19T19:16:00Z"/>
                <w:rFonts w:ascii="Arial" w:hAnsi="Arial" w:cs="Arial"/>
                <w:sz w:val="20"/>
                <w:szCs w:val="20"/>
              </w:rPr>
            </w:pPr>
            <w:del w:id="3201" w:author="Daisy Lan" w:date="2023-07-19T19:16:00Z">
              <w:r w:rsidRPr="00337648">
                <w:rPr>
                  <w:rFonts w:ascii="Arial" w:hAnsi="Arial" w:cs="Arial"/>
                  <w:sz w:val="20"/>
                  <w:szCs w:val="20"/>
                </w:rPr>
                <w:delText>https://wonder.atlassian.net/l/cp/SurD1d2Y</w:delText>
              </w:r>
            </w:del>
          </w:p>
          <w:p w14:paraId="675B5A4B" w14:textId="483382CF" w:rsidR="00337648" w:rsidRPr="00337648" w:rsidRDefault="00337648" w:rsidP="00D04113">
            <w:pPr>
              <w:rPr>
                <w:del w:id="3202" w:author="Daisy Lan" w:date="2023-07-19T19:16:00Z"/>
              </w:rPr>
            </w:pPr>
            <w:del w:id="3203" w:author="Daisy Lan" w:date="2023-07-19T19:16:00Z">
              <w:r w:rsidRPr="00337648">
                <w:delText>https://www.figma.com/file/yIsvtSz06Rv3LZfmttTlax/Training-Card?node-id=2024-1773&amp;t=3c0F6dTnnSwOD6qe-0</w:delText>
              </w:r>
            </w:del>
          </w:p>
        </w:tc>
      </w:tr>
      <w:tr w:rsidR="00337648" w:rsidRPr="00452515" w14:paraId="65649DC2" w14:textId="77777777" w:rsidTr="00D04113">
        <w:trPr>
          <w:del w:id="3204" w:author="Daisy Lan" w:date="2023-07-19T19:16:00Z"/>
        </w:trPr>
        <w:tc>
          <w:tcPr>
            <w:tcW w:w="8008" w:type="dxa"/>
          </w:tcPr>
          <w:p w14:paraId="49B2E59F" w14:textId="44F6F4FF" w:rsidR="00337648" w:rsidRPr="00E97505" w:rsidRDefault="00337648" w:rsidP="00D04113">
            <w:pPr>
              <w:rPr>
                <w:del w:id="3205" w:author="Daisy Lan" w:date="2023-07-19T19:16:00Z"/>
                <w:rStyle w:val="Strong"/>
              </w:rPr>
            </w:pPr>
            <w:del w:id="3206" w:author="Daisy Lan" w:date="2023-07-19T19:16:00Z">
              <w:r w:rsidRPr="00E97505">
                <w:rPr>
                  <w:rStyle w:val="Strong"/>
                  <w:rFonts w:hint="eastAsia"/>
                </w:rPr>
                <w:delText>Main Scenario:</w:delText>
              </w:r>
            </w:del>
          </w:p>
          <w:p w14:paraId="10F1286A" w14:textId="1471A55E" w:rsidR="00337648" w:rsidRDefault="00626CCE" w:rsidP="00337648">
            <w:pPr>
              <w:pStyle w:val="ListParagraph"/>
              <w:numPr>
                <w:ilvl w:val="0"/>
                <w:numId w:val="1916"/>
              </w:numPr>
              <w:ind w:left="450"/>
              <w:rPr>
                <w:del w:id="3207" w:author="Daisy Lan" w:date="2023-07-19T19:16:00Z"/>
              </w:rPr>
            </w:pPr>
            <w:del w:id="3208" w:author="Daisy Lan" w:date="2023-07-19T19:16:00Z">
              <w:r>
                <w:delText>Training Card is line build version level.</w:delText>
              </w:r>
            </w:del>
          </w:p>
          <w:p w14:paraId="79C23323" w14:textId="565F59F4" w:rsidR="00626CCE" w:rsidRDefault="00626CCE" w:rsidP="00337648">
            <w:pPr>
              <w:pStyle w:val="ListParagraph"/>
              <w:numPr>
                <w:ilvl w:val="0"/>
                <w:numId w:val="1916"/>
              </w:numPr>
              <w:ind w:left="450"/>
              <w:rPr>
                <w:del w:id="3209" w:author="Daisy Lan" w:date="2023-07-19T19:16:00Z"/>
              </w:rPr>
            </w:pPr>
            <w:del w:id="3210" w:author="Daisy Lan" w:date="2023-07-19T19:16:00Z">
              <w:r>
                <w:rPr>
                  <w:rFonts w:hint="eastAsia"/>
                </w:rPr>
                <w:delText>S</w:delText>
              </w:r>
              <w:r>
                <w:delText>how ‘Training Card’ button in each line build, whatever the item version status is and whatever the item status is.</w:delText>
              </w:r>
              <w:r>
                <w:rPr>
                  <w:noProof/>
                </w:rPr>
                <w:drawing>
                  <wp:inline distT="0" distB="0" distL="0" distR="0" wp14:anchorId="7B2642BD" wp14:editId="05DB454C">
                    <wp:extent cx="2257442" cy="34290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57442" cy="342903"/>
                            </a:xfrm>
                            <a:prstGeom prst="rect">
                              <a:avLst/>
                            </a:prstGeom>
                          </pic:spPr>
                        </pic:pic>
                      </a:graphicData>
                    </a:graphic>
                  </wp:inline>
                </w:drawing>
              </w:r>
            </w:del>
          </w:p>
          <w:p w14:paraId="4DC52C2E" w14:textId="56217DBD" w:rsidR="00626CCE" w:rsidRDefault="00A94AA4" w:rsidP="00337648">
            <w:pPr>
              <w:pStyle w:val="ListParagraph"/>
              <w:numPr>
                <w:ilvl w:val="0"/>
                <w:numId w:val="1916"/>
              </w:numPr>
              <w:ind w:left="450"/>
              <w:rPr>
                <w:del w:id="3211" w:author="Daisy Lan" w:date="2023-07-19T19:16:00Z"/>
              </w:rPr>
            </w:pPr>
            <w:del w:id="3212" w:author="Daisy Lan" w:date="2023-07-19T19:16:00Z">
              <w:r>
                <w:lastRenderedPageBreak/>
                <w:delText>When user clicks ‘Training Card’, pop up a window.</w:delText>
              </w:r>
              <w:r>
                <w:rPr>
                  <w:noProof/>
                </w:rPr>
                <w:delText xml:space="preserve"> </w:delText>
              </w:r>
              <w:r w:rsidR="00BC54C1">
                <w:rPr>
                  <w:noProof/>
                </w:rPr>
                <w:drawing>
                  <wp:inline distT="0" distB="0" distL="0" distR="0" wp14:anchorId="3EF5B98F" wp14:editId="3D9DD029">
                    <wp:extent cx="5014818" cy="280965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19259" cy="2812142"/>
                            </a:xfrm>
                            <a:prstGeom prst="rect">
                              <a:avLst/>
                            </a:prstGeom>
                          </pic:spPr>
                        </pic:pic>
                      </a:graphicData>
                    </a:graphic>
                  </wp:inline>
                </w:drawing>
              </w:r>
            </w:del>
          </w:p>
          <w:p w14:paraId="6212B152" w14:textId="08FF851D" w:rsidR="00A94AA4" w:rsidRDefault="00A94AA4" w:rsidP="00337648">
            <w:pPr>
              <w:pStyle w:val="ListParagraph"/>
              <w:numPr>
                <w:ilvl w:val="0"/>
                <w:numId w:val="1916"/>
              </w:numPr>
              <w:ind w:left="450"/>
              <w:rPr>
                <w:del w:id="3213" w:author="Daisy Lan" w:date="2023-07-19T19:16:00Z"/>
              </w:rPr>
            </w:pPr>
            <w:del w:id="3214" w:author="Daisy Lan" w:date="2023-07-19T19:16:00Z">
              <w:r>
                <w:delText>H</w:delText>
              </w:r>
              <w:r>
                <w:rPr>
                  <w:rFonts w:hint="eastAsia"/>
                </w:rPr>
                <w:delText>eader</w:delText>
              </w:r>
              <w:r>
                <w:delText>: Training Card</w:delText>
              </w:r>
            </w:del>
          </w:p>
          <w:p w14:paraId="6D41B521" w14:textId="73D1B89A" w:rsidR="00BC54C1" w:rsidRDefault="00BC54C1" w:rsidP="00337648">
            <w:pPr>
              <w:pStyle w:val="ListParagraph"/>
              <w:numPr>
                <w:ilvl w:val="0"/>
                <w:numId w:val="1916"/>
              </w:numPr>
              <w:ind w:left="450"/>
              <w:rPr>
                <w:del w:id="3215" w:author="Daisy Lan" w:date="2023-07-19T19:16:00Z"/>
              </w:rPr>
            </w:pPr>
            <w:del w:id="3216" w:author="Daisy Lan" w:date="2023-07-19T19:16:00Z">
              <w:r>
                <w:rPr>
                  <w:rFonts w:hint="eastAsia"/>
                </w:rPr>
                <w:delText>On</w:delText>
              </w:r>
              <w:r>
                <w:delText xml:space="preserve"> the left side, show ‘Show Possible Customizations’ toggle, if toggle is true, show ‘Possible Customizations’ column. Else, don’t show it.</w:delText>
              </w:r>
            </w:del>
          </w:p>
          <w:p w14:paraId="66563356" w14:textId="24920D36" w:rsidR="00A94AA4" w:rsidRDefault="00A94AA4" w:rsidP="00337648">
            <w:pPr>
              <w:pStyle w:val="ListParagraph"/>
              <w:numPr>
                <w:ilvl w:val="0"/>
                <w:numId w:val="1916"/>
              </w:numPr>
              <w:ind w:left="450"/>
              <w:rPr>
                <w:del w:id="3217" w:author="Daisy Lan" w:date="2023-07-19T19:16:00Z"/>
              </w:rPr>
            </w:pPr>
            <w:del w:id="3218" w:author="Daisy Lan" w:date="2023-07-19T19:16:00Z">
              <w:r>
                <w:rPr>
                  <w:rFonts w:hint="eastAsia"/>
                </w:rPr>
                <w:delText>O</w:delText>
              </w:r>
              <w:r>
                <w:delText>n the left side, show the ‘Activity’, ‘Appliance’ option in this line build.</w:delText>
              </w:r>
              <w:r w:rsidR="00C95455">
                <w:rPr>
                  <w:noProof/>
                </w:rPr>
                <w:delText xml:space="preserve"> </w:delText>
              </w:r>
              <w:r w:rsidR="00C95455">
                <w:rPr>
                  <w:noProof/>
                </w:rPr>
                <w:drawing>
                  <wp:inline distT="0" distB="0" distL="0" distR="0" wp14:anchorId="5CCE434B" wp14:editId="6FF88130">
                    <wp:extent cx="1757375" cy="661992"/>
                    <wp:effectExtent l="0" t="0" r="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757375" cy="661992"/>
                            </a:xfrm>
                            <a:prstGeom prst="rect">
                              <a:avLst/>
                            </a:prstGeom>
                          </pic:spPr>
                        </pic:pic>
                      </a:graphicData>
                    </a:graphic>
                  </wp:inline>
                </w:drawing>
              </w:r>
            </w:del>
          </w:p>
          <w:p w14:paraId="63B54AA0" w14:textId="2F10A0F1" w:rsidR="003A2BCB" w:rsidRDefault="003A2BCB" w:rsidP="00BC54C1">
            <w:pPr>
              <w:pStyle w:val="ListParagraph"/>
              <w:numPr>
                <w:ilvl w:val="0"/>
                <w:numId w:val="1927"/>
              </w:numPr>
              <w:rPr>
                <w:del w:id="3219" w:author="Daisy Lan" w:date="2023-07-19T19:16:00Z"/>
              </w:rPr>
            </w:pPr>
            <w:del w:id="3220" w:author="Daisy Lan" w:date="2023-07-19T19:16:00Z">
              <w:r>
                <w:delText>‘Show Possible Customizations’ toggle value won’t impact the options.</w:delText>
              </w:r>
            </w:del>
          </w:p>
          <w:p w14:paraId="6535327B" w14:textId="56BAF72B" w:rsidR="00BC54C1" w:rsidRDefault="00BC54C1">
            <w:pPr>
              <w:pStyle w:val="ListParagraph"/>
              <w:numPr>
                <w:ilvl w:val="0"/>
                <w:numId w:val="1927"/>
              </w:numPr>
              <w:rPr>
                <w:del w:id="3221" w:author="Daisy Lan" w:date="2023-07-19T19:16:00Z"/>
              </w:rPr>
              <w:pPrChange w:id="3222" w:author="Bonnie Yang [2]" w:date="2023-04-24T11:05:00Z">
                <w:pPr>
                  <w:pStyle w:val="ListParagraph"/>
                  <w:ind w:left="450"/>
                </w:pPr>
              </w:pPrChange>
            </w:pPr>
            <w:del w:id="3223" w:author="Daisy Lan" w:date="2023-07-19T19:16:00Z">
              <w:r>
                <w:delText>If a step mapped with a customization option, show the option value in muted underneath the option.</w:delText>
              </w:r>
            </w:del>
          </w:p>
          <w:p w14:paraId="382D970E" w14:textId="36E8647E" w:rsidR="00A94AA4" w:rsidRDefault="00A94AA4">
            <w:pPr>
              <w:pStyle w:val="ListParagraph"/>
              <w:numPr>
                <w:ilvl w:val="0"/>
                <w:numId w:val="1927"/>
              </w:numPr>
              <w:rPr>
                <w:del w:id="3224" w:author="Daisy Lan" w:date="2023-07-19T19:16:00Z"/>
              </w:rPr>
              <w:pPrChange w:id="3225" w:author="Bonnie Yang [2]" w:date="2023-04-24T11:05:00Z">
                <w:pPr>
                  <w:pStyle w:val="ListParagraph"/>
                  <w:ind w:left="450"/>
                </w:pPr>
              </w:pPrChange>
            </w:pPr>
            <w:del w:id="3226" w:author="Daisy Lan" w:date="2023-07-19T19:16:00Z">
              <w:r>
                <w:rPr>
                  <w:rFonts w:hint="eastAsia"/>
                </w:rPr>
                <w:delText>O</w:delText>
              </w:r>
              <w:r>
                <w:delText xml:space="preserve">nly </w:delText>
              </w:r>
              <w:r w:rsidRPr="00A94AA4">
                <w:delText>show activities</w:delText>
              </w:r>
              <w:r w:rsidR="00C95455">
                <w:delText xml:space="preserve"> type are</w:delText>
              </w:r>
              <w:r w:rsidRPr="00A94AA4">
                <w:delText>: Cook, Complete, Garnish.</w:delText>
              </w:r>
              <w:r w:rsidR="00C95455">
                <w:delText xml:space="preserve"> If there is no garnish step in this line build, we will not show it. The same logic to Cook/complete step.</w:delText>
              </w:r>
            </w:del>
          </w:p>
          <w:p w14:paraId="793F0CEF" w14:textId="43248E52" w:rsidR="00253FC3" w:rsidRDefault="00C95455">
            <w:pPr>
              <w:pStyle w:val="ListParagraph"/>
              <w:numPr>
                <w:ilvl w:val="0"/>
                <w:numId w:val="1927"/>
              </w:numPr>
              <w:rPr>
                <w:del w:id="3227" w:author="Daisy Lan" w:date="2023-07-19T19:16:00Z"/>
              </w:rPr>
              <w:pPrChange w:id="3228" w:author="Bonnie Yang [2]" w:date="2023-04-24T11:05:00Z">
                <w:pPr>
                  <w:pStyle w:val="ListParagraph"/>
                  <w:ind w:left="450"/>
                </w:pPr>
              </w:pPrChange>
            </w:pPr>
            <w:del w:id="3229" w:author="Daisy Lan" w:date="2023-07-19T19:16:00Z">
              <w:r>
                <w:rPr>
                  <w:rFonts w:hint="eastAsia"/>
                </w:rPr>
                <w:delText>A</w:delText>
              </w:r>
              <w:r>
                <w:delText>ppliance: show the selected appliance of the cook step in this line build.</w:delText>
              </w:r>
            </w:del>
          </w:p>
          <w:p w14:paraId="65E0F537" w14:textId="41B8D2C1" w:rsidR="00253FC3" w:rsidRDefault="00253FC3">
            <w:pPr>
              <w:pStyle w:val="ListParagraph"/>
              <w:numPr>
                <w:ilvl w:val="0"/>
                <w:numId w:val="1927"/>
              </w:numPr>
              <w:rPr>
                <w:del w:id="3230" w:author="Daisy Lan" w:date="2023-07-19T19:16:00Z"/>
              </w:rPr>
              <w:pPrChange w:id="3231" w:author="Bonnie Yang [2]" w:date="2023-04-24T11:05:00Z">
                <w:pPr>
                  <w:pStyle w:val="ListParagraph"/>
                  <w:ind w:left="450"/>
                </w:pPr>
              </w:pPrChange>
            </w:pPr>
            <w:del w:id="3232" w:author="Daisy Lan" w:date="2023-07-19T19:16:00Z">
              <w:r>
                <w:rPr>
                  <w:rFonts w:hint="eastAsia"/>
                </w:rPr>
                <w:delText>C</w:delText>
              </w:r>
              <w:r>
                <w:delText xml:space="preserve">ombine ‘Activity={Activity}; Appliance= {Activity}’ of steps in the line build as the options. If activity-appliance are duplicate, we show </w:delText>
              </w:r>
              <w:r w:rsidR="00BC54C1">
                <w:delText>them all</w:delText>
              </w:r>
              <w:r>
                <w:delText>. E.g., Step 1, Activity=Cook; Appliance=Turbo Oven. Step 2, Activity=Cook; Appliance=Turbo Oven. We only show ‘Activity=Cook; Appliance=Turbo Oven’</w:delText>
              </w:r>
              <w:r w:rsidR="00BC54C1">
                <w:delText xml:space="preserve">, ‘Activity=Cook; Appliance=Turbo Oven’ </w:delText>
              </w:r>
              <w:r>
                <w:delText>as option</w:delText>
              </w:r>
              <w:r w:rsidR="00BC54C1">
                <w:rPr>
                  <w:rFonts w:hint="eastAsia"/>
                </w:rPr>
                <w:delText>s</w:delText>
              </w:r>
              <w:r>
                <w:delText>.</w:delText>
              </w:r>
            </w:del>
          </w:p>
          <w:p w14:paraId="0FFFD91E" w14:textId="12E5ECF5" w:rsidR="00B118A9" w:rsidRDefault="00B118A9">
            <w:pPr>
              <w:pStyle w:val="ListParagraph"/>
              <w:numPr>
                <w:ilvl w:val="0"/>
                <w:numId w:val="1927"/>
              </w:numPr>
              <w:rPr>
                <w:del w:id="3233" w:author="Daisy Lan" w:date="2023-07-19T19:16:00Z"/>
              </w:rPr>
              <w:pPrChange w:id="3234" w:author="Bonnie Yang [2]" w:date="2023-04-24T11:05:00Z">
                <w:pPr>
                  <w:pStyle w:val="ListParagraph"/>
                  <w:ind w:left="450"/>
                </w:pPr>
              </w:pPrChange>
            </w:pPr>
            <w:del w:id="3235" w:author="Daisy Lan" w:date="2023-07-19T19:16:00Z">
              <w:r>
                <w:rPr>
                  <w:rFonts w:hint="eastAsia"/>
                </w:rPr>
                <w:lastRenderedPageBreak/>
                <w:delText>M</w:delText>
              </w:r>
              <w:r>
                <w:delText>ulti selects. Default to selected all.</w:delText>
              </w:r>
            </w:del>
          </w:p>
          <w:p w14:paraId="73F0060E" w14:textId="74C660C7" w:rsidR="00B118A9" w:rsidRDefault="00B118A9">
            <w:pPr>
              <w:pStyle w:val="ListParagraph"/>
              <w:numPr>
                <w:ilvl w:val="0"/>
                <w:numId w:val="1927"/>
              </w:numPr>
              <w:rPr>
                <w:del w:id="3236" w:author="Daisy Lan" w:date="2023-07-19T19:16:00Z"/>
              </w:rPr>
              <w:pPrChange w:id="3237" w:author="Bonnie Yang [2]" w:date="2023-04-24T11:05:00Z">
                <w:pPr>
                  <w:pStyle w:val="ListParagraph"/>
                  <w:ind w:left="450"/>
                </w:pPr>
              </w:pPrChange>
            </w:pPr>
            <w:del w:id="3238" w:author="Daisy Lan" w:date="2023-07-19T19:16:00Z">
              <w:r>
                <w:rPr>
                  <w:rFonts w:hint="eastAsia"/>
                </w:rPr>
                <w:delText>S</w:delText>
              </w:r>
              <w:r>
                <w:delText xml:space="preserve">ort by </w:delText>
              </w:r>
              <w:r w:rsidR="00BC54C1">
                <w:delText>‘step order’ in this line build. If multi steps with the same step order, show them according to the sequence in this line build. And we only show ‘step order’ for the first one setp. Like: in this line build, there are steps.</w:delText>
              </w:r>
            </w:del>
          </w:p>
          <w:p w14:paraId="3851E9BF" w14:textId="18B24CF0" w:rsidR="00BC54C1" w:rsidRDefault="00BC54C1" w:rsidP="00A94AA4">
            <w:pPr>
              <w:pStyle w:val="ListParagraph"/>
              <w:ind w:left="450"/>
              <w:rPr>
                <w:del w:id="3239" w:author="Daisy Lan" w:date="2023-07-19T19:16:00Z"/>
              </w:rPr>
            </w:pPr>
            <w:del w:id="3240" w:author="Daisy Lan" w:date="2023-07-19T19:16:00Z">
              <w:r>
                <w:delText>Step order 1, Activity=Cook; Appliance=Water Bath.</w:delText>
              </w:r>
            </w:del>
          </w:p>
          <w:p w14:paraId="062EE82E" w14:textId="73234BA5" w:rsidR="00BC54C1" w:rsidRDefault="00BC54C1" w:rsidP="00BC54C1">
            <w:pPr>
              <w:pStyle w:val="ListParagraph"/>
              <w:ind w:left="450"/>
              <w:rPr>
                <w:del w:id="3241" w:author="Daisy Lan" w:date="2023-07-19T19:16:00Z"/>
              </w:rPr>
            </w:pPr>
            <w:del w:id="3242" w:author="Daisy Lan" w:date="2023-07-19T19:16:00Z">
              <w:r>
                <w:delText>Step order 1, Activity=Cook; Appliance=Turbo; Mapping Option= Keep cheese.</w:delText>
              </w:r>
            </w:del>
          </w:p>
          <w:p w14:paraId="615861E7" w14:textId="214715FC" w:rsidR="00BC54C1" w:rsidRDefault="00BC54C1" w:rsidP="00BC54C1">
            <w:pPr>
              <w:pStyle w:val="ListParagraph"/>
              <w:ind w:left="450"/>
              <w:rPr>
                <w:del w:id="3243" w:author="Daisy Lan" w:date="2023-07-19T19:16:00Z"/>
              </w:rPr>
            </w:pPr>
            <w:del w:id="3244" w:author="Daisy Lan" w:date="2023-07-19T19:16:00Z">
              <w:r>
                <w:rPr>
                  <w:rFonts w:hint="eastAsia"/>
                </w:rPr>
                <w:delText>S</w:delText>
              </w:r>
              <w:r>
                <w:delText>tep Order 2, Activity=Cook; Appliance=Turbo; Mapping Option= Remove cheese.</w:delText>
              </w:r>
            </w:del>
          </w:p>
          <w:p w14:paraId="4F177DC5" w14:textId="32634D15" w:rsidR="00BC54C1" w:rsidRDefault="00BC54C1" w:rsidP="00BC54C1">
            <w:pPr>
              <w:pStyle w:val="ListParagraph"/>
              <w:ind w:left="450"/>
              <w:rPr>
                <w:del w:id="3245" w:author="Daisy Lan" w:date="2023-07-19T19:16:00Z"/>
              </w:rPr>
            </w:pPr>
            <w:del w:id="3246" w:author="Daisy Lan" w:date="2023-07-19T19:16:00Z">
              <w:r>
                <w:rPr>
                  <w:rFonts w:hint="eastAsia"/>
                </w:rPr>
                <w:delText>T</w:delText>
              </w:r>
              <w:r>
                <w:delText>hen show as following:</w:delText>
              </w:r>
            </w:del>
          </w:p>
          <w:p w14:paraId="2D442122" w14:textId="21912AF1" w:rsidR="00253FC3" w:rsidRDefault="00BC54C1" w:rsidP="00253FC3">
            <w:pPr>
              <w:pStyle w:val="ListParagraph"/>
              <w:ind w:left="450"/>
              <w:rPr>
                <w:del w:id="3247" w:author="Daisy Lan" w:date="2023-07-19T19:16:00Z"/>
                <w:noProof/>
              </w:rPr>
            </w:pPr>
            <w:del w:id="3248" w:author="Daisy Lan" w:date="2023-07-19T19:16:00Z">
              <w:r>
                <w:rPr>
                  <w:noProof/>
                </w:rPr>
                <w:drawing>
                  <wp:inline distT="0" distB="0" distL="0" distR="0" wp14:anchorId="6D6ACDE9" wp14:editId="356A6665">
                    <wp:extent cx="1524011" cy="141923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524011" cy="1419235"/>
                            </a:xfrm>
                            <a:prstGeom prst="rect">
                              <a:avLst/>
                            </a:prstGeom>
                          </pic:spPr>
                        </pic:pic>
                      </a:graphicData>
                    </a:graphic>
                  </wp:inline>
                </w:drawing>
              </w:r>
            </w:del>
          </w:p>
          <w:p w14:paraId="4FC2FAAF" w14:textId="3F926BC3" w:rsidR="00B118A9" w:rsidRDefault="00B118A9">
            <w:pPr>
              <w:pStyle w:val="ListParagraph"/>
              <w:numPr>
                <w:ilvl w:val="0"/>
                <w:numId w:val="1927"/>
              </w:numPr>
              <w:rPr>
                <w:del w:id="3249" w:author="Daisy Lan" w:date="2023-07-19T19:16:00Z"/>
              </w:rPr>
              <w:pPrChange w:id="3250" w:author="Bonnie Yang [2]" w:date="2023-04-24T11:05:00Z">
                <w:pPr>
                  <w:pStyle w:val="ListParagraph"/>
                  <w:ind w:left="450"/>
                </w:pPr>
              </w:pPrChange>
            </w:pPr>
            <w:del w:id="3251" w:author="Daisy Lan" w:date="2023-07-19T19:16:00Z">
              <w:r>
                <w:rPr>
                  <w:rFonts w:hint="eastAsia"/>
                </w:rPr>
                <w:delText>O</w:delText>
              </w:r>
              <w:r>
                <w:delText>nce user reselect the option, we should update the content at the right side.</w:delText>
              </w:r>
            </w:del>
          </w:p>
          <w:p w14:paraId="79DAEB9B" w14:textId="2B185864" w:rsidR="00B118A9" w:rsidRDefault="00B118A9">
            <w:pPr>
              <w:pStyle w:val="ListParagraph"/>
              <w:numPr>
                <w:ilvl w:val="0"/>
                <w:numId w:val="1927"/>
              </w:numPr>
              <w:rPr>
                <w:del w:id="3252" w:author="Daisy Lan" w:date="2023-07-19T19:16:00Z"/>
              </w:rPr>
              <w:pPrChange w:id="3253" w:author="Bonnie Yang [2]" w:date="2023-04-24T11:05:00Z">
                <w:pPr>
                  <w:pStyle w:val="ListParagraph"/>
                  <w:ind w:left="450"/>
                </w:pPr>
              </w:pPrChange>
            </w:pPr>
            <w:del w:id="3254" w:author="Daisy Lan" w:date="2023-07-19T19:16:00Z">
              <w:r>
                <w:rPr>
                  <w:rFonts w:hint="eastAsia"/>
                </w:rPr>
                <w:delText>C</w:delText>
              </w:r>
              <w:r>
                <w:delText>ancel: close the pop-up window.  Download as PDF: download PDF file which is showed the right side.</w:delText>
              </w:r>
            </w:del>
          </w:p>
          <w:p w14:paraId="6DC4C8E2" w14:textId="6CF4806E" w:rsidR="00B118A9" w:rsidRDefault="00B118A9">
            <w:pPr>
              <w:pStyle w:val="ListParagraph"/>
              <w:numPr>
                <w:ilvl w:val="0"/>
                <w:numId w:val="1927"/>
              </w:numPr>
              <w:rPr>
                <w:del w:id="3255" w:author="Daisy Lan" w:date="2023-07-19T19:16:00Z"/>
              </w:rPr>
              <w:pPrChange w:id="3256" w:author="Bonnie Yang [2]" w:date="2023-04-24T11:05:00Z">
                <w:pPr>
                  <w:pStyle w:val="ListParagraph"/>
                  <w:numPr>
                    <w:numId w:val="1916"/>
                  </w:numPr>
                  <w:ind w:left="450" w:hanging="440"/>
                </w:pPr>
              </w:pPrChange>
            </w:pPr>
            <w:del w:id="3257" w:author="Daisy Lan" w:date="2023-07-19T19:16:00Z">
              <w:r>
                <w:rPr>
                  <w:rFonts w:hint="eastAsia"/>
                </w:rPr>
                <w:delText>T</w:delText>
              </w:r>
              <w:r>
                <w:delText>he PDF file named: Training Card of Line Build#_{Item Name} V#</w:delText>
              </w:r>
            </w:del>
          </w:p>
          <w:p w14:paraId="3C23CE7C" w14:textId="75BF6BE7" w:rsidR="00B118A9" w:rsidRDefault="00B118A9" w:rsidP="00337648">
            <w:pPr>
              <w:pStyle w:val="ListParagraph"/>
              <w:numPr>
                <w:ilvl w:val="0"/>
                <w:numId w:val="1916"/>
              </w:numPr>
              <w:ind w:left="450"/>
              <w:rPr>
                <w:del w:id="3258" w:author="Daisy Lan" w:date="2023-07-19T19:16:00Z"/>
              </w:rPr>
            </w:pPr>
            <w:del w:id="3259" w:author="Daisy Lan" w:date="2023-07-19T19:16:00Z">
              <w:r>
                <w:rPr>
                  <w:rFonts w:hint="eastAsia"/>
                </w:rPr>
                <w:delText>O</w:delText>
              </w:r>
              <w:r>
                <w:delText xml:space="preserve">n the right side, default show all steps by selected options in the left side. </w:delText>
              </w:r>
            </w:del>
          </w:p>
          <w:p w14:paraId="43FA3127" w14:textId="2416A2E0" w:rsidR="00B118A9" w:rsidRDefault="00B118A9">
            <w:pPr>
              <w:pStyle w:val="ListParagraph"/>
              <w:numPr>
                <w:ilvl w:val="0"/>
                <w:numId w:val="1916"/>
              </w:numPr>
              <w:ind w:left="450"/>
              <w:rPr>
                <w:del w:id="3260" w:author="Daisy Lan" w:date="2023-07-19T19:16:00Z"/>
              </w:rPr>
              <w:pPrChange w:id="3261" w:author="Bonnie Yang [2]" w:date="2023-04-19T14:22:00Z">
                <w:pPr>
                  <w:pStyle w:val="ListParagraph"/>
                  <w:ind w:left="450"/>
                </w:pPr>
              </w:pPrChange>
            </w:pPr>
            <w:del w:id="3262" w:author="Daisy Lan" w:date="2023-07-19T19:16:00Z">
              <w:r>
                <w:delText>Show header</w:delText>
              </w:r>
            </w:del>
          </w:p>
          <w:p w14:paraId="0236E993" w14:textId="54C50C89" w:rsidR="00B118A9" w:rsidRDefault="00B118A9">
            <w:pPr>
              <w:pStyle w:val="ListParagraph"/>
              <w:numPr>
                <w:ilvl w:val="2"/>
                <w:numId w:val="1926"/>
              </w:numPr>
              <w:ind w:left="873"/>
              <w:rPr>
                <w:del w:id="3263" w:author="Daisy Lan" w:date="2023-07-19T19:16:00Z"/>
              </w:rPr>
              <w:pPrChange w:id="3264" w:author="Bonnie Yang [2]" w:date="2023-04-20T17:53:00Z">
                <w:pPr>
                  <w:pStyle w:val="ListParagraph"/>
                  <w:ind w:left="450"/>
                </w:pPr>
              </w:pPrChange>
            </w:pPr>
            <w:del w:id="3265" w:author="Daisy Lan" w:date="2023-07-19T19:16:00Z">
              <w:r>
                <w:delText>{Item Name}</w:delText>
              </w:r>
              <w:r w:rsidR="009B2FFE">
                <w:delText xml:space="preserve"> ({Item Number})</w:delText>
              </w:r>
              <w:r w:rsidR="00482016">
                <w:delText>: the truck item name</w:delText>
              </w:r>
              <w:r w:rsidR="009B2FFE">
                <w:delText xml:space="preserve"> ({Item Number})</w:delText>
              </w:r>
            </w:del>
          </w:p>
          <w:p w14:paraId="709EDA5C" w14:textId="00236E77" w:rsidR="009B6C13" w:rsidRDefault="00B118A9">
            <w:pPr>
              <w:pStyle w:val="ListParagraph"/>
              <w:numPr>
                <w:ilvl w:val="2"/>
                <w:numId w:val="1926"/>
              </w:numPr>
              <w:ind w:left="873"/>
              <w:rPr>
                <w:del w:id="3266" w:author="Daisy Lan" w:date="2023-07-19T19:16:00Z"/>
              </w:rPr>
              <w:pPrChange w:id="3267" w:author="Bonnie Yang [2]" w:date="2023-04-20T17:53:00Z">
                <w:pPr>
                  <w:pStyle w:val="ListParagraph"/>
                  <w:ind w:left="450"/>
                </w:pPr>
              </w:pPrChange>
            </w:pPr>
            <w:del w:id="3268" w:author="Daisy Lan" w:date="2023-07-19T19:16:00Z">
              <w:r>
                <w:delText>{Restaurant Name}</w:delText>
              </w:r>
              <w:r w:rsidR="00482016">
                <w:delText xml:space="preserve">: </w:delText>
              </w:r>
              <w:r w:rsidR="00482016" w:rsidRPr="00482016">
                <w:delText>=</w:delText>
              </w:r>
              <w:r w:rsidR="00482016">
                <w:delText xml:space="preserve"> </w:delText>
              </w:r>
              <w:r w:rsidR="00482016" w:rsidRPr="00482016">
                <w:delText>value of ‘Apply To Restaurant’</w:delText>
              </w:r>
              <w:r w:rsidR="00482016">
                <w:delText xml:space="preserve">. </w:delText>
              </w:r>
            </w:del>
          </w:p>
          <w:p w14:paraId="4F0B44D1" w14:textId="018BEA07" w:rsidR="009B6C13" w:rsidRDefault="00482016">
            <w:pPr>
              <w:pStyle w:val="ListParagraph"/>
              <w:numPr>
                <w:ilvl w:val="2"/>
                <w:numId w:val="1926"/>
              </w:numPr>
              <w:ind w:left="873"/>
              <w:rPr>
                <w:del w:id="3269" w:author="Daisy Lan" w:date="2023-07-19T19:16:00Z"/>
              </w:rPr>
              <w:pPrChange w:id="3270" w:author="Bonnie Yang [2]" w:date="2023-04-20T17:53:00Z">
                <w:pPr>
                  <w:pStyle w:val="ListParagraph"/>
                  <w:ind w:left="210" w:hangingChars="100" w:hanging="210"/>
                </w:pPr>
              </w:pPrChange>
            </w:pPr>
            <w:del w:id="3271" w:author="Daisy Lan" w:date="2023-07-19T19:16:00Z">
              <w:r w:rsidRPr="00482016">
                <w:delText>If ‘Apply To Restaurant’ =“All”</w:delText>
              </w:r>
              <w:r w:rsidR="009B6C13">
                <w:delText xml:space="preserve">, </w:delText>
              </w:r>
              <w:r w:rsidR="009B6C13" w:rsidRPr="009B6C13">
                <w:delText>list the restaurants that are associated with the item.</w:delText>
              </w:r>
              <w:r w:rsidR="009B6C13">
                <w:rPr>
                  <w:noProof/>
                </w:rPr>
                <w:delText xml:space="preserve"> Like:</w:delText>
              </w:r>
              <w:r w:rsidR="009B6C13">
                <w:delText xml:space="preserve"> {Restaurant Name1}, {Restaurant Name2}</w:delText>
              </w:r>
            </w:del>
          </w:p>
          <w:p w14:paraId="65161A6B" w14:textId="7510B100" w:rsidR="009B6C13" w:rsidRDefault="009B6C13">
            <w:pPr>
              <w:pStyle w:val="ListParagraph"/>
              <w:ind w:left="873"/>
              <w:rPr>
                <w:del w:id="3272" w:author="Daisy Lan" w:date="2023-07-19T19:16:00Z"/>
              </w:rPr>
              <w:pPrChange w:id="3273" w:author="Bonnie Yang [2]" w:date="2023-04-20T17:53:00Z">
                <w:pPr>
                  <w:pStyle w:val="ListParagraph"/>
                  <w:ind w:left="450"/>
                </w:pPr>
              </w:pPrChange>
            </w:pPr>
            <w:del w:id="3274" w:author="Daisy Lan" w:date="2023-07-19T19:16:00Z">
              <w:r>
                <w:rPr>
                  <w:noProof/>
                </w:rPr>
                <w:lastRenderedPageBreak/>
                <w:drawing>
                  <wp:inline distT="0" distB="0" distL="0" distR="0" wp14:anchorId="7706A5B2" wp14:editId="550F97CC">
                    <wp:extent cx="3981479" cy="2576531"/>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81479" cy="2576531"/>
                            </a:xfrm>
                            <a:prstGeom prst="rect">
                              <a:avLst/>
                            </a:prstGeom>
                          </pic:spPr>
                        </pic:pic>
                      </a:graphicData>
                    </a:graphic>
                  </wp:inline>
                </w:drawing>
              </w:r>
            </w:del>
          </w:p>
          <w:p w14:paraId="7B5B27AB" w14:textId="4D829780" w:rsidR="009B6C13" w:rsidRDefault="00B118A9">
            <w:pPr>
              <w:pStyle w:val="ListParagraph"/>
              <w:numPr>
                <w:ilvl w:val="2"/>
                <w:numId w:val="1926"/>
              </w:numPr>
              <w:ind w:left="873"/>
              <w:rPr>
                <w:del w:id="3275" w:author="Daisy Lan" w:date="2023-07-19T19:16:00Z"/>
              </w:rPr>
              <w:pPrChange w:id="3276" w:author="Bonnie Yang [2]" w:date="2023-04-20T17:53:00Z">
                <w:pPr>
                  <w:pStyle w:val="ListParagraph"/>
                  <w:ind w:left="450"/>
                </w:pPr>
              </w:pPrChange>
            </w:pPr>
            <w:del w:id="3277" w:author="Daisy Lan" w:date="2023-07-19T19:16:00Z">
              <w:r>
                <w:delText>Version with start date</w:delText>
              </w:r>
              <w:r w:rsidR="00482016">
                <w:delText xml:space="preserve">: V# {version status}- start {mm dd, yyyy}, </w:delText>
              </w:r>
              <w:r w:rsidR="00BC54C1">
                <w:delText>if the version status=draft, then don’t show start date. L</w:delText>
              </w:r>
              <w:r w:rsidR="00482016">
                <w:delText>ike:</w:delText>
              </w:r>
              <w:r w:rsidR="009B6C13">
                <w:rPr>
                  <w:noProof/>
                </w:rPr>
                <w:delText xml:space="preserve"> </w:delText>
              </w:r>
              <w:r w:rsidR="009B6C13">
                <w:rPr>
                  <w:noProof/>
                </w:rPr>
                <w:drawing>
                  <wp:inline distT="0" distB="0" distL="0" distR="0" wp14:anchorId="64A1D83B" wp14:editId="2FF12A19">
                    <wp:extent cx="1223971" cy="585792"/>
                    <wp:effectExtent l="0" t="0" r="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223971" cy="585792"/>
                            </a:xfrm>
                            <a:prstGeom prst="rect">
                              <a:avLst/>
                            </a:prstGeom>
                          </pic:spPr>
                        </pic:pic>
                      </a:graphicData>
                    </a:graphic>
                  </wp:inline>
                </w:drawing>
              </w:r>
            </w:del>
          </w:p>
          <w:p w14:paraId="68CE1FCD" w14:textId="607204A0" w:rsidR="009B6C13" w:rsidRDefault="009B6C13">
            <w:pPr>
              <w:pStyle w:val="ListParagraph"/>
              <w:numPr>
                <w:ilvl w:val="2"/>
                <w:numId w:val="1926"/>
              </w:numPr>
              <w:ind w:left="873"/>
              <w:rPr>
                <w:del w:id="3278" w:author="Daisy Lan" w:date="2023-07-19T19:16:00Z"/>
              </w:rPr>
              <w:pPrChange w:id="3279" w:author="Bonnie Yang [2]" w:date="2023-04-20T17:53:00Z">
                <w:pPr>
                  <w:pStyle w:val="ListParagraph"/>
                  <w:ind w:left="450"/>
                </w:pPr>
              </w:pPrChange>
            </w:pPr>
            <w:del w:id="3280" w:author="Daisy Lan" w:date="2023-07-19T19:16:00Z">
              <w:r>
                <w:rPr>
                  <w:rFonts w:hint="eastAsia"/>
                </w:rPr>
                <w:delText>I</w:delText>
              </w:r>
              <w:r>
                <w:delText>f the line build is apply to a specific customization option value,</w:delText>
              </w:r>
              <w:r>
                <w:rPr>
                  <w:noProof/>
                </w:rPr>
                <w:delText xml:space="preserve"> we should show ‘Apply to-{Option value name1}, {Option value name2}’</w:delText>
              </w:r>
              <w:r w:rsidR="007D122D">
                <w:rPr>
                  <w:noProof/>
                </w:rPr>
                <w:delText xml:space="preserve"> </w:delText>
              </w:r>
              <w:r w:rsidR="007D122D">
                <w:rPr>
                  <w:rFonts w:hint="eastAsia"/>
                  <w:noProof/>
                </w:rPr>
                <w:delText>(</w:delText>
              </w:r>
              <w:r w:rsidR="007D122D">
                <w:rPr>
                  <w:noProof/>
                </w:rPr>
                <w:delText>e.g. Apply to- White Rice, Brown Rice)</w:delText>
              </w:r>
              <w:r>
                <w:rPr>
                  <w:noProof/>
                </w:rPr>
                <w:delText xml:space="preserve">, align with </w:delText>
              </w:r>
              <w:r>
                <w:delText>V# {version status}- start {mm dd, yyyy} and on the right top of page.</w:delText>
              </w:r>
              <w:r>
                <w:rPr>
                  <w:noProof/>
                </w:rPr>
                <w:drawing>
                  <wp:inline distT="0" distB="0" distL="0" distR="0" wp14:anchorId="0392EE85" wp14:editId="36D5061C">
                    <wp:extent cx="4291044" cy="56197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91044" cy="561979"/>
                            </a:xfrm>
                            <a:prstGeom prst="rect">
                              <a:avLst/>
                            </a:prstGeom>
                          </pic:spPr>
                        </pic:pic>
                      </a:graphicData>
                    </a:graphic>
                  </wp:inline>
                </w:drawing>
              </w:r>
            </w:del>
          </w:p>
          <w:p w14:paraId="15753E27" w14:textId="28675E8A" w:rsidR="009B6C13" w:rsidRDefault="009B6C13">
            <w:pPr>
              <w:pStyle w:val="ListParagraph"/>
              <w:ind w:left="873"/>
              <w:rPr>
                <w:del w:id="3281" w:author="Daisy Lan" w:date="2023-07-19T19:16:00Z"/>
              </w:rPr>
              <w:pPrChange w:id="3282" w:author="Bonnie Yang [2]" w:date="2023-04-20T17:53:00Z">
                <w:pPr>
                  <w:pStyle w:val="ListParagraph"/>
                  <w:ind w:left="450"/>
                </w:pPr>
              </w:pPrChange>
            </w:pPr>
            <w:del w:id="3283" w:author="Daisy Lan" w:date="2023-07-19T19:16:00Z">
              <w:r>
                <w:rPr>
                  <w:noProof/>
                </w:rPr>
                <w:drawing>
                  <wp:inline distT="0" distB="0" distL="0" distR="0" wp14:anchorId="334DF324" wp14:editId="50757BF3">
                    <wp:extent cx="4500595" cy="1933589"/>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00595" cy="1933589"/>
                            </a:xfrm>
                            <a:prstGeom prst="rect">
                              <a:avLst/>
                            </a:prstGeom>
                          </pic:spPr>
                        </pic:pic>
                      </a:graphicData>
                    </a:graphic>
                  </wp:inline>
                </w:drawing>
              </w:r>
            </w:del>
          </w:p>
          <w:p w14:paraId="56C7EB6C" w14:textId="00919A35" w:rsidR="00130041" w:rsidRDefault="00130041">
            <w:pPr>
              <w:pStyle w:val="ListParagraph"/>
              <w:numPr>
                <w:ilvl w:val="2"/>
                <w:numId w:val="1926"/>
              </w:numPr>
              <w:ind w:left="873"/>
              <w:rPr>
                <w:del w:id="3284" w:author="Daisy Lan" w:date="2023-07-19T19:16:00Z"/>
              </w:rPr>
              <w:pPrChange w:id="3285" w:author="Bonnie Yang [2]" w:date="2023-04-20T17:53:00Z">
                <w:pPr>
                  <w:pStyle w:val="ListParagraph"/>
                  <w:ind w:left="450"/>
                </w:pPr>
              </w:pPrChange>
            </w:pPr>
            <w:del w:id="3286" w:author="Daisy Lan" w:date="2023-07-19T19:16:00Z">
              <w:r>
                <w:rPr>
                  <w:rFonts w:hint="eastAsia"/>
                </w:rPr>
                <w:delText>S</w:delText>
              </w:r>
              <w:r>
                <w:delText>how ‘&lt;- P</w:delText>
              </w:r>
              <w:r w:rsidRPr="00130041">
                <w:delText xml:space="preserve">revious </w:delText>
              </w:r>
              <w:r>
                <w:delText>P</w:delText>
              </w:r>
              <w:r w:rsidRPr="00130041">
                <w:delText>age</w:delText>
              </w:r>
              <w:r>
                <w:delText>’, ‘Next Page -&gt;’ on the top of right side. If there is no previous page, don’t show ‘&lt;- P</w:delText>
              </w:r>
              <w:r w:rsidRPr="00130041">
                <w:delText xml:space="preserve">revious </w:delText>
              </w:r>
              <w:r>
                <w:delText>P</w:delText>
              </w:r>
              <w:r w:rsidRPr="00130041">
                <w:delText>age</w:delText>
              </w:r>
              <w:r>
                <w:delText xml:space="preserve">’, if there is no next page, don’t show </w:delText>
              </w:r>
              <w:r>
                <w:lastRenderedPageBreak/>
                <w:delText>‘Next Page -&gt;’.</w:delText>
              </w:r>
              <w:r>
                <w:rPr>
                  <w:noProof/>
                </w:rPr>
                <w:delText xml:space="preserve"> </w:delText>
              </w:r>
              <w:r>
                <w:rPr>
                  <w:noProof/>
                </w:rPr>
                <w:drawing>
                  <wp:inline distT="0" distB="0" distL="0" distR="0" wp14:anchorId="12FA9B73" wp14:editId="5CC0D8A8">
                    <wp:extent cx="4700016" cy="1217963"/>
                    <wp:effectExtent l="0" t="0" r="5715"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05669" cy="1219428"/>
                            </a:xfrm>
                            <a:prstGeom prst="rect">
                              <a:avLst/>
                            </a:prstGeom>
                          </pic:spPr>
                        </pic:pic>
                      </a:graphicData>
                    </a:graphic>
                  </wp:inline>
                </w:drawing>
              </w:r>
            </w:del>
          </w:p>
          <w:p w14:paraId="153E3582" w14:textId="2FA39EB8" w:rsidR="00482016" w:rsidRDefault="00482016">
            <w:pPr>
              <w:pStyle w:val="ListParagraph"/>
              <w:numPr>
                <w:ilvl w:val="2"/>
                <w:numId w:val="1926"/>
              </w:numPr>
              <w:ind w:left="873"/>
              <w:rPr>
                <w:del w:id="3287" w:author="Daisy Lan" w:date="2023-07-19T19:16:00Z"/>
              </w:rPr>
              <w:pPrChange w:id="3288" w:author="Bonnie Yang [2]" w:date="2023-04-20T17:53:00Z">
                <w:pPr>
                  <w:pStyle w:val="ListParagraph"/>
                  <w:numPr>
                    <w:numId w:val="1916"/>
                  </w:numPr>
                  <w:ind w:left="450" w:hanging="440"/>
                </w:pPr>
              </w:pPrChange>
            </w:pPr>
            <w:del w:id="3289" w:author="Daisy Lan" w:date="2023-07-19T19:16:00Z">
              <w:r>
                <w:rPr>
                  <w:rFonts w:hint="eastAsia"/>
                </w:rPr>
                <w:delText>I</w:delText>
              </w:r>
              <w:r>
                <w:delText>n PDF file, header should be fixed on the top of each page.</w:delText>
              </w:r>
            </w:del>
          </w:p>
          <w:p w14:paraId="396E5C66" w14:textId="75FE2E78" w:rsidR="00B118A9" w:rsidRDefault="00482016" w:rsidP="00337648">
            <w:pPr>
              <w:pStyle w:val="ListParagraph"/>
              <w:numPr>
                <w:ilvl w:val="0"/>
                <w:numId w:val="1916"/>
              </w:numPr>
              <w:ind w:left="450"/>
              <w:rPr>
                <w:del w:id="3290" w:author="Daisy Lan" w:date="2023-07-19T19:16:00Z"/>
              </w:rPr>
            </w:pPr>
            <w:del w:id="3291" w:author="Daisy Lan" w:date="2023-07-19T19:16:00Z">
              <w:r>
                <w:delText>‘</w:delText>
              </w:r>
              <w:r w:rsidR="006857C6">
                <w:delText xml:space="preserve">Cooking </w:delText>
              </w:r>
              <w:r>
                <w:rPr>
                  <w:rFonts w:hint="eastAsia"/>
                </w:rPr>
                <w:delText>S</w:delText>
              </w:r>
              <w:r>
                <w:delText>teps’ section</w:delText>
              </w:r>
            </w:del>
          </w:p>
          <w:p w14:paraId="5BF17AFC" w14:textId="0E820547" w:rsidR="00482016" w:rsidRDefault="00482016">
            <w:pPr>
              <w:pStyle w:val="ListParagraph"/>
              <w:numPr>
                <w:ilvl w:val="0"/>
                <w:numId w:val="1917"/>
              </w:numPr>
              <w:rPr>
                <w:del w:id="3292" w:author="Daisy Lan" w:date="2023-07-19T19:16:00Z"/>
              </w:rPr>
              <w:pPrChange w:id="3293" w:author="Bonnie Yang [2]" w:date="2023-04-19T15:26:00Z">
                <w:pPr>
                  <w:pStyle w:val="ListParagraph"/>
                  <w:ind w:left="450"/>
                </w:pPr>
              </w:pPrChange>
            </w:pPr>
            <w:del w:id="3294" w:author="Daisy Lan" w:date="2023-07-19T19:16:00Z">
              <w:r>
                <w:rPr>
                  <w:rFonts w:hint="eastAsia"/>
                </w:rPr>
                <w:delText>S</w:delText>
              </w:r>
              <w:r>
                <w:delText>how steps indicated options at the left side.</w:delText>
              </w:r>
            </w:del>
          </w:p>
          <w:p w14:paraId="6CF707CE" w14:textId="04938424" w:rsidR="009B6C13" w:rsidRDefault="009B6C13">
            <w:pPr>
              <w:pStyle w:val="ListParagraph"/>
              <w:numPr>
                <w:ilvl w:val="0"/>
                <w:numId w:val="1917"/>
              </w:numPr>
              <w:rPr>
                <w:del w:id="3295" w:author="Daisy Lan" w:date="2023-07-19T19:16:00Z"/>
              </w:rPr>
              <w:pPrChange w:id="3296" w:author="Bonnie Yang [2]" w:date="2023-04-19T15:26:00Z">
                <w:pPr>
                  <w:pStyle w:val="ListParagraph"/>
                  <w:ind w:left="450"/>
                </w:pPr>
              </w:pPrChange>
            </w:pPr>
            <w:del w:id="3297" w:author="Daisy Lan" w:date="2023-07-19T19:16:00Z">
              <w:r>
                <w:delText>Sort selected steps as the ‘step orders’ in this line build. For example:</w:delText>
              </w:r>
            </w:del>
          </w:p>
          <w:p w14:paraId="22EA6262" w14:textId="1D20EE89" w:rsidR="009B6C13" w:rsidRDefault="009B6C13">
            <w:pPr>
              <w:pStyle w:val="ListParagraph"/>
              <w:ind w:left="890"/>
              <w:rPr>
                <w:del w:id="3298" w:author="Daisy Lan" w:date="2023-07-19T19:16:00Z"/>
              </w:rPr>
              <w:pPrChange w:id="3299" w:author="Bonnie Yang [2]" w:date="2023-04-19T15:27:00Z">
                <w:pPr>
                  <w:pStyle w:val="ListParagraph"/>
                  <w:ind w:left="450"/>
                </w:pPr>
              </w:pPrChange>
            </w:pPr>
            <w:del w:id="3300" w:author="Daisy Lan" w:date="2023-07-19T19:16:00Z">
              <w:r>
                <w:delText>Filter: Garnish</w:delText>
              </w:r>
            </w:del>
          </w:p>
          <w:p w14:paraId="1AB6302B" w14:textId="4CE86FD1" w:rsidR="009B6C13" w:rsidRDefault="009B6C13">
            <w:pPr>
              <w:pStyle w:val="ListParagraph"/>
              <w:ind w:left="890"/>
              <w:rPr>
                <w:del w:id="3301" w:author="Daisy Lan" w:date="2023-07-19T19:16:00Z"/>
              </w:rPr>
              <w:pPrChange w:id="3302" w:author="Bonnie Yang [2]" w:date="2023-04-19T15:27:00Z">
                <w:pPr>
                  <w:pStyle w:val="ListParagraph"/>
                  <w:ind w:left="450"/>
                </w:pPr>
              </w:pPrChange>
            </w:pPr>
            <w:del w:id="3303" w:author="Daisy Lan" w:date="2023-07-19T19:16:00Z">
              <w:r>
                <w:delText>Steps in line build: Step 1- cook, step 2- cook, step 2-cook, step 3-garnish, step 3-garnish, step 4-complete</w:delText>
              </w:r>
            </w:del>
          </w:p>
          <w:p w14:paraId="3841CE81" w14:textId="545DAA25" w:rsidR="009B6C13" w:rsidRDefault="009B6C13">
            <w:pPr>
              <w:pStyle w:val="ListParagraph"/>
              <w:ind w:left="890"/>
              <w:rPr>
                <w:del w:id="3304" w:author="Daisy Lan" w:date="2023-07-19T19:16:00Z"/>
              </w:rPr>
              <w:pPrChange w:id="3305" w:author="Bonnie Yang [2]" w:date="2023-04-19T15:27:00Z">
                <w:pPr>
                  <w:pStyle w:val="ListParagraph"/>
                  <w:ind w:left="450"/>
                </w:pPr>
              </w:pPrChange>
            </w:pPr>
            <w:del w:id="3306" w:author="Daisy Lan" w:date="2023-07-19T19:16:00Z">
              <w:r>
                <w:delText xml:space="preserve">Then, show steps as following in PDF: </w:delText>
              </w:r>
            </w:del>
          </w:p>
          <w:p w14:paraId="453F4F80" w14:textId="4A954EBC" w:rsidR="009B6C13" w:rsidRDefault="00B13166">
            <w:pPr>
              <w:pStyle w:val="ListParagraph"/>
              <w:ind w:left="890"/>
              <w:rPr>
                <w:del w:id="3307" w:author="Daisy Lan" w:date="2023-07-19T19:16:00Z"/>
              </w:rPr>
              <w:pPrChange w:id="3308" w:author="Bonnie Yang [2]" w:date="2023-04-19T15:27:00Z">
                <w:pPr>
                  <w:pStyle w:val="ListParagraph"/>
                  <w:ind w:left="450"/>
                </w:pPr>
              </w:pPrChange>
            </w:pPr>
            <w:del w:id="3309" w:author="Daisy Lan" w:date="2023-07-19T19:16:00Z">
              <w:r>
                <w:delText>3. G</w:delText>
              </w:r>
              <w:r w:rsidR="009B6C13">
                <w:delText>arnish</w:delText>
              </w:r>
            </w:del>
          </w:p>
          <w:p w14:paraId="4D5BCA45" w14:textId="5EC769F1" w:rsidR="009B6C13" w:rsidRDefault="00B13166">
            <w:pPr>
              <w:pStyle w:val="ListParagraph"/>
              <w:ind w:left="890"/>
              <w:rPr>
                <w:del w:id="3310" w:author="Daisy Lan" w:date="2023-07-19T19:16:00Z"/>
              </w:rPr>
              <w:pPrChange w:id="3311" w:author="Bonnie Yang [2]" w:date="2023-04-19T15:27:00Z">
                <w:pPr>
                  <w:pStyle w:val="ListParagraph"/>
                  <w:numPr>
                    <w:numId w:val="1917"/>
                  </w:numPr>
                  <w:ind w:left="890" w:hanging="440"/>
                </w:pPr>
              </w:pPrChange>
            </w:pPr>
            <w:del w:id="3312" w:author="Daisy Lan" w:date="2023-07-19T19:16:00Z">
              <w:r>
                <w:delText>3. G</w:delText>
              </w:r>
              <w:r w:rsidR="009B6C13">
                <w:delText>arnish</w:delText>
              </w:r>
            </w:del>
          </w:p>
          <w:p w14:paraId="3A74F252" w14:textId="3CB6A4CE" w:rsidR="00035D4F" w:rsidRDefault="00080681" w:rsidP="00080681">
            <w:pPr>
              <w:pStyle w:val="ListParagraph"/>
              <w:numPr>
                <w:ilvl w:val="0"/>
                <w:numId w:val="1917"/>
              </w:numPr>
              <w:rPr>
                <w:del w:id="3313" w:author="Daisy Lan" w:date="2023-07-19T19:16:00Z"/>
              </w:rPr>
            </w:pPr>
            <w:del w:id="3314" w:author="Daisy Lan" w:date="2023-07-19T19:16:00Z">
              <w:r>
                <w:rPr>
                  <w:rFonts w:hint="eastAsia"/>
                </w:rPr>
                <w:delText>If</w:delText>
              </w:r>
              <w:r>
                <w:delText xml:space="preserve"> activity=cook, show: step order, appliance, cook time, </w:delText>
              </w:r>
              <w:r w:rsidRPr="00080681">
                <w:delText>Ingredient/Step Title</w:delText>
              </w:r>
              <w:r w:rsidR="006857C6">
                <w:delText>, mapping option value.</w:delText>
              </w:r>
              <w:r w:rsidR="00035D4F">
                <w:rPr>
                  <w:noProof/>
                </w:rPr>
                <w:delText xml:space="preserve"> </w:delText>
              </w:r>
            </w:del>
          </w:p>
          <w:p w14:paraId="7506363C" w14:textId="21BE5B37" w:rsidR="00080681" w:rsidRPr="00080681" w:rsidRDefault="006857C6">
            <w:pPr>
              <w:rPr>
                <w:del w:id="3315" w:author="Daisy Lan" w:date="2023-07-19T19:16:00Z"/>
              </w:rPr>
              <w:pPrChange w:id="3316" w:author="Bonnie Yang [2]" w:date="2023-04-19T15:49:00Z">
                <w:pPr>
                  <w:pStyle w:val="ListParagraph"/>
                  <w:numPr>
                    <w:numId w:val="1917"/>
                  </w:numPr>
                  <w:ind w:left="890" w:hanging="440"/>
                </w:pPr>
              </w:pPrChange>
            </w:pPr>
            <w:del w:id="3317" w:author="Daisy Lan" w:date="2023-07-19T19:16:00Z">
              <w:r>
                <w:rPr>
                  <w:noProof/>
                </w:rPr>
                <w:drawing>
                  <wp:inline distT="0" distB="0" distL="0" distR="0" wp14:anchorId="78A38D8C" wp14:editId="3BEA4792">
                    <wp:extent cx="1957402" cy="1524011"/>
                    <wp:effectExtent l="0" t="0" r="508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pic:nvPicPr>
                          <pic:blipFill>
                            <a:blip r:embed="rId118">
                              <a:extLst>
                                <a:ext uri="{28A0092B-C50C-407E-A947-70E740481C1C}">
                                  <a14:useLocalDpi xmlns:a14="http://schemas.microsoft.com/office/drawing/2010/main" val="0"/>
                                </a:ext>
                              </a:extLst>
                            </a:blip>
                            <a:stretch>
                              <a:fillRect/>
                            </a:stretch>
                          </pic:blipFill>
                          <pic:spPr>
                            <a:xfrm>
                              <a:off x="0" y="0"/>
                              <a:ext cx="1957402" cy="1524011"/>
                            </a:xfrm>
                            <a:prstGeom prst="rect">
                              <a:avLst/>
                            </a:prstGeom>
                          </pic:spPr>
                        </pic:pic>
                      </a:graphicData>
                    </a:graphic>
                  </wp:inline>
                </w:drawing>
              </w:r>
            </w:del>
          </w:p>
          <w:p w14:paraId="7106EB9E" w14:textId="20F3C472" w:rsidR="009C7B7D" w:rsidRDefault="00035D4F" w:rsidP="009C7B7D">
            <w:pPr>
              <w:pStyle w:val="ListParagraph"/>
              <w:numPr>
                <w:ilvl w:val="0"/>
                <w:numId w:val="1919"/>
              </w:numPr>
              <w:ind w:left="875"/>
              <w:rPr>
                <w:del w:id="3318" w:author="Daisy Lan" w:date="2023-07-19T19:16:00Z"/>
              </w:rPr>
            </w:pPr>
            <w:del w:id="3319" w:author="Daisy Lan" w:date="2023-07-19T19:16:00Z">
              <w:r w:rsidRPr="00035D4F">
                <w:delText>If activity=</w:delText>
              </w:r>
              <w:r>
                <w:delText>garnish</w:delText>
              </w:r>
              <w:r w:rsidRPr="00035D4F">
                <w:delText>, show: step order,</w:delText>
              </w:r>
              <w:r w:rsidR="006857C6">
                <w:delText xml:space="preserve"> copy ‘Garnish’,</w:delText>
              </w:r>
              <w:r w:rsidRPr="00035D4F">
                <w:delText xml:space="preserve"> Ingredient/Step Title</w:delText>
              </w:r>
              <w:r w:rsidR="006857C6">
                <w:delText xml:space="preserve">, </w:delText>
              </w:r>
              <w:r w:rsidR="006857C6" w:rsidRPr="00035D4F">
                <w:delText>mapping option value</w:delText>
              </w:r>
              <w:r w:rsidR="009C7B7D">
                <w:delText>. Like:</w:delText>
              </w:r>
            </w:del>
          </w:p>
          <w:p w14:paraId="31A68083" w14:textId="78F3CD02" w:rsidR="009C7B7D" w:rsidRDefault="009C7B7D" w:rsidP="009C7B7D">
            <w:pPr>
              <w:pStyle w:val="ListParagraph"/>
              <w:ind w:left="875"/>
              <w:rPr>
                <w:del w:id="3320" w:author="Daisy Lan" w:date="2023-07-19T19:16:00Z"/>
              </w:rPr>
            </w:pPr>
            <w:del w:id="3321" w:author="Daisy Lan" w:date="2023-07-19T19:16:00Z">
              <w:r>
                <w:delText>3. Opion-Chicken</w:delText>
              </w:r>
            </w:del>
          </w:p>
          <w:p w14:paraId="193F0F24" w14:textId="678326EF" w:rsidR="009C7B7D" w:rsidRDefault="009C7B7D" w:rsidP="009C7B7D">
            <w:pPr>
              <w:pStyle w:val="ListParagraph"/>
              <w:ind w:left="875"/>
              <w:rPr>
                <w:del w:id="3322" w:author="Daisy Lan" w:date="2023-07-19T19:16:00Z"/>
              </w:rPr>
            </w:pPr>
            <w:del w:id="3323" w:author="Daisy Lan" w:date="2023-07-19T19:16:00Z">
              <w:r>
                <w:delText>{</w:delText>
              </w:r>
              <w:r w:rsidRPr="00035D4F">
                <w:delText>Ingredient/Step Title</w:delText>
              </w:r>
              <w:r>
                <w:delText xml:space="preserve"> 1}</w:delText>
              </w:r>
            </w:del>
          </w:p>
          <w:p w14:paraId="54DBB47F" w14:textId="26C60C1A" w:rsidR="00035D4F" w:rsidRDefault="009C7B7D">
            <w:pPr>
              <w:pStyle w:val="ListParagraph"/>
              <w:ind w:left="875"/>
              <w:rPr>
                <w:del w:id="3324" w:author="Daisy Lan" w:date="2023-07-19T19:16:00Z"/>
              </w:rPr>
              <w:pPrChange w:id="3325" w:author="Bonnie Yang [2]" w:date="2023-04-20T16:47:00Z">
                <w:pPr>
                  <w:pStyle w:val="ListParagraph"/>
                  <w:numPr>
                    <w:numId w:val="1919"/>
                  </w:numPr>
                  <w:ind w:left="875" w:hanging="440"/>
                </w:pPr>
              </w:pPrChange>
            </w:pPr>
            <w:del w:id="3326" w:author="Daisy Lan" w:date="2023-07-19T19:16:00Z">
              <w:r>
                <w:lastRenderedPageBreak/>
                <w:delText>{</w:delText>
              </w:r>
              <w:r w:rsidRPr="00035D4F">
                <w:delText>Ingredient/Step Title</w:delText>
              </w:r>
              <w:r>
                <w:delText xml:space="preserve"> 2}</w:delText>
              </w:r>
              <w:r w:rsidR="00035D4F" w:rsidRPr="00035D4F">
                <w:delText xml:space="preserve"> </w:delText>
              </w:r>
            </w:del>
          </w:p>
          <w:p w14:paraId="63BE2F3B" w14:textId="2C83893E" w:rsidR="00B13166" w:rsidRDefault="00035D4F" w:rsidP="00035D4F">
            <w:pPr>
              <w:pStyle w:val="ListParagraph"/>
              <w:numPr>
                <w:ilvl w:val="0"/>
                <w:numId w:val="1919"/>
              </w:numPr>
              <w:ind w:left="875"/>
              <w:rPr>
                <w:del w:id="3327" w:author="Daisy Lan" w:date="2023-07-19T19:16:00Z"/>
              </w:rPr>
            </w:pPr>
            <w:del w:id="3328" w:author="Daisy Lan" w:date="2023-07-19T19:16:00Z">
              <w:r w:rsidRPr="00035D4F">
                <w:delText>If activity=</w:delText>
              </w:r>
              <w:r w:rsidR="00AE5EB8">
                <w:delText>complete</w:delText>
              </w:r>
              <w:r w:rsidRPr="00035D4F">
                <w:delText>, show:</w:delText>
              </w:r>
              <w:r>
                <w:delText xml:space="preserve"> </w:delText>
              </w:r>
              <w:r w:rsidR="006857C6" w:rsidRPr="00035D4F">
                <w:delText xml:space="preserve">step order, </w:delText>
              </w:r>
              <w:r w:rsidR="006857C6">
                <w:delText xml:space="preserve">copy ‘Complete’, </w:delText>
              </w:r>
              <w:r w:rsidR="006857C6" w:rsidRPr="00035D4F">
                <w:delText>Ingredient/Step Title</w:delText>
              </w:r>
              <w:r w:rsidR="006857C6">
                <w:delText xml:space="preserve">, </w:delText>
              </w:r>
              <w:r w:rsidR="006857C6" w:rsidRPr="00035D4F">
                <w:delText>mapping option value</w:delText>
              </w:r>
              <w:r w:rsidR="006857C6">
                <w:rPr>
                  <w:rFonts w:hint="eastAsia"/>
                </w:rPr>
                <w:delText>.</w:delText>
              </w:r>
              <w:r w:rsidR="009C7B7D">
                <w:delText xml:space="preserve"> If more than one complete step, show all complete steps.</w:delText>
              </w:r>
            </w:del>
          </w:p>
          <w:p w14:paraId="08A59C6F" w14:textId="14FE385E" w:rsidR="006857C6" w:rsidRDefault="006857C6">
            <w:pPr>
              <w:pStyle w:val="ListParagraph"/>
              <w:ind w:left="875"/>
              <w:rPr>
                <w:del w:id="3329" w:author="Daisy Lan" w:date="2023-07-19T19:16:00Z"/>
              </w:rPr>
              <w:pPrChange w:id="3330" w:author="Bonnie Yang [2]" w:date="2023-04-24T11:13:00Z">
                <w:pPr>
                  <w:pStyle w:val="ListParagraph"/>
                  <w:numPr>
                    <w:numId w:val="1919"/>
                  </w:numPr>
                  <w:ind w:left="875" w:hanging="440"/>
                </w:pPr>
              </w:pPrChange>
            </w:pPr>
            <w:del w:id="3331" w:author="Daisy Lan" w:date="2023-07-19T19:16:00Z">
              <w:r>
                <w:rPr>
                  <w:noProof/>
                </w:rPr>
                <w:drawing>
                  <wp:inline distT="0" distB="0" distL="0" distR="0" wp14:anchorId="1166E354" wp14:editId="5F7E56F3">
                    <wp:extent cx="1933589" cy="1076333"/>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pic:nvPicPr>
                          <pic:blipFill>
                            <a:blip r:embed="rId119">
                              <a:extLst>
                                <a:ext uri="{28A0092B-C50C-407E-A947-70E740481C1C}">
                                  <a14:useLocalDpi xmlns:a14="http://schemas.microsoft.com/office/drawing/2010/main" val="0"/>
                                </a:ext>
                              </a:extLst>
                            </a:blip>
                            <a:stretch>
                              <a:fillRect/>
                            </a:stretch>
                          </pic:blipFill>
                          <pic:spPr>
                            <a:xfrm>
                              <a:off x="0" y="0"/>
                              <a:ext cx="1933589" cy="1076333"/>
                            </a:xfrm>
                            <a:prstGeom prst="rect">
                              <a:avLst/>
                            </a:prstGeom>
                          </pic:spPr>
                        </pic:pic>
                      </a:graphicData>
                    </a:graphic>
                  </wp:inline>
                </w:drawing>
              </w:r>
            </w:del>
          </w:p>
          <w:p w14:paraId="06BE8EAF" w14:textId="5F7CD63F" w:rsidR="006857C6" w:rsidRDefault="006857C6" w:rsidP="00035D4F">
            <w:pPr>
              <w:pStyle w:val="ListParagraph"/>
              <w:numPr>
                <w:ilvl w:val="0"/>
                <w:numId w:val="1919"/>
              </w:numPr>
              <w:ind w:left="875"/>
              <w:rPr>
                <w:del w:id="3332" w:author="Daisy Lan" w:date="2023-07-19T19:16:00Z"/>
              </w:rPr>
            </w:pPr>
            <w:del w:id="3333" w:author="Daisy Lan" w:date="2023-07-19T19:16:00Z">
              <w:r>
                <w:delText>Show ‘Done’ underneath the last step.</w:delText>
              </w:r>
            </w:del>
          </w:p>
          <w:p w14:paraId="1155ED15" w14:textId="680177BA" w:rsidR="00035D4F" w:rsidRDefault="00035D4F" w:rsidP="00035D4F">
            <w:pPr>
              <w:pStyle w:val="ListParagraph"/>
              <w:numPr>
                <w:ilvl w:val="0"/>
                <w:numId w:val="1919"/>
              </w:numPr>
              <w:ind w:left="875"/>
              <w:rPr>
                <w:del w:id="3334" w:author="Daisy Lan" w:date="2023-07-19T19:16:00Z"/>
              </w:rPr>
            </w:pPr>
            <w:del w:id="3335" w:author="Daisy Lan" w:date="2023-07-19T19:16:00Z">
              <w:r>
                <w:rPr>
                  <w:rFonts w:hint="eastAsia"/>
                </w:rPr>
                <w:delText>I</w:delText>
              </w:r>
              <w:r>
                <w:delText>f a step with multi sub steps, show them in one step, like this:</w:delText>
              </w:r>
            </w:del>
          </w:p>
          <w:p w14:paraId="24617157" w14:textId="628CA1A4" w:rsidR="00035D4F" w:rsidRDefault="00035D4F">
            <w:pPr>
              <w:ind w:left="435"/>
              <w:rPr>
                <w:del w:id="3336" w:author="Daisy Lan" w:date="2023-07-19T19:16:00Z"/>
              </w:rPr>
              <w:pPrChange w:id="3337" w:author="Bonnie Yang [2]" w:date="2023-04-19T15:54:00Z">
                <w:pPr>
                  <w:pStyle w:val="ListParagraph"/>
                  <w:numPr>
                    <w:numId w:val="1919"/>
                  </w:numPr>
                  <w:ind w:left="875" w:hanging="440"/>
                </w:pPr>
              </w:pPrChange>
            </w:pPr>
            <w:del w:id="3338" w:author="Daisy Lan" w:date="2023-07-19T19:16:00Z">
              <w:r>
                <w:rPr>
                  <w:noProof/>
                </w:rPr>
                <w:drawing>
                  <wp:inline distT="0" distB="0" distL="0" distR="0" wp14:anchorId="58CA8BEB" wp14:editId="5348200D">
                    <wp:extent cx="1209684" cy="1538299"/>
                    <wp:effectExtent l="0" t="0" r="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pic:nvPicPr>
                          <pic:blipFill>
                            <a:blip r:embed="rId120">
                              <a:extLst>
                                <a:ext uri="{28A0092B-C50C-407E-A947-70E740481C1C}">
                                  <a14:useLocalDpi xmlns:a14="http://schemas.microsoft.com/office/drawing/2010/main" val="0"/>
                                </a:ext>
                              </a:extLst>
                            </a:blip>
                            <a:stretch>
                              <a:fillRect/>
                            </a:stretch>
                          </pic:blipFill>
                          <pic:spPr>
                            <a:xfrm>
                              <a:off x="0" y="0"/>
                              <a:ext cx="1209684" cy="1538299"/>
                            </a:xfrm>
                            <a:prstGeom prst="rect">
                              <a:avLst/>
                            </a:prstGeom>
                          </pic:spPr>
                        </pic:pic>
                      </a:graphicData>
                    </a:graphic>
                  </wp:inline>
                </w:drawing>
              </w:r>
            </w:del>
          </w:p>
          <w:p w14:paraId="0E862EB6" w14:textId="77071083" w:rsidR="00035D4F" w:rsidRDefault="006857C6" w:rsidP="003A2BCB">
            <w:pPr>
              <w:pStyle w:val="ListParagraph"/>
              <w:numPr>
                <w:ilvl w:val="0"/>
                <w:numId w:val="1930"/>
              </w:numPr>
              <w:ind w:left="876"/>
              <w:rPr>
                <w:del w:id="3339" w:author="Daisy Lan" w:date="2023-07-19T19:16:00Z"/>
              </w:rPr>
            </w:pPr>
            <w:del w:id="3340" w:author="Daisy Lan" w:date="2023-07-19T19:16:00Z">
              <w:r>
                <w:rPr>
                  <w:rFonts w:hint="eastAsia"/>
                </w:rPr>
                <w:delText>M</w:delText>
              </w:r>
              <w:r>
                <w:delText>apping option value</w:delText>
              </w:r>
              <w:r w:rsidR="00DE43A6">
                <w:delText xml:space="preserve"> in ‘</w:delText>
              </w:r>
              <w:r w:rsidR="00DE43A6" w:rsidRPr="00DE43A6">
                <w:delText>Cooking Steps’ section</w:delText>
              </w:r>
              <w:r>
                <w:delText>: the mapped mapping option value in step level. For ‘</w:delText>
              </w:r>
              <w:r w:rsidRPr="006857C6">
                <w:delText>optional subtraction</w:delText>
              </w:r>
              <w:r>
                <w:delText>’ &amp; ‘</w:delText>
              </w:r>
              <w:r w:rsidRPr="006857C6">
                <w:delText>extra request</w:delText>
              </w:r>
              <w:r>
                <w:delText xml:space="preserve">’, </w:delText>
              </w:r>
              <w:r w:rsidRPr="006857C6">
                <w:delText>we only show 'No Cheese'</w:delText>
              </w:r>
              <w:r>
                <w:delText xml:space="preserve"> and</w:delText>
              </w:r>
              <w:r w:rsidRPr="006857C6">
                <w:delText xml:space="preserve"> don't show 'Keep Cheese'. The same logic to only show 'Extra Cheese', don't show 'Normal Cheese'.</w:delText>
              </w:r>
              <w:r>
                <w:delText xml:space="preserve"> For the other</w:delText>
              </w:r>
              <w:r w:rsidR="00DE43A6">
                <w:delText xml:space="preserve"> customization type, we should show them.</w:delText>
              </w:r>
            </w:del>
          </w:p>
          <w:p w14:paraId="0F8E7D4B" w14:textId="7B105972" w:rsidR="003A2BCB" w:rsidRDefault="003A2BCB">
            <w:pPr>
              <w:pStyle w:val="ListParagraph"/>
              <w:numPr>
                <w:ilvl w:val="0"/>
                <w:numId w:val="1930"/>
              </w:numPr>
              <w:ind w:left="876"/>
              <w:rPr>
                <w:del w:id="3341" w:author="Daisy Lan" w:date="2023-07-19T19:16:00Z"/>
              </w:rPr>
              <w:pPrChange w:id="3342" w:author="Bonnie Yang [2]" w:date="2023-04-24T11:30:00Z">
                <w:pPr>
                  <w:pStyle w:val="ListParagraph"/>
                  <w:numPr>
                    <w:numId w:val="1923"/>
                  </w:numPr>
                  <w:ind w:left="450" w:hanging="440"/>
                </w:pPr>
              </w:pPrChange>
            </w:pPr>
            <w:del w:id="3343" w:author="Daisy Lan" w:date="2023-07-19T19:16:00Z">
              <w:r>
                <w:delText>‘</w:delText>
              </w:r>
              <w:r>
                <w:rPr>
                  <w:rFonts w:hint="eastAsia"/>
                </w:rPr>
                <w:delText>I</w:delText>
              </w:r>
              <w:r>
                <w:delText xml:space="preserve">mages’: show sub step image at the left of its step. </w:delText>
              </w:r>
            </w:del>
          </w:p>
          <w:p w14:paraId="68695D18" w14:textId="4C38FCF5" w:rsidR="003A2BCB" w:rsidDel="00C94574" w:rsidRDefault="003A2BCB" w:rsidP="003A2BCB">
            <w:pPr>
              <w:pStyle w:val="ListParagraph"/>
              <w:ind w:left="890"/>
              <w:rPr>
                <w:del w:id="3344" w:author="Daisy Lan" w:date="2023-07-19T19:16:00Z"/>
              </w:rPr>
            </w:pPr>
            <w:del w:id="3345" w:author="Daisy Lan" w:date="2023-07-19T19:16:00Z">
              <w:r w:rsidRPr="000A301A" w:rsidDel="00C94574">
                <w:delText>Any images in the line build that have the checkbox for “</w:delText>
              </w:r>
              <w:r w:rsidDel="00C94574">
                <w:delText>Step</w:delText>
              </w:r>
              <w:r w:rsidRPr="000A301A" w:rsidDel="00C94574">
                <w:delText xml:space="preserve"> Image” </w:delText>
              </w:r>
              <w:r w:rsidDel="00C94574">
                <w:delText>selected</w:delText>
              </w:r>
              <w:r w:rsidRPr="000A301A" w:rsidDel="00C94574">
                <w:delText xml:space="preserve"> will display</w:delText>
              </w:r>
              <w:r w:rsidDel="00C94574">
                <w:delText xml:space="preserve"> in this section.</w:delText>
              </w:r>
            </w:del>
          </w:p>
          <w:p w14:paraId="7BB5E7C0" w14:textId="6A8510E6" w:rsidR="00C94574" w:rsidRDefault="00C94574" w:rsidP="003A2BCB">
            <w:pPr>
              <w:pStyle w:val="ListParagraph"/>
              <w:ind w:left="890"/>
              <w:rPr>
                <w:del w:id="3346" w:author="Daisy Lan" w:date="2023-07-19T19:16:00Z"/>
              </w:rPr>
            </w:pPr>
            <w:ins w:id="3347" w:author="Bonnie Yang" w:date="2023-05-23T14:51:00Z">
              <w:del w:id="3348" w:author="Daisy Lan" w:date="2023-07-19T19:16:00Z">
                <w:r w:rsidRPr="00C94574">
                  <w:delText>Show all images for all steps on the Training Card regardless if checkbox for KDS is checked in the line build.</w:delText>
                </w:r>
              </w:del>
            </w:ins>
          </w:p>
          <w:p w14:paraId="0279A3D3" w14:textId="52F4B655" w:rsidR="003A2BCB" w:rsidRDefault="003A2BCB">
            <w:pPr>
              <w:pStyle w:val="ListParagraph"/>
              <w:ind w:left="890"/>
              <w:rPr>
                <w:del w:id="3349" w:author="Daisy Lan" w:date="2023-07-19T19:16:00Z"/>
              </w:rPr>
              <w:pPrChange w:id="3350" w:author="Bonnie Yang [2]" w:date="2023-04-24T11:31:00Z">
                <w:pPr>
                  <w:pStyle w:val="ListParagraph"/>
                  <w:numPr>
                    <w:numId w:val="1916"/>
                  </w:numPr>
                  <w:ind w:left="450" w:hanging="440"/>
                </w:pPr>
              </w:pPrChange>
            </w:pPr>
            <w:del w:id="3351" w:author="Daisy Lan" w:date="2023-07-19T19:16:00Z">
              <w:r>
                <w:delText>Sort images according to sequence of sub step in the step.</w:delText>
              </w:r>
            </w:del>
          </w:p>
          <w:p w14:paraId="3CCF91CF" w14:textId="2F11AAF5" w:rsidR="00482016" w:rsidRDefault="00035D4F" w:rsidP="00337648">
            <w:pPr>
              <w:pStyle w:val="ListParagraph"/>
              <w:numPr>
                <w:ilvl w:val="0"/>
                <w:numId w:val="1916"/>
              </w:numPr>
              <w:ind w:left="450"/>
              <w:rPr>
                <w:del w:id="3352" w:author="Daisy Lan" w:date="2023-07-19T19:16:00Z"/>
              </w:rPr>
            </w:pPr>
            <w:del w:id="3353" w:author="Daisy Lan" w:date="2023-07-19T19:16:00Z">
              <w:r>
                <w:delText>‘</w:delText>
              </w:r>
              <w:r>
                <w:rPr>
                  <w:rFonts w:hint="eastAsia"/>
                </w:rPr>
                <w:delText>P</w:delText>
              </w:r>
              <w:r>
                <w:delText>ossible Customizations’ section</w:delText>
              </w:r>
            </w:del>
          </w:p>
          <w:p w14:paraId="40D40536" w14:textId="07D0C3DB" w:rsidR="00D14E96" w:rsidRDefault="00035D4F" w:rsidP="00D14E96">
            <w:pPr>
              <w:pStyle w:val="ListParagraph"/>
              <w:numPr>
                <w:ilvl w:val="0"/>
                <w:numId w:val="1920"/>
              </w:numPr>
              <w:rPr>
                <w:del w:id="3354" w:author="Daisy Lan" w:date="2023-07-19T19:16:00Z"/>
              </w:rPr>
            </w:pPr>
            <w:del w:id="3355" w:author="Daisy Lan" w:date="2023-07-19T19:16:00Z">
              <w:r>
                <w:rPr>
                  <w:rFonts w:hint="eastAsia"/>
                </w:rPr>
                <w:delText>I</w:delText>
              </w:r>
              <w:r>
                <w:delText xml:space="preserve">f customization option value has been defined in any step/sub step of </w:delText>
              </w:r>
              <w:r w:rsidR="003A2BCB">
                <w:delText>this line build</w:delText>
              </w:r>
              <w:r w:rsidR="00270BEB">
                <w:delText xml:space="preserve"> (step=cook/garnish/complete)</w:delText>
              </w:r>
              <w:r>
                <w:delText xml:space="preserve">, </w:delText>
              </w:r>
              <w:r w:rsidR="003A2BCB">
                <w:delText xml:space="preserve">regardless of the selected options are. </w:delText>
              </w:r>
              <w:r>
                <w:delText>we should show them</w:delText>
              </w:r>
              <w:r w:rsidR="00D14E96">
                <w:delText xml:space="preserve"> </w:delText>
              </w:r>
              <w:r>
                <w:delText>in this section.</w:delText>
              </w:r>
              <w:r w:rsidR="00D14E96">
                <w:delText xml:space="preserve"> It means only show option value rather than </w:delText>
              </w:r>
              <w:r w:rsidR="00D14E96">
                <w:lastRenderedPageBreak/>
                <w:delText xml:space="preserve">option name, and for </w:delText>
              </w:r>
              <w:r w:rsidR="00D14E96" w:rsidRPr="006A2906">
                <w:delText>extra request</w:delText>
              </w:r>
              <w:r w:rsidR="00D14E96">
                <w:delText xml:space="preserve">, optional subtraction and on the side, no need to show ‘Normal’, keep option. E.g., </w:delText>
              </w:r>
              <w:r w:rsidR="003A2BCB">
                <w:rPr>
                  <w:rFonts w:hint="eastAsia"/>
                </w:rPr>
                <w:delText>we</w:delText>
              </w:r>
              <w:r w:rsidR="003A2BCB">
                <w:delText xml:space="preserve"> should show </w:delText>
              </w:r>
              <w:r w:rsidR="00D14E96">
                <w:delText>on the side type</w:delText>
              </w:r>
              <w:r w:rsidR="003A2BCB">
                <w:delText xml:space="preserve"> value</w:delText>
              </w:r>
              <w:r w:rsidR="00D14E96">
                <w:delText xml:space="preserve">, </w:delText>
              </w:r>
              <w:r w:rsidR="003A2BCB">
                <w:delText xml:space="preserve">Extra </w:delText>
              </w:r>
              <w:r w:rsidR="00D14E96">
                <w:delText>value, No</w:delText>
              </w:r>
              <w:r w:rsidR="003A2BCB">
                <w:delText xml:space="preserve"> </w:delText>
              </w:r>
              <w:r w:rsidR="00D14E96">
                <w:delText>value.</w:delText>
              </w:r>
            </w:del>
          </w:p>
          <w:p w14:paraId="6E171547" w14:textId="61C3EAE2" w:rsidR="00035D4F" w:rsidRDefault="00D14E96">
            <w:pPr>
              <w:pStyle w:val="ListParagraph"/>
              <w:ind w:left="890"/>
              <w:rPr>
                <w:del w:id="3356" w:author="Daisy Lan" w:date="2023-07-19T19:16:00Z"/>
              </w:rPr>
              <w:pPrChange w:id="3357" w:author="Bonnie Yang [2]" w:date="2023-04-20T17:38:00Z">
                <w:pPr>
                  <w:pStyle w:val="ListParagraph"/>
                  <w:numPr>
                    <w:numId w:val="1920"/>
                  </w:numPr>
                  <w:ind w:left="890" w:hanging="440"/>
                </w:pPr>
              </w:pPrChange>
            </w:pPr>
            <w:del w:id="3358" w:author="Daisy Lan" w:date="2023-07-19T19:16:00Z">
              <w:r>
                <w:rPr>
                  <w:noProof/>
                </w:rPr>
                <w:drawing>
                  <wp:inline distT="0" distB="0" distL="0" distR="0" wp14:anchorId="7DD30D1F" wp14:editId="5CD92467">
                    <wp:extent cx="942982" cy="1143008"/>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pic:nvPicPr>
                          <pic:blipFill>
                            <a:blip r:embed="rId121">
                              <a:extLst>
                                <a:ext uri="{28A0092B-C50C-407E-A947-70E740481C1C}">
                                  <a14:useLocalDpi xmlns:a14="http://schemas.microsoft.com/office/drawing/2010/main" val="0"/>
                                </a:ext>
                              </a:extLst>
                            </a:blip>
                            <a:stretch>
                              <a:fillRect/>
                            </a:stretch>
                          </pic:blipFill>
                          <pic:spPr>
                            <a:xfrm>
                              <a:off x="0" y="0"/>
                              <a:ext cx="942982" cy="1143008"/>
                            </a:xfrm>
                            <a:prstGeom prst="rect">
                              <a:avLst/>
                            </a:prstGeom>
                          </pic:spPr>
                        </pic:pic>
                      </a:graphicData>
                    </a:graphic>
                  </wp:inline>
                </w:drawing>
              </w:r>
              <w:r>
                <w:delText xml:space="preserve"> </w:delText>
              </w:r>
              <w:r>
                <w:rPr>
                  <w:noProof/>
                </w:rPr>
                <w:drawing>
                  <wp:inline distT="0" distB="0" distL="0" distR="0" wp14:anchorId="099719C5" wp14:editId="5176485D">
                    <wp:extent cx="2338405" cy="1109671"/>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pic:nvPicPr>
                          <pic:blipFill>
                            <a:blip r:embed="rId122">
                              <a:extLst>
                                <a:ext uri="{28A0092B-C50C-407E-A947-70E740481C1C}">
                                  <a14:useLocalDpi xmlns:a14="http://schemas.microsoft.com/office/drawing/2010/main" val="0"/>
                                </a:ext>
                              </a:extLst>
                            </a:blip>
                            <a:stretch>
                              <a:fillRect/>
                            </a:stretch>
                          </pic:blipFill>
                          <pic:spPr>
                            <a:xfrm>
                              <a:off x="0" y="0"/>
                              <a:ext cx="2338405" cy="1109671"/>
                            </a:xfrm>
                            <a:prstGeom prst="rect">
                              <a:avLst/>
                            </a:prstGeom>
                          </pic:spPr>
                        </pic:pic>
                      </a:graphicData>
                    </a:graphic>
                  </wp:inline>
                </w:drawing>
              </w:r>
            </w:del>
          </w:p>
          <w:p w14:paraId="54781B52" w14:textId="02760D0A" w:rsidR="00035D4F" w:rsidRDefault="006A2906">
            <w:pPr>
              <w:pStyle w:val="ListParagraph"/>
              <w:numPr>
                <w:ilvl w:val="0"/>
                <w:numId w:val="1920"/>
              </w:numPr>
              <w:rPr>
                <w:del w:id="3359" w:author="Daisy Lan" w:date="2023-07-19T19:16:00Z"/>
              </w:rPr>
              <w:pPrChange w:id="3360" w:author="Bonnie Yang [2]" w:date="2023-04-19T15:59:00Z">
                <w:pPr/>
              </w:pPrChange>
            </w:pPr>
            <w:del w:id="3361" w:author="Daisy Lan" w:date="2023-07-19T19:16:00Z">
              <w:r>
                <w:rPr>
                  <w:rFonts w:hint="eastAsia"/>
                </w:rPr>
                <w:delText>F</w:delText>
              </w:r>
              <w:r>
                <w:delText>or example:</w:delText>
              </w:r>
            </w:del>
          </w:p>
          <w:p w14:paraId="7361455C" w14:textId="53E9A1C9" w:rsidR="00035D4F" w:rsidRDefault="00035D4F" w:rsidP="00035D4F">
            <w:pPr>
              <w:rPr>
                <w:del w:id="3362" w:author="Daisy Lan" w:date="2023-07-19T19:16:00Z"/>
              </w:rPr>
            </w:pPr>
            <w:del w:id="3363" w:author="Daisy Lan" w:date="2023-07-19T19:16:00Z">
              <w:r>
                <w:delText>Filter: Garnish</w:delText>
              </w:r>
            </w:del>
          </w:p>
          <w:p w14:paraId="6EE7726E" w14:textId="60BDE4EF" w:rsidR="00035D4F" w:rsidRDefault="00035D4F" w:rsidP="00035D4F">
            <w:pPr>
              <w:rPr>
                <w:del w:id="3364" w:author="Daisy Lan" w:date="2023-07-19T19:16:00Z"/>
              </w:rPr>
            </w:pPr>
            <w:del w:id="3365" w:author="Daisy Lan" w:date="2023-07-19T19:16:00Z">
              <w:r>
                <w:delText>Steps in line build: Step 1- cook</w:delText>
              </w:r>
              <w:r w:rsidR="006A2906">
                <w:delText>-pork (mandatory)</w:delText>
              </w:r>
              <w:r>
                <w:delText>, step 2- cook, step 2-cook, step 3-garnish</w:delText>
              </w:r>
              <w:r w:rsidR="006A2906">
                <w:delText>-chicken (mandatory)</w:delText>
              </w:r>
              <w:r>
                <w:delText>, step 3-garnish</w:delText>
              </w:r>
              <w:r w:rsidR="006A2906">
                <w:delText>-pork (mandatory)</w:delText>
              </w:r>
              <w:r>
                <w:delText>, step 4-complete</w:delText>
              </w:r>
            </w:del>
          </w:p>
          <w:p w14:paraId="05E944BD" w14:textId="588E630A" w:rsidR="006A2906" w:rsidRDefault="006A2906" w:rsidP="00035D4F">
            <w:pPr>
              <w:rPr>
                <w:del w:id="3366" w:author="Daisy Lan" w:date="2023-07-19T19:16:00Z"/>
              </w:rPr>
            </w:pPr>
            <w:del w:id="3367" w:author="Daisy Lan" w:date="2023-07-19T19:16:00Z">
              <w:r>
                <w:rPr>
                  <w:rFonts w:hint="eastAsia"/>
                </w:rPr>
                <w:delText>T</w:delText>
              </w:r>
              <w:r>
                <w:delText xml:space="preserve">hen, show each option value in a row: </w:delText>
              </w:r>
            </w:del>
          </w:p>
          <w:p w14:paraId="291264CE" w14:textId="2B998651" w:rsidR="006A2906" w:rsidRDefault="006A2906" w:rsidP="00035D4F">
            <w:pPr>
              <w:rPr>
                <w:del w:id="3368" w:author="Daisy Lan" w:date="2023-07-19T19:16:00Z"/>
              </w:rPr>
            </w:pPr>
            <w:del w:id="3369" w:author="Daisy Lan" w:date="2023-07-19T19:16:00Z">
              <w:r>
                <w:rPr>
                  <w:rFonts w:hint="eastAsia"/>
                </w:rPr>
                <w:delText>+</w:delText>
              </w:r>
              <w:r>
                <w:delText xml:space="preserve"> chicken</w:delText>
              </w:r>
            </w:del>
          </w:p>
          <w:p w14:paraId="333D4616" w14:textId="2E224751" w:rsidR="006A2906" w:rsidRDefault="006A2906">
            <w:pPr>
              <w:rPr>
                <w:del w:id="3370" w:author="Daisy Lan" w:date="2023-07-19T19:16:00Z"/>
              </w:rPr>
              <w:pPrChange w:id="3371" w:author="Bonnie Yang [2]" w:date="2023-04-19T15:59:00Z">
                <w:pPr>
                  <w:pStyle w:val="ListParagraph"/>
                  <w:numPr>
                    <w:numId w:val="1920"/>
                  </w:numPr>
                  <w:ind w:left="890" w:hanging="440"/>
                </w:pPr>
              </w:pPrChange>
            </w:pPr>
            <w:del w:id="3372" w:author="Daisy Lan" w:date="2023-07-19T19:16:00Z">
              <w:r>
                <w:rPr>
                  <w:rFonts w:hint="eastAsia"/>
                </w:rPr>
                <w:delText>+</w:delText>
              </w:r>
              <w:r>
                <w:delText xml:space="preserve"> pork</w:delText>
              </w:r>
            </w:del>
          </w:p>
          <w:p w14:paraId="3C9785A6" w14:textId="55CD75CB" w:rsidR="00035D4F" w:rsidRDefault="00035D4F" w:rsidP="00297E0D">
            <w:pPr>
              <w:pStyle w:val="ListParagraph"/>
              <w:numPr>
                <w:ilvl w:val="0"/>
                <w:numId w:val="1920"/>
              </w:numPr>
              <w:rPr>
                <w:del w:id="3373" w:author="Daisy Lan" w:date="2023-07-19T19:16:00Z"/>
              </w:rPr>
            </w:pPr>
            <w:del w:id="3374" w:author="Daisy Lan" w:date="2023-07-19T19:16:00Z">
              <w:r>
                <w:delText>Blue for dish preference, optional addition</w:delText>
              </w:r>
              <w:r w:rsidR="006A2906">
                <w:delText xml:space="preserve">, </w:delText>
              </w:r>
              <w:r w:rsidR="006A2906" w:rsidRPr="006A2906">
                <w:delText>extra request</w:delText>
              </w:r>
              <w:r>
                <w:delText xml:space="preserve"> and mandatory choice</w:delText>
              </w:r>
              <w:r w:rsidR="00297E0D">
                <w:delText xml:space="preserve">; </w:delText>
              </w:r>
              <w:r>
                <w:delText>Red with an X for optional subtraction</w:delText>
              </w:r>
              <w:r w:rsidR="00297E0D">
                <w:delText xml:space="preserve">; </w:delText>
              </w:r>
              <w:r>
                <w:delText>Orange with an arrow for on the side</w:delText>
              </w:r>
            </w:del>
          </w:p>
          <w:p w14:paraId="6B4B4C0B" w14:textId="13D576B5" w:rsidR="00297E0D" w:rsidRDefault="00297E0D" w:rsidP="00297E0D">
            <w:pPr>
              <w:pStyle w:val="ListParagraph"/>
              <w:numPr>
                <w:ilvl w:val="0"/>
                <w:numId w:val="1920"/>
              </w:numPr>
              <w:rPr>
                <w:del w:id="3375" w:author="Daisy Lan" w:date="2023-07-19T19:16:00Z"/>
              </w:rPr>
            </w:pPr>
            <w:del w:id="3376" w:author="Daisy Lan" w:date="2023-07-19T19:16:00Z">
              <w:r>
                <w:rPr>
                  <w:rFonts w:hint="eastAsia"/>
                </w:rPr>
                <w:delText>I</w:delText>
              </w:r>
              <w:r>
                <w:delText>f an option value is mapped with more than one selected step/sub step, we only show it one time.</w:delText>
              </w:r>
            </w:del>
          </w:p>
          <w:p w14:paraId="594954FE" w14:textId="2F8B2060" w:rsidR="000A301A" w:rsidRDefault="00297E0D" w:rsidP="000A301A">
            <w:pPr>
              <w:pStyle w:val="ListParagraph"/>
              <w:numPr>
                <w:ilvl w:val="0"/>
                <w:numId w:val="1920"/>
              </w:numPr>
              <w:rPr>
                <w:del w:id="3377" w:author="Daisy Lan" w:date="2023-07-19T19:16:00Z"/>
              </w:rPr>
            </w:pPr>
            <w:del w:id="3378" w:author="Daisy Lan" w:date="2023-07-19T19:16:00Z">
              <w:r>
                <w:rPr>
                  <w:rFonts w:hint="eastAsia"/>
                </w:rPr>
                <w:delText>S</w:delText>
              </w:r>
              <w:r>
                <w:delText>ort them according to customization type</w:delText>
              </w:r>
              <w:r w:rsidR="000A301A">
                <w:delText xml:space="preserve"> (mandatory choice &gt;dish preference &gt;optional addition &gt; </w:delText>
              </w:r>
              <w:r w:rsidR="000A301A" w:rsidRPr="006A2906">
                <w:delText>extra request</w:delText>
              </w:r>
              <w:r w:rsidR="000A301A">
                <w:delText xml:space="preserve"> &gt; optional subtraction &gt; on the side) first, then sort them by option name (show option name values by the same option name).</w:delText>
              </w:r>
            </w:del>
          </w:p>
          <w:p w14:paraId="24DBBEE7" w14:textId="496BB38B" w:rsidR="00035D4F" w:rsidRDefault="00AE5EB8" w:rsidP="00AE5EB8">
            <w:pPr>
              <w:pStyle w:val="ListParagraph"/>
              <w:numPr>
                <w:ilvl w:val="0"/>
                <w:numId w:val="1925"/>
              </w:numPr>
              <w:ind w:left="450" w:hanging="450"/>
              <w:rPr>
                <w:del w:id="3379" w:author="Daisy Lan" w:date="2023-07-19T19:16:00Z"/>
              </w:rPr>
            </w:pPr>
            <w:del w:id="3380" w:author="Daisy Lan" w:date="2023-07-19T19:16:00Z">
              <w:r>
                <w:rPr>
                  <w:rFonts w:hint="eastAsia"/>
                </w:rPr>
                <w:delText>I</w:delText>
              </w:r>
              <w:r>
                <w:delText>f default three columns ‘Steps’, ‘Possible Customizations’. If steps are more than one columns, we should show them in second columns, then third column, and we should show ‘Possible Customizations’ in the next page.</w:delText>
              </w:r>
            </w:del>
          </w:p>
          <w:p w14:paraId="762C432F" w14:textId="28BB05D9" w:rsidR="00AE5EB8" w:rsidRDefault="00AE5EB8" w:rsidP="00AE5EB8">
            <w:pPr>
              <w:pStyle w:val="ListParagraph"/>
              <w:numPr>
                <w:ilvl w:val="0"/>
                <w:numId w:val="1925"/>
              </w:numPr>
              <w:ind w:left="450" w:hanging="450"/>
              <w:rPr>
                <w:del w:id="3381" w:author="Daisy Lan" w:date="2023-07-19T19:16:00Z"/>
              </w:rPr>
            </w:pPr>
            <w:del w:id="3382" w:author="Daisy Lan" w:date="2023-07-19T19:16:00Z">
              <w:r>
                <w:rPr>
                  <w:rFonts w:hint="eastAsia"/>
                </w:rPr>
                <w:delText>S</w:delText>
              </w:r>
              <w:r>
                <w:delText xml:space="preserve">how print date and page numbe at the right bottom of each page. {Current page number} of {total page amount}. Format: </w:delText>
              </w:r>
              <w:r>
                <w:rPr>
                  <w:noProof/>
                </w:rPr>
                <w:drawing>
                  <wp:inline distT="0" distB="0" distL="0" distR="0" wp14:anchorId="3E3AE14D" wp14:editId="73E21293">
                    <wp:extent cx="833444" cy="180976"/>
                    <wp:effectExtent l="0" t="0" r="508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33444" cy="180976"/>
                            </a:xfrm>
                            <a:prstGeom prst="rect">
                              <a:avLst/>
                            </a:prstGeom>
                          </pic:spPr>
                        </pic:pic>
                      </a:graphicData>
                    </a:graphic>
                  </wp:inline>
                </w:drawing>
              </w:r>
            </w:del>
          </w:p>
          <w:p w14:paraId="436CF00D" w14:textId="29DC28DB" w:rsidR="00AE5EB8" w:rsidRPr="00345BD8" w:rsidRDefault="00AE5EB8">
            <w:pPr>
              <w:pStyle w:val="ListParagraph"/>
              <w:numPr>
                <w:ilvl w:val="0"/>
                <w:numId w:val="1925"/>
              </w:numPr>
              <w:ind w:left="450" w:hanging="450"/>
              <w:rPr>
                <w:del w:id="3383" w:author="Daisy Lan" w:date="2023-07-19T19:16:00Z"/>
              </w:rPr>
              <w:pPrChange w:id="3384" w:author="Bonnie Yang [2]" w:date="2023-04-19T16:34:00Z">
                <w:pPr/>
              </w:pPrChange>
            </w:pPr>
          </w:p>
          <w:p w14:paraId="0EA830CB" w14:textId="7E1816EC" w:rsidR="00337648" w:rsidRPr="00C11AA9" w:rsidRDefault="00337648" w:rsidP="00D04113">
            <w:pPr>
              <w:rPr>
                <w:del w:id="3385" w:author="Daisy Lan" w:date="2023-07-19T19:16:00Z"/>
              </w:rPr>
            </w:pPr>
          </w:p>
        </w:tc>
      </w:tr>
      <w:tr w:rsidR="00337648" w:rsidRPr="00452515" w14:paraId="18D8570E" w14:textId="77777777" w:rsidTr="00D04113">
        <w:trPr>
          <w:del w:id="3386" w:author="Daisy Lan" w:date="2023-07-19T19:16:00Z"/>
        </w:trPr>
        <w:tc>
          <w:tcPr>
            <w:tcW w:w="8008" w:type="dxa"/>
          </w:tcPr>
          <w:p w14:paraId="6004F64A" w14:textId="749E9F5B" w:rsidR="00337648" w:rsidRDefault="00337648" w:rsidP="00D04113">
            <w:pPr>
              <w:rPr>
                <w:del w:id="3387" w:author="Daisy Lan" w:date="2023-07-19T19:16:00Z"/>
              </w:rPr>
            </w:pPr>
            <w:del w:id="3388" w:author="Daisy Lan" w:date="2023-07-19T19:16:00Z">
              <w:r w:rsidRPr="00452515">
                <w:lastRenderedPageBreak/>
                <w:delText>Extend Scenario:</w:delText>
              </w:r>
            </w:del>
          </w:p>
          <w:p w14:paraId="3969546B" w14:textId="04545269" w:rsidR="00337648" w:rsidRPr="00452515" w:rsidRDefault="00337648" w:rsidP="00D04113">
            <w:pPr>
              <w:rPr>
                <w:del w:id="3389" w:author="Daisy Lan" w:date="2023-07-19T19:16:00Z"/>
              </w:rPr>
            </w:pPr>
          </w:p>
        </w:tc>
      </w:tr>
      <w:tr w:rsidR="00337648" w:rsidRPr="00452515" w14:paraId="6159F2C6" w14:textId="77777777" w:rsidTr="00D04113">
        <w:trPr>
          <w:del w:id="3390" w:author="Daisy Lan" w:date="2023-07-19T19:16:00Z"/>
        </w:trPr>
        <w:tc>
          <w:tcPr>
            <w:tcW w:w="8008" w:type="dxa"/>
          </w:tcPr>
          <w:p w14:paraId="3E9060D2" w14:textId="3B7E60F5" w:rsidR="00337648" w:rsidRDefault="00337648" w:rsidP="00D04113">
            <w:pPr>
              <w:rPr>
                <w:del w:id="3391" w:author="Daisy Lan" w:date="2023-07-19T19:16:00Z"/>
              </w:rPr>
            </w:pPr>
            <w:del w:id="3392" w:author="Daisy Lan" w:date="2023-07-19T19:16:00Z">
              <w:r w:rsidRPr="00452515">
                <w:delText>Exception Scenario:</w:delText>
              </w:r>
            </w:del>
          </w:p>
          <w:p w14:paraId="43DF1CA0" w14:textId="7A5A7017" w:rsidR="00337648" w:rsidRPr="00452515" w:rsidRDefault="00337648" w:rsidP="00D04113">
            <w:pPr>
              <w:rPr>
                <w:del w:id="3393" w:author="Daisy Lan" w:date="2023-07-19T19:16:00Z"/>
              </w:rPr>
            </w:pPr>
          </w:p>
        </w:tc>
      </w:tr>
      <w:tr w:rsidR="00337648" w:rsidRPr="00452515" w14:paraId="3358140D" w14:textId="77777777" w:rsidTr="00D04113">
        <w:trPr>
          <w:del w:id="3394" w:author="Daisy Lan" w:date="2023-07-19T19:16:00Z"/>
        </w:trPr>
        <w:tc>
          <w:tcPr>
            <w:tcW w:w="8008" w:type="dxa"/>
          </w:tcPr>
          <w:p w14:paraId="52C38F2A" w14:textId="63270DDD" w:rsidR="00337648" w:rsidRPr="00452515" w:rsidRDefault="00337648" w:rsidP="00D04113">
            <w:pPr>
              <w:rPr>
                <w:del w:id="3395" w:author="Daisy Lan" w:date="2023-07-19T19:16:00Z"/>
              </w:rPr>
            </w:pPr>
            <w:del w:id="3396" w:author="Daisy Lan" w:date="2023-07-19T19:16:00Z">
              <w:r w:rsidRPr="00452515">
                <w:lastRenderedPageBreak/>
                <w:delText>Notes:</w:delText>
              </w:r>
            </w:del>
          </w:p>
        </w:tc>
      </w:tr>
      <w:tr w:rsidR="00337648" w:rsidRPr="00452515" w14:paraId="64969768" w14:textId="77777777" w:rsidTr="00D04113">
        <w:trPr>
          <w:del w:id="3397" w:author="Daisy Lan" w:date="2023-07-19T19:16:00Z"/>
        </w:trPr>
        <w:tc>
          <w:tcPr>
            <w:tcW w:w="8008" w:type="dxa"/>
          </w:tcPr>
          <w:p w14:paraId="55060FBD" w14:textId="0F0C5C13" w:rsidR="00337648" w:rsidRPr="00452515" w:rsidRDefault="00337648" w:rsidP="00D04113">
            <w:pPr>
              <w:rPr>
                <w:del w:id="3398" w:author="Daisy Lan" w:date="2023-07-19T19:16:00Z"/>
              </w:rPr>
            </w:pPr>
            <w:del w:id="3399" w:author="Daisy Lan" w:date="2023-07-19T19:16:00Z">
              <w:r w:rsidRPr="00452515">
                <w:delText>Q/A:</w:delText>
              </w:r>
            </w:del>
          </w:p>
        </w:tc>
      </w:tr>
    </w:tbl>
    <w:p w14:paraId="3E4465C8" w14:textId="5645AF16" w:rsidR="00337648" w:rsidRDefault="00337648" w:rsidP="00BC50A4">
      <w:pPr>
        <w:rPr>
          <w:ins w:id="3400" w:author="Bonnie Yang" w:date="2023-04-19T12:07:00Z"/>
          <w:del w:id="3401" w:author="Daisy Lan" w:date="2023-07-19T19:16:00Z"/>
        </w:rPr>
      </w:pPr>
    </w:p>
    <w:p w14:paraId="5A885763" w14:textId="4A5AC1BF" w:rsidR="00337648" w:rsidRPr="00BC50A4" w:rsidRDefault="00337648" w:rsidP="00BC50A4">
      <w:pPr>
        <w:rPr>
          <w:del w:id="3402" w:author="Daisy Lan" w:date="2023-07-19T19:16:00Z"/>
        </w:rPr>
      </w:pPr>
    </w:p>
    <w:p w14:paraId="37676297" w14:textId="756BA8DA" w:rsidR="00B03141" w:rsidRDefault="00C54DFE" w:rsidP="00B03141">
      <w:pPr>
        <w:pStyle w:val="Heading1"/>
        <w:spacing w:line="276" w:lineRule="auto"/>
      </w:pPr>
      <w:r>
        <w:rPr>
          <w:rFonts w:hint="eastAsia"/>
        </w:rPr>
        <w:t>Tran-</w:t>
      </w:r>
      <w:r w:rsidR="0012444E">
        <w:rPr>
          <w:rFonts w:hint="eastAsia"/>
        </w:rPr>
        <w:t>M</w:t>
      </w:r>
      <w:r w:rsidR="0012444E">
        <w:t>enu</w:t>
      </w:r>
    </w:p>
    <w:p w14:paraId="6348D2E0" w14:textId="09944786" w:rsidR="0012444E" w:rsidRPr="0048744A" w:rsidRDefault="000B39F7" w:rsidP="0012444E">
      <w:pPr>
        <w:pStyle w:val="Heading2"/>
        <w:numPr>
          <w:ilvl w:val="1"/>
          <w:numId w:val="336"/>
        </w:numPr>
        <w:rPr>
          <w:rFonts w:ascii="Arial" w:hAnsi="Arial" w:cs="Arial"/>
        </w:rPr>
      </w:pPr>
      <w:r>
        <w:rPr>
          <w:rFonts w:ascii="Arial" w:hAnsi="Arial" w:cs="Arial" w:hint="eastAsia"/>
        </w:rPr>
        <w:t>Tran-</w:t>
      </w:r>
      <w:r w:rsidR="0012444E" w:rsidRPr="0012444E">
        <w:rPr>
          <w:rFonts w:ascii="Arial" w:hAnsi="Arial" w:cs="Arial"/>
        </w:rPr>
        <w:t>MS0</w:t>
      </w:r>
      <w:r w:rsidR="00BC50A4">
        <w:rPr>
          <w:rFonts w:ascii="Arial" w:hAnsi="Arial" w:cs="Arial"/>
        </w:rPr>
        <w:t>8</w:t>
      </w:r>
      <w:r w:rsidR="0012444E" w:rsidRPr="0012444E">
        <w:rPr>
          <w:rFonts w:ascii="Arial" w:hAnsi="Arial" w:cs="Arial"/>
        </w:rPr>
        <w:t>-0</w:t>
      </w:r>
      <w:r w:rsidR="0012444E">
        <w:rPr>
          <w:rFonts w:ascii="Arial" w:hAnsi="Arial" w:cs="Arial"/>
        </w:rPr>
        <w:t>1 Menu List</w:t>
      </w:r>
    </w:p>
    <w:p w14:paraId="7BCEC1B9" w14:textId="77777777" w:rsidR="0012444E" w:rsidRDefault="0012444E" w:rsidP="0012444E"/>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12444E" w:rsidRPr="00452515" w14:paraId="5DE283DF" w14:textId="77777777">
        <w:tc>
          <w:tcPr>
            <w:tcW w:w="8008" w:type="dxa"/>
          </w:tcPr>
          <w:p w14:paraId="45EADB0E" w14:textId="6BD70253" w:rsidR="0012444E" w:rsidRPr="00E97505" w:rsidRDefault="0012444E">
            <w:pPr>
              <w:rPr>
                <w:rStyle w:val="Strong"/>
              </w:rPr>
            </w:pPr>
            <w:r>
              <w:rPr>
                <w:rStyle w:val="Strong"/>
              </w:rPr>
              <w:t>MS</w:t>
            </w:r>
            <w:r w:rsidRPr="00E97505">
              <w:rPr>
                <w:rStyle w:val="Strong"/>
              </w:rPr>
              <w:t>0</w:t>
            </w:r>
            <w:r w:rsidR="00BC50A4">
              <w:rPr>
                <w:rStyle w:val="Strong"/>
              </w:rPr>
              <w:t>8</w:t>
            </w:r>
            <w:r w:rsidRPr="00E97505">
              <w:rPr>
                <w:rStyle w:val="Strong"/>
              </w:rPr>
              <w:t>-0</w:t>
            </w:r>
            <w:r w:rsidR="0036623E">
              <w:rPr>
                <w:rStyle w:val="Strong"/>
              </w:rPr>
              <w:t>1</w:t>
            </w:r>
            <w:r>
              <w:rPr>
                <w:rStyle w:val="Strong"/>
              </w:rPr>
              <w:t xml:space="preserve"> </w:t>
            </w:r>
            <w:bookmarkStart w:id="3403" w:name="OLE_LINK24"/>
            <w:r w:rsidR="0036623E" w:rsidRPr="0036623E">
              <w:rPr>
                <w:rStyle w:val="Strong"/>
              </w:rPr>
              <w:t>Menu List</w:t>
            </w:r>
            <w:bookmarkEnd w:id="3403"/>
          </w:p>
        </w:tc>
      </w:tr>
      <w:tr w:rsidR="0012444E" w:rsidRPr="00452515" w14:paraId="5C53ADAD" w14:textId="77777777">
        <w:tc>
          <w:tcPr>
            <w:tcW w:w="8008" w:type="dxa"/>
          </w:tcPr>
          <w:p w14:paraId="55E9EF68" w14:textId="77777777" w:rsidR="0012444E" w:rsidRPr="00E97505" w:rsidRDefault="0012444E">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12444E" w14:paraId="3CBECC68" w14:textId="77777777" w:rsidTr="004C25EB">
              <w:trPr>
                <w:jc w:val="center"/>
              </w:trPr>
              <w:tc>
                <w:tcPr>
                  <w:tcW w:w="1169" w:type="dxa"/>
                </w:tcPr>
                <w:p w14:paraId="0A924A1E" w14:textId="77777777" w:rsidR="0012444E" w:rsidRPr="007A35F7" w:rsidRDefault="0012444E">
                  <w:pPr>
                    <w:rPr>
                      <w:rFonts w:ascii="Arial" w:hAnsi="Arial" w:cs="Arial"/>
                    </w:rPr>
                  </w:pPr>
                  <w:r w:rsidRPr="007A35F7">
                    <w:rPr>
                      <w:rFonts w:ascii="Arial" w:hAnsi="Arial" w:cs="Arial"/>
                    </w:rPr>
                    <w:t>Version</w:t>
                  </w:r>
                </w:p>
              </w:tc>
              <w:tc>
                <w:tcPr>
                  <w:tcW w:w="1357" w:type="dxa"/>
                </w:tcPr>
                <w:p w14:paraId="29321281" w14:textId="77777777" w:rsidR="0012444E" w:rsidRPr="007A35F7" w:rsidRDefault="0012444E">
                  <w:pPr>
                    <w:rPr>
                      <w:rFonts w:ascii="Arial" w:hAnsi="Arial" w:cs="Arial"/>
                    </w:rPr>
                  </w:pPr>
                  <w:r w:rsidRPr="007A35F7">
                    <w:rPr>
                      <w:rFonts w:ascii="Arial" w:hAnsi="Arial" w:cs="Arial"/>
                    </w:rPr>
                    <w:t>Date</w:t>
                  </w:r>
                </w:p>
              </w:tc>
              <w:tc>
                <w:tcPr>
                  <w:tcW w:w="1315" w:type="dxa"/>
                </w:tcPr>
                <w:p w14:paraId="00FC9BC9" w14:textId="77777777" w:rsidR="0012444E" w:rsidRPr="007A35F7" w:rsidRDefault="0012444E">
                  <w:pPr>
                    <w:rPr>
                      <w:rFonts w:ascii="Arial" w:hAnsi="Arial" w:cs="Arial"/>
                    </w:rPr>
                  </w:pPr>
                  <w:r w:rsidRPr="007A35F7">
                    <w:rPr>
                      <w:rFonts w:ascii="Arial" w:hAnsi="Arial" w:cs="Arial"/>
                    </w:rPr>
                    <w:t>Updated By</w:t>
                  </w:r>
                </w:p>
              </w:tc>
              <w:tc>
                <w:tcPr>
                  <w:tcW w:w="3924" w:type="dxa"/>
                </w:tcPr>
                <w:p w14:paraId="75F114FB" w14:textId="77777777" w:rsidR="0012444E" w:rsidRPr="007A35F7" w:rsidRDefault="0012444E">
                  <w:pPr>
                    <w:rPr>
                      <w:rFonts w:ascii="Arial" w:hAnsi="Arial" w:cs="Arial"/>
                    </w:rPr>
                  </w:pPr>
                  <w:r w:rsidRPr="007A35F7">
                    <w:rPr>
                      <w:rFonts w:ascii="Arial" w:hAnsi="Arial" w:cs="Arial"/>
                    </w:rPr>
                    <w:t>Description</w:t>
                  </w:r>
                </w:p>
              </w:tc>
            </w:tr>
            <w:tr w:rsidR="0012444E" w14:paraId="6F6D69EA" w14:textId="77777777" w:rsidTr="004C25EB">
              <w:trPr>
                <w:jc w:val="center"/>
              </w:trPr>
              <w:tc>
                <w:tcPr>
                  <w:tcW w:w="1169" w:type="dxa"/>
                </w:tcPr>
                <w:p w14:paraId="7EB49475" w14:textId="77777777" w:rsidR="0012444E" w:rsidRPr="007A35F7" w:rsidRDefault="0012444E">
                  <w:pPr>
                    <w:rPr>
                      <w:rFonts w:ascii="Arial" w:hAnsi="Arial" w:cs="Arial"/>
                    </w:rPr>
                  </w:pPr>
                  <w:r w:rsidRPr="007A35F7">
                    <w:rPr>
                      <w:rFonts w:ascii="Arial" w:hAnsi="Arial" w:cs="Arial"/>
                    </w:rPr>
                    <w:t>1.0</w:t>
                  </w:r>
                </w:p>
              </w:tc>
              <w:tc>
                <w:tcPr>
                  <w:tcW w:w="1357" w:type="dxa"/>
                </w:tcPr>
                <w:p w14:paraId="70B0552C" w14:textId="223FB0AB" w:rsidR="0012444E" w:rsidRPr="007A35F7" w:rsidRDefault="0012444E">
                  <w:pPr>
                    <w:rPr>
                      <w:rFonts w:ascii="Arial" w:hAnsi="Arial" w:cs="Arial"/>
                    </w:rPr>
                  </w:pPr>
                  <w:r w:rsidRPr="007A35F7">
                    <w:rPr>
                      <w:rFonts w:ascii="Arial" w:hAnsi="Arial" w:cs="Arial"/>
                    </w:rPr>
                    <w:t>2022.</w:t>
                  </w:r>
                  <w:r w:rsidR="0036623E">
                    <w:rPr>
                      <w:rFonts w:ascii="Arial" w:hAnsi="Arial" w:cs="Arial"/>
                    </w:rPr>
                    <w:t>9</w:t>
                  </w:r>
                  <w:r w:rsidRPr="007A35F7">
                    <w:rPr>
                      <w:rFonts w:ascii="Arial" w:hAnsi="Arial" w:cs="Arial"/>
                    </w:rPr>
                    <w:t>.</w:t>
                  </w:r>
                  <w:r w:rsidR="0036623E">
                    <w:rPr>
                      <w:rFonts w:ascii="Arial" w:hAnsi="Arial" w:cs="Arial"/>
                    </w:rPr>
                    <w:t>9</w:t>
                  </w:r>
                </w:p>
              </w:tc>
              <w:tc>
                <w:tcPr>
                  <w:tcW w:w="1315" w:type="dxa"/>
                </w:tcPr>
                <w:p w14:paraId="37C05ED0" w14:textId="77777777" w:rsidR="0012444E" w:rsidRPr="007A35F7" w:rsidRDefault="0012444E">
                  <w:pPr>
                    <w:rPr>
                      <w:rFonts w:ascii="Arial" w:hAnsi="Arial" w:cs="Arial"/>
                    </w:rPr>
                  </w:pPr>
                  <w:r w:rsidRPr="007A35F7">
                    <w:rPr>
                      <w:rFonts w:ascii="Arial" w:hAnsi="Arial" w:cs="Arial"/>
                    </w:rPr>
                    <w:t>Bonnie</w:t>
                  </w:r>
                </w:p>
              </w:tc>
              <w:tc>
                <w:tcPr>
                  <w:tcW w:w="3924" w:type="dxa"/>
                </w:tcPr>
                <w:p w14:paraId="6A0225B4" w14:textId="3294AAC3" w:rsidR="0012444E" w:rsidRPr="007A35F7" w:rsidRDefault="0012444E">
                  <w:pPr>
                    <w:rPr>
                      <w:rFonts w:ascii="Arial" w:hAnsi="Arial" w:cs="Arial"/>
                    </w:rPr>
                  </w:pPr>
                  <w:r w:rsidRPr="007A35F7">
                    <w:rPr>
                      <w:rFonts w:ascii="Arial" w:hAnsi="Arial" w:cs="Arial"/>
                    </w:rPr>
                    <w:t xml:space="preserve">First version, copy from </w:t>
                  </w:r>
                  <w:r w:rsidRPr="0012444E">
                    <w:rPr>
                      <w:rFonts w:ascii="Arial" w:hAnsi="Arial" w:cs="Arial"/>
                    </w:rPr>
                    <w:t>CB04-01 Menu list</w:t>
                  </w:r>
                </w:p>
              </w:tc>
            </w:tr>
            <w:tr w:rsidR="009338EC" w14:paraId="62F339C4" w14:textId="77777777" w:rsidTr="004C25EB">
              <w:trPr>
                <w:jc w:val="center"/>
              </w:trPr>
              <w:tc>
                <w:tcPr>
                  <w:tcW w:w="1169" w:type="dxa"/>
                </w:tcPr>
                <w:p w14:paraId="53853C0E" w14:textId="0C7470E8" w:rsidR="009338EC" w:rsidRDefault="009338EC" w:rsidP="009338EC">
                  <w:r w:rsidRPr="007A35F7">
                    <w:rPr>
                      <w:rFonts w:ascii="Arial" w:hAnsi="Arial" w:cs="Arial"/>
                    </w:rPr>
                    <w:t>1.</w:t>
                  </w:r>
                  <w:r>
                    <w:rPr>
                      <w:rFonts w:ascii="Arial" w:hAnsi="Arial" w:cs="Arial"/>
                    </w:rPr>
                    <w:t>1</w:t>
                  </w:r>
                </w:p>
              </w:tc>
              <w:tc>
                <w:tcPr>
                  <w:tcW w:w="1357" w:type="dxa"/>
                </w:tcPr>
                <w:p w14:paraId="395DBD47" w14:textId="0422C6BF" w:rsidR="009338EC" w:rsidRDefault="009338EC" w:rsidP="009338EC">
                  <w:r w:rsidRPr="007A35F7">
                    <w:rPr>
                      <w:rFonts w:ascii="Arial" w:hAnsi="Arial" w:cs="Arial"/>
                    </w:rPr>
                    <w:t>2022.</w:t>
                  </w:r>
                  <w:r>
                    <w:rPr>
                      <w:rFonts w:ascii="Arial" w:hAnsi="Arial" w:cs="Arial"/>
                    </w:rPr>
                    <w:t>11</w:t>
                  </w:r>
                  <w:r w:rsidRPr="007A35F7">
                    <w:rPr>
                      <w:rFonts w:ascii="Arial" w:hAnsi="Arial" w:cs="Arial"/>
                    </w:rPr>
                    <w:t>.</w:t>
                  </w:r>
                  <w:r>
                    <w:rPr>
                      <w:rFonts w:ascii="Arial" w:hAnsi="Arial" w:cs="Arial"/>
                    </w:rPr>
                    <w:t>2</w:t>
                  </w:r>
                </w:p>
              </w:tc>
              <w:tc>
                <w:tcPr>
                  <w:tcW w:w="1315" w:type="dxa"/>
                </w:tcPr>
                <w:p w14:paraId="5C331E9D" w14:textId="452F4DD3" w:rsidR="009338EC" w:rsidRDefault="009338EC" w:rsidP="009338EC">
                  <w:r w:rsidRPr="007A35F7">
                    <w:rPr>
                      <w:rFonts w:ascii="Arial" w:hAnsi="Arial" w:cs="Arial"/>
                    </w:rPr>
                    <w:t>Bonnie</w:t>
                  </w:r>
                </w:p>
              </w:tc>
              <w:tc>
                <w:tcPr>
                  <w:tcW w:w="3924" w:type="dxa"/>
                </w:tcPr>
                <w:p w14:paraId="302A545D" w14:textId="42C97995" w:rsidR="009338EC" w:rsidRDefault="009338EC" w:rsidP="009338EC">
                  <w:r w:rsidRPr="00E8198F">
                    <w:rPr>
                      <w:rFonts w:ascii="Arial" w:hAnsi="Arial" w:cs="Arial"/>
                    </w:rPr>
                    <w:t>V2 Feedback - Make the Sort More Obvious</w:t>
                  </w:r>
                </w:p>
              </w:tc>
            </w:tr>
            <w:tr w:rsidR="00C41281" w14:paraId="16810FED" w14:textId="77777777" w:rsidTr="004C25EB">
              <w:trPr>
                <w:jc w:val="center"/>
              </w:trPr>
              <w:tc>
                <w:tcPr>
                  <w:tcW w:w="1169" w:type="dxa"/>
                </w:tcPr>
                <w:p w14:paraId="27FC0712" w14:textId="79B23210" w:rsidR="00C41281" w:rsidRDefault="00C41281" w:rsidP="00C41281">
                  <w:r w:rsidRPr="007A35F7">
                    <w:rPr>
                      <w:rFonts w:ascii="Arial" w:hAnsi="Arial" w:cs="Arial"/>
                    </w:rPr>
                    <w:t>1.</w:t>
                  </w:r>
                  <w:r>
                    <w:rPr>
                      <w:rFonts w:ascii="Arial" w:hAnsi="Arial" w:cs="Arial"/>
                    </w:rPr>
                    <w:t>1</w:t>
                  </w:r>
                </w:p>
              </w:tc>
              <w:tc>
                <w:tcPr>
                  <w:tcW w:w="1357" w:type="dxa"/>
                </w:tcPr>
                <w:p w14:paraId="0AA8027A" w14:textId="08E83870" w:rsidR="00C41281" w:rsidRDefault="00C41281" w:rsidP="00C41281">
                  <w:r w:rsidRPr="007A35F7">
                    <w:rPr>
                      <w:rFonts w:ascii="Arial" w:hAnsi="Arial" w:cs="Arial"/>
                    </w:rPr>
                    <w:t>202</w:t>
                  </w:r>
                  <w:r>
                    <w:rPr>
                      <w:rFonts w:ascii="Arial" w:hAnsi="Arial" w:cs="Arial"/>
                    </w:rPr>
                    <w:t>4</w:t>
                  </w:r>
                  <w:r w:rsidRPr="007A35F7">
                    <w:rPr>
                      <w:rFonts w:ascii="Arial" w:hAnsi="Arial" w:cs="Arial"/>
                    </w:rPr>
                    <w:t>.</w:t>
                  </w:r>
                  <w:r>
                    <w:rPr>
                      <w:rFonts w:ascii="Arial" w:hAnsi="Arial" w:cs="Arial"/>
                    </w:rPr>
                    <w:t>1</w:t>
                  </w:r>
                  <w:r w:rsidRPr="007A35F7">
                    <w:rPr>
                      <w:rFonts w:ascii="Arial" w:hAnsi="Arial" w:cs="Arial"/>
                    </w:rPr>
                    <w:t>.</w:t>
                  </w:r>
                  <w:r>
                    <w:rPr>
                      <w:rFonts w:ascii="Arial" w:hAnsi="Arial" w:cs="Arial"/>
                    </w:rPr>
                    <w:t>17</w:t>
                  </w:r>
                </w:p>
              </w:tc>
              <w:tc>
                <w:tcPr>
                  <w:tcW w:w="1315" w:type="dxa"/>
                </w:tcPr>
                <w:p w14:paraId="6A73B9FD" w14:textId="212CCBC1" w:rsidR="00C41281" w:rsidRDefault="00C41281" w:rsidP="00C41281">
                  <w:r w:rsidRPr="007A35F7">
                    <w:rPr>
                      <w:rFonts w:ascii="Arial" w:hAnsi="Arial" w:cs="Arial"/>
                    </w:rPr>
                    <w:t>Bonnie</w:t>
                  </w:r>
                </w:p>
              </w:tc>
              <w:tc>
                <w:tcPr>
                  <w:tcW w:w="3924" w:type="dxa"/>
                </w:tcPr>
                <w:p w14:paraId="74B31D89" w14:textId="0EED8B4B" w:rsidR="00C41281" w:rsidRDefault="00C41281" w:rsidP="00C41281">
                  <w:r w:rsidRPr="00C41281">
                    <w:rPr>
                      <w:rFonts w:ascii="Arial" w:hAnsi="Arial" w:cs="Arial"/>
                    </w:rPr>
                    <w:t>Menu Page UI Changes</w:t>
                  </w:r>
                </w:p>
              </w:tc>
            </w:tr>
            <w:tr w:rsidR="00C41281" w14:paraId="4E96B634" w14:textId="77777777" w:rsidTr="004C25EB">
              <w:trPr>
                <w:jc w:val="center"/>
              </w:trPr>
              <w:tc>
                <w:tcPr>
                  <w:tcW w:w="1169" w:type="dxa"/>
                </w:tcPr>
                <w:p w14:paraId="704CB403" w14:textId="77777777" w:rsidR="00C41281" w:rsidRDefault="00C41281" w:rsidP="00C41281"/>
              </w:tc>
              <w:tc>
                <w:tcPr>
                  <w:tcW w:w="1357" w:type="dxa"/>
                </w:tcPr>
                <w:p w14:paraId="49A2CAC7" w14:textId="77777777" w:rsidR="00C41281" w:rsidRDefault="00C41281" w:rsidP="00C41281"/>
              </w:tc>
              <w:tc>
                <w:tcPr>
                  <w:tcW w:w="1315" w:type="dxa"/>
                </w:tcPr>
                <w:p w14:paraId="054A1F85" w14:textId="77777777" w:rsidR="00C41281" w:rsidRDefault="00C41281" w:rsidP="00C41281"/>
              </w:tc>
              <w:tc>
                <w:tcPr>
                  <w:tcW w:w="3924" w:type="dxa"/>
                </w:tcPr>
                <w:p w14:paraId="07A7E206" w14:textId="77777777" w:rsidR="00C41281" w:rsidRPr="00B66734" w:rsidRDefault="00C41281" w:rsidP="00C41281"/>
              </w:tc>
            </w:tr>
            <w:tr w:rsidR="00C41281" w14:paraId="2C948A6E" w14:textId="77777777" w:rsidTr="004C25EB">
              <w:trPr>
                <w:jc w:val="center"/>
              </w:trPr>
              <w:tc>
                <w:tcPr>
                  <w:tcW w:w="1169" w:type="dxa"/>
                </w:tcPr>
                <w:p w14:paraId="06D8C14F" w14:textId="77777777" w:rsidR="00C41281" w:rsidRDefault="00C41281" w:rsidP="00C41281"/>
              </w:tc>
              <w:tc>
                <w:tcPr>
                  <w:tcW w:w="1357" w:type="dxa"/>
                </w:tcPr>
                <w:p w14:paraId="447CB410" w14:textId="77777777" w:rsidR="00C41281" w:rsidRDefault="00C41281" w:rsidP="00C41281"/>
              </w:tc>
              <w:tc>
                <w:tcPr>
                  <w:tcW w:w="1315" w:type="dxa"/>
                </w:tcPr>
                <w:p w14:paraId="7F14A4C6" w14:textId="77777777" w:rsidR="00C41281" w:rsidRDefault="00C41281" w:rsidP="00C41281"/>
              </w:tc>
              <w:tc>
                <w:tcPr>
                  <w:tcW w:w="3924" w:type="dxa"/>
                </w:tcPr>
                <w:p w14:paraId="56022D66" w14:textId="77777777" w:rsidR="00C41281" w:rsidRDefault="00C41281" w:rsidP="00C41281"/>
              </w:tc>
            </w:tr>
            <w:tr w:rsidR="00C41281" w14:paraId="65F94799" w14:textId="77777777" w:rsidTr="004C25EB">
              <w:trPr>
                <w:jc w:val="center"/>
              </w:trPr>
              <w:tc>
                <w:tcPr>
                  <w:tcW w:w="1169" w:type="dxa"/>
                </w:tcPr>
                <w:p w14:paraId="598F78C6" w14:textId="77777777" w:rsidR="00C41281" w:rsidRDefault="00C41281" w:rsidP="00C41281"/>
              </w:tc>
              <w:tc>
                <w:tcPr>
                  <w:tcW w:w="1357" w:type="dxa"/>
                </w:tcPr>
                <w:p w14:paraId="70192376" w14:textId="77777777" w:rsidR="00C41281" w:rsidRDefault="00C41281" w:rsidP="00C41281"/>
              </w:tc>
              <w:tc>
                <w:tcPr>
                  <w:tcW w:w="1315" w:type="dxa"/>
                </w:tcPr>
                <w:p w14:paraId="0F72566A" w14:textId="77777777" w:rsidR="00C41281" w:rsidRDefault="00C41281" w:rsidP="00C41281"/>
              </w:tc>
              <w:tc>
                <w:tcPr>
                  <w:tcW w:w="3924" w:type="dxa"/>
                </w:tcPr>
                <w:p w14:paraId="3069CD64" w14:textId="77777777" w:rsidR="00C41281" w:rsidRPr="005C49CE" w:rsidRDefault="00C41281" w:rsidP="00C41281"/>
              </w:tc>
            </w:tr>
          </w:tbl>
          <w:p w14:paraId="273CA35B" w14:textId="77777777" w:rsidR="0012444E" w:rsidRDefault="0012444E"/>
        </w:tc>
      </w:tr>
      <w:tr w:rsidR="0012444E" w:rsidRPr="00452515" w14:paraId="1523458A" w14:textId="77777777">
        <w:tc>
          <w:tcPr>
            <w:tcW w:w="8008" w:type="dxa"/>
          </w:tcPr>
          <w:p w14:paraId="113ABAF7" w14:textId="77777777" w:rsidR="0012444E" w:rsidRPr="00452515" w:rsidRDefault="0012444E">
            <w:r w:rsidRPr="00E97505">
              <w:rPr>
                <w:rStyle w:val="Strong"/>
              </w:rPr>
              <w:t>Stakeholder:</w:t>
            </w:r>
            <w:r w:rsidRPr="00452515">
              <w:t xml:space="preserve"> </w:t>
            </w:r>
            <w:r>
              <w:t>User with privilege</w:t>
            </w:r>
          </w:p>
        </w:tc>
      </w:tr>
      <w:tr w:rsidR="0012444E" w:rsidRPr="00452515" w14:paraId="08EE2CE4" w14:textId="77777777">
        <w:tc>
          <w:tcPr>
            <w:tcW w:w="8008" w:type="dxa"/>
          </w:tcPr>
          <w:p w14:paraId="052F6E44" w14:textId="77777777" w:rsidR="0012444E" w:rsidRPr="00E97505" w:rsidRDefault="0012444E">
            <w:pPr>
              <w:rPr>
                <w:rStyle w:val="Strong"/>
              </w:rPr>
            </w:pPr>
            <w:r w:rsidRPr="00E97505">
              <w:rPr>
                <w:rStyle w:val="Strong"/>
              </w:rPr>
              <w:t xml:space="preserve">Pre-Condition: </w:t>
            </w:r>
          </w:p>
          <w:p w14:paraId="07A5E3D9" w14:textId="77777777" w:rsidR="0012444E" w:rsidRDefault="0012444E">
            <w:pPr>
              <w:rPr>
                <w:rFonts w:ascii="Arial" w:hAnsi="Arial" w:cs="Arial"/>
                <w:sz w:val="20"/>
                <w:szCs w:val="20"/>
              </w:rPr>
            </w:pPr>
            <w:r>
              <w:t>The user goes to the page</w:t>
            </w:r>
            <w:r w:rsidRPr="00DD3CB0">
              <w:rPr>
                <w:rFonts w:ascii="Arial" w:hAnsi="Arial" w:cs="Arial"/>
                <w:sz w:val="20"/>
                <w:szCs w:val="20"/>
              </w:rPr>
              <w:t xml:space="preserve"> </w:t>
            </w:r>
          </w:p>
          <w:p w14:paraId="3D189AD5" w14:textId="77777777" w:rsidR="0012444E" w:rsidRDefault="0012444E">
            <w:proofErr w:type="gramStart"/>
            <w:r>
              <w:rPr>
                <w:rFonts w:hint="eastAsia"/>
              </w:rPr>
              <w:t>F</w:t>
            </w:r>
            <w:r>
              <w:t>igma:</w:t>
            </w:r>
            <w:r w:rsidRPr="00E502DB">
              <w:t>https://www.figma.com/file/pQdLVPDrRunjLjTtTdvrcW/Recipe-Management-%7C-Menus?node-id=0%3A1</w:t>
            </w:r>
            <w:proofErr w:type="gramEnd"/>
            <w:r>
              <w:t xml:space="preserve"> </w:t>
            </w:r>
          </w:p>
          <w:p w14:paraId="0222B7B4" w14:textId="3A0ED329" w:rsidR="00E15F57" w:rsidRPr="0012444E" w:rsidRDefault="00E15F57">
            <w:r w:rsidRPr="00E15F57">
              <w:t>https://www.figma.com/file/trZwMgsNZrMTmvjvLimXuQ/CBL-2%3A-Menus?type=design&amp;node-id=2349-13745&amp;mode=design&amp;t=r0Bq8owcgdt9M1eB-11</w:t>
            </w:r>
          </w:p>
        </w:tc>
      </w:tr>
      <w:tr w:rsidR="0012444E" w:rsidRPr="00452515" w14:paraId="365E8CD8" w14:textId="77777777">
        <w:tc>
          <w:tcPr>
            <w:tcW w:w="8008" w:type="dxa"/>
          </w:tcPr>
          <w:p w14:paraId="343CD8A9" w14:textId="77777777" w:rsidR="0012444E" w:rsidRPr="00E97505" w:rsidRDefault="0012444E">
            <w:pPr>
              <w:rPr>
                <w:rStyle w:val="Strong"/>
              </w:rPr>
            </w:pPr>
            <w:r w:rsidRPr="00E97505">
              <w:rPr>
                <w:rStyle w:val="Strong"/>
                <w:rFonts w:hint="eastAsia"/>
              </w:rPr>
              <w:t>Main Scenario:</w:t>
            </w:r>
          </w:p>
          <w:p w14:paraId="1D508DD9" w14:textId="77777777" w:rsidR="0012444E" w:rsidRPr="00C11AA9" w:rsidRDefault="0012444E">
            <w:pPr>
              <w:pStyle w:val="ListParagraph"/>
              <w:ind w:left="420"/>
              <w:pPrChange w:id="3404" w:author="Bonnie Yang [2]" w:date="2024-01-17T16:09:00Z">
                <w:pPr/>
              </w:pPrChange>
            </w:pPr>
          </w:p>
        </w:tc>
      </w:tr>
      <w:tr w:rsidR="0012444E" w:rsidRPr="00452515" w14:paraId="42B3DCB9" w14:textId="77777777">
        <w:tc>
          <w:tcPr>
            <w:tcW w:w="8008" w:type="dxa"/>
          </w:tcPr>
          <w:p w14:paraId="644E15D8" w14:textId="77777777" w:rsidR="0012444E" w:rsidRDefault="0012444E">
            <w:r w:rsidRPr="00452515">
              <w:t>Extend Scenario:</w:t>
            </w:r>
          </w:p>
          <w:p w14:paraId="22A8D9AF" w14:textId="77777777" w:rsidR="0012444E" w:rsidRPr="00452515" w:rsidRDefault="0012444E"/>
        </w:tc>
      </w:tr>
      <w:tr w:rsidR="0012444E" w:rsidRPr="00452515" w14:paraId="3620B60A" w14:textId="77777777">
        <w:tc>
          <w:tcPr>
            <w:tcW w:w="8008" w:type="dxa"/>
          </w:tcPr>
          <w:p w14:paraId="0927905C" w14:textId="77777777" w:rsidR="0012444E" w:rsidRDefault="0012444E">
            <w:r w:rsidRPr="00452515">
              <w:t>Exception Scenario:</w:t>
            </w:r>
          </w:p>
          <w:p w14:paraId="4DD9C328" w14:textId="77777777" w:rsidR="0012444E" w:rsidRPr="00452515" w:rsidRDefault="0012444E"/>
        </w:tc>
      </w:tr>
      <w:tr w:rsidR="0012444E" w:rsidRPr="00452515" w14:paraId="005331BD" w14:textId="77777777">
        <w:tc>
          <w:tcPr>
            <w:tcW w:w="8008" w:type="dxa"/>
          </w:tcPr>
          <w:p w14:paraId="1FF475AD" w14:textId="77777777" w:rsidR="0012444E" w:rsidRPr="00452515" w:rsidRDefault="0012444E">
            <w:r w:rsidRPr="00452515">
              <w:t>Notes:</w:t>
            </w:r>
          </w:p>
        </w:tc>
      </w:tr>
      <w:tr w:rsidR="0012444E" w:rsidRPr="00452515" w14:paraId="48DD9419" w14:textId="77777777">
        <w:tc>
          <w:tcPr>
            <w:tcW w:w="8008" w:type="dxa"/>
          </w:tcPr>
          <w:p w14:paraId="12A7C281" w14:textId="77777777" w:rsidR="0012444E" w:rsidRPr="00452515" w:rsidRDefault="0012444E">
            <w:r w:rsidRPr="00452515">
              <w:t>Q/A:</w:t>
            </w:r>
          </w:p>
        </w:tc>
      </w:tr>
    </w:tbl>
    <w:p w14:paraId="778764FE" w14:textId="77777777" w:rsidR="0012444E" w:rsidRPr="002854BF" w:rsidRDefault="0012444E" w:rsidP="0012444E"/>
    <w:p w14:paraId="2174C5D5" w14:textId="77777777" w:rsidR="00B03141" w:rsidRDefault="00B03141" w:rsidP="004A0741">
      <w:pPr>
        <w:pStyle w:val="NoSpacing"/>
        <w:spacing w:line="276" w:lineRule="auto"/>
      </w:pPr>
    </w:p>
    <w:p w14:paraId="7481BF35" w14:textId="41AC49B4" w:rsidR="0036623E" w:rsidRPr="0036623E" w:rsidRDefault="000B39F7" w:rsidP="0036623E">
      <w:pPr>
        <w:pStyle w:val="Heading2"/>
        <w:numPr>
          <w:ilvl w:val="1"/>
          <w:numId w:val="354"/>
        </w:numPr>
        <w:rPr>
          <w:rFonts w:ascii="Arial" w:hAnsi="Arial" w:cs="Arial"/>
        </w:rPr>
      </w:pPr>
      <w:r>
        <w:rPr>
          <w:rFonts w:ascii="Arial" w:hAnsi="Arial" w:cs="Arial" w:hint="eastAsia"/>
        </w:rPr>
        <w:lastRenderedPageBreak/>
        <w:t>Tran-</w:t>
      </w:r>
      <w:r w:rsidR="0036623E" w:rsidRPr="0036623E">
        <w:rPr>
          <w:rFonts w:ascii="Arial" w:hAnsi="Arial" w:cs="Arial"/>
        </w:rPr>
        <w:t>MS0</w:t>
      </w:r>
      <w:r w:rsidR="009338EC">
        <w:rPr>
          <w:rFonts w:ascii="Arial" w:hAnsi="Arial" w:cs="Arial"/>
        </w:rPr>
        <w:t>8</w:t>
      </w:r>
      <w:r w:rsidR="0036623E" w:rsidRPr="0036623E">
        <w:rPr>
          <w:rFonts w:ascii="Arial" w:hAnsi="Arial" w:cs="Arial"/>
        </w:rPr>
        <w:t>-0</w:t>
      </w:r>
      <w:r w:rsidR="000E18AF">
        <w:rPr>
          <w:rFonts w:ascii="Arial" w:hAnsi="Arial" w:cs="Arial"/>
        </w:rPr>
        <w:t>2</w:t>
      </w:r>
      <w:r w:rsidR="0036623E" w:rsidRPr="0036623E">
        <w:rPr>
          <w:rFonts w:ascii="Arial" w:hAnsi="Arial" w:cs="Arial"/>
        </w:rPr>
        <w:t xml:space="preserve"> </w:t>
      </w:r>
      <w:r w:rsidR="000E18AF">
        <w:rPr>
          <w:rFonts w:ascii="Arial" w:hAnsi="Arial" w:cs="Arial"/>
        </w:rPr>
        <w:t xml:space="preserve">Create/Edit </w:t>
      </w:r>
      <w:r w:rsidR="0036623E" w:rsidRPr="0036623E">
        <w:rPr>
          <w:rFonts w:ascii="Arial" w:hAnsi="Arial" w:cs="Arial"/>
        </w:rPr>
        <w:t>Menu</w:t>
      </w:r>
    </w:p>
    <w:p w14:paraId="30914360" w14:textId="77777777" w:rsidR="0036623E" w:rsidRDefault="0036623E" w:rsidP="0036623E"/>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36623E" w:rsidRPr="00452515" w14:paraId="58E1CE89" w14:textId="77777777">
        <w:tc>
          <w:tcPr>
            <w:tcW w:w="8008" w:type="dxa"/>
          </w:tcPr>
          <w:p w14:paraId="4FD27BBD" w14:textId="13D2E359" w:rsidR="0036623E" w:rsidRPr="00E97505" w:rsidRDefault="0036623E">
            <w:pPr>
              <w:rPr>
                <w:rStyle w:val="Strong"/>
              </w:rPr>
            </w:pPr>
            <w:r>
              <w:rPr>
                <w:rStyle w:val="Strong"/>
              </w:rPr>
              <w:t>MS</w:t>
            </w:r>
            <w:r w:rsidRPr="00E97505">
              <w:rPr>
                <w:rStyle w:val="Strong"/>
              </w:rPr>
              <w:t>0</w:t>
            </w:r>
            <w:r w:rsidR="009338EC">
              <w:rPr>
                <w:rStyle w:val="Strong"/>
              </w:rPr>
              <w:t>8</w:t>
            </w:r>
            <w:r w:rsidRPr="00E97505">
              <w:rPr>
                <w:rStyle w:val="Strong"/>
              </w:rPr>
              <w:t>-0</w:t>
            </w:r>
            <w:r w:rsidR="000E18AF">
              <w:rPr>
                <w:rStyle w:val="Strong"/>
              </w:rPr>
              <w:t>2</w:t>
            </w:r>
            <w:r>
              <w:rPr>
                <w:rStyle w:val="Strong"/>
              </w:rPr>
              <w:t xml:space="preserve"> </w:t>
            </w:r>
            <w:r w:rsidR="000E18AF">
              <w:rPr>
                <w:rStyle w:val="Strong"/>
              </w:rPr>
              <w:t>Create/Edit Menu</w:t>
            </w:r>
          </w:p>
        </w:tc>
      </w:tr>
      <w:tr w:rsidR="0036623E" w:rsidRPr="00452515" w14:paraId="638B897C" w14:textId="77777777">
        <w:tc>
          <w:tcPr>
            <w:tcW w:w="8008" w:type="dxa"/>
          </w:tcPr>
          <w:p w14:paraId="69BD458B" w14:textId="77777777" w:rsidR="0036623E" w:rsidRPr="00E97505" w:rsidRDefault="0036623E">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36623E" w14:paraId="38B39D06" w14:textId="77777777">
              <w:trPr>
                <w:jc w:val="center"/>
              </w:trPr>
              <w:tc>
                <w:tcPr>
                  <w:tcW w:w="1169" w:type="dxa"/>
                </w:tcPr>
                <w:p w14:paraId="1D21D54B" w14:textId="77777777" w:rsidR="0036623E" w:rsidRPr="007A35F7" w:rsidRDefault="0036623E">
                  <w:pPr>
                    <w:rPr>
                      <w:rFonts w:ascii="Arial" w:hAnsi="Arial" w:cs="Arial"/>
                    </w:rPr>
                  </w:pPr>
                  <w:r w:rsidRPr="007A35F7">
                    <w:rPr>
                      <w:rFonts w:ascii="Arial" w:hAnsi="Arial" w:cs="Arial"/>
                    </w:rPr>
                    <w:t>Version</w:t>
                  </w:r>
                </w:p>
              </w:tc>
              <w:tc>
                <w:tcPr>
                  <w:tcW w:w="1357" w:type="dxa"/>
                </w:tcPr>
                <w:p w14:paraId="36005206" w14:textId="77777777" w:rsidR="0036623E" w:rsidRPr="007A35F7" w:rsidRDefault="0036623E">
                  <w:pPr>
                    <w:rPr>
                      <w:rFonts w:ascii="Arial" w:hAnsi="Arial" w:cs="Arial"/>
                    </w:rPr>
                  </w:pPr>
                  <w:r w:rsidRPr="007A35F7">
                    <w:rPr>
                      <w:rFonts w:ascii="Arial" w:hAnsi="Arial" w:cs="Arial"/>
                    </w:rPr>
                    <w:t>Date</w:t>
                  </w:r>
                </w:p>
              </w:tc>
              <w:tc>
                <w:tcPr>
                  <w:tcW w:w="1315" w:type="dxa"/>
                </w:tcPr>
                <w:p w14:paraId="4557775D" w14:textId="77777777" w:rsidR="0036623E" w:rsidRPr="007A35F7" w:rsidRDefault="0036623E">
                  <w:pPr>
                    <w:rPr>
                      <w:rFonts w:ascii="Arial" w:hAnsi="Arial" w:cs="Arial"/>
                    </w:rPr>
                  </w:pPr>
                  <w:r w:rsidRPr="007A35F7">
                    <w:rPr>
                      <w:rFonts w:ascii="Arial" w:hAnsi="Arial" w:cs="Arial"/>
                    </w:rPr>
                    <w:t>Updated By</w:t>
                  </w:r>
                </w:p>
              </w:tc>
              <w:tc>
                <w:tcPr>
                  <w:tcW w:w="3924" w:type="dxa"/>
                </w:tcPr>
                <w:p w14:paraId="478AF3B1" w14:textId="77777777" w:rsidR="0036623E" w:rsidRPr="007A35F7" w:rsidRDefault="0036623E">
                  <w:pPr>
                    <w:rPr>
                      <w:rFonts w:ascii="Arial" w:hAnsi="Arial" w:cs="Arial"/>
                    </w:rPr>
                  </w:pPr>
                  <w:r w:rsidRPr="007A35F7">
                    <w:rPr>
                      <w:rFonts w:ascii="Arial" w:hAnsi="Arial" w:cs="Arial"/>
                    </w:rPr>
                    <w:t>Description</w:t>
                  </w:r>
                </w:p>
              </w:tc>
            </w:tr>
            <w:tr w:rsidR="0036623E" w14:paraId="5AF6D8F7" w14:textId="77777777">
              <w:trPr>
                <w:jc w:val="center"/>
              </w:trPr>
              <w:tc>
                <w:tcPr>
                  <w:tcW w:w="1169" w:type="dxa"/>
                </w:tcPr>
                <w:p w14:paraId="5D9BD335" w14:textId="77777777" w:rsidR="0036623E" w:rsidRPr="007A35F7" w:rsidRDefault="0036623E">
                  <w:pPr>
                    <w:rPr>
                      <w:rFonts w:ascii="Arial" w:hAnsi="Arial" w:cs="Arial"/>
                    </w:rPr>
                  </w:pPr>
                  <w:r w:rsidRPr="007A35F7">
                    <w:rPr>
                      <w:rFonts w:ascii="Arial" w:hAnsi="Arial" w:cs="Arial"/>
                    </w:rPr>
                    <w:t>1.0</w:t>
                  </w:r>
                </w:p>
              </w:tc>
              <w:tc>
                <w:tcPr>
                  <w:tcW w:w="1357" w:type="dxa"/>
                </w:tcPr>
                <w:p w14:paraId="3E0284E6" w14:textId="77777777" w:rsidR="0036623E" w:rsidRPr="007A35F7" w:rsidRDefault="0036623E">
                  <w:pPr>
                    <w:rPr>
                      <w:rFonts w:ascii="Arial" w:hAnsi="Arial" w:cs="Arial"/>
                    </w:rPr>
                  </w:pPr>
                  <w:r w:rsidRPr="007A35F7">
                    <w:rPr>
                      <w:rFonts w:ascii="Arial" w:hAnsi="Arial" w:cs="Arial"/>
                    </w:rPr>
                    <w:t>2022.</w:t>
                  </w:r>
                  <w:r>
                    <w:rPr>
                      <w:rFonts w:ascii="Arial" w:hAnsi="Arial" w:cs="Arial"/>
                    </w:rPr>
                    <w:t>9</w:t>
                  </w:r>
                  <w:r w:rsidRPr="007A35F7">
                    <w:rPr>
                      <w:rFonts w:ascii="Arial" w:hAnsi="Arial" w:cs="Arial"/>
                    </w:rPr>
                    <w:t>.</w:t>
                  </w:r>
                  <w:r>
                    <w:rPr>
                      <w:rFonts w:ascii="Arial" w:hAnsi="Arial" w:cs="Arial"/>
                    </w:rPr>
                    <w:t>9</w:t>
                  </w:r>
                </w:p>
              </w:tc>
              <w:tc>
                <w:tcPr>
                  <w:tcW w:w="1315" w:type="dxa"/>
                </w:tcPr>
                <w:p w14:paraId="01B153EF" w14:textId="77777777" w:rsidR="0036623E" w:rsidRPr="007A35F7" w:rsidRDefault="0036623E">
                  <w:pPr>
                    <w:rPr>
                      <w:rFonts w:ascii="Arial" w:hAnsi="Arial" w:cs="Arial"/>
                    </w:rPr>
                  </w:pPr>
                  <w:r w:rsidRPr="007A35F7">
                    <w:rPr>
                      <w:rFonts w:ascii="Arial" w:hAnsi="Arial" w:cs="Arial"/>
                    </w:rPr>
                    <w:t>Bonnie</w:t>
                  </w:r>
                </w:p>
              </w:tc>
              <w:tc>
                <w:tcPr>
                  <w:tcW w:w="3924" w:type="dxa"/>
                </w:tcPr>
                <w:p w14:paraId="0AEDAC47" w14:textId="63A8F816" w:rsidR="0036623E" w:rsidRPr="007A35F7" w:rsidRDefault="0036623E">
                  <w:pPr>
                    <w:rPr>
                      <w:rFonts w:ascii="Arial" w:hAnsi="Arial" w:cs="Arial"/>
                    </w:rPr>
                  </w:pPr>
                  <w:r w:rsidRPr="007A35F7">
                    <w:rPr>
                      <w:rFonts w:ascii="Arial" w:hAnsi="Arial" w:cs="Arial"/>
                    </w:rPr>
                    <w:t xml:space="preserve">First version, copy from </w:t>
                  </w:r>
                  <w:r w:rsidR="000E18AF" w:rsidRPr="000E18AF">
                    <w:rPr>
                      <w:rFonts w:ascii="Arial" w:hAnsi="Arial" w:cs="Arial"/>
                    </w:rPr>
                    <w:t>CB04-02 Create/Edit menu</w:t>
                  </w:r>
                </w:p>
              </w:tc>
            </w:tr>
            <w:tr w:rsidR="0036623E" w14:paraId="1417A236" w14:textId="77777777">
              <w:trPr>
                <w:jc w:val="center"/>
              </w:trPr>
              <w:tc>
                <w:tcPr>
                  <w:tcW w:w="1169" w:type="dxa"/>
                </w:tcPr>
                <w:p w14:paraId="4AEE5CE7" w14:textId="77777777" w:rsidR="0036623E" w:rsidRDefault="0036623E"/>
              </w:tc>
              <w:tc>
                <w:tcPr>
                  <w:tcW w:w="1357" w:type="dxa"/>
                </w:tcPr>
                <w:p w14:paraId="356EEB07" w14:textId="77777777" w:rsidR="0036623E" w:rsidRDefault="0036623E"/>
              </w:tc>
              <w:tc>
                <w:tcPr>
                  <w:tcW w:w="1315" w:type="dxa"/>
                </w:tcPr>
                <w:p w14:paraId="7B3B2E9A" w14:textId="77777777" w:rsidR="0036623E" w:rsidRDefault="0036623E"/>
              </w:tc>
              <w:tc>
                <w:tcPr>
                  <w:tcW w:w="3924" w:type="dxa"/>
                </w:tcPr>
                <w:p w14:paraId="2877B997" w14:textId="77777777" w:rsidR="0036623E" w:rsidRDefault="0036623E"/>
              </w:tc>
            </w:tr>
            <w:tr w:rsidR="0036623E" w14:paraId="116549A3" w14:textId="77777777">
              <w:trPr>
                <w:jc w:val="center"/>
              </w:trPr>
              <w:tc>
                <w:tcPr>
                  <w:tcW w:w="1169" w:type="dxa"/>
                </w:tcPr>
                <w:p w14:paraId="69B6A89D" w14:textId="77777777" w:rsidR="0036623E" w:rsidRDefault="0036623E"/>
              </w:tc>
              <w:tc>
                <w:tcPr>
                  <w:tcW w:w="1357" w:type="dxa"/>
                </w:tcPr>
                <w:p w14:paraId="1F6F7551" w14:textId="77777777" w:rsidR="0036623E" w:rsidRDefault="0036623E"/>
              </w:tc>
              <w:tc>
                <w:tcPr>
                  <w:tcW w:w="1315" w:type="dxa"/>
                </w:tcPr>
                <w:p w14:paraId="11F45595" w14:textId="77777777" w:rsidR="0036623E" w:rsidRDefault="0036623E"/>
              </w:tc>
              <w:tc>
                <w:tcPr>
                  <w:tcW w:w="3924" w:type="dxa"/>
                </w:tcPr>
                <w:p w14:paraId="6583EE99" w14:textId="77777777" w:rsidR="0036623E" w:rsidRDefault="0036623E"/>
              </w:tc>
            </w:tr>
            <w:tr w:rsidR="0036623E" w14:paraId="15B5BBBE" w14:textId="77777777">
              <w:trPr>
                <w:jc w:val="center"/>
              </w:trPr>
              <w:tc>
                <w:tcPr>
                  <w:tcW w:w="1169" w:type="dxa"/>
                </w:tcPr>
                <w:p w14:paraId="75C6B4D3" w14:textId="77777777" w:rsidR="0036623E" w:rsidRDefault="0036623E"/>
              </w:tc>
              <w:tc>
                <w:tcPr>
                  <w:tcW w:w="1357" w:type="dxa"/>
                </w:tcPr>
                <w:p w14:paraId="6313EED9" w14:textId="77777777" w:rsidR="0036623E" w:rsidRDefault="0036623E"/>
              </w:tc>
              <w:tc>
                <w:tcPr>
                  <w:tcW w:w="1315" w:type="dxa"/>
                </w:tcPr>
                <w:p w14:paraId="0EBEDFC4" w14:textId="77777777" w:rsidR="0036623E" w:rsidRDefault="0036623E"/>
              </w:tc>
              <w:tc>
                <w:tcPr>
                  <w:tcW w:w="3924" w:type="dxa"/>
                </w:tcPr>
                <w:p w14:paraId="4B9B0904" w14:textId="77777777" w:rsidR="0036623E" w:rsidRPr="00B66734" w:rsidRDefault="0036623E"/>
              </w:tc>
            </w:tr>
            <w:tr w:rsidR="0036623E" w14:paraId="288F1607" w14:textId="77777777">
              <w:trPr>
                <w:jc w:val="center"/>
              </w:trPr>
              <w:tc>
                <w:tcPr>
                  <w:tcW w:w="1169" w:type="dxa"/>
                </w:tcPr>
                <w:p w14:paraId="77F020F7" w14:textId="77777777" w:rsidR="0036623E" w:rsidRDefault="0036623E"/>
              </w:tc>
              <w:tc>
                <w:tcPr>
                  <w:tcW w:w="1357" w:type="dxa"/>
                </w:tcPr>
                <w:p w14:paraId="522DA5BB" w14:textId="77777777" w:rsidR="0036623E" w:rsidRDefault="0036623E"/>
              </w:tc>
              <w:tc>
                <w:tcPr>
                  <w:tcW w:w="1315" w:type="dxa"/>
                </w:tcPr>
                <w:p w14:paraId="3C3BD678" w14:textId="77777777" w:rsidR="0036623E" w:rsidRDefault="0036623E"/>
              </w:tc>
              <w:tc>
                <w:tcPr>
                  <w:tcW w:w="3924" w:type="dxa"/>
                </w:tcPr>
                <w:p w14:paraId="5E9F83C5" w14:textId="77777777" w:rsidR="0036623E" w:rsidRDefault="0036623E"/>
              </w:tc>
            </w:tr>
            <w:tr w:rsidR="0036623E" w14:paraId="21ECBDCE" w14:textId="77777777">
              <w:trPr>
                <w:jc w:val="center"/>
              </w:trPr>
              <w:tc>
                <w:tcPr>
                  <w:tcW w:w="1169" w:type="dxa"/>
                </w:tcPr>
                <w:p w14:paraId="144CCEE1" w14:textId="77777777" w:rsidR="0036623E" w:rsidRDefault="0036623E"/>
              </w:tc>
              <w:tc>
                <w:tcPr>
                  <w:tcW w:w="1357" w:type="dxa"/>
                </w:tcPr>
                <w:p w14:paraId="61A95A63" w14:textId="77777777" w:rsidR="0036623E" w:rsidRDefault="0036623E"/>
              </w:tc>
              <w:tc>
                <w:tcPr>
                  <w:tcW w:w="1315" w:type="dxa"/>
                </w:tcPr>
                <w:p w14:paraId="38FD8133" w14:textId="77777777" w:rsidR="0036623E" w:rsidRDefault="0036623E"/>
              </w:tc>
              <w:tc>
                <w:tcPr>
                  <w:tcW w:w="3924" w:type="dxa"/>
                </w:tcPr>
                <w:p w14:paraId="70525751" w14:textId="77777777" w:rsidR="0036623E" w:rsidRPr="005C49CE" w:rsidRDefault="0036623E"/>
              </w:tc>
            </w:tr>
          </w:tbl>
          <w:p w14:paraId="123A5996" w14:textId="77777777" w:rsidR="0036623E" w:rsidRDefault="0036623E"/>
        </w:tc>
      </w:tr>
      <w:tr w:rsidR="0036623E" w:rsidRPr="00452515" w14:paraId="07057616" w14:textId="77777777">
        <w:tc>
          <w:tcPr>
            <w:tcW w:w="8008" w:type="dxa"/>
          </w:tcPr>
          <w:p w14:paraId="7B264A83" w14:textId="77777777" w:rsidR="0036623E" w:rsidRPr="00452515" w:rsidRDefault="0036623E">
            <w:r w:rsidRPr="00E97505">
              <w:rPr>
                <w:rStyle w:val="Strong"/>
              </w:rPr>
              <w:t>Stakeholder:</w:t>
            </w:r>
            <w:r w:rsidRPr="00452515">
              <w:t xml:space="preserve"> </w:t>
            </w:r>
            <w:r>
              <w:t>User with privilege</w:t>
            </w:r>
          </w:p>
        </w:tc>
      </w:tr>
      <w:tr w:rsidR="0036623E" w:rsidRPr="00452515" w14:paraId="3DC75FA5" w14:textId="77777777">
        <w:tc>
          <w:tcPr>
            <w:tcW w:w="8008" w:type="dxa"/>
          </w:tcPr>
          <w:p w14:paraId="778FCC15" w14:textId="77777777" w:rsidR="0036623E" w:rsidRPr="00E97505" w:rsidRDefault="0036623E">
            <w:pPr>
              <w:rPr>
                <w:rStyle w:val="Strong"/>
              </w:rPr>
            </w:pPr>
            <w:r w:rsidRPr="00E97505">
              <w:rPr>
                <w:rStyle w:val="Strong"/>
              </w:rPr>
              <w:t xml:space="preserve">Pre-Condition: </w:t>
            </w:r>
          </w:p>
          <w:p w14:paraId="62953444" w14:textId="77777777" w:rsidR="0036623E" w:rsidRDefault="0036623E">
            <w:pPr>
              <w:rPr>
                <w:rFonts w:ascii="Arial" w:hAnsi="Arial" w:cs="Arial"/>
                <w:sz w:val="20"/>
                <w:szCs w:val="20"/>
              </w:rPr>
            </w:pPr>
            <w:r>
              <w:t>The user goes to the page</w:t>
            </w:r>
            <w:r w:rsidRPr="00DD3CB0">
              <w:rPr>
                <w:rFonts w:ascii="Arial" w:hAnsi="Arial" w:cs="Arial"/>
                <w:sz w:val="20"/>
                <w:szCs w:val="20"/>
              </w:rPr>
              <w:t xml:space="preserve"> </w:t>
            </w:r>
          </w:p>
          <w:p w14:paraId="1103119D" w14:textId="19B74A37" w:rsidR="0036623E" w:rsidRPr="000E18AF" w:rsidRDefault="000E18AF">
            <w:proofErr w:type="gramStart"/>
            <w:r>
              <w:rPr>
                <w:rFonts w:hint="eastAsia"/>
              </w:rPr>
              <w:t>F</w:t>
            </w:r>
            <w:r>
              <w:t>igma:</w:t>
            </w:r>
            <w:r w:rsidRPr="00E502DB">
              <w:t>https://www.figma.com/file/pQdLVPDrRunjLjTtTdvrcW/Recipe-Management-%7C-Menus?node-id=0%3A1</w:t>
            </w:r>
            <w:proofErr w:type="gramEnd"/>
            <w:r>
              <w:t xml:space="preserve"> </w:t>
            </w:r>
          </w:p>
        </w:tc>
      </w:tr>
      <w:tr w:rsidR="0036623E" w:rsidRPr="00452515" w14:paraId="6E9CB3DE" w14:textId="77777777">
        <w:tc>
          <w:tcPr>
            <w:tcW w:w="8008" w:type="dxa"/>
          </w:tcPr>
          <w:p w14:paraId="54AE0E5D" w14:textId="77777777" w:rsidR="0036623E" w:rsidRDefault="0036623E" w:rsidP="000E18AF">
            <w:pPr>
              <w:rPr>
                <w:rStyle w:val="Strong"/>
              </w:rPr>
            </w:pPr>
            <w:r w:rsidRPr="00E97505">
              <w:rPr>
                <w:rStyle w:val="Strong"/>
                <w:rFonts w:hint="eastAsia"/>
              </w:rPr>
              <w:t>Main Scenario:</w:t>
            </w:r>
          </w:p>
          <w:p w14:paraId="1DAC1B36" w14:textId="4712091D" w:rsidR="000B39F7" w:rsidRPr="000B39F7" w:rsidRDefault="000B39F7" w:rsidP="000E18AF">
            <w:pPr>
              <w:rPr>
                <w:rFonts w:ascii="Arial" w:hAnsi="Arial" w:cs="Arial"/>
                <w:sz w:val="22"/>
              </w:rPr>
            </w:pPr>
          </w:p>
        </w:tc>
      </w:tr>
      <w:tr w:rsidR="0036623E" w:rsidRPr="00452515" w14:paraId="67F8838F" w14:textId="77777777">
        <w:tc>
          <w:tcPr>
            <w:tcW w:w="8008" w:type="dxa"/>
          </w:tcPr>
          <w:p w14:paraId="0CAD2FE8" w14:textId="77777777" w:rsidR="0036623E" w:rsidRDefault="0036623E">
            <w:r w:rsidRPr="00452515">
              <w:t>Extend Scenario:</w:t>
            </w:r>
          </w:p>
          <w:p w14:paraId="6B138C41" w14:textId="77777777" w:rsidR="0036623E" w:rsidRPr="00452515" w:rsidRDefault="0036623E"/>
        </w:tc>
      </w:tr>
      <w:tr w:rsidR="0036623E" w:rsidRPr="00452515" w14:paraId="327A4C3E" w14:textId="77777777">
        <w:tc>
          <w:tcPr>
            <w:tcW w:w="8008" w:type="dxa"/>
          </w:tcPr>
          <w:p w14:paraId="43DBFF28" w14:textId="77777777" w:rsidR="0036623E" w:rsidRDefault="0036623E">
            <w:r w:rsidRPr="00452515">
              <w:t>Exception Scenario:</w:t>
            </w:r>
          </w:p>
          <w:p w14:paraId="69D8852F" w14:textId="77777777" w:rsidR="0036623E" w:rsidRPr="00452515" w:rsidRDefault="0036623E"/>
        </w:tc>
      </w:tr>
      <w:tr w:rsidR="0036623E" w:rsidRPr="00452515" w14:paraId="5B23E704" w14:textId="77777777">
        <w:tc>
          <w:tcPr>
            <w:tcW w:w="8008" w:type="dxa"/>
          </w:tcPr>
          <w:p w14:paraId="18CBBD25" w14:textId="77777777" w:rsidR="0036623E" w:rsidRPr="00452515" w:rsidRDefault="0036623E">
            <w:r w:rsidRPr="00452515">
              <w:t>Notes:</w:t>
            </w:r>
          </w:p>
        </w:tc>
      </w:tr>
      <w:tr w:rsidR="0036623E" w:rsidRPr="00452515" w14:paraId="5B462CB2" w14:textId="77777777">
        <w:tc>
          <w:tcPr>
            <w:tcW w:w="8008" w:type="dxa"/>
          </w:tcPr>
          <w:p w14:paraId="0B627599" w14:textId="77777777" w:rsidR="0036623E" w:rsidRPr="00452515" w:rsidRDefault="0036623E">
            <w:r w:rsidRPr="00452515">
              <w:t>Q/A:</w:t>
            </w:r>
          </w:p>
        </w:tc>
      </w:tr>
    </w:tbl>
    <w:p w14:paraId="2E2D98C2" w14:textId="77777777" w:rsidR="0036623E" w:rsidRPr="002854BF" w:rsidRDefault="0036623E" w:rsidP="0036623E"/>
    <w:p w14:paraId="27F65C55" w14:textId="4F546416" w:rsidR="006F19D2" w:rsidRPr="006F19D2" w:rsidRDefault="00436AD8" w:rsidP="006F19D2">
      <w:pPr>
        <w:pStyle w:val="Heading2"/>
        <w:rPr>
          <w:rFonts w:ascii="Arial" w:hAnsi="Arial" w:cs="Arial"/>
        </w:rPr>
      </w:pPr>
      <w:r>
        <w:rPr>
          <w:rFonts w:ascii="Arial" w:hAnsi="Arial" w:cs="Arial" w:hint="eastAsia"/>
        </w:rPr>
        <w:t>Tran-</w:t>
      </w:r>
      <w:r w:rsidR="006F19D2" w:rsidRPr="006F19D2">
        <w:rPr>
          <w:rFonts w:ascii="Arial" w:hAnsi="Arial" w:cs="Arial"/>
        </w:rPr>
        <w:t>MS0</w:t>
      </w:r>
      <w:r w:rsidR="009338EC">
        <w:rPr>
          <w:rFonts w:ascii="Arial" w:hAnsi="Arial" w:cs="Arial"/>
        </w:rPr>
        <w:t>8</w:t>
      </w:r>
      <w:r w:rsidR="006F19D2" w:rsidRPr="006F19D2">
        <w:rPr>
          <w:rFonts w:ascii="Arial" w:hAnsi="Arial" w:cs="Arial"/>
        </w:rPr>
        <w:t>-0</w:t>
      </w:r>
      <w:r w:rsidR="006F19D2">
        <w:rPr>
          <w:rFonts w:ascii="Arial" w:hAnsi="Arial" w:cs="Arial"/>
        </w:rPr>
        <w:t>3</w:t>
      </w:r>
      <w:r w:rsidR="006F19D2" w:rsidRPr="006F19D2">
        <w:rPr>
          <w:rFonts w:ascii="Arial" w:hAnsi="Arial" w:cs="Arial"/>
        </w:rPr>
        <w:t xml:space="preserve"> Menu </w:t>
      </w:r>
      <w:r w:rsidR="006F19D2">
        <w:rPr>
          <w:rFonts w:ascii="Arial" w:hAnsi="Arial" w:cs="Arial"/>
        </w:rPr>
        <w:t>D</w:t>
      </w:r>
      <w:r w:rsidR="006F19D2">
        <w:rPr>
          <w:rFonts w:ascii="Arial" w:hAnsi="Arial" w:cs="Arial" w:hint="eastAsia"/>
        </w:rPr>
        <w:t>etail</w:t>
      </w:r>
      <w:r w:rsidR="006F19D2">
        <w:rPr>
          <w:rFonts w:ascii="Arial" w:hAnsi="Arial" w:cs="Arial"/>
        </w:rPr>
        <w:t>s</w:t>
      </w:r>
    </w:p>
    <w:p w14:paraId="3140FDA0" w14:textId="77777777" w:rsidR="006F19D2" w:rsidRDefault="006F19D2" w:rsidP="006F19D2"/>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6F19D2" w:rsidRPr="00452515" w14:paraId="557566C7" w14:textId="77777777" w:rsidTr="00436AD8">
        <w:tc>
          <w:tcPr>
            <w:tcW w:w="8008" w:type="dxa"/>
          </w:tcPr>
          <w:p w14:paraId="254EA750" w14:textId="52E118DC" w:rsidR="006F19D2" w:rsidRPr="00E97505" w:rsidRDefault="006F19D2">
            <w:pPr>
              <w:rPr>
                <w:rStyle w:val="Strong"/>
              </w:rPr>
            </w:pPr>
            <w:r>
              <w:rPr>
                <w:rStyle w:val="Strong"/>
              </w:rPr>
              <w:t>MS</w:t>
            </w:r>
            <w:r w:rsidRPr="00E97505">
              <w:rPr>
                <w:rStyle w:val="Strong"/>
              </w:rPr>
              <w:t>0</w:t>
            </w:r>
            <w:r w:rsidR="009338EC">
              <w:rPr>
                <w:rStyle w:val="Strong"/>
              </w:rPr>
              <w:t>8</w:t>
            </w:r>
            <w:r w:rsidRPr="00E97505">
              <w:rPr>
                <w:rStyle w:val="Strong"/>
              </w:rPr>
              <w:t>-0</w:t>
            </w:r>
            <w:r>
              <w:rPr>
                <w:rStyle w:val="Strong"/>
              </w:rPr>
              <w:t xml:space="preserve">3 </w:t>
            </w:r>
            <w:bookmarkStart w:id="3405" w:name="OLE_LINK25"/>
            <w:r w:rsidRPr="0036623E">
              <w:rPr>
                <w:rStyle w:val="Strong"/>
              </w:rPr>
              <w:t xml:space="preserve">Menu </w:t>
            </w:r>
            <w:r w:rsidR="00F62EB0">
              <w:rPr>
                <w:rStyle w:val="Strong"/>
              </w:rPr>
              <w:t>Details</w:t>
            </w:r>
            <w:bookmarkEnd w:id="3405"/>
          </w:p>
        </w:tc>
      </w:tr>
      <w:tr w:rsidR="006F19D2" w:rsidRPr="00452515" w14:paraId="6C399DC8" w14:textId="77777777" w:rsidTr="00436AD8">
        <w:tc>
          <w:tcPr>
            <w:tcW w:w="8008" w:type="dxa"/>
          </w:tcPr>
          <w:p w14:paraId="13F4BB69" w14:textId="77777777" w:rsidR="006F19D2" w:rsidRPr="00E97505" w:rsidRDefault="006F19D2">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6F19D2" w14:paraId="0383AFE5" w14:textId="77777777">
              <w:trPr>
                <w:jc w:val="center"/>
              </w:trPr>
              <w:tc>
                <w:tcPr>
                  <w:tcW w:w="1169" w:type="dxa"/>
                </w:tcPr>
                <w:p w14:paraId="2EC659D4" w14:textId="77777777" w:rsidR="006F19D2" w:rsidRPr="007A35F7" w:rsidRDefault="006F19D2">
                  <w:pPr>
                    <w:rPr>
                      <w:rFonts w:ascii="Arial" w:hAnsi="Arial" w:cs="Arial"/>
                    </w:rPr>
                  </w:pPr>
                  <w:r w:rsidRPr="007A35F7">
                    <w:rPr>
                      <w:rFonts w:ascii="Arial" w:hAnsi="Arial" w:cs="Arial"/>
                    </w:rPr>
                    <w:t>Version</w:t>
                  </w:r>
                </w:p>
              </w:tc>
              <w:tc>
                <w:tcPr>
                  <w:tcW w:w="1357" w:type="dxa"/>
                </w:tcPr>
                <w:p w14:paraId="0A70D3B7" w14:textId="77777777" w:rsidR="006F19D2" w:rsidRPr="007A35F7" w:rsidRDefault="006F19D2">
                  <w:pPr>
                    <w:rPr>
                      <w:rFonts w:ascii="Arial" w:hAnsi="Arial" w:cs="Arial"/>
                    </w:rPr>
                  </w:pPr>
                  <w:r w:rsidRPr="007A35F7">
                    <w:rPr>
                      <w:rFonts w:ascii="Arial" w:hAnsi="Arial" w:cs="Arial"/>
                    </w:rPr>
                    <w:t>Date</w:t>
                  </w:r>
                </w:p>
              </w:tc>
              <w:tc>
                <w:tcPr>
                  <w:tcW w:w="1315" w:type="dxa"/>
                </w:tcPr>
                <w:p w14:paraId="2576C1B7" w14:textId="77777777" w:rsidR="006F19D2" w:rsidRPr="007A35F7" w:rsidRDefault="006F19D2">
                  <w:pPr>
                    <w:rPr>
                      <w:rFonts w:ascii="Arial" w:hAnsi="Arial" w:cs="Arial"/>
                    </w:rPr>
                  </w:pPr>
                  <w:r w:rsidRPr="007A35F7">
                    <w:rPr>
                      <w:rFonts w:ascii="Arial" w:hAnsi="Arial" w:cs="Arial"/>
                    </w:rPr>
                    <w:t>Updated By</w:t>
                  </w:r>
                </w:p>
              </w:tc>
              <w:tc>
                <w:tcPr>
                  <w:tcW w:w="3924" w:type="dxa"/>
                </w:tcPr>
                <w:p w14:paraId="57F23FBA" w14:textId="77777777" w:rsidR="006F19D2" w:rsidRPr="007A35F7" w:rsidRDefault="006F19D2">
                  <w:pPr>
                    <w:rPr>
                      <w:rFonts w:ascii="Arial" w:hAnsi="Arial" w:cs="Arial"/>
                    </w:rPr>
                  </w:pPr>
                  <w:r w:rsidRPr="007A35F7">
                    <w:rPr>
                      <w:rFonts w:ascii="Arial" w:hAnsi="Arial" w:cs="Arial"/>
                    </w:rPr>
                    <w:t>Description</w:t>
                  </w:r>
                </w:p>
              </w:tc>
            </w:tr>
            <w:tr w:rsidR="006F19D2" w14:paraId="3391473E" w14:textId="77777777">
              <w:trPr>
                <w:jc w:val="center"/>
              </w:trPr>
              <w:tc>
                <w:tcPr>
                  <w:tcW w:w="1169" w:type="dxa"/>
                </w:tcPr>
                <w:p w14:paraId="6DFF9830" w14:textId="77777777" w:rsidR="006F19D2" w:rsidRPr="007A35F7" w:rsidRDefault="006F19D2">
                  <w:pPr>
                    <w:rPr>
                      <w:rFonts w:ascii="Arial" w:hAnsi="Arial" w:cs="Arial"/>
                    </w:rPr>
                  </w:pPr>
                  <w:r w:rsidRPr="007A35F7">
                    <w:rPr>
                      <w:rFonts w:ascii="Arial" w:hAnsi="Arial" w:cs="Arial"/>
                    </w:rPr>
                    <w:t>1.0</w:t>
                  </w:r>
                </w:p>
              </w:tc>
              <w:tc>
                <w:tcPr>
                  <w:tcW w:w="1357" w:type="dxa"/>
                </w:tcPr>
                <w:p w14:paraId="017E6BE4" w14:textId="77777777" w:rsidR="006F19D2" w:rsidRPr="007A35F7" w:rsidRDefault="006F19D2">
                  <w:pPr>
                    <w:rPr>
                      <w:rFonts w:ascii="Arial" w:hAnsi="Arial" w:cs="Arial"/>
                    </w:rPr>
                  </w:pPr>
                  <w:r w:rsidRPr="007A35F7">
                    <w:rPr>
                      <w:rFonts w:ascii="Arial" w:hAnsi="Arial" w:cs="Arial"/>
                    </w:rPr>
                    <w:t>2022.</w:t>
                  </w:r>
                  <w:r>
                    <w:rPr>
                      <w:rFonts w:ascii="Arial" w:hAnsi="Arial" w:cs="Arial"/>
                    </w:rPr>
                    <w:t>9</w:t>
                  </w:r>
                  <w:r w:rsidRPr="007A35F7">
                    <w:rPr>
                      <w:rFonts w:ascii="Arial" w:hAnsi="Arial" w:cs="Arial"/>
                    </w:rPr>
                    <w:t>.</w:t>
                  </w:r>
                  <w:r>
                    <w:rPr>
                      <w:rFonts w:ascii="Arial" w:hAnsi="Arial" w:cs="Arial"/>
                    </w:rPr>
                    <w:t>9</w:t>
                  </w:r>
                </w:p>
              </w:tc>
              <w:tc>
                <w:tcPr>
                  <w:tcW w:w="1315" w:type="dxa"/>
                </w:tcPr>
                <w:p w14:paraId="69FDC671" w14:textId="77777777" w:rsidR="006F19D2" w:rsidRPr="007A35F7" w:rsidRDefault="006F19D2">
                  <w:pPr>
                    <w:rPr>
                      <w:rFonts w:ascii="Arial" w:hAnsi="Arial" w:cs="Arial"/>
                    </w:rPr>
                  </w:pPr>
                  <w:r w:rsidRPr="007A35F7">
                    <w:rPr>
                      <w:rFonts w:ascii="Arial" w:hAnsi="Arial" w:cs="Arial"/>
                    </w:rPr>
                    <w:t>Bonnie</w:t>
                  </w:r>
                </w:p>
              </w:tc>
              <w:tc>
                <w:tcPr>
                  <w:tcW w:w="3924" w:type="dxa"/>
                </w:tcPr>
                <w:p w14:paraId="47B2DB3B" w14:textId="53AFF86E" w:rsidR="006F19D2" w:rsidRPr="007A35F7" w:rsidRDefault="006F19D2">
                  <w:pPr>
                    <w:rPr>
                      <w:rFonts w:ascii="Arial" w:hAnsi="Arial" w:cs="Arial"/>
                    </w:rPr>
                  </w:pPr>
                  <w:r w:rsidRPr="007A35F7">
                    <w:rPr>
                      <w:rFonts w:ascii="Arial" w:hAnsi="Arial" w:cs="Arial"/>
                    </w:rPr>
                    <w:t xml:space="preserve">First version, copy from </w:t>
                  </w:r>
                  <w:r w:rsidRPr="006F19D2">
                    <w:rPr>
                      <w:rFonts w:ascii="Arial" w:hAnsi="Arial" w:cs="Arial"/>
                    </w:rPr>
                    <w:t>CB04-03 Menu details</w:t>
                  </w:r>
                </w:p>
              </w:tc>
            </w:tr>
            <w:tr w:rsidR="00C65EF0" w14:paraId="7C5C749D" w14:textId="77777777">
              <w:trPr>
                <w:jc w:val="center"/>
              </w:trPr>
              <w:tc>
                <w:tcPr>
                  <w:tcW w:w="1169" w:type="dxa"/>
                </w:tcPr>
                <w:p w14:paraId="77FA1D68" w14:textId="75518281" w:rsidR="00C65EF0" w:rsidRPr="007A35F7" w:rsidRDefault="00C65EF0" w:rsidP="00C65EF0">
                  <w:pPr>
                    <w:rPr>
                      <w:rFonts w:ascii="Arial" w:hAnsi="Arial" w:cs="Arial"/>
                    </w:rPr>
                  </w:pPr>
                  <w:r w:rsidRPr="007A35F7">
                    <w:rPr>
                      <w:rFonts w:ascii="Arial" w:hAnsi="Arial" w:cs="Arial"/>
                    </w:rPr>
                    <w:t>1.</w:t>
                  </w:r>
                  <w:r>
                    <w:rPr>
                      <w:rFonts w:ascii="Arial" w:hAnsi="Arial" w:cs="Arial"/>
                    </w:rPr>
                    <w:t>1</w:t>
                  </w:r>
                </w:p>
              </w:tc>
              <w:tc>
                <w:tcPr>
                  <w:tcW w:w="1357" w:type="dxa"/>
                </w:tcPr>
                <w:p w14:paraId="51470ECC" w14:textId="233AF211" w:rsidR="00C65EF0" w:rsidRPr="007A35F7" w:rsidRDefault="00C65EF0" w:rsidP="00C65EF0">
                  <w:pPr>
                    <w:rPr>
                      <w:rFonts w:ascii="Arial" w:hAnsi="Arial" w:cs="Arial"/>
                    </w:rPr>
                  </w:pPr>
                  <w:r w:rsidRPr="007A35F7">
                    <w:rPr>
                      <w:rFonts w:ascii="Arial" w:hAnsi="Arial" w:cs="Arial"/>
                    </w:rPr>
                    <w:t>2022.</w:t>
                  </w:r>
                  <w:r>
                    <w:rPr>
                      <w:rFonts w:ascii="Arial" w:hAnsi="Arial" w:cs="Arial"/>
                    </w:rPr>
                    <w:t>11</w:t>
                  </w:r>
                  <w:r w:rsidRPr="007A35F7">
                    <w:rPr>
                      <w:rFonts w:ascii="Arial" w:hAnsi="Arial" w:cs="Arial"/>
                    </w:rPr>
                    <w:t>.</w:t>
                  </w:r>
                  <w:r>
                    <w:rPr>
                      <w:rFonts w:ascii="Arial" w:hAnsi="Arial" w:cs="Arial"/>
                    </w:rPr>
                    <w:t>2</w:t>
                  </w:r>
                </w:p>
              </w:tc>
              <w:tc>
                <w:tcPr>
                  <w:tcW w:w="1315" w:type="dxa"/>
                </w:tcPr>
                <w:p w14:paraId="2E0F973B" w14:textId="27653857" w:rsidR="00C65EF0" w:rsidRPr="007A35F7" w:rsidRDefault="00C65EF0" w:rsidP="00C65EF0">
                  <w:pPr>
                    <w:rPr>
                      <w:rFonts w:ascii="Arial" w:hAnsi="Arial" w:cs="Arial"/>
                    </w:rPr>
                  </w:pPr>
                  <w:r w:rsidRPr="007A35F7">
                    <w:rPr>
                      <w:rFonts w:ascii="Arial" w:hAnsi="Arial" w:cs="Arial"/>
                    </w:rPr>
                    <w:t>Bonnie</w:t>
                  </w:r>
                </w:p>
              </w:tc>
              <w:tc>
                <w:tcPr>
                  <w:tcW w:w="3924" w:type="dxa"/>
                </w:tcPr>
                <w:p w14:paraId="27297439" w14:textId="712F23FD" w:rsidR="00C65EF0" w:rsidRPr="007A35F7" w:rsidRDefault="00C65EF0" w:rsidP="00C65EF0">
                  <w:pPr>
                    <w:rPr>
                      <w:rFonts w:ascii="Arial" w:hAnsi="Arial" w:cs="Arial"/>
                    </w:rPr>
                  </w:pPr>
                  <w:r w:rsidRPr="00E8198F">
                    <w:rPr>
                      <w:rFonts w:ascii="Arial" w:hAnsi="Arial" w:cs="Arial"/>
                    </w:rPr>
                    <w:t>V2 Feedback - Make the Sort More Obvious</w:t>
                  </w:r>
                </w:p>
              </w:tc>
            </w:tr>
            <w:tr w:rsidR="00C65EF0" w14:paraId="08C50BFC" w14:textId="77777777">
              <w:trPr>
                <w:jc w:val="center"/>
              </w:trPr>
              <w:tc>
                <w:tcPr>
                  <w:tcW w:w="1169" w:type="dxa"/>
                </w:tcPr>
                <w:p w14:paraId="6766E312" w14:textId="1569687B" w:rsidR="00C65EF0" w:rsidRDefault="00C65EF0" w:rsidP="00C65EF0">
                  <w:r w:rsidRPr="007A35F7">
                    <w:rPr>
                      <w:rFonts w:ascii="Arial" w:hAnsi="Arial" w:cs="Arial"/>
                    </w:rPr>
                    <w:t>1.</w:t>
                  </w:r>
                  <w:r>
                    <w:rPr>
                      <w:rFonts w:ascii="Arial" w:hAnsi="Arial" w:cs="Arial"/>
                    </w:rPr>
                    <w:t>2</w:t>
                  </w:r>
                </w:p>
              </w:tc>
              <w:tc>
                <w:tcPr>
                  <w:tcW w:w="1357" w:type="dxa"/>
                </w:tcPr>
                <w:p w14:paraId="712229AA" w14:textId="29C75841" w:rsidR="00C65EF0" w:rsidRDefault="00C65EF0" w:rsidP="00C65EF0">
                  <w:r w:rsidRPr="007A35F7">
                    <w:rPr>
                      <w:rFonts w:ascii="Arial" w:hAnsi="Arial" w:cs="Arial"/>
                    </w:rPr>
                    <w:t>2022.</w:t>
                  </w:r>
                  <w:r w:rsidR="00F61525">
                    <w:rPr>
                      <w:rFonts w:ascii="Arial" w:hAnsi="Arial" w:cs="Arial"/>
                    </w:rPr>
                    <w:t>12</w:t>
                  </w:r>
                  <w:r w:rsidRPr="007A35F7">
                    <w:rPr>
                      <w:rFonts w:ascii="Arial" w:hAnsi="Arial" w:cs="Arial"/>
                    </w:rPr>
                    <w:t>.</w:t>
                  </w:r>
                  <w:r w:rsidR="00F61525">
                    <w:rPr>
                      <w:rFonts w:ascii="Arial" w:hAnsi="Arial" w:cs="Arial"/>
                    </w:rPr>
                    <w:t>8</w:t>
                  </w:r>
                </w:p>
              </w:tc>
              <w:tc>
                <w:tcPr>
                  <w:tcW w:w="1315" w:type="dxa"/>
                </w:tcPr>
                <w:p w14:paraId="46A54FD3" w14:textId="4FF2089E" w:rsidR="00C65EF0" w:rsidRDefault="00C65EF0" w:rsidP="00C65EF0">
                  <w:r w:rsidRPr="007A35F7">
                    <w:rPr>
                      <w:rFonts w:ascii="Arial" w:hAnsi="Arial" w:cs="Arial"/>
                    </w:rPr>
                    <w:t>Bonnie</w:t>
                  </w:r>
                </w:p>
              </w:tc>
              <w:tc>
                <w:tcPr>
                  <w:tcW w:w="3924" w:type="dxa"/>
                </w:tcPr>
                <w:p w14:paraId="4EF42F3D" w14:textId="43D95BC5" w:rsidR="00C65EF0" w:rsidRDefault="00C65EF0" w:rsidP="00C65EF0">
                  <w:r>
                    <w:t xml:space="preserve">Involving item </w:t>
                  </w:r>
                  <w:proofErr w:type="spellStart"/>
                  <w:r>
                    <w:t>versioing</w:t>
                  </w:r>
                  <w:proofErr w:type="spellEnd"/>
                </w:p>
              </w:tc>
            </w:tr>
            <w:tr w:rsidR="00F61525" w14:paraId="4F852F46" w14:textId="77777777">
              <w:trPr>
                <w:jc w:val="center"/>
              </w:trPr>
              <w:tc>
                <w:tcPr>
                  <w:tcW w:w="1169" w:type="dxa"/>
                </w:tcPr>
                <w:p w14:paraId="0A696757" w14:textId="31E2E378" w:rsidR="00F61525" w:rsidRDefault="00F61525" w:rsidP="00F61525">
                  <w:r w:rsidRPr="007A35F7">
                    <w:rPr>
                      <w:rFonts w:ascii="Arial" w:hAnsi="Arial" w:cs="Arial"/>
                    </w:rPr>
                    <w:t>1.</w:t>
                  </w:r>
                  <w:r>
                    <w:rPr>
                      <w:rFonts w:ascii="Arial" w:hAnsi="Arial" w:cs="Arial"/>
                    </w:rPr>
                    <w:t>3</w:t>
                  </w:r>
                </w:p>
              </w:tc>
              <w:tc>
                <w:tcPr>
                  <w:tcW w:w="1357" w:type="dxa"/>
                </w:tcPr>
                <w:p w14:paraId="08AE2F34" w14:textId="5E5278A4" w:rsidR="00F61525" w:rsidRDefault="00F61525" w:rsidP="00F61525">
                  <w:r w:rsidRPr="007A35F7">
                    <w:rPr>
                      <w:rFonts w:ascii="Arial" w:hAnsi="Arial" w:cs="Arial"/>
                    </w:rPr>
                    <w:t>2022.</w:t>
                  </w:r>
                  <w:r>
                    <w:rPr>
                      <w:rFonts w:ascii="Arial" w:hAnsi="Arial" w:cs="Arial"/>
                    </w:rPr>
                    <w:t>12</w:t>
                  </w:r>
                  <w:r w:rsidRPr="007A35F7">
                    <w:rPr>
                      <w:rFonts w:ascii="Arial" w:hAnsi="Arial" w:cs="Arial"/>
                    </w:rPr>
                    <w:t>.</w:t>
                  </w:r>
                  <w:r>
                    <w:rPr>
                      <w:rFonts w:ascii="Arial" w:hAnsi="Arial" w:cs="Arial"/>
                    </w:rPr>
                    <w:t>15</w:t>
                  </w:r>
                </w:p>
              </w:tc>
              <w:tc>
                <w:tcPr>
                  <w:tcW w:w="1315" w:type="dxa"/>
                </w:tcPr>
                <w:p w14:paraId="1D559304" w14:textId="4DB8B21E" w:rsidR="00F61525" w:rsidRDefault="00F61525" w:rsidP="00F61525">
                  <w:r w:rsidRPr="007A35F7">
                    <w:rPr>
                      <w:rFonts w:ascii="Arial" w:hAnsi="Arial" w:cs="Arial"/>
                    </w:rPr>
                    <w:t>Bonnie</w:t>
                  </w:r>
                </w:p>
              </w:tc>
              <w:tc>
                <w:tcPr>
                  <w:tcW w:w="3924" w:type="dxa"/>
                </w:tcPr>
                <w:p w14:paraId="76F5D1F9" w14:textId="5DD5C48E" w:rsidR="00F61525" w:rsidRDefault="00F61525" w:rsidP="00F61525">
                  <w:r w:rsidRPr="00F61525">
                    <w:t>Refine Assembly Instructions</w:t>
                  </w:r>
                </w:p>
              </w:tc>
            </w:tr>
            <w:tr w:rsidR="00011F84" w14:paraId="60CACFCB" w14:textId="77777777">
              <w:trPr>
                <w:jc w:val="center"/>
              </w:trPr>
              <w:tc>
                <w:tcPr>
                  <w:tcW w:w="1169" w:type="dxa"/>
                </w:tcPr>
                <w:p w14:paraId="437366F9" w14:textId="1AD99065" w:rsidR="00011F84" w:rsidRDefault="00011F84" w:rsidP="00011F84">
                  <w:r w:rsidRPr="007A35F7">
                    <w:rPr>
                      <w:rFonts w:ascii="Arial" w:hAnsi="Arial" w:cs="Arial"/>
                    </w:rPr>
                    <w:t>1.</w:t>
                  </w:r>
                  <w:r>
                    <w:rPr>
                      <w:rFonts w:ascii="Arial" w:hAnsi="Arial" w:cs="Arial"/>
                    </w:rPr>
                    <w:t>4</w:t>
                  </w:r>
                </w:p>
              </w:tc>
              <w:tc>
                <w:tcPr>
                  <w:tcW w:w="1357" w:type="dxa"/>
                </w:tcPr>
                <w:p w14:paraId="3D42306E" w14:textId="17862F87" w:rsidR="00011F84" w:rsidRDefault="00011F84" w:rsidP="00011F84">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4.19</w:t>
                  </w:r>
                </w:p>
              </w:tc>
              <w:tc>
                <w:tcPr>
                  <w:tcW w:w="1315" w:type="dxa"/>
                </w:tcPr>
                <w:p w14:paraId="2F48BADD" w14:textId="11DA09B0" w:rsidR="00011F84" w:rsidRDefault="00011F84" w:rsidP="00011F84">
                  <w:r w:rsidRPr="007A35F7">
                    <w:rPr>
                      <w:rFonts w:ascii="Arial" w:hAnsi="Arial" w:cs="Arial"/>
                    </w:rPr>
                    <w:t>Bonnie</w:t>
                  </w:r>
                </w:p>
              </w:tc>
              <w:tc>
                <w:tcPr>
                  <w:tcW w:w="3924" w:type="dxa"/>
                </w:tcPr>
                <w:p w14:paraId="14356E07" w14:textId="74B26EE4" w:rsidR="00011F84" w:rsidRPr="00B66734" w:rsidRDefault="00011F84" w:rsidP="00011F84">
                  <w:r w:rsidRPr="00420812">
                    <w:rPr>
                      <w:rFonts w:ascii="Arial" w:hAnsi="Arial" w:cs="Arial"/>
                    </w:rPr>
                    <w:t>Refine Assembly Docs &amp; Add Common Stock Document</w:t>
                  </w:r>
                </w:p>
              </w:tc>
            </w:tr>
            <w:tr w:rsidR="00011F84" w14:paraId="1C820B74" w14:textId="77777777">
              <w:trPr>
                <w:jc w:val="center"/>
              </w:trPr>
              <w:tc>
                <w:tcPr>
                  <w:tcW w:w="1169" w:type="dxa"/>
                </w:tcPr>
                <w:p w14:paraId="5F928300" w14:textId="77777777" w:rsidR="00011F84" w:rsidRDefault="00011F84" w:rsidP="00011F84"/>
              </w:tc>
              <w:tc>
                <w:tcPr>
                  <w:tcW w:w="1357" w:type="dxa"/>
                </w:tcPr>
                <w:p w14:paraId="12B87231" w14:textId="77777777" w:rsidR="00011F84" w:rsidRDefault="00011F84" w:rsidP="00011F84"/>
              </w:tc>
              <w:tc>
                <w:tcPr>
                  <w:tcW w:w="1315" w:type="dxa"/>
                </w:tcPr>
                <w:p w14:paraId="49017773" w14:textId="77777777" w:rsidR="00011F84" w:rsidRDefault="00011F84" w:rsidP="00011F84"/>
              </w:tc>
              <w:tc>
                <w:tcPr>
                  <w:tcW w:w="3924" w:type="dxa"/>
                </w:tcPr>
                <w:p w14:paraId="585052B7" w14:textId="77777777" w:rsidR="00011F84" w:rsidRDefault="00011F84" w:rsidP="00011F84"/>
              </w:tc>
            </w:tr>
            <w:tr w:rsidR="00011F84" w14:paraId="4D864C26" w14:textId="77777777">
              <w:trPr>
                <w:jc w:val="center"/>
              </w:trPr>
              <w:tc>
                <w:tcPr>
                  <w:tcW w:w="1169" w:type="dxa"/>
                </w:tcPr>
                <w:p w14:paraId="43FE13DE" w14:textId="77777777" w:rsidR="00011F84" w:rsidRDefault="00011F84" w:rsidP="00011F84"/>
              </w:tc>
              <w:tc>
                <w:tcPr>
                  <w:tcW w:w="1357" w:type="dxa"/>
                </w:tcPr>
                <w:p w14:paraId="054D045E" w14:textId="77777777" w:rsidR="00011F84" w:rsidRDefault="00011F84" w:rsidP="00011F84"/>
              </w:tc>
              <w:tc>
                <w:tcPr>
                  <w:tcW w:w="1315" w:type="dxa"/>
                </w:tcPr>
                <w:p w14:paraId="76AD4005" w14:textId="77777777" w:rsidR="00011F84" w:rsidRDefault="00011F84" w:rsidP="00011F84"/>
              </w:tc>
              <w:tc>
                <w:tcPr>
                  <w:tcW w:w="3924" w:type="dxa"/>
                </w:tcPr>
                <w:p w14:paraId="6F7DF0A8" w14:textId="77777777" w:rsidR="00011F84" w:rsidRPr="005C49CE" w:rsidRDefault="00011F84" w:rsidP="00011F84"/>
              </w:tc>
            </w:tr>
          </w:tbl>
          <w:p w14:paraId="34243608" w14:textId="77777777" w:rsidR="006F19D2" w:rsidRDefault="006F19D2"/>
        </w:tc>
      </w:tr>
      <w:tr w:rsidR="006F19D2" w:rsidRPr="00452515" w14:paraId="7C1610D3" w14:textId="77777777" w:rsidTr="00436AD8">
        <w:tc>
          <w:tcPr>
            <w:tcW w:w="8008" w:type="dxa"/>
          </w:tcPr>
          <w:p w14:paraId="7966E96E" w14:textId="77777777" w:rsidR="006F19D2" w:rsidRPr="00452515" w:rsidRDefault="006F19D2">
            <w:r w:rsidRPr="00E97505">
              <w:rPr>
                <w:rStyle w:val="Strong"/>
              </w:rPr>
              <w:lastRenderedPageBreak/>
              <w:t>Stakeholder:</w:t>
            </w:r>
            <w:r w:rsidRPr="00452515">
              <w:t xml:space="preserve"> </w:t>
            </w:r>
            <w:r>
              <w:t>User with privilege</w:t>
            </w:r>
          </w:p>
        </w:tc>
      </w:tr>
      <w:tr w:rsidR="006F19D2" w:rsidRPr="00452515" w14:paraId="4C9B7B82" w14:textId="77777777" w:rsidTr="00436AD8">
        <w:tc>
          <w:tcPr>
            <w:tcW w:w="8008" w:type="dxa"/>
          </w:tcPr>
          <w:p w14:paraId="75907632" w14:textId="77777777" w:rsidR="006F19D2" w:rsidRPr="00E97505" w:rsidRDefault="006F19D2">
            <w:pPr>
              <w:rPr>
                <w:rStyle w:val="Strong"/>
              </w:rPr>
            </w:pPr>
            <w:r w:rsidRPr="00E97505">
              <w:rPr>
                <w:rStyle w:val="Strong"/>
              </w:rPr>
              <w:t xml:space="preserve">Pre-Condition: </w:t>
            </w:r>
          </w:p>
          <w:p w14:paraId="42134CA2" w14:textId="77777777" w:rsidR="006F19D2" w:rsidRDefault="006F19D2">
            <w:pPr>
              <w:rPr>
                <w:rFonts w:ascii="Arial" w:hAnsi="Arial" w:cs="Arial"/>
                <w:sz w:val="20"/>
                <w:szCs w:val="20"/>
              </w:rPr>
            </w:pPr>
            <w:r>
              <w:t>The user goes to the page</w:t>
            </w:r>
            <w:r w:rsidRPr="00DD3CB0">
              <w:rPr>
                <w:rFonts w:ascii="Arial" w:hAnsi="Arial" w:cs="Arial"/>
                <w:sz w:val="20"/>
                <w:szCs w:val="20"/>
              </w:rPr>
              <w:t xml:space="preserve"> </w:t>
            </w:r>
          </w:p>
          <w:p w14:paraId="796FAF0D" w14:textId="77777777" w:rsidR="006F19D2" w:rsidRPr="0012444E" w:rsidRDefault="006F19D2">
            <w:proofErr w:type="gramStart"/>
            <w:r>
              <w:rPr>
                <w:rFonts w:hint="eastAsia"/>
              </w:rPr>
              <w:t>F</w:t>
            </w:r>
            <w:r>
              <w:t>igma:</w:t>
            </w:r>
            <w:r w:rsidRPr="00E502DB">
              <w:t>https://www.figma.com/file/pQdLVPDrRunjLjTtTdvrcW/Recipe-Management-%7C-Menus?node-id=0%3A1</w:t>
            </w:r>
            <w:proofErr w:type="gramEnd"/>
            <w:r>
              <w:t xml:space="preserve"> </w:t>
            </w:r>
          </w:p>
        </w:tc>
      </w:tr>
      <w:tr w:rsidR="006F19D2" w:rsidRPr="00452515" w14:paraId="09BF750C" w14:textId="77777777" w:rsidTr="00436AD8">
        <w:tc>
          <w:tcPr>
            <w:tcW w:w="8008" w:type="dxa"/>
          </w:tcPr>
          <w:p w14:paraId="03DE18C0" w14:textId="77777777" w:rsidR="006F19D2" w:rsidRPr="00E97505" w:rsidRDefault="006F19D2">
            <w:pPr>
              <w:rPr>
                <w:rStyle w:val="Strong"/>
              </w:rPr>
            </w:pPr>
            <w:r w:rsidRPr="00E97505">
              <w:rPr>
                <w:rStyle w:val="Strong"/>
                <w:rFonts w:hint="eastAsia"/>
              </w:rPr>
              <w:t>Main Scenario:</w:t>
            </w:r>
          </w:p>
          <w:p w14:paraId="0F55A17B" w14:textId="60AC4DE0" w:rsidR="006F19D2" w:rsidRPr="004E0838" w:rsidRDefault="00436AD8" w:rsidP="00436AD8">
            <w:bookmarkStart w:id="3406" w:name="OLE_LINK27"/>
            <w:r w:rsidRPr="00436AD8">
              <w:t>https://wonder.atlassian.net/wiki/x/YoMf_w</w:t>
            </w:r>
          </w:p>
          <w:bookmarkEnd w:id="3406"/>
          <w:p w14:paraId="632098B7" w14:textId="77777777" w:rsidR="006F19D2" w:rsidRPr="00B57F5F" w:rsidRDefault="006F19D2" w:rsidP="006F19D2"/>
          <w:p w14:paraId="7A682E27" w14:textId="77777777" w:rsidR="006F19D2" w:rsidRPr="00C11AA9" w:rsidRDefault="006F19D2"/>
        </w:tc>
      </w:tr>
      <w:tr w:rsidR="006F19D2" w:rsidRPr="00452515" w14:paraId="0DF6C0D1" w14:textId="77777777" w:rsidTr="00436AD8">
        <w:tc>
          <w:tcPr>
            <w:tcW w:w="8008" w:type="dxa"/>
          </w:tcPr>
          <w:p w14:paraId="10FA0FF9" w14:textId="77777777" w:rsidR="006F19D2" w:rsidRDefault="006F19D2">
            <w:r w:rsidRPr="00452515">
              <w:t>Extend Scenario:</w:t>
            </w:r>
          </w:p>
          <w:p w14:paraId="6443894A" w14:textId="77777777" w:rsidR="006F19D2" w:rsidRPr="00452515" w:rsidRDefault="006F19D2"/>
        </w:tc>
      </w:tr>
      <w:tr w:rsidR="006F19D2" w:rsidRPr="00452515" w14:paraId="3590AE39" w14:textId="77777777" w:rsidTr="00436AD8">
        <w:tc>
          <w:tcPr>
            <w:tcW w:w="8008" w:type="dxa"/>
          </w:tcPr>
          <w:p w14:paraId="4E4FB8BD" w14:textId="77777777" w:rsidR="006F19D2" w:rsidRDefault="006F19D2">
            <w:r w:rsidRPr="00452515">
              <w:t>Exception Scenario:</w:t>
            </w:r>
          </w:p>
          <w:p w14:paraId="636F07F2" w14:textId="77777777" w:rsidR="006F19D2" w:rsidRPr="00452515" w:rsidRDefault="006F19D2"/>
        </w:tc>
      </w:tr>
      <w:tr w:rsidR="006F19D2" w:rsidRPr="00452515" w14:paraId="5012BB6D" w14:textId="77777777" w:rsidTr="00436AD8">
        <w:tc>
          <w:tcPr>
            <w:tcW w:w="8008" w:type="dxa"/>
          </w:tcPr>
          <w:p w14:paraId="0A789C59" w14:textId="77777777" w:rsidR="006F19D2" w:rsidRPr="00452515" w:rsidRDefault="006F19D2">
            <w:r w:rsidRPr="00452515">
              <w:t>Notes:</w:t>
            </w:r>
          </w:p>
        </w:tc>
      </w:tr>
      <w:tr w:rsidR="006F19D2" w:rsidRPr="00452515" w14:paraId="03D12534" w14:textId="77777777" w:rsidTr="00436AD8">
        <w:tc>
          <w:tcPr>
            <w:tcW w:w="8008" w:type="dxa"/>
          </w:tcPr>
          <w:p w14:paraId="79AD2E2B" w14:textId="77777777" w:rsidR="006F19D2" w:rsidRPr="00452515" w:rsidRDefault="006F19D2">
            <w:r w:rsidRPr="00452515">
              <w:t>Q/A:</w:t>
            </w:r>
          </w:p>
        </w:tc>
      </w:tr>
    </w:tbl>
    <w:p w14:paraId="098CFFDB" w14:textId="77777777" w:rsidR="006F19D2" w:rsidRPr="002854BF" w:rsidRDefault="006F19D2" w:rsidP="006F19D2"/>
    <w:p w14:paraId="2E5B7627" w14:textId="77777777" w:rsidR="00796447" w:rsidRPr="000C6CCE" w:rsidRDefault="00796447" w:rsidP="004A0741">
      <w:pPr>
        <w:pStyle w:val="NoSpacing"/>
        <w:spacing w:line="276" w:lineRule="auto"/>
      </w:pPr>
    </w:p>
    <w:p w14:paraId="6FAB24CA" w14:textId="1095B3DF" w:rsidR="0036623E" w:rsidRPr="0036623E" w:rsidRDefault="000B39F7" w:rsidP="0036623E">
      <w:pPr>
        <w:pStyle w:val="Heading2"/>
        <w:numPr>
          <w:ilvl w:val="1"/>
          <w:numId w:val="355"/>
        </w:numPr>
        <w:rPr>
          <w:rFonts w:ascii="Arial" w:hAnsi="Arial" w:cs="Arial"/>
        </w:rPr>
      </w:pPr>
      <w:r>
        <w:rPr>
          <w:rFonts w:ascii="Arial" w:hAnsi="Arial" w:cs="Arial" w:hint="eastAsia"/>
        </w:rPr>
        <w:t>Tran-</w:t>
      </w:r>
      <w:r w:rsidR="0036623E" w:rsidRPr="0036623E">
        <w:rPr>
          <w:rFonts w:ascii="Arial" w:hAnsi="Arial" w:cs="Arial"/>
        </w:rPr>
        <w:t>MS0</w:t>
      </w:r>
      <w:r w:rsidR="009338EC">
        <w:rPr>
          <w:rFonts w:ascii="Arial" w:hAnsi="Arial" w:cs="Arial"/>
        </w:rPr>
        <w:t>8</w:t>
      </w:r>
      <w:r w:rsidR="0036623E" w:rsidRPr="0036623E">
        <w:rPr>
          <w:rFonts w:ascii="Arial" w:hAnsi="Arial" w:cs="Arial"/>
        </w:rPr>
        <w:t>-0</w:t>
      </w:r>
      <w:r w:rsidR="006F19D2">
        <w:rPr>
          <w:rFonts w:ascii="Arial" w:hAnsi="Arial" w:cs="Arial"/>
        </w:rPr>
        <w:t>4 Delete</w:t>
      </w:r>
      <w:r w:rsidR="0036623E" w:rsidRPr="0036623E">
        <w:rPr>
          <w:rFonts w:ascii="Arial" w:hAnsi="Arial" w:cs="Arial"/>
        </w:rPr>
        <w:t xml:space="preserve"> Menu</w:t>
      </w:r>
    </w:p>
    <w:p w14:paraId="13AF4309" w14:textId="77777777" w:rsidR="0036623E" w:rsidRDefault="0036623E" w:rsidP="0036623E"/>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36623E" w:rsidRPr="00452515" w14:paraId="5BCAE04C" w14:textId="77777777">
        <w:tc>
          <w:tcPr>
            <w:tcW w:w="8008" w:type="dxa"/>
          </w:tcPr>
          <w:p w14:paraId="45AB683E" w14:textId="283FCA08" w:rsidR="0036623E" w:rsidRPr="00E97505" w:rsidRDefault="0036623E">
            <w:pPr>
              <w:rPr>
                <w:rStyle w:val="Strong"/>
              </w:rPr>
            </w:pPr>
            <w:r>
              <w:rPr>
                <w:rStyle w:val="Strong"/>
              </w:rPr>
              <w:t>MS</w:t>
            </w:r>
            <w:r w:rsidRPr="00E97505">
              <w:rPr>
                <w:rStyle w:val="Strong"/>
              </w:rPr>
              <w:t>0</w:t>
            </w:r>
            <w:r w:rsidR="009338EC">
              <w:rPr>
                <w:rStyle w:val="Strong"/>
              </w:rPr>
              <w:t>8</w:t>
            </w:r>
            <w:r w:rsidRPr="00E97505">
              <w:rPr>
                <w:rStyle w:val="Strong"/>
              </w:rPr>
              <w:t>-</w:t>
            </w:r>
            <w:r w:rsidR="006F19D2" w:rsidRPr="006F19D2">
              <w:rPr>
                <w:rStyle w:val="Strong"/>
              </w:rPr>
              <w:t>0</w:t>
            </w:r>
            <w:r w:rsidR="006F19D2">
              <w:rPr>
                <w:rStyle w:val="Strong"/>
              </w:rPr>
              <w:t>4</w:t>
            </w:r>
            <w:r w:rsidR="006F19D2" w:rsidRPr="006F19D2">
              <w:rPr>
                <w:rStyle w:val="Strong"/>
              </w:rPr>
              <w:t xml:space="preserve"> Delete Menu</w:t>
            </w:r>
          </w:p>
        </w:tc>
      </w:tr>
      <w:tr w:rsidR="0036623E" w:rsidRPr="00452515" w14:paraId="5C70905C" w14:textId="77777777">
        <w:tc>
          <w:tcPr>
            <w:tcW w:w="8008" w:type="dxa"/>
          </w:tcPr>
          <w:p w14:paraId="110BB248" w14:textId="77777777" w:rsidR="0036623E" w:rsidRPr="00E97505" w:rsidRDefault="0036623E">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36623E" w14:paraId="02F3D48A" w14:textId="77777777">
              <w:trPr>
                <w:jc w:val="center"/>
              </w:trPr>
              <w:tc>
                <w:tcPr>
                  <w:tcW w:w="1169" w:type="dxa"/>
                </w:tcPr>
                <w:p w14:paraId="08C33280" w14:textId="77777777" w:rsidR="0036623E" w:rsidRPr="007A35F7" w:rsidRDefault="0036623E">
                  <w:pPr>
                    <w:rPr>
                      <w:rFonts w:ascii="Arial" w:hAnsi="Arial" w:cs="Arial"/>
                    </w:rPr>
                  </w:pPr>
                  <w:r w:rsidRPr="007A35F7">
                    <w:rPr>
                      <w:rFonts w:ascii="Arial" w:hAnsi="Arial" w:cs="Arial"/>
                    </w:rPr>
                    <w:t>Version</w:t>
                  </w:r>
                </w:p>
              </w:tc>
              <w:tc>
                <w:tcPr>
                  <w:tcW w:w="1357" w:type="dxa"/>
                </w:tcPr>
                <w:p w14:paraId="437510C5" w14:textId="77777777" w:rsidR="0036623E" w:rsidRPr="007A35F7" w:rsidRDefault="0036623E">
                  <w:pPr>
                    <w:rPr>
                      <w:rFonts w:ascii="Arial" w:hAnsi="Arial" w:cs="Arial"/>
                    </w:rPr>
                  </w:pPr>
                  <w:r w:rsidRPr="007A35F7">
                    <w:rPr>
                      <w:rFonts w:ascii="Arial" w:hAnsi="Arial" w:cs="Arial"/>
                    </w:rPr>
                    <w:t>Date</w:t>
                  </w:r>
                </w:p>
              </w:tc>
              <w:tc>
                <w:tcPr>
                  <w:tcW w:w="1315" w:type="dxa"/>
                </w:tcPr>
                <w:p w14:paraId="7D113F36" w14:textId="77777777" w:rsidR="0036623E" w:rsidRPr="007A35F7" w:rsidRDefault="0036623E">
                  <w:pPr>
                    <w:rPr>
                      <w:rFonts w:ascii="Arial" w:hAnsi="Arial" w:cs="Arial"/>
                    </w:rPr>
                  </w:pPr>
                  <w:r w:rsidRPr="007A35F7">
                    <w:rPr>
                      <w:rFonts w:ascii="Arial" w:hAnsi="Arial" w:cs="Arial"/>
                    </w:rPr>
                    <w:t>Updated By</w:t>
                  </w:r>
                </w:p>
              </w:tc>
              <w:tc>
                <w:tcPr>
                  <w:tcW w:w="3924" w:type="dxa"/>
                </w:tcPr>
                <w:p w14:paraId="19B2FF2B" w14:textId="77777777" w:rsidR="0036623E" w:rsidRPr="007A35F7" w:rsidRDefault="0036623E">
                  <w:pPr>
                    <w:rPr>
                      <w:rFonts w:ascii="Arial" w:hAnsi="Arial" w:cs="Arial"/>
                    </w:rPr>
                  </w:pPr>
                  <w:r w:rsidRPr="007A35F7">
                    <w:rPr>
                      <w:rFonts w:ascii="Arial" w:hAnsi="Arial" w:cs="Arial"/>
                    </w:rPr>
                    <w:t>Description</w:t>
                  </w:r>
                </w:p>
              </w:tc>
            </w:tr>
            <w:tr w:rsidR="0036623E" w14:paraId="2ABFCEED" w14:textId="77777777">
              <w:trPr>
                <w:jc w:val="center"/>
              </w:trPr>
              <w:tc>
                <w:tcPr>
                  <w:tcW w:w="1169" w:type="dxa"/>
                </w:tcPr>
                <w:p w14:paraId="5F2D6349" w14:textId="77777777" w:rsidR="0036623E" w:rsidRPr="007A35F7" w:rsidRDefault="0036623E">
                  <w:pPr>
                    <w:rPr>
                      <w:rFonts w:ascii="Arial" w:hAnsi="Arial" w:cs="Arial"/>
                    </w:rPr>
                  </w:pPr>
                  <w:r w:rsidRPr="007A35F7">
                    <w:rPr>
                      <w:rFonts w:ascii="Arial" w:hAnsi="Arial" w:cs="Arial"/>
                    </w:rPr>
                    <w:t>1.0</w:t>
                  </w:r>
                </w:p>
              </w:tc>
              <w:tc>
                <w:tcPr>
                  <w:tcW w:w="1357" w:type="dxa"/>
                </w:tcPr>
                <w:p w14:paraId="6B46C75A" w14:textId="77777777" w:rsidR="0036623E" w:rsidRPr="007A35F7" w:rsidRDefault="0036623E">
                  <w:pPr>
                    <w:rPr>
                      <w:rFonts w:ascii="Arial" w:hAnsi="Arial" w:cs="Arial"/>
                    </w:rPr>
                  </w:pPr>
                  <w:r w:rsidRPr="007A35F7">
                    <w:rPr>
                      <w:rFonts w:ascii="Arial" w:hAnsi="Arial" w:cs="Arial"/>
                    </w:rPr>
                    <w:t>2022.</w:t>
                  </w:r>
                  <w:r>
                    <w:rPr>
                      <w:rFonts w:ascii="Arial" w:hAnsi="Arial" w:cs="Arial"/>
                    </w:rPr>
                    <w:t>9</w:t>
                  </w:r>
                  <w:r w:rsidRPr="007A35F7">
                    <w:rPr>
                      <w:rFonts w:ascii="Arial" w:hAnsi="Arial" w:cs="Arial"/>
                    </w:rPr>
                    <w:t>.</w:t>
                  </w:r>
                  <w:r>
                    <w:rPr>
                      <w:rFonts w:ascii="Arial" w:hAnsi="Arial" w:cs="Arial"/>
                    </w:rPr>
                    <w:t>9</w:t>
                  </w:r>
                </w:p>
              </w:tc>
              <w:tc>
                <w:tcPr>
                  <w:tcW w:w="1315" w:type="dxa"/>
                </w:tcPr>
                <w:p w14:paraId="155AC4C1" w14:textId="77777777" w:rsidR="0036623E" w:rsidRPr="007A35F7" w:rsidRDefault="0036623E">
                  <w:pPr>
                    <w:rPr>
                      <w:rFonts w:ascii="Arial" w:hAnsi="Arial" w:cs="Arial"/>
                    </w:rPr>
                  </w:pPr>
                  <w:r w:rsidRPr="007A35F7">
                    <w:rPr>
                      <w:rFonts w:ascii="Arial" w:hAnsi="Arial" w:cs="Arial"/>
                    </w:rPr>
                    <w:t>Bonnie</w:t>
                  </w:r>
                </w:p>
              </w:tc>
              <w:tc>
                <w:tcPr>
                  <w:tcW w:w="3924" w:type="dxa"/>
                </w:tcPr>
                <w:p w14:paraId="563AD9BB" w14:textId="63A9DD7D" w:rsidR="0036623E" w:rsidRPr="007A35F7" w:rsidRDefault="0036623E">
                  <w:pPr>
                    <w:rPr>
                      <w:rFonts w:ascii="Arial" w:hAnsi="Arial" w:cs="Arial"/>
                    </w:rPr>
                  </w:pPr>
                  <w:r w:rsidRPr="007A35F7">
                    <w:rPr>
                      <w:rFonts w:ascii="Arial" w:hAnsi="Arial" w:cs="Arial"/>
                    </w:rPr>
                    <w:t xml:space="preserve">First version, copy from </w:t>
                  </w:r>
                  <w:r w:rsidR="006F19D2" w:rsidRPr="006F19D2">
                    <w:rPr>
                      <w:rFonts w:ascii="Arial" w:hAnsi="Arial" w:cs="Arial"/>
                    </w:rPr>
                    <w:t>CB04-04 Delete menu</w:t>
                  </w:r>
                </w:p>
              </w:tc>
            </w:tr>
            <w:tr w:rsidR="0036623E" w14:paraId="119505AA" w14:textId="77777777">
              <w:trPr>
                <w:jc w:val="center"/>
              </w:trPr>
              <w:tc>
                <w:tcPr>
                  <w:tcW w:w="1169" w:type="dxa"/>
                </w:tcPr>
                <w:p w14:paraId="1B721478" w14:textId="77777777" w:rsidR="0036623E" w:rsidRDefault="0036623E"/>
              </w:tc>
              <w:tc>
                <w:tcPr>
                  <w:tcW w:w="1357" w:type="dxa"/>
                </w:tcPr>
                <w:p w14:paraId="0288062E" w14:textId="77777777" w:rsidR="0036623E" w:rsidRDefault="0036623E"/>
              </w:tc>
              <w:tc>
                <w:tcPr>
                  <w:tcW w:w="1315" w:type="dxa"/>
                </w:tcPr>
                <w:p w14:paraId="3761CA3C" w14:textId="77777777" w:rsidR="0036623E" w:rsidRDefault="0036623E"/>
              </w:tc>
              <w:tc>
                <w:tcPr>
                  <w:tcW w:w="3924" w:type="dxa"/>
                </w:tcPr>
                <w:p w14:paraId="3D982A21" w14:textId="77777777" w:rsidR="0036623E" w:rsidRDefault="0036623E"/>
              </w:tc>
            </w:tr>
            <w:tr w:rsidR="0036623E" w14:paraId="010EF579" w14:textId="77777777">
              <w:trPr>
                <w:jc w:val="center"/>
              </w:trPr>
              <w:tc>
                <w:tcPr>
                  <w:tcW w:w="1169" w:type="dxa"/>
                </w:tcPr>
                <w:p w14:paraId="1D06FDC9" w14:textId="77777777" w:rsidR="0036623E" w:rsidRDefault="0036623E"/>
              </w:tc>
              <w:tc>
                <w:tcPr>
                  <w:tcW w:w="1357" w:type="dxa"/>
                </w:tcPr>
                <w:p w14:paraId="3042D63F" w14:textId="77777777" w:rsidR="0036623E" w:rsidRDefault="0036623E"/>
              </w:tc>
              <w:tc>
                <w:tcPr>
                  <w:tcW w:w="1315" w:type="dxa"/>
                </w:tcPr>
                <w:p w14:paraId="0F21FAA4" w14:textId="77777777" w:rsidR="0036623E" w:rsidRDefault="0036623E"/>
              </w:tc>
              <w:tc>
                <w:tcPr>
                  <w:tcW w:w="3924" w:type="dxa"/>
                </w:tcPr>
                <w:p w14:paraId="2599318F" w14:textId="77777777" w:rsidR="0036623E" w:rsidRDefault="0036623E"/>
              </w:tc>
            </w:tr>
            <w:tr w:rsidR="0036623E" w14:paraId="07FE9665" w14:textId="77777777">
              <w:trPr>
                <w:jc w:val="center"/>
              </w:trPr>
              <w:tc>
                <w:tcPr>
                  <w:tcW w:w="1169" w:type="dxa"/>
                </w:tcPr>
                <w:p w14:paraId="35EBD11D" w14:textId="77777777" w:rsidR="0036623E" w:rsidRDefault="0036623E"/>
              </w:tc>
              <w:tc>
                <w:tcPr>
                  <w:tcW w:w="1357" w:type="dxa"/>
                </w:tcPr>
                <w:p w14:paraId="32C21B2E" w14:textId="77777777" w:rsidR="0036623E" w:rsidRDefault="0036623E"/>
              </w:tc>
              <w:tc>
                <w:tcPr>
                  <w:tcW w:w="1315" w:type="dxa"/>
                </w:tcPr>
                <w:p w14:paraId="5B998A40" w14:textId="77777777" w:rsidR="0036623E" w:rsidRDefault="0036623E"/>
              </w:tc>
              <w:tc>
                <w:tcPr>
                  <w:tcW w:w="3924" w:type="dxa"/>
                </w:tcPr>
                <w:p w14:paraId="2C59B196" w14:textId="77777777" w:rsidR="0036623E" w:rsidRPr="00B66734" w:rsidRDefault="0036623E"/>
              </w:tc>
            </w:tr>
            <w:tr w:rsidR="0036623E" w14:paraId="3505946E" w14:textId="77777777">
              <w:trPr>
                <w:jc w:val="center"/>
              </w:trPr>
              <w:tc>
                <w:tcPr>
                  <w:tcW w:w="1169" w:type="dxa"/>
                </w:tcPr>
                <w:p w14:paraId="4CDC5E6F" w14:textId="77777777" w:rsidR="0036623E" w:rsidRDefault="0036623E"/>
              </w:tc>
              <w:tc>
                <w:tcPr>
                  <w:tcW w:w="1357" w:type="dxa"/>
                </w:tcPr>
                <w:p w14:paraId="3D1F9593" w14:textId="77777777" w:rsidR="0036623E" w:rsidRDefault="0036623E"/>
              </w:tc>
              <w:tc>
                <w:tcPr>
                  <w:tcW w:w="1315" w:type="dxa"/>
                </w:tcPr>
                <w:p w14:paraId="7FBA0CA7" w14:textId="77777777" w:rsidR="0036623E" w:rsidRDefault="0036623E"/>
              </w:tc>
              <w:tc>
                <w:tcPr>
                  <w:tcW w:w="3924" w:type="dxa"/>
                </w:tcPr>
                <w:p w14:paraId="1F846439" w14:textId="77777777" w:rsidR="0036623E" w:rsidRDefault="0036623E"/>
              </w:tc>
            </w:tr>
            <w:tr w:rsidR="0036623E" w14:paraId="51D26573" w14:textId="77777777">
              <w:trPr>
                <w:jc w:val="center"/>
              </w:trPr>
              <w:tc>
                <w:tcPr>
                  <w:tcW w:w="1169" w:type="dxa"/>
                </w:tcPr>
                <w:p w14:paraId="321C22DE" w14:textId="77777777" w:rsidR="0036623E" w:rsidRDefault="0036623E"/>
              </w:tc>
              <w:tc>
                <w:tcPr>
                  <w:tcW w:w="1357" w:type="dxa"/>
                </w:tcPr>
                <w:p w14:paraId="7C726F7E" w14:textId="77777777" w:rsidR="0036623E" w:rsidRDefault="0036623E"/>
              </w:tc>
              <w:tc>
                <w:tcPr>
                  <w:tcW w:w="1315" w:type="dxa"/>
                </w:tcPr>
                <w:p w14:paraId="4D2C349A" w14:textId="77777777" w:rsidR="0036623E" w:rsidRDefault="0036623E"/>
              </w:tc>
              <w:tc>
                <w:tcPr>
                  <w:tcW w:w="3924" w:type="dxa"/>
                </w:tcPr>
                <w:p w14:paraId="33EACD4A" w14:textId="77777777" w:rsidR="0036623E" w:rsidRPr="005C49CE" w:rsidRDefault="0036623E"/>
              </w:tc>
            </w:tr>
          </w:tbl>
          <w:p w14:paraId="0F8AD741" w14:textId="77777777" w:rsidR="0036623E" w:rsidRDefault="0036623E"/>
        </w:tc>
      </w:tr>
      <w:tr w:rsidR="0036623E" w:rsidRPr="00452515" w14:paraId="077619B4" w14:textId="77777777">
        <w:tc>
          <w:tcPr>
            <w:tcW w:w="8008" w:type="dxa"/>
          </w:tcPr>
          <w:p w14:paraId="655EF8A7" w14:textId="77777777" w:rsidR="0036623E" w:rsidRPr="00452515" w:rsidRDefault="0036623E">
            <w:r w:rsidRPr="00E97505">
              <w:rPr>
                <w:rStyle w:val="Strong"/>
              </w:rPr>
              <w:t>Stakeholder:</w:t>
            </w:r>
            <w:r w:rsidRPr="00452515">
              <w:t xml:space="preserve"> </w:t>
            </w:r>
            <w:r>
              <w:t>User with privilege</w:t>
            </w:r>
          </w:p>
        </w:tc>
      </w:tr>
      <w:tr w:rsidR="0036623E" w:rsidRPr="00452515" w14:paraId="28352F4C" w14:textId="77777777">
        <w:tc>
          <w:tcPr>
            <w:tcW w:w="8008" w:type="dxa"/>
          </w:tcPr>
          <w:p w14:paraId="58C4CB9B" w14:textId="77777777" w:rsidR="0036623E" w:rsidRPr="00E97505" w:rsidRDefault="0036623E">
            <w:pPr>
              <w:rPr>
                <w:rStyle w:val="Strong"/>
              </w:rPr>
            </w:pPr>
            <w:r w:rsidRPr="00E97505">
              <w:rPr>
                <w:rStyle w:val="Strong"/>
              </w:rPr>
              <w:t xml:space="preserve">Pre-Condition: </w:t>
            </w:r>
          </w:p>
          <w:p w14:paraId="10C3E283" w14:textId="77777777" w:rsidR="0036623E" w:rsidRDefault="0036623E">
            <w:pPr>
              <w:rPr>
                <w:rFonts w:ascii="Arial" w:hAnsi="Arial" w:cs="Arial"/>
                <w:sz w:val="20"/>
                <w:szCs w:val="20"/>
              </w:rPr>
            </w:pPr>
            <w:r>
              <w:t>The user goes to the page</w:t>
            </w:r>
            <w:r w:rsidRPr="00DD3CB0">
              <w:rPr>
                <w:rFonts w:ascii="Arial" w:hAnsi="Arial" w:cs="Arial"/>
                <w:sz w:val="20"/>
                <w:szCs w:val="20"/>
              </w:rPr>
              <w:t xml:space="preserve"> </w:t>
            </w:r>
          </w:p>
          <w:p w14:paraId="45D56FF7" w14:textId="77777777" w:rsidR="0036623E" w:rsidRPr="0012444E" w:rsidRDefault="0036623E">
            <w:proofErr w:type="gramStart"/>
            <w:r>
              <w:rPr>
                <w:rFonts w:hint="eastAsia"/>
              </w:rPr>
              <w:t>F</w:t>
            </w:r>
            <w:r>
              <w:t>igma:</w:t>
            </w:r>
            <w:r w:rsidRPr="00E502DB">
              <w:t>https://www.figma.com/file/pQdLVPDrRunjLjTtTdvrcW/Recipe-Management-%7C-Menus?node-id=0%3A1</w:t>
            </w:r>
            <w:proofErr w:type="gramEnd"/>
            <w:r>
              <w:t xml:space="preserve"> </w:t>
            </w:r>
          </w:p>
        </w:tc>
      </w:tr>
      <w:tr w:rsidR="0036623E" w:rsidRPr="00452515" w14:paraId="556DEB01" w14:textId="77777777">
        <w:tc>
          <w:tcPr>
            <w:tcW w:w="8008" w:type="dxa"/>
          </w:tcPr>
          <w:p w14:paraId="1B6444E9" w14:textId="77777777" w:rsidR="0036623E" w:rsidRPr="00E97505" w:rsidRDefault="0036623E">
            <w:pPr>
              <w:rPr>
                <w:rStyle w:val="Strong"/>
              </w:rPr>
            </w:pPr>
            <w:r w:rsidRPr="00E97505">
              <w:rPr>
                <w:rStyle w:val="Strong"/>
                <w:rFonts w:hint="eastAsia"/>
              </w:rPr>
              <w:t>Main Scenario:</w:t>
            </w:r>
          </w:p>
          <w:p w14:paraId="70B4715D" w14:textId="77777777" w:rsidR="0036623E" w:rsidRPr="00C11AA9" w:rsidRDefault="0036623E" w:rsidP="000B39F7">
            <w:pPr>
              <w:pStyle w:val="ListParagraph"/>
              <w:ind w:left="420"/>
            </w:pPr>
          </w:p>
        </w:tc>
      </w:tr>
      <w:tr w:rsidR="0036623E" w:rsidRPr="00452515" w14:paraId="263B0DEC" w14:textId="77777777">
        <w:tc>
          <w:tcPr>
            <w:tcW w:w="8008" w:type="dxa"/>
          </w:tcPr>
          <w:p w14:paraId="74DD66B1" w14:textId="77777777" w:rsidR="0036623E" w:rsidRDefault="0036623E">
            <w:r w:rsidRPr="00452515">
              <w:t>Extend Scenario:</w:t>
            </w:r>
          </w:p>
          <w:p w14:paraId="6CB992A1" w14:textId="77777777" w:rsidR="0036623E" w:rsidRPr="00452515" w:rsidRDefault="0036623E"/>
        </w:tc>
      </w:tr>
      <w:tr w:rsidR="0036623E" w:rsidRPr="00452515" w14:paraId="46607516" w14:textId="77777777">
        <w:tc>
          <w:tcPr>
            <w:tcW w:w="8008" w:type="dxa"/>
          </w:tcPr>
          <w:p w14:paraId="4291CBB5" w14:textId="77777777" w:rsidR="0036623E" w:rsidRDefault="0036623E">
            <w:r w:rsidRPr="00452515">
              <w:t>Exception Scenario:</w:t>
            </w:r>
          </w:p>
          <w:p w14:paraId="6E40C8B3" w14:textId="77777777" w:rsidR="0036623E" w:rsidRPr="00452515" w:rsidRDefault="0036623E"/>
        </w:tc>
      </w:tr>
      <w:tr w:rsidR="0036623E" w:rsidRPr="00452515" w14:paraId="1809D209" w14:textId="77777777">
        <w:tc>
          <w:tcPr>
            <w:tcW w:w="8008" w:type="dxa"/>
          </w:tcPr>
          <w:p w14:paraId="7D78A2C8" w14:textId="77777777" w:rsidR="0036623E" w:rsidRPr="00452515" w:rsidRDefault="0036623E">
            <w:r w:rsidRPr="00452515">
              <w:t>Notes:</w:t>
            </w:r>
          </w:p>
        </w:tc>
      </w:tr>
      <w:tr w:rsidR="0036623E" w:rsidRPr="00452515" w14:paraId="5754FACF" w14:textId="77777777">
        <w:tc>
          <w:tcPr>
            <w:tcW w:w="8008" w:type="dxa"/>
          </w:tcPr>
          <w:p w14:paraId="4BCB7504" w14:textId="77777777" w:rsidR="0036623E" w:rsidRPr="00452515" w:rsidRDefault="0036623E">
            <w:r w:rsidRPr="00452515">
              <w:lastRenderedPageBreak/>
              <w:t>Q/A:</w:t>
            </w:r>
          </w:p>
        </w:tc>
      </w:tr>
    </w:tbl>
    <w:p w14:paraId="7226C7AA" w14:textId="77777777" w:rsidR="0036623E" w:rsidRPr="002854BF" w:rsidRDefault="0036623E" w:rsidP="0036623E"/>
    <w:p w14:paraId="4E986BE1" w14:textId="492654A6" w:rsidR="0036623E" w:rsidRPr="00FA0EF4" w:rsidRDefault="009F5452" w:rsidP="00E85FEC">
      <w:pPr>
        <w:pStyle w:val="Heading2"/>
        <w:numPr>
          <w:ilvl w:val="1"/>
          <w:numId w:val="357"/>
        </w:numPr>
        <w:jc w:val="left"/>
        <w:rPr>
          <w:rFonts w:ascii="Arial" w:hAnsi="Arial" w:cs="Arial"/>
          <w:lang w:val="fr-FR"/>
          <w:rPrChange w:id="3407" w:author="Daisy Lan" w:date="2023-06-14T14:01:00Z">
            <w:rPr>
              <w:rFonts w:ascii="Arial" w:hAnsi="Arial" w:cs="Arial"/>
            </w:rPr>
          </w:rPrChange>
        </w:rPr>
      </w:pPr>
      <w:r>
        <w:rPr>
          <w:rFonts w:ascii="Arial" w:hAnsi="Arial" w:cs="Arial" w:hint="eastAsia"/>
          <w:lang w:val="fr-FR"/>
        </w:rPr>
        <w:t>Tran-</w:t>
      </w:r>
      <w:r w:rsidR="00E85FEC" w:rsidRPr="00FA0EF4">
        <w:rPr>
          <w:rFonts w:ascii="Arial" w:hAnsi="Arial" w:cs="Arial"/>
          <w:lang w:val="fr-FR"/>
          <w:rPrChange w:id="3408" w:author="Daisy Lan" w:date="2023-06-14T14:01:00Z">
            <w:rPr>
              <w:rFonts w:ascii="Arial" w:hAnsi="Arial" w:cs="Arial"/>
            </w:rPr>
          </w:rPrChange>
        </w:rPr>
        <w:t>MS0</w:t>
      </w:r>
      <w:r w:rsidR="009338EC" w:rsidRPr="00FA0EF4">
        <w:rPr>
          <w:rFonts w:ascii="Arial" w:hAnsi="Arial" w:cs="Arial"/>
          <w:lang w:val="fr-FR"/>
          <w:rPrChange w:id="3409" w:author="Daisy Lan" w:date="2023-06-14T14:01:00Z">
            <w:rPr>
              <w:rFonts w:ascii="Arial" w:hAnsi="Arial" w:cs="Arial"/>
            </w:rPr>
          </w:rPrChange>
        </w:rPr>
        <w:t>8</w:t>
      </w:r>
      <w:r w:rsidR="00E85FEC" w:rsidRPr="00FA0EF4">
        <w:rPr>
          <w:rFonts w:ascii="Arial" w:hAnsi="Arial" w:cs="Arial"/>
          <w:lang w:val="fr-FR"/>
          <w:rPrChange w:id="3410" w:author="Daisy Lan" w:date="2023-06-14T14:01:00Z">
            <w:rPr>
              <w:rFonts w:ascii="Arial" w:hAnsi="Arial" w:cs="Arial"/>
            </w:rPr>
          </w:rPrChange>
        </w:rPr>
        <w:t xml:space="preserve">-05 Export </w:t>
      </w:r>
      <w:ins w:id="3411" w:author="Bonnie Yang" w:date="2022-11-07T17:36:00Z">
        <w:r w:rsidR="00353242" w:rsidRPr="00FA0EF4">
          <w:rPr>
            <w:rFonts w:ascii="Arial" w:hAnsi="Arial" w:cs="Arial"/>
            <w:lang w:val="fr-FR"/>
            <w:rPrChange w:id="3412" w:author="Daisy Lan" w:date="2023-06-14T14:01:00Z">
              <w:rPr>
                <w:rFonts w:ascii="Arial" w:hAnsi="Arial" w:cs="Arial"/>
              </w:rPr>
            </w:rPrChange>
          </w:rPr>
          <w:t>Menu (</w:t>
        </w:r>
        <w:proofErr w:type="spellStart"/>
        <w:r w:rsidR="00353242" w:rsidRPr="00FA0EF4">
          <w:rPr>
            <w:rFonts w:ascii="Arial" w:hAnsi="Arial" w:cs="Arial"/>
            <w:lang w:val="fr-FR"/>
            <w:rPrChange w:id="3413" w:author="Daisy Lan" w:date="2023-06-14T14:01:00Z">
              <w:rPr>
                <w:rFonts w:ascii="Arial" w:hAnsi="Arial" w:cs="Arial"/>
              </w:rPr>
            </w:rPrChange>
          </w:rPr>
          <w:t>Recipe</w:t>
        </w:r>
        <w:proofErr w:type="spellEnd"/>
        <w:r w:rsidR="00353242" w:rsidRPr="00FA0EF4">
          <w:rPr>
            <w:rFonts w:ascii="Arial" w:hAnsi="Arial" w:cs="Arial"/>
            <w:lang w:val="fr-FR"/>
            <w:rPrChange w:id="3414" w:author="Daisy Lan" w:date="2023-06-14T14:01:00Z">
              <w:rPr>
                <w:rFonts w:ascii="Arial" w:hAnsi="Arial" w:cs="Arial"/>
              </w:rPr>
            </w:rPrChange>
          </w:rPr>
          <w:t xml:space="preserve"> Instructions PDF)</w:t>
        </w:r>
      </w:ins>
    </w:p>
    <w:p w14:paraId="486F74C6" w14:textId="77777777" w:rsidR="0036623E" w:rsidRPr="00FA0EF4" w:rsidRDefault="0036623E" w:rsidP="0036623E">
      <w:pPr>
        <w:rPr>
          <w:lang w:val="fr-FR"/>
          <w:rPrChange w:id="3415" w:author="Daisy Lan" w:date="2023-06-14T14:01:00Z">
            <w:rPr/>
          </w:rPrChange>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36623E" w:rsidRPr="00452515" w14:paraId="7D445EF3" w14:textId="77777777" w:rsidTr="009F5452">
        <w:tc>
          <w:tcPr>
            <w:tcW w:w="8008" w:type="dxa"/>
          </w:tcPr>
          <w:p w14:paraId="76DFA831" w14:textId="3F741BCB" w:rsidR="0036623E" w:rsidRPr="00FA0EF4" w:rsidRDefault="0036623E">
            <w:pPr>
              <w:rPr>
                <w:rStyle w:val="Strong"/>
                <w:lang w:val="fr-FR"/>
                <w:rPrChange w:id="3416" w:author="Daisy Lan" w:date="2023-06-14T14:01:00Z">
                  <w:rPr>
                    <w:rStyle w:val="Strong"/>
                  </w:rPr>
                </w:rPrChange>
              </w:rPr>
            </w:pPr>
            <w:r w:rsidRPr="00FA0EF4">
              <w:rPr>
                <w:rStyle w:val="Strong"/>
                <w:lang w:val="fr-FR"/>
                <w:rPrChange w:id="3417" w:author="Daisy Lan" w:date="2023-06-14T14:01:00Z">
                  <w:rPr>
                    <w:rStyle w:val="Strong"/>
                  </w:rPr>
                </w:rPrChange>
              </w:rPr>
              <w:t>MS0</w:t>
            </w:r>
            <w:r w:rsidR="009338EC" w:rsidRPr="00FA0EF4">
              <w:rPr>
                <w:rStyle w:val="Strong"/>
                <w:lang w:val="fr-FR"/>
                <w:rPrChange w:id="3418" w:author="Daisy Lan" w:date="2023-06-14T14:01:00Z">
                  <w:rPr>
                    <w:rStyle w:val="Strong"/>
                  </w:rPr>
                </w:rPrChange>
              </w:rPr>
              <w:t>8</w:t>
            </w:r>
            <w:r w:rsidRPr="00FA0EF4">
              <w:rPr>
                <w:rStyle w:val="Strong"/>
                <w:lang w:val="fr-FR"/>
                <w:rPrChange w:id="3419" w:author="Daisy Lan" w:date="2023-06-14T14:01:00Z">
                  <w:rPr>
                    <w:rStyle w:val="Strong"/>
                  </w:rPr>
                </w:rPrChange>
              </w:rPr>
              <w:t>-0</w:t>
            </w:r>
            <w:r w:rsidR="005522BF" w:rsidRPr="00FA0EF4">
              <w:rPr>
                <w:rStyle w:val="Strong"/>
                <w:lang w:val="fr-FR"/>
                <w:rPrChange w:id="3420" w:author="Daisy Lan" w:date="2023-06-14T14:01:00Z">
                  <w:rPr>
                    <w:rStyle w:val="Strong"/>
                  </w:rPr>
                </w:rPrChange>
              </w:rPr>
              <w:t>5</w:t>
            </w:r>
            <w:r w:rsidRPr="00FA0EF4">
              <w:rPr>
                <w:rStyle w:val="Strong"/>
                <w:lang w:val="fr-FR"/>
                <w:rPrChange w:id="3421" w:author="Daisy Lan" w:date="2023-06-14T14:01:00Z">
                  <w:rPr>
                    <w:rStyle w:val="Strong"/>
                  </w:rPr>
                </w:rPrChange>
              </w:rPr>
              <w:t xml:space="preserve"> </w:t>
            </w:r>
            <w:r w:rsidR="005522BF" w:rsidRPr="00FA0EF4">
              <w:rPr>
                <w:rStyle w:val="Strong"/>
                <w:lang w:val="fr-FR"/>
                <w:rPrChange w:id="3422" w:author="Daisy Lan" w:date="2023-06-14T14:01:00Z">
                  <w:rPr>
                    <w:rStyle w:val="Strong"/>
                  </w:rPr>
                </w:rPrChange>
              </w:rPr>
              <w:t xml:space="preserve">Export </w:t>
            </w:r>
            <w:ins w:id="3423" w:author="Bonnie Yang" w:date="2022-11-07T17:36:00Z">
              <w:r w:rsidR="00353242" w:rsidRPr="00FA0EF4">
                <w:rPr>
                  <w:rStyle w:val="Strong"/>
                  <w:lang w:val="fr-FR"/>
                  <w:rPrChange w:id="3424" w:author="Daisy Lan" w:date="2023-06-14T14:01:00Z">
                    <w:rPr>
                      <w:rStyle w:val="Strong"/>
                    </w:rPr>
                  </w:rPrChange>
                </w:rPr>
                <w:t>Menu (</w:t>
              </w:r>
              <w:proofErr w:type="spellStart"/>
              <w:r w:rsidR="00353242" w:rsidRPr="00FA0EF4">
                <w:rPr>
                  <w:rStyle w:val="Strong"/>
                  <w:lang w:val="fr-FR"/>
                  <w:rPrChange w:id="3425" w:author="Daisy Lan" w:date="2023-06-14T14:01:00Z">
                    <w:rPr>
                      <w:rStyle w:val="Strong"/>
                    </w:rPr>
                  </w:rPrChange>
                </w:rPr>
                <w:t>Recipe</w:t>
              </w:r>
              <w:proofErr w:type="spellEnd"/>
              <w:r w:rsidR="00353242" w:rsidRPr="00FA0EF4">
                <w:rPr>
                  <w:rStyle w:val="Strong"/>
                  <w:lang w:val="fr-FR"/>
                  <w:rPrChange w:id="3426" w:author="Daisy Lan" w:date="2023-06-14T14:01:00Z">
                    <w:rPr>
                      <w:rStyle w:val="Strong"/>
                    </w:rPr>
                  </w:rPrChange>
                </w:rPr>
                <w:t xml:space="preserve"> Instructions PDF)</w:t>
              </w:r>
            </w:ins>
          </w:p>
        </w:tc>
      </w:tr>
      <w:tr w:rsidR="0036623E" w:rsidRPr="00452515" w14:paraId="62868893" w14:textId="77777777" w:rsidTr="009F5452">
        <w:tc>
          <w:tcPr>
            <w:tcW w:w="8008" w:type="dxa"/>
          </w:tcPr>
          <w:p w14:paraId="42FB99EC" w14:textId="77777777" w:rsidR="0036623E" w:rsidRPr="00E97505" w:rsidRDefault="0036623E">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36623E" w14:paraId="35EAD075" w14:textId="77777777">
              <w:trPr>
                <w:jc w:val="center"/>
              </w:trPr>
              <w:tc>
                <w:tcPr>
                  <w:tcW w:w="1169" w:type="dxa"/>
                </w:tcPr>
                <w:p w14:paraId="494CC023" w14:textId="77777777" w:rsidR="0036623E" w:rsidRPr="007A35F7" w:rsidRDefault="0036623E">
                  <w:pPr>
                    <w:rPr>
                      <w:rFonts w:ascii="Arial" w:hAnsi="Arial" w:cs="Arial"/>
                    </w:rPr>
                  </w:pPr>
                  <w:r w:rsidRPr="007A35F7">
                    <w:rPr>
                      <w:rFonts w:ascii="Arial" w:hAnsi="Arial" w:cs="Arial"/>
                    </w:rPr>
                    <w:t>Version</w:t>
                  </w:r>
                </w:p>
              </w:tc>
              <w:tc>
                <w:tcPr>
                  <w:tcW w:w="1357" w:type="dxa"/>
                </w:tcPr>
                <w:p w14:paraId="2073CA8B" w14:textId="77777777" w:rsidR="0036623E" w:rsidRPr="007A35F7" w:rsidRDefault="0036623E">
                  <w:pPr>
                    <w:rPr>
                      <w:rFonts w:ascii="Arial" w:hAnsi="Arial" w:cs="Arial"/>
                    </w:rPr>
                  </w:pPr>
                  <w:r w:rsidRPr="007A35F7">
                    <w:rPr>
                      <w:rFonts w:ascii="Arial" w:hAnsi="Arial" w:cs="Arial"/>
                    </w:rPr>
                    <w:t>Date</w:t>
                  </w:r>
                </w:p>
              </w:tc>
              <w:tc>
                <w:tcPr>
                  <w:tcW w:w="1315" w:type="dxa"/>
                </w:tcPr>
                <w:p w14:paraId="152E0972" w14:textId="77777777" w:rsidR="0036623E" w:rsidRPr="007A35F7" w:rsidRDefault="0036623E">
                  <w:pPr>
                    <w:rPr>
                      <w:rFonts w:ascii="Arial" w:hAnsi="Arial" w:cs="Arial"/>
                    </w:rPr>
                  </w:pPr>
                  <w:r w:rsidRPr="007A35F7">
                    <w:rPr>
                      <w:rFonts w:ascii="Arial" w:hAnsi="Arial" w:cs="Arial"/>
                    </w:rPr>
                    <w:t>Updated By</w:t>
                  </w:r>
                </w:p>
              </w:tc>
              <w:tc>
                <w:tcPr>
                  <w:tcW w:w="3924" w:type="dxa"/>
                </w:tcPr>
                <w:p w14:paraId="222D10D0" w14:textId="77777777" w:rsidR="0036623E" w:rsidRPr="007A35F7" w:rsidRDefault="0036623E">
                  <w:pPr>
                    <w:rPr>
                      <w:rFonts w:ascii="Arial" w:hAnsi="Arial" w:cs="Arial"/>
                    </w:rPr>
                  </w:pPr>
                  <w:r w:rsidRPr="007A35F7">
                    <w:rPr>
                      <w:rFonts w:ascii="Arial" w:hAnsi="Arial" w:cs="Arial"/>
                    </w:rPr>
                    <w:t>Description</w:t>
                  </w:r>
                </w:p>
              </w:tc>
            </w:tr>
            <w:tr w:rsidR="0036623E" w14:paraId="451FE989" w14:textId="77777777">
              <w:trPr>
                <w:jc w:val="center"/>
              </w:trPr>
              <w:tc>
                <w:tcPr>
                  <w:tcW w:w="1169" w:type="dxa"/>
                </w:tcPr>
                <w:p w14:paraId="0C4BEAA1" w14:textId="77777777" w:rsidR="0036623E" w:rsidRPr="007A35F7" w:rsidRDefault="0036623E">
                  <w:pPr>
                    <w:rPr>
                      <w:rFonts w:ascii="Arial" w:hAnsi="Arial" w:cs="Arial"/>
                    </w:rPr>
                  </w:pPr>
                  <w:r w:rsidRPr="007A35F7">
                    <w:rPr>
                      <w:rFonts w:ascii="Arial" w:hAnsi="Arial" w:cs="Arial"/>
                    </w:rPr>
                    <w:t>1.0</w:t>
                  </w:r>
                </w:p>
              </w:tc>
              <w:tc>
                <w:tcPr>
                  <w:tcW w:w="1357" w:type="dxa"/>
                </w:tcPr>
                <w:p w14:paraId="5774D8F6" w14:textId="77777777" w:rsidR="0036623E" w:rsidRPr="007A35F7" w:rsidRDefault="0036623E">
                  <w:pPr>
                    <w:rPr>
                      <w:rFonts w:ascii="Arial" w:hAnsi="Arial" w:cs="Arial"/>
                    </w:rPr>
                  </w:pPr>
                  <w:r w:rsidRPr="007A35F7">
                    <w:rPr>
                      <w:rFonts w:ascii="Arial" w:hAnsi="Arial" w:cs="Arial"/>
                    </w:rPr>
                    <w:t>2022.</w:t>
                  </w:r>
                  <w:r>
                    <w:rPr>
                      <w:rFonts w:ascii="Arial" w:hAnsi="Arial" w:cs="Arial"/>
                    </w:rPr>
                    <w:t>9</w:t>
                  </w:r>
                  <w:r w:rsidRPr="007A35F7">
                    <w:rPr>
                      <w:rFonts w:ascii="Arial" w:hAnsi="Arial" w:cs="Arial"/>
                    </w:rPr>
                    <w:t>.</w:t>
                  </w:r>
                  <w:r>
                    <w:rPr>
                      <w:rFonts w:ascii="Arial" w:hAnsi="Arial" w:cs="Arial"/>
                    </w:rPr>
                    <w:t>9</w:t>
                  </w:r>
                </w:p>
              </w:tc>
              <w:tc>
                <w:tcPr>
                  <w:tcW w:w="1315" w:type="dxa"/>
                </w:tcPr>
                <w:p w14:paraId="38B4313B" w14:textId="77777777" w:rsidR="0036623E" w:rsidRPr="007A35F7" w:rsidRDefault="0036623E">
                  <w:pPr>
                    <w:rPr>
                      <w:rFonts w:ascii="Arial" w:hAnsi="Arial" w:cs="Arial"/>
                    </w:rPr>
                  </w:pPr>
                  <w:r w:rsidRPr="007A35F7">
                    <w:rPr>
                      <w:rFonts w:ascii="Arial" w:hAnsi="Arial" w:cs="Arial"/>
                    </w:rPr>
                    <w:t>Bonnie</w:t>
                  </w:r>
                </w:p>
              </w:tc>
              <w:tc>
                <w:tcPr>
                  <w:tcW w:w="3924" w:type="dxa"/>
                </w:tcPr>
                <w:p w14:paraId="73D1726E" w14:textId="7522B618" w:rsidR="0036623E" w:rsidRPr="007A35F7" w:rsidRDefault="0036623E">
                  <w:pPr>
                    <w:rPr>
                      <w:rFonts w:ascii="Arial" w:hAnsi="Arial" w:cs="Arial"/>
                    </w:rPr>
                  </w:pPr>
                  <w:r w:rsidRPr="007A35F7">
                    <w:rPr>
                      <w:rFonts w:ascii="Arial" w:hAnsi="Arial" w:cs="Arial"/>
                    </w:rPr>
                    <w:t xml:space="preserve">First version, copy from </w:t>
                  </w:r>
                  <w:r w:rsidR="005522BF" w:rsidRPr="005522BF">
                    <w:rPr>
                      <w:rFonts w:ascii="Arial" w:hAnsi="Arial" w:cs="Arial"/>
                    </w:rPr>
                    <w:t>CB04-05 Export Menu: Recipe data (Recipe Instructions PDF)</w:t>
                  </w:r>
                </w:p>
              </w:tc>
            </w:tr>
            <w:tr w:rsidR="00C42F41" w14:paraId="79FD7875" w14:textId="77777777">
              <w:trPr>
                <w:jc w:val="center"/>
              </w:trPr>
              <w:tc>
                <w:tcPr>
                  <w:tcW w:w="1169" w:type="dxa"/>
                </w:tcPr>
                <w:p w14:paraId="744F051B" w14:textId="465ED537" w:rsidR="00C42F41" w:rsidRDefault="00C42F41" w:rsidP="00C42F41">
                  <w:r w:rsidRPr="007A35F7">
                    <w:rPr>
                      <w:rFonts w:ascii="Arial" w:hAnsi="Arial" w:cs="Arial"/>
                    </w:rPr>
                    <w:t>1.</w:t>
                  </w:r>
                  <w:r>
                    <w:rPr>
                      <w:rFonts w:ascii="Arial" w:hAnsi="Arial" w:cs="Arial"/>
                    </w:rPr>
                    <w:t>1</w:t>
                  </w:r>
                </w:p>
              </w:tc>
              <w:tc>
                <w:tcPr>
                  <w:tcW w:w="1357" w:type="dxa"/>
                </w:tcPr>
                <w:p w14:paraId="1683E2EF" w14:textId="1E12A99C" w:rsidR="00C42F41" w:rsidRDefault="00C42F41" w:rsidP="00C42F41">
                  <w:r w:rsidRPr="007A35F7">
                    <w:rPr>
                      <w:rFonts w:ascii="Arial" w:hAnsi="Arial" w:cs="Arial"/>
                    </w:rPr>
                    <w:t>2022.</w:t>
                  </w:r>
                  <w:r>
                    <w:rPr>
                      <w:rFonts w:ascii="Arial" w:hAnsi="Arial" w:cs="Arial"/>
                    </w:rPr>
                    <w:t>10</w:t>
                  </w:r>
                  <w:r w:rsidRPr="007A35F7">
                    <w:rPr>
                      <w:rFonts w:ascii="Arial" w:hAnsi="Arial" w:cs="Arial"/>
                    </w:rPr>
                    <w:t>.</w:t>
                  </w:r>
                  <w:r>
                    <w:rPr>
                      <w:rFonts w:ascii="Arial" w:hAnsi="Arial" w:cs="Arial"/>
                    </w:rPr>
                    <w:t>13</w:t>
                  </w:r>
                </w:p>
              </w:tc>
              <w:tc>
                <w:tcPr>
                  <w:tcW w:w="1315" w:type="dxa"/>
                </w:tcPr>
                <w:p w14:paraId="5CA5A3B2" w14:textId="072F27F6" w:rsidR="00C42F41" w:rsidRDefault="00C42F41" w:rsidP="00C42F41">
                  <w:r w:rsidRPr="007A35F7">
                    <w:rPr>
                      <w:rFonts w:ascii="Arial" w:hAnsi="Arial" w:cs="Arial"/>
                    </w:rPr>
                    <w:t>Bonnie</w:t>
                  </w:r>
                </w:p>
              </w:tc>
              <w:tc>
                <w:tcPr>
                  <w:tcW w:w="3924" w:type="dxa"/>
                </w:tcPr>
                <w:p w14:paraId="5985B855" w14:textId="3BA879C1" w:rsidR="00C42F41" w:rsidRDefault="00C42F41" w:rsidP="00C42F41">
                  <w:r w:rsidRPr="00C42F41">
                    <w:rPr>
                      <w:rFonts w:ascii="Arial" w:hAnsi="Arial" w:cs="Arial"/>
                    </w:rPr>
                    <w:t>Reorder Printed Recipes</w:t>
                  </w:r>
                </w:p>
              </w:tc>
            </w:tr>
            <w:tr w:rsidR="003B6FA2" w14:paraId="274E4EEE" w14:textId="77777777">
              <w:trPr>
                <w:jc w:val="center"/>
              </w:trPr>
              <w:tc>
                <w:tcPr>
                  <w:tcW w:w="1169" w:type="dxa"/>
                </w:tcPr>
                <w:p w14:paraId="0C0309B5" w14:textId="6A31D3CA" w:rsidR="003B6FA2" w:rsidRDefault="003B6FA2" w:rsidP="003B6FA2">
                  <w:r w:rsidRPr="007A35F7">
                    <w:rPr>
                      <w:rFonts w:ascii="Arial" w:hAnsi="Arial" w:cs="Arial"/>
                    </w:rPr>
                    <w:t>1.</w:t>
                  </w:r>
                  <w:r>
                    <w:rPr>
                      <w:rFonts w:ascii="Arial" w:hAnsi="Arial" w:cs="Arial"/>
                    </w:rPr>
                    <w:t>2</w:t>
                  </w:r>
                </w:p>
              </w:tc>
              <w:tc>
                <w:tcPr>
                  <w:tcW w:w="1357" w:type="dxa"/>
                </w:tcPr>
                <w:p w14:paraId="6B981920" w14:textId="2730BA8A" w:rsidR="003B6FA2" w:rsidRDefault="003B6FA2" w:rsidP="003B6FA2">
                  <w:r w:rsidRPr="007A35F7">
                    <w:rPr>
                      <w:rFonts w:ascii="Arial" w:hAnsi="Arial" w:cs="Arial"/>
                    </w:rPr>
                    <w:t>2022.</w:t>
                  </w:r>
                  <w:r>
                    <w:rPr>
                      <w:rFonts w:ascii="Arial" w:hAnsi="Arial" w:cs="Arial"/>
                    </w:rPr>
                    <w:t>11</w:t>
                  </w:r>
                  <w:r w:rsidRPr="007A35F7">
                    <w:rPr>
                      <w:rFonts w:ascii="Arial" w:hAnsi="Arial" w:cs="Arial"/>
                    </w:rPr>
                    <w:t>.</w:t>
                  </w:r>
                  <w:r>
                    <w:rPr>
                      <w:rFonts w:ascii="Arial" w:hAnsi="Arial" w:cs="Arial"/>
                    </w:rPr>
                    <w:t>7</w:t>
                  </w:r>
                </w:p>
              </w:tc>
              <w:tc>
                <w:tcPr>
                  <w:tcW w:w="1315" w:type="dxa"/>
                </w:tcPr>
                <w:p w14:paraId="4508DF8E" w14:textId="10304F10" w:rsidR="003B6FA2" w:rsidRDefault="003B6FA2" w:rsidP="003B6FA2">
                  <w:r w:rsidRPr="007A35F7">
                    <w:rPr>
                      <w:rFonts w:ascii="Arial" w:hAnsi="Arial" w:cs="Arial"/>
                    </w:rPr>
                    <w:t>Bonnie</w:t>
                  </w:r>
                </w:p>
              </w:tc>
              <w:tc>
                <w:tcPr>
                  <w:tcW w:w="3924" w:type="dxa"/>
                </w:tcPr>
                <w:p w14:paraId="400F111C" w14:textId="03F5FD84" w:rsidR="00C30476" w:rsidRDefault="00C30476" w:rsidP="003B6FA2">
                  <w:pPr>
                    <w:rPr>
                      <w:rFonts w:ascii="Arial" w:hAnsi="Arial" w:cs="Arial"/>
                    </w:rPr>
                  </w:pPr>
                  <w:proofErr w:type="gramStart"/>
                  <w:r w:rsidRPr="00C30476">
                    <w:rPr>
                      <w:rFonts w:ascii="Arial" w:hAnsi="Arial" w:cs="Arial"/>
                    </w:rPr>
                    <w:t>Differentiate</w:t>
                  </w:r>
                  <w:proofErr w:type="gramEnd"/>
                  <w:r w:rsidRPr="00C30476">
                    <w:rPr>
                      <w:rFonts w:ascii="Arial" w:hAnsi="Arial" w:cs="Arial"/>
                    </w:rPr>
                    <w:t xml:space="preserve"> between PROD &amp; UAT Exported Recipe, Kits and Assembly Documents</w:t>
                  </w:r>
                </w:p>
                <w:p w14:paraId="0075190A" w14:textId="543994D2" w:rsidR="003B6FA2" w:rsidRDefault="003B6FA2" w:rsidP="003B6FA2">
                  <w:r w:rsidRPr="003B6FA2">
                    <w:rPr>
                      <w:rFonts w:ascii="Arial" w:hAnsi="Arial" w:cs="Arial"/>
                    </w:rPr>
                    <w:t>Preparation Recipe Type</w:t>
                  </w:r>
                </w:p>
              </w:tc>
            </w:tr>
            <w:tr w:rsidR="00B7099A" w14:paraId="56DF42DC" w14:textId="77777777">
              <w:trPr>
                <w:jc w:val="center"/>
              </w:trPr>
              <w:tc>
                <w:tcPr>
                  <w:tcW w:w="1169" w:type="dxa"/>
                </w:tcPr>
                <w:p w14:paraId="0236C015" w14:textId="64DA6427" w:rsidR="00B7099A" w:rsidRDefault="00B7099A" w:rsidP="00B7099A">
                  <w:ins w:id="3427" w:author="Bonnie Yang" w:date="2022-12-30T20:00:00Z">
                    <w:r w:rsidRPr="007A35F7">
                      <w:rPr>
                        <w:rFonts w:ascii="Arial" w:hAnsi="Arial" w:cs="Arial"/>
                      </w:rPr>
                      <w:t>1.</w:t>
                    </w:r>
                    <w:r>
                      <w:rPr>
                        <w:rFonts w:ascii="Arial" w:hAnsi="Arial" w:cs="Arial"/>
                      </w:rPr>
                      <w:t>3</w:t>
                    </w:r>
                  </w:ins>
                </w:p>
              </w:tc>
              <w:tc>
                <w:tcPr>
                  <w:tcW w:w="1357" w:type="dxa"/>
                </w:tcPr>
                <w:p w14:paraId="0973866A" w14:textId="6447CB82" w:rsidR="00B7099A" w:rsidRDefault="00B7099A" w:rsidP="00B7099A">
                  <w:ins w:id="3428" w:author="Bonnie Yang" w:date="2022-12-30T20:00:00Z">
                    <w:r w:rsidRPr="007A35F7">
                      <w:rPr>
                        <w:rFonts w:ascii="Arial" w:hAnsi="Arial" w:cs="Arial"/>
                      </w:rPr>
                      <w:t>2022.</w:t>
                    </w:r>
                    <w:r>
                      <w:rPr>
                        <w:rFonts w:ascii="Arial" w:hAnsi="Arial" w:cs="Arial"/>
                      </w:rPr>
                      <w:t>12</w:t>
                    </w:r>
                    <w:r w:rsidRPr="007A35F7">
                      <w:rPr>
                        <w:rFonts w:ascii="Arial" w:hAnsi="Arial" w:cs="Arial"/>
                      </w:rPr>
                      <w:t>.</w:t>
                    </w:r>
                    <w:r>
                      <w:rPr>
                        <w:rFonts w:ascii="Arial" w:hAnsi="Arial" w:cs="Arial"/>
                      </w:rPr>
                      <w:t>30</w:t>
                    </w:r>
                  </w:ins>
                </w:p>
              </w:tc>
              <w:tc>
                <w:tcPr>
                  <w:tcW w:w="1315" w:type="dxa"/>
                </w:tcPr>
                <w:p w14:paraId="2FF842C0" w14:textId="607FD7B3" w:rsidR="00B7099A" w:rsidRDefault="00B7099A" w:rsidP="00B7099A">
                  <w:ins w:id="3429" w:author="Bonnie Yang" w:date="2022-12-30T20:00:00Z">
                    <w:r w:rsidRPr="007A35F7">
                      <w:rPr>
                        <w:rFonts w:ascii="Arial" w:hAnsi="Arial" w:cs="Arial"/>
                      </w:rPr>
                      <w:t>Bonnie</w:t>
                    </w:r>
                  </w:ins>
                </w:p>
              </w:tc>
              <w:tc>
                <w:tcPr>
                  <w:tcW w:w="3924" w:type="dxa"/>
                </w:tcPr>
                <w:p w14:paraId="62259558" w14:textId="70B73152" w:rsidR="00B7099A" w:rsidRPr="00B66734" w:rsidRDefault="00B7099A" w:rsidP="00B7099A">
                  <w:ins w:id="3430" w:author="Bonnie Yang" w:date="2022-12-30T20:00:00Z">
                    <w:r w:rsidRPr="00B7099A">
                      <w:rPr>
                        <w:rFonts w:ascii="Arial" w:hAnsi="Arial" w:cs="Arial"/>
                      </w:rPr>
                      <w:t>Do not scale byproduct recipes</w:t>
                    </w:r>
                  </w:ins>
                </w:p>
              </w:tc>
            </w:tr>
            <w:tr w:rsidR="00B7099A" w14:paraId="1D527F9D" w14:textId="77777777">
              <w:trPr>
                <w:jc w:val="center"/>
              </w:trPr>
              <w:tc>
                <w:tcPr>
                  <w:tcW w:w="1169" w:type="dxa"/>
                </w:tcPr>
                <w:p w14:paraId="4E14CF5B" w14:textId="77777777" w:rsidR="00B7099A" w:rsidRDefault="00B7099A" w:rsidP="00B7099A"/>
              </w:tc>
              <w:tc>
                <w:tcPr>
                  <w:tcW w:w="1357" w:type="dxa"/>
                </w:tcPr>
                <w:p w14:paraId="0F63C34F" w14:textId="77777777" w:rsidR="00B7099A" w:rsidRDefault="00B7099A" w:rsidP="00B7099A"/>
              </w:tc>
              <w:tc>
                <w:tcPr>
                  <w:tcW w:w="1315" w:type="dxa"/>
                </w:tcPr>
                <w:p w14:paraId="01485ABC" w14:textId="77777777" w:rsidR="00B7099A" w:rsidRDefault="00B7099A" w:rsidP="00B7099A"/>
              </w:tc>
              <w:tc>
                <w:tcPr>
                  <w:tcW w:w="3924" w:type="dxa"/>
                </w:tcPr>
                <w:p w14:paraId="4FCD9824" w14:textId="77777777" w:rsidR="00B7099A" w:rsidRDefault="00B7099A" w:rsidP="00B7099A"/>
              </w:tc>
            </w:tr>
            <w:tr w:rsidR="00B7099A" w14:paraId="56F2E547" w14:textId="77777777">
              <w:trPr>
                <w:jc w:val="center"/>
              </w:trPr>
              <w:tc>
                <w:tcPr>
                  <w:tcW w:w="1169" w:type="dxa"/>
                </w:tcPr>
                <w:p w14:paraId="00F66382" w14:textId="77777777" w:rsidR="00B7099A" w:rsidRDefault="00B7099A" w:rsidP="00B7099A"/>
              </w:tc>
              <w:tc>
                <w:tcPr>
                  <w:tcW w:w="1357" w:type="dxa"/>
                </w:tcPr>
                <w:p w14:paraId="075431EB" w14:textId="77777777" w:rsidR="00B7099A" w:rsidRDefault="00B7099A" w:rsidP="00B7099A"/>
              </w:tc>
              <w:tc>
                <w:tcPr>
                  <w:tcW w:w="1315" w:type="dxa"/>
                </w:tcPr>
                <w:p w14:paraId="440BC6FC" w14:textId="77777777" w:rsidR="00B7099A" w:rsidRDefault="00B7099A" w:rsidP="00B7099A"/>
              </w:tc>
              <w:tc>
                <w:tcPr>
                  <w:tcW w:w="3924" w:type="dxa"/>
                </w:tcPr>
                <w:p w14:paraId="12DD82E2" w14:textId="77777777" w:rsidR="00B7099A" w:rsidRPr="005C49CE" w:rsidRDefault="00B7099A" w:rsidP="00B7099A"/>
              </w:tc>
            </w:tr>
          </w:tbl>
          <w:p w14:paraId="3F52B214" w14:textId="77777777" w:rsidR="0036623E" w:rsidRDefault="0036623E"/>
        </w:tc>
      </w:tr>
      <w:tr w:rsidR="0036623E" w:rsidRPr="00452515" w14:paraId="4A759E17" w14:textId="77777777" w:rsidTr="009F5452">
        <w:tc>
          <w:tcPr>
            <w:tcW w:w="8008" w:type="dxa"/>
          </w:tcPr>
          <w:p w14:paraId="5E324B0A" w14:textId="77777777" w:rsidR="0036623E" w:rsidRPr="00452515" w:rsidRDefault="0036623E">
            <w:r w:rsidRPr="00E97505">
              <w:rPr>
                <w:rStyle w:val="Strong"/>
              </w:rPr>
              <w:t>Stakeholder:</w:t>
            </w:r>
            <w:r w:rsidRPr="00452515">
              <w:t xml:space="preserve"> </w:t>
            </w:r>
            <w:r>
              <w:t>User with privilege</w:t>
            </w:r>
          </w:p>
        </w:tc>
      </w:tr>
      <w:tr w:rsidR="0036623E" w:rsidRPr="00452515" w14:paraId="4F6D9128" w14:textId="77777777" w:rsidTr="009F5452">
        <w:tc>
          <w:tcPr>
            <w:tcW w:w="8008" w:type="dxa"/>
          </w:tcPr>
          <w:p w14:paraId="1D3EC1EF" w14:textId="77777777" w:rsidR="0036623E" w:rsidRPr="00E97505" w:rsidRDefault="0036623E">
            <w:pPr>
              <w:rPr>
                <w:rStyle w:val="Strong"/>
              </w:rPr>
            </w:pPr>
            <w:r w:rsidRPr="00E97505">
              <w:rPr>
                <w:rStyle w:val="Strong"/>
              </w:rPr>
              <w:t xml:space="preserve">Pre-Condition: </w:t>
            </w:r>
          </w:p>
          <w:p w14:paraId="78AE3D2B" w14:textId="6BAC6B1D" w:rsidR="0036623E" w:rsidRPr="00E85FEC" w:rsidRDefault="0036623E">
            <w:pPr>
              <w:rPr>
                <w:rFonts w:ascii="Arial" w:hAnsi="Arial" w:cs="Arial"/>
                <w:sz w:val="20"/>
                <w:szCs w:val="20"/>
              </w:rPr>
            </w:pPr>
            <w:r>
              <w:t>The user goes to the page</w:t>
            </w:r>
            <w:r w:rsidRPr="00DD3CB0">
              <w:rPr>
                <w:rFonts w:ascii="Arial" w:hAnsi="Arial" w:cs="Arial"/>
                <w:sz w:val="20"/>
                <w:szCs w:val="20"/>
              </w:rPr>
              <w:t xml:space="preserve"> </w:t>
            </w:r>
          </w:p>
        </w:tc>
      </w:tr>
      <w:tr w:rsidR="0036623E" w:rsidRPr="00C473A4" w14:paraId="37478359" w14:textId="77777777" w:rsidTr="009F5452">
        <w:tc>
          <w:tcPr>
            <w:tcW w:w="8008" w:type="dxa"/>
          </w:tcPr>
          <w:p w14:paraId="39669328" w14:textId="6D690137" w:rsidR="0036623E" w:rsidRPr="00FA0EF4" w:rsidRDefault="0036623E">
            <w:pPr>
              <w:rPr>
                <w:rStyle w:val="Strong"/>
                <w:lang w:val="fr-FR"/>
                <w:rPrChange w:id="3431" w:author="Daisy Lan" w:date="2023-06-14T14:01:00Z">
                  <w:rPr>
                    <w:rStyle w:val="Strong"/>
                  </w:rPr>
                </w:rPrChange>
              </w:rPr>
            </w:pPr>
            <w:r w:rsidRPr="00FA0EF4">
              <w:rPr>
                <w:rStyle w:val="Strong"/>
                <w:lang w:val="fr-FR"/>
                <w:rPrChange w:id="3432" w:author="Daisy Lan" w:date="2023-06-14T14:01:00Z">
                  <w:rPr>
                    <w:rStyle w:val="Strong"/>
                  </w:rPr>
                </w:rPrChange>
              </w:rPr>
              <w:t>Main Scenario</w:t>
            </w:r>
            <w:r w:rsidR="00E85FEC" w:rsidRPr="00FA0EF4">
              <w:rPr>
                <w:rStyle w:val="Strong"/>
                <w:lang w:val="fr-FR"/>
                <w:rPrChange w:id="3433" w:author="Daisy Lan" w:date="2023-06-14T14:01:00Z">
                  <w:rPr>
                    <w:rStyle w:val="Strong"/>
                  </w:rPr>
                </w:rPrChange>
              </w:rPr>
              <w:t xml:space="preserve"> </w:t>
            </w:r>
            <w:proofErr w:type="gramStart"/>
            <w:r w:rsidR="00E85FEC" w:rsidRPr="00FA0EF4">
              <w:rPr>
                <w:rStyle w:val="Strong"/>
                <w:lang w:val="fr-FR"/>
                <w:rPrChange w:id="3434" w:author="Daisy Lan" w:date="2023-06-14T14:01:00Z">
                  <w:rPr>
                    <w:rStyle w:val="Strong"/>
                  </w:rPr>
                </w:rPrChange>
              </w:rPr>
              <w:t>1</w:t>
            </w:r>
            <w:r w:rsidRPr="00FA0EF4">
              <w:rPr>
                <w:rStyle w:val="Strong"/>
                <w:lang w:val="fr-FR"/>
                <w:rPrChange w:id="3435" w:author="Daisy Lan" w:date="2023-06-14T14:01:00Z">
                  <w:rPr>
                    <w:rStyle w:val="Strong"/>
                  </w:rPr>
                </w:rPrChange>
              </w:rPr>
              <w:t>:</w:t>
            </w:r>
            <w:proofErr w:type="gramEnd"/>
            <w:r w:rsidR="00E85FEC" w:rsidRPr="00FA0EF4">
              <w:rPr>
                <w:rStyle w:val="Strong"/>
                <w:lang w:val="fr-FR"/>
                <w:rPrChange w:id="3436" w:author="Daisy Lan" w:date="2023-06-14T14:01:00Z">
                  <w:rPr>
                    <w:rStyle w:val="Strong"/>
                  </w:rPr>
                </w:rPrChange>
              </w:rPr>
              <w:t xml:space="preserve"> Export Menu (</w:t>
            </w:r>
            <w:proofErr w:type="spellStart"/>
            <w:r w:rsidR="00E85FEC" w:rsidRPr="00FA0EF4">
              <w:rPr>
                <w:rStyle w:val="Strong"/>
                <w:lang w:val="fr-FR"/>
                <w:rPrChange w:id="3437" w:author="Daisy Lan" w:date="2023-06-14T14:01:00Z">
                  <w:rPr>
                    <w:rStyle w:val="Strong"/>
                  </w:rPr>
                </w:rPrChange>
              </w:rPr>
              <w:t>Recipe</w:t>
            </w:r>
            <w:proofErr w:type="spellEnd"/>
            <w:r w:rsidR="00E85FEC" w:rsidRPr="00FA0EF4">
              <w:rPr>
                <w:rStyle w:val="Strong"/>
                <w:lang w:val="fr-FR"/>
                <w:rPrChange w:id="3438" w:author="Daisy Lan" w:date="2023-06-14T14:01:00Z">
                  <w:rPr>
                    <w:rStyle w:val="Strong"/>
                  </w:rPr>
                </w:rPrChange>
              </w:rPr>
              <w:t xml:space="preserve"> Instructions PDF)</w:t>
            </w:r>
          </w:p>
          <w:p w14:paraId="2F284764" w14:textId="50DF0C9B" w:rsidR="0036623E" w:rsidRPr="009F5452" w:rsidRDefault="009F5452" w:rsidP="009F5452">
            <w:pPr>
              <w:rPr>
                <w:lang w:val="fr-FR"/>
              </w:rPr>
            </w:pPr>
            <w:r w:rsidRPr="009F5452">
              <w:rPr>
                <w:lang w:val="fr-FR"/>
              </w:rPr>
              <w:t>https://wonder.atlassian.net/wiki/x/5gIl_w</w:t>
            </w:r>
          </w:p>
        </w:tc>
      </w:tr>
      <w:tr w:rsidR="0036623E" w:rsidRPr="00452515" w14:paraId="1A4948BE" w14:textId="77777777" w:rsidTr="009F5452">
        <w:tc>
          <w:tcPr>
            <w:tcW w:w="8008" w:type="dxa"/>
          </w:tcPr>
          <w:p w14:paraId="2EFE4B9E" w14:textId="7ED08244" w:rsidR="00E85FEC" w:rsidRPr="00BF0054" w:rsidRDefault="00E85FEC" w:rsidP="00E85FEC">
            <w:pPr>
              <w:rPr>
                <w:rStyle w:val="Strong"/>
              </w:rPr>
            </w:pPr>
            <w:r w:rsidRPr="00BF0054">
              <w:rPr>
                <w:rStyle w:val="Strong"/>
              </w:rPr>
              <w:t>Extend Scenario</w:t>
            </w:r>
            <w:r>
              <w:rPr>
                <w:rStyle w:val="Strong"/>
              </w:rPr>
              <w:t xml:space="preserve"> 2</w:t>
            </w:r>
            <w:r w:rsidRPr="00BF0054">
              <w:rPr>
                <w:rStyle w:val="Strong"/>
              </w:rPr>
              <w:t>:</w:t>
            </w:r>
            <w:r>
              <w:rPr>
                <w:rStyle w:val="Strong"/>
              </w:rPr>
              <w:t xml:space="preserve"> </w:t>
            </w:r>
            <w:r w:rsidRPr="00DC52B1">
              <w:rPr>
                <w:rStyle w:val="Strong"/>
              </w:rPr>
              <w:t>Export Ingredients Report</w:t>
            </w:r>
          </w:p>
          <w:p w14:paraId="43AB3627" w14:textId="77777777" w:rsidR="0036623E" w:rsidRPr="00452515" w:rsidRDefault="0036623E"/>
        </w:tc>
      </w:tr>
      <w:tr w:rsidR="0036623E" w:rsidRPr="00452515" w14:paraId="69D8F7F8" w14:textId="77777777" w:rsidTr="009F5452">
        <w:tc>
          <w:tcPr>
            <w:tcW w:w="8008" w:type="dxa"/>
          </w:tcPr>
          <w:p w14:paraId="08785AF2" w14:textId="77777777" w:rsidR="0036623E" w:rsidRDefault="0036623E">
            <w:r w:rsidRPr="00452515">
              <w:t>Exception Scenario:</w:t>
            </w:r>
          </w:p>
          <w:p w14:paraId="0C45B90E" w14:textId="77777777" w:rsidR="0036623E" w:rsidRPr="00452515" w:rsidRDefault="0036623E"/>
        </w:tc>
      </w:tr>
      <w:tr w:rsidR="0036623E" w:rsidRPr="00452515" w14:paraId="7E9924EE" w14:textId="77777777" w:rsidTr="009F5452">
        <w:tc>
          <w:tcPr>
            <w:tcW w:w="8008" w:type="dxa"/>
          </w:tcPr>
          <w:p w14:paraId="43ADD38A" w14:textId="77777777" w:rsidR="0036623E" w:rsidRPr="00452515" w:rsidRDefault="0036623E">
            <w:r w:rsidRPr="00452515">
              <w:t>Notes:</w:t>
            </w:r>
          </w:p>
        </w:tc>
      </w:tr>
      <w:tr w:rsidR="0036623E" w:rsidRPr="00452515" w14:paraId="03B3D608" w14:textId="77777777" w:rsidTr="009F5452">
        <w:tc>
          <w:tcPr>
            <w:tcW w:w="8008" w:type="dxa"/>
          </w:tcPr>
          <w:p w14:paraId="542AA975" w14:textId="77777777" w:rsidR="0036623E" w:rsidRPr="00452515" w:rsidRDefault="0036623E">
            <w:r w:rsidRPr="00452515">
              <w:t>Q/A:</w:t>
            </w:r>
          </w:p>
        </w:tc>
      </w:tr>
    </w:tbl>
    <w:p w14:paraId="2526B34B" w14:textId="77777777" w:rsidR="0036623E" w:rsidRPr="002854BF" w:rsidRDefault="0036623E" w:rsidP="0036623E"/>
    <w:p w14:paraId="51AE878B" w14:textId="1CCA2061" w:rsidR="0036623E" w:rsidRPr="00E85FEC" w:rsidRDefault="00D8212E" w:rsidP="00E85FEC">
      <w:pPr>
        <w:pStyle w:val="Heading2"/>
        <w:numPr>
          <w:ilvl w:val="1"/>
          <w:numId w:val="358"/>
        </w:numPr>
        <w:rPr>
          <w:rFonts w:ascii="Arial" w:hAnsi="Arial" w:cs="Arial"/>
        </w:rPr>
      </w:pPr>
      <w:r>
        <w:rPr>
          <w:rFonts w:ascii="Arial" w:hAnsi="Arial" w:cs="Arial" w:hint="eastAsia"/>
        </w:rPr>
        <w:t>Tran-</w:t>
      </w:r>
      <w:r w:rsidR="0036623E" w:rsidRPr="00E85FEC">
        <w:rPr>
          <w:rFonts w:ascii="Arial" w:hAnsi="Arial" w:cs="Arial"/>
        </w:rPr>
        <w:t>MS0</w:t>
      </w:r>
      <w:r w:rsidR="009338EC">
        <w:rPr>
          <w:rFonts w:ascii="Arial" w:hAnsi="Arial" w:cs="Arial"/>
        </w:rPr>
        <w:t>8</w:t>
      </w:r>
      <w:r w:rsidR="0036623E" w:rsidRPr="00E85FEC">
        <w:rPr>
          <w:rFonts w:ascii="Arial" w:hAnsi="Arial" w:cs="Arial"/>
        </w:rPr>
        <w:t>-0</w:t>
      </w:r>
      <w:r w:rsidR="00E85FEC">
        <w:rPr>
          <w:rFonts w:ascii="Arial" w:hAnsi="Arial" w:cs="Arial"/>
        </w:rPr>
        <w:t xml:space="preserve">6 </w:t>
      </w:r>
      <w:r w:rsidR="00E85FEC" w:rsidRPr="00E85FEC">
        <w:rPr>
          <w:rFonts w:ascii="Arial" w:hAnsi="Arial" w:cs="Arial"/>
        </w:rPr>
        <w:t>Menu Detail- Scale Recipe</w:t>
      </w:r>
    </w:p>
    <w:p w14:paraId="2F92BC55" w14:textId="77777777" w:rsidR="0036623E" w:rsidRDefault="0036623E" w:rsidP="0036623E"/>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36623E" w:rsidRPr="00452515" w14:paraId="33071B06" w14:textId="77777777" w:rsidTr="00D8212E">
        <w:tc>
          <w:tcPr>
            <w:tcW w:w="8008" w:type="dxa"/>
          </w:tcPr>
          <w:p w14:paraId="2B4FE4BE" w14:textId="7829AE84" w:rsidR="0036623E" w:rsidRPr="00FA0EF4" w:rsidRDefault="00E85FEC">
            <w:pPr>
              <w:rPr>
                <w:rStyle w:val="Strong"/>
                <w:lang w:val="fr-FR"/>
                <w:rPrChange w:id="3439" w:author="Daisy Lan" w:date="2023-06-14T14:01:00Z">
                  <w:rPr>
                    <w:rStyle w:val="Strong"/>
                  </w:rPr>
                </w:rPrChange>
              </w:rPr>
            </w:pPr>
            <w:r w:rsidRPr="00FA0EF4">
              <w:rPr>
                <w:rStyle w:val="Strong"/>
                <w:lang w:val="fr-FR"/>
                <w:rPrChange w:id="3440" w:author="Daisy Lan" w:date="2023-06-14T14:01:00Z">
                  <w:rPr>
                    <w:rStyle w:val="Strong"/>
                  </w:rPr>
                </w:rPrChange>
              </w:rPr>
              <w:t>MS0</w:t>
            </w:r>
            <w:r w:rsidR="009338EC" w:rsidRPr="00FA0EF4">
              <w:rPr>
                <w:rStyle w:val="Strong"/>
                <w:lang w:val="fr-FR"/>
                <w:rPrChange w:id="3441" w:author="Daisy Lan" w:date="2023-06-14T14:01:00Z">
                  <w:rPr>
                    <w:rStyle w:val="Strong"/>
                  </w:rPr>
                </w:rPrChange>
              </w:rPr>
              <w:t>8</w:t>
            </w:r>
            <w:r w:rsidRPr="00FA0EF4">
              <w:rPr>
                <w:rStyle w:val="Strong"/>
                <w:lang w:val="fr-FR"/>
                <w:rPrChange w:id="3442" w:author="Daisy Lan" w:date="2023-06-14T14:01:00Z">
                  <w:rPr>
                    <w:rStyle w:val="Strong"/>
                  </w:rPr>
                </w:rPrChange>
              </w:rPr>
              <w:t xml:space="preserve">-06 Menu </w:t>
            </w:r>
            <w:proofErr w:type="spellStart"/>
            <w:r w:rsidRPr="00FA0EF4">
              <w:rPr>
                <w:rStyle w:val="Strong"/>
                <w:lang w:val="fr-FR"/>
                <w:rPrChange w:id="3443" w:author="Daisy Lan" w:date="2023-06-14T14:01:00Z">
                  <w:rPr>
                    <w:rStyle w:val="Strong"/>
                  </w:rPr>
                </w:rPrChange>
              </w:rPr>
              <w:t>Detail</w:t>
            </w:r>
            <w:proofErr w:type="spellEnd"/>
            <w:r w:rsidRPr="00FA0EF4">
              <w:rPr>
                <w:rStyle w:val="Strong"/>
                <w:lang w:val="fr-FR"/>
                <w:rPrChange w:id="3444" w:author="Daisy Lan" w:date="2023-06-14T14:01:00Z">
                  <w:rPr>
                    <w:rStyle w:val="Strong"/>
                  </w:rPr>
                </w:rPrChange>
              </w:rPr>
              <w:t xml:space="preserve">- </w:t>
            </w:r>
            <w:proofErr w:type="spellStart"/>
            <w:r w:rsidRPr="00FA0EF4">
              <w:rPr>
                <w:rStyle w:val="Strong"/>
                <w:lang w:val="fr-FR"/>
                <w:rPrChange w:id="3445" w:author="Daisy Lan" w:date="2023-06-14T14:01:00Z">
                  <w:rPr>
                    <w:rStyle w:val="Strong"/>
                  </w:rPr>
                </w:rPrChange>
              </w:rPr>
              <w:t>Scale</w:t>
            </w:r>
            <w:proofErr w:type="spellEnd"/>
            <w:r w:rsidRPr="00FA0EF4">
              <w:rPr>
                <w:rStyle w:val="Strong"/>
                <w:lang w:val="fr-FR"/>
                <w:rPrChange w:id="3446" w:author="Daisy Lan" w:date="2023-06-14T14:01:00Z">
                  <w:rPr>
                    <w:rStyle w:val="Strong"/>
                  </w:rPr>
                </w:rPrChange>
              </w:rPr>
              <w:t xml:space="preserve"> </w:t>
            </w:r>
            <w:proofErr w:type="spellStart"/>
            <w:r w:rsidRPr="00FA0EF4">
              <w:rPr>
                <w:rStyle w:val="Strong"/>
                <w:lang w:val="fr-FR"/>
                <w:rPrChange w:id="3447" w:author="Daisy Lan" w:date="2023-06-14T14:01:00Z">
                  <w:rPr>
                    <w:rStyle w:val="Strong"/>
                  </w:rPr>
                </w:rPrChange>
              </w:rPr>
              <w:t>Recipe</w:t>
            </w:r>
            <w:proofErr w:type="spellEnd"/>
          </w:p>
        </w:tc>
      </w:tr>
      <w:tr w:rsidR="0036623E" w:rsidRPr="00452515" w14:paraId="63BF8F23" w14:textId="77777777" w:rsidTr="00D8212E">
        <w:tc>
          <w:tcPr>
            <w:tcW w:w="8008" w:type="dxa"/>
          </w:tcPr>
          <w:p w14:paraId="32A49264" w14:textId="77777777" w:rsidR="0036623E" w:rsidRPr="00E97505" w:rsidRDefault="0036623E">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36623E" w14:paraId="29A89F35" w14:textId="77777777">
              <w:trPr>
                <w:jc w:val="center"/>
              </w:trPr>
              <w:tc>
                <w:tcPr>
                  <w:tcW w:w="1169" w:type="dxa"/>
                </w:tcPr>
                <w:p w14:paraId="6E90DEAB" w14:textId="77777777" w:rsidR="0036623E" w:rsidRPr="007A35F7" w:rsidRDefault="0036623E">
                  <w:pPr>
                    <w:rPr>
                      <w:rFonts w:ascii="Arial" w:hAnsi="Arial" w:cs="Arial"/>
                    </w:rPr>
                  </w:pPr>
                  <w:r w:rsidRPr="007A35F7">
                    <w:rPr>
                      <w:rFonts w:ascii="Arial" w:hAnsi="Arial" w:cs="Arial"/>
                    </w:rPr>
                    <w:t>Version</w:t>
                  </w:r>
                </w:p>
              </w:tc>
              <w:tc>
                <w:tcPr>
                  <w:tcW w:w="1357" w:type="dxa"/>
                </w:tcPr>
                <w:p w14:paraId="46BB25E1" w14:textId="77777777" w:rsidR="0036623E" w:rsidRPr="007A35F7" w:rsidRDefault="0036623E">
                  <w:pPr>
                    <w:rPr>
                      <w:rFonts w:ascii="Arial" w:hAnsi="Arial" w:cs="Arial"/>
                    </w:rPr>
                  </w:pPr>
                  <w:r w:rsidRPr="007A35F7">
                    <w:rPr>
                      <w:rFonts w:ascii="Arial" w:hAnsi="Arial" w:cs="Arial"/>
                    </w:rPr>
                    <w:t>Date</w:t>
                  </w:r>
                </w:p>
              </w:tc>
              <w:tc>
                <w:tcPr>
                  <w:tcW w:w="1315" w:type="dxa"/>
                </w:tcPr>
                <w:p w14:paraId="14A907FA" w14:textId="77777777" w:rsidR="0036623E" w:rsidRPr="007A35F7" w:rsidRDefault="0036623E">
                  <w:pPr>
                    <w:rPr>
                      <w:rFonts w:ascii="Arial" w:hAnsi="Arial" w:cs="Arial"/>
                    </w:rPr>
                  </w:pPr>
                  <w:r w:rsidRPr="007A35F7">
                    <w:rPr>
                      <w:rFonts w:ascii="Arial" w:hAnsi="Arial" w:cs="Arial"/>
                    </w:rPr>
                    <w:t>Updated By</w:t>
                  </w:r>
                </w:p>
              </w:tc>
              <w:tc>
                <w:tcPr>
                  <w:tcW w:w="3924" w:type="dxa"/>
                </w:tcPr>
                <w:p w14:paraId="33A3B021" w14:textId="77777777" w:rsidR="0036623E" w:rsidRPr="007A35F7" w:rsidRDefault="0036623E">
                  <w:pPr>
                    <w:rPr>
                      <w:rFonts w:ascii="Arial" w:hAnsi="Arial" w:cs="Arial"/>
                    </w:rPr>
                  </w:pPr>
                  <w:r w:rsidRPr="007A35F7">
                    <w:rPr>
                      <w:rFonts w:ascii="Arial" w:hAnsi="Arial" w:cs="Arial"/>
                    </w:rPr>
                    <w:t>Description</w:t>
                  </w:r>
                </w:p>
              </w:tc>
            </w:tr>
            <w:tr w:rsidR="0036623E" w14:paraId="4E01B202" w14:textId="77777777">
              <w:trPr>
                <w:jc w:val="center"/>
              </w:trPr>
              <w:tc>
                <w:tcPr>
                  <w:tcW w:w="1169" w:type="dxa"/>
                </w:tcPr>
                <w:p w14:paraId="44F07717" w14:textId="77777777" w:rsidR="0036623E" w:rsidRPr="007A35F7" w:rsidRDefault="0036623E">
                  <w:pPr>
                    <w:rPr>
                      <w:rFonts w:ascii="Arial" w:hAnsi="Arial" w:cs="Arial"/>
                    </w:rPr>
                  </w:pPr>
                  <w:r w:rsidRPr="007A35F7">
                    <w:rPr>
                      <w:rFonts w:ascii="Arial" w:hAnsi="Arial" w:cs="Arial"/>
                    </w:rPr>
                    <w:t>1.0</w:t>
                  </w:r>
                </w:p>
              </w:tc>
              <w:tc>
                <w:tcPr>
                  <w:tcW w:w="1357" w:type="dxa"/>
                </w:tcPr>
                <w:p w14:paraId="58158818" w14:textId="77777777" w:rsidR="0036623E" w:rsidRPr="007A35F7" w:rsidRDefault="0036623E">
                  <w:pPr>
                    <w:rPr>
                      <w:rFonts w:ascii="Arial" w:hAnsi="Arial" w:cs="Arial"/>
                    </w:rPr>
                  </w:pPr>
                  <w:r w:rsidRPr="007A35F7">
                    <w:rPr>
                      <w:rFonts w:ascii="Arial" w:hAnsi="Arial" w:cs="Arial"/>
                    </w:rPr>
                    <w:t>2022.</w:t>
                  </w:r>
                  <w:r>
                    <w:rPr>
                      <w:rFonts w:ascii="Arial" w:hAnsi="Arial" w:cs="Arial"/>
                    </w:rPr>
                    <w:t>9</w:t>
                  </w:r>
                  <w:r w:rsidRPr="007A35F7">
                    <w:rPr>
                      <w:rFonts w:ascii="Arial" w:hAnsi="Arial" w:cs="Arial"/>
                    </w:rPr>
                    <w:t>.</w:t>
                  </w:r>
                  <w:r>
                    <w:rPr>
                      <w:rFonts w:ascii="Arial" w:hAnsi="Arial" w:cs="Arial"/>
                    </w:rPr>
                    <w:t>9</w:t>
                  </w:r>
                </w:p>
              </w:tc>
              <w:tc>
                <w:tcPr>
                  <w:tcW w:w="1315" w:type="dxa"/>
                </w:tcPr>
                <w:p w14:paraId="4D12D949" w14:textId="77777777" w:rsidR="0036623E" w:rsidRPr="007A35F7" w:rsidRDefault="0036623E">
                  <w:pPr>
                    <w:rPr>
                      <w:rFonts w:ascii="Arial" w:hAnsi="Arial" w:cs="Arial"/>
                    </w:rPr>
                  </w:pPr>
                  <w:r w:rsidRPr="007A35F7">
                    <w:rPr>
                      <w:rFonts w:ascii="Arial" w:hAnsi="Arial" w:cs="Arial"/>
                    </w:rPr>
                    <w:t>Bonnie</w:t>
                  </w:r>
                </w:p>
              </w:tc>
              <w:tc>
                <w:tcPr>
                  <w:tcW w:w="3924" w:type="dxa"/>
                </w:tcPr>
                <w:p w14:paraId="672693D1" w14:textId="7654C0CE" w:rsidR="0036623E" w:rsidRPr="007A35F7" w:rsidRDefault="0036623E">
                  <w:pPr>
                    <w:rPr>
                      <w:rFonts w:ascii="Arial" w:hAnsi="Arial" w:cs="Arial"/>
                    </w:rPr>
                  </w:pPr>
                  <w:r w:rsidRPr="007A35F7">
                    <w:rPr>
                      <w:rFonts w:ascii="Arial" w:hAnsi="Arial" w:cs="Arial"/>
                    </w:rPr>
                    <w:t xml:space="preserve">First version, copy from </w:t>
                  </w:r>
                  <w:r w:rsidR="00E85FEC" w:rsidRPr="00E85FEC">
                    <w:rPr>
                      <w:rFonts w:ascii="Arial" w:hAnsi="Arial" w:cs="Arial"/>
                    </w:rPr>
                    <w:t>CB04-06 Menu Detail-Scale Recipe</w:t>
                  </w:r>
                </w:p>
              </w:tc>
            </w:tr>
            <w:tr w:rsidR="00D75631" w14:paraId="3063C072" w14:textId="77777777">
              <w:trPr>
                <w:jc w:val="center"/>
              </w:trPr>
              <w:tc>
                <w:tcPr>
                  <w:tcW w:w="1169" w:type="dxa"/>
                </w:tcPr>
                <w:p w14:paraId="3216E4F2" w14:textId="4D9DA9B6" w:rsidR="00D75631" w:rsidRDefault="00D75631" w:rsidP="00D75631">
                  <w:ins w:id="3448" w:author="Bonnie Yang" w:date="2022-11-02T14:46:00Z">
                    <w:r w:rsidRPr="007A35F7">
                      <w:rPr>
                        <w:rFonts w:ascii="Arial" w:hAnsi="Arial" w:cs="Arial"/>
                      </w:rPr>
                      <w:t>1.</w:t>
                    </w:r>
                    <w:r>
                      <w:rPr>
                        <w:rFonts w:ascii="Arial" w:hAnsi="Arial" w:cs="Arial"/>
                      </w:rPr>
                      <w:t>1</w:t>
                    </w:r>
                  </w:ins>
                </w:p>
              </w:tc>
              <w:tc>
                <w:tcPr>
                  <w:tcW w:w="1357" w:type="dxa"/>
                </w:tcPr>
                <w:p w14:paraId="3359F92C" w14:textId="6CFBC70B" w:rsidR="00D75631" w:rsidRDefault="00D75631" w:rsidP="00D75631">
                  <w:ins w:id="3449" w:author="Bonnie Yang" w:date="2022-11-02T14:46:00Z">
                    <w:r w:rsidRPr="007A35F7">
                      <w:rPr>
                        <w:rFonts w:ascii="Arial" w:hAnsi="Arial" w:cs="Arial"/>
                      </w:rPr>
                      <w:t>2022.</w:t>
                    </w:r>
                    <w:r>
                      <w:rPr>
                        <w:rFonts w:ascii="Arial" w:hAnsi="Arial" w:cs="Arial"/>
                      </w:rPr>
                      <w:t>1</w:t>
                    </w:r>
                  </w:ins>
                  <w:ins w:id="3450" w:author="Bonnie Yang" w:date="2022-12-30T19:21:00Z">
                    <w:r w:rsidR="002D47C3">
                      <w:rPr>
                        <w:rFonts w:ascii="Arial" w:hAnsi="Arial" w:cs="Arial"/>
                      </w:rPr>
                      <w:t>2</w:t>
                    </w:r>
                  </w:ins>
                  <w:ins w:id="3451" w:author="Bonnie Yang" w:date="2022-11-02T14:46:00Z">
                    <w:r w:rsidRPr="007A35F7">
                      <w:rPr>
                        <w:rFonts w:ascii="Arial" w:hAnsi="Arial" w:cs="Arial"/>
                      </w:rPr>
                      <w:t>.</w:t>
                    </w:r>
                    <w:r>
                      <w:rPr>
                        <w:rFonts w:ascii="Arial" w:hAnsi="Arial" w:cs="Arial"/>
                      </w:rPr>
                      <w:t>3</w:t>
                    </w:r>
                  </w:ins>
                  <w:ins w:id="3452" w:author="Bonnie Yang" w:date="2022-12-30T19:21:00Z">
                    <w:r w:rsidR="002D47C3">
                      <w:rPr>
                        <w:rFonts w:ascii="Arial" w:hAnsi="Arial" w:cs="Arial"/>
                      </w:rPr>
                      <w:t>0</w:t>
                    </w:r>
                  </w:ins>
                </w:p>
              </w:tc>
              <w:tc>
                <w:tcPr>
                  <w:tcW w:w="1315" w:type="dxa"/>
                </w:tcPr>
                <w:p w14:paraId="1DB8DDFC" w14:textId="591BD1A0" w:rsidR="00D75631" w:rsidRDefault="00D75631" w:rsidP="00D75631">
                  <w:ins w:id="3453" w:author="Bonnie Yang" w:date="2022-11-02T14:46:00Z">
                    <w:r w:rsidRPr="007A35F7">
                      <w:rPr>
                        <w:rFonts w:ascii="Arial" w:hAnsi="Arial" w:cs="Arial"/>
                      </w:rPr>
                      <w:t>Bonnie</w:t>
                    </w:r>
                  </w:ins>
                </w:p>
              </w:tc>
              <w:tc>
                <w:tcPr>
                  <w:tcW w:w="3924" w:type="dxa"/>
                </w:tcPr>
                <w:p w14:paraId="2AE3BA73" w14:textId="77777777" w:rsidR="00D75631" w:rsidRDefault="00D75631" w:rsidP="00D75631">
                  <w:pPr>
                    <w:rPr>
                      <w:ins w:id="3454" w:author="Bonnie Yang" w:date="2022-12-30T19:21:00Z"/>
                      <w:rFonts w:ascii="Arial" w:hAnsi="Arial" w:cs="Arial"/>
                    </w:rPr>
                  </w:pPr>
                  <w:ins w:id="3455" w:author="Bonnie Yang" w:date="2022-11-02T14:46:00Z">
                    <w:r w:rsidRPr="001D644B">
                      <w:rPr>
                        <w:rFonts w:ascii="Arial" w:hAnsi="Arial" w:cs="Arial"/>
                      </w:rPr>
                      <w:t>Preparation Recipe Type</w:t>
                    </w:r>
                  </w:ins>
                </w:p>
                <w:p w14:paraId="5828CD95" w14:textId="50CF2129" w:rsidR="002D47C3" w:rsidRDefault="002D47C3" w:rsidP="00D75631">
                  <w:ins w:id="3456" w:author="Bonnie Yang" w:date="2022-12-30T19:21:00Z">
                    <w:r w:rsidRPr="002D47C3">
                      <w:lastRenderedPageBreak/>
                      <w:t>Do not scale byproduct recipes</w:t>
                    </w:r>
                  </w:ins>
                </w:p>
              </w:tc>
            </w:tr>
            <w:tr w:rsidR="00D75631" w14:paraId="62E2EEAD" w14:textId="77777777">
              <w:trPr>
                <w:jc w:val="center"/>
              </w:trPr>
              <w:tc>
                <w:tcPr>
                  <w:tcW w:w="1169" w:type="dxa"/>
                </w:tcPr>
                <w:p w14:paraId="7DDA9DCB" w14:textId="77777777" w:rsidR="00D75631" w:rsidRDefault="00D75631" w:rsidP="00D75631"/>
              </w:tc>
              <w:tc>
                <w:tcPr>
                  <w:tcW w:w="1357" w:type="dxa"/>
                </w:tcPr>
                <w:p w14:paraId="46E4606B" w14:textId="77777777" w:rsidR="00D75631" w:rsidRDefault="00D75631" w:rsidP="00D75631"/>
              </w:tc>
              <w:tc>
                <w:tcPr>
                  <w:tcW w:w="1315" w:type="dxa"/>
                </w:tcPr>
                <w:p w14:paraId="4253C376" w14:textId="77777777" w:rsidR="00D75631" w:rsidRDefault="00D75631" w:rsidP="00D75631"/>
              </w:tc>
              <w:tc>
                <w:tcPr>
                  <w:tcW w:w="3924" w:type="dxa"/>
                </w:tcPr>
                <w:p w14:paraId="227E507F" w14:textId="77777777" w:rsidR="00D75631" w:rsidRDefault="00D75631" w:rsidP="00D75631"/>
              </w:tc>
            </w:tr>
            <w:tr w:rsidR="00D75631" w14:paraId="13821192" w14:textId="77777777">
              <w:trPr>
                <w:jc w:val="center"/>
              </w:trPr>
              <w:tc>
                <w:tcPr>
                  <w:tcW w:w="1169" w:type="dxa"/>
                </w:tcPr>
                <w:p w14:paraId="36EB5B2F" w14:textId="77777777" w:rsidR="00D75631" w:rsidRDefault="00D75631" w:rsidP="00D75631"/>
              </w:tc>
              <w:tc>
                <w:tcPr>
                  <w:tcW w:w="1357" w:type="dxa"/>
                </w:tcPr>
                <w:p w14:paraId="7E15E8F8" w14:textId="77777777" w:rsidR="00D75631" w:rsidRDefault="00D75631" w:rsidP="00D75631"/>
              </w:tc>
              <w:tc>
                <w:tcPr>
                  <w:tcW w:w="1315" w:type="dxa"/>
                </w:tcPr>
                <w:p w14:paraId="29977C90" w14:textId="77777777" w:rsidR="00D75631" w:rsidRDefault="00D75631" w:rsidP="00D75631"/>
              </w:tc>
              <w:tc>
                <w:tcPr>
                  <w:tcW w:w="3924" w:type="dxa"/>
                </w:tcPr>
                <w:p w14:paraId="33926D91" w14:textId="77777777" w:rsidR="00D75631" w:rsidRPr="00B66734" w:rsidRDefault="00D75631" w:rsidP="00D75631"/>
              </w:tc>
            </w:tr>
            <w:tr w:rsidR="00D75631" w14:paraId="7D058C1A" w14:textId="77777777">
              <w:trPr>
                <w:jc w:val="center"/>
              </w:trPr>
              <w:tc>
                <w:tcPr>
                  <w:tcW w:w="1169" w:type="dxa"/>
                </w:tcPr>
                <w:p w14:paraId="7FE8C2DC" w14:textId="77777777" w:rsidR="00D75631" w:rsidRDefault="00D75631" w:rsidP="00D75631"/>
              </w:tc>
              <w:tc>
                <w:tcPr>
                  <w:tcW w:w="1357" w:type="dxa"/>
                </w:tcPr>
                <w:p w14:paraId="1F88744D" w14:textId="77777777" w:rsidR="00D75631" w:rsidRDefault="00D75631" w:rsidP="00D75631"/>
              </w:tc>
              <w:tc>
                <w:tcPr>
                  <w:tcW w:w="1315" w:type="dxa"/>
                </w:tcPr>
                <w:p w14:paraId="50E2638C" w14:textId="77777777" w:rsidR="00D75631" w:rsidRDefault="00D75631" w:rsidP="00D75631"/>
              </w:tc>
              <w:tc>
                <w:tcPr>
                  <w:tcW w:w="3924" w:type="dxa"/>
                </w:tcPr>
                <w:p w14:paraId="1811C6D5" w14:textId="77777777" w:rsidR="00D75631" w:rsidRDefault="00D75631" w:rsidP="00D75631"/>
              </w:tc>
            </w:tr>
            <w:tr w:rsidR="00D75631" w14:paraId="32CB92B0" w14:textId="77777777">
              <w:trPr>
                <w:jc w:val="center"/>
              </w:trPr>
              <w:tc>
                <w:tcPr>
                  <w:tcW w:w="1169" w:type="dxa"/>
                </w:tcPr>
                <w:p w14:paraId="58DCC086" w14:textId="77777777" w:rsidR="00D75631" w:rsidRDefault="00D75631" w:rsidP="00D75631"/>
              </w:tc>
              <w:tc>
                <w:tcPr>
                  <w:tcW w:w="1357" w:type="dxa"/>
                </w:tcPr>
                <w:p w14:paraId="27D2B0EB" w14:textId="77777777" w:rsidR="00D75631" w:rsidRDefault="00D75631" w:rsidP="00D75631"/>
              </w:tc>
              <w:tc>
                <w:tcPr>
                  <w:tcW w:w="1315" w:type="dxa"/>
                </w:tcPr>
                <w:p w14:paraId="58D9F1D9" w14:textId="77777777" w:rsidR="00D75631" w:rsidRDefault="00D75631" w:rsidP="00D75631"/>
              </w:tc>
              <w:tc>
                <w:tcPr>
                  <w:tcW w:w="3924" w:type="dxa"/>
                </w:tcPr>
                <w:p w14:paraId="3C2000CD" w14:textId="77777777" w:rsidR="00D75631" w:rsidRPr="005C49CE" w:rsidRDefault="00D75631" w:rsidP="00D75631"/>
              </w:tc>
            </w:tr>
          </w:tbl>
          <w:p w14:paraId="46C73816" w14:textId="77777777" w:rsidR="0036623E" w:rsidRDefault="0036623E"/>
        </w:tc>
      </w:tr>
      <w:tr w:rsidR="0036623E" w:rsidRPr="00452515" w14:paraId="138926DC" w14:textId="77777777" w:rsidTr="00D8212E">
        <w:tc>
          <w:tcPr>
            <w:tcW w:w="8008" w:type="dxa"/>
          </w:tcPr>
          <w:p w14:paraId="46E3282D" w14:textId="77777777" w:rsidR="0036623E" w:rsidRPr="00452515" w:rsidRDefault="0036623E">
            <w:r w:rsidRPr="00E97505">
              <w:rPr>
                <w:rStyle w:val="Strong"/>
              </w:rPr>
              <w:lastRenderedPageBreak/>
              <w:t>Stakeholder:</w:t>
            </w:r>
            <w:r w:rsidRPr="00452515">
              <w:t xml:space="preserve"> </w:t>
            </w:r>
            <w:r>
              <w:t>User with privilege</w:t>
            </w:r>
          </w:p>
        </w:tc>
      </w:tr>
      <w:tr w:rsidR="0036623E" w:rsidRPr="00452515" w14:paraId="2B25C5BA" w14:textId="77777777" w:rsidTr="00D8212E">
        <w:tc>
          <w:tcPr>
            <w:tcW w:w="8008" w:type="dxa"/>
          </w:tcPr>
          <w:p w14:paraId="0FA4779A" w14:textId="77777777" w:rsidR="0036623E" w:rsidRPr="00E97505" w:rsidRDefault="0036623E">
            <w:pPr>
              <w:rPr>
                <w:rStyle w:val="Strong"/>
              </w:rPr>
            </w:pPr>
            <w:r w:rsidRPr="00E97505">
              <w:rPr>
                <w:rStyle w:val="Strong"/>
              </w:rPr>
              <w:t xml:space="preserve">Pre-Condition: </w:t>
            </w:r>
          </w:p>
          <w:p w14:paraId="338D12D5" w14:textId="77777777" w:rsidR="0036623E" w:rsidRDefault="0036623E">
            <w:pPr>
              <w:rPr>
                <w:rFonts w:ascii="Arial" w:hAnsi="Arial" w:cs="Arial"/>
                <w:sz w:val="20"/>
                <w:szCs w:val="20"/>
              </w:rPr>
            </w:pPr>
            <w:r>
              <w:t>The user goes to the page</w:t>
            </w:r>
            <w:r w:rsidRPr="00DD3CB0">
              <w:rPr>
                <w:rFonts w:ascii="Arial" w:hAnsi="Arial" w:cs="Arial"/>
                <w:sz w:val="20"/>
                <w:szCs w:val="20"/>
              </w:rPr>
              <w:t xml:space="preserve"> </w:t>
            </w:r>
          </w:p>
          <w:p w14:paraId="46183E95" w14:textId="0DC1DE76" w:rsidR="0036623E" w:rsidRPr="00D12D89" w:rsidRDefault="00E85FEC">
            <w:pPr>
              <w:rPr>
                <w:lang w:val="pt-BR"/>
              </w:rPr>
            </w:pPr>
            <w:r w:rsidRPr="00D12D89">
              <w:rPr>
                <w:lang w:val="pt-BR"/>
              </w:rPr>
              <w:t>Figma: https://www.figma.com/file/MZO2tJkml1wsKHv2gy1zaj/Scale-Recipe?node-id=0%3A1</w:t>
            </w:r>
          </w:p>
        </w:tc>
      </w:tr>
      <w:tr w:rsidR="0036623E" w:rsidRPr="00452515" w14:paraId="2591BF80" w14:textId="77777777" w:rsidTr="00D8212E">
        <w:tc>
          <w:tcPr>
            <w:tcW w:w="8008" w:type="dxa"/>
          </w:tcPr>
          <w:p w14:paraId="631F441D" w14:textId="77777777" w:rsidR="0036623E" w:rsidRPr="00E97505" w:rsidRDefault="0036623E">
            <w:pPr>
              <w:rPr>
                <w:rStyle w:val="Strong"/>
              </w:rPr>
            </w:pPr>
            <w:r w:rsidRPr="00E97505">
              <w:rPr>
                <w:rStyle w:val="Strong"/>
                <w:rFonts w:hint="eastAsia"/>
              </w:rPr>
              <w:t>Main Scenario:</w:t>
            </w:r>
          </w:p>
          <w:p w14:paraId="4184FAAE" w14:textId="05C352D0" w:rsidR="0036623E" w:rsidRPr="00E85FEC" w:rsidRDefault="00D8212E" w:rsidP="00D8212E">
            <w:r w:rsidRPr="00D8212E">
              <w:t>https://wonder.atlassian.net/wiki/x/ngMi_w</w:t>
            </w:r>
          </w:p>
        </w:tc>
      </w:tr>
      <w:tr w:rsidR="0036623E" w:rsidRPr="00452515" w14:paraId="16C90013" w14:textId="77777777" w:rsidTr="00D8212E">
        <w:tc>
          <w:tcPr>
            <w:tcW w:w="8008" w:type="dxa"/>
          </w:tcPr>
          <w:p w14:paraId="636C669E" w14:textId="77777777" w:rsidR="0036623E" w:rsidRDefault="0036623E">
            <w:r w:rsidRPr="00452515">
              <w:t>Extend Scenario:</w:t>
            </w:r>
          </w:p>
          <w:p w14:paraId="50A9A26D" w14:textId="77777777" w:rsidR="0036623E" w:rsidRPr="00452515" w:rsidRDefault="0036623E"/>
        </w:tc>
      </w:tr>
      <w:tr w:rsidR="0036623E" w:rsidRPr="00452515" w14:paraId="4286C171" w14:textId="77777777" w:rsidTr="00D8212E">
        <w:tc>
          <w:tcPr>
            <w:tcW w:w="8008" w:type="dxa"/>
          </w:tcPr>
          <w:p w14:paraId="38148F87" w14:textId="77777777" w:rsidR="0036623E" w:rsidRDefault="0036623E">
            <w:r w:rsidRPr="00452515">
              <w:t>Exception Scenario:</w:t>
            </w:r>
          </w:p>
          <w:p w14:paraId="07D2F17B" w14:textId="77777777" w:rsidR="0036623E" w:rsidRPr="00452515" w:rsidRDefault="0036623E"/>
        </w:tc>
      </w:tr>
      <w:tr w:rsidR="0036623E" w:rsidRPr="00452515" w14:paraId="18994664" w14:textId="77777777" w:rsidTr="00D8212E">
        <w:tc>
          <w:tcPr>
            <w:tcW w:w="8008" w:type="dxa"/>
          </w:tcPr>
          <w:p w14:paraId="46B7EA03" w14:textId="77777777" w:rsidR="0036623E" w:rsidRPr="00452515" w:rsidRDefault="0036623E">
            <w:r w:rsidRPr="00452515">
              <w:t>Notes:</w:t>
            </w:r>
          </w:p>
        </w:tc>
      </w:tr>
      <w:tr w:rsidR="0036623E" w:rsidRPr="00452515" w14:paraId="43B01435" w14:textId="77777777" w:rsidTr="00D8212E">
        <w:tc>
          <w:tcPr>
            <w:tcW w:w="8008" w:type="dxa"/>
          </w:tcPr>
          <w:p w14:paraId="4B2E20E0" w14:textId="77777777" w:rsidR="0036623E" w:rsidRPr="00452515" w:rsidRDefault="0036623E">
            <w:r w:rsidRPr="00452515">
              <w:t>Q/A:</w:t>
            </w:r>
          </w:p>
        </w:tc>
      </w:tr>
    </w:tbl>
    <w:p w14:paraId="5503FF22" w14:textId="77777777" w:rsidR="0036623E" w:rsidRDefault="0036623E" w:rsidP="0036623E"/>
    <w:p w14:paraId="1DD51231" w14:textId="7E1CAB2A" w:rsidR="007009CA" w:rsidRDefault="002D4AB0" w:rsidP="0036623E">
      <w:pPr>
        <w:pStyle w:val="Heading2"/>
      </w:pPr>
      <w:r>
        <w:rPr>
          <w:rFonts w:hint="eastAsia"/>
        </w:rPr>
        <w:t>Tran-</w:t>
      </w:r>
      <w:r w:rsidR="007009CA">
        <w:rPr>
          <w:rFonts w:hint="eastAsia"/>
        </w:rPr>
        <w:t>M</w:t>
      </w:r>
      <w:r w:rsidR="007009CA">
        <w:t xml:space="preserve">S08-07 </w:t>
      </w:r>
      <w:r w:rsidR="00845AEC">
        <w:rPr>
          <w:rFonts w:hint="eastAsia"/>
        </w:rPr>
        <w:t xml:space="preserve">MAD </w:t>
      </w:r>
      <w:r w:rsidR="007009CA">
        <w:t>Menu Dashboard</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7009CA" w:rsidRPr="00452515" w14:paraId="4AC79106" w14:textId="77777777" w:rsidTr="002D4AB0">
        <w:tc>
          <w:tcPr>
            <w:tcW w:w="8008" w:type="dxa"/>
          </w:tcPr>
          <w:p w14:paraId="01BD0077" w14:textId="53AA5B14" w:rsidR="007009CA" w:rsidRPr="00E97505" w:rsidRDefault="007009CA" w:rsidP="00BF46C4">
            <w:pPr>
              <w:rPr>
                <w:rStyle w:val="Strong"/>
              </w:rPr>
            </w:pPr>
            <w:r w:rsidRPr="00B05CAC">
              <w:rPr>
                <w:rStyle w:val="Strong"/>
              </w:rPr>
              <w:t>MS</w:t>
            </w:r>
            <w:r>
              <w:rPr>
                <w:rStyle w:val="Strong"/>
              </w:rPr>
              <w:t>08-07 Menu Dashboard</w:t>
            </w:r>
          </w:p>
        </w:tc>
      </w:tr>
      <w:tr w:rsidR="007009CA" w:rsidRPr="00452515" w14:paraId="7BA39D80" w14:textId="77777777" w:rsidTr="002D4AB0">
        <w:tc>
          <w:tcPr>
            <w:tcW w:w="8008" w:type="dxa"/>
          </w:tcPr>
          <w:p w14:paraId="65136B12" w14:textId="77777777" w:rsidR="007009CA" w:rsidRPr="00E97505" w:rsidRDefault="007009CA" w:rsidP="00BF46C4">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7009CA" w14:paraId="2B4D0959" w14:textId="77777777" w:rsidTr="00BF46C4">
              <w:trPr>
                <w:jc w:val="center"/>
              </w:trPr>
              <w:tc>
                <w:tcPr>
                  <w:tcW w:w="1169" w:type="dxa"/>
                </w:tcPr>
                <w:p w14:paraId="34FF84DB" w14:textId="77777777" w:rsidR="007009CA" w:rsidRPr="007A35F7" w:rsidRDefault="007009CA" w:rsidP="00BF46C4">
                  <w:pPr>
                    <w:rPr>
                      <w:rFonts w:ascii="Arial" w:hAnsi="Arial" w:cs="Arial"/>
                    </w:rPr>
                  </w:pPr>
                  <w:r w:rsidRPr="007A35F7">
                    <w:rPr>
                      <w:rFonts w:ascii="Arial" w:hAnsi="Arial" w:cs="Arial"/>
                    </w:rPr>
                    <w:t>Version</w:t>
                  </w:r>
                </w:p>
              </w:tc>
              <w:tc>
                <w:tcPr>
                  <w:tcW w:w="1357" w:type="dxa"/>
                </w:tcPr>
                <w:p w14:paraId="49988DF0" w14:textId="77777777" w:rsidR="007009CA" w:rsidRPr="007A35F7" w:rsidRDefault="007009CA" w:rsidP="00BF46C4">
                  <w:pPr>
                    <w:rPr>
                      <w:rFonts w:ascii="Arial" w:hAnsi="Arial" w:cs="Arial"/>
                    </w:rPr>
                  </w:pPr>
                  <w:r w:rsidRPr="007A35F7">
                    <w:rPr>
                      <w:rFonts w:ascii="Arial" w:hAnsi="Arial" w:cs="Arial"/>
                    </w:rPr>
                    <w:t>Date</w:t>
                  </w:r>
                </w:p>
              </w:tc>
              <w:tc>
                <w:tcPr>
                  <w:tcW w:w="1315" w:type="dxa"/>
                </w:tcPr>
                <w:p w14:paraId="7C8A1BDB" w14:textId="77777777" w:rsidR="007009CA" w:rsidRPr="007A35F7" w:rsidRDefault="007009CA" w:rsidP="00BF46C4">
                  <w:pPr>
                    <w:rPr>
                      <w:rFonts w:ascii="Arial" w:hAnsi="Arial" w:cs="Arial"/>
                    </w:rPr>
                  </w:pPr>
                  <w:r w:rsidRPr="007A35F7">
                    <w:rPr>
                      <w:rFonts w:ascii="Arial" w:hAnsi="Arial" w:cs="Arial"/>
                    </w:rPr>
                    <w:t>Updated By</w:t>
                  </w:r>
                </w:p>
              </w:tc>
              <w:tc>
                <w:tcPr>
                  <w:tcW w:w="3924" w:type="dxa"/>
                </w:tcPr>
                <w:p w14:paraId="595BA16F" w14:textId="77777777" w:rsidR="007009CA" w:rsidRPr="007A35F7" w:rsidRDefault="007009CA" w:rsidP="00BF46C4">
                  <w:pPr>
                    <w:rPr>
                      <w:rFonts w:ascii="Arial" w:hAnsi="Arial" w:cs="Arial"/>
                    </w:rPr>
                  </w:pPr>
                  <w:r w:rsidRPr="007A35F7">
                    <w:rPr>
                      <w:rFonts w:ascii="Arial" w:hAnsi="Arial" w:cs="Arial"/>
                    </w:rPr>
                    <w:t>Description</w:t>
                  </w:r>
                </w:p>
              </w:tc>
            </w:tr>
            <w:tr w:rsidR="007009CA" w14:paraId="156DECC2" w14:textId="77777777" w:rsidTr="00BF46C4">
              <w:trPr>
                <w:jc w:val="center"/>
              </w:trPr>
              <w:tc>
                <w:tcPr>
                  <w:tcW w:w="1169" w:type="dxa"/>
                </w:tcPr>
                <w:p w14:paraId="456C75FF" w14:textId="77777777" w:rsidR="007009CA" w:rsidRPr="007A35F7" w:rsidRDefault="007009CA" w:rsidP="007009CA">
                  <w:pPr>
                    <w:rPr>
                      <w:rFonts w:ascii="Arial" w:hAnsi="Arial" w:cs="Arial"/>
                    </w:rPr>
                  </w:pPr>
                  <w:bookmarkStart w:id="3457" w:name="_Hlk207295656"/>
                  <w:r w:rsidRPr="007A35F7">
                    <w:rPr>
                      <w:rFonts w:ascii="Arial" w:hAnsi="Arial" w:cs="Arial"/>
                    </w:rPr>
                    <w:t>1.0</w:t>
                  </w:r>
                </w:p>
              </w:tc>
              <w:tc>
                <w:tcPr>
                  <w:tcW w:w="1357" w:type="dxa"/>
                </w:tcPr>
                <w:p w14:paraId="6CF7893B" w14:textId="586F9DFC" w:rsidR="007009CA" w:rsidRPr="007A35F7" w:rsidRDefault="007009CA" w:rsidP="007009CA">
                  <w:pPr>
                    <w:rPr>
                      <w:rFonts w:ascii="Arial" w:hAnsi="Arial" w:cs="Arial"/>
                    </w:rPr>
                  </w:pPr>
                  <w:r w:rsidRPr="007A35F7">
                    <w:rPr>
                      <w:rFonts w:ascii="Arial" w:hAnsi="Arial" w:cs="Arial"/>
                    </w:rPr>
                    <w:t>202</w:t>
                  </w:r>
                  <w:r>
                    <w:rPr>
                      <w:rFonts w:ascii="Arial" w:hAnsi="Arial" w:cs="Arial"/>
                    </w:rPr>
                    <w:t>4</w:t>
                  </w:r>
                  <w:r w:rsidRPr="007A35F7">
                    <w:rPr>
                      <w:rFonts w:ascii="Arial" w:hAnsi="Arial" w:cs="Arial"/>
                    </w:rPr>
                    <w:t>.</w:t>
                  </w:r>
                  <w:r>
                    <w:rPr>
                      <w:rFonts w:ascii="Arial" w:hAnsi="Arial" w:cs="Arial"/>
                    </w:rPr>
                    <w:t>3</w:t>
                  </w:r>
                  <w:r w:rsidRPr="007A35F7">
                    <w:rPr>
                      <w:rFonts w:ascii="Arial" w:hAnsi="Arial" w:cs="Arial"/>
                    </w:rPr>
                    <w:t>.</w:t>
                  </w:r>
                  <w:r>
                    <w:rPr>
                      <w:rFonts w:ascii="Arial" w:hAnsi="Arial" w:cs="Arial"/>
                    </w:rPr>
                    <w:t>1</w:t>
                  </w:r>
                </w:p>
              </w:tc>
              <w:tc>
                <w:tcPr>
                  <w:tcW w:w="1315" w:type="dxa"/>
                </w:tcPr>
                <w:p w14:paraId="6F589537" w14:textId="5C85CFA4" w:rsidR="007009CA" w:rsidRPr="007A35F7" w:rsidRDefault="007009CA" w:rsidP="007009CA">
                  <w:pPr>
                    <w:rPr>
                      <w:rFonts w:ascii="Arial" w:hAnsi="Arial" w:cs="Arial"/>
                    </w:rPr>
                  </w:pPr>
                  <w:r w:rsidRPr="007A35F7">
                    <w:rPr>
                      <w:rFonts w:ascii="Arial" w:hAnsi="Arial" w:cs="Arial"/>
                    </w:rPr>
                    <w:t>Bonnie</w:t>
                  </w:r>
                </w:p>
              </w:tc>
              <w:tc>
                <w:tcPr>
                  <w:tcW w:w="3924" w:type="dxa"/>
                </w:tcPr>
                <w:p w14:paraId="346157B1" w14:textId="7ECA5A3C" w:rsidR="007009CA" w:rsidRPr="007A35F7" w:rsidRDefault="007009CA" w:rsidP="007009CA">
                  <w:pPr>
                    <w:rPr>
                      <w:rFonts w:ascii="Arial" w:hAnsi="Arial" w:cs="Arial"/>
                    </w:rPr>
                  </w:pPr>
                  <w:r w:rsidRPr="007A35F7">
                    <w:rPr>
                      <w:rFonts w:ascii="Arial" w:hAnsi="Arial" w:cs="Arial"/>
                    </w:rPr>
                    <w:t>First version</w:t>
                  </w:r>
                  <w:r>
                    <w:rPr>
                      <w:rFonts w:ascii="Arial" w:hAnsi="Arial" w:cs="Arial"/>
                    </w:rPr>
                    <w:t xml:space="preserve"> (</w:t>
                  </w:r>
                  <w:r w:rsidRPr="007009CA">
                    <w:rPr>
                      <w:rFonts w:ascii="Arial" w:hAnsi="Arial" w:cs="Arial"/>
                    </w:rPr>
                    <w:t>MD-11126</w:t>
                  </w:r>
                  <w:r>
                    <w:rPr>
                      <w:rFonts w:ascii="Arial" w:hAnsi="Arial" w:cs="Arial"/>
                    </w:rPr>
                    <w:t>)</w:t>
                  </w:r>
                </w:p>
              </w:tc>
            </w:tr>
            <w:bookmarkEnd w:id="3457"/>
            <w:tr w:rsidR="007009CA" w14:paraId="0261B74D" w14:textId="77777777" w:rsidTr="00BF46C4">
              <w:trPr>
                <w:jc w:val="center"/>
              </w:trPr>
              <w:tc>
                <w:tcPr>
                  <w:tcW w:w="1169" w:type="dxa"/>
                </w:tcPr>
                <w:p w14:paraId="35207E95" w14:textId="77777777" w:rsidR="007009CA" w:rsidRDefault="007009CA" w:rsidP="007009CA"/>
              </w:tc>
              <w:tc>
                <w:tcPr>
                  <w:tcW w:w="1357" w:type="dxa"/>
                </w:tcPr>
                <w:p w14:paraId="3AA4E522" w14:textId="77777777" w:rsidR="007009CA" w:rsidRDefault="007009CA" w:rsidP="007009CA"/>
              </w:tc>
              <w:tc>
                <w:tcPr>
                  <w:tcW w:w="1315" w:type="dxa"/>
                </w:tcPr>
                <w:p w14:paraId="62F71C5F" w14:textId="77777777" w:rsidR="007009CA" w:rsidRDefault="007009CA" w:rsidP="007009CA"/>
              </w:tc>
              <w:tc>
                <w:tcPr>
                  <w:tcW w:w="3924" w:type="dxa"/>
                </w:tcPr>
                <w:p w14:paraId="3D084C3E" w14:textId="77777777" w:rsidR="007009CA" w:rsidRDefault="007009CA" w:rsidP="007009CA"/>
              </w:tc>
            </w:tr>
            <w:tr w:rsidR="007009CA" w14:paraId="2BB71DC0" w14:textId="77777777" w:rsidTr="00BF46C4">
              <w:trPr>
                <w:jc w:val="center"/>
              </w:trPr>
              <w:tc>
                <w:tcPr>
                  <w:tcW w:w="1169" w:type="dxa"/>
                </w:tcPr>
                <w:p w14:paraId="79C1B11A" w14:textId="77777777" w:rsidR="007009CA" w:rsidRDefault="007009CA" w:rsidP="007009CA"/>
              </w:tc>
              <w:tc>
                <w:tcPr>
                  <w:tcW w:w="1357" w:type="dxa"/>
                </w:tcPr>
                <w:p w14:paraId="16B43221" w14:textId="77777777" w:rsidR="007009CA" w:rsidRDefault="007009CA" w:rsidP="007009CA"/>
              </w:tc>
              <w:tc>
                <w:tcPr>
                  <w:tcW w:w="1315" w:type="dxa"/>
                </w:tcPr>
                <w:p w14:paraId="19F3D3F6" w14:textId="77777777" w:rsidR="007009CA" w:rsidRDefault="007009CA" w:rsidP="007009CA"/>
              </w:tc>
              <w:tc>
                <w:tcPr>
                  <w:tcW w:w="3924" w:type="dxa"/>
                </w:tcPr>
                <w:p w14:paraId="3A175225" w14:textId="77777777" w:rsidR="007009CA" w:rsidRDefault="007009CA" w:rsidP="007009CA"/>
              </w:tc>
            </w:tr>
            <w:tr w:rsidR="007009CA" w14:paraId="1A22728E" w14:textId="77777777" w:rsidTr="00BF46C4">
              <w:trPr>
                <w:jc w:val="center"/>
              </w:trPr>
              <w:tc>
                <w:tcPr>
                  <w:tcW w:w="1169" w:type="dxa"/>
                </w:tcPr>
                <w:p w14:paraId="2AFD0D18" w14:textId="77777777" w:rsidR="007009CA" w:rsidRDefault="007009CA" w:rsidP="007009CA"/>
              </w:tc>
              <w:tc>
                <w:tcPr>
                  <w:tcW w:w="1357" w:type="dxa"/>
                </w:tcPr>
                <w:p w14:paraId="48EC09FD" w14:textId="77777777" w:rsidR="007009CA" w:rsidRDefault="007009CA" w:rsidP="007009CA"/>
              </w:tc>
              <w:tc>
                <w:tcPr>
                  <w:tcW w:w="1315" w:type="dxa"/>
                </w:tcPr>
                <w:p w14:paraId="22481890" w14:textId="77777777" w:rsidR="007009CA" w:rsidRDefault="007009CA" w:rsidP="007009CA"/>
              </w:tc>
              <w:tc>
                <w:tcPr>
                  <w:tcW w:w="3924" w:type="dxa"/>
                </w:tcPr>
                <w:p w14:paraId="42E30422" w14:textId="77777777" w:rsidR="007009CA" w:rsidRPr="00B66734" w:rsidRDefault="007009CA" w:rsidP="007009CA"/>
              </w:tc>
            </w:tr>
            <w:tr w:rsidR="007009CA" w14:paraId="6277ABEE" w14:textId="77777777" w:rsidTr="00BF46C4">
              <w:trPr>
                <w:jc w:val="center"/>
              </w:trPr>
              <w:tc>
                <w:tcPr>
                  <w:tcW w:w="1169" w:type="dxa"/>
                </w:tcPr>
                <w:p w14:paraId="36918222" w14:textId="77777777" w:rsidR="007009CA" w:rsidRDefault="007009CA" w:rsidP="007009CA"/>
              </w:tc>
              <w:tc>
                <w:tcPr>
                  <w:tcW w:w="1357" w:type="dxa"/>
                </w:tcPr>
                <w:p w14:paraId="073A364F" w14:textId="77777777" w:rsidR="007009CA" w:rsidRDefault="007009CA" w:rsidP="007009CA"/>
              </w:tc>
              <w:tc>
                <w:tcPr>
                  <w:tcW w:w="1315" w:type="dxa"/>
                </w:tcPr>
                <w:p w14:paraId="5F423403" w14:textId="77777777" w:rsidR="007009CA" w:rsidRDefault="007009CA" w:rsidP="007009CA"/>
              </w:tc>
              <w:tc>
                <w:tcPr>
                  <w:tcW w:w="3924" w:type="dxa"/>
                </w:tcPr>
                <w:p w14:paraId="09D24397" w14:textId="77777777" w:rsidR="007009CA" w:rsidRDefault="007009CA" w:rsidP="007009CA"/>
              </w:tc>
            </w:tr>
            <w:tr w:rsidR="007009CA" w14:paraId="33F015F3" w14:textId="77777777" w:rsidTr="00BF46C4">
              <w:trPr>
                <w:jc w:val="center"/>
              </w:trPr>
              <w:tc>
                <w:tcPr>
                  <w:tcW w:w="1169" w:type="dxa"/>
                </w:tcPr>
                <w:p w14:paraId="240BAC85" w14:textId="77777777" w:rsidR="007009CA" w:rsidRDefault="007009CA" w:rsidP="007009CA"/>
              </w:tc>
              <w:tc>
                <w:tcPr>
                  <w:tcW w:w="1357" w:type="dxa"/>
                </w:tcPr>
                <w:p w14:paraId="6EE622BC" w14:textId="77777777" w:rsidR="007009CA" w:rsidRDefault="007009CA" w:rsidP="007009CA"/>
              </w:tc>
              <w:tc>
                <w:tcPr>
                  <w:tcW w:w="1315" w:type="dxa"/>
                </w:tcPr>
                <w:p w14:paraId="0DCF7DE3" w14:textId="77777777" w:rsidR="007009CA" w:rsidRDefault="007009CA" w:rsidP="007009CA"/>
              </w:tc>
              <w:tc>
                <w:tcPr>
                  <w:tcW w:w="3924" w:type="dxa"/>
                </w:tcPr>
                <w:p w14:paraId="6C1D1D0B" w14:textId="77777777" w:rsidR="007009CA" w:rsidRPr="005C49CE" w:rsidRDefault="007009CA" w:rsidP="007009CA"/>
              </w:tc>
            </w:tr>
          </w:tbl>
          <w:p w14:paraId="1C86D4EF" w14:textId="77777777" w:rsidR="007009CA" w:rsidRDefault="007009CA" w:rsidP="00BF46C4"/>
        </w:tc>
      </w:tr>
      <w:tr w:rsidR="007009CA" w:rsidRPr="00452515" w14:paraId="3F257977" w14:textId="77777777" w:rsidTr="002D4AB0">
        <w:tc>
          <w:tcPr>
            <w:tcW w:w="8008" w:type="dxa"/>
          </w:tcPr>
          <w:p w14:paraId="4EDE3F0B" w14:textId="77777777" w:rsidR="007009CA" w:rsidRPr="00452515" w:rsidRDefault="007009CA" w:rsidP="00BF46C4">
            <w:r w:rsidRPr="00E97505">
              <w:rPr>
                <w:rStyle w:val="Strong"/>
              </w:rPr>
              <w:t>Stakeholder:</w:t>
            </w:r>
            <w:r w:rsidRPr="00452515">
              <w:t xml:space="preserve"> </w:t>
            </w:r>
            <w:r>
              <w:t>User with privilege</w:t>
            </w:r>
          </w:p>
        </w:tc>
      </w:tr>
      <w:tr w:rsidR="007009CA" w:rsidRPr="009A0B08" w14:paraId="33EF93F5" w14:textId="77777777" w:rsidTr="002D4AB0">
        <w:tc>
          <w:tcPr>
            <w:tcW w:w="8008" w:type="dxa"/>
          </w:tcPr>
          <w:p w14:paraId="1BB1965C" w14:textId="77777777" w:rsidR="007009CA" w:rsidRDefault="007009CA" w:rsidP="00BF46C4">
            <w:pPr>
              <w:rPr>
                <w:rStyle w:val="Strong"/>
                <w:lang w:val="fr-FR"/>
              </w:rPr>
            </w:pPr>
            <w:proofErr w:type="spellStart"/>
            <w:r w:rsidRPr="009A0B08">
              <w:rPr>
                <w:rStyle w:val="Strong"/>
                <w:lang w:val="fr-FR"/>
              </w:rPr>
              <w:t>Pre-Condition</w:t>
            </w:r>
            <w:proofErr w:type="spellEnd"/>
            <w:r w:rsidRPr="009A0B08">
              <w:rPr>
                <w:rStyle w:val="Strong"/>
                <w:lang w:val="fr-FR"/>
              </w:rPr>
              <w:t xml:space="preserve"> : </w:t>
            </w:r>
          </w:p>
          <w:p w14:paraId="06E20FE2" w14:textId="77777777" w:rsidR="007009CA" w:rsidRPr="009A0B08" w:rsidRDefault="007009CA" w:rsidP="00BF46C4">
            <w:pPr>
              <w:rPr>
                <w:rStyle w:val="Strong"/>
                <w:lang w:val="fr-FR"/>
              </w:rPr>
            </w:pPr>
          </w:p>
          <w:p w14:paraId="2987F704" w14:textId="77777777" w:rsidR="007009CA" w:rsidRDefault="007009CA" w:rsidP="00BF46C4">
            <w:pPr>
              <w:rPr>
                <w:rStyle w:val="Strong"/>
                <w:lang w:val="fr-FR"/>
              </w:rPr>
            </w:pPr>
            <w:proofErr w:type="gramStart"/>
            <w:r w:rsidRPr="009A0B08">
              <w:rPr>
                <w:rStyle w:val="Strong"/>
                <w:lang w:val="fr-FR"/>
              </w:rPr>
              <w:t>PRD:</w:t>
            </w:r>
            <w:proofErr w:type="gramEnd"/>
            <w:r w:rsidRPr="009A0B08">
              <w:rPr>
                <w:rStyle w:val="Strong"/>
                <w:lang w:val="fr-FR"/>
              </w:rPr>
              <w:t xml:space="preserve"> </w:t>
            </w:r>
          </w:p>
          <w:p w14:paraId="601C2AD8" w14:textId="66EAD7B2" w:rsidR="007009CA" w:rsidRDefault="00C9640F" w:rsidP="00BF46C4">
            <w:pPr>
              <w:rPr>
                <w:rStyle w:val="Strong"/>
                <w:lang w:val="fr-FR"/>
              </w:rPr>
            </w:pPr>
            <w:r>
              <w:fldChar w:fldCharType="begin"/>
            </w:r>
            <w:r w:rsidRPr="007A2F1B">
              <w:rPr>
                <w:lang w:val="fr-FR"/>
                <w:rPrChange w:id="3458" w:author="Bonnie Yang [2]" w:date="2024-04-23T14:23:00Z" w16du:dateUtc="2024-04-23T06:23:00Z">
                  <w:rPr/>
                </w:rPrChange>
              </w:rPr>
              <w:instrText>HYPERLINK "https://wonder.atlassian.net/l/cp/T0K1MB9A"</w:instrText>
            </w:r>
            <w:r>
              <w:fldChar w:fldCharType="separate"/>
            </w:r>
            <w:r w:rsidR="009C1C53" w:rsidRPr="00FF4870">
              <w:rPr>
                <w:rStyle w:val="Hyperlink"/>
                <w:rFonts w:ascii="Arial" w:hAnsi="Arial" w:cs="Arial"/>
                <w:sz w:val="22"/>
                <w:lang w:val="fr-FR"/>
              </w:rPr>
              <w:t>https://wonder.atlassian.net/l/cp/T0K1MB9A</w:t>
            </w:r>
            <w:r>
              <w:rPr>
                <w:rStyle w:val="Hyperlink"/>
                <w:rFonts w:ascii="Arial" w:hAnsi="Arial" w:cs="Arial"/>
                <w:sz w:val="22"/>
                <w:lang w:val="fr-FR"/>
              </w:rPr>
              <w:fldChar w:fldCharType="end"/>
            </w:r>
          </w:p>
          <w:p w14:paraId="39A91665" w14:textId="710CD865" w:rsidR="009C1C53" w:rsidRPr="009A0B08" w:rsidRDefault="009C1C53" w:rsidP="00BF46C4">
            <w:pPr>
              <w:rPr>
                <w:rStyle w:val="Strong"/>
                <w:lang w:val="fr-FR"/>
              </w:rPr>
            </w:pPr>
            <w:r w:rsidRPr="009C1C53">
              <w:rPr>
                <w:rStyle w:val="Strong"/>
                <w:lang w:val="fr-FR"/>
              </w:rPr>
              <w:t>https://wonder.atlassian.net/l/cp/eg8tzPPH</w:t>
            </w:r>
          </w:p>
          <w:p w14:paraId="33A48ADE" w14:textId="77777777" w:rsidR="007009CA" w:rsidRDefault="007009CA" w:rsidP="00BF46C4">
            <w:pPr>
              <w:rPr>
                <w:rFonts w:ascii="Arial" w:hAnsi="Arial" w:cs="Arial"/>
                <w:sz w:val="20"/>
                <w:szCs w:val="20"/>
                <w:lang w:val="pt-BR"/>
              </w:rPr>
            </w:pPr>
            <w:r w:rsidRPr="00D329EE">
              <w:rPr>
                <w:rFonts w:ascii="Arial" w:hAnsi="Arial" w:cs="Arial" w:hint="eastAsia"/>
                <w:sz w:val="20"/>
                <w:szCs w:val="20"/>
                <w:lang w:val="pt-BR"/>
              </w:rPr>
              <w:t>F</w:t>
            </w:r>
            <w:r w:rsidRPr="00D329EE">
              <w:rPr>
                <w:rFonts w:ascii="Arial" w:hAnsi="Arial" w:cs="Arial"/>
                <w:sz w:val="20"/>
                <w:szCs w:val="20"/>
                <w:lang w:val="pt-BR"/>
              </w:rPr>
              <w:t xml:space="preserve">igma: </w:t>
            </w:r>
          </w:p>
          <w:p w14:paraId="4A703DCA" w14:textId="13FE208D" w:rsidR="007009CA" w:rsidRDefault="007009CA" w:rsidP="00BF46C4">
            <w:pPr>
              <w:rPr>
                <w:rFonts w:ascii="Arial" w:hAnsi="Arial" w:cs="Arial"/>
                <w:sz w:val="20"/>
                <w:szCs w:val="20"/>
                <w:lang w:val="pt-BR"/>
              </w:rPr>
            </w:pPr>
            <w:r w:rsidRPr="007009CA">
              <w:rPr>
                <w:rFonts w:ascii="Arial" w:hAnsi="Arial" w:cs="Arial"/>
                <w:sz w:val="20"/>
                <w:szCs w:val="20"/>
                <w:lang w:val="pt-BR"/>
              </w:rPr>
              <w:t>https://www.figma.com/file/Wv2ghMJNpi9FxkZPexhbh4/Stage-Gate-Discovery?type=design&amp;node-id=156-138292&amp;mode=design&amp;t=N47f6rg1fPVbtxM9-0</w:t>
            </w:r>
          </w:p>
          <w:p w14:paraId="4EFF51BD" w14:textId="77777777" w:rsidR="007009CA" w:rsidRPr="00D329EE" w:rsidRDefault="007009CA" w:rsidP="00BF46C4">
            <w:pPr>
              <w:rPr>
                <w:rFonts w:ascii="Arial" w:hAnsi="Arial" w:cs="Arial"/>
                <w:sz w:val="20"/>
                <w:szCs w:val="20"/>
                <w:lang w:val="pt-BR"/>
              </w:rPr>
            </w:pPr>
          </w:p>
        </w:tc>
      </w:tr>
      <w:tr w:rsidR="007009CA" w:rsidRPr="00452515" w14:paraId="67C605E1" w14:textId="77777777" w:rsidTr="002D4AB0">
        <w:tc>
          <w:tcPr>
            <w:tcW w:w="8008" w:type="dxa"/>
          </w:tcPr>
          <w:p w14:paraId="090BDEBF" w14:textId="77777777" w:rsidR="007009CA" w:rsidRPr="00D97083" w:rsidRDefault="007009CA" w:rsidP="00BF46C4">
            <w:pPr>
              <w:rPr>
                <w:b/>
                <w:bCs/>
              </w:rPr>
            </w:pPr>
            <w:r w:rsidRPr="00D97083">
              <w:rPr>
                <w:rFonts w:hint="eastAsia"/>
                <w:b/>
                <w:bCs/>
              </w:rPr>
              <w:t>Main Scenario:</w:t>
            </w:r>
          </w:p>
          <w:p w14:paraId="28372CFF" w14:textId="2D669849" w:rsidR="007009CA" w:rsidRPr="00BD54DC" w:rsidRDefault="002D4AB0" w:rsidP="002D4AB0">
            <w:pPr>
              <w:tabs>
                <w:tab w:val="left" w:pos="307"/>
              </w:tabs>
            </w:pPr>
            <w:r w:rsidRPr="002D4AB0">
              <w:t>https://wonder.atlassian.net/wiki/x/bQMm_w</w:t>
            </w:r>
          </w:p>
        </w:tc>
      </w:tr>
      <w:tr w:rsidR="007009CA" w:rsidRPr="00452515" w14:paraId="751D3823" w14:textId="77777777" w:rsidTr="002D4AB0">
        <w:tc>
          <w:tcPr>
            <w:tcW w:w="8008" w:type="dxa"/>
          </w:tcPr>
          <w:p w14:paraId="32DC8160" w14:textId="77777777" w:rsidR="007009CA" w:rsidRDefault="007009CA" w:rsidP="00BF46C4">
            <w:r w:rsidRPr="00452515">
              <w:t>Extend Scenario:</w:t>
            </w:r>
          </w:p>
          <w:p w14:paraId="505C0449" w14:textId="77777777" w:rsidR="007009CA" w:rsidRPr="00452515" w:rsidRDefault="007009CA" w:rsidP="00BF46C4"/>
        </w:tc>
      </w:tr>
      <w:tr w:rsidR="007009CA" w:rsidRPr="00452515" w14:paraId="1C903284" w14:textId="77777777" w:rsidTr="002D4AB0">
        <w:tc>
          <w:tcPr>
            <w:tcW w:w="8008" w:type="dxa"/>
          </w:tcPr>
          <w:p w14:paraId="7CFF8BD3" w14:textId="77777777" w:rsidR="007009CA" w:rsidRDefault="007009CA" w:rsidP="00BF46C4">
            <w:r w:rsidRPr="00452515">
              <w:lastRenderedPageBreak/>
              <w:t>Exception Scenario:</w:t>
            </w:r>
          </w:p>
          <w:p w14:paraId="72A41A41" w14:textId="77777777" w:rsidR="007009CA" w:rsidRPr="00452515" w:rsidRDefault="007009CA" w:rsidP="00BF46C4"/>
        </w:tc>
      </w:tr>
      <w:tr w:rsidR="007009CA" w:rsidRPr="00452515" w14:paraId="7A3028E7" w14:textId="77777777" w:rsidTr="002D4AB0">
        <w:tc>
          <w:tcPr>
            <w:tcW w:w="8008" w:type="dxa"/>
          </w:tcPr>
          <w:p w14:paraId="62EEB204" w14:textId="77777777" w:rsidR="007009CA" w:rsidRPr="00452515" w:rsidRDefault="007009CA" w:rsidP="00BF46C4">
            <w:r w:rsidRPr="00452515">
              <w:t>Notes:</w:t>
            </w:r>
          </w:p>
        </w:tc>
      </w:tr>
      <w:tr w:rsidR="007009CA" w:rsidRPr="00452515" w14:paraId="61D308E3" w14:textId="77777777" w:rsidTr="002D4AB0">
        <w:tc>
          <w:tcPr>
            <w:tcW w:w="8008" w:type="dxa"/>
          </w:tcPr>
          <w:p w14:paraId="249E23E0" w14:textId="77777777" w:rsidR="007009CA" w:rsidRPr="00452515" w:rsidRDefault="007009CA" w:rsidP="00BF46C4">
            <w:r w:rsidRPr="00452515">
              <w:t>Q/A:</w:t>
            </w:r>
          </w:p>
        </w:tc>
      </w:tr>
    </w:tbl>
    <w:p w14:paraId="15D57C9A" w14:textId="77777777" w:rsidR="007009CA" w:rsidRDefault="007009CA" w:rsidP="0036623E"/>
    <w:p w14:paraId="0EB6468B" w14:textId="70E9C36E" w:rsidR="007009CA" w:rsidRDefault="00762EC9" w:rsidP="00435F2F">
      <w:pPr>
        <w:pStyle w:val="Heading2"/>
      </w:pPr>
      <w:r>
        <w:rPr>
          <w:rFonts w:hint="eastAsia"/>
        </w:rPr>
        <w:t>Tran-</w:t>
      </w:r>
      <w:r w:rsidR="00EA3257">
        <w:rPr>
          <w:rFonts w:hint="eastAsia"/>
        </w:rPr>
        <w:t xml:space="preserve">MS08-08 </w:t>
      </w:r>
      <w:r w:rsidR="00435F2F">
        <w:rPr>
          <w:rFonts w:hint="eastAsia"/>
        </w:rPr>
        <w:t>Missing Fields</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435F2F" w:rsidRPr="00452515" w14:paraId="70DA9C1F" w14:textId="77777777" w:rsidTr="00762EC9">
        <w:tc>
          <w:tcPr>
            <w:tcW w:w="8008" w:type="dxa"/>
          </w:tcPr>
          <w:p w14:paraId="492D7B28" w14:textId="50E4BD82" w:rsidR="00435F2F" w:rsidRPr="00E97505" w:rsidRDefault="00435F2F" w:rsidP="00BD742D">
            <w:pPr>
              <w:rPr>
                <w:rStyle w:val="Strong"/>
              </w:rPr>
            </w:pPr>
            <w:r w:rsidRPr="00B05CAC">
              <w:rPr>
                <w:rStyle w:val="Strong"/>
              </w:rPr>
              <w:t>MS</w:t>
            </w:r>
            <w:r>
              <w:rPr>
                <w:rStyle w:val="Strong"/>
              </w:rPr>
              <w:t xml:space="preserve"> </w:t>
            </w:r>
            <w:r>
              <w:rPr>
                <w:rStyle w:val="Strong"/>
                <w:rFonts w:hint="eastAsia"/>
              </w:rPr>
              <w:t>08-08</w:t>
            </w:r>
            <w:r>
              <w:rPr>
                <w:rStyle w:val="Strong"/>
              </w:rPr>
              <w:t xml:space="preserve"> </w:t>
            </w:r>
            <w:r>
              <w:rPr>
                <w:rStyle w:val="Strong"/>
                <w:rFonts w:hint="eastAsia"/>
              </w:rPr>
              <w:t>Missing Fields</w:t>
            </w:r>
          </w:p>
        </w:tc>
      </w:tr>
      <w:tr w:rsidR="00435F2F" w:rsidRPr="00452515" w14:paraId="6DF6258F" w14:textId="77777777" w:rsidTr="00762EC9">
        <w:tc>
          <w:tcPr>
            <w:tcW w:w="8008" w:type="dxa"/>
          </w:tcPr>
          <w:p w14:paraId="0DA4555D" w14:textId="77777777" w:rsidR="00435F2F" w:rsidRPr="00E97505" w:rsidRDefault="00435F2F" w:rsidP="00BD742D">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435F2F" w14:paraId="58240675" w14:textId="77777777" w:rsidTr="00BD742D">
              <w:trPr>
                <w:jc w:val="center"/>
              </w:trPr>
              <w:tc>
                <w:tcPr>
                  <w:tcW w:w="1169" w:type="dxa"/>
                </w:tcPr>
                <w:p w14:paraId="746B8D40" w14:textId="77777777" w:rsidR="00435F2F" w:rsidRPr="007A35F7" w:rsidRDefault="00435F2F" w:rsidP="00BD742D">
                  <w:pPr>
                    <w:rPr>
                      <w:rFonts w:ascii="Arial" w:hAnsi="Arial" w:cs="Arial"/>
                    </w:rPr>
                  </w:pPr>
                  <w:r w:rsidRPr="007A35F7">
                    <w:rPr>
                      <w:rFonts w:ascii="Arial" w:hAnsi="Arial" w:cs="Arial"/>
                    </w:rPr>
                    <w:t>Version</w:t>
                  </w:r>
                </w:p>
              </w:tc>
              <w:tc>
                <w:tcPr>
                  <w:tcW w:w="1357" w:type="dxa"/>
                </w:tcPr>
                <w:p w14:paraId="5D16C07E" w14:textId="77777777" w:rsidR="00435F2F" w:rsidRPr="007A35F7" w:rsidRDefault="00435F2F" w:rsidP="00BD742D">
                  <w:pPr>
                    <w:rPr>
                      <w:rFonts w:ascii="Arial" w:hAnsi="Arial" w:cs="Arial"/>
                    </w:rPr>
                  </w:pPr>
                  <w:r w:rsidRPr="007A35F7">
                    <w:rPr>
                      <w:rFonts w:ascii="Arial" w:hAnsi="Arial" w:cs="Arial"/>
                    </w:rPr>
                    <w:t>Date</w:t>
                  </w:r>
                </w:p>
              </w:tc>
              <w:tc>
                <w:tcPr>
                  <w:tcW w:w="1315" w:type="dxa"/>
                </w:tcPr>
                <w:p w14:paraId="4CE37F82" w14:textId="77777777" w:rsidR="00435F2F" w:rsidRPr="007A35F7" w:rsidRDefault="00435F2F" w:rsidP="00BD742D">
                  <w:pPr>
                    <w:rPr>
                      <w:rFonts w:ascii="Arial" w:hAnsi="Arial" w:cs="Arial"/>
                    </w:rPr>
                  </w:pPr>
                  <w:r w:rsidRPr="007A35F7">
                    <w:rPr>
                      <w:rFonts w:ascii="Arial" w:hAnsi="Arial" w:cs="Arial"/>
                    </w:rPr>
                    <w:t>Updated By</w:t>
                  </w:r>
                </w:p>
              </w:tc>
              <w:tc>
                <w:tcPr>
                  <w:tcW w:w="3924" w:type="dxa"/>
                </w:tcPr>
                <w:p w14:paraId="4E9F80FB" w14:textId="77777777" w:rsidR="00435F2F" w:rsidRPr="007A35F7" w:rsidRDefault="00435F2F" w:rsidP="00BD742D">
                  <w:pPr>
                    <w:rPr>
                      <w:rFonts w:ascii="Arial" w:hAnsi="Arial" w:cs="Arial"/>
                    </w:rPr>
                  </w:pPr>
                  <w:r w:rsidRPr="007A35F7">
                    <w:rPr>
                      <w:rFonts w:ascii="Arial" w:hAnsi="Arial" w:cs="Arial"/>
                    </w:rPr>
                    <w:t>Description</w:t>
                  </w:r>
                </w:p>
              </w:tc>
            </w:tr>
            <w:tr w:rsidR="00435F2F" w14:paraId="7CB44E2C" w14:textId="77777777" w:rsidTr="00BD742D">
              <w:trPr>
                <w:jc w:val="center"/>
              </w:trPr>
              <w:tc>
                <w:tcPr>
                  <w:tcW w:w="1169" w:type="dxa"/>
                </w:tcPr>
                <w:p w14:paraId="79189835" w14:textId="77777777" w:rsidR="00435F2F" w:rsidRPr="007A35F7" w:rsidRDefault="00435F2F" w:rsidP="00BD742D">
                  <w:pPr>
                    <w:rPr>
                      <w:rFonts w:ascii="Arial" w:hAnsi="Arial" w:cs="Arial"/>
                    </w:rPr>
                  </w:pPr>
                  <w:r w:rsidRPr="007A35F7">
                    <w:rPr>
                      <w:rFonts w:ascii="Arial" w:hAnsi="Arial" w:cs="Arial"/>
                    </w:rPr>
                    <w:t>1.0</w:t>
                  </w:r>
                </w:p>
              </w:tc>
              <w:tc>
                <w:tcPr>
                  <w:tcW w:w="1357" w:type="dxa"/>
                </w:tcPr>
                <w:p w14:paraId="3F942410" w14:textId="77777777" w:rsidR="00435F2F" w:rsidRPr="007A35F7" w:rsidRDefault="00435F2F" w:rsidP="00BD742D">
                  <w:pPr>
                    <w:rPr>
                      <w:rFonts w:ascii="Arial" w:hAnsi="Arial" w:cs="Arial"/>
                    </w:rPr>
                  </w:pPr>
                </w:p>
              </w:tc>
              <w:tc>
                <w:tcPr>
                  <w:tcW w:w="1315" w:type="dxa"/>
                </w:tcPr>
                <w:p w14:paraId="31384890" w14:textId="77777777" w:rsidR="00435F2F" w:rsidRPr="007A35F7" w:rsidRDefault="00435F2F" w:rsidP="00BD742D">
                  <w:pPr>
                    <w:rPr>
                      <w:rFonts w:ascii="Arial" w:hAnsi="Arial" w:cs="Arial"/>
                    </w:rPr>
                  </w:pPr>
                </w:p>
              </w:tc>
              <w:tc>
                <w:tcPr>
                  <w:tcW w:w="3924" w:type="dxa"/>
                </w:tcPr>
                <w:p w14:paraId="5744927B" w14:textId="77777777" w:rsidR="00435F2F" w:rsidRPr="007A35F7" w:rsidRDefault="00435F2F" w:rsidP="00BD742D">
                  <w:pPr>
                    <w:rPr>
                      <w:rFonts w:ascii="Arial" w:hAnsi="Arial" w:cs="Arial"/>
                    </w:rPr>
                  </w:pPr>
                  <w:r w:rsidRPr="007A35F7">
                    <w:rPr>
                      <w:rFonts w:ascii="Arial" w:hAnsi="Arial" w:cs="Arial"/>
                    </w:rPr>
                    <w:t>First version</w:t>
                  </w:r>
                </w:p>
              </w:tc>
            </w:tr>
            <w:tr w:rsidR="00435F2F" w14:paraId="72CF9A7C" w14:textId="77777777" w:rsidTr="00BD742D">
              <w:trPr>
                <w:jc w:val="center"/>
              </w:trPr>
              <w:tc>
                <w:tcPr>
                  <w:tcW w:w="1169" w:type="dxa"/>
                </w:tcPr>
                <w:p w14:paraId="2C27F7DB" w14:textId="77777777" w:rsidR="00435F2F" w:rsidRDefault="00435F2F" w:rsidP="00BD742D"/>
              </w:tc>
              <w:tc>
                <w:tcPr>
                  <w:tcW w:w="1357" w:type="dxa"/>
                </w:tcPr>
                <w:p w14:paraId="145C486E" w14:textId="77777777" w:rsidR="00435F2F" w:rsidRDefault="00435F2F" w:rsidP="00BD742D"/>
              </w:tc>
              <w:tc>
                <w:tcPr>
                  <w:tcW w:w="1315" w:type="dxa"/>
                </w:tcPr>
                <w:p w14:paraId="33535C75" w14:textId="77777777" w:rsidR="00435F2F" w:rsidRDefault="00435F2F" w:rsidP="00BD742D"/>
              </w:tc>
              <w:tc>
                <w:tcPr>
                  <w:tcW w:w="3924" w:type="dxa"/>
                </w:tcPr>
                <w:p w14:paraId="200ECCB2" w14:textId="77777777" w:rsidR="00435F2F" w:rsidRDefault="00435F2F" w:rsidP="00BD742D"/>
              </w:tc>
            </w:tr>
            <w:tr w:rsidR="00435F2F" w14:paraId="182E3B63" w14:textId="77777777" w:rsidTr="00BD742D">
              <w:trPr>
                <w:jc w:val="center"/>
              </w:trPr>
              <w:tc>
                <w:tcPr>
                  <w:tcW w:w="1169" w:type="dxa"/>
                </w:tcPr>
                <w:p w14:paraId="21666E60" w14:textId="77777777" w:rsidR="00435F2F" w:rsidRDefault="00435F2F" w:rsidP="00BD742D"/>
              </w:tc>
              <w:tc>
                <w:tcPr>
                  <w:tcW w:w="1357" w:type="dxa"/>
                </w:tcPr>
                <w:p w14:paraId="71A51EEE" w14:textId="77777777" w:rsidR="00435F2F" w:rsidRDefault="00435F2F" w:rsidP="00BD742D"/>
              </w:tc>
              <w:tc>
                <w:tcPr>
                  <w:tcW w:w="1315" w:type="dxa"/>
                </w:tcPr>
                <w:p w14:paraId="66A08A4B" w14:textId="77777777" w:rsidR="00435F2F" w:rsidRDefault="00435F2F" w:rsidP="00BD742D"/>
              </w:tc>
              <w:tc>
                <w:tcPr>
                  <w:tcW w:w="3924" w:type="dxa"/>
                </w:tcPr>
                <w:p w14:paraId="37E64693" w14:textId="77777777" w:rsidR="00435F2F" w:rsidRDefault="00435F2F" w:rsidP="00BD742D"/>
              </w:tc>
            </w:tr>
            <w:tr w:rsidR="00435F2F" w14:paraId="6AB59732" w14:textId="77777777" w:rsidTr="00BD742D">
              <w:trPr>
                <w:jc w:val="center"/>
              </w:trPr>
              <w:tc>
                <w:tcPr>
                  <w:tcW w:w="1169" w:type="dxa"/>
                </w:tcPr>
                <w:p w14:paraId="40A91178" w14:textId="77777777" w:rsidR="00435F2F" w:rsidRDefault="00435F2F" w:rsidP="00BD742D"/>
              </w:tc>
              <w:tc>
                <w:tcPr>
                  <w:tcW w:w="1357" w:type="dxa"/>
                </w:tcPr>
                <w:p w14:paraId="310FED87" w14:textId="77777777" w:rsidR="00435F2F" w:rsidRDefault="00435F2F" w:rsidP="00BD742D"/>
              </w:tc>
              <w:tc>
                <w:tcPr>
                  <w:tcW w:w="1315" w:type="dxa"/>
                </w:tcPr>
                <w:p w14:paraId="4B183214" w14:textId="77777777" w:rsidR="00435F2F" w:rsidRDefault="00435F2F" w:rsidP="00BD742D"/>
              </w:tc>
              <w:tc>
                <w:tcPr>
                  <w:tcW w:w="3924" w:type="dxa"/>
                </w:tcPr>
                <w:p w14:paraId="7A460187" w14:textId="77777777" w:rsidR="00435F2F" w:rsidRPr="00B66734" w:rsidRDefault="00435F2F" w:rsidP="00BD742D"/>
              </w:tc>
            </w:tr>
            <w:tr w:rsidR="00435F2F" w14:paraId="0E2639F5" w14:textId="77777777" w:rsidTr="00BD742D">
              <w:trPr>
                <w:jc w:val="center"/>
              </w:trPr>
              <w:tc>
                <w:tcPr>
                  <w:tcW w:w="1169" w:type="dxa"/>
                </w:tcPr>
                <w:p w14:paraId="53763C71" w14:textId="77777777" w:rsidR="00435F2F" w:rsidRDefault="00435F2F" w:rsidP="00BD742D"/>
              </w:tc>
              <w:tc>
                <w:tcPr>
                  <w:tcW w:w="1357" w:type="dxa"/>
                </w:tcPr>
                <w:p w14:paraId="79F9AEBD" w14:textId="77777777" w:rsidR="00435F2F" w:rsidRDefault="00435F2F" w:rsidP="00BD742D"/>
              </w:tc>
              <w:tc>
                <w:tcPr>
                  <w:tcW w:w="1315" w:type="dxa"/>
                </w:tcPr>
                <w:p w14:paraId="7AB173E1" w14:textId="77777777" w:rsidR="00435F2F" w:rsidRDefault="00435F2F" w:rsidP="00BD742D"/>
              </w:tc>
              <w:tc>
                <w:tcPr>
                  <w:tcW w:w="3924" w:type="dxa"/>
                </w:tcPr>
                <w:p w14:paraId="04B77C3F" w14:textId="77777777" w:rsidR="00435F2F" w:rsidRDefault="00435F2F" w:rsidP="00BD742D"/>
              </w:tc>
            </w:tr>
            <w:tr w:rsidR="00435F2F" w14:paraId="1FD8E505" w14:textId="77777777" w:rsidTr="00BD742D">
              <w:trPr>
                <w:jc w:val="center"/>
              </w:trPr>
              <w:tc>
                <w:tcPr>
                  <w:tcW w:w="1169" w:type="dxa"/>
                </w:tcPr>
                <w:p w14:paraId="6B8A20E7" w14:textId="77777777" w:rsidR="00435F2F" w:rsidRDefault="00435F2F" w:rsidP="00BD742D"/>
              </w:tc>
              <w:tc>
                <w:tcPr>
                  <w:tcW w:w="1357" w:type="dxa"/>
                </w:tcPr>
                <w:p w14:paraId="2D1D20E6" w14:textId="77777777" w:rsidR="00435F2F" w:rsidRDefault="00435F2F" w:rsidP="00BD742D"/>
              </w:tc>
              <w:tc>
                <w:tcPr>
                  <w:tcW w:w="1315" w:type="dxa"/>
                </w:tcPr>
                <w:p w14:paraId="5183EF72" w14:textId="77777777" w:rsidR="00435F2F" w:rsidRDefault="00435F2F" w:rsidP="00BD742D"/>
              </w:tc>
              <w:tc>
                <w:tcPr>
                  <w:tcW w:w="3924" w:type="dxa"/>
                </w:tcPr>
                <w:p w14:paraId="4D85C4BA" w14:textId="77777777" w:rsidR="00435F2F" w:rsidRPr="005C49CE" w:rsidRDefault="00435F2F" w:rsidP="00BD742D"/>
              </w:tc>
            </w:tr>
          </w:tbl>
          <w:p w14:paraId="5ED6B54D" w14:textId="77777777" w:rsidR="00435F2F" w:rsidRDefault="00435F2F" w:rsidP="00BD742D"/>
        </w:tc>
      </w:tr>
      <w:tr w:rsidR="00435F2F" w:rsidRPr="00452515" w14:paraId="3B352718" w14:textId="77777777" w:rsidTr="00762EC9">
        <w:tc>
          <w:tcPr>
            <w:tcW w:w="8008" w:type="dxa"/>
          </w:tcPr>
          <w:p w14:paraId="170BCFF2" w14:textId="77777777" w:rsidR="00435F2F" w:rsidRPr="00452515" w:rsidRDefault="00435F2F" w:rsidP="00BD742D">
            <w:r w:rsidRPr="00E97505">
              <w:rPr>
                <w:rStyle w:val="Strong"/>
              </w:rPr>
              <w:t>Stakeholder:</w:t>
            </w:r>
            <w:r w:rsidRPr="00452515">
              <w:t xml:space="preserve"> </w:t>
            </w:r>
            <w:r>
              <w:t>User with privilege</w:t>
            </w:r>
          </w:p>
        </w:tc>
      </w:tr>
      <w:tr w:rsidR="00435F2F" w:rsidRPr="009A0B08" w14:paraId="2880C129" w14:textId="77777777" w:rsidTr="00762EC9">
        <w:tc>
          <w:tcPr>
            <w:tcW w:w="8008" w:type="dxa"/>
          </w:tcPr>
          <w:p w14:paraId="012995B2" w14:textId="77777777" w:rsidR="00435F2F" w:rsidRDefault="00435F2F" w:rsidP="00BD742D">
            <w:pPr>
              <w:rPr>
                <w:rStyle w:val="Strong"/>
                <w:lang w:val="fr-FR"/>
              </w:rPr>
            </w:pPr>
            <w:proofErr w:type="spellStart"/>
            <w:r w:rsidRPr="009A0B08">
              <w:rPr>
                <w:rStyle w:val="Strong"/>
                <w:lang w:val="fr-FR"/>
              </w:rPr>
              <w:t>Pre-Condition</w:t>
            </w:r>
            <w:proofErr w:type="spellEnd"/>
            <w:r w:rsidRPr="009A0B08">
              <w:rPr>
                <w:rStyle w:val="Strong"/>
                <w:lang w:val="fr-FR"/>
              </w:rPr>
              <w:t xml:space="preserve"> : </w:t>
            </w:r>
          </w:p>
          <w:p w14:paraId="33607634" w14:textId="77777777" w:rsidR="00435F2F" w:rsidRPr="009A0B08" w:rsidRDefault="00435F2F" w:rsidP="00BD742D">
            <w:pPr>
              <w:rPr>
                <w:rStyle w:val="Strong"/>
                <w:lang w:val="fr-FR"/>
              </w:rPr>
            </w:pPr>
          </w:p>
          <w:p w14:paraId="16A366A3" w14:textId="77777777" w:rsidR="00435F2F" w:rsidRDefault="00435F2F" w:rsidP="00BD742D">
            <w:pPr>
              <w:rPr>
                <w:rStyle w:val="Strong"/>
                <w:lang w:val="fr-FR"/>
              </w:rPr>
            </w:pPr>
            <w:proofErr w:type="gramStart"/>
            <w:r w:rsidRPr="009A0B08">
              <w:rPr>
                <w:rStyle w:val="Strong"/>
                <w:lang w:val="fr-FR"/>
              </w:rPr>
              <w:t>PRD:</w:t>
            </w:r>
            <w:proofErr w:type="gramEnd"/>
            <w:r w:rsidRPr="009A0B08">
              <w:rPr>
                <w:rStyle w:val="Strong"/>
                <w:lang w:val="fr-FR"/>
              </w:rPr>
              <w:t xml:space="preserve"> </w:t>
            </w:r>
          </w:p>
          <w:p w14:paraId="15A52D9B" w14:textId="77777777" w:rsidR="00435F2F" w:rsidRPr="009A0B08" w:rsidRDefault="00435F2F" w:rsidP="00BD742D">
            <w:pPr>
              <w:rPr>
                <w:rStyle w:val="Strong"/>
                <w:lang w:val="fr-FR"/>
              </w:rPr>
            </w:pPr>
          </w:p>
          <w:p w14:paraId="7CD35FD8" w14:textId="77777777" w:rsidR="00435F2F" w:rsidRDefault="00435F2F" w:rsidP="00BD742D">
            <w:pPr>
              <w:rPr>
                <w:rFonts w:ascii="Arial" w:hAnsi="Arial" w:cs="Arial"/>
                <w:sz w:val="20"/>
                <w:szCs w:val="20"/>
                <w:lang w:val="pt-BR"/>
              </w:rPr>
            </w:pPr>
            <w:r w:rsidRPr="00D329EE">
              <w:rPr>
                <w:rFonts w:ascii="Arial" w:hAnsi="Arial" w:cs="Arial" w:hint="eastAsia"/>
                <w:sz w:val="20"/>
                <w:szCs w:val="20"/>
                <w:lang w:val="pt-BR"/>
              </w:rPr>
              <w:t>F</w:t>
            </w:r>
            <w:r w:rsidRPr="00D329EE">
              <w:rPr>
                <w:rFonts w:ascii="Arial" w:hAnsi="Arial" w:cs="Arial"/>
                <w:sz w:val="20"/>
                <w:szCs w:val="20"/>
                <w:lang w:val="pt-BR"/>
              </w:rPr>
              <w:t xml:space="preserve">igma: </w:t>
            </w:r>
          </w:p>
          <w:p w14:paraId="5410E36E" w14:textId="77777777" w:rsidR="00435F2F" w:rsidRDefault="00435F2F" w:rsidP="00BD742D">
            <w:pPr>
              <w:rPr>
                <w:rFonts w:ascii="Arial" w:hAnsi="Arial" w:cs="Arial"/>
                <w:sz w:val="20"/>
                <w:szCs w:val="20"/>
                <w:lang w:val="pt-BR"/>
              </w:rPr>
            </w:pPr>
          </w:p>
          <w:p w14:paraId="26F1E23B" w14:textId="77777777" w:rsidR="00435F2F" w:rsidRPr="00D329EE" w:rsidRDefault="00435F2F" w:rsidP="00BD742D">
            <w:pPr>
              <w:rPr>
                <w:rFonts w:ascii="Arial" w:hAnsi="Arial" w:cs="Arial"/>
                <w:sz w:val="20"/>
                <w:szCs w:val="20"/>
                <w:lang w:val="pt-BR"/>
              </w:rPr>
            </w:pPr>
          </w:p>
        </w:tc>
      </w:tr>
      <w:tr w:rsidR="00435F2F" w:rsidRPr="00452515" w14:paraId="600586A3" w14:textId="77777777" w:rsidTr="00762EC9">
        <w:tc>
          <w:tcPr>
            <w:tcW w:w="8008" w:type="dxa"/>
          </w:tcPr>
          <w:p w14:paraId="72505727" w14:textId="20713A54" w:rsidR="002D4AB0" w:rsidRPr="002D4AB0" w:rsidRDefault="00435F2F" w:rsidP="00BD742D">
            <w:pPr>
              <w:rPr>
                <w:b/>
                <w:bCs/>
              </w:rPr>
            </w:pPr>
            <w:r w:rsidRPr="00D97083">
              <w:rPr>
                <w:rFonts w:hint="eastAsia"/>
                <w:b/>
                <w:bCs/>
              </w:rPr>
              <w:t>Main Scenario:</w:t>
            </w:r>
          </w:p>
          <w:p w14:paraId="4175D1FC" w14:textId="2D63A386" w:rsidR="00435F2F" w:rsidRPr="00BD54DC" w:rsidRDefault="00762EC9" w:rsidP="00BD742D">
            <w:r w:rsidRPr="00762EC9">
              <w:t>https://wonder.atlassian.net/wiki/x/lwMm_w</w:t>
            </w:r>
          </w:p>
        </w:tc>
      </w:tr>
      <w:tr w:rsidR="00435F2F" w:rsidRPr="00452515" w14:paraId="19179D66" w14:textId="77777777" w:rsidTr="00762EC9">
        <w:tc>
          <w:tcPr>
            <w:tcW w:w="8008" w:type="dxa"/>
          </w:tcPr>
          <w:p w14:paraId="4F0B101A" w14:textId="77777777" w:rsidR="00435F2F" w:rsidRDefault="00435F2F" w:rsidP="00BD742D">
            <w:r w:rsidRPr="00452515">
              <w:t>Extend Scenario:</w:t>
            </w:r>
          </w:p>
          <w:p w14:paraId="76759D11" w14:textId="77777777" w:rsidR="00435F2F" w:rsidRPr="00452515" w:rsidRDefault="00435F2F" w:rsidP="00BD742D"/>
        </w:tc>
      </w:tr>
      <w:tr w:rsidR="00435F2F" w:rsidRPr="00452515" w14:paraId="28BC47F9" w14:textId="77777777" w:rsidTr="00762EC9">
        <w:tc>
          <w:tcPr>
            <w:tcW w:w="8008" w:type="dxa"/>
          </w:tcPr>
          <w:p w14:paraId="39FE0E39" w14:textId="77777777" w:rsidR="00435F2F" w:rsidRDefault="00435F2F" w:rsidP="00BD742D">
            <w:r w:rsidRPr="00452515">
              <w:t>Exception Scenario:</w:t>
            </w:r>
          </w:p>
          <w:p w14:paraId="62747513" w14:textId="77777777" w:rsidR="00435F2F" w:rsidRPr="00452515" w:rsidRDefault="00435F2F" w:rsidP="00BD742D"/>
        </w:tc>
      </w:tr>
      <w:tr w:rsidR="00435F2F" w:rsidRPr="00452515" w14:paraId="62D22188" w14:textId="77777777" w:rsidTr="00762EC9">
        <w:tc>
          <w:tcPr>
            <w:tcW w:w="8008" w:type="dxa"/>
          </w:tcPr>
          <w:p w14:paraId="5A21EEC7" w14:textId="77777777" w:rsidR="00435F2F" w:rsidRPr="00452515" w:rsidRDefault="00435F2F" w:rsidP="00BD742D">
            <w:r w:rsidRPr="00452515">
              <w:t>Notes:</w:t>
            </w:r>
          </w:p>
        </w:tc>
      </w:tr>
      <w:tr w:rsidR="00435F2F" w:rsidRPr="00452515" w14:paraId="3F2F2472" w14:textId="77777777" w:rsidTr="00762EC9">
        <w:tc>
          <w:tcPr>
            <w:tcW w:w="8008" w:type="dxa"/>
          </w:tcPr>
          <w:p w14:paraId="325D450F" w14:textId="77777777" w:rsidR="00435F2F" w:rsidRPr="00452515" w:rsidRDefault="00435F2F" w:rsidP="00BD742D">
            <w:r w:rsidRPr="00452515">
              <w:t>Q/A:</w:t>
            </w:r>
          </w:p>
        </w:tc>
      </w:tr>
    </w:tbl>
    <w:p w14:paraId="7D387CEA" w14:textId="77777777" w:rsidR="00EA3257" w:rsidRDefault="00EA3257" w:rsidP="0036623E"/>
    <w:p w14:paraId="486C5927" w14:textId="77777777" w:rsidR="00435F2F" w:rsidRDefault="00435F2F" w:rsidP="0036623E"/>
    <w:p w14:paraId="64941AAF" w14:textId="2208D72D" w:rsidR="00435F2F" w:rsidRDefault="0020286C" w:rsidP="00435F2F">
      <w:pPr>
        <w:pStyle w:val="Heading2"/>
      </w:pPr>
      <w:r>
        <w:rPr>
          <w:rFonts w:hint="eastAsia"/>
        </w:rPr>
        <w:t>Tran-</w:t>
      </w:r>
      <w:r w:rsidR="00435F2F">
        <w:rPr>
          <w:rFonts w:hint="eastAsia"/>
        </w:rPr>
        <w:t>MS08-09 Comments</w:t>
      </w:r>
      <w:r w:rsidR="009C1C53">
        <w:rPr>
          <w:rFonts w:hint="eastAsia"/>
        </w:rPr>
        <w:t xml:space="preserve"> &amp; Issues</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435F2F" w:rsidRPr="00452515" w14:paraId="11C5DA02" w14:textId="77777777" w:rsidTr="0020286C">
        <w:tc>
          <w:tcPr>
            <w:tcW w:w="8008" w:type="dxa"/>
          </w:tcPr>
          <w:p w14:paraId="227F8960" w14:textId="1D282A13" w:rsidR="00435F2F" w:rsidRPr="00E97505" w:rsidRDefault="00435F2F" w:rsidP="00BD742D">
            <w:pPr>
              <w:rPr>
                <w:rStyle w:val="Strong"/>
              </w:rPr>
            </w:pPr>
            <w:r w:rsidRPr="00B05CAC">
              <w:rPr>
                <w:rStyle w:val="Strong"/>
              </w:rPr>
              <w:t>MS</w:t>
            </w:r>
            <w:r>
              <w:rPr>
                <w:rStyle w:val="Strong"/>
              </w:rPr>
              <w:t xml:space="preserve"> </w:t>
            </w:r>
            <w:r>
              <w:rPr>
                <w:rStyle w:val="Strong"/>
                <w:rFonts w:hint="eastAsia"/>
              </w:rPr>
              <w:t>08-09</w:t>
            </w:r>
            <w:r>
              <w:rPr>
                <w:rStyle w:val="Strong"/>
              </w:rPr>
              <w:t xml:space="preserve"> </w:t>
            </w:r>
            <w:r>
              <w:rPr>
                <w:rStyle w:val="Strong"/>
                <w:rFonts w:hint="eastAsia"/>
              </w:rPr>
              <w:t>Comments</w:t>
            </w:r>
            <w:r w:rsidR="009C1C53">
              <w:rPr>
                <w:rStyle w:val="Strong"/>
                <w:rFonts w:hint="eastAsia"/>
              </w:rPr>
              <w:t xml:space="preserve"> &amp; Issues</w:t>
            </w:r>
          </w:p>
        </w:tc>
      </w:tr>
      <w:tr w:rsidR="00435F2F" w:rsidRPr="00452515" w14:paraId="722C3C4F" w14:textId="77777777" w:rsidTr="0020286C">
        <w:tc>
          <w:tcPr>
            <w:tcW w:w="8008" w:type="dxa"/>
          </w:tcPr>
          <w:p w14:paraId="6E492B32" w14:textId="77777777" w:rsidR="00435F2F" w:rsidRPr="00E97505" w:rsidRDefault="00435F2F" w:rsidP="00BD742D">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435F2F" w14:paraId="5EEEA7B2" w14:textId="77777777" w:rsidTr="00BD742D">
              <w:trPr>
                <w:jc w:val="center"/>
              </w:trPr>
              <w:tc>
                <w:tcPr>
                  <w:tcW w:w="1169" w:type="dxa"/>
                </w:tcPr>
                <w:p w14:paraId="080B02A8" w14:textId="77777777" w:rsidR="00435F2F" w:rsidRPr="007A35F7" w:rsidRDefault="00435F2F" w:rsidP="00BD742D">
                  <w:pPr>
                    <w:rPr>
                      <w:rFonts w:ascii="Arial" w:hAnsi="Arial" w:cs="Arial"/>
                    </w:rPr>
                  </w:pPr>
                  <w:r w:rsidRPr="007A35F7">
                    <w:rPr>
                      <w:rFonts w:ascii="Arial" w:hAnsi="Arial" w:cs="Arial"/>
                    </w:rPr>
                    <w:t>Version</w:t>
                  </w:r>
                </w:p>
              </w:tc>
              <w:tc>
                <w:tcPr>
                  <w:tcW w:w="1357" w:type="dxa"/>
                </w:tcPr>
                <w:p w14:paraId="2971AF0A" w14:textId="77777777" w:rsidR="00435F2F" w:rsidRPr="007A35F7" w:rsidRDefault="00435F2F" w:rsidP="00BD742D">
                  <w:pPr>
                    <w:rPr>
                      <w:rFonts w:ascii="Arial" w:hAnsi="Arial" w:cs="Arial"/>
                    </w:rPr>
                  </w:pPr>
                  <w:r w:rsidRPr="007A35F7">
                    <w:rPr>
                      <w:rFonts w:ascii="Arial" w:hAnsi="Arial" w:cs="Arial"/>
                    </w:rPr>
                    <w:t>Date</w:t>
                  </w:r>
                </w:p>
              </w:tc>
              <w:tc>
                <w:tcPr>
                  <w:tcW w:w="1315" w:type="dxa"/>
                </w:tcPr>
                <w:p w14:paraId="0954DB77" w14:textId="77777777" w:rsidR="00435F2F" w:rsidRPr="007A35F7" w:rsidRDefault="00435F2F" w:rsidP="00BD742D">
                  <w:pPr>
                    <w:rPr>
                      <w:rFonts w:ascii="Arial" w:hAnsi="Arial" w:cs="Arial"/>
                    </w:rPr>
                  </w:pPr>
                  <w:r w:rsidRPr="007A35F7">
                    <w:rPr>
                      <w:rFonts w:ascii="Arial" w:hAnsi="Arial" w:cs="Arial"/>
                    </w:rPr>
                    <w:t>Updated By</w:t>
                  </w:r>
                </w:p>
              </w:tc>
              <w:tc>
                <w:tcPr>
                  <w:tcW w:w="3924" w:type="dxa"/>
                </w:tcPr>
                <w:p w14:paraId="17742CFD" w14:textId="77777777" w:rsidR="00435F2F" w:rsidRPr="007A35F7" w:rsidRDefault="00435F2F" w:rsidP="00BD742D">
                  <w:pPr>
                    <w:rPr>
                      <w:rFonts w:ascii="Arial" w:hAnsi="Arial" w:cs="Arial"/>
                    </w:rPr>
                  </w:pPr>
                  <w:r w:rsidRPr="007A35F7">
                    <w:rPr>
                      <w:rFonts w:ascii="Arial" w:hAnsi="Arial" w:cs="Arial"/>
                    </w:rPr>
                    <w:t>Description</w:t>
                  </w:r>
                </w:p>
              </w:tc>
            </w:tr>
            <w:tr w:rsidR="00435F2F" w14:paraId="617A94C9" w14:textId="77777777" w:rsidTr="00BD742D">
              <w:trPr>
                <w:jc w:val="center"/>
              </w:trPr>
              <w:tc>
                <w:tcPr>
                  <w:tcW w:w="1169" w:type="dxa"/>
                </w:tcPr>
                <w:p w14:paraId="04A443F0" w14:textId="77777777" w:rsidR="00435F2F" w:rsidRPr="007A35F7" w:rsidRDefault="00435F2F" w:rsidP="00BD742D">
                  <w:pPr>
                    <w:rPr>
                      <w:rFonts w:ascii="Arial" w:hAnsi="Arial" w:cs="Arial"/>
                    </w:rPr>
                  </w:pPr>
                  <w:r w:rsidRPr="007A35F7">
                    <w:rPr>
                      <w:rFonts w:ascii="Arial" w:hAnsi="Arial" w:cs="Arial"/>
                    </w:rPr>
                    <w:t>1.0</w:t>
                  </w:r>
                </w:p>
              </w:tc>
              <w:tc>
                <w:tcPr>
                  <w:tcW w:w="1357" w:type="dxa"/>
                </w:tcPr>
                <w:p w14:paraId="2CCF13B9" w14:textId="77777777" w:rsidR="00435F2F" w:rsidRPr="007A35F7" w:rsidRDefault="00435F2F" w:rsidP="00BD742D">
                  <w:pPr>
                    <w:rPr>
                      <w:rFonts w:ascii="Arial" w:hAnsi="Arial" w:cs="Arial"/>
                    </w:rPr>
                  </w:pPr>
                </w:p>
              </w:tc>
              <w:tc>
                <w:tcPr>
                  <w:tcW w:w="1315" w:type="dxa"/>
                </w:tcPr>
                <w:p w14:paraId="1F346944" w14:textId="77777777" w:rsidR="00435F2F" w:rsidRPr="007A35F7" w:rsidRDefault="00435F2F" w:rsidP="00BD742D">
                  <w:pPr>
                    <w:rPr>
                      <w:rFonts w:ascii="Arial" w:hAnsi="Arial" w:cs="Arial"/>
                    </w:rPr>
                  </w:pPr>
                </w:p>
              </w:tc>
              <w:tc>
                <w:tcPr>
                  <w:tcW w:w="3924" w:type="dxa"/>
                </w:tcPr>
                <w:p w14:paraId="38B70D00" w14:textId="77777777" w:rsidR="00435F2F" w:rsidRPr="007A35F7" w:rsidRDefault="00435F2F" w:rsidP="00BD742D">
                  <w:pPr>
                    <w:rPr>
                      <w:rFonts w:ascii="Arial" w:hAnsi="Arial" w:cs="Arial"/>
                    </w:rPr>
                  </w:pPr>
                  <w:r w:rsidRPr="007A35F7">
                    <w:rPr>
                      <w:rFonts w:ascii="Arial" w:hAnsi="Arial" w:cs="Arial"/>
                    </w:rPr>
                    <w:t>First version</w:t>
                  </w:r>
                </w:p>
              </w:tc>
            </w:tr>
            <w:tr w:rsidR="00435F2F" w14:paraId="5F3095B0" w14:textId="77777777" w:rsidTr="00BD742D">
              <w:trPr>
                <w:jc w:val="center"/>
              </w:trPr>
              <w:tc>
                <w:tcPr>
                  <w:tcW w:w="1169" w:type="dxa"/>
                </w:tcPr>
                <w:p w14:paraId="36AAD06A" w14:textId="77777777" w:rsidR="00435F2F" w:rsidRDefault="00435F2F" w:rsidP="00BD742D"/>
              </w:tc>
              <w:tc>
                <w:tcPr>
                  <w:tcW w:w="1357" w:type="dxa"/>
                </w:tcPr>
                <w:p w14:paraId="520A53D7" w14:textId="77777777" w:rsidR="00435F2F" w:rsidRDefault="00435F2F" w:rsidP="00BD742D"/>
              </w:tc>
              <w:tc>
                <w:tcPr>
                  <w:tcW w:w="1315" w:type="dxa"/>
                </w:tcPr>
                <w:p w14:paraId="713F3712" w14:textId="77777777" w:rsidR="00435F2F" w:rsidRDefault="00435F2F" w:rsidP="00BD742D"/>
              </w:tc>
              <w:tc>
                <w:tcPr>
                  <w:tcW w:w="3924" w:type="dxa"/>
                </w:tcPr>
                <w:p w14:paraId="213090D2" w14:textId="77777777" w:rsidR="00435F2F" w:rsidRDefault="00435F2F" w:rsidP="00BD742D"/>
              </w:tc>
            </w:tr>
            <w:tr w:rsidR="00435F2F" w14:paraId="5590E716" w14:textId="77777777" w:rsidTr="00BD742D">
              <w:trPr>
                <w:jc w:val="center"/>
              </w:trPr>
              <w:tc>
                <w:tcPr>
                  <w:tcW w:w="1169" w:type="dxa"/>
                </w:tcPr>
                <w:p w14:paraId="65EB7320" w14:textId="77777777" w:rsidR="00435F2F" w:rsidRDefault="00435F2F" w:rsidP="00BD742D"/>
              </w:tc>
              <w:tc>
                <w:tcPr>
                  <w:tcW w:w="1357" w:type="dxa"/>
                </w:tcPr>
                <w:p w14:paraId="14AC8BF0" w14:textId="77777777" w:rsidR="00435F2F" w:rsidRDefault="00435F2F" w:rsidP="00BD742D"/>
              </w:tc>
              <w:tc>
                <w:tcPr>
                  <w:tcW w:w="1315" w:type="dxa"/>
                </w:tcPr>
                <w:p w14:paraId="3A812C96" w14:textId="77777777" w:rsidR="00435F2F" w:rsidRDefault="00435F2F" w:rsidP="00BD742D"/>
              </w:tc>
              <w:tc>
                <w:tcPr>
                  <w:tcW w:w="3924" w:type="dxa"/>
                </w:tcPr>
                <w:p w14:paraId="08984B64" w14:textId="77777777" w:rsidR="00435F2F" w:rsidRDefault="00435F2F" w:rsidP="00BD742D"/>
              </w:tc>
            </w:tr>
            <w:tr w:rsidR="00435F2F" w14:paraId="00C7665B" w14:textId="77777777" w:rsidTr="00BD742D">
              <w:trPr>
                <w:jc w:val="center"/>
              </w:trPr>
              <w:tc>
                <w:tcPr>
                  <w:tcW w:w="1169" w:type="dxa"/>
                </w:tcPr>
                <w:p w14:paraId="32FE13D4" w14:textId="77777777" w:rsidR="00435F2F" w:rsidRDefault="00435F2F" w:rsidP="00BD742D"/>
              </w:tc>
              <w:tc>
                <w:tcPr>
                  <w:tcW w:w="1357" w:type="dxa"/>
                </w:tcPr>
                <w:p w14:paraId="584B87E0" w14:textId="77777777" w:rsidR="00435F2F" w:rsidRDefault="00435F2F" w:rsidP="00BD742D"/>
              </w:tc>
              <w:tc>
                <w:tcPr>
                  <w:tcW w:w="1315" w:type="dxa"/>
                </w:tcPr>
                <w:p w14:paraId="64A890BD" w14:textId="77777777" w:rsidR="00435F2F" w:rsidRDefault="00435F2F" w:rsidP="00BD742D"/>
              </w:tc>
              <w:tc>
                <w:tcPr>
                  <w:tcW w:w="3924" w:type="dxa"/>
                </w:tcPr>
                <w:p w14:paraId="31C57FDF" w14:textId="77777777" w:rsidR="00435F2F" w:rsidRPr="00B66734" w:rsidRDefault="00435F2F" w:rsidP="00BD742D"/>
              </w:tc>
            </w:tr>
            <w:tr w:rsidR="00435F2F" w14:paraId="130C14C1" w14:textId="77777777" w:rsidTr="00BD742D">
              <w:trPr>
                <w:jc w:val="center"/>
              </w:trPr>
              <w:tc>
                <w:tcPr>
                  <w:tcW w:w="1169" w:type="dxa"/>
                </w:tcPr>
                <w:p w14:paraId="7CAE6A73" w14:textId="77777777" w:rsidR="00435F2F" w:rsidRDefault="00435F2F" w:rsidP="00BD742D"/>
              </w:tc>
              <w:tc>
                <w:tcPr>
                  <w:tcW w:w="1357" w:type="dxa"/>
                </w:tcPr>
                <w:p w14:paraId="4A36C33A" w14:textId="77777777" w:rsidR="00435F2F" w:rsidRDefault="00435F2F" w:rsidP="00BD742D"/>
              </w:tc>
              <w:tc>
                <w:tcPr>
                  <w:tcW w:w="1315" w:type="dxa"/>
                </w:tcPr>
                <w:p w14:paraId="31EC5A6B" w14:textId="77777777" w:rsidR="00435F2F" w:rsidRDefault="00435F2F" w:rsidP="00BD742D"/>
              </w:tc>
              <w:tc>
                <w:tcPr>
                  <w:tcW w:w="3924" w:type="dxa"/>
                </w:tcPr>
                <w:p w14:paraId="53558640" w14:textId="77777777" w:rsidR="00435F2F" w:rsidRDefault="00435F2F" w:rsidP="00BD742D"/>
              </w:tc>
            </w:tr>
            <w:tr w:rsidR="00435F2F" w14:paraId="57F14FF3" w14:textId="77777777" w:rsidTr="00BD742D">
              <w:trPr>
                <w:jc w:val="center"/>
              </w:trPr>
              <w:tc>
                <w:tcPr>
                  <w:tcW w:w="1169" w:type="dxa"/>
                </w:tcPr>
                <w:p w14:paraId="5184D8E0" w14:textId="77777777" w:rsidR="00435F2F" w:rsidRDefault="00435F2F" w:rsidP="00BD742D"/>
              </w:tc>
              <w:tc>
                <w:tcPr>
                  <w:tcW w:w="1357" w:type="dxa"/>
                </w:tcPr>
                <w:p w14:paraId="7080DC05" w14:textId="77777777" w:rsidR="00435F2F" w:rsidRDefault="00435F2F" w:rsidP="00BD742D"/>
              </w:tc>
              <w:tc>
                <w:tcPr>
                  <w:tcW w:w="1315" w:type="dxa"/>
                </w:tcPr>
                <w:p w14:paraId="1A859312" w14:textId="77777777" w:rsidR="00435F2F" w:rsidRDefault="00435F2F" w:rsidP="00BD742D"/>
              </w:tc>
              <w:tc>
                <w:tcPr>
                  <w:tcW w:w="3924" w:type="dxa"/>
                </w:tcPr>
                <w:p w14:paraId="1167D8B5" w14:textId="77777777" w:rsidR="00435F2F" w:rsidRPr="005C49CE" w:rsidRDefault="00435F2F" w:rsidP="00BD742D"/>
              </w:tc>
            </w:tr>
          </w:tbl>
          <w:p w14:paraId="5F94FFF5" w14:textId="77777777" w:rsidR="00435F2F" w:rsidRDefault="00435F2F" w:rsidP="00BD742D"/>
        </w:tc>
      </w:tr>
      <w:tr w:rsidR="00435F2F" w:rsidRPr="00452515" w14:paraId="300C7730" w14:textId="77777777" w:rsidTr="0020286C">
        <w:tc>
          <w:tcPr>
            <w:tcW w:w="8008" w:type="dxa"/>
          </w:tcPr>
          <w:p w14:paraId="26128887" w14:textId="77777777" w:rsidR="00435F2F" w:rsidRPr="00452515" w:rsidRDefault="00435F2F" w:rsidP="00BD742D">
            <w:r w:rsidRPr="00E97505">
              <w:rPr>
                <w:rStyle w:val="Strong"/>
              </w:rPr>
              <w:lastRenderedPageBreak/>
              <w:t>Stakeholder:</w:t>
            </w:r>
            <w:r w:rsidRPr="00452515">
              <w:t xml:space="preserve"> </w:t>
            </w:r>
            <w:r>
              <w:t>User with privilege</w:t>
            </w:r>
          </w:p>
        </w:tc>
      </w:tr>
      <w:tr w:rsidR="00435F2F" w:rsidRPr="009A0B08" w14:paraId="3C41C5EC" w14:textId="77777777" w:rsidTr="0020286C">
        <w:tc>
          <w:tcPr>
            <w:tcW w:w="8008" w:type="dxa"/>
          </w:tcPr>
          <w:p w14:paraId="6945459A" w14:textId="77777777" w:rsidR="00435F2F" w:rsidRDefault="00435F2F" w:rsidP="00BD742D">
            <w:pPr>
              <w:rPr>
                <w:rStyle w:val="Strong"/>
                <w:lang w:val="fr-FR"/>
              </w:rPr>
            </w:pPr>
            <w:proofErr w:type="spellStart"/>
            <w:r w:rsidRPr="009A0B08">
              <w:rPr>
                <w:rStyle w:val="Strong"/>
                <w:lang w:val="fr-FR"/>
              </w:rPr>
              <w:t>Pre-Condition</w:t>
            </w:r>
            <w:proofErr w:type="spellEnd"/>
            <w:r w:rsidRPr="009A0B08">
              <w:rPr>
                <w:rStyle w:val="Strong"/>
                <w:lang w:val="fr-FR"/>
              </w:rPr>
              <w:t xml:space="preserve"> : </w:t>
            </w:r>
          </w:p>
          <w:p w14:paraId="218C04A2" w14:textId="77777777" w:rsidR="00435F2F" w:rsidRPr="009A0B08" w:rsidRDefault="00435F2F" w:rsidP="00BD742D">
            <w:pPr>
              <w:rPr>
                <w:rStyle w:val="Strong"/>
                <w:lang w:val="fr-FR"/>
              </w:rPr>
            </w:pPr>
          </w:p>
          <w:p w14:paraId="139A6C9B" w14:textId="77777777" w:rsidR="00435F2F" w:rsidRDefault="00435F2F" w:rsidP="00BD742D">
            <w:pPr>
              <w:rPr>
                <w:rStyle w:val="Strong"/>
                <w:lang w:val="fr-FR"/>
              </w:rPr>
            </w:pPr>
            <w:proofErr w:type="gramStart"/>
            <w:r w:rsidRPr="009A0B08">
              <w:rPr>
                <w:rStyle w:val="Strong"/>
                <w:lang w:val="fr-FR"/>
              </w:rPr>
              <w:t>PRD:</w:t>
            </w:r>
            <w:proofErr w:type="gramEnd"/>
            <w:r w:rsidRPr="009A0B08">
              <w:rPr>
                <w:rStyle w:val="Strong"/>
                <w:lang w:val="fr-FR"/>
              </w:rPr>
              <w:t xml:space="preserve"> </w:t>
            </w:r>
          </w:p>
          <w:p w14:paraId="2645412A" w14:textId="77777777" w:rsidR="00435F2F" w:rsidRPr="009A0B08" w:rsidRDefault="00435F2F" w:rsidP="00BD742D">
            <w:pPr>
              <w:rPr>
                <w:rStyle w:val="Strong"/>
                <w:lang w:val="fr-FR"/>
              </w:rPr>
            </w:pPr>
          </w:p>
          <w:p w14:paraId="49E1AD57" w14:textId="77777777" w:rsidR="00435F2F" w:rsidRDefault="00435F2F" w:rsidP="00BD742D">
            <w:pPr>
              <w:rPr>
                <w:rFonts w:ascii="Arial" w:hAnsi="Arial" w:cs="Arial"/>
                <w:sz w:val="20"/>
                <w:szCs w:val="20"/>
                <w:lang w:val="pt-BR"/>
              </w:rPr>
            </w:pPr>
            <w:r w:rsidRPr="00D329EE">
              <w:rPr>
                <w:rFonts w:ascii="Arial" w:hAnsi="Arial" w:cs="Arial" w:hint="eastAsia"/>
                <w:sz w:val="20"/>
                <w:szCs w:val="20"/>
                <w:lang w:val="pt-BR"/>
              </w:rPr>
              <w:t>F</w:t>
            </w:r>
            <w:r w:rsidRPr="00D329EE">
              <w:rPr>
                <w:rFonts w:ascii="Arial" w:hAnsi="Arial" w:cs="Arial"/>
                <w:sz w:val="20"/>
                <w:szCs w:val="20"/>
                <w:lang w:val="pt-BR"/>
              </w:rPr>
              <w:t xml:space="preserve">igma: </w:t>
            </w:r>
          </w:p>
          <w:p w14:paraId="71C3CE93" w14:textId="77777777" w:rsidR="00435F2F" w:rsidRDefault="00435F2F" w:rsidP="00BD742D">
            <w:pPr>
              <w:rPr>
                <w:rFonts w:ascii="Arial" w:hAnsi="Arial" w:cs="Arial"/>
                <w:sz w:val="20"/>
                <w:szCs w:val="20"/>
                <w:lang w:val="pt-BR"/>
              </w:rPr>
            </w:pPr>
          </w:p>
          <w:p w14:paraId="7FD8D3C9" w14:textId="77777777" w:rsidR="00435F2F" w:rsidRPr="00D329EE" w:rsidRDefault="00435F2F" w:rsidP="00BD742D">
            <w:pPr>
              <w:rPr>
                <w:rFonts w:ascii="Arial" w:hAnsi="Arial" w:cs="Arial"/>
                <w:sz w:val="20"/>
                <w:szCs w:val="20"/>
                <w:lang w:val="pt-BR"/>
              </w:rPr>
            </w:pPr>
          </w:p>
        </w:tc>
      </w:tr>
      <w:tr w:rsidR="00435F2F" w:rsidRPr="00452515" w14:paraId="75C0DBD1" w14:textId="77777777" w:rsidTr="0020286C">
        <w:tc>
          <w:tcPr>
            <w:tcW w:w="8008" w:type="dxa"/>
          </w:tcPr>
          <w:p w14:paraId="4252CAF9" w14:textId="77777777" w:rsidR="00435F2F" w:rsidRPr="00D97083" w:rsidRDefault="00435F2F" w:rsidP="00BD742D">
            <w:pPr>
              <w:rPr>
                <w:b/>
                <w:bCs/>
              </w:rPr>
            </w:pPr>
            <w:r w:rsidRPr="00D97083">
              <w:rPr>
                <w:rFonts w:hint="eastAsia"/>
                <w:b/>
                <w:bCs/>
              </w:rPr>
              <w:t>Main Scenario:</w:t>
            </w:r>
          </w:p>
          <w:p w14:paraId="13B67360" w14:textId="37EA132A" w:rsidR="00435F2F" w:rsidRDefault="0020286C" w:rsidP="00BD742D">
            <w:r w:rsidRPr="0020286C">
              <w:t>https://wonder.atlassian.net/wiki/x/rAMm_w</w:t>
            </w:r>
          </w:p>
          <w:p w14:paraId="5974ED4F" w14:textId="77777777" w:rsidR="00435F2F" w:rsidRPr="00BD54DC" w:rsidRDefault="00435F2F" w:rsidP="00BD742D"/>
        </w:tc>
      </w:tr>
      <w:tr w:rsidR="00435F2F" w:rsidRPr="00452515" w14:paraId="79E52C83" w14:textId="77777777" w:rsidTr="0020286C">
        <w:tc>
          <w:tcPr>
            <w:tcW w:w="8008" w:type="dxa"/>
          </w:tcPr>
          <w:p w14:paraId="02BDE541" w14:textId="77777777" w:rsidR="00435F2F" w:rsidRDefault="00435F2F" w:rsidP="00BD742D">
            <w:r w:rsidRPr="00452515">
              <w:t>Extend Scenario:</w:t>
            </w:r>
          </w:p>
          <w:p w14:paraId="4A1099B2" w14:textId="77777777" w:rsidR="00435F2F" w:rsidRPr="00452515" w:rsidRDefault="00435F2F" w:rsidP="00BD742D"/>
        </w:tc>
      </w:tr>
      <w:tr w:rsidR="00435F2F" w:rsidRPr="00452515" w14:paraId="1792A796" w14:textId="77777777" w:rsidTr="0020286C">
        <w:tc>
          <w:tcPr>
            <w:tcW w:w="8008" w:type="dxa"/>
          </w:tcPr>
          <w:p w14:paraId="67E98F2E" w14:textId="77777777" w:rsidR="00435F2F" w:rsidRDefault="00435F2F" w:rsidP="00BD742D">
            <w:r w:rsidRPr="00452515">
              <w:t>Exception Scenario:</w:t>
            </w:r>
          </w:p>
          <w:p w14:paraId="0626BFA4" w14:textId="77777777" w:rsidR="00435F2F" w:rsidRPr="00452515" w:rsidRDefault="00435F2F" w:rsidP="00BD742D"/>
        </w:tc>
      </w:tr>
      <w:tr w:rsidR="00435F2F" w:rsidRPr="00452515" w14:paraId="0EE6C17A" w14:textId="77777777" w:rsidTr="0020286C">
        <w:tc>
          <w:tcPr>
            <w:tcW w:w="8008" w:type="dxa"/>
          </w:tcPr>
          <w:p w14:paraId="7033D106" w14:textId="77777777" w:rsidR="00435F2F" w:rsidRPr="00452515" w:rsidRDefault="00435F2F" w:rsidP="00BD742D">
            <w:r w:rsidRPr="00452515">
              <w:t>Notes:</w:t>
            </w:r>
          </w:p>
        </w:tc>
      </w:tr>
      <w:tr w:rsidR="00435F2F" w:rsidRPr="00452515" w14:paraId="1F8102F4" w14:textId="77777777" w:rsidTr="0020286C">
        <w:tc>
          <w:tcPr>
            <w:tcW w:w="8008" w:type="dxa"/>
          </w:tcPr>
          <w:p w14:paraId="4599272F" w14:textId="77777777" w:rsidR="00435F2F" w:rsidRPr="00452515" w:rsidRDefault="00435F2F" w:rsidP="00BD742D">
            <w:r w:rsidRPr="00452515">
              <w:t>Q/A:</w:t>
            </w:r>
          </w:p>
        </w:tc>
      </w:tr>
    </w:tbl>
    <w:p w14:paraId="7AE4F40E" w14:textId="77777777" w:rsidR="00435F2F" w:rsidRDefault="00435F2F" w:rsidP="0036623E"/>
    <w:p w14:paraId="4A8FF2C1" w14:textId="28306D63" w:rsidR="009C1C53" w:rsidRDefault="00C54DFE" w:rsidP="009C1C53">
      <w:pPr>
        <w:pStyle w:val="Heading2"/>
      </w:pPr>
      <w:r>
        <w:rPr>
          <w:rFonts w:hint="eastAsia"/>
        </w:rPr>
        <w:t>Tran-</w:t>
      </w:r>
      <w:r w:rsidR="009C1C53">
        <w:rPr>
          <w:rFonts w:hint="eastAsia"/>
        </w:rPr>
        <w:t>MS08-10 Global Notification</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9C1C53" w:rsidRPr="00E97505" w14:paraId="0720EC68" w14:textId="77777777" w:rsidTr="00C54DFE">
        <w:tc>
          <w:tcPr>
            <w:tcW w:w="8008" w:type="dxa"/>
          </w:tcPr>
          <w:p w14:paraId="05C8E5B4" w14:textId="3B67BA88" w:rsidR="009C1C53" w:rsidRPr="00E97505" w:rsidRDefault="009C1C53" w:rsidP="00BD742D">
            <w:pPr>
              <w:rPr>
                <w:rStyle w:val="Strong"/>
              </w:rPr>
            </w:pPr>
            <w:r w:rsidRPr="00B05CAC">
              <w:rPr>
                <w:rStyle w:val="Strong"/>
              </w:rPr>
              <w:t>MS</w:t>
            </w:r>
            <w:r>
              <w:rPr>
                <w:rStyle w:val="Strong"/>
                <w:rFonts w:hint="eastAsia"/>
              </w:rPr>
              <w:t>08-10 Global Notification</w:t>
            </w:r>
          </w:p>
        </w:tc>
      </w:tr>
      <w:tr w:rsidR="009C1C53" w14:paraId="5A7FA9AE" w14:textId="77777777" w:rsidTr="00C54DFE">
        <w:tc>
          <w:tcPr>
            <w:tcW w:w="8008" w:type="dxa"/>
          </w:tcPr>
          <w:p w14:paraId="151A063C" w14:textId="77777777" w:rsidR="009C1C53" w:rsidRPr="00E97505" w:rsidRDefault="009C1C53" w:rsidP="00BD742D">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9C1C53" w14:paraId="045F90C4" w14:textId="77777777" w:rsidTr="00BD742D">
              <w:trPr>
                <w:jc w:val="center"/>
              </w:trPr>
              <w:tc>
                <w:tcPr>
                  <w:tcW w:w="1169" w:type="dxa"/>
                </w:tcPr>
                <w:p w14:paraId="226DE4F8" w14:textId="77777777" w:rsidR="009C1C53" w:rsidRPr="007A35F7" w:rsidRDefault="009C1C53" w:rsidP="00BD742D">
                  <w:pPr>
                    <w:rPr>
                      <w:rFonts w:ascii="Arial" w:hAnsi="Arial" w:cs="Arial"/>
                    </w:rPr>
                  </w:pPr>
                  <w:r w:rsidRPr="007A35F7">
                    <w:rPr>
                      <w:rFonts w:ascii="Arial" w:hAnsi="Arial" w:cs="Arial"/>
                    </w:rPr>
                    <w:t>Version</w:t>
                  </w:r>
                </w:p>
              </w:tc>
              <w:tc>
                <w:tcPr>
                  <w:tcW w:w="1357" w:type="dxa"/>
                </w:tcPr>
                <w:p w14:paraId="6CF5C845" w14:textId="77777777" w:rsidR="009C1C53" w:rsidRPr="007A35F7" w:rsidRDefault="009C1C53" w:rsidP="00BD742D">
                  <w:pPr>
                    <w:rPr>
                      <w:rFonts w:ascii="Arial" w:hAnsi="Arial" w:cs="Arial"/>
                    </w:rPr>
                  </w:pPr>
                  <w:r w:rsidRPr="007A35F7">
                    <w:rPr>
                      <w:rFonts w:ascii="Arial" w:hAnsi="Arial" w:cs="Arial"/>
                    </w:rPr>
                    <w:t>Date</w:t>
                  </w:r>
                </w:p>
              </w:tc>
              <w:tc>
                <w:tcPr>
                  <w:tcW w:w="1315" w:type="dxa"/>
                </w:tcPr>
                <w:p w14:paraId="2C10F887" w14:textId="77777777" w:rsidR="009C1C53" w:rsidRPr="007A35F7" w:rsidRDefault="009C1C53" w:rsidP="00BD742D">
                  <w:pPr>
                    <w:rPr>
                      <w:rFonts w:ascii="Arial" w:hAnsi="Arial" w:cs="Arial"/>
                    </w:rPr>
                  </w:pPr>
                  <w:r w:rsidRPr="007A35F7">
                    <w:rPr>
                      <w:rFonts w:ascii="Arial" w:hAnsi="Arial" w:cs="Arial"/>
                    </w:rPr>
                    <w:t>Updated By</w:t>
                  </w:r>
                </w:p>
              </w:tc>
              <w:tc>
                <w:tcPr>
                  <w:tcW w:w="3924" w:type="dxa"/>
                </w:tcPr>
                <w:p w14:paraId="221B1774" w14:textId="77777777" w:rsidR="009C1C53" w:rsidRPr="007A35F7" w:rsidRDefault="009C1C53" w:rsidP="00BD742D">
                  <w:pPr>
                    <w:rPr>
                      <w:rFonts w:ascii="Arial" w:hAnsi="Arial" w:cs="Arial"/>
                    </w:rPr>
                  </w:pPr>
                  <w:r w:rsidRPr="007A35F7">
                    <w:rPr>
                      <w:rFonts w:ascii="Arial" w:hAnsi="Arial" w:cs="Arial"/>
                    </w:rPr>
                    <w:t>Description</w:t>
                  </w:r>
                </w:p>
              </w:tc>
            </w:tr>
            <w:tr w:rsidR="009C1C53" w14:paraId="7D2D5E23" w14:textId="77777777" w:rsidTr="00BD742D">
              <w:trPr>
                <w:jc w:val="center"/>
              </w:trPr>
              <w:tc>
                <w:tcPr>
                  <w:tcW w:w="1169" w:type="dxa"/>
                </w:tcPr>
                <w:p w14:paraId="61415796" w14:textId="77777777" w:rsidR="009C1C53" w:rsidRPr="007A35F7" w:rsidRDefault="009C1C53" w:rsidP="00BD742D">
                  <w:pPr>
                    <w:rPr>
                      <w:rFonts w:ascii="Arial" w:hAnsi="Arial" w:cs="Arial"/>
                    </w:rPr>
                  </w:pPr>
                  <w:r w:rsidRPr="007A35F7">
                    <w:rPr>
                      <w:rFonts w:ascii="Arial" w:hAnsi="Arial" w:cs="Arial"/>
                    </w:rPr>
                    <w:t>1.0</w:t>
                  </w:r>
                </w:p>
              </w:tc>
              <w:tc>
                <w:tcPr>
                  <w:tcW w:w="1357" w:type="dxa"/>
                </w:tcPr>
                <w:p w14:paraId="22CA1206" w14:textId="77777777" w:rsidR="009C1C53" w:rsidRPr="007A35F7" w:rsidRDefault="009C1C53" w:rsidP="00BD742D">
                  <w:pPr>
                    <w:rPr>
                      <w:rFonts w:ascii="Arial" w:hAnsi="Arial" w:cs="Arial"/>
                    </w:rPr>
                  </w:pPr>
                </w:p>
              </w:tc>
              <w:tc>
                <w:tcPr>
                  <w:tcW w:w="1315" w:type="dxa"/>
                </w:tcPr>
                <w:p w14:paraId="3D2245AC" w14:textId="77777777" w:rsidR="009C1C53" w:rsidRPr="007A35F7" w:rsidRDefault="009C1C53" w:rsidP="00BD742D">
                  <w:pPr>
                    <w:rPr>
                      <w:rFonts w:ascii="Arial" w:hAnsi="Arial" w:cs="Arial"/>
                    </w:rPr>
                  </w:pPr>
                </w:p>
              </w:tc>
              <w:tc>
                <w:tcPr>
                  <w:tcW w:w="3924" w:type="dxa"/>
                </w:tcPr>
                <w:p w14:paraId="66D7BAFD" w14:textId="77777777" w:rsidR="009C1C53" w:rsidRPr="007A35F7" w:rsidRDefault="009C1C53" w:rsidP="00BD742D">
                  <w:pPr>
                    <w:rPr>
                      <w:rFonts w:ascii="Arial" w:hAnsi="Arial" w:cs="Arial"/>
                    </w:rPr>
                  </w:pPr>
                  <w:r w:rsidRPr="007A35F7">
                    <w:rPr>
                      <w:rFonts w:ascii="Arial" w:hAnsi="Arial" w:cs="Arial"/>
                    </w:rPr>
                    <w:t>First version</w:t>
                  </w:r>
                </w:p>
              </w:tc>
            </w:tr>
            <w:tr w:rsidR="009C1C53" w14:paraId="47233DAE" w14:textId="77777777" w:rsidTr="00BD742D">
              <w:trPr>
                <w:jc w:val="center"/>
              </w:trPr>
              <w:tc>
                <w:tcPr>
                  <w:tcW w:w="1169" w:type="dxa"/>
                </w:tcPr>
                <w:p w14:paraId="508169F0" w14:textId="77777777" w:rsidR="009C1C53" w:rsidRDefault="009C1C53" w:rsidP="00BD742D"/>
              </w:tc>
              <w:tc>
                <w:tcPr>
                  <w:tcW w:w="1357" w:type="dxa"/>
                </w:tcPr>
                <w:p w14:paraId="0FC9F488" w14:textId="77777777" w:rsidR="009C1C53" w:rsidRDefault="009C1C53" w:rsidP="00BD742D"/>
              </w:tc>
              <w:tc>
                <w:tcPr>
                  <w:tcW w:w="1315" w:type="dxa"/>
                </w:tcPr>
                <w:p w14:paraId="51B6BECD" w14:textId="77777777" w:rsidR="009C1C53" w:rsidRDefault="009C1C53" w:rsidP="00BD742D"/>
              </w:tc>
              <w:tc>
                <w:tcPr>
                  <w:tcW w:w="3924" w:type="dxa"/>
                </w:tcPr>
                <w:p w14:paraId="6AC29D8E" w14:textId="77777777" w:rsidR="009C1C53" w:rsidRDefault="009C1C53" w:rsidP="00BD742D"/>
              </w:tc>
            </w:tr>
            <w:tr w:rsidR="009C1C53" w14:paraId="3DD172DF" w14:textId="77777777" w:rsidTr="00BD742D">
              <w:trPr>
                <w:jc w:val="center"/>
              </w:trPr>
              <w:tc>
                <w:tcPr>
                  <w:tcW w:w="1169" w:type="dxa"/>
                </w:tcPr>
                <w:p w14:paraId="2E022809" w14:textId="77777777" w:rsidR="009C1C53" w:rsidRDefault="009C1C53" w:rsidP="00BD742D"/>
              </w:tc>
              <w:tc>
                <w:tcPr>
                  <w:tcW w:w="1357" w:type="dxa"/>
                </w:tcPr>
                <w:p w14:paraId="23C6A35C" w14:textId="77777777" w:rsidR="009C1C53" w:rsidRDefault="009C1C53" w:rsidP="00BD742D"/>
              </w:tc>
              <w:tc>
                <w:tcPr>
                  <w:tcW w:w="1315" w:type="dxa"/>
                </w:tcPr>
                <w:p w14:paraId="1675BBD8" w14:textId="77777777" w:rsidR="009C1C53" w:rsidRDefault="009C1C53" w:rsidP="00BD742D"/>
              </w:tc>
              <w:tc>
                <w:tcPr>
                  <w:tcW w:w="3924" w:type="dxa"/>
                </w:tcPr>
                <w:p w14:paraId="3DB40285" w14:textId="77777777" w:rsidR="009C1C53" w:rsidRDefault="009C1C53" w:rsidP="00BD742D"/>
              </w:tc>
            </w:tr>
            <w:tr w:rsidR="009C1C53" w14:paraId="6199831F" w14:textId="77777777" w:rsidTr="00BD742D">
              <w:trPr>
                <w:jc w:val="center"/>
              </w:trPr>
              <w:tc>
                <w:tcPr>
                  <w:tcW w:w="1169" w:type="dxa"/>
                </w:tcPr>
                <w:p w14:paraId="2730A496" w14:textId="77777777" w:rsidR="009C1C53" w:rsidRDefault="009C1C53" w:rsidP="00BD742D"/>
              </w:tc>
              <w:tc>
                <w:tcPr>
                  <w:tcW w:w="1357" w:type="dxa"/>
                </w:tcPr>
                <w:p w14:paraId="1026E497" w14:textId="77777777" w:rsidR="009C1C53" w:rsidRDefault="009C1C53" w:rsidP="00BD742D"/>
              </w:tc>
              <w:tc>
                <w:tcPr>
                  <w:tcW w:w="1315" w:type="dxa"/>
                </w:tcPr>
                <w:p w14:paraId="3F1C1D04" w14:textId="77777777" w:rsidR="009C1C53" w:rsidRDefault="009C1C53" w:rsidP="00BD742D"/>
              </w:tc>
              <w:tc>
                <w:tcPr>
                  <w:tcW w:w="3924" w:type="dxa"/>
                </w:tcPr>
                <w:p w14:paraId="34920A14" w14:textId="77777777" w:rsidR="009C1C53" w:rsidRPr="00B66734" w:rsidRDefault="009C1C53" w:rsidP="00BD742D"/>
              </w:tc>
            </w:tr>
            <w:tr w:rsidR="009C1C53" w14:paraId="38F2B7FE" w14:textId="77777777" w:rsidTr="00BD742D">
              <w:trPr>
                <w:jc w:val="center"/>
              </w:trPr>
              <w:tc>
                <w:tcPr>
                  <w:tcW w:w="1169" w:type="dxa"/>
                </w:tcPr>
                <w:p w14:paraId="59481EA4" w14:textId="77777777" w:rsidR="009C1C53" w:rsidRDefault="009C1C53" w:rsidP="00BD742D"/>
              </w:tc>
              <w:tc>
                <w:tcPr>
                  <w:tcW w:w="1357" w:type="dxa"/>
                </w:tcPr>
                <w:p w14:paraId="3ECC6660" w14:textId="77777777" w:rsidR="009C1C53" w:rsidRDefault="009C1C53" w:rsidP="00BD742D"/>
              </w:tc>
              <w:tc>
                <w:tcPr>
                  <w:tcW w:w="1315" w:type="dxa"/>
                </w:tcPr>
                <w:p w14:paraId="428040D3" w14:textId="77777777" w:rsidR="009C1C53" w:rsidRDefault="009C1C53" w:rsidP="00BD742D"/>
              </w:tc>
              <w:tc>
                <w:tcPr>
                  <w:tcW w:w="3924" w:type="dxa"/>
                </w:tcPr>
                <w:p w14:paraId="4D43B139" w14:textId="77777777" w:rsidR="009C1C53" w:rsidRDefault="009C1C53" w:rsidP="00BD742D"/>
              </w:tc>
            </w:tr>
            <w:tr w:rsidR="009C1C53" w14:paraId="5BF55D4F" w14:textId="77777777" w:rsidTr="00BD742D">
              <w:trPr>
                <w:jc w:val="center"/>
              </w:trPr>
              <w:tc>
                <w:tcPr>
                  <w:tcW w:w="1169" w:type="dxa"/>
                </w:tcPr>
                <w:p w14:paraId="52894E69" w14:textId="77777777" w:rsidR="009C1C53" w:rsidRDefault="009C1C53" w:rsidP="00BD742D"/>
              </w:tc>
              <w:tc>
                <w:tcPr>
                  <w:tcW w:w="1357" w:type="dxa"/>
                </w:tcPr>
                <w:p w14:paraId="7891E264" w14:textId="77777777" w:rsidR="009C1C53" w:rsidRDefault="009C1C53" w:rsidP="00BD742D"/>
              </w:tc>
              <w:tc>
                <w:tcPr>
                  <w:tcW w:w="1315" w:type="dxa"/>
                </w:tcPr>
                <w:p w14:paraId="0FA704C7" w14:textId="77777777" w:rsidR="009C1C53" w:rsidRDefault="009C1C53" w:rsidP="00BD742D"/>
              </w:tc>
              <w:tc>
                <w:tcPr>
                  <w:tcW w:w="3924" w:type="dxa"/>
                </w:tcPr>
                <w:p w14:paraId="156EEFE2" w14:textId="77777777" w:rsidR="009C1C53" w:rsidRPr="005C49CE" w:rsidRDefault="009C1C53" w:rsidP="00BD742D"/>
              </w:tc>
            </w:tr>
          </w:tbl>
          <w:p w14:paraId="6F097FFB" w14:textId="77777777" w:rsidR="009C1C53" w:rsidRDefault="009C1C53" w:rsidP="00BD742D"/>
        </w:tc>
      </w:tr>
      <w:tr w:rsidR="009C1C53" w:rsidRPr="00452515" w14:paraId="28B15CBC" w14:textId="77777777" w:rsidTr="00C54DFE">
        <w:tc>
          <w:tcPr>
            <w:tcW w:w="8008" w:type="dxa"/>
          </w:tcPr>
          <w:p w14:paraId="6E9D6ED2" w14:textId="77777777" w:rsidR="009C1C53" w:rsidRPr="00452515" w:rsidRDefault="009C1C53" w:rsidP="00BD742D">
            <w:r w:rsidRPr="00E97505">
              <w:rPr>
                <w:rStyle w:val="Strong"/>
              </w:rPr>
              <w:t>Stakeholder:</w:t>
            </w:r>
            <w:r w:rsidRPr="00452515">
              <w:t xml:space="preserve"> </w:t>
            </w:r>
            <w:r>
              <w:t>User with privilege</w:t>
            </w:r>
          </w:p>
        </w:tc>
      </w:tr>
      <w:tr w:rsidR="009C1C53" w:rsidRPr="00D329EE" w14:paraId="5D117730" w14:textId="77777777" w:rsidTr="00C54DFE">
        <w:tc>
          <w:tcPr>
            <w:tcW w:w="8008" w:type="dxa"/>
          </w:tcPr>
          <w:p w14:paraId="373F683F" w14:textId="77777777" w:rsidR="009C1C53" w:rsidRDefault="009C1C53" w:rsidP="00BD742D">
            <w:pPr>
              <w:rPr>
                <w:rStyle w:val="Strong"/>
                <w:lang w:val="fr-FR"/>
              </w:rPr>
            </w:pPr>
            <w:proofErr w:type="spellStart"/>
            <w:r w:rsidRPr="009A0B08">
              <w:rPr>
                <w:rStyle w:val="Strong"/>
                <w:lang w:val="fr-FR"/>
              </w:rPr>
              <w:t>Pre-Condition</w:t>
            </w:r>
            <w:proofErr w:type="spellEnd"/>
            <w:r w:rsidRPr="009A0B08">
              <w:rPr>
                <w:rStyle w:val="Strong"/>
                <w:lang w:val="fr-FR"/>
              </w:rPr>
              <w:t xml:space="preserve"> : </w:t>
            </w:r>
          </w:p>
          <w:p w14:paraId="168F0B76" w14:textId="77777777" w:rsidR="009C1C53" w:rsidRPr="009A0B08" w:rsidRDefault="009C1C53" w:rsidP="00BD742D">
            <w:pPr>
              <w:rPr>
                <w:rStyle w:val="Strong"/>
                <w:lang w:val="fr-FR"/>
              </w:rPr>
            </w:pPr>
          </w:p>
          <w:p w14:paraId="08B767CA" w14:textId="77777777" w:rsidR="009C1C53" w:rsidRDefault="009C1C53" w:rsidP="00BD742D">
            <w:pPr>
              <w:rPr>
                <w:rStyle w:val="Strong"/>
                <w:lang w:val="fr-FR"/>
              </w:rPr>
            </w:pPr>
            <w:proofErr w:type="gramStart"/>
            <w:r w:rsidRPr="009A0B08">
              <w:rPr>
                <w:rStyle w:val="Strong"/>
                <w:lang w:val="fr-FR"/>
              </w:rPr>
              <w:t>PRD:</w:t>
            </w:r>
            <w:proofErr w:type="gramEnd"/>
            <w:r w:rsidRPr="009A0B08">
              <w:rPr>
                <w:rStyle w:val="Strong"/>
                <w:lang w:val="fr-FR"/>
              </w:rPr>
              <w:t xml:space="preserve"> </w:t>
            </w:r>
          </w:p>
          <w:p w14:paraId="7F157384" w14:textId="0C8149E6" w:rsidR="009C1C53" w:rsidRPr="009A0B08" w:rsidRDefault="009C1C53" w:rsidP="00BD742D">
            <w:pPr>
              <w:rPr>
                <w:rStyle w:val="Strong"/>
                <w:lang w:val="fr-FR"/>
              </w:rPr>
            </w:pPr>
            <w:r w:rsidRPr="009C1C53">
              <w:rPr>
                <w:rStyle w:val="Strong"/>
                <w:lang w:val="fr-FR"/>
              </w:rPr>
              <w:t>https://wonder.atlassian.net/l/cp/BD1155TW</w:t>
            </w:r>
          </w:p>
          <w:p w14:paraId="74FD8590" w14:textId="77777777" w:rsidR="009C1C53" w:rsidRDefault="009C1C53" w:rsidP="00BD742D">
            <w:pPr>
              <w:rPr>
                <w:rFonts w:ascii="Arial" w:hAnsi="Arial" w:cs="Arial"/>
                <w:sz w:val="20"/>
                <w:szCs w:val="20"/>
                <w:lang w:val="pt-BR"/>
              </w:rPr>
            </w:pPr>
            <w:r w:rsidRPr="00D329EE">
              <w:rPr>
                <w:rFonts w:ascii="Arial" w:hAnsi="Arial" w:cs="Arial" w:hint="eastAsia"/>
                <w:sz w:val="20"/>
                <w:szCs w:val="20"/>
                <w:lang w:val="pt-BR"/>
              </w:rPr>
              <w:t>F</w:t>
            </w:r>
            <w:r w:rsidRPr="00D329EE">
              <w:rPr>
                <w:rFonts w:ascii="Arial" w:hAnsi="Arial" w:cs="Arial"/>
                <w:sz w:val="20"/>
                <w:szCs w:val="20"/>
                <w:lang w:val="pt-BR"/>
              </w:rPr>
              <w:t xml:space="preserve">igma: </w:t>
            </w:r>
          </w:p>
          <w:p w14:paraId="3CF9D3D5" w14:textId="77777777" w:rsidR="009C1C53" w:rsidRDefault="009C1C53" w:rsidP="00BD742D">
            <w:pPr>
              <w:rPr>
                <w:rFonts w:ascii="Arial" w:hAnsi="Arial" w:cs="Arial"/>
                <w:sz w:val="20"/>
                <w:szCs w:val="20"/>
                <w:lang w:val="pt-BR"/>
              </w:rPr>
            </w:pPr>
          </w:p>
          <w:p w14:paraId="57406938" w14:textId="77777777" w:rsidR="009C1C53" w:rsidRPr="00D329EE" w:rsidRDefault="009C1C53" w:rsidP="00BD742D">
            <w:pPr>
              <w:rPr>
                <w:rFonts w:ascii="Arial" w:hAnsi="Arial" w:cs="Arial"/>
                <w:sz w:val="20"/>
                <w:szCs w:val="20"/>
                <w:lang w:val="pt-BR"/>
              </w:rPr>
            </w:pPr>
          </w:p>
        </w:tc>
      </w:tr>
      <w:tr w:rsidR="009C1C53" w:rsidRPr="00BD54DC" w14:paraId="5FCFADF4" w14:textId="77777777" w:rsidTr="00C54DFE">
        <w:tc>
          <w:tcPr>
            <w:tcW w:w="8008" w:type="dxa"/>
          </w:tcPr>
          <w:p w14:paraId="02165138" w14:textId="77777777" w:rsidR="009C1C53" w:rsidRPr="00A25A67" w:rsidRDefault="009C1C53" w:rsidP="00BD742D">
            <w:pPr>
              <w:rPr>
                <w:b/>
                <w:bCs/>
              </w:rPr>
            </w:pPr>
            <w:r w:rsidRPr="00A25A67">
              <w:rPr>
                <w:rFonts w:hint="eastAsia"/>
                <w:b/>
                <w:bCs/>
              </w:rPr>
              <w:t>Main Scenario:</w:t>
            </w:r>
          </w:p>
          <w:p w14:paraId="48AAE994" w14:textId="50D19AEE" w:rsidR="009C1C53" w:rsidRPr="00A25A67" w:rsidRDefault="00C54DFE" w:rsidP="00C54DFE">
            <w:r w:rsidRPr="00C54DFE">
              <w:t>https://wonder.atlassian.net/wiki/x/SIFC_w</w:t>
            </w:r>
          </w:p>
        </w:tc>
      </w:tr>
      <w:tr w:rsidR="009C1C53" w:rsidRPr="00452515" w14:paraId="37335647" w14:textId="77777777" w:rsidTr="00C54DFE">
        <w:tc>
          <w:tcPr>
            <w:tcW w:w="8008" w:type="dxa"/>
          </w:tcPr>
          <w:p w14:paraId="3D5145A7" w14:textId="77777777" w:rsidR="009C1C53" w:rsidRDefault="009C1C53" w:rsidP="00BD742D">
            <w:r w:rsidRPr="00452515">
              <w:lastRenderedPageBreak/>
              <w:t>Extend Scenario:</w:t>
            </w:r>
          </w:p>
          <w:p w14:paraId="71E9F39A" w14:textId="77777777" w:rsidR="009C1C53" w:rsidRPr="00452515" w:rsidRDefault="009C1C53" w:rsidP="00BD742D"/>
        </w:tc>
      </w:tr>
      <w:tr w:rsidR="009C1C53" w:rsidRPr="00452515" w14:paraId="77E229F1" w14:textId="77777777" w:rsidTr="00C54DFE">
        <w:tc>
          <w:tcPr>
            <w:tcW w:w="8008" w:type="dxa"/>
          </w:tcPr>
          <w:p w14:paraId="4781BB08" w14:textId="77777777" w:rsidR="009C1C53" w:rsidRDefault="009C1C53" w:rsidP="00BD742D">
            <w:r w:rsidRPr="00452515">
              <w:t>Exception Scenario:</w:t>
            </w:r>
          </w:p>
          <w:p w14:paraId="56F1088F" w14:textId="77777777" w:rsidR="009C1C53" w:rsidRPr="00452515" w:rsidRDefault="009C1C53" w:rsidP="00BD742D"/>
        </w:tc>
      </w:tr>
      <w:tr w:rsidR="009C1C53" w:rsidRPr="00452515" w14:paraId="73F5F100" w14:textId="77777777" w:rsidTr="00C54DFE">
        <w:tc>
          <w:tcPr>
            <w:tcW w:w="8008" w:type="dxa"/>
          </w:tcPr>
          <w:p w14:paraId="3A6FF425" w14:textId="77777777" w:rsidR="009C1C53" w:rsidRPr="00452515" w:rsidRDefault="009C1C53" w:rsidP="00BD742D">
            <w:r w:rsidRPr="00452515">
              <w:t>Notes:</w:t>
            </w:r>
          </w:p>
        </w:tc>
      </w:tr>
      <w:tr w:rsidR="009C1C53" w:rsidRPr="00452515" w14:paraId="4A75F9FB" w14:textId="77777777" w:rsidTr="00C54DFE">
        <w:tc>
          <w:tcPr>
            <w:tcW w:w="8008" w:type="dxa"/>
          </w:tcPr>
          <w:p w14:paraId="3D2B8ABB" w14:textId="77777777" w:rsidR="009C1C53" w:rsidRPr="00452515" w:rsidRDefault="009C1C53" w:rsidP="00BD742D">
            <w:r w:rsidRPr="00452515">
              <w:t>Q/A:</w:t>
            </w:r>
          </w:p>
        </w:tc>
      </w:tr>
    </w:tbl>
    <w:p w14:paraId="418A3A4A" w14:textId="77777777" w:rsidR="009C1C53" w:rsidRDefault="009C1C53" w:rsidP="0036623E"/>
    <w:p w14:paraId="35207E00" w14:textId="1556F95C" w:rsidR="007B05AA" w:rsidRDefault="00AA1773" w:rsidP="004A33A2">
      <w:pPr>
        <w:pStyle w:val="Heading2"/>
      </w:pPr>
      <w:r>
        <w:rPr>
          <w:rFonts w:hint="eastAsia"/>
        </w:rPr>
        <w:t>Tran-</w:t>
      </w:r>
      <w:r w:rsidR="004A33A2" w:rsidRPr="004A33A2">
        <w:t>MS08-1</w:t>
      </w:r>
      <w:r w:rsidR="004A33A2">
        <w:rPr>
          <w:rFonts w:hint="eastAsia"/>
        </w:rPr>
        <w:t>1</w:t>
      </w:r>
      <w:r w:rsidR="004A33A2" w:rsidRPr="004A33A2">
        <w:t xml:space="preserve"> </w:t>
      </w:r>
      <w:r w:rsidR="004A33A2">
        <w:rPr>
          <w:rFonts w:hint="eastAsia"/>
        </w:rPr>
        <w:t>Watchlist</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28"/>
      </w:tblGrid>
      <w:tr w:rsidR="004A33A2" w:rsidRPr="00452515" w14:paraId="2AC308D1" w14:textId="77777777" w:rsidTr="00AA1773">
        <w:tc>
          <w:tcPr>
            <w:tcW w:w="8008" w:type="dxa"/>
          </w:tcPr>
          <w:p w14:paraId="3CB299CC" w14:textId="3D9B2628" w:rsidR="004A33A2" w:rsidRPr="00E97505" w:rsidRDefault="004A33A2" w:rsidP="00BD742D">
            <w:pPr>
              <w:rPr>
                <w:rStyle w:val="Strong"/>
              </w:rPr>
            </w:pPr>
            <w:r w:rsidRPr="00B05CAC">
              <w:rPr>
                <w:rStyle w:val="Strong"/>
              </w:rPr>
              <w:t>MS</w:t>
            </w:r>
            <w:r>
              <w:rPr>
                <w:rStyle w:val="Strong"/>
                <w:rFonts w:hint="eastAsia"/>
              </w:rPr>
              <w:t>08-11 Watchlis</w:t>
            </w:r>
            <w:r w:rsidR="0028629F">
              <w:rPr>
                <w:rStyle w:val="Strong"/>
                <w:rFonts w:hint="eastAsia"/>
              </w:rPr>
              <w:t>t</w:t>
            </w:r>
          </w:p>
        </w:tc>
      </w:tr>
      <w:tr w:rsidR="004A33A2" w:rsidRPr="00452515" w14:paraId="0E5DF1CB" w14:textId="77777777" w:rsidTr="00AA1773">
        <w:tc>
          <w:tcPr>
            <w:tcW w:w="8008" w:type="dxa"/>
          </w:tcPr>
          <w:p w14:paraId="17360E5F" w14:textId="77777777" w:rsidR="004A33A2" w:rsidRPr="00E97505" w:rsidRDefault="004A33A2" w:rsidP="00BD742D">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4A33A2" w14:paraId="67656031" w14:textId="77777777" w:rsidTr="00BD742D">
              <w:trPr>
                <w:jc w:val="center"/>
              </w:trPr>
              <w:tc>
                <w:tcPr>
                  <w:tcW w:w="1169" w:type="dxa"/>
                </w:tcPr>
                <w:p w14:paraId="0FD22131" w14:textId="77777777" w:rsidR="004A33A2" w:rsidRPr="007A35F7" w:rsidRDefault="004A33A2" w:rsidP="00BD742D">
                  <w:pPr>
                    <w:rPr>
                      <w:rFonts w:ascii="Arial" w:hAnsi="Arial" w:cs="Arial"/>
                    </w:rPr>
                  </w:pPr>
                  <w:r w:rsidRPr="007A35F7">
                    <w:rPr>
                      <w:rFonts w:ascii="Arial" w:hAnsi="Arial" w:cs="Arial"/>
                    </w:rPr>
                    <w:t>Version</w:t>
                  </w:r>
                </w:p>
              </w:tc>
              <w:tc>
                <w:tcPr>
                  <w:tcW w:w="1357" w:type="dxa"/>
                </w:tcPr>
                <w:p w14:paraId="0B4FFDA4" w14:textId="77777777" w:rsidR="004A33A2" w:rsidRPr="007A35F7" w:rsidRDefault="004A33A2" w:rsidP="00BD742D">
                  <w:pPr>
                    <w:rPr>
                      <w:rFonts w:ascii="Arial" w:hAnsi="Arial" w:cs="Arial"/>
                    </w:rPr>
                  </w:pPr>
                  <w:r w:rsidRPr="007A35F7">
                    <w:rPr>
                      <w:rFonts w:ascii="Arial" w:hAnsi="Arial" w:cs="Arial"/>
                    </w:rPr>
                    <w:t>Date</w:t>
                  </w:r>
                </w:p>
              </w:tc>
              <w:tc>
                <w:tcPr>
                  <w:tcW w:w="1315" w:type="dxa"/>
                </w:tcPr>
                <w:p w14:paraId="16C22FD5" w14:textId="77777777" w:rsidR="004A33A2" w:rsidRPr="007A35F7" w:rsidRDefault="004A33A2" w:rsidP="00BD742D">
                  <w:pPr>
                    <w:rPr>
                      <w:rFonts w:ascii="Arial" w:hAnsi="Arial" w:cs="Arial"/>
                    </w:rPr>
                  </w:pPr>
                  <w:r w:rsidRPr="007A35F7">
                    <w:rPr>
                      <w:rFonts w:ascii="Arial" w:hAnsi="Arial" w:cs="Arial"/>
                    </w:rPr>
                    <w:t>Updated By</w:t>
                  </w:r>
                </w:p>
              </w:tc>
              <w:tc>
                <w:tcPr>
                  <w:tcW w:w="3924" w:type="dxa"/>
                </w:tcPr>
                <w:p w14:paraId="32B1BB26" w14:textId="77777777" w:rsidR="004A33A2" w:rsidRPr="007A35F7" w:rsidRDefault="004A33A2" w:rsidP="00BD742D">
                  <w:pPr>
                    <w:rPr>
                      <w:rFonts w:ascii="Arial" w:hAnsi="Arial" w:cs="Arial"/>
                    </w:rPr>
                  </w:pPr>
                  <w:r w:rsidRPr="007A35F7">
                    <w:rPr>
                      <w:rFonts w:ascii="Arial" w:hAnsi="Arial" w:cs="Arial"/>
                    </w:rPr>
                    <w:t>Description</w:t>
                  </w:r>
                </w:p>
              </w:tc>
            </w:tr>
            <w:tr w:rsidR="004A33A2" w14:paraId="088369CA" w14:textId="77777777" w:rsidTr="00BD742D">
              <w:trPr>
                <w:jc w:val="center"/>
              </w:trPr>
              <w:tc>
                <w:tcPr>
                  <w:tcW w:w="1169" w:type="dxa"/>
                </w:tcPr>
                <w:p w14:paraId="37282B44" w14:textId="77777777" w:rsidR="004A33A2" w:rsidRPr="007A35F7" w:rsidRDefault="004A33A2" w:rsidP="00BD742D">
                  <w:pPr>
                    <w:rPr>
                      <w:rFonts w:ascii="Arial" w:hAnsi="Arial" w:cs="Arial"/>
                    </w:rPr>
                  </w:pPr>
                  <w:r w:rsidRPr="007A35F7">
                    <w:rPr>
                      <w:rFonts w:ascii="Arial" w:hAnsi="Arial" w:cs="Arial"/>
                    </w:rPr>
                    <w:t>1.0</w:t>
                  </w:r>
                </w:p>
              </w:tc>
              <w:tc>
                <w:tcPr>
                  <w:tcW w:w="1357" w:type="dxa"/>
                </w:tcPr>
                <w:p w14:paraId="1B10A606" w14:textId="77777777" w:rsidR="004A33A2" w:rsidRPr="007A35F7" w:rsidRDefault="004A33A2" w:rsidP="00BD742D">
                  <w:pPr>
                    <w:rPr>
                      <w:rFonts w:ascii="Arial" w:hAnsi="Arial" w:cs="Arial"/>
                    </w:rPr>
                  </w:pPr>
                </w:p>
              </w:tc>
              <w:tc>
                <w:tcPr>
                  <w:tcW w:w="1315" w:type="dxa"/>
                </w:tcPr>
                <w:p w14:paraId="68BDF13E" w14:textId="77777777" w:rsidR="004A33A2" w:rsidRPr="007A35F7" w:rsidRDefault="004A33A2" w:rsidP="00BD742D">
                  <w:pPr>
                    <w:rPr>
                      <w:rFonts w:ascii="Arial" w:hAnsi="Arial" w:cs="Arial"/>
                    </w:rPr>
                  </w:pPr>
                </w:p>
              </w:tc>
              <w:tc>
                <w:tcPr>
                  <w:tcW w:w="3924" w:type="dxa"/>
                </w:tcPr>
                <w:p w14:paraId="59DCD926" w14:textId="77777777" w:rsidR="004A33A2" w:rsidRPr="007A35F7" w:rsidRDefault="004A33A2" w:rsidP="00BD742D">
                  <w:pPr>
                    <w:rPr>
                      <w:rFonts w:ascii="Arial" w:hAnsi="Arial" w:cs="Arial"/>
                    </w:rPr>
                  </w:pPr>
                  <w:r w:rsidRPr="007A35F7">
                    <w:rPr>
                      <w:rFonts w:ascii="Arial" w:hAnsi="Arial" w:cs="Arial"/>
                    </w:rPr>
                    <w:t>First version</w:t>
                  </w:r>
                </w:p>
              </w:tc>
            </w:tr>
            <w:tr w:rsidR="004A33A2" w14:paraId="4FD77C58" w14:textId="77777777" w:rsidTr="00BD742D">
              <w:trPr>
                <w:jc w:val="center"/>
              </w:trPr>
              <w:tc>
                <w:tcPr>
                  <w:tcW w:w="1169" w:type="dxa"/>
                </w:tcPr>
                <w:p w14:paraId="347E1BD6" w14:textId="77777777" w:rsidR="004A33A2" w:rsidRDefault="004A33A2" w:rsidP="00BD742D"/>
              </w:tc>
              <w:tc>
                <w:tcPr>
                  <w:tcW w:w="1357" w:type="dxa"/>
                </w:tcPr>
                <w:p w14:paraId="64FEB615" w14:textId="77777777" w:rsidR="004A33A2" w:rsidRDefault="004A33A2" w:rsidP="00BD742D"/>
              </w:tc>
              <w:tc>
                <w:tcPr>
                  <w:tcW w:w="1315" w:type="dxa"/>
                </w:tcPr>
                <w:p w14:paraId="1A9C3F90" w14:textId="77777777" w:rsidR="004A33A2" w:rsidRDefault="004A33A2" w:rsidP="00BD742D"/>
              </w:tc>
              <w:tc>
                <w:tcPr>
                  <w:tcW w:w="3924" w:type="dxa"/>
                </w:tcPr>
                <w:p w14:paraId="773F3B6B" w14:textId="77777777" w:rsidR="004A33A2" w:rsidRDefault="004A33A2" w:rsidP="00BD742D"/>
              </w:tc>
            </w:tr>
            <w:tr w:rsidR="004A33A2" w14:paraId="12B2F844" w14:textId="77777777" w:rsidTr="00BD742D">
              <w:trPr>
                <w:jc w:val="center"/>
              </w:trPr>
              <w:tc>
                <w:tcPr>
                  <w:tcW w:w="1169" w:type="dxa"/>
                </w:tcPr>
                <w:p w14:paraId="18CA1B35" w14:textId="77777777" w:rsidR="004A33A2" w:rsidRDefault="004A33A2" w:rsidP="00BD742D"/>
              </w:tc>
              <w:tc>
                <w:tcPr>
                  <w:tcW w:w="1357" w:type="dxa"/>
                </w:tcPr>
                <w:p w14:paraId="1C826E90" w14:textId="77777777" w:rsidR="004A33A2" w:rsidRDefault="004A33A2" w:rsidP="00BD742D"/>
              </w:tc>
              <w:tc>
                <w:tcPr>
                  <w:tcW w:w="1315" w:type="dxa"/>
                </w:tcPr>
                <w:p w14:paraId="52D84787" w14:textId="77777777" w:rsidR="004A33A2" w:rsidRDefault="004A33A2" w:rsidP="00BD742D"/>
              </w:tc>
              <w:tc>
                <w:tcPr>
                  <w:tcW w:w="3924" w:type="dxa"/>
                </w:tcPr>
                <w:p w14:paraId="4E3CEF3E" w14:textId="77777777" w:rsidR="004A33A2" w:rsidRDefault="004A33A2" w:rsidP="00BD742D"/>
              </w:tc>
            </w:tr>
            <w:tr w:rsidR="004A33A2" w14:paraId="2BFACEDF" w14:textId="77777777" w:rsidTr="00BD742D">
              <w:trPr>
                <w:jc w:val="center"/>
              </w:trPr>
              <w:tc>
                <w:tcPr>
                  <w:tcW w:w="1169" w:type="dxa"/>
                </w:tcPr>
                <w:p w14:paraId="76EAFAE7" w14:textId="77777777" w:rsidR="004A33A2" w:rsidRDefault="004A33A2" w:rsidP="00BD742D"/>
              </w:tc>
              <w:tc>
                <w:tcPr>
                  <w:tcW w:w="1357" w:type="dxa"/>
                </w:tcPr>
                <w:p w14:paraId="2FA86495" w14:textId="77777777" w:rsidR="004A33A2" w:rsidRDefault="004A33A2" w:rsidP="00BD742D"/>
              </w:tc>
              <w:tc>
                <w:tcPr>
                  <w:tcW w:w="1315" w:type="dxa"/>
                </w:tcPr>
                <w:p w14:paraId="6A277AEC" w14:textId="77777777" w:rsidR="004A33A2" w:rsidRDefault="004A33A2" w:rsidP="00BD742D"/>
              </w:tc>
              <w:tc>
                <w:tcPr>
                  <w:tcW w:w="3924" w:type="dxa"/>
                </w:tcPr>
                <w:p w14:paraId="07A3A4ED" w14:textId="77777777" w:rsidR="004A33A2" w:rsidRPr="00B66734" w:rsidRDefault="004A33A2" w:rsidP="00BD742D"/>
              </w:tc>
            </w:tr>
            <w:tr w:rsidR="004A33A2" w14:paraId="6487DFFA" w14:textId="77777777" w:rsidTr="00BD742D">
              <w:trPr>
                <w:jc w:val="center"/>
              </w:trPr>
              <w:tc>
                <w:tcPr>
                  <w:tcW w:w="1169" w:type="dxa"/>
                </w:tcPr>
                <w:p w14:paraId="4FDF1262" w14:textId="77777777" w:rsidR="004A33A2" w:rsidRDefault="004A33A2" w:rsidP="00BD742D"/>
              </w:tc>
              <w:tc>
                <w:tcPr>
                  <w:tcW w:w="1357" w:type="dxa"/>
                </w:tcPr>
                <w:p w14:paraId="3BD11D7B" w14:textId="77777777" w:rsidR="004A33A2" w:rsidRDefault="004A33A2" w:rsidP="00BD742D"/>
              </w:tc>
              <w:tc>
                <w:tcPr>
                  <w:tcW w:w="1315" w:type="dxa"/>
                </w:tcPr>
                <w:p w14:paraId="6064D664" w14:textId="77777777" w:rsidR="004A33A2" w:rsidRDefault="004A33A2" w:rsidP="00BD742D"/>
              </w:tc>
              <w:tc>
                <w:tcPr>
                  <w:tcW w:w="3924" w:type="dxa"/>
                </w:tcPr>
                <w:p w14:paraId="1781AAF3" w14:textId="77777777" w:rsidR="004A33A2" w:rsidRDefault="004A33A2" w:rsidP="00BD742D"/>
              </w:tc>
            </w:tr>
            <w:tr w:rsidR="004A33A2" w14:paraId="26D89F8D" w14:textId="77777777" w:rsidTr="00BD742D">
              <w:trPr>
                <w:jc w:val="center"/>
              </w:trPr>
              <w:tc>
                <w:tcPr>
                  <w:tcW w:w="1169" w:type="dxa"/>
                </w:tcPr>
                <w:p w14:paraId="4BA86066" w14:textId="77777777" w:rsidR="004A33A2" w:rsidRDefault="004A33A2" w:rsidP="00BD742D"/>
              </w:tc>
              <w:tc>
                <w:tcPr>
                  <w:tcW w:w="1357" w:type="dxa"/>
                </w:tcPr>
                <w:p w14:paraId="1586F615" w14:textId="77777777" w:rsidR="004A33A2" w:rsidRDefault="004A33A2" w:rsidP="00BD742D"/>
              </w:tc>
              <w:tc>
                <w:tcPr>
                  <w:tcW w:w="1315" w:type="dxa"/>
                </w:tcPr>
                <w:p w14:paraId="759B52FA" w14:textId="77777777" w:rsidR="004A33A2" w:rsidRDefault="004A33A2" w:rsidP="00BD742D"/>
              </w:tc>
              <w:tc>
                <w:tcPr>
                  <w:tcW w:w="3924" w:type="dxa"/>
                </w:tcPr>
                <w:p w14:paraId="62CB285F" w14:textId="77777777" w:rsidR="004A33A2" w:rsidRPr="005C49CE" w:rsidRDefault="004A33A2" w:rsidP="00BD742D"/>
              </w:tc>
            </w:tr>
          </w:tbl>
          <w:p w14:paraId="5F6DB24C" w14:textId="77777777" w:rsidR="004A33A2" w:rsidRDefault="004A33A2" w:rsidP="00BD742D"/>
        </w:tc>
      </w:tr>
      <w:tr w:rsidR="004A33A2" w:rsidRPr="00452515" w14:paraId="51314214" w14:textId="77777777" w:rsidTr="00AA1773">
        <w:tc>
          <w:tcPr>
            <w:tcW w:w="8008" w:type="dxa"/>
          </w:tcPr>
          <w:p w14:paraId="4511A69A" w14:textId="77777777" w:rsidR="004A33A2" w:rsidRPr="00452515" w:rsidRDefault="004A33A2" w:rsidP="00BD742D">
            <w:r w:rsidRPr="00E97505">
              <w:rPr>
                <w:rStyle w:val="Strong"/>
              </w:rPr>
              <w:t>Stakeholder:</w:t>
            </w:r>
            <w:r w:rsidRPr="00452515">
              <w:t xml:space="preserve"> </w:t>
            </w:r>
            <w:r>
              <w:t>User with privilege</w:t>
            </w:r>
          </w:p>
        </w:tc>
      </w:tr>
      <w:tr w:rsidR="004A33A2" w:rsidRPr="00C11B5E" w14:paraId="26CF5CDB" w14:textId="77777777" w:rsidTr="00AA1773">
        <w:tc>
          <w:tcPr>
            <w:tcW w:w="8008" w:type="dxa"/>
          </w:tcPr>
          <w:p w14:paraId="69C0D4D3" w14:textId="77777777" w:rsidR="004A33A2" w:rsidRDefault="004A33A2" w:rsidP="00BD742D">
            <w:pPr>
              <w:rPr>
                <w:rStyle w:val="Strong"/>
                <w:lang w:val="fr-FR"/>
              </w:rPr>
            </w:pPr>
            <w:proofErr w:type="spellStart"/>
            <w:r w:rsidRPr="009A0B08">
              <w:rPr>
                <w:rStyle w:val="Strong"/>
                <w:lang w:val="fr-FR"/>
              </w:rPr>
              <w:t>Pre-Condition</w:t>
            </w:r>
            <w:proofErr w:type="spellEnd"/>
            <w:r w:rsidRPr="009A0B08">
              <w:rPr>
                <w:rStyle w:val="Strong"/>
                <w:lang w:val="fr-FR"/>
              </w:rPr>
              <w:t xml:space="preserve"> : </w:t>
            </w:r>
          </w:p>
          <w:p w14:paraId="25B1A182" w14:textId="77777777" w:rsidR="004A33A2" w:rsidRPr="009A0B08" w:rsidRDefault="004A33A2" w:rsidP="00BD742D">
            <w:pPr>
              <w:rPr>
                <w:rStyle w:val="Strong"/>
                <w:lang w:val="fr-FR"/>
              </w:rPr>
            </w:pPr>
          </w:p>
          <w:p w14:paraId="2A8DBF8F" w14:textId="6952521A" w:rsidR="004A33A2" w:rsidRDefault="004A33A2" w:rsidP="00BD742D">
            <w:pPr>
              <w:rPr>
                <w:rStyle w:val="Strong"/>
                <w:lang w:val="fr-FR"/>
              </w:rPr>
            </w:pPr>
            <w:proofErr w:type="gramStart"/>
            <w:r w:rsidRPr="009A0B08">
              <w:rPr>
                <w:rStyle w:val="Strong"/>
                <w:lang w:val="fr-FR"/>
              </w:rPr>
              <w:t>PRD:</w:t>
            </w:r>
            <w:proofErr w:type="gramEnd"/>
            <w:r w:rsidRPr="009A0B08">
              <w:rPr>
                <w:rStyle w:val="Strong"/>
                <w:lang w:val="fr-FR"/>
              </w:rPr>
              <w:t xml:space="preserve"> </w:t>
            </w:r>
            <w:r w:rsidR="00C11B5E" w:rsidRPr="00C11B5E">
              <w:rPr>
                <w:rStyle w:val="Strong"/>
                <w:lang w:val="fr-FR"/>
              </w:rPr>
              <w:t>https://wonder.atlassian.net/l/cp/5WzAAQTH</w:t>
            </w:r>
          </w:p>
          <w:p w14:paraId="1AFAA7CB" w14:textId="77777777" w:rsidR="004A33A2" w:rsidRPr="009A0B08" w:rsidRDefault="004A33A2" w:rsidP="00BD742D">
            <w:pPr>
              <w:rPr>
                <w:rStyle w:val="Strong"/>
                <w:lang w:val="fr-FR"/>
              </w:rPr>
            </w:pPr>
          </w:p>
          <w:p w14:paraId="1D03DE3B" w14:textId="77777777" w:rsidR="004A33A2" w:rsidRDefault="004A33A2" w:rsidP="00BD742D">
            <w:pPr>
              <w:rPr>
                <w:rFonts w:ascii="Arial" w:hAnsi="Arial" w:cs="Arial"/>
                <w:sz w:val="20"/>
                <w:szCs w:val="20"/>
                <w:lang w:val="pt-BR"/>
              </w:rPr>
            </w:pPr>
            <w:r w:rsidRPr="00D329EE">
              <w:rPr>
                <w:rFonts w:ascii="Arial" w:hAnsi="Arial" w:cs="Arial" w:hint="eastAsia"/>
                <w:sz w:val="20"/>
                <w:szCs w:val="20"/>
                <w:lang w:val="pt-BR"/>
              </w:rPr>
              <w:t>F</w:t>
            </w:r>
            <w:r w:rsidRPr="00D329EE">
              <w:rPr>
                <w:rFonts w:ascii="Arial" w:hAnsi="Arial" w:cs="Arial"/>
                <w:sz w:val="20"/>
                <w:szCs w:val="20"/>
                <w:lang w:val="pt-BR"/>
              </w:rPr>
              <w:t xml:space="preserve">igma: </w:t>
            </w:r>
          </w:p>
          <w:p w14:paraId="38713BDA" w14:textId="022E5320" w:rsidR="004A33A2" w:rsidRDefault="00C11B5E" w:rsidP="00BD742D">
            <w:pPr>
              <w:rPr>
                <w:rFonts w:ascii="Arial" w:hAnsi="Arial" w:cs="Arial"/>
                <w:sz w:val="20"/>
                <w:szCs w:val="20"/>
                <w:lang w:val="pt-BR"/>
              </w:rPr>
            </w:pPr>
            <w:r w:rsidRPr="00C11B5E">
              <w:rPr>
                <w:rFonts w:ascii="Arial" w:hAnsi="Arial" w:cs="Arial"/>
                <w:sz w:val="20"/>
                <w:szCs w:val="20"/>
                <w:lang w:val="pt-BR"/>
              </w:rPr>
              <w:t>https://www.figma.com/file/Wv2ghMJNpi9FxkZPexhbh4/branch/PbcFN1eRrsz7S8KKgSXiR2/Stage-Gate-Discovery?type=design&amp;node-id=6475-586509&amp;mode=design&amp;t=x06R0zVG7Md1rzTk-0</w:t>
            </w:r>
          </w:p>
          <w:p w14:paraId="6B11D96F" w14:textId="77777777" w:rsidR="004A33A2" w:rsidRPr="00D329EE" w:rsidRDefault="004A33A2" w:rsidP="00BD742D">
            <w:pPr>
              <w:rPr>
                <w:rFonts w:ascii="Arial" w:hAnsi="Arial" w:cs="Arial"/>
                <w:sz w:val="20"/>
                <w:szCs w:val="20"/>
                <w:lang w:val="pt-BR"/>
              </w:rPr>
            </w:pPr>
          </w:p>
        </w:tc>
      </w:tr>
      <w:tr w:rsidR="004A33A2" w:rsidRPr="00452515" w14:paraId="6E42453C" w14:textId="77777777" w:rsidTr="00AA1773">
        <w:tc>
          <w:tcPr>
            <w:tcW w:w="8008" w:type="dxa"/>
          </w:tcPr>
          <w:p w14:paraId="7C29F5D4" w14:textId="77777777" w:rsidR="004A33A2" w:rsidRPr="00D97083" w:rsidRDefault="004A33A2" w:rsidP="00BD742D">
            <w:pPr>
              <w:rPr>
                <w:b/>
                <w:bCs/>
              </w:rPr>
            </w:pPr>
            <w:r w:rsidRPr="00D97083">
              <w:rPr>
                <w:rFonts w:hint="eastAsia"/>
                <w:b/>
                <w:bCs/>
              </w:rPr>
              <w:t>Main Scenario:</w:t>
            </w:r>
          </w:p>
          <w:p w14:paraId="28282630" w14:textId="6216D0A0" w:rsidR="004A33A2" w:rsidRDefault="00AA1773" w:rsidP="00BD742D">
            <w:r w:rsidRPr="00AA1773">
              <w:t>https://wonder.atlassian.net/wiki/x/4QBD_w</w:t>
            </w:r>
          </w:p>
          <w:p w14:paraId="274DC9C5" w14:textId="77777777" w:rsidR="004A33A2" w:rsidRPr="00BD54DC" w:rsidRDefault="004A33A2" w:rsidP="00BD742D"/>
        </w:tc>
      </w:tr>
      <w:tr w:rsidR="004A33A2" w:rsidRPr="00452515" w14:paraId="21A5DD19" w14:textId="77777777" w:rsidTr="00AA1773">
        <w:tc>
          <w:tcPr>
            <w:tcW w:w="8008" w:type="dxa"/>
          </w:tcPr>
          <w:p w14:paraId="7F66F140" w14:textId="77777777" w:rsidR="004A33A2" w:rsidRDefault="004A33A2" w:rsidP="00BD742D">
            <w:r w:rsidRPr="00452515">
              <w:t>Extend Scenario:</w:t>
            </w:r>
          </w:p>
          <w:p w14:paraId="2B42182A" w14:textId="77777777" w:rsidR="004A33A2" w:rsidRPr="00452515" w:rsidRDefault="004A33A2" w:rsidP="00BD742D"/>
        </w:tc>
      </w:tr>
      <w:tr w:rsidR="004A33A2" w:rsidRPr="00452515" w14:paraId="7AC11529" w14:textId="77777777" w:rsidTr="00AA1773">
        <w:tc>
          <w:tcPr>
            <w:tcW w:w="8008" w:type="dxa"/>
          </w:tcPr>
          <w:p w14:paraId="731FD9C0" w14:textId="77777777" w:rsidR="004A33A2" w:rsidRDefault="004A33A2" w:rsidP="00BD742D">
            <w:r w:rsidRPr="00452515">
              <w:t>Exception Scenario:</w:t>
            </w:r>
          </w:p>
          <w:p w14:paraId="27F19A81" w14:textId="77777777" w:rsidR="004A33A2" w:rsidRPr="00452515" w:rsidRDefault="004A33A2" w:rsidP="00BD742D"/>
        </w:tc>
      </w:tr>
      <w:tr w:rsidR="004A33A2" w:rsidRPr="00452515" w14:paraId="608C6B0A" w14:textId="77777777" w:rsidTr="00AA1773">
        <w:tc>
          <w:tcPr>
            <w:tcW w:w="8008" w:type="dxa"/>
          </w:tcPr>
          <w:p w14:paraId="5C55BEFA" w14:textId="77777777" w:rsidR="004A33A2" w:rsidRPr="00452515" w:rsidRDefault="004A33A2" w:rsidP="00BD742D">
            <w:r w:rsidRPr="00452515">
              <w:t>Notes:</w:t>
            </w:r>
          </w:p>
        </w:tc>
      </w:tr>
      <w:tr w:rsidR="004A33A2" w:rsidRPr="00452515" w14:paraId="5FE6DED3" w14:textId="77777777" w:rsidTr="00AA1773">
        <w:tc>
          <w:tcPr>
            <w:tcW w:w="8008" w:type="dxa"/>
          </w:tcPr>
          <w:p w14:paraId="05F33FE5" w14:textId="77777777" w:rsidR="004A33A2" w:rsidRPr="00452515" w:rsidRDefault="004A33A2" w:rsidP="00BD742D">
            <w:r w:rsidRPr="00452515">
              <w:t>Q/A:</w:t>
            </w:r>
          </w:p>
        </w:tc>
      </w:tr>
    </w:tbl>
    <w:p w14:paraId="02174EA2" w14:textId="77777777" w:rsidR="004A33A2" w:rsidRDefault="004A33A2" w:rsidP="007B05AA">
      <w:pPr>
        <w:spacing w:line="276" w:lineRule="auto"/>
        <w:ind w:leftChars="-270" w:hangingChars="270" w:hanging="567"/>
      </w:pPr>
    </w:p>
    <w:p w14:paraId="3E17CA79" w14:textId="28DC8803" w:rsidR="004A33A2" w:rsidRDefault="00AA1773" w:rsidP="00085974">
      <w:pPr>
        <w:pStyle w:val="Heading2"/>
      </w:pPr>
      <w:r>
        <w:rPr>
          <w:rFonts w:hint="eastAsia"/>
        </w:rPr>
        <w:t>Tran-</w:t>
      </w:r>
      <w:r w:rsidR="00085974">
        <w:rPr>
          <w:rFonts w:hint="eastAsia"/>
        </w:rPr>
        <w:t>MS08-12 Export Menu Items in MAD</w:t>
      </w:r>
    </w:p>
    <w:tbl>
      <w:tblPr>
        <w:tblStyle w:val="TableGrid"/>
        <w:tblW w:w="0" w:type="auto"/>
        <w:tblLook w:val="04A0" w:firstRow="1" w:lastRow="0" w:firstColumn="1" w:lastColumn="0" w:noHBand="0" w:noVBand="1"/>
      </w:tblPr>
      <w:tblGrid>
        <w:gridCol w:w="9016"/>
      </w:tblGrid>
      <w:tr w:rsidR="00085974" w14:paraId="1F6CB098" w14:textId="77777777" w:rsidTr="00AA1773">
        <w:tc>
          <w:tcPr>
            <w:tcW w:w="9016" w:type="dxa"/>
          </w:tcPr>
          <w:p w14:paraId="4FD45278" w14:textId="6D9E60C4" w:rsidR="00085974" w:rsidRPr="00085974" w:rsidRDefault="00085974" w:rsidP="007B05AA">
            <w:pPr>
              <w:spacing w:line="276" w:lineRule="auto"/>
            </w:pPr>
            <w:r w:rsidRPr="00085974">
              <w:t>MS08-12 Export Menu Items in MAD</w:t>
            </w:r>
          </w:p>
        </w:tc>
      </w:tr>
      <w:tr w:rsidR="00085974" w14:paraId="77A066FC" w14:textId="77777777" w:rsidTr="00AA1773">
        <w:tc>
          <w:tcPr>
            <w:tcW w:w="9016" w:type="dxa"/>
          </w:tcPr>
          <w:p w14:paraId="21E09EA2" w14:textId="77777777" w:rsidR="00085974" w:rsidRDefault="00085974" w:rsidP="007B05AA">
            <w:pPr>
              <w:spacing w:line="276" w:lineRule="auto"/>
            </w:pPr>
            <w:r>
              <w:rPr>
                <w:rFonts w:hint="eastAsia"/>
              </w:rPr>
              <w:lastRenderedPageBreak/>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085974" w:rsidRPr="007A35F7" w14:paraId="11AE9B4D" w14:textId="77777777" w:rsidTr="00971D69">
              <w:trPr>
                <w:jc w:val="center"/>
              </w:trPr>
              <w:tc>
                <w:tcPr>
                  <w:tcW w:w="1169" w:type="dxa"/>
                </w:tcPr>
                <w:p w14:paraId="41179FC4" w14:textId="77777777" w:rsidR="00085974" w:rsidRPr="007A35F7" w:rsidRDefault="00085974" w:rsidP="00085974">
                  <w:pPr>
                    <w:rPr>
                      <w:rFonts w:ascii="Arial" w:hAnsi="Arial" w:cs="Arial"/>
                    </w:rPr>
                  </w:pPr>
                  <w:r w:rsidRPr="007A35F7">
                    <w:rPr>
                      <w:rFonts w:ascii="Arial" w:hAnsi="Arial" w:cs="Arial"/>
                    </w:rPr>
                    <w:t>Version</w:t>
                  </w:r>
                </w:p>
              </w:tc>
              <w:tc>
                <w:tcPr>
                  <w:tcW w:w="1357" w:type="dxa"/>
                </w:tcPr>
                <w:p w14:paraId="4258E8A3" w14:textId="77777777" w:rsidR="00085974" w:rsidRPr="007A35F7" w:rsidRDefault="00085974" w:rsidP="00085974">
                  <w:pPr>
                    <w:rPr>
                      <w:rFonts w:ascii="Arial" w:hAnsi="Arial" w:cs="Arial"/>
                    </w:rPr>
                  </w:pPr>
                  <w:r w:rsidRPr="007A35F7">
                    <w:rPr>
                      <w:rFonts w:ascii="Arial" w:hAnsi="Arial" w:cs="Arial"/>
                    </w:rPr>
                    <w:t>Date</w:t>
                  </w:r>
                </w:p>
              </w:tc>
              <w:tc>
                <w:tcPr>
                  <w:tcW w:w="1315" w:type="dxa"/>
                </w:tcPr>
                <w:p w14:paraId="67E18529" w14:textId="77777777" w:rsidR="00085974" w:rsidRPr="007A35F7" w:rsidRDefault="00085974" w:rsidP="00085974">
                  <w:pPr>
                    <w:rPr>
                      <w:rFonts w:ascii="Arial" w:hAnsi="Arial" w:cs="Arial"/>
                    </w:rPr>
                  </w:pPr>
                  <w:r w:rsidRPr="007A35F7">
                    <w:rPr>
                      <w:rFonts w:ascii="Arial" w:hAnsi="Arial" w:cs="Arial"/>
                    </w:rPr>
                    <w:t>Updated By</w:t>
                  </w:r>
                </w:p>
              </w:tc>
              <w:tc>
                <w:tcPr>
                  <w:tcW w:w="3924" w:type="dxa"/>
                </w:tcPr>
                <w:p w14:paraId="51BE6ED4" w14:textId="77777777" w:rsidR="00085974" w:rsidRPr="007A35F7" w:rsidRDefault="00085974" w:rsidP="00085974">
                  <w:pPr>
                    <w:rPr>
                      <w:rFonts w:ascii="Arial" w:hAnsi="Arial" w:cs="Arial"/>
                    </w:rPr>
                  </w:pPr>
                  <w:r w:rsidRPr="007A35F7">
                    <w:rPr>
                      <w:rFonts w:ascii="Arial" w:hAnsi="Arial" w:cs="Arial"/>
                    </w:rPr>
                    <w:t>Description</w:t>
                  </w:r>
                </w:p>
              </w:tc>
            </w:tr>
            <w:tr w:rsidR="00085974" w:rsidRPr="007A35F7" w14:paraId="79CA5B76" w14:textId="77777777" w:rsidTr="00971D69">
              <w:trPr>
                <w:jc w:val="center"/>
              </w:trPr>
              <w:tc>
                <w:tcPr>
                  <w:tcW w:w="1169" w:type="dxa"/>
                </w:tcPr>
                <w:p w14:paraId="72889C1B" w14:textId="77777777" w:rsidR="00085974" w:rsidRPr="007A35F7" w:rsidRDefault="00085974" w:rsidP="00085974">
                  <w:pPr>
                    <w:rPr>
                      <w:rFonts w:ascii="Arial" w:hAnsi="Arial" w:cs="Arial"/>
                    </w:rPr>
                  </w:pPr>
                  <w:r w:rsidRPr="007A35F7">
                    <w:rPr>
                      <w:rFonts w:ascii="Arial" w:hAnsi="Arial" w:cs="Arial"/>
                    </w:rPr>
                    <w:t>1.0</w:t>
                  </w:r>
                </w:p>
              </w:tc>
              <w:tc>
                <w:tcPr>
                  <w:tcW w:w="1357" w:type="dxa"/>
                </w:tcPr>
                <w:p w14:paraId="7DD9AE6B" w14:textId="34088729" w:rsidR="00085974" w:rsidRPr="007A35F7" w:rsidRDefault="00085974" w:rsidP="00085974">
                  <w:pPr>
                    <w:rPr>
                      <w:rFonts w:ascii="Arial" w:hAnsi="Arial" w:cs="Arial"/>
                    </w:rPr>
                  </w:pPr>
                  <w:r w:rsidRPr="007A35F7">
                    <w:rPr>
                      <w:rFonts w:ascii="Arial" w:hAnsi="Arial" w:cs="Arial"/>
                    </w:rPr>
                    <w:t>202</w:t>
                  </w:r>
                  <w:r>
                    <w:rPr>
                      <w:rFonts w:ascii="Arial" w:hAnsi="Arial" w:cs="Arial" w:hint="eastAsia"/>
                    </w:rPr>
                    <w:t>4</w:t>
                  </w:r>
                  <w:r w:rsidRPr="007A35F7">
                    <w:rPr>
                      <w:rFonts w:ascii="Arial" w:hAnsi="Arial" w:cs="Arial"/>
                    </w:rPr>
                    <w:t>.</w:t>
                  </w:r>
                  <w:r>
                    <w:rPr>
                      <w:rFonts w:ascii="Arial" w:hAnsi="Arial" w:cs="Arial" w:hint="eastAsia"/>
                    </w:rPr>
                    <w:t>6</w:t>
                  </w:r>
                  <w:r w:rsidRPr="007A35F7">
                    <w:rPr>
                      <w:rFonts w:ascii="Arial" w:hAnsi="Arial" w:cs="Arial"/>
                    </w:rPr>
                    <w:t>.</w:t>
                  </w:r>
                  <w:r>
                    <w:rPr>
                      <w:rFonts w:ascii="Arial" w:hAnsi="Arial" w:cs="Arial"/>
                    </w:rPr>
                    <w:t>5</w:t>
                  </w:r>
                </w:p>
              </w:tc>
              <w:tc>
                <w:tcPr>
                  <w:tcW w:w="1315" w:type="dxa"/>
                </w:tcPr>
                <w:p w14:paraId="23052D64" w14:textId="77777777" w:rsidR="00085974" w:rsidRPr="007A35F7" w:rsidRDefault="00085974" w:rsidP="00085974">
                  <w:pPr>
                    <w:rPr>
                      <w:rFonts w:ascii="Arial" w:hAnsi="Arial" w:cs="Arial"/>
                    </w:rPr>
                  </w:pPr>
                  <w:r w:rsidRPr="007A35F7">
                    <w:rPr>
                      <w:rFonts w:ascii="Arial" w:hAnsi="Arial" w:cs="Arial"/>
                    </w:rPr>
                    <w:t>Bonnie</w:t>
                  </w:r>
                </w:p>
              </w:tc>
              <w:tc>
                <w:tcPr>
                  <w:tcW w:w="3924" w:type="dxa"/>
                </w:tcPr>
                <w:p w14:paraId="18AB2C2C" w14:textId="77777777" w:rsidR="00085974" w:rsidRPr="007A35F7" w:rsidRDefault="00085974" w:rsidP="00085974">
                  <w:pPr>
                    <w:rPr>
                      <w:rFonts w:ascii="Arial" w:hAnsi="Arial" w:cs="Arial"/>
                    </w:rPr>
                  </w:pPr>
                  <w:r w:rsidRPr="007A35F7">
                    <w:rPr>
                      <w:rFonts w:ascii="Arial" w:hAnsi="Arial" w:cs="Arial"/>
                    </w:rPr>
                    <w:t xml:space="preserve">First version, </w:t>
                  </w:r>
                  <w:r w:rsidRPr="00497E7F">
                    <w:rPr>
                      <w:rFonts w:ascii="Arial" w:hAnsi="Arial" w:cs="Arial"/>
                    </w:rPr>
                    <w:t xml:space="preserve">New Workflow of Creating </w:t>
                  </w:r>
                  <w:proofErr w:type="spellStart"/>
                  <w:r w:rsidRPr="00497E7F">
                    <w:rPr>
                      <w:rFonts w:ascii="Arial" w:hAnsi="Arial" w:cs="Arial"/>
                    </w:rPr>
                    <w:t>Ingredeint</w:t>
                  </w:r>
                  <w:proofErr w:type="spellEnd"/>
                </w:p>
              </w:tc>
            </w:tr>
            <w:tr w:rsidR="00085974" w14:paraId="3842DD78" w14:textId="77777777" w:rsidTr="00971D69">
              <w:trPr>
                <w:jc w:val="center"/>
              </w:trPr>
              <w:tc>
                <w:tcPr>
                  <w:tcW w:w="1169" w:type="dxa"/>
                </w:tcPr>
                <w:p w14:paraId="6323C902" w14:textId="77777777" w:rsidR="00085974" w:rsidRDefault="00085974" w:rsidP="00085974"/>
              </w:tc>
              <w:tc>
                <w:tcPr>
                  <w:tcW w:w="1357" w:type="dxa"/>
                </w:tcPr>
                <w:p w14:paraId="6EE33767" w14:textId="77777777" w:rsidR="00085974" w:rsidRDefault="00085974" w:rsidP="00085974"/>
              </w:tc>
              <w:tc>
                <w:tcPr>
                  <w:tcW w:w="1315" w:type="dxa"/>
                </w:tcPr>
                <w:p w14:paraId="1DD156EB" w14:textId="77777777" w:rsidR="00085974" w:rsidRDefault="00085974" w:rsidP="00085974"/>
              </w:tc>
              <w:tc>
                <w:tcPr>
                  <w:tcW w:w="3924" w:type="dxa"/>
                </w:tcPr>
                <w:p w14:paraId="03002973" w14:textId="77777777" w:rsidR="00085974" w:rsidRDefault="00085974" w:rsidP="00085974"/>
              </w:tc>
            </w:tr>
          </w:tbl>
          <w:p w14:paraId="27BF7962" w14:textId="769DEFFF" w:rsidR="00085974" w:rsidRPr="00085974" w:rsidRDefault="00085974" w:rsidP="007B05AA">
            <w:pPr>
              <w:spacing w:line="276" w:lineRule="auto"/>
            </w:pPr>
          </w:p>
        </w:tc>
      </w:tr>
      <w:tr w:rsidR="00085974" w14:paraId="7768C8E4" w14:textId="77777777" w:rsidTr="00AA1773">
        <w:tc>
          <w:tcPr>
            <w:tcW w:w="9016" w:type="dxa"/>
          </w:tcPr>
          <w:p w14:paraId="5F9BCF33" w14:textId="5F63158A" w:rsidR="00085974" w:rsidRDefault="00085974" w:rsidP="00085974">
            <w:pPr>
              <w:spacing w:line="276" w:lineRule="auto"/>
            </w:pPr>
            <w:r w:rsidRPr="00E97505">
              <w:rPr>
                <w:rStyle w:val="Strong"/>
              </w:rPr>
              <w:t>Stakeholder:</w:t>
            </w:r>
            <w:r w:rsidRPr="00452515">
              <w:t xml:space="preserve"> </w:t>
            </w:r>
            <w:r>
              <w:t>User with privilege</w:t>
            </w:r>
          </w:p>
        </w:tc>
      </w:tr>
      <w:tr w:rsidR="00085974" w14:paraId="4F7A1759" w14:textId="77777777" w:rsidTr="00AA1773">
        <w:tc>
          <w:tcPr>
            <w:tcW w:w="9016" w:type="dxa"/>
          </w:tcPr>
          <w:p w14:paraId="773E2B5B" w14:textId="77777777" w:rsidR="00085974" w:rsidRPr="00E97505" w:rsidRDefault="00085974" w:rsidP="00085974">
            <w:pPr>
              <w:rPr>
                <w:rStyle w:val="Strong"/>
              </w:rPr>
            </w:pPr>
            <w:r w:rsidRPr="00E97505">
              <w:rPr>
                <w:rStyle w:val="Strong"/>
              </w:rPr>
              <w:t xml:space="preserve">Pre-Condition: </w:t>
            </w:r>
          </w:p>
          <w:p w14:paraId="271249FB" w14:textId="77777777" w:rsidR="00085974" w:rsidRDefault="00085974" w:rsidP="00085974">
            <w:pPr>
              <w:rPr>
                <w:rFonts w:ascii="Arial" w:hAnsi="Arial" w:cs="Arial"/>
                <w:sz w:val="20"/>
                <w:szCs w:val="20"/>
              </w:rPr>
            </w:pPr>
            <w:r>
              <w:t>The user goes to the page</w:t>
            </w:r>
            <w:r w:rsidRPr="00DD3CB0">
              <w:rPr>
                <w:rFonts w:ascii="Arial" w:hAnsi="Arial" w:cs="Arial"/>
                <w:sz w:val="20"/>
                <w:szCs w:val="20"/>
              </w:rPr>
              <w:t xml:space="preserve"> </w:t>
            </w:r>
          </w:p>
          <w:p w14:paraId="09EFCC37" w14:textId="77777777" w:rsidR="00085974" w:rsidRDefault="00085974" w:rsidP="00085974">
            <w:pPr>
              <w:spacing w:line="276" w:lineRule="auto"/>
            </w:pPr>
          </w:p>
        </w:tc>
      </w:tr>
      <w:tr w:rsidR="00085974" w14:paraId="0832184F" w14:textId="77777777" w:rsidTr="00AA1773">
        <w:tc>
          <w:tcPr>
            <w:tcW w:w="9016" w:type="dxa"/>
          </w:tcPr>
          <w:p w14:paraId="37E63FBE" w14:textId="022E79FB" w:rsidR="00085974" w:rsidRDefault="00085974" w:rsidP="00085974">
            <w:pPr>
              <w:spacing w:line="276" w:lineRule="auto"/>
            </w:pPr>
            <w:r w:rsidRPr="002F2C94">
              <w:rPr>
                <w:rFonts w:hint="eastAsia"/>
                <w:b/>
                <w:bCs/>
              </w:rPr>
              <w:t>Main Scenario:</w:t>
            </w:r>
          </w:p>
          <w:p w14:paraId="19DE821B" w14:textId="744CAFBD" w:rsidR="00085974" w:rsidRDefault="00AA1773" w:rsidP="00AA1773">
            <w:pPr>
              <w:pStyle w:val="ListParagraph"/>
              <w:spacing w:line="276" w:lineRule="auto"/>
              <w:ind w:left="600"/>
            </w:pPr>
            <w:r w:rsidRPr="00AA1773">
              <w:t>https://wonder.atlassian.net/wiki/x/4IBG_w</w:t>
            </w:r>
          </w:p>
        </w:tc>
      </w:tr>
      <w:tr w:rsidR="00085974" w14:paraId="6A726AEC" w14:textId="77777777" w:rsidTr="00AA1773">
        <w:tc>
          <w:tcPr>
            <w:tcW w:w="9016" w:type="dxa"/>
          </w:tcPr>
          <w:p w14:paraId="351896C0" w14:textId="77777777" w:rsidR="00085974" w:rsidRDefault="00085974" w:rsidP="00085974">
            <w:r w:rsidRPr="00452515">
              <w:t>Extend Scenario:</w:t>
            </w:r>
          </w:p>
          <w:p w14:paraId="04DB41A8" w14:textId="77777777" w:rsidR="00085974" w:rsidRDefault="00085974" w:rsidP="00085974">
            <w:pPr>
              <w:spacing w:line="276" w:lineRule="auto"/>
            </w:pPr>
          </w:p>
        </w:tc>
      </w:tr>
      <w:tr w:rsidR="00085974" w14:paraId="4A297D0F" w14:textId="77777777" w:rsidTr="00AA1773">
        <w:tc>
          <w:tcPr>
            <w:tcW w:w="9016" w:type="dxa"/>
          </w:tcPr>
          <w:p w14:paraId="0B5C24B6" w14:textId="77777777" w:rsidR="00085974" w:rsidRDefault="00085974" w:rsidP="00085974">
            <w:r w:rsidRPr="00452515">
              <w:t>Exception Scenario:</w:t>
            </w:r>
          </w:p>
          <w:p w14:paraId="427CD5F9" w14:textId="77777777" w:rsidR="00085974" w:rsidRDefault="00085974" w:rsidP="00085974">
            <w:pPr>
              <w:spacing w:line="276" w:lineRule="auto"/>
            </w:pPr>
          </w:p>
        </w:tc>
      </w:tr>
      <w:tr w:rsidR="00085974" w14:paraId="4DBB7052" w14:textId="77777777" w:rsidTr="00AA1773">
        <w:tc>
          <w:tcPr>
            <w:tcW w:w="9016" w:type="dxa"/>
          </w:tcPr>
          <w:p w14:paraId="34AF8CDB" w14:textId="68F90F3D" w:rsidR="00085974" w:rsidRDefault="00085974" w:rsidP="00085974">
            <w:pPr>
              <w:spacing w:line="276" w:lineRule="auto"/>
            </w:pPr>
            <w:r w:rsidRPr="00452515">
              <w:t>Notes:</w:t>
            </w:r>
          </w:p>
        </w:tc>
      </w:tr>
      <w:tr w:rsidR="00085974" w14:paraId="45E01224" w14:textId="77777777" w:rsidTr="00AA1773">
        <w:tc>
          <w:tcPr>
            <w:tcW w:w="9016" w:type="dxa"/>
          </w:tcPr>
          <w:p w14:paraId="276AC3A3" w14:textId="35CA8F0C" w:rsidR="00085974" w:rsidRDefault="00085974" w:rsidP="00085974">
            <w:pPr>
              <w:spacing w:line="276" w:lineRule="auto"/>
            </w:pPr>
            <w:r w:rsidRPr="00452515">
              <w:t>Q/A:</w:t>
            </w:r>
          </w:p>
        </w:tc>
      </w:tr>
    </w:tbl>
    <w:p w14:paraId="23C3A8E9" w14:textId="77777777" w:rsidR="00085974" w:rsidRDefault="00085974" w:rsidP="007B05AA">
      <w:pPr>
        <w:spacing w:line="276" w:lineRule="auto"/>
        <w:ind w:leftChars="-270" w:hangingChars="270" w:hanging="567"/>
      </w:pPr>
    </w:p>
    <w:p w14:paraId="6EBD6ACF" w14:textId="77777777" w:rsidR="00085974" w:rsidRDefault="00085974" w:rsidP="007B05AA">
      <w:pPr>
        <w:spacing w:line="276" w:lineRule="auto"/>
        <w:ind w:leftChars="-270" w:hangingChars="270" w:hanging="567"/>
      </w:pPr>
    </w:p>
    <w:p w14:paraId="427F858C" w14:textId="6BCE6855" w:rsidR="009347ED" w:rsidRDefault="0020572A" w:rsidP="009347ED">
      <w:pPr>
        <w:pStyle w:val="Heading1"/>
      </w:pPr>
      <w:r>
        <w:rPr>
          <w:rFonts w:hint="eastAsia"/>
        </w:rPr>
        <w:t>Tran-</w:t>
      </w:r>
      <w:r w:rsidR="009347ED">
        <w:t>Scheduled Changes</w:t>
      </w:r>
    </w:p>
    <w:p w14:paraId="0C460D1F" w14:textId="0F33FF99" w:rsidR="009347ED" w:rsidRDefault="0020572A" w:rsidP="009347ED">
      <w:pPr>
        <w:pStyle w:val="Heading2"/>
      </w:pPr>
      <w:r>
        <w:rPr>
          <w:rFonts w:hint="eastAsia"/>
        </w:rPr>
        <w:t>Tran-</w:t>
      </w:r>
      <w:r w:rsidR="009347ED">
        <w:t xml:space="preserve">MS09-01 </w:t>
      </w:r>
      <w:bookmarkStart w:id="3459" w:name="OLE_LINK4"/>
      <w:r w:rsidR="009347ED">
        <w:t>Scheduled changes</w:t>
      </w:r>
      <w:bookmarkEnd w:id="3459"/>
      <w:r w:rsidR="009347ED">
        <w:t xml:space="preserve"> list</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9347ED" w:rsidRPr="00452515" w14:paraId="6A3732F2" w14:textId="77777777" w:rsidTr="0020572A">
        <w:tc>
          <w:tcPr>
            <w:tcW w:w="8008" w:type="dxa"/>
          </w:tcPr>
          <w:p w14:paraId="6810DE90" w14:textId="1914F249" w:rsidR="009347ED" w:rsidRPr="00452515" w:rsidRDefault="009347ED">
            <w:r w:rsidRPr="009347ED">
              <w:t>MS09-01</w:t>
            </w:r>
            <w:r>
              <w:t xml:space="preserve"> </w:t>
            </w:r>
            <w:r w:rsidRPr="003F09F6">
              <w:t>Scheduled changes list</w:t>
            </w:r>
          </w:p>
        </w:tc>
      </w:tr>
      <w:tr w:rsidR="009347ED" w:rsidRPr="00452515" w14:paraId="33596772" w14:textId="77777777" w:rsidTr="0020572A">
        <w:tc>
          <w:tcPr>
            <w:tcW w:w="8008" w:type="dxa"/>
          </w:tcPr>
          <w:p w14:paraId="62AA58AF" w14:textId="77777777" w:rsidR="009347ED" w:rsidRDefault="009347ED">
            <w:r>
              <w:t>Version history</w:t>
            </w:r>
          </w:p>
          <w:tbl>
            <w:tblPr>
              <w:tblStyle w:val="TableGrid"/>
              <w:tblW w:w="0" w:type="auto"/>
              <w:tblLook w:val="04A0" w:firstRow="1" w:lastRow="0" w:firstColumn="1" w:lastColumn="0" w:noHBand="0" w:noVBand="1"/>
            </w:tblPr>
            <w:tblGrid>
              <w:gridCol w:w="1461"/>
              <w:gridCol w:w="1194"/>
              <w:gridCol w:w="1281"/>
              <w:gridCol w:w="3846"/>
            </w:tblGrid>
            <w:tr w:rsidR="009347ED" w14:paraId="72272F89" w14:textId="77777777" w:rsidTr="005A2282">
              <w:tc>
                <w:tcPr>
                  <w:tcW w:w="1461" w:type="dxa"/>
                </w:tcPr>
                <w:p w14:paraId="3C192B8F" w14:textId="77777777" w:rsidR="009347ED" w:rsidRDefault="009347ED">
                  <w:r>
                    <w:rPr>
                      <w:rFonts w:hint="eastAsia"/>
                    </w:rPr>
                    <w:t>V</w:t>
                  </w:r>
                  <w:r>
                    <w:t>ersion</w:t>
                  </w:r>
                </w:p>
              </w:tc>
              <w:tc>
                <w:tcPr>
                  <w:tcW w:w="1194" w:type="dxa"/>
                </w:tcPr>
                <w:p w14:paraId="2CA8DBB3" w14:textId="77777777" w:rsidR="009347ED" w:rsidRDefault="009347ED">
                  <w:r>
                    <w:rPr>
                      <w:rFonts w:hint="eastAsia"/>
                    </w:rPr>
                    <w:t>D</w:t>
                  </w:r>
                  <w:r>
                    <w:t>ate</w:t>
                  </w:r>
                </w:p>
              </w:tc>
              <w:tc>
                <w:tcPr>
                  <w:tcW w:w="1281" w:type="dxa"/>
                </w:tcPr>
                <w:p w14:paraId="65013831" w14:textId="77777777" w:rsidR="009347ED" w:rsidRDefault="009347ED">
                  <w:r>
                    <w:rPr>
                      <w:rFonts w:hint="eastAsia"/>
                    </w:rPr>
                    <w:t>U</w:t>
                  </w:r>
                  <w:r>
                    <w:t>pdated By</w:t>
                  </w:r>
                </w:p>
              </w:tc>
              <w:tc>
                <w:tcPr>
                  <w:tcW w:w="3846" w:type="dxa"/>
                </w:tcPr>
                <w:p w14:paraId="7AD5ABA7" w14:textId="77777777" w:rsidR="009347ED" w:rsidRDefault="009347ED">
                  <w:r>
                    <w:rPr>
                      <w:rFonts w:hint="eastAsia"/>
                    </w:rPr>
                    <w:t>D</w:t>
                  </w:r>
                  <w:r>
                    <w:t>escription</w:t>
                  </w:r>
                </w:p>
              </w:tc>
            </w:tr>
            <w:tr w:rsidR="009347ED" w14:paraId="26CFCFAA" w14:textId="77777777" w:rsidTr="005A2282">
              <w:tc>
                <w:tcPr>
                  <w:tcW w:w="1461" w:type="dxa"/>
                </w:tcPr>
                <w:p w14:paraId="64577D00" w14:textId="77777777" w:rsidR="009347ED" w:rsidRDefault="009347ED">
                  <w:r>
                    <w:rPr>
                      <w:rFonts w:hint="eastAsia"/>
                    </w:rPr>
                    <w:t>1</w:t>
                  </w:r>
                  <w:r>
                    <w:t>.0</w:t>
                  </w:r>
                </w:p>
              </w:tc>
              <w:tc>
                <w:tcPr>
                  <w:tcW w:w="1194" w:type="dxa"/>
                </w:tcPr>
                <w:p w14:paraId="0B6347F0" w14:textId="77777777" w:rsidR="009347ED" w:rsidRDefault="009347ED">
                  <w:r>
                    <w:rPr>
                      <w:rFonts w:hint="eastAsia"/>
                    </w:rPr>
                    <w:t>2</w:t>
                  </w:r>
                  <w:r>
                    <w:t>021.12.17</w:t>
                  </w:r>
                </w:p>
              </w:tc>
              <w:tc>
                <w:tcPr>
                  <w:tcW w:w="1281" w:type="dxa"/>
                </w:tcPr>
                <w:p w14:paraId="7ACB7AFB" w14:textId="77777777" w:rsidR="009347ED" w:rsidRDefault="009347ED">
                  <w:r>
                    <w:rPr>
                      <w:rFonts w:hint="eastAsia"/>
                    </w:rPr>
                    <w:t>Bonnie</w:t>
                  </w:r>
                </w:p>
              </w:tc>
              <w:tc>
                <w:tcPr>
                  <w:tcW w:w="3846" w:type="dxa"/>
                </w:tcPr>
                <w:p w14:paraId="6B39E33F" w14:textId="77777777" w:rsidR="009347ED" w:rsidRDefault="009347ED">
                  <w:r>
                    <w:rPr>
                      <w:rFonts w:hint="eastAsia"/>
                    </w:rPr>
                    <w:t>F</w:t>
                  </w:r>
                  <w:r>
                    <w:t>irst version</w:t>
                  </w:r>
                </w:p>
              </w:tc>
            </w:tr>
            <w:tr w:rsidR="006E302E" w14:paraId="65533A09" w14:textId="77777777" w:rsidTr="005A2282">
              <w:tc>
                <w:tcPr>
                  <w:tcW w:w="1461" w:type="dxa"/>
                </w:tcPr>
                <w:p w14:paraId="0D5E7644" w14:textId="662A0BA4" w:rsidR="006E302E" w:rsidRDefault="006E302E" w:rsidP="006E302E">
                  <w:r>
                    <w:rPr>
                      <w:rFonts w:hint="eastAsia"/>
                    </w:rPr>
                    <w:t>1</w:t>
                  </w:r>
                  <w:r>
                    <w:t>.1</w:t>
                  </w:r>
                </w:p>
              </w:tc>
              <w:tc>
                <w:tcPr>
                  <w:tcW w:w="1194" w:type="dxa"/>
                </w:tcPr>
                <w:p w14:paraId="7BEBC972" w14:textId="36376A3B" w:rsidR="006E302E" w:rsidRDefault="006E302E" w:rsidP="006E302E">
                  <w:r>
                    <w:rPr>
                      <w:rFonts w:hint="eastAsia"/>
                    </w:rPr>
                    <w:t>2</w:t>
                  </w:r>
                  <w:r>
                    <w:t>022.11.14</w:t>
                  </w:r>
                </w:p>
              </w:tc>
              <w:tc>
                <w:tcPr>
                  <w:tcW w:w="1281" w:type="dxa"/>
                </w:tcPr>
                <w:p w14:paraId="1F9C03D7" w14:textId="634CD327" w:rsidR="006E302E" w:rsidRDefault="006E302E" w:rsidP="006E302E">
                  <w:r>
                    <w:rPr>
                      <w:rFonts w:hint="eastAsia"/>
                    </w:rPr>
                    <w:t>Bonnie</w:t>
                  </w:r>
                </w:p>
              </w:tc>
              <w:tc>
                <w:tcPr>
                  <w:tcW w:w="3846" w:type="dxa"/>
                </w:tcPr>
                <w:p w14:paraId="3F4C1876" w14:textId="3FCC4D08" w:rsidR="006E302E" w:rsidRDefault="006E302E" w:rsidP="006E302E">
                  <w:r w:rsidRPr="006E302E">
                    <w:t>Move Schedule Changes to the recipe-service-v2</w:t>
                  </w:r>
                </w:p>
              </w:tc>
            </w:tr>
            <w:tr w:rsidR="006E302E" w14:paraId="136C85E7" w14:textId="77777777" w:rsidTr="005A2282">
              <w:tc>
                <w:tcPr>
                  <w:tcW w:w="1461" w:type="dxa"/>
                </w:tcPr>
                <w:p w14:paraId="44E65CF0" w14:textId="77777777" w:rsidR="006E302E" w:rsidRDefault="006E302E" w:rsidP="006E302E"/>
              </w:tc>
              <w:tc>
                <w:tcPr>
                  <w:tcW w:w="1194" w:type="dxa"/>
                </w:tcPr>
                <w:p w14:paraId="54882BB8" w14:textId="77777777" w:rsidR="006E302E" w:rsidRDefault="006E302E" w:rsidP="006E302E"/>
              </w:tc>
              <w:tc>
                <w:tcPr>
                  <w:tcW w:w="1281" w:type="dxa"/>
                </w:tcPr>
                <w:p w14:paraId="07020518" w14:textId="77777777" w:rsidR="006E302E" w:rsidRDefault="006E302E" w:rsidP="006E302E"/>
              </w:tc>
              <w:tc>
                <w:tcPr>
                  <w:tcW w:w="3846" w:type="dxa"/>
                </w:tcPr>
                <w:p w14:paraId="738A15A0" w14:textId="77777777" w:rsidR="006E302E" w:rsidRDefault="006E302E" w:rsidP="006E302E"/>
              </w:tc>
            </w:tr>
            <w:tr w:rsidR="006E302E" w14:paraId="267389E6" w14:textId="77777777" w:rsidTr="005A2282">
              <w:tc>
                <w:tcPr>
                  <w:tcW w:w="1461" w:type="dxa"/>
                </w:tcPr>
                <w:p w14:paraId="45599C40" w14:textId="77777777" w:rsidR="006E302E" w:rsidRDefault="006E302E" w:rsidP="006E302E"/>
              </w:tc>
              <w:tc>
                <w:tcPr>
                  <w:tcW w:w="1194" w:type="dxa"/>
                </w:tcPr>
                <w:p w14:paraId="19CC18F8" w14:textId="77777777" w:rsidR="006E302E" w:rsidRDefault="006E302E" w:rsidP="006E302E"/>
              </w:tc>
              <w:tc>
                <w:tcPr>
                  <w:tcW w:w="1281" w:type="dxa"/>
                </w:tcPr>
                <w:p w14:paraId="45E6B424" w14:textId="77777777" w:rsidR="006E302E" w:rsidRDefault="006E302E" w:rsidP="006E302E"/>
              </w:tc>
              <w:tc>
                <w:tcPr>
                  <w:tcW w:w="3846" w:type="dxa"/>
                </w:tcPr>
                <w:p w14:paraId="3E999EF2" w14:textId="77777777" w:rsidR="006E302E" w:rsidRDefault="006E302E" w:rsidP="006E302E"/>
              </w:tc>
            </w:tr>
          </w:tbl>
          <w:p w14:paraId="397E0A2E" w14:textId="77777777" w:rsidR="009347ED" w:rsidRDefault="009347ED"/>
        </w:tc>
      </w:tr>
      <w:tr w:rsidR="009347ED" w:rsidRPr="00452515" w14:paraId="0ECA8286" w14:textId="77777777" w:rsidTr="0020572A">
        <w:tc>
          <w:tcPr>
            <w:tcW w:w="8008" w:type="dxa"/>
          </w:tcPr>
          <w:p w14:paraId="07E24700" w14:textId="77777777" w:rsidR="009347ED" w:rsidRPr="00452515" w:rsidRDefault="009347ED">
            <w:r w:rsidRPr="00452515">
              <w:t xml:space="preserve">Stakeholder: </w:t>
            </w:r>
            <w:r>
              <w:t>User with privilege</w:t>
            </w:r>
          </w:p>
        </w:tc>
      </w:tr>
      <w:tr w:rsidR="009347ED" w:rsidRPr="00452515" w14:paraId="0EB61461" w14:textId="77777777" w:rsidTr="0020572A">
        <w:tc>
          <w:tcPr>
            <w:tcW w:w="8008" w:type="dxa"/>
          </w:tcPr>
          <w:p w14:paraId="09FE1903" w14:textId="77777777" w:rsidR="009347ED" w:rsidRDefault="009347ED">
            <w:r w:rsidRPr="00452515">
              <w:t xml:space="preserve">Pre-Condition: </w:t>
            </w:r>
          </w:p>
          <w:p w14:paraId="741242C1" w14:textId="77777777" w:rsidR="009347ED" w:rsidRDefault="009347ED">
            <w:pPr>
              <w:rPr>
                <w:rFonts w:ascii="Arial" w:hAnsi="Arial" w:cs="Arial"/>
                <w:sz w:val="20"/>
                <w:szCs w:val="20"/>
              </w:rPr>
            </w:pPr>
            <w:r>
              <w:t>The user goes to the page</w:t>
            </w:r>
            <w:r w:rsidRPr="00DD3CB0">
              <w:rPr>
                <w:rFonts w:ascii="Arial" w:hAnsi="Arial" w:cs="Arial"/>
                <w:sz w:val="20"/>
                <w:szCs w:val="20"/>
              </w:rPr>
              <w:t xml:space="preserve"> </w:t>
            </w:r>
          </w:p>
          <w:p w14:paraId="7B97EEEE" w14:textId="77777777" w:rsidR="009347ED" w:rsidRPr="004C1B28" w:rsidRDefault="009347ED">
            <w:pPr>
              <w:jc w:val="left"/>
              <w:rPr>
                <w:rFonts w:ascii="Arial" w:hAnsi="Arial" w:cs="Arial"/>
                <w:sz w:val="20"/>
                <w:szCs w:val="20"/>
                <w:lang w:val="pt-BR"/>
              </w:rPr>
            </w:pPr>
            <w:bookmarkStart w:id="3460" w:name="OLE_LINK6"/>
            <w:r w:rsidRPr="004C1B28">
              <w:rPr>
                <w:rFonts w:ascii="Arial" w:hAnsi="Arial" w:cs="Arial" w:hint="eastAsia"/>
                <w:sz w:val="20"/>
                <w:szCs w:val="20"/>
                <w:lang w:val="pt-BR"/>
              </w:rPr>
              <w:t>F</w:t>
            </w:r>
            <w:r w:rsidRPr="004C1B28">
              <w:rPr>
                <w:rFonts w:ascii="Arial" w:hAnsi="Arial" w:cs="Arial"/>
                <w:sz w:val="20"/>
                <w:szCs w:val="20"/>
                <w:lang w:val="pt-BR"/>
              </w:rPr>
              <w:t>igma: https://www.figma.com/file/dfnWvpNtdL4w640NTaV6EA/Truck-Item-BOM-Versioning?node-id=0%3A1</w:t>
            </w:r>
            <w:bookmarkEnd w:id="3460"/>
          </w:p>
        </w:tc>
      </w:tr>
      <w:tr w:rsidR="009347ED" w:rsidRPr="007C13C6" w14:paraId="64CD4B67" w14:textId="77777777" w:rsidTr="0020572A">
        <w:tc>
          <w:tcPr>
            <w:tcW w:w="8008" w:type="dxa"/>
          </w:tcPr>
          <w:p w14:paraId="7A3880B6" w14:textId="77777777" w:rsidR="009347ED" w:rsidRPr="00103C0C" w:rsidRDefault="009347ED">
            <w:r w:rsidRPr="00103C0C">
              <w:rPr>
                <w:rFonts w:hint="eastAsia"/>
              </w:rPr>
              <w:t>Main Scenario:</w:t>
            </w:r>
          </w:p>
          <w:p w14:paraId="5C4882C3" w14:textId="3A036E30" w:rsidR="001644A0" w:rsidRPr="00C11AA9" w:rsidRDefault="0020572A" w:rsidP="005A2282">
            <w:r w:rsidRPr="0020572A">
              <w:t>https://wonder.atlassian.net/wiki/x/E4FD_w</w:t>
            </w:r>
          </w:p>
        </w:tc>
      </w:tr>
      <w:tr w:rsidR="009347ED" w:rsidRPr="00452515" w14:paraId="5570578D" w14:textId="77777777" w:rsidTr="0020572A">
        <w:tc>
          <w:tcPr>
            <w:tcW w:w="8008" w:type="dxa"/>
          </w:tcPr>
          <w:p w14:paraId="32D2A315" w14:textId="77777777" w:rsidR="009347ED" w:rsidRDefault="009347ED">
            <w:r w:rsidRPr="00452515">
              <w:t>Extend Scenario:</w:t>
            </w:r>
          </w:p>
          <w:p w14:paraId="55C72F59" w14:textId="77777777" w:rsidR="009347ED" w:rsidRPr="00452515" w:rsidRDefault="009347ED"/>
        </w:tc>
      </w:tr>
      <w:tr w:rsidR="009347ED" w:rsidRPr="00452515" w14:paraId="2432229D" w14:textId="77777777" w:rsidTr="0020572A">
        <w:tc>
          <w:tcPr>
            <w:tcW w:w="8008" w:type="dxa"/>
          </w:tcPr>
          <w:p w14:paraId="51DB9D7B" w14:textId="77777777" w:rsidR="009347ED" w:rsidRDefault="009347ED">
            <w:r w:rsidRPr="00452515">
              <w:lastRenderedPageBreak/>
              <w:t>Exception Scenario:</w:t>
            </w:r>
          </w:p>
          <w:p w14:paraId="713548AE" w14:textId="77777777" w:rsidR="009347ED" w:rsidRPr="00452515" w:rsidRDefault="009347ED"/>
        </w:tc>
      </w:tr>
      <w:tr w:rsidR="009347ED" w:rsidRPr="00452515" w14:paraId="282D8B4B" w14:textId="77777777" w:rsidTr="0020572A">
        <w:tc>
          <w:tcPr>
            <w:tcW w:w="8008" w:type="dxa"/>
          </w:tcPr>
          <w:p w14:paraId="3266ADFD" w14:textId="77777777" w:rsidR="009347ED" w:rsidRPr="00452515" w:rsidRDefault="009347ED">
            <w:r w:rsidRPr="00452515">
              <w:t>Notes:</w:t>
            </w:r>
          </w:p>
        </w:tc>
      </w:tr>
      <w:tr w:rsidR="009347ED" w:rsidRPr="00452515" w14:paraId="6387FF19" w14:textId="77777777" w:rsidTr="0020572A">
        <w:tc>
          <w:tcPr>
            <w:tcW w:w="8008" w:type="dxa"/>
          </w:tcPr>
          <w:p w14:paraId="7645818D" w14:textId="77777777" w:rsidR="009347ED" w:rsidRPr="00452515" w:rsidRDefault="009347ED">
            <w:r w:rsidRPr="00452515">
              <w:t>Q/A:</w:t>
            </w:r>
          </w:p>
        </w:tc>
      </w:tr>
    </w:tbl>
    <w:p w14:paraId="53E5F62D" w14:textId="58E4A483" w:rsidR="009347ED" w:rsidRDefault="009347ED" w:rsidP="009347ED"/>
    <w:p w14:paraId="3733CF71" w14:textId="6C253E28" w:rsidR="001644A0" w:rsidRDefault="0020572A" w:rsidP="001644A0">
      <w:pPr>
        <w:pStyle w:val="Heading2"/>
      </w:pPr>
      <w:r>
        <w:rPr>
          <w:rFonts w:hint="eastAsia"/>
        </w:rPr>
        <w:t>Tran-</w:t>
      </w:r>
      <w:r w:rsidR="001644A0">
        <w:t>MS09-0</w:t>
      </w:r>
      <w:r w:rsidR="001644A0">
        <w:rPr>
          <w:rFonts w:hint="eastAsia"/>
        </w:rPr>
        <w:t>2</w:t>
      </w:r>
      <w:r w:rsidR="001644A0">
        <w:t xml:space="preserve"> </w:t>
      </w:r>
      <w:r w:rsidR="001644A0">
        <w:rPr>
          <w:rFonts w:hint="eastAsia"/>
        </w:rPr>
        <w:t>Change Ticket</w:t>
      </w:r>
    </w:p>
    <w:p w14:paraId="56881B57" w14:textId="77777777" w:rsidR="009347ED" w:rsidRDefault="009347ED" w:rsidP="009347ED"/>
    <w:tbl>
      <w:tblPr>
        <w:tblStyle w:val="TableGrid"/>
        <w:tblW w:w="0" w:type="auto"/>
        <w:tblLook w:val="04A0" w:firstRow="1" w:lastRow="0" w:firstColumn="1" w:lastColumn="0" w:noHBand="0" w:noVBand="1"/>
      </w:tblPr>
      <w:tblGrid>
        <w:gridCol w:w="9016"/>
      </w:tblGrid>
      <w:tr w:rsidR="001644A0" w14:paraId="50A3C820" w14:textId="77777777" w:rsidTr="0020572A">
        <w:tc>
          <w:tcPr>
            <w:tcW w:w="9016" w:type="dxa"/>
          </w:tcPr>
          <w:p w14:paraId="0C69C47E" w14:textId="1DEDF6AE" w:rsidR="001644A0" w:rsidRDefault="001644A0" w:rsidP="009347ED">
            <w:r w:rsidRPr="001644A0">
              <w:rPr>
                <w:rStyle w:val="Strong"/>
              </w:rPr>
              <w:t>MS09-02 Change Ticket</w:t>
            </w:r>
          </w:p>
        </w:tc>
      </w:tr>
      <w:tr w:rsidR="001644A0" w14:paraId="02A19BC5" w14:textId="77777777" w:rsidTr="0020572A">
        <w:tc>
          <w:tcPr>
            <w:tcW w:w="9016" w:type="dxa"/>
          </w:tcPr>
          <w:p w14:paraId="7B4D36C3" w14:textId="77777777" w:rsidR="001644A0" w:rsidRPr="00E97505" w:rsidRDefault="001644A0" w:rsidP="001644A0">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1644A0" w:rsidRPr="007A35F7" w14:paraId="13D94366" w14:textId="77777777" w:rsidTr="003F30C0">
              <w:trPr>
                <w:jc w:val="center"/>
              </w:trPr>
              <w:tc>
                <w:tcPr>
                  <w:tcW w:w="1169" w:type="dxa"/>
                </w:tcPr>
                <w:p w14:paraId="07E94782" w14:textId="77777777" w:rsidR="001644A0" w:rsidRPr="007A35F7" w:rsidRDefault="001644A0" w:rsidP="001644A0">
                  <w:pPr>
                    <w:rPr>
                      <w:rFonts w:ascii="Arial" w:hAnsi="Arial" w:cs="Arial"/>
                    </w:rPr>
                  </w:pPr>
                  <w:r w:rsidRPr="007A35F7">
                    <w:rPr>
                      <w:rFonts w:ascii="Arial" w:hAnsi="Arial" w:cs="Arial"/>
                    </w:rPr>
                    <w:t>Version</w:t>
                  </w:r>
                </w:p>
              </w:tc>
              <w:tc>
                <w:tcPr>
                  <w:tcW w:w="1357" w:type="dxa"/>
                </w:tcPr>
                <w:p w14:paraId="1B68F67C" w14:textId="77777777" w:rsidR="001644A0" w:rsidRPr="007A35F7" w:rsidRDefault="001644A0" w:rsidP="001644A0">
                  <w:pPr>
                    <w:rPr>
                      <w:rFonts w:ascii="Arial" w:hAnsi="Arial" w:cs="Arial"/>
                    </w:rPr>
                  </w:pPr>
                  <w:r w:rsidRPr="007A35F7">
                    <w:rPr>
                      <w:rFonts w:ascii="Arial" w:hAnsi="Arial" w:cs="Arial"/>
                    </w:rPr>
                    <w:t>Date</w:t>
                  </w:r>
                </w:p>
              </w:tc>
              <w:tc>
                <w:tcPr>
                  <w:tcW w:w="1315" w:type="dxa"/>
                </w:tcPr>
                <w:p w14:paraId="24C4A5A0" w14:textId="77777777" w:rsidR="001644A0" w:rsidRPr="007A35F7" w:rsidRDefault="001644A0" w:rsidP="001644A0">
                  <w:pPr>
                    <w:rPr>
                      <w:rFonts w:ascii="Arial" w:hAnsi="Arial" w:cs="Arial"/>
                    </w:rPr>
                  </w:pPr>
                  <w:r w:rsidRPr="007A35F7">
                    <w:rPr>
                      <w:rFonts w:ascii="Arial" w:hAnsi="Arial" w:cs="Arial"/>
                    </w:rPr>
                    <w:t>Updated By</w:t>
                  </w:r>
                </w:p>
              </w:tc>
              <w:tc>
                <w:tcPr>
                  <w:tcW w:w="3924" w:type="dxa"/>
                </w:tcPr>
                <w:p w14:paraId="2712B5E8" w14:textId="77777777" w:rsidR="001644A0" w:rsidRPr="007A35F7" w:rsidRDefault="001644A0" w:rsidP="001644A0">
                  <w:pPr>
                    <w:rPr>
                      <w:rFonts w:ascii="Arial" w:hAnsi="Arial" w:cs="Arial"/>
                    </w:rPr>
                  </w:pPr>
                  <w:r w:rsidRPr="007A35F7">
                    <w:rPr>
                      <w:rFonts w:ascii="Arial" w:hAnsi="Arial" w:cs="Arial"/>
                    </w:rPr>
                    <w:t>Description</w:t>
                  </w:r>
                </w:p>
              </w:tc>
            </w:tr>
            <w:tr w:rsidR="001644A0" w:rsidRPr="007A35F7" w14:paraId="41B91552" w14:textId="77777777" w:rsidTr="003F30C0">
              <w:trPr>
                <w:jc w:val="center"/>
              </w:trPr>
              <w:tc>
                <w:tcPr>
                  <w:tcW w:w="1169" w:type="dxa"/>
                </w:tcPr>
                <w:p w14:paraId="10FB69CA" w14:textId="77777777" w:rsidR="001644A0" w:rsidRPr="007A35F7" w:rsidRDefault="001644A0" w:rsidP="001644A0">
                  <w:pPr>
                    <w:rPr>
                      <w:rFonts w:ascii="Arial" w:hAnsi="Arial" w:cs="Arial"/>
                    </w:rPr>
                  </w:pPr>
                  <w:r w:rsidRPr="007A35F7">
                    <w:rPr>
                      <w:rFonts w:ascii="Arial" w:hAnsi="Arial" w:cs="Arial"/>
                    </w:rPr>
                    <w:t>1.0</w:t>
                  </w:r>
                </w:p>
              </w:tc>
              <w:tc>
                <w:tcPr>
                  <w:tcW w:w="1357" w:type="dxa"/>
                </w:tcPr>
                <w:p w14:paraId="181613AC" w14:textId="4186A676" w:rsidR="001644A0" w:rsidRPr="007A35F7" w:rsidRDefault="001644A0" w:rsidP="001644A0">
                  <w:pPr>
                    <w:rPr>
                      <w:rFonts w:ascii="Arial" w:hAnsi="Arial" w:cs="Arial"/>
                    </w:rPr>
                  </w:pPr>
                  <w:r w:rsidRPr="007A35F7">
                    <w:rPr>
                      <w:rFonts w:ascii="Arial" w:hAnsi="Arial" w:cs="Arial"/>
                    </w:rPr>
                    <w:t>202</w:t>
                  </w:r>
                  <w:r>
                    <w:rPr>
                      <w:rFonts w:ascii="Arial" w:hAnsi="Arial" w:cs="Arial" w:hint="eastAsia"/>
                    </w:rPr>
                    <w:t>4</w:t>
                  </w:r>
                  <w:r w:rsidRPr="007A35F7">
                    <w:rPr>
                      <w:rFonts w:ascii="Arial" w:hAnsi="Arial" w:cs="Arial"/>
                    </w:rPr>
                    <w:t>.</w:t>
                  </w:r>
                  <w:r>
                    <w:rPr>
                      <w:rFonts w:ascii="Arial" w:hAnsi="Arial" w:cs="Arial"/>
                    </w:rPr>
                    <w:t>9</w:t>
                  </w:r>
                  <w:r w:rsidRPr="007A35F7">
                    <w:rPr>
                      <w:rFonts w:ascii="Arial" w:hAnsi="Arial" w:cs="Arial"/>
                    </w:rPr>
                    <w:t>.</w:t>
                  </w:r>
                  <w:r>
                    <w:rPr>
                      <w:rFonts w:ascii="Arial" w:hAnsi="Arial" w:cs="Arial" w:hint="eastAsia"/>
                    </w:rPr>
                    <w:t>9</w:t>
                  </w:r>
                </w:p>
              </w:tc>
              <w:tc>
                <w:tcPr>
                  <w:tcW w:w="1315" w:type="dxa"/>
                </w:tcPr>
                <w:p w14:paraId="21FD642F" w14:textId="77777777" w:rsidR="001644A0" w:rsidRPr="007A35F7" w:rsidRDefault="001644A0" w:rsidP="001644A0">
                  <w:pPr>
                    <w:rPr>
                      <w:rFonts w:ascii="Arial" w:hAnsi="Arial" w:cs="Arial"/>
                    </w:rPr>
                  </w:pPr>
                  <w:r w:rsidRPr="007A35F7">
                    <w:rPr>
                      <w:rFonts w:ascii="Arial" w:hAnsi="Arial" w:cs="Arial"/>
                    </w:rPr>
                    <w:t>Bonnie</w:t>
                  </w:r>
                </w:p>
              </w:tc>
              <w:tc>
                <w:tcPr>
                  <w:tcW w:w="3924" w:type="dxa"/>
                </w:tcPr>
                <w:p w14:paraId="10F9297B" w14:textId="65EF4767" w:rsidR="001644A0" w:rsidRPr="007A35F7" w:rsidRDefault="001644A0" w:rsidP="001644A0">
                  <w:pPr>
                    <w:rPr>
                      <w:rFonts w:ascii="Arial" w:hAnsi="Arial" w:cs="Arial"/>
                    </w:rPr>
                  </w:pPr>
                  <w:r w:rsidRPr="007A35F7">
                    <w:rPr>
                      <w:rFonts w:ascii="Arial" w:hAnsi="Arial" w:cs="Arial"/>
                    </w:rPr>
                    <w:t xml:space="preserve">First version, </w:t>
                  </w:r>
                  <w:r w:rsidRPr="001644A0">
                    <w:rPr>
                      <w:rFonts w:ascii="Arial" w:hAnsi="Arial" w:cs="Arial"/>
                    </w:rPr>
                    <w:t>MD-13210</w:t>
                  </w:r>
                </w:p>
              </w:tc>
            </w:tr>
            <w:tr w:rsidR="001644A0" w14:paraId="2DD3EB36" w14:textId="77777777" w:rsidTr="003F30C0">
              <w:trPr>
                <w:jc w:val="center"/>
              </w:trPr>
              <w:tc>
                <w:tcPr>
                  <w:tcW w:w="1169" w:type="dxa"/>
                </w:tcPr>
                <w:p w14:paraId="7473C91F" w14:textId="77777777" w:rsidR="001644A0" w:rsidRDefault="001644A0" w:rsidP="001644A0"/>
              </w:tc>
              <w:tc>
                <w:tcPr>
                  <w:tcW w:w="1357" w:type="dxa"/>
                </w:tcPr>
                <w:p w14:paraId="18F79E67" w14:textId="77777777" w:rsidR="001644A0" w:rsidRDefault="001644A0" w:rsidP="001644A0"/>
              </w:tc>
              <w:tc>
                <w:tcPr>
                  <w:tcW w:w="1315" w:type="dxa"/>
                </w:tcPr>
                <w:p w14:paraId="6E849DDF" w14:textId="77777777" w:rsidR="001644A0" w:rsidRDefault="001644A0" w:rsidP="001644A0"/>
              </w:tc>
              <w:tc>
                <w:tcPr>
                  <w:tcW w:w="3924" w:type="dxa"/>
                </w:tcPr>
                <w:p w14:paraId="70A966A6" w14:textId="77777777" w:rsidR="001644A0" w:rsidRDefault="001644A0" w:rsidP="001644A0"/>
              </w:tc>
            </w:tr>
            <w:tr w:rsidR="001644A0" w14:paraId="212092D8" w14:textId="77777777" w:rsidTr="003F30C0">
              <w:trPr>
                <w:jc w:val="center"/>
              </w:trPr>
              <w:tc>
                <w:tcPr>
                  <w:tcW w:w="1169" w:type="dxa"/>
                </w:tcPr>
                <w:p w14:paraId="35F348AA" w14:textId="77777777" w:rsidR="001644A0" w:rsidRDefault="001644A0" w:rsidP="001644A0"/>
              </w:tc>
              <w:tc>
                <w:tcPr>
                  <w:tcW w:w="1357" w:type="dxa"/>
                </w:tcPr>
                <w:p w14:paraId="513777A0" w14:textId="77777777" w:rsidR="001644A0" w:rsidRDefault="001644A0" w:rsidP="001644A0"/>
              </w:tc>
              <w:tc>
                <w:tcPr>
                  <w:tcW w:w="1315" w:type="dxa"/>
                </w:tcPr>
                <w:p w14:paraId="57F5151B" w14:textId="77777777" w:rsidR="001644A0" w:rsidRDefault="001644A0" w:rsidP="001644A0"/>
              </w:tc>
              <w:tc>
                <w:tcPr>
                  <w:tcW w:w="3924" w:type="dxa"/>
                </w:tcPr>
                <w:p w14:paraId="7037A0CC" w14:textId="77777777" w:rsidR="001644A0" w:rsidRDefault="001644A0" w:rsidP="001644A0"/>
              </w:tc>
            </w:tr>
          </w:tbl>
          <w:p w14:paraId="678239F5" w14:textId="77777777" w:rsidR="001644A0" w:rsidRPr="001644A0" w:rsidRDefault="001644A0" w:rsidP="009347ED"/>
          <w:p w14:paraId="39BA2A8A" w14:textId="77777777" w:rsidR="001644A0" w:rsidRDefault="001644A0" w:rsidP="009347ED"/>
          <w:p w14:paraId="36414FDD" w14:textId="77777777" w:rsidR="001644A0" w:rsidRDefault="001644A0" w:rsidP="009347ED"/>
        </w:tc>
      </w:tr>
      <w:tr w:rsidR="001644A0" w14:paraId="4097BD6A" w14:textId="77777777" w:rsidTr="0020572A">
        <w:tc>
          <w:tcPr>
            <w:tcW w:w="9016" w:type="dxa"/>
          </w:tcPr>
          <w:p w14:paraId="0CE176D0" w14:textId="50E8BCC2" w:rsidR="001644A0" w:rsidRDefault="001644A0" w:rsidP="001644A0">
            <w:r w:rsidRPr="00E97505">
              <w:rPr>
                <w:rStyle w:val="Strong"/>
              </w:rPr>
              <w:t>Stakeholder:</w:t>
            </w:r>
            <w:r w:rsidRPr="00452515">
              <w:t xml:space="preserve"> </w:t>
            </w:r>
            <w:r>
              <w:t>User with privilege</w:t>
            </w:r>
          </w:p>
        </w:tc>
      </w:tr>
      <w:tr w:rsidR="001644A0" w14:paraId="7AD08976" w14:textId="77777777" w:rsidTr="0020572A">
        <w:tc>
          <w:tcPr>
            <w:tcW w:w="9016" w:type="dxa"/>
          </w:tcPr>
          <w:p w14:paraId="0B9E4881" w14:textId="77777777" w:rsidR="001644A0" w:rsidRPr="00E97505" w:rsidRDefault="001644A0" w:rsidP="001644A0">
            <w:pPr>
              <w:rPr>
                <w:rStyle w:val="Strong"/>
              </w:rPr>
            </w:pPr>
            <w:r w:rsidRPr="00E97505">
              <w:rPr>
                <w:rStyle w:val="Strong"/>
              </w:rPr>
              <w:t xml:space="preserve">Pre-Condition: </w:t>
            </w:r>
          </w:p>
          <w:p w14:paraId="5250312A" w14:textId="77777777" w:rsidR="001644A0" w:rsidRDefault="001644A0" w:rsidP="001644A0">
            <w:pPr>
              <w:rPr>
                <w:rFonts w:ascii="Arial" w:hAnsi="Arial" w:cs="Arial"/>
                <w:sz w:val="20"/>
                <w:szCs w:val="20"/>
              </w:rPr>
            </w:pPr>
            <w:r>
              <w:t>The user goes to the page</w:t>
            </w:r>
            <w:r w:rsidRPr="00DD3CB0">
              <w:rPr>
                <w:rFonts w:ascii="Arial" w:hAnsi="Arial" w:cs="Arial"/>
                <w:sz w:val="20"/>
                <w:szCs w:val="20"/>
              </w:rPr>
              <w:t xml:space="preserve"> </w:t>
            </w:r>
          </w:p>
          <w:p w14:paraId="1CAB8897" w14:textId="604D955C" w:rsidR="001644A0" w:rsidRDefault="001644A0" w:rsidP="001644A0">
            <w:r>
              <w:rPr>
                <w:rFonts w:hint="eastAsia"/>
              </w:rPr>
              <w:t xml:space="preserve">PRD: </w:t>
            </w:r>
            <w:hyperlink r:id="rId124" w:history="1">
              <w:r w:rsidRPr="006553BB">
                <w:rPr>
                  <w:rStyle w:val="Hyperlink"/>
                </w:rPr>
                <w:t>https://wonder.atlassian.net/l/cp/yCeYLhEd</w:t>
              </w:r>
            </w:hyperlink>
          </w:p>
          <w:p w14:paraId="184A70A8" w14:textId="5E03DB50" w:rsidR="001644A0" w:rsidRDefault="001644A0" w:rsidP="001644A0">
            <w:r>
              <w:rPr>
                <w:rFonts w:hint="eastAsia"/>
              </w:rPr>
              <w:t xml:space="preserve">Figma: </w:t>
            </w:r>
            <w:r w:rsidRPr="001644A0">
              <w:t>https://www.figma.com/design/4J0fLJnw3xbY7J2vBJ8UmO/Lists?node-id=2651-219602&amp;node-type=&amp;t=RFmuASADenThgezL-0</w:t>
            </w:r>
          </w:p>
        </w:tc>
      </w:tr>
      <w:tr w:rsidR="00757C08" w14:paraId="6F92D308" w14:textId="77777777" w:rsidTr="0020572A">
        <w:tc>
          <w:tcPr>
            <w:tcW w:w="9016" w:type="dxa"/>
          </w:tcPr>
          <w:p w14:paraId="29E9208F" w14:textId="64ABD90A" w:rsidR="00757C08" w:rsidRPr="00E97505" w:rsidRDefault="00757C08" w:rsidP="00757C08">
            <w:pPr>
              <w:rPr>
                <w:rStyle w:val="Strong"/>
              </w:rPr>
            </w:pPr>
            <w:r>
              <w:rPr>
                <w:rStyle w:val="Strong"/>
                <w:rFonts w:hint="eastAsia"/>
              </w:rPr>
              <w:t>we</w:t>
            </w:r>
          </w:p>
        </w:tc>
      </w:tr>
      <w:tr w:rsidR="001644A0" w14:paraId="1B691B39" w14:textId="77777777" w:rsidTr="0020572A">
        <w:tc>
          <w:tcPr>
            <w:tcW w:w="9016" w:type="dxa"/>
          </w:tcPr>
          <w:p w14:paraId="57125741" w14:textId="77777777" w:rsidR="001644A0" w:rsidRPr="005A61C4" w:rsidRDefault="001644A0" w:rsidP="00757C08">
            <w:pPr>
              <w:rPr>
                <w:rStyle w:val="Strong"/>
              </w:rPr>
            </w:pPr>
            <w:r w:rsidRPr="005A61C4">
              <w:rPr>
                <w:rStyle w:val="Strong"/>
                <w:rFonts w:hint="eastAsia"/>
              </w:rPr>
              <w:t>Main Scenario:</w:t>
            </w:r>
          </w:p>
          <w:p w14:paraId="2D36690E" w14:textId="6741AB39" w:rsidR="00626A3C" w:rsidRPr="005A61C4" w:rsidRDefault="0020572A" w:rsidP="0020572A">
            <w:pPr>
              <w:rPr>
                <w:rFonts w:asciiTheme="minorEastAsia" w:hAnsiTheme="minorEastAsia" w:cs="Arial"/>
                <w:sz w:val="22"/>
              </w:rPr>
            </w:pPr>
            <w:r w:rsidRPr="0020572A">
              <w:rPr>
                <w:rFonts w:asciiTheme="minorEastAsia" w:hAnsiTheme="minorEastAsia" w:cs="Arial"/>
                <w:sz w:val="22"/>
              </w:rPr>
              <w:t>https://wonder.atlassian.net/wiki/x/E4FD_w</w:t>
            </w:r>
          </w:p>
        </w:tc>
      </w:tr>
      <w:tr w:rsidR="001644A0" w14:paraId="60EF8225" w14:textId="77777777" w:rsidTr="0020572A">
        <w:tc>
          <w:tcPr>
            <w:tcW w:w="9016" w:type="dxa"/>
          </w:tcPr>
          <w:p w14:paraId="0B692368" w14:textId="77777777" w:rsidR="001644A0" w:rsidRDefault="001644A0" w:rsidP="001644A0"/>
          <w:p w14:paraId="2A462B15" w14:textId="56C8FC95" w:rsidR="00757C08" w:rsidRDefault="00757C08" w:rsidP="00757C08"/>
        </w:tc>
      </w:tr>
      <w:tr w:rsidR="001644A0" w14:paraId="1986366D" w14:textId="77777777" w:rsidTr="0020572A">
        <w:tc>
          <w:tcPr>
            <w:tcW w:w="9016" w:type="dxa"/>
          </w:tcPr>
          <w:p w14:paraId="5F60A426" w14:textId="77777777" w:rsidR="001644A0" w:rsidRDefault="001644A0" w:rsidP="001644A0"/>
        </w:tc>
      </w:tr>
      <w:tr w:rsidR="001644A0" w14:paraId="2E38F530" w14:textId="77777777" w:rsidTr="0020572A">
        <w:tc>
          <w:tcPr>
            <w:tcW w:w="9016" w:type="dxa"/>
          </w:tcPr>
          <w:p w14:paraId="4CE2A74C" w14:textId="77777777" w:rsidR="001644A0" w:rsidRDefault="001644A0" w:rsidP="001644A0"/>
        </w:tc>
      </w:tr>
    </w:tbl>
    <w:p w14:paraId="548FCB97" w14:textId="77777777" w:rsidR="001644A0" w:rsidRDefault="001644A0" w:rsidP="009347ED"/>
    <w:p w14:paraId="5FEE92AC" w14:textId="77777777" w:rsidR="001644A0" w:rsidRDefault="001644A0" w:rsidP="009347ED"/>
    <w:p w14:paraId="09668730" w14:textId="77777777" w:rsidR="001644A0" w:rsidRPr="009347ED" w:rsidRDefault="001644A0" w:rsidP="009347ED"/>
    <w:p w14:paraId="3A8EA815" w14:textId="23E5B3E2" w:rsidR="007B05AA" w:rsidRDefault="00E81CE6" w:rsidP="00AE3CBF">
      <w:pPr>
        <w:pStyle w:val="Heading1"/>
        <w:spacing w:line="276" w:lineRule="auto"/>
      </w:pPr>
      <w:r>
        <w:rPr>
          <w:rFonts w:hint="eastAsia"/>
        </w:rPr>
        <w:t>Tran-</w:t>
      </w:r>
      <w:r w:rsidR="006D7A69">
        <w:rPr>
          <w:rFonts w:hint="eastAsia"/>
        </w:rPr>
        <w:t>Action</w:t>
      </w:r>
      <w:r w:rsidR="00AE3CBF">
        <w:t xml:space="preserve"> History</w:t>
      </w:r>
    </w:p>
    <w:p w14:paraId="50720D7F" w14:textId="6E7EE049" w:rsidR="00172036" w:rsidRPr="00AE3CBF" w:rsidRDefault="00B14B6A" w:rsidP="00172036">
      <w:pPr>
        <w:pStyle w:val="Heading2"/>
        <w:numPr>
          <w:ilvl w:val="1"/>
          <w:numId w:val="411"/>
        </w:numPr>
        <w:rPr>
          <w:rFonts w:ascii="Arial" w:hAnsi="Arial" w:cs="Arial"/>
        </w:rPr>
      </w:pPr>
      <w:r>
        <w:rPr>
          <w:rFonts w:ascii="Arial" w:hAnsi="Arial" w:cs="Arial" w:hint="eastAsia"/>
        </w:rPr>
        <w:t>Tran-</w:t>
      </w:r>
      <w:r w:rsidR="00172036" w:rsidRPr="00AE3CBF">
        <w:rPr>
          <w:rFonts w:ascii="Arial" w:hAnsi="Arial" w:cs="Arial"/>
        </w:rPr>
        <w:t>MS</w:t>
      </w:r>
      <w:r w:rsidR="00B626FF">
        <w:rPr>
          <w:rFonts w:ascii="Arial" w:hAnsi="Arial" w:cs="Arial"/>
        </w:rPr>
        <w:t>10</w:t>
      </w:r>
      <w:r w:rsidR="00172036" w:rsidRPr="00AE3CBF">
        <w:rPr>
          <w:rFonts w:ascii="Arial" w:hAnsi="Arial" w:cs="Arial"/>
        </w:rPr>
        <w:t>-0</w:t>
      </w:r>
      <w:r w:rsidR="00AE3CBF" w:rsidRPr="00AE3CBF">
        <w:rPr>
          <w:rFonts w:ascii="Arial" w:hAnsi="Arial" w:cs="Arial"/>
        </w:rPr>
        <w:t>1</w:t>
      </w:r>
      <w:r w:rsidR="00172036" w:rsidRPr="00AE3CBF">
        <w:rPr>
          <w:rFonts w:ascii="Arial" w:hAnsi="Arial" w:cs="Arial"/>
        </w:rPr>
        <w:t xml:space="preserve"> </w:t>
      </w:r>
      <w:r w:rsidR="006D7A69">
        <w:rPr>
          <w:rFonts w:ascii="Arial" w:hAnsi="Arial" w:cs="Arial" w:hint="eastAsia"/>
        </w:rPr>
        <w:t>Action</w:t>
      </w:r>
      <w:r w:rsidR="00AE3CBF" w:rsidRPr="00AE3CBF">
        <w:rPr>
          <w:rFonts w:ascii="Arial" w:hAnsi="Arial" w:cs="Arial"/>
        </w:rPr>
        <w:t xml:space="preserve"> History</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172036" w:rsidRPr="00452515" w14:paraId="432F6506" w14:textId="77777777" w:rsidTr="005A41FF">
        <w:tc>
          <w:tcPr>
            <w:tcW w:w="8008" w:type="dxa"/>
          </w:tcPr>
          <w:p w14:paraId="427CA76A" w14:textId="4171E136" w:rsidR="00172036" w:rsidRPr="00E97505" w:rsidRDefault="00172036">
            <w:pPr>
              <w:rPr>
                <w:rStyle w:val="Strong"/>
              </w:rPr>
            </w:pPr>
            <w:r>
              <w:rPr>
                <w:rStyle w:val="Strong"/>
              </w:rPr>
              <w:t>MS</w:t>
            </w:r>
            <w:r w:rsidR="00B626FF">
              <w:rPr>
                <w:rStyle w:val="Strong"/>
              </w:rPr>
              <w:t>10</w:t>
            </w:r>
            <w:r w:rsidRPr="00E97505">
              <w:rPr>
                <w:rStyle w:val="Strong"/>
              </w:rPr>
              <w:t>-0</w:t>
            </w:r>
            <w:r w:rsidR="00AE3CBF">
              <w:rPr>
                <w:rStyle w:val="Strong"/>
              </w:rPr>
              <w:t>1</w:t>
            </w:r>
            <w:r>
              <w:rPr>
                <w:rStyle w:val="Strong"/>
              </w:rPr>
              <w:t xml:space="preserve"> </w:t>
            </w:r>
            <w:r w:rsidR="006D7A69">
              <w:rPr>
                <w:rStyle w:val="Strong"/>
                <w:rFonts w:hint="eastAsia"/>
              </w:rPr>
              <w:t>Action</w:t>
            </w:r>
            <w:r w:rsidR="00AE3CBF" w:rsidRPr="00AE3CBF">
              <w:rPr>
                <w:rStyle w:val="Strong"/>
              </w:rPr>
              <w:t xml:space="preserve"> History</w:t>
            </w:r>
          </w:p>
        </w:tc>
      </w:tr>
      <w:tr w:rsidR="00172036" w:rsidRPr="00452515" w14:paraId="37B82B9C" w14:textId="77777777" w:rsidTr="005A41FF">
        <w:tc>
          <w:tcPr>
            <w:tcW w:w="8008" w:type="dxa"/>
          </w:tcPr>
          <w:p w14:paraId="0C437704" w14:textId="77777777" w:rsidR="00172036" w:rsidRPr="00E97505" w:rsidRDefault="00172036">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172036" w14:paraId="75262B25" w14:textId="77777777" w:rsidTr="005A41FF">
              <w:trPr>
                <w:jc w:val="center"/>
              </w:trPr>
              <w:tc>
                <w:tcPr>
                  <w:tcW w:w="1169" w:type="dxa"/>
                </w:tcPr>
                <w:p w14:paraId="13399425" w14:textId="77777777" w:rsidR="00172036" w:rsidRPr="007A35F7" w:rsidRDefault="00172036">
                  <w:pPr>
                    <w:rPr>
                      <w:rFonts w:ascii="Arial" w:hAnsi="Arial" w:cs="Arial"/>
                    </w:rPr>
                  </w:pPr>
                  <w:r w:rsidRPr="007A35F7">
                    <w:rPr>
                      <w:rFonts w:ascii="Arial" w:hAnsi="Arial" w:cs="Arial"/>
                    </w:rPr>
                    <w:t>Version</w:t>
                  </w:r>
                </w:p>
              </w:tc>
              <w:tc>
                <w:tcPr>
                  <w:tcW w:w="1357" w:type="dxa"/>
                </w:tcPr>
                <w:p w14:paraId="22F5120E" w14:textId="77777777" w:rsidR="00172036" w:rsidRPr="007A35F7" w:rsidRDefault="00172036">
                  <w:pPr>
                    <w:rPr>
                      <w:rFonts w:ascii="Arial" w:hAnsi="Arial" w:cs="Arial"/>
                    </w:rPr>
                  </w:pPr>
                  <w:r w:rsidRPr="007A35F7">
                    <w:rPr>
                      <w:rFonts w:ascii="Arial" w:hAnsi="Arial" w:cs="Arial"/>
                    </w:rPr>
                    <w:t>Date</w:t>
                  </w:r>
                </w:p>
              </w:tc>
              <w:tc>
                <w:tcPr>
                  <w:tcW w:w="1315" w:type="dxa"/>
                </w:tcPr>
                <w:p w14:paraId="2EC268EC" w14:textId="77777777" w:rsidR="00172036" w:rsidRPr="007A35F7" w:rsidRDefault="00172036">
                  <w:pPr>
                    <w:rPr>
                      <w:rFonts w:ascii="Arial" w:hAnsi="Arial" w:cs="Arial"/>
                    </w:rPr>
                  </w:pPr>
                  <w:r w:rsidRPr="007A35F7">
                    <w:rPr>
                      <w:rFonts w:ascii="Arial" w:hAnsi="Arial" w:cs="Arial"/>
                    </w:rPr>
                    <w:t>Updated By</w:t>
                  </w:r>
                </w:p>
              </w:tc>
              <w:tc>
                <w:tcPr>
                  <w:tcW w:w="3924" w:type="dxa"/>
                </w:tcPr>
                <w:p w14:paraId="733FE44C" w14:textId="77777777" w:rsidR="00172036" w:rsidRPr="007A35F7" w:rsidRDefault="00172036">
                  <w:pPr>
                    <w:rPr>
                      <w:rFonts w:ascii="Arial" w:hAnsi="Arial" w:cs="Arial"/>
                    </w:rPr>
                  </w:pPr>
                  <w:r w:rsidRPr="007A35F7">
                    <w:rPr>
                      <w:rFonts w:ascii="Arial" w:hAnsi="Arial" w:cs="Arial"/>
                    </w:rPr>
                    <w:t>Description</w:t>
                  </w:r>
                </w:p>
              </w:tc>
            </w:tr>
            <w:tr w:rsidR="00172036" w14:paraId="672BF422" w14:textId="77777777" w:rsidTr="005A41FF">
              <w:trPr>
                <w:jc w:val="center"/>
              </w:trPr>
              <w:tc>
                <w:tcPr>
                  <w:tcW w:w="1169" w:type="dxa"/>
                </w:tcPr>
                <w:p w14:paraId="54522E3D" w14:textId="77777777" w:rsidR="00172036" w:rsidRPr="007A35F7" w:rsidRDefault="00172036">
                  <w:pPr>
                    <w:rPr>
                      <w:rFonts w:ascii="Arial" w:hAnsi="Arial" w:cs="Arial"/>
                    </w:rPr>
                  </w:pPr>
                  <w:r w:rsidRPr="007A35F7">
                    <w:rPr>
                      <w:rFonts w:ascii="Arial" w:hAnsi="Arial" w:cs="Arial"/>
                    </w:rPr>
                    <w:lastRenderedPageBreak/>
                    <w:t>1.0</w:t>
                  </w:r>
                </w:p>
              </w:tc>
              <w:tc>
                <w:tcPr>
                  <w:tcW w:w="1357" w:type="dxa"/>
                </w:tcPr>
                <w:p w14:paraId="6FC4C77A" w14:textId="01377D93" w:rsidR="00172036" w:rsidRPr="007A35F7" w:rsidRDefault="00172036">
                  <w:pPr>
                    <w:rPr>
                      <w:rFonts w:ascii="Arial" w:hAnsi="Arial" w:cs="Arial"/>
                    </w:rPr>
                  </w:pPr>
                  <w:r w:rsidRPr="007A35F7">
                    <w:rPr>
                      <w:rFonts w:ascii="Arial" w:hAnsi="Arial" w:cs="Arial"/>
                    </w:rPr>
                    <w:t>2022.</w:t>
                  </w:r>
                  <w:r>
                    <w:rPr>
                      <w:rFonts w:ascii="Arial" w:hAnsi="Arial" w:cs="Arial"/>
                    </w:rPr>
                    <w:t>9</w:t>
                  </w:r>
                  <w:r w:rsidRPr="007A35F7">
                    <w:rPr>
                      <w:rFonts w:ascii="Arial" w:hAnsi="Arial" w:cs="Arial"/>
                    </w:rPr>
                    <w:t>.</w:t>
                  </w:r>
                  <w:r w:rsidR="00ED69E3">
                    <w:rPr>
                      <w:rFonts w:ascii="Arial" w:hAnsi="Arial" w:cs="Arial"/>
                    </w:rPr>
                    <w:t>20</w:t>
                  </w:r>
                </w:p>
              </w:tc>
              <w:tc>
                <w:tcPr>
                  <w:tcW w:w="1315" w:type="dxa"/>
                </w:tcPr>
                <w:p w14:paraId="6B25940B" w14:textId="77777777" w:rsidR="00172036" w:rsidRPr="007A35F7" w:rsidRDefault="00172036">
                  <w:pPr>
                    <w:rPr>
                      <w:rFonts w:ascii="Arial" w:hAnsi="Arial" w:cs="Arial"/>
                    </w:rPr>
                  </w:pPr>
                  <w:r w:rsidRPr="007A35F7">
                    <w:rPr>
                      <w:rFonts w:ascii="Arial" w:hAnsi="Arial" w:cs="Arial"/>
                    </w:rPr>
                    <w:t>Bonnie</w:t>
                  </w:r>
                </w:p>
              </w:tc>
              <w:tc>
                <w:tcPr>
                  <w:tcW w:w="3924" w:type="dxa"/>
                </w:tcPr>
                <w:p w14:paraId="1BAD6C99" w14:textId="7AA0B439" w:rsidR="00172036" w:rsidRPr="007A35F7" w:rsidRDefault="00172036">
                  <w:pPr>
                    <w:rPr>
                      <w:rFonts w:ascii="Arial" w:hAnsi="Arial" w:cs="Arial"/>
                    </w:rPr>
                  </w:pPr>
                  <w:r w:rsidRPr="007A35F7">
                    <w:rPr>
                      <w:rFonts w:ascii="Arial" w:hAnsi="Arial" w:cs="Arial"/>
                    </w:rPr>
                    <w:t xml:space="preserve">First version, copy from </w:t>
                  </w:r>
                  <w:r w:rsidR="00ED69E3" w:rsidRPr="00ED69E3">
                    <w:rPr>
                      <w:rFonts w:ascii="Arial" w:hAnsi="Arial" w:cs="Arial"/>
                    </w:rPr>
                    <w:t>CB06-01 Export History</w:t>
                  </w:r>
                </w:p>
              </w:tc>
            </w:tr>
            <w:tr w:rsidR="006D7A69" w14:paraId="41891F26" w14:textId="77777777" w:rsidTr="005A41FF">
              <w:trPr>
                <w:jc w:val="center"/>
              </w:trPr>
              <w:tc>
                <w:tcPr>
                  <w:tcW w:w="1169" w:type="dxa"/>
                </w:tcPr>
                <w:p w14:paraId="1C41B24B" w14:textId="44957F04" w:rsidR="006D7A69" w:rsidRDefault="006D7A69" w:rsidP="006D7A69">
                  <w:r>
                    <w:rPr>
                      <w:rFonts w:hint="eastAsia"/>
                    </w:rPr>
                    <w:t>1.1</w:t>
                  </w:r>
                </w:p>
              </w:tc>
              <w:tc>
                <w:tcPr>
                  <w:tcW w:w="1357" w:type="dxa"/>
                </w:tcPr>
                <w:p w14:paraId="1F6196FA" w14:textId="18FBC087" w:rsidR="006D7A69" w:rsidRDefault="006D7A69" w:rsidP="006D7A69">
                  <w:r w:rsidRPr="007A35F7">
                    <w:rPr>
                      <w:rFonts w:ascii="Arial" w:hAnsi="Arial" w:cs="Arial"/>
                    </w:rPr>
                    <w:t>202</w:t>
                  </w:r>
                  <w:r>
                    <w:rPr>
                      <w:rFonts w:ascii="Arial" w:hAnsi="Arial" w:cs="Arial" w:hint="eastAsia"/>
                    </w:rPr>
                    <w:t>4</w:t>
                  </w:r>
                  <w:r w:rsidRPr="007A35F7">
                    <w:rPr>
                      <w:rFonts w:ascii="Arial" w:hAnsi="Arial" w:cs="Arial"/>
                    </w:rPr>
                    <w:t>.</w:t>
                  </w:r>
                  <w:r>
                    <w:rPr>
                      <w:rFonts w:ascii="Arial" w:hAnsi="Arial" w:cs="Arial" w:hint="eastAsia"/>
                    </w:rPr>
                    <w:t>9</w:t>
                  </w:r>
                  <w:r w:rsidRPr="007A35F7">
                    <w:rPr>
                      <w:rFonts w:ascii="Arial" w:hAnsi="Arial" w:cs="Arial"/>
                    </w:rPr>
                    <w:t>.</w:t>
                  </w:r>
                  <w:r>
                    <w:rPr>
                      <w:rFonts w:ascii="Arial" w:hAnsi="Arial" w:cs="Arial"/>
                    </w:rPr>
                    <w:t>2</w:t>
                  </w:r>
                  <w:r>
                    <w:rPr>
                      <w:rFonts w:ascii="Arial" w:hAnsi="Arial" w:cs="Arial" w:hint="eastAsia"/>
                    </w:rPr>
                    <w:t>9</w:t>
                  </w:r>
                </w:p>
              </w:tc>
              <w:tc>
                <w:tcPr>
                  <w:tcW w:w="1315" w:type="dxa"/>
                </w:tcPr>
                <w:p w14:paraId="7DE9C357" w14:textId="40F21316" w:rsidR="006D7A69" w:rsidRDefault="006D7A69" w:rsidP="006D7A69">
                  <w:r w:rsidRPr="007A35F7">
                    <w:rPr>
                      <w:rFonts w:ascii="Arial" w:hAnsi="Arial" w:cs="Arial"/>
                    </w:rPr>
                    <w:t>Bonnie</w:t>
                  </w:r>
                </w:p>
              </w:tc>
              <w:tc>
                <w:tcPr>
                  <w:tcW w:w="3924" w:type="dxa"/>
                </w:tcPr>
                <w:p w14:paraId="0BF7EE99" w14:textId="1578A31C" w:rsidR="006D7A69" w:rsidRDefault="006D7A69" w:rsidP="006D7A69">
                  <w:r w:rsidRPr="006D7A69">
                    <w:t>MD-13962</w:t>
                  </w:r>
                </w:p>
              </w:tc>
            </w:tr>
            <w:tr w:rsidR="006D7A69" w14:paraId="3C8B8BCA" w14:textId="77777777" w:rsidTr="005A41FF">
              <w:trPr>
                <w:jc w:val="center"/>
              </w:trPr>
              <w:tc>
                <w:tcPr>
                  <w:tcW w:w="1169" w:type="dxa"/>
                </w:tcPr>
                <w:p w14:paraId="447CDE27" w14:textId="77777777" w:rsidR="006D7A69" w:rsidRDefault="006D7A69" w:rsidP="006D7A69"/>
              </w:tc>
              <w:tc>
                <w:tcPr>
                  <w:tcW w:w="1357" w:type="dxa"/>
                </w:tcPr>
                <w:p w14:paraId="056366D9" w14:textId="77777777" w:rsidR="006D7A69" w:rsidRDefault="006D7A69" w:rsidP="006D7A69"/>
              </w:tc>
              <w:tc>
                <w:tcPr>
                  <w:tcW w:w="1315" w:type="dxa"/>
                </w:tcPr>
                <w:p w14:paraId="516D3CCB" w14:textId="77777777" w:rsidR="006D7A69" w:rsidRDefault="006D7A69" w:rsidP="006D7A69"/>
              </w:tc>
              <w:tc>
                <w:tcPr>
                  <w:tcW w:w="3924" w:type="dxa"/>
                </w:tcPr>
                <w:p w14:paraId="66C206CB" w14:textId="77777777" w:rsidR="006D7A69" w:rsidRDefault="006D7A69" w:rsidP="006D7A69"/>
              </w:tc>
            </w:tr>
            <w:tr w:rsidR="006D7A69" w14:paraId="525289CD" w14:textId="77777777" w:rsidTr="005A41FF">
              <w:trPr>
                <w:jc w:val="center"/>
              </w:trPr>
              <w:tc>
                <w:tcPr>
                  <w:tcW w:w="1169" w:type="dxa"/>
                </w:tcPr>
                <w:p w14:paraId="507E8964" w14:textId="77777777" w:rsidR="006D7A69" w:rsidRDefault="006D7A69" w:rsidP="006D7A69"/>
              </w:tc>
              <w:tc>
                <w:tcPr>
                  <w:tcW w:w="1357" w:type="dxa"/>
                </w:tcPr>
                <w:p w14:paraId="2169A655" w14:textId="77777777" w:rsidR="006D7A69" w:rsidRDefault="006D7A69" w:rsidP="006D7A69"/>
              </w:tc>
              <w:tc>
                <w:tcPr>
                  <w:tcW w:w="1315" w:type="dxa"/>
                </w:tcPr>
                <w:p w14:paraId="6D1EDF05" w14:textId="77777777" w:rsidR="006D7A69" w:rsidRDefault="006D7A69" w:rsidP="006D7A69"/>
              </w:tc>
              <w:tc>
                <w:tcPr>
                  <w:tcW w:w="3924" w:type="dxa"/>
                </w:tcPr>
                <w:p w14:paraId="545EC258" w14:textId="77777777" w:rsidR="006D7A69" w:rsidRPr="00B66734" w:rsidRDefault="006D7A69" w:rsidP="006D7A69"/>
              </w:tc>
            </w:tr>
            <w:tr w:rsidR="006D7A69" w14:paraId="7232E827" w14:textId="77777777" w:rsidTr="005A41FF">
              <w:trPr>
                <w:jc w:val="center"/>
              </w:trPr>
              <w:tc>
                <w:tcPr>
                  <w:tcW w:w="1169" w:type="dxa"/>
                </w:tcPr>
                <w:p w14:paraId="437D6386" w14:textId="77777777" w:rsidR="006D7A69" w:rsidRDefault="006D7A69" w:rsidP="006D7A69"/>
              </w:tc>
              <w:tc>
                <w:tcPr>
                  <w:tcW w:w="1357" w:type="dxa"/>
                </w:tcPr>
                <w:p w14:paraId="3C5FF4A8" w14:textId="77777777" w:rsidR="006D7A69" w:rsidRDefault="006D7A69" w:rsidP="006D7A69"/>
              </w:tc>
              <w:tc>
                <w:tcPr>
                  <w:tcW w:w="1315" w:type="dxa"/>
                </w:tcPr>
                <w:p w14:paraId="483996DD" w14:textId="77777777" w:rsidR="006D7A69" w:rsidRDefault="006D7A69" w:rsidP="006D7A69"/>
              </w:tc>
              <w:tc>
                <w:tcPr>
                  <w:tcW w:w="3924" w:type="dxa"/>
                </w:tcPr>
                <w:p w14:paraId="645D8136" w14:textId="77777777" w:rsidR="006D7A69" w:rsidRDefault="006D7A69" w:rsidP="006D7A69"/>
              </w:tc>
            </w:tr>
            <w:tr w:rsidR="006D7A69" w14:paraId="72D8F86E" w14:textId="77777777" w:rsidTr="005A41FF">
              <w:trPr>
                <w:jc w:val="center"/>
              </w:trPr>
              <w:tc>
                <w:tcPr>
                  <w:tcW w:w="1169" w:type="dxa"/>
                </w:tcPr>
                <w:p w14:paraId="260123D2" w14:textId="77777777" w:rsidR="006D7A69" w:rsidRDefault="006D7A69" w:rsidP="006D7A69"/>
              </w:tc>
              <w:tc>
                <w:tcPr>
                  <w:tcW w:w="1357" w:type="dxa"/>
                </w:tcPr>
                <w:p w14:paraId="14C7E850" w14:textId="77777777" w:rsidR="006D7A69" w:rsidRDefault="006D7A69" w:rsidP="006D7A69"/>
              </w:tc>
              <w:tc>
                <w:tcPr>
                  <w:tcW w:w="1315" w:type="dxa"/>
                </w:tcPr>
                <w:p w14:paraId="5428014E" w14:textId="77777777" w:rsidR="006D7A69" w:rsidRDefault="006D7A69" w:rsidP="006D7A69"/>
              </w:tc>
              <w:tc>
                <w:tcPr>
                  <w:tcW w:w="3924" w:type="dxa"/>
                </w:tcPr>
                <w:p w14:paraId="1DC6E8AD" w14:textId="77777777" w:rsidR="006D7A69" w:rsidRPr="005C49CE" w:rsidRDefault="006D7A69" w:rsidP="006D7A69"/>
              </w:tc>
            </w:tr>
          </w:tbl>
          <w:p w14:paraId="08BF8E06" w14:textId="77777777" w:rsidR="00172036" w:rsidRDefault="00172036"/>
        </w:tc>
      </w:tr>
      <w:tr w:rsidR="00172036" w:rsidRPr="00452515" w14:paraId="241EA9B0" w14:textId="77777777" w:rsidTr="005A41FF">
        <w:tc>
          <w:tcPr>
            <w:tcW w:w="8008" w:type="dxa"/>
          </w:tcPr>
          <w:p w14:paraId="2F6DD8B0" w14:textId="77777777" w:rsidR="00172036" w:rsidRPr="00452515" w:rsidRDefault="00172036">
            <w:r w:rsidRPr="00E97505">
              <w:rPr>
                <w:rStyle w:val="Strong"/>
              </w:rPr>
              <w:lastRenderedPageBreak/>
              <w:t>Stakeholder:</w:t>
            </w:r>
            <w:r w:rsidRPr="00452515">
              <w:t xml:space="preserve"> </w:t>
            </w:r>
            <w:r>
              <w:t>User with privilege</w:t>
            </w:r>
          </w:p>
        </w:tc>
      </w:tr>
      <w:tr w:rsidR="00172036" w:rsidRPr="00452515" w14:paraId="6F6FA74F" w14:textId="77777777" w:rsidTr="005A41FF">
        <w:tc>
          <w:tcPr>
            <w:tcW w:w="8008" w:type="dxa"/>
          </w:tcPr>
          <w:p w14:paraId="47607EEF" w14:textId="77777777" w:rsidR="00172036" w:rsidRPr="00E97505" w:rsidRDefault="00172036">
            <w:pPr>
              <w:rPr>
                <w:rStyle w:val="Strong"/>
              </w:rPr>
            </w:pPr>
            <w:r w:rsidRPr="00E97505">
              <w:rPr>
                <w:rStyle w:val="Strong"/>
              </w:rPr>
              <w:t xml:space="preserve">Pre-Condition: </w:t>
            </w:r>
          </w:p>
          <w:p w14:paraId="5BF260ED" w14:textId="77777777" w:rsidR="00172036" w:rsidRDefault="00172036">
            <w:pPr>
              <w:rPr>
                <w:rFonts w:ascii="Arial" w:hAnsi="Arial" w:cs="Arial"/>
                <w:sz w:val="20"/>
                <w:szCs w:val="20"/>
              </w:rPr>
            </w:pPr>
            <w:r>
              <w:t>The user goes to the page</w:t>
            </w:r>
            <w:r w:rsidRPr="00DD3CB0">
              <w:rPr>
                <w:rFonts w:ascii="Arial" w:hAnsi="Arial" w:cs="Arial"/>
                <w:sz w:val="20"/>
                <w:szCs w:val="20"/>
              </w:rPr>
              <w:t xml:space="preserve"> </w:t>
            </w:r>
          </w:p>
          <w:p w14:paraId="7C7D5696" w14:textId="79CFF73B" w:rsidR="00172036" w:rsidRPr="00DD3CB0" w:rsidRDefault="00172036">
            <w:pPr>
              <w:rPr>
                <w:rFonts w:ascii="Arial" w:hAnsi="Arial" w:cs="Arial"/>
                <w:sz w:val="20"/>
                <w:szCs w:val="20"/>
              </w:rPr>
            </w:pPr>
          </w:p>
        </w:tc>
      </w:tr>
      <w:tr w:rsidR="00172036" w:rsidRPr="00452515" w14:paraId="4F7D81CC" w14:textId="77777777" w:rsidTr="005A41FF">
        <w:tc>
          <w:tcPr>
            <w:tcW w:w="8008" w:type="dxa"/>
          </w:tcPr>
          <w:p w14:paraId="67E5E6C7" w14:textId="02638731" w:rsidR="00757C08" w:rsidRPr="00E97505" w:rsidRDefault="00172036" w:rsidP="00757C08">
            <w:pPr>
              <w:rPr>
                <w:rStyle w:val="Strong"/>
              </w:rPr>
            </w:pPr>
            <w:r w:rsidRPr="00E97505">
              <w:rPr>
                <w:rStyle w:val="Strong"/>
                <w:rFonts w:hint="eastAsia"/>
              </w:rPr>
              <w:t>Main Scenario:</w:t>
            </w:r>
          </w:p>
          <w:p w14:paraId="26E8E3F2" w14:textId="4CF420DE" w:rsidR="000A60E3" w:rsidRPr="00C11AA9" w:rsidRDefault="005A41FF" w:rsidP="005A41FF">
            <w:r>
              <w:rPr>
                <w:rFonts w:hint="eastAsia"/>
              </w:rPr>
              <w:t xml:space="preserve">Refer to </w:t>
            </w:r>
            <w:hyperlink r:id="rId125" w:history="1">
              <w:r w:rsidRPr="00615BB1">
                <w:rPr>
                  <w:rStyle w:val="Hyperlink"/>
                </w:rPr>
                <w:t>https://wonder.atlassian.net/wiki/x/KgR-8w</w:t>
              </w:r>
            </w:hyperlink>
            <w:r>
              <w:rPr>
                <w:rFonts w:hint="eastAsia"/>
              </w:rPr>
              <w:t xml:space="preserve"> for RA details.</w:t>
            </w:r>
          </w:p>
        </w:tc>
      </w:tr>
      <w:tr w:rsidR="00172036" w:rsidRPr="00452515" w14:paraId="647FA811" w14:textId="77777777" w:rsidTr="005A41FF">
        <w:tc>
          <w:tcPr>
            <w:tcW w:w="8008" w:type="dxa"/>
          </w:tcPr>
          <w:p w14:paraId="1CE94282" w14:textId="77777777" w:rsidR="00172036" w:rsidRDefault="00172036">
            <w:r w:rsidRPr="00452515">
              <w:t>Extend Scenario:</w:t>
            </w:r>
          </w:p>
          <w:p w14:paraId="3BA92F12" w14:textId="77777777" w:rsidR="00172036" w:rsidRPr="00452515" w:rsidRDefault="00172036"/>
        </w:tc>
      </w:tr>
      <w:tr w:rsidR="00172036" w:rsidRPr="00452515" w14:paraId="68B67803" w14:textId="77777777" w:rsidTr="005A41FF">
        <w:tc>
          <w:tcPr>
            <w:tcW w:w="8008" w:type="dxa"/>
          </w:tcPr>
          <w:p w14:paraId="105F8EE9" w14:textId="77777777" w:rsidR="00172036" w:rsidRDefault="00172036">
            <w:r w:rsidRPr="00452515">
              <w:t>Exception Scenario:</w:t>
            </w:r>
          </w:p>
          <w:p w14:paraId="3CFA485A" w14:textId="77777777" w:rsidR="00172036" w:rsidRPr="00452515" w:rsidRDefault="00172036"/>
        </w:tc>
      </w:tr>
      <w:tr w:rsidR="00172036" w:rsidRPr="00452515" w14:paraId="63D20EF3" w14:textId="77777777" w:rsidTr="005A41FF">
        <w:tc>
          <w:tcPr>
            <w:tcW w:w="8008" w:type="dxa"/>
          </w:tcPr>
          <w:p w14:paraId="3B270AB1" w14:textId="77777777" w:rsidR="00172036" w:rsidRPr="00452515" w:rsidRDefault="00172036">
            <w:r w:rsidRPr="00452515">
              <w:t>Notes:</w:t>
            </w:r>
          </w:p>
        </w:tc>
      </w:tr>
      <w:tr w:rsidR="00172036" w:rsidRPr="00452515" w14:paraId="37318A72" w14:textId="77777777" w:rsidTr="005A41FF">
        <w:tc>
          <w:tcPr>
            <w:tcW w:w="8008" w:type="dxa"/>
          </w:tcPr>
          <w:p w14:paraId="0C947AA4" w14:textId="77777777" w:rsidR="00172036" w:rsidRPr="00452515" w:rsidRDefault="00172036">
            <w:r w:rsidRPr="00452515">
              <w:t>Q/A:</w:t>
            </w:r>
          </w:p>
        </w:tc>
      </w:tr>
    </w:tbl>
    <w:p w14:paraId="0298F8FB" w14:textId="38681C8D" w:rsidR="00172036" w:rsidRDefault="00172036" w:rsidP="00172036">
      <w:pPr>
        <w:rPr>
          <w:ins w:id="3461" w:author="Bonnie Yang" w:date="2022-09-22T17:25:00Z"/>
        </w:rPr>
      </w:pPr>
    </w:p>
    <w:p w14:paraId="0D1C0E6A" w14:textId="432BCB93" w:rsidR="00F46719" w:rsidRDefault="006D5FD7" w:rsidP="00172036">
      <w:pPr>
        <w:pStyle w:val="Heading1"/>
        <w:spacing w:line="276" w:lineRule="auto"/>
      </w:pPr>
      <w:r>
        <w:rPr>
          <w:rFonts w:hint="eastAsia"/>
        </w:rPr>
        <w:t>Tran-</w:t>
      </w:r>
      <w:r w:rsidR="00F46719">
        <w:t>Preparations</w:t>
      </w:r>
    </w:p>
    <w:p w14:paraId="41946630" w14:textId="4E73BAE4" w:rsidR="00172036" w:rsidRPr="00E67F7E" w:rsidRDefault="006D5FD7" w:rsidP="00172036">
      <w:pPr>
        <w:pStyle w:val="Heading2"/>
        <w:numPr>
          <w:ilvl w:val="1"/>
          <w:numId w:val="412"/>
        </w:numPr>
        <w:rPr>
          <w:rFonts w:ascii="Arial" w:hAnsi="Arial" w:cs="Arial"/>
        </w:rPr>
      </w:pPr>
      <w:r>
        <w:rPr>
          <w:rFonts w:hint="eastAsia"/>
        </w:rPr>
        <w:t>Tran-</w:t>
      </w:r>
      <w:r w:rsidR="00D2297F" w:rsidRPr="00E67F7E">
        <w:rPr>
          <w:rFonts w:ascii="Arial" w:hAnsi="Arial" w:cs="Arial"/>
        </w:rPr>
        <w:t>MS</w:t>
      </w:r>
      <w:r w:rsidR="00D2297F">
        <w:rPr>
          <w:rFonts w:ascii="Arial" w:hAnsi="Arial" w:cs="Arial"/>
        </w:rPr>
        <w:t>1</w:t>
      </w:r>
      <w:r w:rsidR="00B626FF">
        <w:rPr>
          <w:rFonts w:ascii="Arial" w:hAnsi="Arial" w:cs="Arial"/>
        </w:rPr>
        <w:t>1</w:t>
      </w:r>
      <w:r w:rsidR="00172036" w:rsidRPr="00E67F7E">
        <w:rPr>
          <w:rFonts w:ascii="Arial" w:hAnsi="Arial" w:cs="Arial"/>
        </w:rPr>
        <w:t>-0</w:t>
      </w:r>
      <w:r w:rsidR="00F46719">
        <w:rPr>
          <w:rFonts w:ascii="Arial" w:hAnsi="Arial" w:cs="Arial"/>
        </w:rPr>
        <w:t>1</w:t>
      </w:r>
      <w:r w:rsidR="00172036" w:rsidRPr="00E67F7E">
        <w:rPr>
          <w:rFonts w:ascii="Arial" w:hAnsi="Arial" w:cs="Arial"/>
        </w:rPr>
        <w:t xml:space="preserve"> </w:t>
      </w:r>
      <w:r w:rsidR="00F46719" w:rsidRPr="00F46719">
        <w:rPr>
          <w:rFonts w:ascii="Arial" w:hAnsi="Arial" w:cs="Arial"/>
        </w:rPr>
        <w:t>Preparations</w:t>
      </w:r>
      <w:r w:rsidR="00F46719">
        <w:rPr>
          <w:rFonts w:ascii="Arial" w:hAnsi="Arial" w:cs="Arial"/>
        </w:rPr>
        <w:t xml:space="preserve"> Grid</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5"/>
      </w:tblGrid>
      <w:tr w:rsidR="00F46719" w:rsidRPr="002711F1" w14:paraId="3CD28224" w14:textId="77777777" w:rsidTr="000747B6">
        <w:tc>
          <w:tcPr>
            <w:tcW w:w="8295" w:type="dxa"/>
          </w:tcPr>
          <w:p w14:paraId="25AEC544" w14:textId="2BE0DBDE" w:rsidR="00F46719" w:rsidRPr="002711F1" w:rsidRDefault="00F46719">
            <w:pPr>
              <w:rPr>
                <w:rStyle w:val="Strong"/>
              </w:rPr>
            </w:pPr>
            <w:r w:rsidRPr="00F46719">
              <w:rPr>
                <w:rStyle w:val="Strong"/>
              </w:rPr>
              <w:t>MS</w:t>
            </w:r>
            <w:r w:rsidR="00D2297F">
              <w:rPr>
                <w:rStyle w:val="Strong"/>
              </w:rPr>
              <w:t>1</w:t>
            </w:r>
            <w:r w:rsidR="00B626FF">
              <w:rPr>
                <w:rStyle w:val="Strong"/>
              </w:rPr>
              <w:t>1</w:t>
            </w:r>
            <w:r w:rsidRPr="00F46719">
              <w:rPr>
                <w:rStyle w:val="Strong"/>
              </w:rPr>
              <w:t>-01 Preparations Grid</w:t>
            </w:r>
          </w:p>
        </w:tc>
      </w:tr>
      <w:tr w:rsidR="00F46719" w14:paraId="471FF8F6" w14:textId="77777777" w:rsidTr="000747B6">
        <w:tc>
          <w:tcPr>
            <w:tcW w:w="8295" w:type="dxa"/>
          </w:tcPr>
          <w:p w14:paraId="72D78102" w14:textId="77777777" w:rsidR="00F46719" w:rsidRPr="002711F1" w:rsidRDefault="00F46719">
            <w:pPr>
              <w:rPr>
                <w:rStyle w:val="Strong"/>
              </w:rPr>
            </w:pPr>
            <w:r w:rsidRPr="002711F1">
              <w:rPr>
                <w:rStyle w:val="Strong"/>
              </w:rPr>
              <w:t>Version history</w:t>
            </w:r>
          </w:p>
          <w:tbl>
            <w:tblPr>
              <w:tblStyle w:val="TableGrid"/>
              <w:tblW w:w="0" w:type="auto"/>
              <w:tblLook w:val="04A0" w:firstRow="1" w:lastRow="0" w:firstColumn="1" w:lastColumn="0" w:noHBand="0" w:noVBand="1"/>
            </w:tblPr>
            <w:tblGrid>
              <w:gridCol w:w="1156"/>
              <w:gridCol w:w="1378"/>
              <w:gridCol w:w="1273"/>
              <w:gridCol w:w="3975"/>
            </w:tblGrid>
            <w:tr w:rsidR="00F46719" w14:paraId="581A54F0" w14:textId="77777777">
              <w:tc>
                <w:tcPr>
                  <w:tcW w:w="1156" w:type="dxa"/>
                </w:tcPr>
                <w:p w14:paraId="507D1313" w14:textId="77777777" w:rsidR="00F46719" w:rsidRDefault="00F46719">
                  <w:r>
                    <w:rPr>
                      <w:rFonts w:hint="eastAsia"/>
                    </w:rPr>
                    <w:t>V</w:t>
                  </w:r>
                  <w:r>
                    <w:t>ersion</w:t>
                  </w:r>
                </w:p>
              </w:tc>
              <w:tc>
                <w:tcPr>
                  <w:tcW w:w="1378" w:type="dxa"/>
                </w:tcPr>
                <w:p w14:paraId="6951A8BA" w14:textId="77777777" w:rsidR="00F46719" w:rsidRDefault="00F46719">
                  <w:r>
                    <w:rPr>
                      <w:rFonts w:hint="eastAsia"/>
                    </w:rPr>
                    <w:t>D</w:t>
                  </w:r>
                  <w:r>
                    <w:t>ate</w:t>
                  </w:r>
                </w:p>
              </w:tc>
              <w:tc>
                <w:tcPr>
                  <w:tcW w:w="1273" w:type="dxa"/>
                </w:tcPr>
                <w:p w14:paraId="7CC2C5D4" w14:textId="77777777" w:rsidR="00F46719" w:rsidRDefault="00F46719">
                  <w:r>
                    <w:rPr>
                      <w:rFonts w:hint="eastAsia"/>
                    </w:rPr>
                    <w:t>U</w:t>
                  </w:r>
                  <w:r>
                    <w:t>pdated By</w:t>
                  </w:r>
                </w:p>
              </w:tc>
              <w:tc>
                <w:tcPr>
                  <w:tcW w:w="3975" w:type="dxa"/>
                </w:tcPr>
                <w:p w14:paraId="572C432F" w14:textId="77777777" w:rsidR="00F46719" w:rsidRDefault="00F46719">
                  <w:r>
                    <w:rPr>
                      <w:rFonts w:hint="eastAsia"/>
                    </w:rPr>
                    <w:t>D</w:t>
                  </w:r>
                  <w:r>
                    <w:t>escription</w:t>
                  </w:r>
                </w:p>
              </w:tc>
            </w:tr>
            <w:tr w:rsidR="00F46719" w14:paraId="4A1C8F63" w14:textId="77777777">
              <w:tc>
                <w:tcPr>
                  <w:tcW w:w="1156" w:type="dxa"/>
                </w:tcPr>
                <w:p w14:paraId="0539667D" w14:textId="77777777" w:rsidR="00F46719" w:rsidRDefault="00F46719">
                  <w:r>
                    <w:rPr>
                      <w:rFonts w:hint="eastAsia"/>
                    </w:rPr>
                    <w:t>1</w:t>
                  </w:r>
                  <w:r>
                    <w:t>.0</w:t>
                  </w:r>
                </w:p>
              </w:tc>
              <w:tc>
                <w:tcPr>
                  <w:tcW w:w="1378" w:type="dxa"/>
                </w:tcPr>
                <w:p w14:paraId="061D8116" w14:textId="77777777" w:rsidR="00F46719" w:rsidRDefault="00F46719">
                  <w:r>
                    <w:t>2021.7.28</w:t>
                  </w:r>
                </w:p>
              </w:tc>
              <w:tc>
                <w:tcPr>
                  <w:tcW w:w="1273" w:type="dxa"/>
                </w:tcPr>
                <w:p w14:paraId="34EDDAE5" w14:textId="77777777" w:rsidR="00F46719" w:rsidRDefault="00F46719">
                  <w:r>
                    <w:t>B</w:t>
                  </w:r>
                  <w:r>
                    <w:rPr>
                      <w:rFonts w:hint="eastAsia"/>
                    </w:rPr>
                    <w:t>onnie</w:t>
                  </w:r>
                </w:p>
              </w:tc>
              <w:tc>
                <w:tcPr>
                  <w:tcW w:w="3975" w:type="dxa"/>
                </w:tcPr>
                <w:p w14:paraId="23F35BFC" w14:textId="4B12E605" w:rsidR="00F46719" w:rsidRDefault="00F46719">
                  <w:r>
                    <w:rPr>
                      <w:rFonts w:hint="eastAsia"/>
                    </w:rPr>
                    <w:t>F</w:t>
                  </w:r>
                  <w:r>
                    <w:t>irst version, Copy from ‘</w:t>
                  </w:r>
                  <w:r w:rsidRPr="00F46719">
                    <w:t>CB07-02 Preparations</w:t>
                  </w:r>
                  <w:r>
                    <w:t>’</w:t>
                  </w:r>
                </w:p>
              </w:tc>
            </w:tr>
            <w:tr w:rsidR="00D2297F" w14:paraId="64331BDD" w14:textId="77777777">
              <w:tc>
                <w:tcPr>
                  <w:tcW w:w="1156" w:type="dxa"/>
                </w:tcPr>
                <w:p w14:paraId="44B5B5B0" w14:textId="0CBB317B" w:rsidR="00D2297F" w:rsidRDefault="00D2297F" w:rsidP="00D2297F">
                  <w:ins w:id="3462" w:author="Bonnie Yang" w:date="2022-10-31T15:50:00Z">
                    <w:r w:rsidRPr="007A35F7">
                      <w:rPr>
                        <w:rFonts w:ascii="Arial" w:hAnsi="Arial" w:cs="Arial"/>
                      </w:rPr>
                      <w:t>1.</w:t>
                    </w:r>
                    <w:r>
                      <w:rPr>
                        <w:rFonts w:ascii="Arial" w:hAnsi="Arial" w:cs="Arial"/>
                      </w:rPr>
                      <w:t>1</w:t>
                    </w:r>
                  </w:ins>
                </w:p>
              </w:tc>
              <w:tc>
                <w:tcPr>
                  <w:tcW w:w="1378" w:type="dxa"/>
                </w:tcPr>
                <w:p w14:paraId="0A07E9EC" w14:textId="0465F336" w:rsidR="00D2297F" w:rsidRDefault="00D2297F" w:rsidP="00D2297F">
                  <w:ins w:id="3463" w:author="Bonnie Yang" w:date="2022-10-31T15:50:00Z">
                    <w:r w:rsidRPr="007A35F7">
                      <w:rPr>
                        <w:rFonts w:ascii="Arial" w:hAnsi="Arial" w:cs="Arial"/>
                      </w:rPr>
                      <w:t>2022.</w:t>
                    </w:r>
                    <w:r>
                      <w:rPr>
                        <w:rFonts w:ascii="Arial" w:hAnsi="Arial" w:cs="Arial"/>
                      </w:rPr>
                      <w:t>10</w:t>
                    </w:r>
                    <w:r w:rsidRPr="007A35F7">
                      <w:rPr>
                        <w:rFonts w:ascii="Arial" w:hAnsi="Arial" w:cs="Arial"/>
                      </w:rPr>
                      <w:t>.</w:t>
                    </w:r>
                    <w:r>
                      <w:rPr>
                        <w:rFonts w:ascii="Arial" w:hAnsi="Arial" w:cs="Arial"/>
                      </w:rPr>
                      <w:t>31</w:t>
                    </w:r>
                  </w:ins>
                </w:p>
              </w:tc>
              <w:tc>
                <w:tcPr>
                  <w:tcW w:w="1273" w:type="dxa"/>
                </w:tcPr>
                <w:p w14:paraId="6CA5B310" w14:textId="56300295" w:rsidR="00D2297F" w:rsidRDefault="00D2297F" w:rsidP="00D2297F">
                  <w:ins w:id="3464" w:author="Bonnie Yang" w:date="2022-10-31T15:50:00Z">
                    <w:r w:rsidRPr="007A35F7">
                      <w:rPr>
                        <w:rFonts w:ascii="Arial" w:hAnsi="Arial" w:cs="Arial"/>
                      </w:rPr>
                      <w:t>Bonnie</w:t>
                    </w:r>
                  </w:ins>
                </w:p>
              </w:tc>
              <w:tc>
                <w:tcPr>
                  <w:tcW w:w="3975" w:type="dxa"/>
                </w:tcPr>
                <w:p w14:paraId="6BAA2206" w14:textId="77777777" w:rsidR="00D2297F" w:rsidRDefault="00D2297F" w:rsidP="00D2297F">
                  <w:pPr>
                    <w:rPr>
                      <w:ins w:id="3465" w:author="Bonnie Yang" w:date="2022-11-02T16:07:00Z"/>
                      <w:rFonts w:ascii="Arial" w:hAnsi="Arial" w:cs="Arial"/>
                    </w:rPr>
                  </w:pPr>
                  <w:ins w:id="3466" w:author="Bonnie Yang" w:date="2022-10-31T15:50:00Z">
                    <w:r w:rsidRPr="001D644B">
                      <w:rPr>
                        <w:rFonts w:ascii="Arial" w:hAnsi="Arial" w:cs="Arial"/>
                      </w:rPr>
                      <w:t>Preparation Recipe Type</w:t>
                    </w:r>
                  </w:ins>
                </w:p>
                <w:p w14:paraId="2BD34CB9" w14:textId="315E1702" w:rsidR="00E26E49" w:rsidRDefault="00E26E49" w:rsidP="00D2297F">
                  <w:ins w:id="3467" w:author="Bonnie Yang" w:date="2022-11-02T16:07:00Z">
                    <w:r w:rsidRPr="00E8198F">
                      <w:rPr>
                        <w:rFonts w:ascii="Arial" w:hAnsi="Arial" w:cs="Arial"/>
                      </w:rPr>
                      <w:t>V2 Feedback - Make the Sort More Obvious</w:t>
                    </w:r>
                  </w:ins>
                </w:p>
              </w:tc>
            </w:tr>
            <w:tr w:rsidR="00644691" w14:paraId="57306B10" w14:textId="77777777">
              <w:tc>
                <w:tcPr>
                  <w:tcW w:w="1156" w:type="dxa"/>
                </w:tcPr>
                <w:p w14:paraId="17C0D224" w14:textId="5FF503A4" w:rsidR="00644691" w:rsidRDefault="00644691" w:rsidP="00644691">
                  <w:ins w:id="3468" w:author="Bonnie Yang" w:date="2023-03-13T16:34:00Z">
                    <w:r w:rsidRPr="007A35F7">
                      <w:rPr>
                        <w:rFonts w:ascii="Arial" w:hAnsi="Arial" w:cs="Arial"/>
                      </w:rPr>
                      <w:t>1.</w:t>
                    </w:r>
                    <w:r>
                      <w:rPr>
                        <w:rFonts w:ascii="Arial" w:hAnsi="Arial" w:cs="Arial"/>
                      </w:rPr>
                      <w:t>2</w:t>
                    </w:r>
                  </w:ins>
                </w:p>
              </w:tc>
              <w:tc>
                <w:tcPr>
                  <w:tcW w:w="1378" w:type="dxa"/>
                </w:tcPr>
                <w:p w14:paraId="5B4A7549" w14:textId="1FF1C9B7" w:rsidR="00644691" w:rsidRDefault="00644691" w:rsidP="00644691">
                  <w:ins w:id="3469" w:author="Bonnie Yang" w:date="2023-03-13T16:34:00Z">
                    <w:r w:rsidRPr="007A35F7">
                      <w:rPr>
                        <w:rFonts w:ascii="Arial" w:hAnsi="Arial" w:cs="Arial"/>
                      </w:rPr>
                      <w:t>202</w:t>
                    </w:r>
                  </w:ins>
                  <w:ins w:id="3470" w:author="Bonnie Yang" w:date="2023-03-13T16:35:00Z">
                    <w:r>
                      <w:rPr>
                        <w:rFonts w:ascii="Arial" w:hAnsi="Arial" w:cs="Arial"/>
                      </w:rPr>
                      <w:t>3</w:t>
                    </w:r>
                  </w:ins>
                  <w:ins w:id="3471" w:author="Bonnie Yang" w:date="2023-03-13T16:34:00Z">
                    <w:r w:rsidRPr="007A35F7">
                      <w:rPr>
                        <w:rFonts w:ascii="Arial" w:hAnsi="Arial" w:cs="Arial"/>
                      </w:rPr>
                      <w:t>.</w:t>
                    </w:r>
                  </w:ins>
                  <w:ins w:id="3472" w:author="Bonnie Yang" w:date="2023-03-13T16:35:00Z">
                    <w:r>
                      <w:rPr>
                        <w:rFonts w:ascii="Arial" w:hAnsi="Arial" w:cs="Arial"/>
                      </w:rPr>
                      <w:t>3</w:t>
                    </w:r>
                  </w:ins>
                  <w:ins w:id="3473" w:author="Bonnie Yang" w:date="2023-03-13T16:34:00Z">
                    <w:r w:rsidRPr="007A35F7">
                      <w:rPr>
                        <w:rFonts w:ascii="Arial" w:hAnsi="Arial" w:cs="Arial"/>
                      </w:rPr>
                      <w:t>.</w:t>
                    </w:r>
                  </w:ins>
                  <w:ins w:id="3474" w:author="Bonnie Yang" w:date="2023-03-13T16:35:00Z">
                    <w:r>
                      <w:rPr>
                        <w:rFonts w:ascii="Arial" w:hAnsi="Arial" w:cs="Arial"/>
                      </w:rPr>
                      <w:t>13</w:t>
                    </w:r>
                  </w:ins>
                </w:p>
              </w:tc>
              <w:tc>
                <w:tcPr>
                  <w:tcW w:w="1273" w:type="dxa"/>
                </w:tcPr>
                <w:p w14:paraId="528252ED" w14:textId="3AB9DED2" w:rsidR="00644691" w:rsidRDefault="00644691" w:rsidP="00644691">
                  <w:ins w:id="3475" w:author="Bonnie Yang" w:date="2023-03-13T16:34:00Z">
                    <w:r w:rsidRPr="007A35F7">
                      <w:rPr>
                        <w:rFonts w:ascii="Arial" w:hAnsi="Arial" w:cs="Arial"/>
                      </w:rPr>
                      <w:t>Bonnie</w:t>
                    </w:r>
                  </w:ins>
                </w:p>
              </w:tc>
              <w:tc>
                <w:tcPr>
                  <w:tcW w:w="3975" w:type="dxa"/>
                </w:tcPr>
                <w:p w14:paraId="6CB42D08" w14:textId="2BF31759" w:rsidR="00644691" w:rsidRPr="00856B1C" w:rsidRDefault="00644691" w:rsidP="00644691">
                  <w:ins w:id="3476" w:author="Bonnie Yang" w:date="2023-03-13T16:34:00Z">
                    <w:r w:rsidRPr="00644691">
                      <w:t>Create Active Flag for Preparations</w:t>
                    </w:r>
                  </w:ins>
                </w:p>
              </w:tc>
            </w:tr>
            <w:tr w:rsidR="00644691" w14:paraId="44DF7BDB" w14:textId="77777777">
              <w:tc>
                <w:tcPr>
                  <w:tcW w:w="1156" w:type="dxa"/>
                </w:tcPr>
                <w:p w14:paraId="77883906" w14:textId="77777777" w:rsidR="00644691" w:rsidRDefault="00644691" w:rsidP="00644691"/>
              </w:tc>
              <w:tc>
                <w:tcPr>
                  <w:tcW w:w="1378" w:type="dxa"/>
                </w:tcPr>
                <w:p w14:paraId="400090D1" w14:textId="77777777" w:rsidR="00644691" w:rsidRDefault="00644691" w:rsidP="00644691"/>
              </w:tc>
              <w:tc>
                <w:tcPr>
                  <w:tcW w:w="1273" w:type="dxa"/>
                </w:tcPr>
                <w:p w14:paraId="70C082A8" w14:textId="77777777" w:rsidR="00644691" w:rsidRDefault="00644691" w:rsidP="00644691"/>
              </w:tc>
              <w:tc>
                <w:tcPr>
                  <w:tcW w:w="3975" w:type="dxa"/>
                </w:tcPr>
                <w:p w14:paraId="246153FB" w14:textId="77777777" w:rsidR="00644691" w:rsidRDefault="00644691" w:rsidP="00644691">
                  <w:pPr>
                    <w:tabs>
                      <w:tab w:val="left" w:pos="880"/>
                    </w:tabs>
                  </w:pPr>
                </w:p>
              </w:tc>
            </w:tr>
            <w:tr w:rsidR="00644691" w14:paraId="505A7B39" w14:textId="77777777">
              <w:tc>
                <w:tcPr>
                  <w:tcW w:w="1156" w:type="dxa"/>
                </w:tcPr>
                <w:p w14:paraId="4C9F58D3" w14:textId="77777777" w:rsidR="00644691" w:rsidRDefault="00644691" w:rsidP="00644691"/>
              </w:tc>
              <w:tc>
                <w:tcPr>
                  <w:tcW w:w="1378" w:type="dxa"/>
                </w:tcPr>
                <w:p w14:paraId="181F6F72" w14:textId="77777777" w:rsidR="00644691" w:rsidRDefault="00644691" w:rsidP="00644691"/>
              </w:tc>
              <w:tc>
                <w:tcPr>
                  <w:tcW w:w="1273" w:type="dxa"/>
                </w:tcPr>
                <w:p w14:paraId="09032542" w14:textId="77777777" w:rsidR="00644691" w:rsidRDefault="00644691" w:rsidP="00644691"/>
              </w:tc>
              <w:tc>
                <w:tcPr>
                  <w:tcW w:w="3975" w:type="dxa"/>
                </w:tcPr>
                <w:p w14:paraId="58B91B55" w14:textId="77777777" w:rsidR="00644691" w:rsidRDefault="00644691" w:rsidP="00644691"/>
              </w:tc>
            </w:tr>
          </w:tbl>
          <w:p w14:paraId="3A361066" w14:textId="77777777" w:rsidR="00F46719" w:rsidRDefault="00F46719"/>
        </w:tc>
      </w:tr>
      <w:tr w:rsidR="00F46719" w:rsidRPr="00452515" w14:paraId="5A5FD4D1" w14:textId="77777777" w:rsidTr="000747B6">
        <w:tc>
          <w:tcPr>
            <w:tcW w:w="8295" w:type="dxa"/>
          </w:tcPr>
          <w:p w14:paraId="309EE264" w14:textId="77777777" w:rsidR="00F46719" w:rsidRPr="00452515" w:rsidRDefault="00F46719">
            <w:r w:rsidRPr="002711F1">
              <w:rPr>
                <w:rStyle w:val="Strong"/>
              </w:rPr>
              <w:t>Stakeholder</w:t>
            </w:r>
            <w:proofErr w:type="gramStart"/>
            <w:r w:rsidRPr="002711F1">
              <w:rPr>
                <w:rStyle w:val="Strong"/>
              </w:rPr>
              <w:t>:</w:t>
            </w:r>
            <w:r w:rsidRPr="00452515">
              <w:t xml:space="preserve"> </w:t>
            </w:r>
            <w:r>
              <w:t xml:space="preserve"> User</w:t>
            </w:r>
            <w:proofErr w:type="gramEnd"/>
            <w:r>
              <w:t xml:space="preserve"> with privilege</w:t>
            </w:r>
          </w:p>
        </w:tc>
      </w:tr>
      <w:tr w:rsidR="00F46719" w:rsidRPr="00DD3CB0" w14:paraId="51512A6E" w14:textId="77777777" w:rsidTr="000747B6">
        <w:tc>
          <w:tcPr>
            <w:tcW w:w="8295" w:type="dxa"/>
          </w:tcPr>
          <w:p w14:paraId="29744280" w14:textId="77777777" w:rsidR="00F46719" w:rsidRPr="002711F1" w:rsidRDefault="00F46719">
            <w:pPr>
              <w:rPr>
                <w:rStyle w:val="Strong"/>
              </w:rPr>
            </w:pPr>
            <w:r w:rsidRPr="002711F1">
              <w:rPr>
                <w:rStyle w:val="Strong"/>
              </w:rPr>
              <w:t xml:space="preserve">Pre-Condition: </w:t>
            </w:r>
          </w:p>
          <w:p w14:paraId="6C27E38B" w14:textId="77777777" w:rsidR="00F46719" w:rsidRPr="00DD3CB0" w:rsidRDefault="00F46719">
            <w:pPr>
              <w:rPr>
                <w:rFonts w:ascii="Arial" w:hAnsi="Arial" w:cs="Arial"/>
                <w:sz w:val="20"/>
                <w:szCs w:val="20"/>
              </w:rPr>
            </w:pPr>
          </w:p>
        </w:tc>
      </w:tr>
      <w:tr w:rsidR="00F46719" w:rsidRPr="00C11AA9" w14:paraId="15084F16" w14:textId="77777777" w:rsidTr="000747B6">
        <w:tc>
          <w:tcPr>
            <w:tcW w:w="8295" w:type="dxa"/>
          </w:tcPr>
          <w:p w14:paraId="31D59D32" w14:textId="77777777" w:rsidR="00F46719" w:rsidRPr="002711F1" w:rsidRDefault="00F46719">
            <w:pPr>
              <w:rPr>
                <w:rStyle w:val="Strong"/>
              </w:rPr>
            </w:pPr>
            <w:r w:rsidRPr="002711F1">
              <w:rPr>
                <w:rStyle w:val="Strong"/>
                <w:rFonts w:hint="eastAsia"/>
              </w:rPr>
              <w:t>Main Scenario</w:t>
            </w:r>
            <w:r>
              <w:rPr>
                <w:rStyle w:val="Strong"/>
              </w:rPr>
              <w:t>1</w:t>
            </w:r>
            <w:r w:rsidRPr="002711F1">
              <w:rPr>
                <w:rStyle w:val="Strong"/>
                <w:rFonts w:hint="eastAsia"/>
              </w:rPr>
              <w:t>:</w:t>
            </w:r>
            <w:r>
              <w:t xml:space="preserve"> </w:t>
            </w:r>
            <w:r w:rsidRPr="00BD548A">
              <w:rPr>
                <w:rStyle w:val="Strong"/>
              </w:rPr>
              <w:t>Preparations</w:t>
            </w:r>
            <w:r>
              <w:rPr>
                <w:rStyle w:val="Strong"/>
              </w:rPr>
              <w:t xml:space="preserve"> Grid</w:t>
            </w:r>
          </w:p>
          <w:p w14:paraId="338F2196" w14:textId="2AE9ACA8" w:rsidR="006D5CCF" w:rsidRPr="00C11AA9" w:rsidRDefault="006D5CCF" w:rsidP="00782717"/>
        </w:tc>
      </w:tr>
      <w:tr w:rsidR="00F46719" w:rsidRPr="00452515" w14:paraId="3F6C11F6" w14:textId="77777777" w:rsidTr="000747B6">
        <w:tc>
          <w:tcPr>
            <w:tcW w:w="8295" w:type="dxa"/>
          </w:tcPr>
          <w:p w14:paraId="6EB53D1D" w14:textId="77777777" w:rsidR="00F46719" w:rsidRPr="002711F1" w:rsidRDefault="00F46719">
            <w:pPr>
              <w:rPr>
                <w:rStyle w:val="Strong"/>
              </w:rPr>
            </w:pPr>
            <w:r w:rsidRPr="002711F1">
              <w:rPr>
                <w:rStyle w:val="Strong"/>
              </w:rPr>
              <w:t>Extend Scenario:</w:t>
            </w:r>
          </w:p>
          <w:p w14:paraId="39F67826" w14:textId="77777777" w:rsidR="00F46719" w:rsidRPr="00452515" w:rsidRDefault="00F46719"/>
        </w:tc>
      </w:tr>
      <w:tr w:rsidR="00F46719" w:rsidRPr="00452515" w14:paraId="0CCE4053" w14:textId="77777777" w:rsidTr="000747B6">
        <w:tc>
          <w:tcPr>
            <w:tcW w:w="8295" w:type="dxa"/>
          </w:tcPr>
          <w:p w14:paraId="2FF9E123" w14:textId="77777777" w:rsidR="00F46719" w:rsidRPr="00A5446D" w:rsidRDefault="00F46719">
            <w:pPr>
              <w:rPr>
                <w:rFonts w:ascii="Times New Roman" w:eastAsia="Times New Roman" w:hAnsi="Times New Roman" w:cs="Times New Roman"/>
                <w:kern w:val="0"/>
                <w:sz w:val="24"/>
                <w:szCs w:val="24"/>
                <w:lang w:eastAsia="en-US"/>
              </w:rPr>
            </w:pPr>
            <w:r w:rsidRPr="00452515">
              <w:lastRenderedPageBreak/>
              <w:t>Exception Scenario:</w:t>
            </w:r>
          </w:p>
          <w:p w14:paraId="203EBC3B" w14:textId="77777777" w:rsidR="00F46719" w:rsidRDefault="00F46719"/>
          <w:p w14:paraId="21C7E5F9" w14:textId="77777777" w:rsidR="00F46719" w:rsidRPr="00452515" w:rsidRDefault="00F46719"/>
        </w:tc>
      </w:tr>
      <w:tr w:rsidR="00F46719" w:rsidRPr="00452515" w14:paraId="79DB9B16" w14:textId="77777777" w:rsidTr="000747B6">
        <w:tc>
          <w:tcPr>
            <w:tcW w:w="8295" w:type="dxa"/>
          </w:tcPr>
          <w:p w14:paraId="5F8672D6" w14:textId="77777777" w:rsidR="00F46719" w:rsidRPr="002711F1" w:rsidRDefault="00F46719">
            <w:pPr>
              <w:rPr>
                <w:rStyle w:val="Strong"/>
              </w:rPr>
            </w:pPr>
            <w:r w:rsidRPr="002711F1">
              <w:rPr>
                <w:rStyle w:val="Strong"/>
                <w:rFonts w:hint="eastAsia"/>
              </w:rPr>
              <w:t>Note</w:t>
            </w:r>
            <w:r w:rsidRPr="002711F1">
              <w:rPr>
                <w:rStyle w:val="Strong"/>
                <w:rFonts w:hint="eastAsia"/>
              </w:rPr>
              <w:t>：</w:t>
            </w:r>
          </w:p>
          <w:p w14:paraId="43F06EE8" w14:textId="77777777" w:rsidR="00F46719" w:rsidRPr="00452515" w:rsidRDefault="00F46719"/>
        </w:tc>
      </w:tr>
    </w:tbl>
    <w:p w14:paraId="75211155" w14:textId="77777777" w:rsidR="00172036" w:rsidRDefault="00172036" w:rsidP="00172036"/>
    <w:p w14:paraId="54E88346" w14:textId="442D395D" w:rsidR="000747B6" w:rsidRPr="000747B6" w:rsidRDefault="006D5FD7" w:rsidP="000747B6">
      <w:pPr>
        <w:pStyle w:val="Heading2"/>
        <w:numPr>
          <w:ilvl w:val="1"/>
          <w:numId w:val="659"/>
        </w:numPr>
        <w:rPr>
          <w:rFonts w:ascii="Arial" w:hAnsi="Arial" w:cs="Arial"/>
        </w:rPr>
      </w:pPr>
      <w:r>
        <w:rPr>
          <w:rFonts w:hint="eastAsia"/>
        </w:rPr>
        <w:t>Tran-</w:t>
      </w:r>
      <w:r w:rsidR="000747B6" w:rsidRPr="000747B6">
        <w:rPr>
          <w:rFonts w:ascii="Arial" w:hAnsi="Arial" w:cs="Arial"/>
        </w:rPr>
        <w:t>MS</w:t>
      </w:r>
      <w:r w:rsidR="00D2297F">
        <w:rPr>
          <w:rFonts w:ascii="Arial" w:hAnsi="Arial" w:cs="Arial"/>
        </w:rPr>
        <w:t>1</w:t>
      </w:r>
      <w:r w:rsidR="00B626FF">
        <w:rPr>
          <w:rFonts w:ascii="Arial" w:hAnsi="Arial" w:cs="Arial"/>
        </w:rPr>
        <w:t>1</w:t>
      </w:r>
      <w:r w:rsidR="000747B6" w:rsidRPr="000747B6">
        <w:rPr>
          <w:rFonts w:ascii="Arial" w:hAnsi="Arial" w:cs="Arial"/>
        </w:rPr>
        <w:t xml:space="preserve">-02 </w:t>
      </w:r>
      <w:bookmarkStart w:id="3477" w:name="OLE_LINK19"/>
      <w:r w:rsidR="000747B6" w:rsidRPr="000747B6">
        <w:rPr>
          <w:rFonts w:ascii="Arial" w:hAnsi="Arial" w:cs="Arial"/>
        </w:rPr>
        <w:t>Create and Edit Preparations</w:t>
      </w:r>
      <w:bookmarkEnd w:id="3477"/>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5"/>
      </w:tblGrid>
      <w:tr w:rsidR="000747B6" w:rsidRPr="002711F1" w14:paraId="4387F7B9" w14:textId="77777777" w:rsidTr="000747B6">
        <w:tc>
          <w:tcPr>
            <w:tcW w:w="8295" w:type="dxa"/>
          </w:tcPr>
          <w:p w14:paraId="26DB3B8A" w14:textId="340285F7" w:rsidR="000747B6" w:rsidRPr="002711F1" w:rsidRDefault="000747B6">
            <w:pPr>
              <w:rPr>
                <w:rStyle w:val="Strong"/>
              </w:rPr>
            </w:pPr>
            <w:r w:rsidRPr="00F46719">
              <w:rPr>
                <w:rStyle w:val="Strong"/>
              </w:rPr>
              <w:t>MS</w:t>
            </w:r>
            <w:r w:rsidR="00D2297F">
              <w:rPr>
                <w:rStyle w:val="Strong"/>
              </w:rPr>
              <w:t>1</w:t>
            </w:r>
            <w:r w:rsidR="00B626FF">
              <w:rPr>
                <w:rStyle w:val="Strong"/>
              </w:rPr>
              <w:t>1</w:t>
            </w:r>
            <w:r w:rsidRPr="00F46719">
              <w:rPr>
                <w:rStyle w:val="Strong"/>
              </w:rPr>
              <w:t>-0</w:t>
            </w:r>
            <w:r>
              <w:rPr>
                <w:rStyle w:val="Strong"/>
              </w:rPr>
              <w:t>2</w:t>
            </w:r>
            <w:r w:rsidRPr="00F46719">
              <w:rPr>
                <w:rStyle w:val="Strong"/>
              </w:rPr>
              <w:t xml:space="preserve"> </w:t>
            </w:r>
            <w:bookmarkStart w:id="3478" w:name="_Hlk114760443"/>
            <w:r>
              <w:rPr>
                <w:rStyle w:val="Strong"/>
              </w:rPr>
              <w:t>Create and Edit Preparations</w:t>
            </w:r>
            <w:bookmarkEnd w:id="3478"/>
          </w:p>
        </w:tc>
      </w:tr>
      <w:tr w:rsidR="000747B6" w14:paraId="424F4152" w14:textId="77777777" w:rsidTr="000747B6">
        <w:tc>
          <w:tcPr>
            <w:tcW w:w="8295" w:type="dxa"/>
          </w:tcPr>
          <w:p w14:paraId="52373ED6" w14:textId="77777777" w:rsidR="000747B6" w:rsidRPr="002711F1" w:rsidRDefault="000747B6">
            <w:pPr>
              <w:rPr>
                <w:rStyle w:val="Strong"/>
              </w:rPr>
            </w:pPr>
            <w:r w:rsidRPr="002711F1">
              <w:rPr>
                <w:rStyle w:val="Strong"/>
              </w:rPr>
              <w:t>Version history</w:t>
            </w:r>
          </w:p>
          <w:tbl>
            <w:tblPr>
              <w:tblStyle w:val="TableGrid"/>
              <w:tblW w:w="0" w:type="auto"/>
              <w:tblLook w:val="04A0" w:firstRow="1" w:lastRow="0" w:firstColumn="1" w:lastColumn="0" w:noHBand="0" w:noVBand="1"/>
            </w:tblPr>
            <w:tblGrid>
              <w:gridCol w:w="1156"/>
              <w:gridCol w:w="1378"/>
              <w:gridCol w:w="1273"/>
              <w:gridCol w:w="3975"/>
            </w:tblGrid>
            <w:tr w:rsidR="000747B6" w14:paraId="46F0F81B" w14:textId="77777777">
              <w:tc>
                <w:tcPr>
                  <w:tcW w:w="1156" w:type="dxa"/>
                </w:tcPr>
                <w:p w14:paraId="2C726E49" w14:textId="77777777" w:rsidR="000747B6" w:rsidRDefault="000747B6">
                  <w:r>
                    <w:rPr>
                      <w:rFonts w:hint="eastAsia"/>
                    </w:rPr>
                    <w:t>V</w:t>
                  </w:r>
                  <w:r>
                    <w:t>ersion</w:t>
                  </w:r>
                </w:p>
              </w:tc>
              <w:tc>
                <w:tcPr>
                  <w:tcW w:w="1378" w:type="dxa"/>
                </w:tcPr>
                <w:p w14:paraId="3CFDB87E" w14:textId="77777777" w:rsidR="000747B6" w:rsidRDefault="000747B6">
                  <w:r>
                    <w:rPr>
                      <w:rFonts w:hint="eastAsia"/>
                    </w:rPr>
                    <w:t>D</w:t>
                  </w:r>
                  <w:r>
                    <w:t>ate</w:t>
                  </w:r>
                </w:p>
              </w:tc>
              <w:tc>
                <w:tcPr>
                  <w:tcW w:w="1273" w:type="dxa"/>
                </w:tcPr>
                <w:p w14:paraId="6C9B88AC" w14:textId="77777777" w:rsidR="000747B6" w:rsidRDefault="000747B6">
                  <w:r>
                    <w:rPr>
                      <w:rFonts w:hint="eastAsia"/>
                    </w:rPr>
                    <w:t>U</w:t>
                  </w:r>
                  <w:r>
                    <w:t>pdated By</w:t>
                  </w:r>
                </w:p>
              </w:tc>
              <w:tc>
                <w:tcPr>
                  <w:tcW w:w="3975" w:type="dxa"/>
                </w:tcPr>
                <w:p w14:paraId="25D71297" w14:textId="77777777" w:rsidR="000747B6" w:rsidRDefault="000747B6">
                  <w:r>
                    <w:rPr>
                      <w:rFonts w:hint="eastAsia"/>
                    </w:rPr>
                    <w:t>D</w:t>
                  </w:r>
                  <w:r>
                    <w:t>escription</w:t>
                  </w:r>
                </w:p>
              </w:tc>
            </w:tr>
            <w:tr w:rsidR="000747B6" w14:paraId="69D01D82" w14:textId="77777777">
              <w:tc>
                <w:tcPr>
                  <w:tcW w:w="1156" w:type="dxa"/>
                </w:tcPr>
                <w:p w14:paraId="256B0811" w14:textId="77777777" w:rsidR="000747B6" w:rsidRDefault="000747B6">
                  <w:r>
                    <w:rPr>
                      <w:rFonts w:hint="eastAsia"/>
                    </w:rPr>
                    <w:t>1</w:t>
                  </w:r>
                  <w:r>
                    <w:t>.0</w:t>
                  </w:r>
                </w:p>
              </w:tc>
              <w:tc>
                <w:tcPr>
                  <w:tcW w:w="1378" w:type="dxa"/>
                </w:tcPr>
                <w:p w14:paraId="16212901" w14:textId="77777777" w:rsidR="000747B6" w:rsidRDefault="000747B6">
                  <w:r>
                    <w:t>2021.7.28</w:t>
                  </w:r>
                </w:p>
              </w:tc>
              <w:tc>
                <w:tcPr>
                  <w:tcW w:w="1273" w:type="dxa"/>
                </w:tcPr>
                <w:p w14:paraId="112EC104" w14:textId="77777777" w:rsidR="000747B6" w:rsidRDefault="000747B6">
                  <w:r>
                    <w:t>B</w:t>
                  </w:r>
                  <w:r>
                    <w:rPr>
                      <w:rFonts w:hint="eastAsia"/>
                    </w:rPr>
                    <w:t>onnie</w:t>
                  </w:r>
                </w:p>
              </w:tc>
              <w:tc>
                <w:tcPr>
                  <w:tcW w:w="3975" w:type="dxa"/>
                </w:tcPr>
                <w:p w14:paraId="49AF6C07" w14:textId="77777777" w:rsidR="000747B6" w:rsidRDefault="000747B6">
                  <w:r>
                    <w:rPr>
                      <w:rFonts w:hint="eastAsia"/>
                    </w:rPr>
                    <w:t>F</w:t>
                  </w:r>
                  <w:r>
                    <w:t>irst version, Copy from ‘</w:t>
                  </w:r>
                  <w:r w:rsidRPr="00F46719">
                    <w:t>CB07-02 Preparations</w:t>
                  </w:r>
                  <w:r>
                    <w:t>’</w:t>
                  </w:r>
                </w:p>
              </w:tc>
            </w:tr>
            <w:tr w:rsidR="005556BE" w14:paraId="0AF0C4D1" w14:textId="77777777">
              <w:tc>
                <w:tcPr>
                  <w:tcW w:w="1156" w:type="dxa"/>
                </w:tcPr>
                <w:p w14:paraId="700903AD" w14:textId="30321ED3" w:rsidR="005556BE" w:rsidRDefault="005556BE" w:rsidP="005556BE">
                  <w:ins w:id="3479" w:author="Bonnie Yang" w:date="2022-10-31T16:10:00Z">
                    <w:r w:rsidRPr="007A35F7">
                      <w:rPr>
                        <w:rFonts w:ascii="Arial" w:hAnsi="Arial" w:cs="Arial"/>
                      </w:rPr>
                      <w:t>1.</w:t>
                    </w:r>
                    <w:r>
                      <w:rPr>
                        <w:rFonts w:ascii="Arial" w:hAnsi="Arial" w:cs="Arial"/>
                      </w:rPr>
                      <w:t>1</w:t>
                    </w:r>
                  </w:ins>
                </w:p>
              </w:tc>
              <w:tc>
                <w:tcPr>
                  <w:tcW w:w="1378" w:type="dxa"/>
                </w:tcPr>
                <w:p w14:paraId="24DF02EE" w14:textId="0DD54E9C" w:rsidR="005556BE" w:rsidRDefault="005556BE" w:rsidP="005556BE">
                  <w:ins w:id="3480" w:author="Bonnie Yang" w:date="2022-10-31T16:10:00Z">
                    <w:r w:rsidRPr="007A35F7">
                      <w:rPr>
                        <w:rFonts w:ascii="Arial" w:hAnsi="Arial" w:cs="Arial"/>
                      </w:rPr>
                      <w:t>2022.</w:t>
                    </w:r>
                    <w:r>
                      <w:rPr>
                        <w:rFonts w:ascii="Arial" w:hAnsi="Arial" w:cs="Arial"/>
                      </w:rPr>
                      <w:t>10</w:t>
                    </w:r>
                    <w:r w:rsidRPr="007A35F7">
                      <w:rPr>
                        <w:rFonts w:ascii="Arial" w:hAnsi="Arial" w:cs="Arial"/>
                      </w:rPr>
                      <w:t>.</w:t>
                    </w:r>
                    <w:r>
                      <w:rPr>
                        <w:rFonts w:ascii="Arial" w:hAnsi="Arial" w:cs="Arial"/>
                      </w:rPr>
                      <w:t>31</w:t>
                    </w:r>
                  </w:ins>
                </w:p>
              </w:tc>
              <w:tc>
                <w:tcPr>
                  <w:tcW w:w="1273" w:type="dxa"/>
                </w:tcPr>
                <w:p w14:paraId="1A801A56" w14:textId="4B3574DD" w:rsidR="005556BE" w:rsidRDefault="005556BE" w:rsidP="005556BE">
                  <w:ins w:id="3481" w:author="Bonnie Yang" w:date="2022-10-31T16:10:00Z">
                    <w:r w:rsidRPr="007A35F7">
                      <w:rPr>
                        <w:rFonts w:ascii="Arial" w:hAnsi="Arial" w:cs="Arial"/>
                      </w:rPr>
                      <w:t>Bonnie</w:t>
                    </w:r>
                  </w:ins>
                </w:p>
              </w:tc>
              <w:tc>
                <w:tcPr>
                  <w:tcW w:w="3975" w:type="dxa"/>
                </w:tcPr>
                <w:p w14:paraId="3F7F1FB9" w14:textId="5CD112FB" w:rsidR="005556BE" w:rsidRDefault="005556BE" w:rsidP="005556BE">
                  <w:ins w:id="3482" w:author="Bonnie Yang" w:date="2022-10-31T16:10:00Z">
                    <w:r w:rsidRPr="001D644B">
                      <w:rPr>
                        <w:rFonts w:ascii="Arial" w:hAnsi="Arial" w:cs="Arial"/>
                      </w:rPr>
                      <w:t>Preparation Recipe Type</w:t>
                    </w:r>
                  </w:ins>
                </w:p>
              </w:tc>
            </w:tr>
            <w:tr w:rsidR="005556BE" w14:paraId="57CAD1A2" w14:textId="77777777">
              <w:tc>
                <w:tcPr>
                  <w:tcW w:w="1156" w:type="dxa"/>
                </w:tcPr>
                <w:p w14:paraId="51BB39C7" w14:textId="77777777" w:rsidR="005556BE" w:rsidRDefault="005556BE" w:rsidP="005556BE"/>
              </w:tc>
              <w:tc>
                <w:tcPr>
                  <w:tcW w:w="1378" w:type="dxa"/>
                </w:tcPr>
                <w:p w14:paraId="16A45572" w14:textId="77777777" w:rsidR="005556BE" w:rsidRDefault="005556BE" w:rsidP="005556BE"/>
              </w:tc>
              <w:tc>
                <w:tcPr>
                  <w:tcW w:w="1273" w:type="dxa"/>
                </w:tcPr>
                <w:p w14:paraId="396EBB33" w14:textId="77777777" w:rsidR="005556BE" w:rsidRDefault="005556BE" w:rsidP="005556BE"/>
              </w:tc>
              <w:tc>
                <w:tcPr>
                  <w:tcW w:w="3975" w:type="dxa"/>
                </w:tcPr>
                <w:p w14:paraId="681063A0" w14:textId="77777777" w:rsidR="005556BE" w:rsidRPr="00856B1C" w:rsidRDefault="005556BE" w:rsidP="005556BE"/>
              </w:tc>
            </w:tr>
            <w:tr w:rsidR="005556BE" w14:paraId="67968258" w14:textId="77777777">
              <w:tc>
                <w:tcPr>
                  <w:tcW w:w="1156" w:type="dxa"/>
                </w:tcPr>
                <w:p w14:paraId="1AD90BE5" w14:textId="77777777" w:rsidR="005556BE" w:rsidRDefault="005556BE" w:rsidP="005556BE"/>
              </w:tc>
              <w:tc>
                <w:tcPr>
                  <w:tcW w:w="1378" w:type="dxa"/>
                </w:tcPr>
                <w:p w14:paraId="13AA1414" w14:textId="77777777" w:rsidR="005556BE" w:rsidRDefault="005556BE" w:rsidP="005556BE"/>
              </w:tc>
              <w:tc>
                <w:tcPr>
                  <w:tcW w:w="1273" w:type="dxa"/>
                </w:tcPr>
                <w:p w14:paraId="7ED10C78" w14:textId="77777777" w:rsidR="005556BE" w:rsidRDefault="005556BE" w:rsidP="005556BE"/>
              </w:tc>
              <w:tc>
                <w:tcPr>
                  <w:tcW w:w="3975" w:type="dxa"/>
                </w:tcPr>
                <w:p w14:paraId="34D84331" w14:textId="77777777" w:rsidR="005556BE" w:rsidRDefault="005556BE" w:rsidP="005556BE">
                  <w:pPr>
                    <w:tabs>
                      <w:tab w:val="left" w:pos="880"/>
                    </w:tabs>
                  </w:pPr>
                </w:p>
              </w:tc>
            </w:tr>
            <w:tr w:rsidR="005556BE" w14:paraId="11FAF0B2" w14:textId="77777777">
              <w:tc>
                <w:tcPr>
                  <w:tcW w:w="1156" w:type="dxa"/>
                </w:tcPr>
                <w:p w14:paraId="1413581E" w14:textId="77777777" w:rsidR="005556BE" w:rsidRDefault="005556BE" w:rsidP="005556BE"/>
              </w:tc>
              <w:tc>
                <w:tcPr>
                  <w:tcW w:w="1378" w:type="dxa"/>
                </w:tcPr>
                <w:p w14:paraId="45282AD3" w14:textId="77777777" w:rsidR="005556BE" w:rsidRDefault="005556BE" w:rsidP="005556BE"/>
              </w:tc>
              <w:tc>
                <w:tcPr>
                  <w:tcW w:w="1273" w:type="dxa"/>
                </w:tcPr>
                <w:p w14:paraId="30FFB5C6" w14:textId="77777777" w:rsidR="005556BE" w:rsidRDefault="005556BE" w:rsidP="005556BE"/>
              </w:tc>
              <w:tc>
                <w:tcPr>
                  <w:tcW w:w="3975" w:type="dxa"/>
                </w:tcPr>
                <w:p w14:paraId="5CED2D97" w14:textId="77777777" w:rsidR="005556BE" w:rsidRDefault="005556BE" w:rsidP="005556BE"/>
              </w:tc>
            </w:tr>
          </w:tbl>
          <w:p w14:paraId="62F09349" w14:textId="77777777" w:rsidR="000747B6" w:rsidRDefault="000747B6"/>
        </w:tc>
      </w:tr>
      <w:tr w:rsidR="000747B6" w:rsidRPr="00452515" w14:paraId="3DAD54D2" w14:textId="77777777" w:rsidTr="000747B6">
        <w:tc>
          <w:tcPr>
            <w:tcW w:w="8295" w:type="dxa"/>
          </w:tcPr>
          <w:p w14:paraId="7589AC8B" w14:textId="77777777" w:rsidR="000747B6" w:rsidRPr="00452515" w:rsidRDefault="000747B6">
            <w:r w:rsidRPr="002711F1">
              <w:rPr>
                <w:rStyle w:val="Strong"/>
              </w:rPr>
              <w:t>Stakeholder</w:t>
            </w:r>
            <w:proofErr w:type="gramStart"/>
            <w:r w:rsidRPr="002711F1">
              <w:rPr>
                <w:rStyle w:val="Strong"/>
              </w:rPr>
              <w:t>:</w:t>
            </w:r>
            <w:r w:rsidRPr="00452515">
              <w:t xml:space="preserve"> </w:t>
            </w:r>
            <w:r>
              <w:t xml:space="preserve"> User</w:t>
            </w:r>
            <w:proofErr w:type="gramEnd"/>
            <w:r>
              <w:t xml:space="preserve"> with privilege</w:t>
            </w:r>
          </w:p>
        </w:tc>
      </w:tr>
      <w:tr w:rsidR="000747B6" w:rsidRPr="00DD3CB0" w14:paraId="6B16B607" w14:textId="77777777" w:rsidTr="000747B6">
        <w:tc>
          <w:tcPr>
            <w:tcW w:w="8295" w:type="dxa"/>
          </w:tcPr>
          <w:p w14:paraId="3D9BCDBD" w14:textId="77777777" w:rsidR="000747B6" w:rsidRPr="002711F1" w:rsidRDefault="000747B6">
            <w:pPr>
              <w:rPr>
                <w:rStyle w:val="Strong"/>
              </w:rPr>
            </w:pPr>
            <w:r w:rsidRPr="002711F1">
              <w:rPr>
                <w:rStyle w:val="Strong"/>
              </w:rPr>
              <w:t xml:space="preserve">Pre-Condition: </w:t>
            </w:r>
          </w:p>
          <w:p w14:paraId="1D309026" w14:textId="77777777" w:rsidR="000747B6" w:rsidRPr="00DD3CB0" w:rsidRDefault="000747B6">
            <w:pPr>
              <w:rPr>
                <w:rFonts w:ascii="Arial" w:hAnsi="Arial" w:cs="Arial"/>
                <w:sz w:val="20"/>
                <w:szCs w:val="20"/>
              </w:rPr>
            </w:pPr>
          </w:p>
        </w:tc>
      </w:tr>
      <w:tr w:rsidR="000747B6" w:rsidRPr="00C11AA9" w14:paraId="3552C508" w14:textId="77777777" w:rsidTr="000747B6">
        <w:tc>
          <w:tcPr>
            <w:tcW w:w="8295" w:type="dxa"/>
          </w:tcPr>
          <w:p w14:paraId="759A51A5" w14:textId="4D276802" w:rsidR="000747B6" w:rsidRDefault="000747B6">
            <w:pPr>
              <w:rPr>
                <w:rStyle w:val="Strong"/>
              </w:rPr>
            </w:pPr>
            <w:r w:rsidRPr="002711F1">
              <w:rPr>
                <w:rStyle w:val="Strong"/>
                <w:rFonts w:hint="eastAsia"/>
              </w:rPr>
              <w:t>Main Scenario</w:t>
            </w:r>
            <w:r>
              <w:rPr>
                <w:rStyle w:val="Strong"/>
              </w:rPr>
              <w:t>1</w:t>
            </w:r>
            <w:r w:rsidRPr="002711F1">
              <w:rPr>
                <w:rStyle w:val="Strong"/>
                <w:rFonts w:hint="eastAsia"/>
              </w:rPr>
              <w:t>:</w:t>
            </w:r>
            <w:r>
              <w:rPr>
                <w:rStyle w:val="Strong"/>
              </w:rPr>
              <w:t xml:space="preserve"> Create and Edit Preparations</w:t>
            </w:r>
          </w:p>
          <w:p w14:paraId="7550BC3F" w14:textId="5BB95573" w:rsidR="000D0AA1" w:rsidRPr="00FA75FD" w:rsidRDefault="000D0AA1" w:rsidP="006D5FD7">
            <w:pPr>
              <w:rPr>
                <w:rStyle w:val="Strong"/>
              </w:rPr>
            </w:pPr>
          </w:p>
        </w:tc>
      </w:tr>
      <w:tr w:rsidR="000747B6" w:rsidRPr="00452515" w14:paraId="58E83A52" w14:textId="77777777" w:rsidTr="000747B6">
        <w:tc>
          <w:tcPr>
            <w:tcW w:w="8295" w:type="dxa"/>
          </w:tcPr>
          <w:p w14:paraId="7E70F639" w14:textId="77777777" w:rsidR="000747B6" w:rsidRPr="002711F1" w:rsidRDefault="000747B6">
            <w:pPr>
              <w:rPr>
                <w:rStyle w:val="Strong"/>
              </w:rPr>
            </w:pPr>
            <w:r w:rsidRPr="002711F1">
              <w:rPr>
                <w:rStyle w:val="Strong"/>
              </w:rPr>
              <w:t>Extend Scenario:</w:t>
            </w:r>
          </w:p>
          <w:p w14:paraId="4EA2DC3F" w14:textId="77777777" w:rsidR="000747B6" w:rsidRPr="00452515" w:rsidRDefault="000747B6"/>
        </w:tc>
      </w:tr>
      <w:tr w:rsidR="000747B6" w:rsidRPr="00452515" w14:paraId="06563444" w14:textId="77777777" w:rsidTr="000747B6">
        <w:tc>
          <w:tcPr>
            <w:tcW w:w="8295" w:type="dxa"/>
          </w:tcPr>
          <w:p w14:paraId="60124908" w14:textId="77777777" w:rsidR="000747B6" w:rsidRPr="00A5446D" w:rsidRDefault="000747B6">
            <w:pPr>
              <w:rPr>
                <w:rFonts w:ascii="Times New Roman" w:eastAsia="Times New Roman" w:hAnsi="Times New Roman" w:cs="Times New Roman"/>
                <w:kern w:val="0"/>
                <w:sz w:val="24"/>
                <w:szCs w:val="24"/>
                <w:lang w:eastAsia="en-US"/>
              </w:rPr>
            </w:pPr>
            <w:r w:rsidRPr="00452515">
              <w:t>Exception Scenario:</w:t>
            </w:r>
          </w:p>
          <w:p w14:paraId="3888B1AA" w14:textId="77777777" w:rsidR="000747B6" w:rsidRDefault="000747B6"/>
          <w:p w14:paraId="6F14A6F7" w14:textId="77777777" w:rsidR="000747B6" w:rsidRPr="00452515" w:rsidRDefault="000747B6"/>
        </w:tc>
      </w:tr>
      <w:tr w:rsidR="000747B6" w:rsidRPr="00452515" w14:paraId="7616E6DC" w14:textId="77777777" w:rsidTr="000747B6">
        <w:tc>
          <w:tcPr>
            <w:tcW w:w="8295" w:type="dxa"/>
          </w:tcPr>
          <w:p w14:paraId="341FC2C9" w14:textId="77777777" w:rsidR="000747B6" w:rsidRPr="002711F1" w:rsidRDefault="000747B6">
            <w:pPr>
              <w:rPr>
                <w:rStyle w:val="Strong"/>
              </w:rPr>
            </w:pPr>
            <w:r w:rsidRPr="002711F1">
              <w:rPr>
                <w:rStyle w:val="Strong"/>
                <w:rFonts w:hint="eastAsia"/>
              </w:rPr>
              <w:t>Note</w:t>
            </w:r>
            <w:r w:rsidRPr="002711F1">
              <w:rPr>
                <w:rStyle w:val="Strong"/>
                <w:rFonts w:hint="eastAsia"/>
              </w:rPr>
              <w:t>：</w:t>
            </w:r>
          </w:p>
          <w:p w14:paraId="418067B2" w14:textId="77777777" w:rsidR="000747B6" w:rsidRPr="00452515" w:rsidRDefault="000747B6"/>
        </w:tc>
      </w:tr>
    </w:tbl>
    <w:p w14:paraId="3A084257" w14:textId="51C78C67" w:rsidR="000747B6" w:rsidRDefault="000747B6" w:rsidP="00172036"/>
    <w:p w14:paraId="5E942BF4" w14:textId="48D5911F" w:rsidR="000747B6" w:rsidRDefault="006D5FD7" w:rsidP="000747B6">
      <w:pPr>
        <w:pStyle w:val="Heading2"/>
        <w:rPr>
          <w:rFonts w:ascii="Arial" w:hAnsi="Arial" w:cs="Arial"/>
        </w:rPr>
      </w:pPr>
      <w:r>
        <w:rPr>
          <w:rFonts w:hint="eastAsia"/>
        </w:rPr>
        <w:t>Tran-</w:t>
      </w:r>
      <w:r w:rsidR="00826A34" w:rsidRPr="00826A34">
        <w:rPr>
          <w:rFonts w:ascii="Arial" w:hAnsi="Arial" w:cs="Arial"/>
        </w:rPr>
        <w:t>MS</w:t>
      </w:r>
      <w:r w:rsidR="00D2297F">
        <w:rPr>
          <w:rFonts w:ascii="Arial" w:hAnsi="Arial" w:cs="Arial"/>
        </w:rPr>
        <w:t>1</w:t>
      </w:r>
      <w:r w:rsidR="00B626FF">
        <w:rPr>
          <w:rFonts w:ascii="Arial" w:hAnsi="Arial" w:cs="Arial"/>
        </w:rPr>
        <w:t>1</w:t>
      </w:r>
      <w:r w:rsidR="00826A34" w:rsidRPr="00826A34">
        <w:rPr>
          <w:rFonts w:ascii="Arial" w:hAnsi="Arial" w:cs="Arial"/>
        </w:rPr>
        <w:t>-0</w:t>
      </w:r>
      <w:r w:rsidR="00826A34">
        <w:rPr>
          <w:rFonts w:ascii="Arial" w:hAnsi="Arial" w:cs="Arial"/>
        </w:rPr>
        <w:t xml:space="preserve">3 </w:t>
      </w:r>
      <w:r w:rsidR="00826A34" w:rsidRPr="00826A34">
        <w:rPr>
          <w:rFonts w:ascii="Arial" w:hAnsi="Arial" w:cs="Arial"/>
        </w:rPr>
        <w:t>Preparations Detail Page</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5"/>
      </w:tblGrid>
      <w:tr w:rsidR="000747B6" w:rsidRPr="002711F1" w14:paraId="7FF73924" w14:textId="77777777">
        <w:tc>
          <w:tcPr>
            <w:tcW w:w="8295" w:type="dxa"/>
          </w:tcPr>
          <w:p w14:paraId="5CBAA921" w14:textId="3E026582" w:rsidR="000747B6" w:rsidRPr="002711F1" w:rsidRDefault="000747B6">
            <w:pPr>
              <w:rPr>
                <w:rStyle w:val="Strong"/>
              </w:rPr>
            </w:pPr>
            <w:r w:rsidRPr="00F46719">
              <w:rPr>
                <w:rStyle w:val="Strong"/>
              </w:rPr>
              <w:t>MS</w:t>
            </w:r>
            <w:r w:rsidR="00D2297F">
              <w:rPr>
                <w:rStyle w:val="Strong"/>
              </w:rPr>
              <w:t>1</w:t>
            </w:r>
            <w:r w:rsidR="00B626FF">
              <w:rPr>
                <w:rStyle w:val="Strong"/>
              </w:rPr>
              <w:t>1</w:t>
            </w:r>
            <w:r w:rsidRPr="00F46719">
              <w:rPr>
                <w:rStyle w:val="Strong"/>
              </w:rPr>
              <w:t>-0</w:t>
            </w:r>
            <w:r w:rsidR="00826A34">
              <w:rPr>
                <w:rStyle w:val="Strong"/>
              </w:rPr>
              <w:t>3</w:t>
            </w:r>
            <w:r w:rsidRPr="00F46719">
              <w:rPr>
                <w:rStyle w:val="Strong"/>
              </w:rPr>
              <w:t xml:space="preserve"> </w:t>
            </w:r>
            <w:r>
              <w:rPr>
                <w:rStyle w:val="Strong"/>
              </w:rPr>
              <w:t>Preparations</w:t>
            </w:r>
            <w:r w:rsidR="00826A34">
              <w:rPr>
                <w:rStyle w:val="Strong"/>
              </w:rPr>
              <w:t xml:space="preserve"> D</w:t>
            </w:r>
            <w:r w:rsidR="00826A34">
              <w:rPr>
                <w:rStyle w:val="Strong"/>
                <w:rFonts w:hint="eastAsia"/>
              </w:rPr>
              <w:t>etail</w:t>
            </w:r>
            <w:r w:rsidR="00826A34">
              <w:rPr>
                <w:rStyle w:val="Strong"/>
              </w:rPr>
              <w:t xml:space="preserve"> Page</w:t>
            </w:r>
          </w:p>
        </w:tc>
      </w:tr>
      <w:tr w:rsidR="000747B6" w14:paraId="17CFF498" w14:textId="77777777">
        <w:tc>
          <w:tcPr>
            <w:tcW w:w="8295" w:type="dxa"/>
          </w:tcPr>
          <w:p w14:paraId="4A581855" w14:textId="77777777" w:rsidR="000747B6" w:rsidRPr="002711F1" w:rsidRDefault="000747B6">
            <w:pPr>
              <w:rPr>
                <w:rStyle w:val="Strong"/>
              </w:rPr>
            </w:pPr>
            <w:r w:rsidRPr="002711F1">
              <w:rPr>
                <w:rStyle w:val="Strong"/>
              </w:rPr>
              <w:t>Version history</w:t>
            </w:r>
          </w:p>
          <w:tbl>
            <w:tblPr>
              <w:tblStyle w:val="TableGrid"/>
              <w:tblW w:w="0" w:type="auto"/>
              <w:tblLook w:val="04A0" w:firstRow="1" w:lastRow="0" w:firstColumn="1" w:lastColumn="0" w:noHBand="0" w:noVBand="1"/>
            </w:tblPr>
            <w:tblGrid>
              <w:gridCol w:w="1156"/>
              <w:gridCol w:w="1378"/>
              <w:gridCol w:w="1273"/>
              <w:gridCol w:w="3975"/>
            </w:tblGrid>
            <w:tr w:rsidR="000747B6" w14:paraId="35673577" w14:textId="77777777">
              <w:tc>
                <w:tcPr>
                  <w:tcW w:w="1156" w:type="dxa"/>
                </w:tcPr>
                <w:p w14:paraId="30AA5144" w14:textId="77777777" w:rsidR="000747B6" w:rsidRDefault="000747B6">
                  <w:r>
                    <w:rPr>
                      <w:rFonts w:hint="eastAsia"/>
                    </w:rPr>
                    <w:t>V</w:t>
                  </w:r>
                  <w:r>
                    <w:t>ersion</w:t>
                  </w:r>
                </w:p>
              </w:tc>
              <w:tc>
                <w:tcPr>
                  <w:tcW w:w="1378" w:type="dxa"/>
                </w:tcPr>
                <w:p w14:paraId="10FC761F" w14:textId="77777777" w:rsidR="000747B6" w:rsidRDefault="000747B6">
                  <w:r>
                    <w:rPr>
                      <w:rFonts w:hint="eastAsia"/>
                    </w:rPr>
                    <w:t>D</w:t>
                  </w:r>
                  <w:r>
                    <w:t>ate</w:t>
                  </w:r>
                </w:p>
              </w:tc>
              <w:tc>
                <w:tcPr>
                  <w:tcW w:w="1273" w:type="dxa"/>
                </w:tcPr>
                <w:p w14:paraId="404C43A0" w14:textId="77777777" w:rsidR="000747B6" w:rsidRDefault="000747B6">
                  <w:r>
                    <w:rPr>
                      <w:rFonts w:hint="eastAsia"/>
                    </w:rPr>
                    <w:t>U</w:t>
                  </w:r>
                  <w:r>
                    <w:t>pdated By</w:t>
                  </w:r>
                </w:p>
              </w:tc>
              <w:tc>
                <w:tcPr>
                  <w:tcW w:w="3975" w:type="dxa"/>
                </w:tcPr>
                <w:p w14:paraId="48CB2C16" w14:textId="77777777" w:rsidR="000747B6" w:rsidRDefault="000747B6">
                  <w:r>
                    <w:rPr>
                      <w:rFonts w:hint="eastAsia"/>
                    </w:rPr>
                    <w:t>D</w:t>
                  </w:r>
                  <w:r>
                    <w:t>escription</w:t>
                  </w:r>
                </w:p>
              </w:tc>
            </w:tr>
            <w:tr w:rsidR="000747B6" w14:paraId="371D2CAF" w14:textId="77777777">
              <w:tc>
                <w:tcPr>
                  <w:tcW w:w="1156" w:type="dxa"/>
                </w:tcPr>
                <w:p w14:paraId="537AD82B" w14:textId="77777777" w:rsidR="000747B6" w:rsidRDefault="000747B6">
                  <w:r>
                    <w:rPr>
                      <w:rFonts w:hint="eastAsia"/>
                    </w:rPr>
                    <w:t>1</w:t>
                  </w:r>
                  <w:r>
                    <w:t>.0</w:t>
                  </w:r>
                </w:p>
              </w:tc>
              <w:tc>
                <w:tcPr>
                  <w:tcW w:w="1378" w:type="dxa"/>
                </w:tcPr>
                <w:p w14:paraId="2AC3BD78" w14:textId="77777777" w:rsidR="000747B6" w:rsidRDefault="000747B6">
                  <w:r>
                    <w:t>2021.7.28</w:t>
                  </w:r>
                </w:p>
              </w:tc>
              <w:tc>
                <w:tcPr>
                  <w:tcW w:w="1273" w:type="dxa"/>
                </w:tcPr>
                <w:p w14:paraId="324861E3" w14:textId="77777777" w:rsidR="000747B6" w:rsidRDefault="000747B6">
                  <w:r>
                    <w:t>B</w:t>
                  </w:r>
                  <w:r>
                    <w:rPr>
                      <w:rFonts w:hint="eastAsia"/>
                    </w:rPr>
                    <w:t>onnie</w:t>
                  </w:r>
                </w:p>
              </w:tc>
              <w:tc>
                <w:tcPr>
                  <w:tcW w:w="3975" w:type="dxa"/>
                </w:tcPr>
                <w:p w14:paraId="1DE00B46" w14:textId="77777777" w:rsidR="000747B6" w:rsidRDefault="000747B6">
                  <w:r>
                    <w:rPr>
                      <w:rFonts w:hint="eastAsia"/>
                    </w:rPr>
                    <w:t>F</w:t>
                  </w:r>
                  <w:r>
                    <w:t>irst version, Copy from ‘</w:t>
                  </w:r>
                  <w:r w:rsidRPr="00F46719">
                    <w:t>CB07-02 Preparations</w:t>
                  </w:r>
                  <w:r>
                    <w:t>’</w:t>
                  </w:r>
                </w:p>
              </w:tc>
            </w:tr>
            <w:tr w:rsidR="005556BE" w14:paraId="7D9F4596" w14:textId="77777777">
              <w:tc>
                <w:tcPr>
                  <w:tcW w:w="1156" w:type="dxa"/>
                </w:tcPr>
                <w:p w14:paraId="75480E83" w14:textId="70FA7124" w:rsidR="005556BE" w:rsidRDefault="005556BE" w:rsidP="005556BE">
                  <w:ins w:id="3483" w:author="Bonnie Yang" w:date="2022-10-31T16:11:00Z">
                    <w:r w:rsidRPr="007A35F7">
                      <w:rPr>
                        <w:rFonts w:ascii="Arial" w:hAnsi="Arial" w:cs="Arial"/>
                      </w:rPr>
                      <w:t>1.</w:t>
                    </w:r>
                    <w:r>
                      <w:rPr>
                        <w:rFonts w:ascii="Arial" w:hAnsi="Arial" w:cs="Arial"/>
                      </w:rPr>
                      <w:t>1</w:t>
                    </w:r>
                  </w:ins>
                </w:p>
              </w:tc>
              <w:tc>
                <w:tcPr>
                  <w:tcW w:w="1378" w:type="dxa"/>
                </w:tcPr>
                <w:p w14:paraId="6861A8BB" w14:textId="52D35DE6" w:rsidR="005556BE" w:rsidRDefault="005556BE" w:rsidP="005556BE">
                  <w:ins w:id="3484" w:author="Bonnie Yang" w:date="2022-10-31T16:11:00Z">
                    <w:r w:rsidRPr="007A35F7">
                      <w:rPr>
                        <w:rFonts w:ascii="Arial" w:hAnsi="Arial" w:cs="Arial"/>
                      </w:rPr>
                      <w:t>2022.</w:t>
                    </w:r>
                    <w:r>
                      <w:rPr>
                        <w:rFonts w:ascii="Arial" w:hAnsi="Arial" w:cs="Arial"/>
                      </w:rPr>
                      <w:t>10</w:t>
                    </w:r>
                    <w:r w:rsidRPr="007A35F7">
                      <w:rPr>
                        <w:rFonts w:ascii="Arial" w:hAnsi="Arial" w:cs="Arial"/>
                      </w:rPr>
                      <w:t>.</w:t>
                    </w:r>
                    <w:r>
                      <w:rPr>
                        <w:rFonts w:ascii="Arial" w:hAnsi="Arial" w:cs="Arial"/>
                      </w:rPr>
                      <w:t>31</w:t>
                    </w:r>
                  </w:ins>
                </w:p>
              </w:tc>
              <w:tc>
                <w:tcPr>
                  <w:tcW w:w="1273" w:type="dxa"/>
                </w:tcPr>
                <w:p w14:paraId="0592F291" w14:textId="11C62915" w:rsidR="005556BE" w:rsidRDefault="005556BE" w:rsidP="005556BE">
                  <w:ins w:id="3485" w:author="Bonnie Yang" w:date="2022-10-31T16:11:00Z">
                    <w:r w:rsidRPr="007A35F7">
                      <w:rPr>
                        <w:rFonts w:ascii="Arial" w:hAnsi="Arial" w:cs="Arial"/>
                      </w:rPr>
                      <w:t>Bonnie</w:t>
                    </w:r>
                  </w:ins>
                </w:p>
              </w:tc>
              <w:tc>
                <w:tcPr>
                  <w:tcW w:w="3975" w:type="dxa"/>
                </w:tcPr>
                <w:p w14:paraId="717055FA" w14:textId="7A22CD03" w:rsidR="005556BE" w:rsidRDefault="005556BE" w:rsidP="005556BE">
                  <w:ins w:id="3486" w:author="Bonnie Yang" w:date="2022-10-31T16:11:00Z">
                    <w:r w:rsidRPr="001D644B">
                      <w:rPr>
                        <w:rFonts w:ascii="Arial" w:hAnsi="Arial" w:cs="Arial"/>
                      </w:rPr>
                      <w:t>Preparation Recipe Type</w:t>
                    </w:r>
                  </w:ins>
                </w:p>
              </w:tc>
            </w:tr>
            <w:tr w:rsidR="001919DD" w14:paraId="0041B727" w14:textId="77777777">
              <w:tc>
                <w:tcPr>
                  <w:tcW w:w="1156" w:type="dxa"/>
                </w:tcPr>
                <w:p w14:paraId="623D8FBD" w14:textId="30AB0636" w:rsidR="001919DD" w:rsidRDefault="001919DD" w:rsidP="001919DD">
                  <w:ins w:id="3487" w:author="Bonnie Yang" w:date="2023-03-13T16:37:00Z">
                    <w:r w:rsidRPr="007A35F7">
                      <w:rPr>
                        <w:rFonts w:ascii="Arial" w:hAnsi="Arial" w:cs="Arial"/>
                      </w:rPr>
                      <w:t>1.</w:t>
                    </w:r>
                    <w:r>
                      <w:rPr>
                        <w:rFonts w:ascii="Arial" w:hAnsi="Arial" w:cs="Arial"/>
                      </w:rPr>
                      <w:t>2</w:t>
                    </w:r>
                  </w:ins>
                </w:p>
              </w:tc>
              <w:tc>
                <w:tcPr>
                  <w:tcW w:w="1378" w:type="dxa"/>
                </w:tcPr>
                <w:p w14:paraId="6EC0366D" w14:textId="2C1A2587" w:rsidR="001919DD" w:rsidRDefault="001919DD" w:rsidP="001919DD">
                  <w:ins w:id="3488" w:author="Bonnie Yang" w:date="2023-03-13T16:37:00Z">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3</w:t>
                    </w:r>
                    <w:r w:rsidRPr="007A35F7">
                      <w:rPr>
                        <w:rFonts w:ascii="Arial" w:hAnsi="Arial" w:cs="Arial"/>
                      </w:rPr>
                      <w:t>.</w:t>
                    </w:r>
                    <w:r>
                      <w:rPr>
                        <w:rFonts w:ascii="Arial" w:hAnsi="Arial" w:cs="Arial"/>
                      </w:rPr>
                      <w:t>13</w:t>
                    </w:r>
                  </w:ins>
                </w:p>
              </w:tc>
              <w:tc>
                <w:tcPr>
                  <w:tcW w:w="1273" w:type="dxa"/>
                </w:tcPr>
                <w:p w14:paraId="5EF4DB99" w14:textId="021E72B4" w:rsidR="001919DD" w:rsidRDefault="001919DD" w:rsidP="001919DD">
                  <w:ins w:id="3489" w:author="Bonnie Yang" w:date="2023-03-13T16:37:00Z">
                    <w:r w:rsidRPr="007A35F7">
                      <w:rPr>
                        <w:rFonts w:ascii="Arial" w:hAnsi="Arial" w:cs="Arial"/>
                      </w:rPr>
                      <w:t>Bonnie</w:t>
                    </w:r>
                  </w:ins>
                </w:p>
              </w:tc>
              <w:tc>
                <w:tcPr>
                  <w:tcW w:w="3975" w:type="dxa"/>
                </w:tcPr>
                <w:p w14:paraId="72995AEA" w14:textId="652321E1" w:rsidR="001919DD" w:rsidRPr="00856B1C" w:rsidRDefault="001919DD" w:rsidP="001919DD">
                  <w:ins w:id="3490" w:author="Bonnie Yang" w:date="2023-03-13T16:37:00Z">
                    <w:r w:rsidRPr="00644691">
                      <w:t>Create Active Flag for Preparations</w:t>
                    </w:r>
                  </w:ins>
                </w:p>
              </w:tc>
            </w:tr>
            <w:tr w:rsidR="001919DD" w14:paraId="04113BC1" w14:textId="77777777">
              <w:tc>
                <w:tcPr>
                  <w:tcW w:w="1156" w:type="dxa"/>
                </w:tcPr>
                <w:p w14:paraId="741BF542" w14:textId="77777777" w:rsidR="001919DD" w:rsidRDefault="001919DD" w:rsidP="001919DD"/>
              </w:tc>
              <w:tc>
                <w:tcPr>
                  <w:tcW w:w="1378" w:type="dxa"/>
                </w:tcPr>
                <w:p w14:paraId="6F9CD79E" w14:textId="77777777" w:rsidR="001919DD" w:rsidRDefault="001919DD" w:rsidP="001919DD"/>
              </w:tc>
              <w:tc>
                <w:tcPr>
                  <w:tcW w:w="1273" w:type="dxa"/>
                </w:tcPr>
                <w:p w14:paraId="6F08AD2D" w14:textId="77777777" w:rsidR="001919DD" w:rsidRDefault="001919DD" w:rsidP="001919DD"/>
              </w:tc>
              <w:tc>
                <w:tcPr>
                  <w:tcW w:w="3975" w:type="dxa"/>
                </w:tcPr>
                <w:p w14:paraId="3AE87D07" w14:textId="77777777" w:rsidR="001919DD" w:rsidRDefault="001919DD" w:rsidP="001919DD">
                  <w:pPr>
                    <w:tabs>
                      <w:tab w:val="left" w:pos="880"/>
                    </w:tabs>
                  </w:pPr>
                </w:p>
              </w:tc>
            </w:tr>
            <w:tr w:rsidR="001919DD" w14:paraId="15A1F13F" w14:textId="77777777">
              <w:tc>
                <w:tcPr>
                  <w:tcW w:w="1156" w:type="dxa"/>
                </w:tcPr>
                <w:p w14:paraId="242E1629" w14:textId="77777777" w:rsidR="001919DD" w:rsidRDefault="001919DD" w:rsidP="001919DD"/>
              </w:tc>
              <w:tc>
                <w:tcPr>
                  <w:tcW w:w="1378" w:type="dxa"/>
                </w:tcPr>
                <w:p w14:paraId="1714DB78" w14:textId="77777777" w:rsidR="001919DD" w:rsidRDefault="001919DD" w:rsidP="001919DD"/>
              </w:tc>
              <w:tc>
                <w:tcPr>
                  <w:tcW w:w="1273" w:type="dxa"/>
                </w:tcPr>
                <w:p w14:paraId="16344364" w14:textId="77777777" w:rsidR="001919DD" w:rsidRDefault="001919DD" w:rsidP="001919DD"/>
              </w:tc>
              <w:tc>
                <w:tcPr>
                  <w:tcW w:w="3975" w:type="dxa"/>
                </w:tcPr>
                <w:p w14:paraId="6E0A2107" w14:textId="77777777" w:rsidR="001919DD" w:rsidRDefault="001919DD" w:rsidP="001919DD"/>
              </w:tc>
            </w:tr>
          </w:tbl>
          <w:p w14:paraId="00B0C05A" w14:textId="77777777" w:rsidR="000747B6" w:rsidRDefault="000747B6"/>
        </w:tc>
      </w:tr>
      <w:tr w:rsidR="000747B6" w:rsidRPr="00452515" w14:paraId="03770E7A" w14:textId="77777777">
        <w:tc>
          <w:tcPr>
            <w:tcW w:w="8295" w:type="dxa"/>
          </w:tcPr>
          <w:p w14:paraId="1FE73208" w14:textId="77777777" w:rsidR="000747B6" w:rsidRPr="00452515" w:rsidRDefault="000747B6">
            <w:r w:rsidRPr="002711F1">
              <w:rPr>
                <w:rStyle w:val="Strong"/>
              </w:rPr>
              <w:lastRenderedPageBreak/>
              <w:t>Stakeholder</w:t>
            </w:r>
            <w:proofErr w:type="gramStart"/>
            <w:r w:rsidRPr="002711F1">
              <w:rPr>
                <w:rStyle w:val="Strong"/>
              </w:rPr>
              <w:t>:</w:t>
            </w:r>
            <w:r w:rsidRPr="00452515">
              <w:t xml:space="preserve"> </w:t>
            </w:r>
            <w:r>
              <w:t xml:space="preserve"> User</w:t>
            </w:r>
            <w:proofErr w:type="gramEnd"/>
            <w:r>
              <w:t xml:space="preserve"> with privilege</w:t>
            </w:r>
          </w:p>
        </w:tc>
      </w:tr>
      <w:tr w:rsidR="000747B6" w:rsidRPr="00DD3CB0" w14:paraId="70F92057" w14:textId="77777777">
        <w:tc>
          <w:tcPr>
            <w:tcW w:w="8295" w:type="dxa"/>
          </w:tcPr>
          <w:p w14:paraId="09730493" w14:textId="77777777" w:rsidR="000747B6" w:rsidRPr="002711F1" w:rsidRDefault="000747B6">
            <w:pPr>
              <w:rPr>
                <w:rStyle w:val="Strong"/>
              </w:rPr>
            </w:pPr>
            <w:r w:rsidRPr="002711F1">
              <w:rPr>
                <w:rStyle w:val="Strong"/>
              </w:rPr>
              <w:t xml:space="preserve">Pre-Condition: </w:t>
            </w:r>
          </w:p>
          <w:p w14:paraId="1C83379C" w14:textId="77777777" w:rsidR="000747B6" w:rsidRPr="00DD3CB0" w:rsidRDefault="000747B6">
            <w:pPr>
              <w:rPr>
                <w:rFonts w:ascii="Arial" w:hAnsi="Arial" w:cs="Arial"/>
                <w:sz w:val="20"/>
                <w:szCs w:val="20"/>
              </w:rPr>
            </w:pPr>
          </w:p>
        </w:tc>
      </w:tr>
      <w:tr w:rsidR="000747B6" w:rsidRPr="00C11AA9" w14:paraId="0714775C" w14:textId="77777777">
        <w:tc>
          <w:tcPr>
            <w:tcW w:w="8295" w:type="dxa"/>
          </w:tcPr>
          <w:p w14:paraId="17AB6AE3" w14:textId="77777777" w:rsidR="000747B6" w:rsidRPr="002711F1" w:rsidRDefault="000747B6">
            <w:pPr>
              <w:rPr>
                <w:rStyle w:val="Strong"/>
              </w:rPr>
            </w:pPr>
            <w:r w:rsidRPr="002711F1">
              <w:rPr>
                <w:rStyle w:val="Strong"/>
                <w:rFonts w:hint="eastAsia"/>
              </w:rPr>
              <w:t>Main Scenario</w:t>
            </w:r>
            <w:r>
              <w:rPr>
                <w:rStyle w:val="Strong"/>
              </w:rPr>
              <w:t>3</w:t>
            </w:r>
            <w:r w:rsidRPr="002711F1">
              <w:rPr>
                <w:rStyle w:val="Strong"/>
                <w:rFonts w:hint="eastAsia"/>
              </w:rPr>
              <w:t>:</w:t>
            </w:r>
            <w:r>
              <w:t xml:space="preserve"> </w:t>
            </w:r>
            <w:r w:rsidRPr="00BD548A">
              <w:rPr>
                <w:rStyle w:val="Strong"/>
              </w:rPr>
              <w:t>Preparations</w:t>
            </w:r>
            <w:r>
              <w:rPr>
                <w:rStyle w:val="Strong"/>
              </w:rPr>
              <w:t xml:space="preserve"> Detail Page</w:t>
            </w:r>
          </w:p>
          <w:p w14:paraId="5B487DF1" w14:textId="77777777" w:rsidR="000747B6" w:rsidRPr="0039487D" w:rsidRDefault="000747B6" w:rsidP="006D5FD7">
            <w:pPr>
              <w:ind w:leftChars="172" w:left="361"/>
              <w:rPr>
                <w:rStyle w:val="Strong"/>
              </w:rPr>
            </w:pPr>
          </w:p>
        </w:tc>
      </w:tr>
      <w:tr w:rsidR="000747B6" w:rsidRPr="00452515" w14:paraId="6290F54F" w14:textId="77777777">
        <w:tc>
          <w:tcPr>
            <w:tcW w:w="8295" w:type="dxa"/>
          </w:tcPr>
          <w:p w14:paraId="7B99BB84" w14:textId="77777777" w:rsidR="000747B6" w:rsidRPr="002711F1" w:rsidRDefault="000747B6">
            <w:pPr>
              <w:rPr>
                <w:rStyle w:val="Strong"/>
              </w:rPr>
            </w:pPr>
            <w:r w:rsidRPr="002711F1">
              <w:rPr>
                <w:rStyle w:val="Strong"/>
              </w:rPr>
              <w:t>Extend Scenario:</w:t>
            </w:r>
          </w:p>
          <w:p w14:paraId="53BBB163" w14:textId="77777777" w:rsidR="000747B6" w:rsidRPr="00452515" w:rsidRDefault="000747B6"/>
        </w:tc>
      </w:tr>
      <w:tr w:rsidR="000747B6" w:rsidRPr="00452515" w14:paraId="285853DA" w14:textId="77777777">
        <w:tc>
          <w:tcPr>
            <w:tcW w:w="8295" w:type="dxa"/>
          </w:tcPr>
          <w:p w14:paraId="6E1FC970" w14:textId="77777777" w:rsidR="000747B6" w:rsidRPr="00A5446D" w:rsidRDefault="000747B6">
            <w:pPr>
              <w:rPr>
                <w:rFonts w:ascii="Times New Roman" w:eastAsia="Times New Roman" w:hAnsi="Times New Roman" w:cs="Times New Roman"/>
                <w:kern w:val="0"/>
                <w:sz w:val="24"/>
                <w:szCs w:val="24"/>
                <w:lang w:eastAsia="en-US"/>
              </w:rPr>
            </w:pPr>
            <w:r w:rsidRPr="00452515">
              <w:t>Exception Scenario:</w:t>
            </w:r>
          </w:p>
          <w:p w14:paraId="547FC38C" w14:textId="77777777" w:rsidR="000747B6" w:rsidRDefault="000747B6"/>
          <w:p w14:paraId="447DC76C" w14:textId="77777777" w:rsidR="000747B6" w:rsidRPr="00452515" w:rsidRDefault="000747B6"/>
        </w:tc>
      </w:tr>
      <w:tr w:rsidR="000747B6" w:rsidRPr="00452515" w14:paraId="4759C75D" w14:textId="77777777">
        <w:tc>
          <w:tcPr>
            <w:tcW w:w="8295" w:type="dxa"/>
          </w:tcPr>
          <w:p w14:paraId="5F958EF6" w14:textId="77777777" w:rsidR="000747B6" w:rsidRPr="002711F1" w:rsidRDefault="000747B6">
            <w:pPr>
              <w:rPr>
                <w:rStyle w:val="Strong"/>
              </w:rPr>
            </w:pPr>
            <w:r w:rsidRPr="002711F1">
              <w:rPr>
                <w:rStyle w:val="Strong"/>
                <w:rFonts w:hint="eastAsia"/>
              </w:rPr>
              <w:t>Note</w:t>
            </w:r>
            <w:r w:rsidRPr="002711F1">
              <w:rPr>
                <w:rStyle w:val="Strong"/>
                <w:rFonts w:hint="eastAsia"/>
              </w:rPr>
              <w:t>：</w:t>
            </w:r>
          </w:p>
          <w:p w14:paraId="079A5920" w14:textId="77777777" w:rsidR="000747B6" w:rsidRPr="00452515" w:rsidRDefault="000747B6"/>
        </w:tc>
      </w:tr>
    </w:tbl>
    <w:p w14:paraId="53E1027C" w14:textId="7732A980" w:rsidR="000747B6" w:rsidRDefault="000747B6" w:rsidP="000747B6"/>
    <w:p w14:paraId="14F12A30" w14:textId="28D17D2D" w:rsidR="000747B6" w:rsidRPr="000747B6" w:rsidRDefault="000747B6" w:rsidP="000747B6"/>
    <w:p w14:paraId="33E9B7CC" w14:textId="15FE7C3B" w:rsidR="00826A34" w:rsidRPr="00826A34" w:rsidRDefault="006D5FD7" w:rsidP="00826A34">
      <w:pPr>
        <w:pStyle w:val="Heading2"/>
        <w:numPr>
          <w:ilvl w:val="1"/>
          <w:numId w:val="413"/>
        </w:numPr>
        <w:rPr>
          <w:rFonts w:ascii="Arial" w:hAnsi="Arial" w:cs="Arial"/>
        </w:rPr>
      </w:pPr>
      <w:r>
        <w:rPr>
          <w:rFonts w:hint="eastAsia"/>
        </w:rPr>
        <w:t>Tran-</w:t>
      </w:r>
      <w:r w:rsidR="00826A34" w:rsidRPr="00E67F7E">
        <w:rPr>
          <w:rFonts w:ascii="Arial" w:hAnsi="Arial" w:cs="Arial"/>
        </w:rPr>
        <w:t>MS</w:t>
      </w:r>
      <w:r w:rsidR="00D2297F">
        <w:rPr>
          <w:rFonts w:ascii="Arial" w:hAnsi="Arial" w:cs="Arial"/>
        </w:rPr>
        <w:t>1</w:t>
      </w:r>
      <w:r w:rsidR="00B626FF">
        <w:rPr>
          <w:rFonts w:ascii="Arial" w:hAnsi="Arial" w:cs="Arial"/>
        </w:rPr>
        <w:t>1</w:t>
      </w:r>
      <w:r w:rsidR="00826A34" w:rsidRPr="00E67F7E">
        <w:rPr>
          <w:rFonts w:ascii="Arial" w:hAnsi="Arial" w:cs="Arial"/>
        </w:rPr>
        <w:t>-0</w:t>
      </w:r>
      <w:r w:rsidR="00826A34">
        <w:rPr>
          <w:rFonts w:ascii="Arial" w:hAnsi="Arial" w:cs="Arial"/>
        </w:rPr>
        <w:t xml:space="preserve">4 </w:t>
      </w:r>
      <w:r w:rsidR="00826A34" w:rsidRPr="00826A34">
        <w:rPr>
          <w:rFonts w:ascii="Arial" w:hAnsi="Arial" w:cs="Arial"/>
        </w:rPr>
        <w:t>Delete Preparations</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5"/>
      </w:tblGrid>
      <w:tr w:rsidR="00826A34" w:rsidRPr="002711F1" w14:paraId="410BC6D3" w14:textId="77777777">
        <w:tc>
          <w:tcPr>
            <w:tcW w:w="8295" w:type="dxa"/>
          </w:tcPr>
          <w:p w14:paraId="579D1A6E" w14:textId="1ED0AC3A" w:rsidR="00826A34" w:rsidRPr="002711F1" w:rsidRDefault="00826A34">
            <w:pPr>
              <w:rPr>
                <w:rStyle w:val="Strong"/>
              </w:rPr>
            </w:pPr>
            <w:r w:rsidRPr="00F46719">
              <w:rPr>
                <w:rStyle w:val="Strong"/>
              </w:rPr>
              <w:t>MS</w:t>
            </w:r>
            <w:r w:rsidR="00D2297F">
              <w:rPr>
                <w:rStyle w:val="Strong"/>
              </w:rPr>
              <w:t>1</w:t>
            </w:r>
            <w:r w:rsidR="00B626FF">
              <w:rPr>
                <w:rStyle w:val="Strong"/>
              </w:rPr>
              <w:t>1</w:t>
            </w:r>
            <w:r w:rsidRPr="00F46719">
              <w:rPr>
                <w:rStyle w:val="Strong"/>
              </w:rPr>
              <w:t>-0</w:t>
            </w:r>
            <w:r w:rsidRPr="00826A34">
              <w:rPr>
                <w:rStyle w:val="Strong"/>
              </w:rPr>
              <w:t>4 Delete Preparations</w:t>
            </w:r>
          </w:p>
        </w:tc>
      </w:tr>
      <w:tr w:rsidR="00826A34" w14:paraId="184E1E25" w14:textId="77777777">
        <w:tc>
          <w:tcPr>
            <w:tcW w:w="8295" w:type="dxa"/>
          </w:tcPr>
          <w:p w14:paraId="7BD776D3" w14:textId="77777777" w:rsidR="00826A34" w:rsidRPr="002711F1" w:rsidRDefault="00826A34">
            <w:pPr>
              <w:rPr>
                <w:rStyle w:val="Strong"/>
              </w:rPr>
            </w:pPr>
            <w:r w:rsidRPr="002711F1">
              <w:rPr>
                <w:rStyle w:val="Strong"/>
              </w:rPr>
              <w:t>Version history</w:t>
            </w:r>
          </w:p>
          <w:tbl>
            <w:tblPr>
              <w:tblStyle w:val="TableGrid"/>
              <w:tblW w:w="0" w:type="auto"/>
              <w:tblLook w:val="04A0" w:firstRow="1" w:lastRow="0" w:firstColumn="1" w:lastColumn="0" w:noHBand="0" w:noVBand="1"/>
            </w:tblPr>
            <w:tblGrid>
              <w:gridCol w:w="1156"/>
              <w:gridCol w:w="1378"/>
              <w:gridCol w:w="1273"/>
              <w:gridCol w:w="3975"/>
            </w:tblGrid>
            <w:tr w:rsidR="00826A34" w14:paraId="01C91901" w14:textId="77777777">
              <w:tc>
                <w:tcPr>
                  <w:tcW w:w="1156" w:type="dxa"/>
                </w:tcPr>
                <w:p w14:paraId="13F66541" w14:textId="77777777" w:rsidR="00826A34" w:rsidRDefault="00826A34">
                  <w:r>
                    <w:rPr>
                      <w:rFonts w:hint="eastAsia"/>
                    </w:rPr>
                    <w:t>V</w:t>
                  </w:r>
                  <w:r>
                    <w:t>ersion</w:t>
                  </w:r>
                </w:p>
              </w:tc>
              <w:tc>
                <w:tcPr>
                  <w:tcW w:w="1378" w:type="dxa"/>
                </w:tcPr>
                <w:p w14:paraId="6E9737F7" w14:textId="77777777" w:rsidR="00826A34" w:rsidRDefault="00826A34">
                  <w:r>
                    <w:rPr>
                      <w:rFonts w:hint="eastAsia"/>
                    </w:rPr>
                    <w:t>D</w:t>
                  </w:r>
                  <w:r>
                    <w:t>ate</w:t>
                  </w:r>
                </w:p>
              </w:tc>
              <w:tc>
                <w:tcPr>
                  <w:tcW w:w="1273" w:type="dxa"/>
                </w:tcPr>
                <w:p w14:paraId="3A4AF844" w14:textId="77777777" w:rsidR="00826A34" w:rsidRDefault="00826A34">
                  <w:r>
                    <w:rPr>
                      <w:rFonts w:hint="eastAsia"/>
                    </w:rPr>
                    <w:t>U</w:t>
                  </w:r>
                  <w:r>
                    <w:t>pdated By</w:t>
                  </w:r>
                </w:p>
              </w:tc>
              <w:tc>
                <w:tcPr>
                  <w:tcW w:w="3975" w:type="dxa"/>
                </w:tcPr>
                <w:p w14:paraId="69231427" w14:textId="77777777" w:rsidR="00826A34" w:rsidRDefault="00826A34">
                  <w:r>
                    <w:rPr>
                      <w:rFonts w:hint="eastAsia"/>
                    </w:rPr>
                    <w:t>D</w:t>
                  </w:r>
                  <w:r>
                    <w:t>escription</w:t>
                  </w:r>
                </w:p>
              </w:tc>
            </w:tr>
            <w:tr w:rsidR="00826A34" w14:paraId="216A369A" w14:textId="77777777">
              <w:tc>
                <w:tcPr>
                  <w:tcW w:w="1156" w:type="dxa"/>
                </w:tcPr>
                <w:p w14:paraId="1AD0E001" w14:textId="77777777" w:rsidR="00826A34" w:rsidRDefault="00826A34">
                  <w:r>
                    <w:rPr>
                      <w:rFonts w:hint="eastAsia"/>
                    </w:rPr>
                    <w:t>1</w:t>
                  </w:r>
                  <w:r>
                    <w:t>.0</w:t>
                  </w:r>
                </w:p>
              </w:tc>
              <w:tc>
                <w:tcPr>
                  <w:tcW w:w="1378" w:type="dxa"/>
                </w:tcPr>
                <w:p w14:paraId="5A2E5963" w14:textId="77777777" w:rsidR="00826A34" w:rsidRDefault="00826A34">
                  <w:r>
                    <w:t>2021.7.28</w:t>
                  </w:r>
                </w:p>
              </w:tc>
              <w:tc>
                <w:tcPr>
                  <w:tcW w:w="1273" w:type="dxa"/>
                </w:tcPr>
                <w:p w14:paraId="3F27FF56" w14:textId="77777777" w:rsidR="00826A34" w:rsidRDefault="00826A34">
                  <w:r>
                    <w:t>B</w:t>
                  </w:r>
                  <w:r>
                    <w:rPr>
                      <w:rFonts w:hint="eastAsia"/>
                    </w:rPr>
                    <w:t>onnie</w:t>
                  </w:r>
                </w:p>
              </w:tc>
              <w:tc>
                <w:tcPr>
                  <w:tcW w:w="3975" w:type="dxa"/>
                </w:tcPr>
                <w:p w14:paraId="7C7B4DF2" w14:textId="77777777" w:rsidR="00826A34" w:rsidRDefault="00826A34">
                  <w:r>
                    <w:rPr>
                      <w:rFonts w:hint="eastAsia"/>
                    </w:rPr>
                    <w:t>F</w:t>
                  </w:r>
                  <w:r>
                    <w:t>irst version, Copy from ‘</w:t>
                  </w:r>
                  <w:r w:rsidRPr="00F46719">
                    <w:t>CB07-02 Preparations</w:t>
                  </w:r>
                  <w:r>
                    <w:t>’</w:t>
                  </w:r>
                </w:p>
              </w:tc>
            </w:tr>
            <w:tr w:rsidR="00826A34" w14:paraId="62AE4D37" w14:textId="77777777">
              <w:tc>
                <w:tcPr>
                  <w:tcW w:w="1156" w:type="dxa"/>
                </w:tcPr>
                <w:p w14:paraId="02BD64D3" w14:textId="77777777" w:rsidR="00826A34" w:rsidRDefault="00826A34"/>
              </w:tc>
              <w:tc>
                <w:tcPr>
                  <w:tcW w:w="1378" w:type="dxa"/>
                </w:tcPr>
                <w:p w14:paraId="36D1B2F1" w14:textId="77777777" w:rsidR="00826A34" w:rsidRDefault="00826A34"/>
              </w:tc>
              <w:tc>
                <w:tcPr>
                  <w:tcW w:w="1273" w:type="dxa"/>
                </w:tcPr>
                <w:p w14:paraId="25CA9B8D" w14:textId="77777777" w:rsidR="00826A34" w:rsidRDefault="00826A34"/>
              </w:tc>
              <w:tc>
                <w:tcPr>
                  <w:tcW w:w="3975" w:type="dxa"/>
                </w:tcPr>
                <w:p w14:paraId="68BE2C17" w14:textId="77777777" w:rsidR="00826A34" w:rsidRDefault="00826A34"/>
              </w:tc>
            </w:tr>
            <w:tr w:rsidR="00826A34" w14:paraId="6C790606" w14:textId="77777777">
              <w:tc>
                <w:tcPr>
                  <w:tcW w:w="1156" w:type="dxa"/>
                </w:tcPr>
                <w:p w14:paraId="53D50F2C" w14:textId="77777777" w:rsidR="00826A34" w:rsidRDefault="00826A34"/>
              </w:tc>
              <w:tc>
                <w:tcPr>
                  <w:tcW w:w="1378" w:type="dxa"/>
                </w:tcPr>
                <w:p w14:paraId="2FB3DCCF" w14:textId="77777777" w:rsidR="00826A34" w:rsidRDefault="00826A34"/>
              </w:tc>
              <w:tc>
                <w:tcPr>
                  <w:tcW w:w="1273" w:type="dxa"/>
                </w:tcPr>
                <w:p w14:paraId="222AB22A" w14:textId="77777777" w:rsidR="00826A34" w:rsidRDefault="00826A34"/>
              </w:tc>
              <w:tc>
                <w:tcPr>
                  <w:tcW w:w="3975" w:type="dxa"/>
                </w:tcPr>
                <w:p w14:paraId="5B01BB3D" w14:textId="77777777" w:rsidR="00826A34" w:rsidRPr="00856B1C" w:rsidRDefault="00826A34"/>
              </w:tc>
            </w:tr>
            <w:tr w:rsidR="00826A34" w14:paraId="110FF285" w14:textId="77777777">
              <w:tc>
                <w:tcPr>
                  <w:tcW w:w="1156" w:type="dxa"/>
                </w:tcPr>
                <w:p w14:paraId="79E8FF79" w14:textId="77777777" w:rsidR="00826A34" w:rsidRDefault="00826A34"/>
              </w:tc>
              <w:tc>
                <w:tcPr>
                  <w:tcW w:w="1378" w:type="dxa"/>
                </w:tcPr>
                <w:p w14:paraId="7A9DC95A" w14:textId="77777777" w:rsidR="00826A34" w:rsidRDefault="00826A34"/>
              </w:tc>
              <w:tc>
                <w:tcPr>
                  <w:tcW w:w="1273" w:type="dxa"/>
                </w:tcPr>
                <w:p w14:paraId="12428067" w14:textId="77777777" w:rsidR="00826A34" w:rsidRDefault="00826A34"/>
              </w:tc>
              <w:tc>
                <w:tcPr>
                  <w:tcW w:w="3975" w:type="dxa"/>
                </w:tcPr>
                <w:p w14:paraId="1C44A8E4" w14:textId="77777777" w:rsidR="00826A34" w:rsidRDefault="00826A34">
                  <w:pPr>
                    <w:tabs>
                      <w:tab w:val="left" w:pos="880"/>
                    </w:tabs>
                  </w:pPr>
                </w:p>
              </w:tc>
            </w:tr>
            <w:tr w:rsidR="00826A34" w14:paraId="46560CF7" w14:textId="77777777">
              <w:tc>
                <w:tcPr>
                  <w:tcW w:w="1156" w:type="dxa"/>
                </w:tcPr>
                <w:p w14:paraId="2BD79AEE" w14:textId="77777777" w:rsidR="00826A34" w:rsidRDefault="00826A34"/>
              </w:tc>
              <w:tc>
                <w:tcPr>
                  <w:tcW w:w="1378" w:type="dxa"/>
                </w:tcPr>
                <w:p w14:paraId="095F624C" w14:textId="77777777" w:rsidR="00826A34" w:rsidRDefault="00826A34"/>
              </w:tc>
              <w:tc>
                <w:tcPr>
                  <w:tcW w:w="1273" w:type="dxa"/>
                </w:tcPr>
                <w:p w14:paraId="2B4ABC2D" w14:textId="77777777" w:rsidR="00826A34" w:rsidRDefault="00826A34"/>
              </w:tc>
              <w:tc>
                <w:tcPr>
                  <w:tcW w:w="3975" w:type="dxa"/>
                </w:tcPr>
                <w:p w14:paraId="6D21D785" w14:textId="77777777" w:rsidR="00826A34" w:rsidRDefault="00826A34"/>
              </w:tc>
            </w:tr>
          </w:tbl>
          <w:p w14:paraId="6E3C3F1D" w14:textId="77777777" w:rsidR="00826A34" w:rsidRDefault="00826A34"/>
        </w:tc>
      </w:tr>
      <w:tr w:rsidR="00826A34" w:rsidRPr="00452515" w14:paraId="49B99A75" w14:textId="77777777">
        <w:tc>
          <w:tcPr>
            <w:tcW w:w="8295" w:type="dxa"/>
          </w:tcPr>
          <w:p w14:paraId="07E7266B" w14:textId="77777777" w:rsidR="00826A34" w:rsidRPr="00452515" w:rsidRDefault="00826A34">
            <w:r w:rsidRPr="002711F1">
              <w:rPr>
                <w:rStyle w:val="Strong"/>
              </w:rPr>
              <w:t>Stakeholder</w:t>
            </w:r>
            <w:proofErr w:type="gramStart"/>
            <w:r w:rsidRPr="002711F1">
              <w:rPr>
                <w:rStyle w:val="Strong"/>
              </w:rPr>
              <w:t>:</w:t>
            </w:r>
            <w:r w:rsidRPr="00452515">
              <w:t xml:space="preserve"> </w:t>
            </w:r>
            <w:r>
              <w:t xml:space="preserve"> User</w:t>
            </w:r>
            <w:proofErr w:type="gramEnd"/>
            <w:r>
              <w:t xml:space="preserve"> with privilege</w:t>
            </w:r>
          </w:p>
        </w:tc>
      </w:tr>
      <w:tr w:rsidR="00826A34" w:rsidRPr="00DD3CB0" w14:paraId="3354D2EF" w14:textId="77777777">
        <w:tc>
          <w:tcPr>
            <w:tcW w:w="8295" w:type="dxa"/>
          </w:tcPr>
          <w:p w14:paraId="70674E32" w14:textId="77777777" w:rsidR="00826A34" w:rsidRPr="002711F1" w:rsidRDefault="00826A34">
            <w:pPr>
              <w:rPr>
                <w:rStyle w:val="Strong"/>
              </w:rPr>
            </w:pPr>
            <w:r w:rsidRPr="002711F1">
              <w:rPr>
                <w:rStyle w:val="Strong"/>
              </w:rPr>
              <w:t xml:space="preserve">Pre-Condition: </w:t>
            </w:r>
          </w:p>
          <w:p w14:paraId="462FD03F" w14:textId="77777777" w:rsidR="00826A34" w:rsidRPr="00DD3CB0" w:rsidRDefault="00826A34">
            <w:pPr>
              <w:rPr>
                <w:rFonts w:ascii="Arial" w:hAnsi="Arial" w:cs="Arial"/>
                <w:sz w:val="20"/>
                <w:szCs w:val="20"/>
              </w:rPr>
            </w:pPr>
          </w:p>
        </w:tc>
      </w:tr>
      <w:tr w:rsidR="00826A34" w:rsidRPr="00C11AA9" w14:paraId="39DA36DA" w14:textId="77777777">
        <w:tc>
          <w:tcPr>
            <w:tcW w:w="8295" w:type="dxa"/>
          </w:tcPr>
          <w:p w14:paraId="51ECF5F1" w14:textId="77777777" w:rsidR="00826A34" w:rsidRPr="002711F1" w:rsidRDefault="00826A34" w:rsidP="00826A34">
            <w:pPr>
              <w:rPr>
                <w:rStyle w:val="Strong"/>
              </w:rPr>
            </w:pPr>
            <w:r w:rsidRPr="002711F1">
              <w:rPr>
                <w:rStyle w:val="Strong"/>
                <w:rFonts w:hint="eastAsia"/>
              </w:rPr>
              <w:t>Main Scenario</w:t>
            </w:r>
            <w:r>
              <w:rPr>
                <w:rStyle w:val="Strong"/>
              </w:rPr>
              <w:t>4</w:t>
            </w:r>
            <w:r w:rsidRPr="002711F1">
              <w:rPr>
                <w:rStyle w:val="Strong"/>
                <w:rFonts w:hint="eastAsia"/>
              </w:rPr>
              <w:t>:</w:t>
            </w:r>
            <w:r>
              <w:t xml:space="preserve"> </w:t>
            </w:r>
            <w:r>
              <w:rPr>
                <w:rStyle w:val="Strong"/>
              </w:rPr>
              <w:t xml:space="preserve">Delete </w:t>
            </w:r>
            <w:r w:rsidRPr="00BD548A">
              <w:rPr>
                <w:rStyle w:val="Strong"/>
              </w:rPr>
              <w:t>Preparations</w:t>
            </w:r>
          </w:p>
          <w:p w14:paraId="280A9A9D" w14:textId="77777777" w:rsidR="00826A34" w:rsidRPr="002711F1" w:rsidRDefault="00826A34" w:rsidP="006D5FD7">
            <w:pPr>
              <w:rPr>
                <w:rStyle w:val="Strong"/>
              </w:rPr>
            </w:pPr>
          </w:p>
        </w:tc>
      </w:tr>
      <w:tr w:rsidR="00826A34" w:rsidRPr="00452515" w14:paraId="0552AE25" w14:textId="77777777">
        <w:tc>
          <w:tcPr>
            <w:tcW w:w="8295" w:type="dxa"/>
          </w:tcPr>
          <w:p w14:paraId="03771D6B" w14:textId="77777777" w:rsidR="00826A34" w:rsidRPr="002711F1" w:rsidRDefault="00826A34">
            <w:pPr>
              <w:rPr>
                <w:rStyle w:val="Strong"/>
              </w:rPr>
            </w:pPr>
            <w:r w:rsidRPr="002711F1">
              <w:rPr>
                <w:rStyle w:val="Strong"/>
              </w:rPr>
              <w:t>Extend Scenario:</w:t>
            </w:r>
          </w:p>
          <w:p w14:paraId="0BB04BA5" w14:textId="77777777" w:rsidR="00826A34" w:rsidRPr="00452515" w:rsidRDefault="00826A34"/>
        </w:tc>
      </w:tr>
      <w:tr w:rsidR="00826A34" w:rsidRPr="00452515" w14:paraId="1F85788B" w14:textId="77777777">
        <w:tc>
          <w:tcPr>
            <w:tcW w:w="8295" w:type="dxa"/>
          </w:tcPr>
          <w:p w14:paraId="4FEF7391" w14:textId="77777777" w:rsidR="00826A34" w:rsidRPr="00A5446D" w:rsidRDefault="00826A34">
            <w:pPr>
              <w:rPr>
                <w:rFonts w:ascii="Times New Roman" w:eastAsia="Times New Roman" w:hAnsi="Times New Roman" w:cs="Times New Roman"/>
                <w:kern w:val="0"/>
                <w:sz w:val="24"/>
                <w:szCs w:val="24"/>
                <w:lang w:eastAsia="en-US"/>
              </w:rPr>
            </w:pPr>
            <w:r w:rsidRPr="00452515">
              <w:t>Exception Scenario:</w:t>
            </w:r>
          </w:p>
          <w:p w14:paraId="30316F5F" w14:textId="77777777" w:rsidR="00826A34" w:rsidRDefault="00826A34"/>
          <w:p w14:paraId="738A665A" w14:textId="77777777" w:rsidR="00826A34" w:rsidRPr="00452515" w:rsidRDefault="00826A34"/>
        </w:tc>
      </w:tr>
      <w:tr w:rsidR="00826A34" w:rsidRPr="00452515" w14:paraId="4062B432" w14:textId="77777777">
        <w:tc>
          <w:tcPr>
            <w:tcW w:w="8295" w:type="dxa"/>
          </w:tcPr>
          <w:p w14:paraId="5E6E2B0F" w14:textId="77777777" w:rsidR="00826A34" w:rsidRPr="002711F1" w:rsidRDefault="00826A34">
            <w:pPr>
              <w:rPr>
                <w:rStyle w:val="Strong"/>
              </w:rPr>
            </w:pPr>
            <w:r w:rsidRPr="002711F1">
              <w:rPr>
                <w:rStyle w:val="Strong"/>
                <w:rFonts w:hint="eastAsia"/>
              </w:rPr>
              <w:t>Note</w:t>
            </w:r>
            <w:r w:rsidRPr="002711F1">
              <w:rPr>
                <w:rStyle w:val="Strong"/>
                <w:rFonts w:hint="eastAsia"/>
              </w:rPr>
              <w:t>：</w:t>
            </w:r>
          </w:p>
          <w:p w14:paraId="4376D1FD" w14:textId="77777777" w:rsidR="00826A34" w:rsidRPr="00452515" w:rsidRDefault="00826A34"/>
        </w:tc>
      </w:tr>
    </w:tbl>
    <w:p w14:paraId="3F9C0035" w14:textId="77777777" w:rsidR="00826A34" w:rsidRPr="00826A34" w:rsidRDefault="00826A34" w:rsidP="00826A34"/>
    <w:p w14:paraId="3EC60A1E" w14:textId="1F17CC14" w:rsidR="00470765" w:rsidRPr="00470765" w:rsidRDefault="00470765" w:rsidP="00470765">
      <w:pPr>
        <w:pStyle w:val="Heading1"/>
      </w:pPr>
      <w:r>
        <w:rPr>
          <w:rFonts w:hint="eastAsia"/>
        </w:rPr>
        <w:lastRenderedPageBreak/>
        <w:t xml:space="preserve"> </w:t>
      </w:r>
      <w:del w:id="3491" w:author="Bonnie Yang" w:date="2023-03-06T16:39:00Z">
        <w:r w:rsidDel="00B626FF">
          <w:delText>Supplier Items</w:delText>
        </w:r>
      </w:del>
      <w:ins w:id="3492" w:author="Bonnie Yang" w:date="2023-03-06T16:39:00Z">
        <w:r w:rsidR="00B626FF">
          <w:t>Purchasing</w:t>
        </w:r>
      </w:ins>
    </w:p>
    <w:p w14:paraId="16297DA9" w14:textId="32839F44" w:rsidR="000B5BC1" w:rsidRDefault="000B5BC1" w:rsidP="00470765">
      <w:pPr>
        <w:pStyle w:val="Heading2"/>
        <w:rPr>
          <w:rFonts w:asciiTheme="minorHAnsi" w:eastAsiaTheme="minorEastAsia" w:hAnsiTheme="minorHAnsi" w:cstheme="minorBidi"/>
          <w:kern w:val="44"/>
          <w:sz w:val="36"/>
          <w:szCs w:val="36"/>
        </w:rPr>
      </w:pPr>
      <w:del w:id="3493" w:author="Bonnie Yang" w:date="2023-03-06T16:40:00Z">
        <w:r w:rsidRPr="25C285FD" w:rsidDel="00B626FF">
          <w:rPr>
            <w:rFonts w:asciiTheme="minorHAnsi" w:eastAsiaTheme="minorEastAsia" w:hAnsiTheme="minorHAnsi" w:cstheme="minorBidi" w:hint="eastAsia"/>
            <w:sz w:val="36"/>
            <w:szCs w:val="36"/>
          </w:rPr>
          <w:delText>S</w:delText>
        </w:r>
        <w:r w:rsidRPr="25C285FD" w:rsidDel="00B626FF">
          <w:rPr>
            <w:rFonts w:asciiTheme="minorHAnsi" w:eastAsiaTheme="minorEastAsia" w:hAnsiTheme="minorHAnsi" w:cstheme="minorBidi"/>
            <w:sz w:val="36"/>
            <w:szCs w:val="36"/>
          </w:rPr>
          <w:delText>upplier Item SKU Management</w:delText>
        </w:r>
      </w:del>
      <w:ins w:id="3494" w:author="Bonnie Yang" w:date="2023-03-06T16:40:00Z">
        <w:r w:rsidR="00B626FF" w:rsidRPr="25C285FD">
          <w:rPr>
            <w:rFonts w:asciiTheme="minorHAnsi" w:eastAsiaTheme="minorEastAsia" w:hAnsiTheme="minorHAnsi" w:cstheme="minorBidi"/>
            <w:sz w:val="36"/>
            <w:szCs w:val="36"/>
          </w:rPr>
          <w:t>Vendor Items</w:t>
        </w:r>
      </w:ins>
    </w:p>
    <w:p w14:paraId="0CC17914" w14:textId="29E296C7" w:rsidR="00172036" w:rsidRDefault="00172036" w:rsidP="000B5BC1">
      <w:pPr>
        <w:pStyle w:val="Heading3"/>
      </w:pPr>
      <w:r w:rsidRPr="00470765">
        <w:t>MS</w:t>
      </w:r>
      <w:r w:rsidR="005B1F50" w:rsidRPr="00470765">
        <w:t>1</w:t>
      </w:r>
      <w:r w:rsidR="00B626FF">
        <w:t>2</w:t>
      </w:r>
      <w:r w:rsidRPr="00470765">
        <w:t>-0</w:t>
      </w:r>
      <w:r w:rsidR="005B1F50" w:rsidRPr="00470765">
        <w:t>1</w:t>
      </w:r>
      <w:r w:rsidRPr="00470765">
        <w:t xml:space="preserve"> </w:t>
      </w:r>
      <w:r w:rsidR="00B626FF" w:rsidRPr="00B626FF">
        <w:t>Vendor Items</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470765" w:rsidRPr="00BF0054" w14:paraId="4747AC93" w14:textId="77777777">
        <w:tc>
          <w:tcPr>
            <w:tcW w:w="8008" w:type="dxa"/>
          </w:tcPr>
          <w:p w14:paraId="5970610A" w14:textId="74BF0929" w:rsidR="00470765" w:rsidRPr="00BF0054" w:rsidRDefault="00470765">
            <w:pPr>
              <w:ind w:leftChars="11" w:left="25" w:hanging="2"/>
              <w:rPr>
                <w:rStyle w:val="Strong"/>
                <w:b/>
                <w:bCs/>
                <w:szCs w:val="24"/>
              </w:rPr>
            </w:pPr>
            <w:r w:rsidRPr="00470765">
              <w:rPr>
                <w:rStyle w:val="Strong"/>
              </w:rPr>
              <w:t>MS1</w:t>
            </w:r>
            <w:r w:rsidR="00B626FF">
              <w:rPr>
                <w:rStyle w:val="Strong"/>
              </w:rPr>
              <w:t>2</w:t>
            </w:r>
            <w:r w:rsidRPr="00470765">
              <w:rPr>
                <w:rStyle w:val="Strong"/>
              </w:rPr>
              <w:t xml:space="preserve">-01 </w:t>
            </w:r>
            <w:r w:rsidR="00B626FF" w:rsidRPr="00B626FF">
              <w:rPr>
                <w:rStyle w:val="Strong"/>
              </w:rPr>
              <w:t>Vendor Items</w:t>
            </w:r>
            <w:r w:rsidRPr="00470765">
              <w:rPr>
                <w:rStyle w:val="Strong"/>
              </w:rPr>
              <w:t xml:space="preserve"> Grid</w:t>
            </w:r>
          </w:p>
        </w:tc>
      </w:tr>
      <w:tr w:rsidR="00470765" w:rsidRPr="00452515" w14:paraId="4A089901" w14:textId="77777777">
        <w:tc>
          <w:tcPr>
            <w:tcW w:w="8008" w:type="dxa"/>
          </w:tcPr>
          <w:p w14:paraId="23B46B7B" w14:textId="77777777" w:rsidR="00470765" w:rsidRPr="00BF0054" w:rsidRDefault="00470765">
            <w:pPr>
              <w:ind w:leftChars="11" w:left="25" w:hanging="2"/>
              <w:rPr>
                <w:rStyle w:val="Strong"/>
              </w:rPr>
            </w:pPr>
            <w:r w:rsidRPr="00BF0054">
              <w:rPr>
                <w:rStyle w:val="Strong"/>
              </w:rPr>
              <w:t>Version history</w:t>
            </w:r>
          </w:p>
          <w:tbl>
            <w:tblPr>
              <w:tblStyle w:val="TableGrid"/>
              <w:tblW w:w="0" w:type="auto"/>
              <w:tblLook w:val="04A0" w:firstRow="1" w:lastRow="0" w:firstColumn="1" w:lastColumn="0" w:noHBand="0" w:noVBand="1"/>
            </w:tblPr>
            <w:tblGrid>
              <w:gridCol w:w="1426"/>
              <w:gridCol w:w="1261"/>
              <w:gridCol w:w="1445"/>
              <w:gridCol w:w="3650"/>
            </w:tblGrid>
            <w:tr w:rsidR="00470765" w14:paraId="39D977A1" w14:textId="77777777">
              <w:tc>
                <w:tcPr>
                  <w:tcW w:w="1426" w:type="dxa"/>
                </w:tcPr>
                <w:p w14:paraId="5B8C0C9F" w14:textId="77777777" w:rsidR="00470765" w:rsidRDefault="00470765">
                  <w:pPr>
                    <w:ind w:leftChars="11" w:left="25" w:hanging="2"/>
                    <w:rPr>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261" w:type="dxa"/>
                </w:tcPr>
                <w:p w14:paraId="26CD1FC8" w14:textId="77777777" w:rsidR="00470765" w:rsidRDefault="00470765">
                  <w:pPr>
                    <w:ind w:leftChars="11" w:left="25" w:hanging="2"/>
                    <w:rPr>
                      <w:rFonts w:ascii="Arial" w:hAnsi="Arial" w:cs="Arial"/>
                      <w:sz w:val="20"/>
                      <w:szCs w:val="20"/>
                    </w:rPr>
                  </w:pPr>
                  <w:r>
                    <w:rPr>
                      <w:rFonts w:ascii="Arial" w:hAnsi="Arial" w:cs="Arial"/>
                      <w:sz w:val="20"/>
                      <w:szCs w:val="20"/>
                    </w:rPr>
                    <w:t>Date</w:t>
                  </w:r>
                </w:p>
              </w:tc>
              <w:tc>
                <w:tcPr>
                  <w:tcW w:w="1445" w:type="dxa"/>
                </w:tcPr>
                <w:p w14:paraId="26490457" w14:textId="77777777" w:rsidR="00470765" w:rsidRDefault="00470765">
                  <w:pPr>
                    <w:ind w:leftChars="11" w:left="25" w:hanging="2"/>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3650" w:type="dxa"/>
                </w:tcPr>
                <w:p w14:paraId="5A38386C" w14:textId="77777777" w:rsidR="00470765" w:rsidRDefault="00470765">
                  <w:pPr>
                    <w:ind w:leftChars="11" w:left="25" w:hanging="2"/>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470765" w14:paraId="7D0B726E" w14:textId="77777777">
              <w:tc>
                <w:tcPr>
                  <w:tcW w:w="1426" w:type="dxa"/>
                </w:tcPr>
                <w:p w14:paraId="66CF20A5" w14:textId="77777777" w:rsidR="00470765" w:rsidRDefault="00470765" w:rsidP="00470765">
                  <w:pPr>
                    <w:ind w:leftChars="11" w:left="25" w:hanging="2"/>
                    <w:rPr>
                      <w:rFonts w:ascii="Arial" w:hAnsi="Arial" w:cs="Arial"/>
                      <w:sz w:val="20"/>
                      <w:szCs w:val="20"/>
                    </w:rPr>
                  </w:pPr>
                  <w:r>
                    <w:rPr>
                      <w:rFonts w:ascii="Arial" w:hAnsi="Arial" w:cs="Arial"/>
                      <w:sz w:val="20"/>
                      <w:szCs w:val="20"/>
                    </w:rPr>
                    <w:t>1.0</w:t>
                  </w:r>
                </w:p>
              </w:tc>
              <w:tc>
                <w:tcPr>
                  <w:tcW w:w="1261" w:type="dxa"/>
                </w:tcPr>
                <w:p w14:paraId="33244CE2" w14:textId="632A94EF" w:rsidR="00470765" w:rsidRDefault="00470765" w:rsidP="00470765">
                  <w:pPr>
                    <w:ind w:leftChars="11" w:left="25" w:hanging="2"/>
                    <w:rPr>
                      <w:rFonts w:ascii="Arial" w:hAnsi="Arial" w:cs="Arial"/>
                      <w:sz w:val="20"/>
                      <w:szCs w:val="20"/>
                    </w:rPr>
                  </w:pPr>
                  <w:r>
                    <w:t>2022.9.22</w:t>
                  </w:r>
                </w:p>
              </w:tc>
              <w:tc>
                <w:tcPr>
                  <w:tcW w:w="1445" w:type="dxa"/>
                </w:tcPr>
                <w:p w14:paraId="12A64602" w14:textId="6B5640F3" w:rsidR="00470765" w:rsidRDefault="00470765" w:rsidP="00470765">
                  <w:pPr>
                    <w:ind w:leftChars="11" w:left="25" w:hanging="2"/>
                    <w:rPr>
                      <w:rFonts w:ascii="Arial" w:hAnsi="Arial" w:cs="Arial"/>
                      <w:sz w:val="20"/>
                      <w:szCs w:val="20"/>
                    </w:rPr>
                  </w:pPr>
                  <w:r>
                    <w:t>B</w:t>
                  </w:r>
                  <w:r>
                    <w:rPr>
                      <w:rFonts w:hint="eastAsia"/>
                    </w:rPr>
                    <w:t>onnie</w:t>
                  </w:r>
                </w:p>
              </w:tc>
              <w:tc>
                <w:tcPr>
                  <w:tcW w:w="3650" w:type="dxa"/>
                </w:tcPr>
                <w:p w14:paraId="0FD86E48" w14:textId="3DCA2A5A" w:rsidR="00470765" w:rsidRDefault="00470765" w:rsidP="00470765">
                  <w:pPr>
                    <w:ind w:leftChars="11" w:left="25" w:hanging="2"/>
                    <w:rPr>
                      <w:rFonts w:ascii="Arial" w:hAnsi="Arial" w:cs="Arial"/>
                      <w:sz w:val="20"/>
                      <w:szCs w:val="20"/>
                    </w:rPr>
                  </w:pPr>
                  <w:r>
                    <w:rPr>
                      <w:rFonts w:ascii="Arial" w:hAnsi="Arial" w:cs="Arial"/>
                      <w:sz w:val="20"/>
                      <w:szCs w:val="20"/>
                    </w:rPr>
                    <w:t>First version, copy from ‘</w:t>
                  </w:r>
                  <w:r w:rsidRPr="00470765">
                    <w:rPr>
                      <w:rFonts w:ascii="Arial" w:hAnsi="Arial" w:cs="Arial"/>
                      <w:sz w:val="20"/>
                      <w:szCs w:val="20"/>
                    </w:rPr>
                    <w:t>RS09-01 Vendor item List</w:t>
                  </w:r>
                  <w:r>
                    <w:rPr>
                      <w:rFonts w:ascii="Arial" w:hAnsi="Arial" w:cs="Arial"/>
                      <w:sz w:val="20"/>
                      <w:szCs w:val="20"/>
                    </w:rPr>
                    <w:t>’</w:t>
                  </w:r>
                </w:p>
              </w:tc>
            </w:tr>
            <w:tr w:rsidR="00E26E49" w14:paraId="44316BF5" w14:textId="77777777">
              <w:tc>
                <w:tcPr>
                  <w:tcW w:w="1426" w:type="dxa"/>
                </w:tcPr>
                <w:p w14:paraId="3B31E198" w14:textId="1482484B" w:rsidR="00E26E49" w:rsidRDefault="00E26E49" w:rsidP="00E26E49">
                  <w:pPr>
                    <w:ind w:leftChars="11" w:left="25" w:hanging="2"/>
                    <w:rPr>
                      <w:rFonts w:ascii="Arial" w:hAnsi="Arial" w:cs="Arial"/>
                      <w:sz w:val="20"/>
                      <w:szCs w:val="20"/>
                    </w:rPr>
                  </w:pPr>
                  <w:r w:rsidRPr="007A35F7">
                    <w:rPr>
                      <w:rFonts w:ascii="Arial" w:hAnsi="Arial" w:cs="Arial"/>
                    </w:rPr>
                    <w:t>1.</w:t>
                  </w:r>
                  <w:r>
                    <w:rPr>
                      <w:rFonts w:ascii="Arial" w:hAnsi="Arial" w:cs="Arial"/>
                    </w:rPr>
                    <w:t>1</w:t>
                  </w:r>
                </w:p>
              </w:tc>
              <w:tc>
                <w:tcPr>
                  <w:tcW w:w="1261" w:type="dxa"/>
                </w:tcPr>
                <w:p w14:paraId="03A852F9" w14:textId="651C2F33" w:rsidR="00E26E49" w:rsidRDefault="00E26E49" w:rsidP="00E26E49">
                  <w:pPr>
                    <w:ind w:leftChars="11" w:left="25" w:hanging="2"/>
                    <w:rPr>
                      <w:rFonts w:ascii="Arial" w:hAnsi="Arial" w:cs="Arial"/>
                      <w:sz w:val="20"/>
                      <w:szCs w:val="20"/>
                    </w:rPr>
                  </w:pPr>
                  <w:r w:rsidRPr="007A35F7">
                    <w:rPr>
                      <w:rFonts w:ascii="Arial" w:hAnsi="Arial" w:cs="Arial"/>
                    </w:rPr>
                    <w:t>2022.</w:t>
                  </w:r>
                  <w:r>
                    <w:rPr>
                      <w:rFonts w:ascii="Arial" w:hAnsi="Arial" w:cs="Arial"/>
                    </w:rPr>
                    <w:t>11</w:t>
                  </w:r>
                  <w:r w:rsidRPr="007A35F7">
                    <w:rPr>
                      <w:rFonts w:ascii="Arial" w:hAnsi="Arial" w:cs="Arial"/>
                    </w:rPr>
                    <w:t>.</w:t>
                  </w:r>
                  <w:r>
                    <w:rPr>
                      <w:rFonts w:ascii="Arial" w:hAnsi="Arial" w:cs="Arial"/>
                    </w:rPr>
                    <w:t>2</w:t>
                  </w:r>
                </w:p>
              </w:tc>
              <w:tc>
                <w:tcPr>
                  <w:tcW w:w="1445" w:type="dxa"/>
                </w:tcPr>
                <w:p w14:paraId="6B83CA42" w14:textId="054B9C16" w:rsidR="00E26E49" w:rsidRDefault="00E26E49" w:rsidP="00E26E49">
                  <w:pPr>
                    <w:ind w:leftChars="11" w:left="25" w:hanging="2"/>
                    <w:rPr>
                      <w:rFonts w:ascii="Arial" w:hAnsi="Arial" w:cs="Arial"/>
                      <w:sz w:val="20"/>
                      <w:szCs w:val="20"/>
                    </w:rPr>
                  </w:pPr>
                  <w:r w:rsidRPr="007A35F7">
                    <w:rPr>
                      <w:rFonts w:ascii="Arial" w:hAnsi="Arial" w:cs="Arial"/>
                    </w:rPr>
                    <w:t>Bonnie</w:t>
                  </w:r>
                </w:p>
              </w:tc>
              <w:tc>
                <w:tcPr>
                  <w:tcW w:w="3650" w:type="dxa"/>
                </w:tcPr>
                <w:p w14:paraId="39F341D5" w14:textId="40AFA254" w:rsidR="00E26E49" w:rsidRDefault="00E26E49" w:rsidP="00E26E49">
                  <w:pPr>
                    <w:ind w:leftChars="11" w:left="25" w:hanging="2"/>
                    <w:rPr>
                      <w:rFonts w:ascii="Arial" w:hAnsi="Arial" w:cs="Arial"/>
                      <w:sz w:val="20"/>
                      <w:szCs w:val="20"/>
                    </w:rPr>
                  </w:pPr>
                  <w:r w:rsidRPr="00E8198F">
                    <w:rPr>
                      <w:rFonts w:ascii="Arial" w:hAnsi="Arial" w:cs="Arial"/>
                    </w:rPr>
                    <w:t>V2 Feedback - Make the Sort More Obvious</w:t>
                  </w:r>
                </w:p>
              </w:tc>
            </w:tr>
            <w:tr w:rsidR="00706147" w14:paraId="0132FCB1" w14:textId="77777777">
              <w:tc>
                <w:tcPr>
                  <w:tcW w:w="1426" w:type="dxa"/>
                </w:tcPr>
                <w:p w14:paraId="37077F34" w14:textId="17721AD8" w:rsidR="00706147" w:rsidRDefault="00706147" w:rsidP="00706147">
                  <w:pPr>
                    <w:ind w:leftChars="11" w:left="25" w:hanging="2"/>
                    <w:rPr>
                      <w:rFonts w:ascii="Arial" w:hAnsi="Arial" w:cs="Arial"/>
                      <w:sz w:val="20"/>
                      <w:szCs w:val="20"/>
                    </w:rPr>
                  </w:pPr>
                  <w:r w:rsidRPr="007A35F7">
                    <w:rPr>
                      <w:rFonts w:ascii="Arial" w:hAnsi="Arial" w:cs="Arial"/>
                    </w:rPr>
                    <w:t>1.</w:t>
                  </w:r>
                  <w:r>
                    <w:rPr>
                      <w:rFonts w:ascii="Arial" w:hAnsi="Arial" w:cs="Arial"/>
                    </w:rPr>
                    <w:t>2</w:t>
                  </w:r>
                </w:p>
              </w:tc>
              <w:tc>
                <w:tcPr>
                  <w:tcW w:w="1261" w:type="dxa"/>
                </w:tcPr>
                <w:p w14:paraId="35A7C8A1" w14:textId="30AD5A24" w:rsidR="00706147" w:rsidRDefault="00706147" w:rsidP="00706147">
                  <w:pPr>
                    <w:ind w:leftChars="11" w:left="25" w:hanging="2"/>
                    <w:rPr>
                      <w:rFonts w:ascii="Arial" w:hAnsi="Arial" w:cs="Arial"/>
                      <w:sz w:val="20"/>
                      <w:szCs w:val="20"/>
                    </w:rPr>
                  </w:pPr>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3</w:t>
                  </w:r>
                  <w:r w:rsidRPr="007A35F7">
                    <w:rPr>
                      <w:rFonts w:ascii="Arial" w:hAnsi="Arial" w:cs="Arial"/>
                    </w:rPr>
                    <w:t>.</w:t>
                  </w:r>
                  <w:r>
                    <w:rPr>
                      <w:rFonts w:ascii="Arial" w:hAnsi="Arial" w:cs="Arial"/>
                    </w:rPr>
                    <w:t>6</w:t>
                  </w:r>
                </w:p>
              </w:tc>
              <w:tc>
                <w:tcPr>
                  <w:tcW w:w="1445" w:type="dxa"/>
                </w:tcPr>
                <w:p w14:paraId="00C8A10F" w14:textId="73519B97" w:rsidR="00706147" w:rsidRDefault="00706147" w:rsidP="00706147">
                  <w:pPr>
                    <w:ind w:leftChars="11" w:left="25" w:hanging="2"/>
                    <w:rPr>
                      <w:rFonts w:ascii="Arial" w:hAnsi="Arial" w:cs="Arial"/>
                      <w:sz w:val="20"/>
                      <w:szCs w:val="20"/>
                    </w:rPr>
                  </w:pPr>
                  <w:r w:rsidRPr="007A35F7">
                    <w:rPr>
                      <w:rFonts w:ascii="Arial" w:hAnsi="Arial" w:cs="Arial"/>
                    </w:rPr>
                    <w:t>Bonnie</w:t>
                  </w:r>
                </w:p>
              </w:tc>
              <w:tc>
                <w:tcPr>
                  <w:tcW w:w="3650" w:type="dxa"/>
                </w:tcPr>
                <w:p w14:paraId="2BD76463" w14:textId="3FDFC7F6" w:rsidR="00706147" w:rsidRDefault="00706147" w:rsidP="00706147">
                  <w:pPr>
                    <w:ind w:leftChars="11" w:left="25" w:hanging="2"/>
                    <w:rPr>
                      <w:rFonts w:ascii="Arial" w:hAnsi="Arial" w:cs="Arial"/>
                      <w:sz w:val="20"/>
                      <w:szCs w:val="20"/>
                    </w:rPr>
                  </w:pPr>
                  <w:r w:rsidRPr="00706147">
                    <w:rPr>
                      <w:rFonts w:ascii="Arial" w:hAnsi="Arial" w:cs="Arial"/>
                      <w:sz w:val="20"/>
                      <w:szCs w:val="20"/>
                    </w:rPr>
                    <w:t>Ingredient &lt;&gt; Vendor Item Mappings</w:t>
                  </w:r>
                </w:p>
              </w:tc>
            </w:tr>
            <w:tr w:rsidR="00B7642F" w14:paraId="0F1C8FF7" w14:textId="77777777">
              <w:tc>
                <w:tcPr>
                  <w:tcW w:w="1426" w:type="dxa"/>
                </w:tcPr>
                <w:p w14:paraId="1C14BF4C" w14:textId="64618AAD" w:rsidR="00B7642F" w:rsidRDefault="00B7642F" w:rsidP="00B7642F">
                  <w:pPr>
                    <w:ind w:leftChars="11" w:left="25" w:hanging="2"/>
                    <w:rPr>
                      <w:rFonts w:ascii="Arial" w:hAnsi="Arial" w:cs="Arial"/>
                      <w:sz w:val="20"/>
                      <w:szCs w:val="20"/>
                    </w:rPr>
                  </w:pPr>
                  <w:ins w:id="3495" w:author="Bonnie Yang" w:date="2023-07-22T20:42:00Z">
                    <w:r w:rsidRPr="007A35F7">
                      <w:rPr>
                        <w:rFonts w:ascii="Arial" w:hAnsi="Arial" w:cs="Arial"/>
                      </w:rPr>
                      <w:t>1.</w:t>
                    </w:r>
                    <w:r>
                      <w:rPr>
                        <w:rFonts w:ascii="Arial" w:hAnsi="Arial" w:cs="Arial"/>
                      </w:rPr>
                      <w:t>3</w:t>
                    </w:r>
                  </w:ins>
                </w:p>
              </w:tc>
              <w:tc>
                <w:tcPr>
                  <w:tcW w:w="1261" w:type="dxa"/>
                </w:tcPr>
                <w:p w14:paraId="62FB9027" w14:textId="27EC2BE4" w:rsidR="00B7642F" w:rsidRDefault="00B7642F" w:rsidP="00B7642F">
                  <w:pPr>
                    <w:ind w:leftChars="11" w:left="25" w:hanging="2"/>
                    <w:rPr>
                      <w:rFonts w:ascii="Arial" w:hAnsi="Arial" w:cs="Arial"/>
                      <w:sz w:val="20"/>
                      <w:szCs w:val="20"/>
                    </w:rPr>
                  </w:pPr>
                  <w:ins w:id="3496" w:author="Bonnie Yang" w:date="2023-07-22T20:42:00Z">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7</w:t>
                    </w:r>
                    <w:r w:rsidRPr="007A35F7">
                      <w:rPr>
                        <w:rFonts w:ascii="Arial" w:hAnsi="Arial" w:cs="Arial"/>
                      </w:rPr>
                      <w:t>.</w:t>
                    </w:r>
                    <w:r>
                      <w:rPr>
                        <w:rFonts w:ascii="Arial" w:hAnsi="Arial" w:cs="Arial"/>
                      </w:rPr>
                      <w:t>22</w:t>
                    </w:r>
                  </w:ins>
                </w:p>
              </w:tc>
              <w:tc>
                <w:tcPr>
                  <w:tcW w:w="1445" w:type="dxa"/>
                </w:tcPr>
                <w:p w14:paraId="67D60514" w14:textId="5A0CA0D9" w:rsidR="00B7642F" w:rsidRDefault="00B7642F" w:rsidP="00B7642F">
                  <w:pPr>
                    <w:ind w:leftChars="11" w:left="25" w:hanging="2"/>
                    <w:rPr>
                      <w:rFonts w:ascii="Arial" w:hAnsi="Arial" w:cs="Arial"/>
                      <w:sz w:val="20"/>
                      <w:szCs w:val="20"/>
                    </w:rPr>
                  </w:pPr>
                  <w:ins w:id="3497" w:author="Bonnie Yang" w:date="2023-07-22T20:42:00Z">
                    <w:r w:rsidRPr="007A35F7">
                      <w:rPr>
                        <w:rFonts w:ascii="Arial" w:hAnsi="Arial" w:cs="Arial"/>
                      </w:rPr>
                      <w:t>Bonnie</w:t>
                    </w:r>
                  </w:ins>
                </w:p>
              </w:tc>
              <w:tc>
                <w:tcPr>
                  <w:tcW w:w="3650" w:type="dxa"/>
                </w:tcPr>
                <w:p w14:paraId="188DB319" w14:textId="7233752E" w:rsidR="00B7642F" w:rsidRDefault="00B7642F" w:rsidP="00B7642F">
                  <w:pPr>
                    <w:ind w:leftChars="11" w:left="25" w:hanging="2"/>
                    <w:rPr>
                      <w:rFonts w:ascii="Arial" w:hAnsi="Arial" w:cs="Arial"/>
                      <w:sz w:val="20"/>
                      <w:szCs w:val="20"/>
                    </w:rPr>
                  </w:pPr>
                  <w:ins w:id="3498" w:author="Bonnie Yang" w:date="2023-07-22T20:42:00Z">
                    <w:r w:rsidRPr="00B7642F">
                      <w:rPr>
                        <w:rFonts w:ascii="Arial" w:hAnsi="Arial" w:cs="Arial"/>
                        <w:sz w:val="20"/>
                        <w:szCs w:val="20"/>
                      </w:rPr>
                      <w:t>Sync Vendor Item info from Order Grid</w:t>
                    </w:r>
                  </w:ins>
                </w:p>
              </w:tc>
            </w:tr>
            <w:tr w:rsidR="00455939" w14:paraId="419FBE6C" w14:textId="77777777">
              <w:tc>
                <w:tcPr>
                  <w:tcW w:w="1426" w:type="dxa"/>
                </w:tcPr>
                <w:p w14:paraId="55CBADF4" w14:textId="114D7AA7" w:rsidR="00455939" w:rsidRDefault="00455939" w:rsidP="00455939">
                  <w:pPr>
                    <w:ind w:leftChars="11" w:left="25" w:hanging="2"/>
                    <w:rPr>
                      <w:rFonts w:ascii="Arial" w:hAnsi="Arial" w:cs="Arial"/>
                      <w:sz w:val="20"/>
                      <w:szCs w:val="20"/>
                    </w:rPr>
                  </w:pPr>
                  <w:ins w:id="3499" w:author="Bonnie Yang" w:date="2023-07-29T10:59:00Z">
                    <w:r>
                      <w:rPr>
                        <w:rFonts w:ascii="Arial" w:hAnsi="Arial" w:cs="Arial" w:hint="eastAsia"/>
                        <w:sz w:val="20"/>
                        <w:szCs w:val="20"/>
                      </w:rPr>
                      <w:t>1</w:t>
                    </w:r>
                    <w:r>
                      <w:rPr>
                        <w:rFonts w:ascii="Arial" w:hAnsi="Arial" w:cs="Arial"/>
                        <w:sz w:val="20"/>
                        <w:szCs w:val="20"/>
                      </w:rPr>
                      <w:t>.4</w:t>
                    </w:r>
                  </w:ins>
                </w:p>
              </w:tc>
              <w:tc>
                <w:tcPr>
                  <w:tcW w:w="1261" w:type="dxa"/>
                </w:tcPr>
                <w:p w14:paraId="01DD3E77" w14:textId="3591D8E4" w:rsidR="00455939" w:rsidRDefault="00455939" w:rsidP="00455939">
                  <w:pPr>
                    <w:ind w:leftChars="11" w:left="25" w:hanging="2"/>
                    <w:rPr>
                      <w:rFonts w:ascii="Arial" w:hAnsi="Arial" w:cs="Arial"/>
                      <w:sz w:val="20"/>
                      <w:szCs w:val="20"/>
                    </w:rPr>
                  </w:pPr>
                  <w:ins w:id="3500" w:author="Bonnie Yang" w:date="2023-07-29T10:59:00Z">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7</w:t>
                    </w:r>
                    <w:r w:rsidRPr="007A35F7">
                      <w:rPr>
                        <w:rFonts w:ascii="Arial" w:hAnsi="Arial" w:cs="Arial"/>
                      </w:rPr>
                      <w:t>.</w:t>
                    </w:r>
                    <w:r>
                      <w:rPr>
                        <w:rFonts w:ascii="Arial" w:hAnsi="Arial" w:cs="Arial"/>
                      </w:rPr>
                      <w:t>28</w:t>
                    </w:r>
                  </w:ins>
                </w:p>
              </w:tc>
              <w:tc>
                <w:tcPr>
                  <w:tcW w:w="1445" w:type="dxa"/>
                </w:tcPr>
                <w:p w14:paraId="1FB20006" w14:textId="373A6F8F" w:rsidR="00455939" w:rsidRDefault="00455939" w:rsidP="00455939">
                  <w:pPr>
                    <w:ind w:leftChars="11" w:left="25" w:hanging="2"/>
                    <w:rPr>
                      <w:rFonts w:ascii="Arial" w:hAnsi="Arial" w:cs="Arial"/>
                      <w:sz w:val="20"/>
                      <w:szCs w:val="20"/>
                    </w:rPr>
                  </w:pPr>
                  <w:ins w:id="3501" w:author="Bonnie Yang" w:date="2023-07-29T10:59:00Z">
                    <w:r w:rsidRPr="007A35F7">
                      <w:rPr>
                        <w:rFonts w:ascii="Arial" w:hAnsi="Arial" w:cs="Arial"/>
                      </w:rPr>
                      <w:t>Bonnie</w:t>
                    </w:r>
                  </w:ins>
                </w:p>
              </w:tc>
              <w:tc>
                <w:tcPr>
                  <w:tcW w:w="3650" w:type="dxa"/>
                </w:tcPr>
                <w:p w14:paraId="4E89D88A" w14:textId="77777777" w:rsidR="00455939" w:rsidRDefault="00455939" w:rsidP="00455939">
                  <w:pPr>
                    <w:ind w:leftChars="11" w:left="25" w:hanging="2"/>
                    <w:rPr>
                      <w:ins w:id="3502" w:author="Bonnie Yang" w:date="2023-07-29T11:32:00Z"/>
                      <w:rFonts w:ascii="Arial" w:hAnsi="Arial" w:cs="Arial"/>
                      <w:sz w:val="20"/>
                      <w:szCs w:val="20"/>
                    </w:rPr>
                  </w:pPr>
                  <w:ins w:id="3503" w:author="Bonnie Yang" w:date="2023-07-29T10:59:00Z">
                    <w:r w:rsidRPr="008E2FDD">
                      <w:rPr>
                        <w:rFonts w:ascii="Arial" w:hAnsi="Arial" w:cs="Arial"/>
                        <w:sz w:val="20"/>
                        <w:szCs w:val="20"/>
                      </w:rPr>
                      <w:t>Validations for tracking Nonfood and ingredient inventory in Pantry</w:t>
                    </w:r>
                  </w:ins>
                </w:p>
                <w:p w14:paraId="0AB7A0C8" w14:textId="6750E628" w:rsidR="00317DCD" w:rsidRDefault="00317DCD" w:rsidP="00455939">
                  <w:pPr>
                    <w:ind w:leftChars="11" w:left="25" w:hanging="2"/>
                    <w:rPr>
                      <w:rFonts w:ascii="Arial" w:hAnsi="Arial" w:cs="Arial"/>
                      <w:sz w:val="20"/>
                      <w:szCs w:val="20"/>
                    </w:rPr>
                  </w:pPr>
                  <w:ins w:id="3504" w:author="Bonnie Yang" w:date="2023-07-29T11:33:00Z">
                    <w:r w:rsidRPr="00317DCD">
                      <w:rPr>
                        <w:rFonts w:ascii="Arial" w:hAnsi="Arial" w:cs="Arial"/>
                        <w:sz w:val="20"/>
                        <w:szCs w:val="20"/>
                      </w:rPr>
                      <w:t>Validations for tracking Nonfood and ingredient inventory in Pantry</w:t>
                    </w:r>
                  </w:ins>
                </w:p>
              </w:tc>
            </w:tr>
            <w:tr w:rsidR="00455939" w14:paraId="1839F48D" w14:textId="77777777">
              <w:tc>
                <w:tcPr>
                  <w:tcW w:w="1426" w:type="dxa"/>
                </w:tcPr>
                <w:p w14:paraId="2858FDB1" w14:textId="4A0490A1" w:rsidR="00455939" w:rsidRDefault="00455939" w:rsidP="00455939">
                  <w:pPr>
                    <w:ind w:leftChars="11" w:left="25" w:hanging="2"/>
                    <w:rPr>
                      <w:rFonts w:ascii="Arial" w:hAnsi="Arial" w:cs="Arial"/>
                      <w:sz w:val="20"/>
                      <w:szCs w:val="20"/>
                    </w:rPr>
                  </w:pPr>
                </w:p>
              </w:tc>
              <w:tc>
                <w:tcPr>
                  <w:tcW w:w="1261" w:type="dxa"/>
                </w:tcPr>
                <w:p w14:paraId="79093B93" w14:textId="1E5550AC" w:rsidR="00455939" w:rsidRDefault="00455939" w:rsidP="00455939">
                  <w:pPr>
                    <w:ind w:leftChars="11" w:left="25" w:hanging="2"/>
                    <w:rPr>
                      <w:rFonts w:ascii="Arial" w:hAnsi="Arial" w:cs="Arial"/>
                      <w:sz w:val="20"/>
                      <w:szCs w:val="20"/>
                    </w:rPr>
                  </w:pPr>
                </w:p>
              </w:tc>
              <w:tc>
                <w:tcPr>
                  <w:tcW w:w="1445" w:type="dxa"/>
                </w:tcPr>
                <w:p w14:paraId="723F7328" w14:textId="11B315BB" w:rsidR="00455939" w:rsidRDefault="00455939" w:rsidP="00455939">
                  <w:pPr>
                    <w:ind w:leftChars="11" w:left="25" w:hanging="2"/>
                    <w:rPr>
                      <w:rFonts w:ascii="Arial" w:hAnsi="Arial" w:cs="Arial"/>
                      <w:sz w:val="20"/>
                      <w:szCs w:val="20"/>
                    </w:rPr>
                  </w:pPr>
                </w:p>
              </w:tc>
              <w:tc>
                <w:tcPr>
                  <w:tcW w:w="3650" w:type="dxa"/>
                </w:tcPr>
                <w:p w14:paraId="0731B002" w14:textId="67DC83A4" w:rsidR="00455939" w:rsidRPr="0087594F" w:rsidRDefault="00455939" w:rsidP="00455939">
                  <w:pPr>
                    <w:ind w:leftChars="11" w:left="25" w:hanging="2"/>
                    <w:rPr>
                      <w:rFonts w:ascii="Arial" w:hAnsi="Arial" w:cs="Arial"/>
                      <w:sz w:val="20"/>
                      <w:szCs w:val="20"/>
                    </w:rPr>
                  </w:pPr>
                </w:p>
              </w:tc>
            </w:tr>
            <w:tr w:rsidR="00455939" w14:paraId="395B2604" w14:textId="77777777">
              <w:tc>
                <w:tcPr>
                  <w:tcW w:w="1426" w:type="dxa"/>
                </w:tcPr>
                <w:p w14:paraId="02678511" w14:textId="7935CA5F" w:rsidR="00455939" w:rsidRDefault="00455939" w:rsidP="00455939">
                  <w:pPr>
                    <w:ind w:leftChars="11" w:left="25" w:hanging="2"/>
                    <w:rPr>
                      <w:rFonts w:ascii="Arial" w:hAnsi="Arial" w:cs="Arial"/>
                      <w:sz w:val="20"/>
                      <w:szCs w:val="20"/>
                    </w:rPr>
                  </w:pPr>
                </w:p>
              </w:tc>
              <w:tc>
                <w:tcPr>
                  <w:tcW w:w="1261" w:type="dxa"/>
                </w:tcPr>
                <w:p w14:paraId="5868875C" w14:textId="3755FF74" w:rsidR="00455939" w:rsidRDefault="00455939" w:rsidP="00455939">
                  <w:pPr>
                    <w:ind w:leftChars="11" w:left="25" w:hanging="2"/>
                  </w:pPr>
                </w:p>
              </w:tc>
              <w:tc>
                <w:tcPr>
                  <w:tcW w:w="1445" w:type="dxa"/>
                </w:tcPr>
                <w:p w14:paraId="3D1DB861" w14:textId="60444D4A" w:rsidR="00455939" w:rsidRDefault="00455939" w:rsidP="00455939">
                  <w:pPr>
                    <w:ind w:leftChars="11" w:left="25" w:hanging="2"/>
                  </w:pPr>
                </w:p>
              </w:tc>
              <w:tc>
                <w:tcPr>
                  <w:tcW w:w="3650" w:type="dxa"/>
                </w:tcPr>
                <w:p w14:paraId="3837378E" w14:textId="2C2D4888" w:rsidR="00455939" w:rsidRPr="006F0BB8" w:rsidRDefault="00455939" w:rsidP="00455939">
                  <w:pPr>
                    <w:ind w:leftChars="11" w:left="25" w:hanging="2"/>
                    <w:rPr>
                      <w:rFonts w:ascii="Arial" w:hAnsi="Arial" w:cs="Arial"/>
                      <w:sz w:val="20"/>
                      <w:szCs w:val="20"/>
                    </w:rPr>
                  </w:pPr>
                </w:p>
              </w:tc>
            </w:tr>
            <w:tr w:rsidR="00455939" w14:paraId="00132FD6" w14:textId="77777777">
              <w:tc>
                <w:tcPr>
                  <w:tcW w:w="1426" w:type="dxa"/>
                </w:tcPr>
                <w:p w14:paraId="78CE42B6" w14:textId="76656608" w:rsidR="00455939" w:rsidRDefault="00455939" w:rsidP="00455939">
                  <w:pPr>
                    <w:ind w:leftChars="11" w:left="25" w:hanging="2"/>
                    <w:rPr>
                      <w:rFonts w:ascii="Arial" w:hAnsi="Arial" w:cs="Arial"/>
                      <w:sz w:val="20"/>
                      <w:szCs w:val="20"/>
                    </w:rPr>
                  </w:pPr>
                </w:p>
              </w:tc>
              <w:tc>
                <w:tcPr>
                  <w:tcW w:w="1261" w:type="dxa"/>
                </w:tcPr>
                <w:p w14:paraId="1BE24977" w14:textId="4C58669D" w:rsidR="00455939" w:rsidRDefault="00455939" w:rsidP="00455939">
                  <w:pPr>
                    <w:ind w:leftChars="11" w:left="25" w:hanging="2"/>
                  </w:pPr>
                </w:p>
              </w:tc>
              <w:tc>
                <w:tcPr>
                  <w:tcW w:w="1445" w:type="dxa"/>
                </w:tcPr>
                <w:p w14:paraId="53290BC2" w14:textId="15612F18" w:rsidR="00455939" w:rsidRDefault="00455939" w:rsidP="00455939">
                  <w:pPr>
                    <w:ind w:leftChars="11" w:left="25" w:hanging="2"/>
                  </w:pPr>
                </w:p>
              </w:tc>
              <w:tc>
                <w:tcPr>
                  <w:tcW w:w="3650" w:type="dxa"/>
                </w:tcPr>
                <w:p w14:paraId="68B4EDC9" w14:textId="1FA1986C" w:rsidR="00455939" w:rsidRPr="00577C9F" w:rsidRDefault="00455939" w:rsidP="00455939">
                  <w:pPr>
                    <w:ind w:leftChars="11" w:left="25" w:hanging="2"/>
                    <w:rPr>
                      <w:rFonts w:ascii="Arial" w:hAnsi="Arial" w:cs="Arial"/>
                      <w:sz w:val="20"/>
                      <w:szCs w:val="20"/>
                    </w:rPr>
                  </w:pPr>
                </w:p>
              </w:tc>
            </w:tr>
            <w:tr w:rsidR="00455939" w14:paraId="63C74A64" w14:textId="77777777">
              <w:tc>
                <w:tcPr>
                  <w:tcW w:w="1426" w:type="dxa"/>
                </w:tcPr>
                <w:p w14:paraId="7B1EC2DC" w14:textId="569CAE2E" w:rsidR="00455939" w:rsidRDefault="00455939" w:rsidP="00455939">
                  <w:pPr>
                    <w:ind w:leftChars="11" w:left="25" w:hanging="2"/>
                    <w:rPr>
                      <w:rFonts w:ascii="Arial" w:hAnsi="Arial" w:cs="Arial"/>
                      <w:sz w:val="20"/>
                      <w:szCs w:val="20"/>
                    </w:rPr>
                  </w:pPr>
                </w:p>
              </w:tc>
              <w:tc>
                <w:tcPr>
                  <w:tcW w:w="1261" w:type="dxa"/>
                </w:tcPr>
                <w:p w14:paraId="662672DF" w14:textId="423A6E0D" w:rsidR="00455939" w:rsidRDefault="00455939" w:rsidP="00455939">
                  <w:pPr>
                    <w:ind w:leftChars="11" w:left="25" w:hanging="2"/>
                  </w:pPr>
                </w:p>
              </w:tc>
              <w:tc>
                <w:tcPr>
                  <w:tcW w:w="1445" w:type="dxa"/>
                </w:tcPr>
                <w:p w14:paraId="6C11D3B7" w14:textId="72FF2BA6" w:rsidR="00455939" w:rsidRDefault="00455939" w:rsidP="00455939">
                  <w:pPr>
                    <w:ind w:leftChars="11" w:left="25" w:hanging="2"/>
                  </w:pPr>
                </w:p>
              </w:tc>
              <w:tc>
                <w:tcPr>
                  <w:tcW w:w="3650" w:type="dxa"/>
                </w:tcPr>
                <w:p w14:paraId="02F3F33E" w14:textId="2B08284F" w:rsidR="00455939" w:rsidRPr="008F1CDB" w:rsidRDefault="00455939" w:rsidP="00455939">
                  <w:pPr>
                    <w:ind w:leftChars="11" w:left="25" w:hanging="2"/>
                    <w:rPr>
                      <w:rFonts w:ascii="Arial" w:hAnsi="Arial" w:cs="Arial"/>
                      <w:sz w:val="20"/>
                      <w:szCs w:val="20"/>
                    </w:rPr>
                  </w:pPr>
                </w:p>
              </w:tc>
            </w:tr>
          </w:tbl>
          <w:p w14:paraId="6F7DD95C" w14:textId="77777777" w:rsidR="00470765" w:rsidRDefault="00470765">
            <w:pPr>
              <w:ind w:leftChars="11" w:left="25" w:hanging="2"/>
              <w:rPr>
                <w:rFonts w:ascii="Arial" w:hAnsi="Arial" w:cs="Arial"/>
                <w:sz w:val="20"/>
                <w:szCs w:val="20"/>
              </w:rPr>
            </w:pPr>
          </w:p>
        </w:tc>
      </w:tr>
      <w:tr w:rsidR="00470765" w:rsidRPr="00452515" w14:paraId="7E7432B2" w14:textId="77777777">
        <w:tc>
          <w:tcPr>
            <w:tcW w:w="8008" w:type="dxa"/>
          </w:tcPr>
          <w:p w14:paraId="46E29B7F" w14:textId="77777777" w:rsidR="00470765" w:rsidRPr="00BF0054" w:rsidRDefault="00470765">
            <w:pPr>
              <w:ind w:leftChars="11" w:left="25" w:hanging="2"/>
              <w:rPr>
                <w:rStyle w:val="Strong"/>
              </w:rPr>
            </w:pPr>
            <w:r w:rsidRPr="00BF0054">
              <w:rPr>
                <w:rStyle w:val="Strong"/>
              </w:rPr>
              <w:t xml:space="preserve">Stakeholder: </w:t>
            </w:r>
            <w:r w:rsidRPr="00BF0054">
              <w:rPr>
                <w:rStyle w:val="Strong"/>
                <w:rFonts w:hint="eastAsia"/>
              </w:rPr>
              <w:t>Customer</w:t>
            </w:r>
          </w:p>
        </w:tc>
      </w:tr>
      <w:tr w:rsidR="00470765" w:rsidRPr="00452515" w14:paraId="76A19504" w14:textId="77777777">
        <w:tc>
          <w:tcPr>
            <w:tcW w:w="8008" w:type="dxa"/>
          </w:tcPr>
          <w:p w14:paraId="4AC9D584" w14:textId="77777777" w:rsidR="00470765" w:rsidRPr="00BF0054" w:rsidRDefault="00470765">
            <w:pPr>
              <w:ind w:leftChars="11" w:left="25" w:hanging="2"/>
              <w:rPr>
                <w:rStyle w:val="Strong"/>
              </w:rPr>
            </w:pPr>
            <w:r w:rsidRPr="00BF0054">
              <w:rPr>
                <w:rStyle w:val="Strong"/>
              </w:rPr>
              <w:t xml:space="preserve">Pre-Condition: </w:t>
            </w:r>
          </w:p>
          <w:p w14:paraId="3C1116B9" w14:textId="77777777" w:rsidR="00470765" w:rsidRPr="00DD3CB0" w:rsidRDefault="00470765">
            <w:pPr>
              <w:ind w:leftChars="11" w:left="25" w:hanging="2"/>
              <w:rPr>
                <w:rFonts w:ascii="Arial" w:hAnsi="Arial" w:cs="Arial"/>
                <w:sz w:val="20"/>
                <w:szCs w:val="20"/>
              </w:rPr>
            </w:pPr>
            <w:r>
              <w:rPr>
                <w:rFonts w:hint="eastAsia"/>
              </w:rPr>
              <w:t>1.</w:t>
            </w:r>
            <w:r>
              <w:t xml:space="preserve"> Customers go to page</w:t>
            </w:r>
          </w:p>
        </w:tc>
      </w:tr>
      <w:tr w:rsidR="00470765" w:rsidRPr="00452515" w14:paraId="2C59EB74" w14:textId="77777777">
        <w:tc>
          <w:tcPr>
            <w:tcW w:w="8008" w:type="dxa"/>
          </w:tcPr>
          <w:p w14:paraId="2FDEA42E" w14:textId="77777777" w:rsidR="00470765" w:rsidRDefault="00470765">
            <w:pPr>
              <w:ind w:leftChars="11" w:left="25" w:hanging="2"/>
              <w:rPr>
                <w:ins w:id="3505" w:author="Bonnie Yang" w:date="2023-07-29T11:05:00Z"/>
                <w:rFonts w:ascii="Arial" w:hAnsi="Arial" w:cs="Arial"/>
                <w:sz w:val="20"/>
                <w:szCs w:val="20"/>
              </w:rPr>
            </w:pPr>
            <w:r>
              <w:rPr>
                <w:rFonts w:ascii="Arial" w:hAnsi="Arial" w:cs="Arial"/>
                <w:sz w:val="20"/>
                <w:szCs w:val="20"/>
              </w:rPr>
              <w:t>Prototype:</w:t>
            </w:r>
          </w:p>
          <w:p w14:paraId="75B8040F" w14:textId="330A2F48" w:rsidR="00455939" w:rsidRDefault="00455939">
            <w:pPr>
              <w:ind w:leftChars="11" w:left="25" w:hanging="2"/>
              <w:rPr>
                <w:rFonts w:ascii="Arial" w:hAnsi="Arial" w:cs="Arial"/>
                <w:sz w:val="20"/>
                <w:szCs w:val="20"/>
              </w:rPr>
            </w:pPr>
          </w:p>
          <w:p w14:paraId="0B4D3794" w14:textId="77777777" w:rsidR="00470765" w:rsidRPr="00452515" w:rsidRDefault="00470765">
            <w:pPr>
              <w:ind w:leftChars="11" w:left="25" w:hanging="2"/>
              <w:rPr>
                <w:rFonts w:ascii="Arial" w:hAnsi="Arial" w:cs="Arial"/>
                <w:sz w:val="20"/>
                <w:szCs w:val="20"/>
              </w:rPr>
            </w:pPr>
          </w:p>
        </w:tc>
      </w:tr>
      <w:tr w:rsidR="00470765" w:rsidRPr="00452515" w14:paraId="4DB6E681" w14:textId="77777777">
        <w:tc>
          <w:tcPr>
            <w:tcW w:w="8008" w:type="dxa"/>
          </w:tcPr>
          <w:p w14:paraId="10AA8DF2" w14:textId="77777777" w:rsidR="00470765" w:rsidRDefault="00470765">
            <w:pPr>
              <w:ind w:leftChars="11" w:left="25" w:hanging="2"/>
              <w:rPr>
                <w:rStyle w:val="Strong"/>
              </w:rPr>
            </w:pPr>
            <w:r w:rsidRPr="00BF0054">
              <w:rPr>
                <w:rStyle w:val="Strong"/>
                <w:rFonts w:hint="eastAsia"/>
              </w:rPr>
              <w:t>Main Scenario:</w:t>
            </w:r>
          </w:p>
          <w:p w14:paraId="1387F7F3" w14:textId="0AA95575" w:rsidR="00470765" w:rsidRPr="00AC6B77" w:rsidRDefault="00470765">
            <w:pPr>
              <w:pPrChange w:id="3506" w:author="Bonnie Yang [2]" w:date="2023-10-07T12:02:00Z">
                <w:pPr>
                  <w:ind w:leftChars="11" w:left="25" w:hanging="2"/>
                </w:pPr>
              </w:pPrChange>
            </w:pPr>
          </w:p>
          <w:p w14:paraId="5E4F9FAC" w14:textId="33E897D9" w:rsidR="00221FF0" w:rsidRDefault="00221FF0" w:rsidP="005534CD">
            <w:pPr>
              <w:pStyle w:val="ListParagraph"/>
              <w:numPr>
                <w:ilvl w:val="0"/>
                <w:numId w:val="1073"/>
              </w:numPr>
              <w:ind w:leftChars="11" w:left="25" w:hanging="2"/>
            </w:pPr>
            <w:r>
              <w:rPr>
                <w:rFonts w:hint="eastAsia"/>
              </w:rPr>
              <w:lastRenderedPageBreak/>
              <w:t>S</w:t>
            </w:r>
            <w:r>
              <w:t>how button</w:t>
            </w:r>
            <w:r w:rsidRPr="00221FF0">
              <w:t xml:space="preserve"> 'Bulk </w:t>
            </w:r>
            <w:r w:rsidR="00264821">
              <w:t>Sync</w:t>
            </w:r>
            <w:r w:rsidRPr="00221FF0">
              <w:t xml:space="preserve"> from OG' button to bulk update vendor SKUs from OG. We should record a sync log for it.</w:t>
            </w:r>
            <w:r w:rsidR="001B1B4E" w:rsidRPr="00221FF0">
              <w:rPr>
                <w:noProof/>
              </w:rPr>
              <w:t xml:space="preserve"> </w:t>
            </w:r>
            <w:r w:rsidR="001B1B4E" w:rsidRPr="00221FF0">
              <w:rPr>
                <w:noProof/>
              </w:rPr>
              <w:drawing>
                <wp:inline distT="0" distB="0" distL="0" distR="0" wp14:anchorId="1C40A262" wp14:editId="76A245B1">
                  <wp:extent cx="4767169" cy="1875495"/>
                  <wp:effectExtent l="0" t="0" r="0" b="0"/>
                  <wp:docPr id="380409741" name="图片 380409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773784" cy="1878097"/>
                          </a:xfrm>
                          <a:prstGeom prst="rect">
                            <a:avLst/>
                          </a:prstGeom>
                          <a:noFill/>
                          <a:ln>
                            <a:noFill/>
                          </a:ln>
                        </pic:spPr>
                      </pic:pic>
                    </a:graphicData>
                  </a:graphic>
                </wp:inline>
              </w:drawing>
            </w:r>
          </w:p>
          <w:p w14:paraId="3D1D4F6C" w14:textId="6331785F" w:rsidR="001B1B4E" w:rsidRDefault="001B1B4E" w:rsidP="001B1B4E">
            <w:pPr>
              <w:pStyle w:val="ListParagraph"/>
              <w:numPr>
                <w:ilvl w:val="0"/>
                <w:numId w:val="1073"/>
              </w:numPr>
              <w:ind w:leftChars="11" w:left="25" w:hanging="2"/>
            </w:pPr>
            <w:r>
              <w:t xml:space="preserve">Clicking ‘Bulk </w:t>
            </w:r>
            <w:r w:rsidR="00264821">
              <w:t>Sync</w:t>
            </w:r>
            <w:r>
              <w:t xml:space="preserve"> from OG’ button to call API of OG to update the vendor SKU item by syncing vendor SKU from OG. </w:t>
            </w:r>
          </w:p>
          <w:p w14:paraId="287CB448" w14:textId="215C99DC" w:rsidR="001B1B4E" w:rsidRDefault="001B1B4E" w:rsidP="001B1B4E">
            <w:pPr>
              <w:pStyle w:val="ListParagraph"/>
              <w:numPr>
                <w:ilvl w:val="0"/>
                <w:numId w:val="1073"/>
              </w:numPr>
              <w:ind w:leftChars="11" w:left="25" w:hanging="2"/>
            </w:pPr>
            <w:r>
              <w:t xml:space="preserve">After clicking ‘Bulk </w:t>
            </w:r>
            <w:r w:rsidR="00264821">
              <w:t>Sync</w:t>
            </w:r>
            <w:r>
              <w:t xml:space="preserve"> from OG’ button, show a message:</w:t>
            </w:r>
          </w:p>
          <w:p w14:paraId="531D0406" w14:textId="77777777" w:rsidR="001B1B4E" w:rsidRDefault="001B1B4E" w:rsidP="001B1B4E">
            <w:r>
              <w:t>'Are you sure</w:t>
            </w:r>
          </w:p>
          <w:p w14:paraId="1B303A2A" w14:textId="77777777" w:rsidR="001B1B4E" w:rsidRDefault="001B1B4E" w:rsidP="001B1B4E">
            <w:r>
              <w:t>This action will bulk sync all vendor items from Order Grid to Cookbook. Are you sure to sync?'</w:t>
            </w:r>
          </w:p>
          <w:p w14:paraId="24342AE3" w14:textId="77777777" w:rsidR="001B1B4E" w:rsidRDefault="001B1B4E" w:rsidP="001B1B4E">
            <w:r>
              <w:t>Action: Cancel, Yes</w:t>
            </w:r>
          </w:p>
          <w:p w14:paraId="34C3BE1D" w14:textId="2743FAC5" w:rsidR="00221FF0" w:rsidRDefault="001B1B4E" w:rsidP="001B1B4E">
            <w:pPr>
              <w:pStyle w:val="ListParagraph"/>
              <w:numPr>
                <w:ilvl w:val="0"/>
                <w:numId w:val="1073"/>
              </w:numPr>
              <w:ind w:leftChars="11" w:left="25" w:hanging="2"/>
            </w:pPr>
            <w:r>
              <w:t xml:space="preserve">After clicking 'Yes' action, show message: 'Syncing vendor items to Cookbook is in process, please see </w:t>
            </w:r>
            <w:proofErr w:type="gramStart"/>
            <w:r>
              <w:t>the final result</w:t>
            </w:r>
            <w:proofErr w:type="gramEnd"/>
            <w:r>
              <w:t xml:space="preserve"> in the Sync Log Job</w:t>
            </w:r>
            <w:r w:rsidR="001D2887">
              <w:t xml:space="preserve"> (link to OG sync log page)</w:t>
            </w:r>
            <w:r>
              <w:t xml:space="preserve"> for </w:t>
            </w:r>
            <w:proofErr w:type="gramStart"/>
            <w:r>
              <w:t>final result</w:t>
            </w:r>
            <w:proofErr w:type="gramEnd"/>
            <w:r>
              <w:t xml:space="preserve"> later.</w:t>
            </w:r>
          </w:p>
          <w:p w14:paraId="19BB945C" w14:textId="1CD00B5E" w:rsidR="008C553C" w:rsidRDefault="008C553C" w:rsidP="008C553C">
            <w:pPr>
              <w:pStyle w:val="ListParagraph"/>
              <w:numPr>
                <w:ilvl w:val="0"/>
                <w:numId w:val="1073"/>
              </w:numPr>
              <w:ind w:leftChars="11" w:left="25" w:hanging="2"/>
            </w:pPr>
            <w:r>
              <w:t xml:space="preserve">Show columns Vendor SKU, Vendor SKU Name, Vendor </w:t>
            </w:r>
            <w:proofErr w:type="gramStart"/>
            <w:r>
              <w:t>Name, ‘</w:t>
            </w:r>
            <w:proofErr w:type="gramEnd"/>
            <w:r>
              <w:t>Status', 'Is Active’, Last Updated Time, Action.</w:t>
            </w:r>
          </w:p>
          <w:p w14:paraId="7B700030" w14:textId="04F06E92" w:rsidR="001B1B4E" w:rsidRDefault="00402DC8" w:rsidP="005534CD">
            <w:pPr>
              <w:pStyle w:val="ListParagraph"/>
              <w:numPr>
                <w:ilvl w:val="0"/>
                <w:numId w:val="1073"/>
              </w:numPr>
              <w:ind w:leftChars="11" w:left="25" w:hanging="2"/>
            </w:pPr>
            <w:r>
              <w:rPr>
                <w:rFonts w:hint="eastAsia"/>
              </w:rPr>
              <w:t>I</w:t>
            </w:r>
            <w:r>
              <w:t xml:space="preserve">n ‘Action’ column show </w:t>
            </w:r>
            <w:r w:rsidR="00455939">
              <w:t xml:space="preserve">‘Update from OG’ button. </w:t>
            </w:r>
          </w:p>
          <w:p w14:paraId="1F4E80F6" w14:textId="24A66D4A" w:rsidR="004A46FD" w:rsidRDefault="001B1B4E" w:rsidP="001B1B4E">
            <w:pPr>
              <w:pStyle w:val="ListParagraph"/>
              <w:numPr>
                <w:ilvl w:val="0"/>
                <w:numId w:val="1073"/>
              </w:numPr>
              <w:ind w:leftChars="11" w:left="25" w:hanging="2"/>
            </w:pPr>
            <w:r>
              <w:t xml:space="preserve">After clicking ‘Update from OG’ button to sync the vendor item from OG. </w:t>
            </w:r>
            <w:r w:rsidR="004A46FD">
              <w:t xml:space="preserve">If </w:t>
            </w:r>
            <w:proofErr w:type="gramStart"/>
            <w:r w:rsidR="004A46FD">
              <w:t>success</w:t>
            </w:r>
            <w:proofErr w:type="gramEnd"/>
            <w:r w:rsidR="004A46FD">
              <w:t>, s</w:t>
            </w:r>
            <w:r>
              <w:t>how message: '</w:t>
            </w:r>
            <w:r w:rsidR="004A46FD">
              <w:t>Successfully updated the vendor item’</w:t>
            </w:r>
          </w:p>
          <w:p w14:paraId="7FB89818" w14:textId="6466447D" w:rsidR="004A46FD" w:rsidRDefault="004A46FD">
            <w:pPr>
              <w:pStyle w:val="ListParagraph"/>
              <w:ind w:left="25"/>
              <w:pPrChange w:id="3507" w:author="Bonnie Yang [2]" w:date="2023-08-02T18:25:00Z">
                <w:pPr>
                  <w:pStyle w:val="ListParagraph"/>
                  <w:numPr>
                    <w:numId w:val="1073"/>
                  </w:numPr>
                  <w:ind w:leftChars="11" w:left="25" w:hanging="2"/>
                </w:pPr>
              </w:pPrChange>
            </w:pPr>
            <w:r>
              <w:rPr>
                <w:rFonts w:hint="eastAsia"/>
              </w:rPr>
              <w:t>I</w:t>
            </w:r>
            <w:r>
              <w:t xml:space="preserve">f failed, show error message: ‘Failed to update the vendor </w:t>
            </w:r>
            <w:proofErr w:type="gramStart"/>
            <w:r>
              <w:t>item: {</w:t>
            </w:r>
            <w:proofErr w:type="gramEnd"/>
            <w:r>
              <w:t xml:space="preserve">error </w:t>
            </w:r>
            <w:proofErr w:type="gramStart"/>
            <w:r>
              <w:t>reason}’</w:t>
            </w:r>
            <w:proofErr w:type="gramEnd"/>
          </w:p>
          <w:p w14:paraId="57EB5EB8" w14:textId="0E9CAB9F" w:rsidR="000908F0" w:rsidRDefault="001B1B4E" w:rsidP="000908F0">
            <w:pPr>
              <w:pStyle w:val="ListParagraph"/>
              <w:numPr>
                <w:ilvl w:val="0"/>
                <w:numId w:val="1073"/>
              </w:numPr>
              <w:ind w:leftChars="11" w:left="25" w:hanging="2"/>
            </w:pPr>
            <w:r>
              <w:t>R</w:t>
            </w:r>
            <w:r w:rsidR="000908F0">
              <w:t xml:space="preserve">emove create, delete </w:t>
            </w:r>
            <w:proofErr w:type="gramStart"/>
            <w:r w:rsidR="000908F0">
              <w:t>and</w:t>
            </w:r>
            <w:proofErr w:type="gramEnd"/>
            <w:r w:rsidR="000908F0">
              <w:t xml:space="preserve"> 'Bulk Edit' button.</w:t>
            </w:r>
          </w:p>
          <w:p w14:paraId="4BAE1609" w14:textId="77777777" w:rsidR="000908F0" w:rsidRDefault="000908F0" w:rsidP="000908F0">
            <w:pPr>
              <w:pStyle w:val="ListParagraph"/>
              <w:numPr>
                <w:ilvl w:val="0"/>
                <w:numId w:val="1073"/>
              </w:numPr>
              <w:ind w:leftChars="11" w:left="25" w:hanging="2"/>
            </w:pPr>
            <w:r>
              <w:t>Add filter Status: single select, All, Purchasable, Unpurchasable. Default to all.</w:t>
            </w:r>
          </w:p>
          <w:p w14:paraId="778F02FF" w14:textId="77777777" w:rsidR="000908F0" w:rsidRDefault="000908F0" w:rsidP="000908F0">
            <w:pPr>
              <w:pStyle w:val="ListParagraph"/>
              <w:numPr>
                <w:ilvl w:val="0"/>
                <w:numId w:val="1073"/>
              </w:numPr>
              <w:ind w:leftChars="11" w:left="25" w:hanging="2"/>
            </w:pPr>
            <w:r>
              <w:t>Rename ‘Include Removed Items' as 'Include Inactive Vendor Items’</w:t>
            </w:r>
          </w:p>
          <w:p w14:paraId="37F09E3C" w14:textId="32F99093" w:rsidR="005D5E13" w:rsidRDefault="005D5E13">
            <w:pPr>
              <w:pStyle w:val="ListParagraph"/>
              <w:ind w:left="25"/>
              <w:pPrChange w:id="3508" w:author="Bonnie Yang [2]" w:date="2023-08-01T15:08:00Z">
                <w:pPr>
                  <w:pStyle w:val="ListParagraph"/>
                  <w:numPr>
                    <w:numId w:val="1073"/>
                  </w:numPr>
                  <w:ind w:leftChars="11" w:left="25" w:hanging="2"/>
                </w:pPr>
              </w:pPrChange>
            </w:pPr>
          </w:p>
          <w:p w14:paraId="623FEDBB" w14:textId="6CEE5635" w:rsidR="00470765" w:rsidRPr="00234BA2" w:rsidRDefault="00470765" w:rsidP="00470765">
            <w:pPr>
              <w:pStyle w:val="ListParagraph"/>
              <w:numPr>
                <w:ilvl w:val="0"/>
                <w:numId w:val="1073"/>
              </w:numPr>
              <w:ind w:leftChars="11" w:left="25" w:hanging="2"/>
            </w:pPr>
            <w:r w:rsidRPr="48BB3989">
              <w:rPr>
                <w:b/>
                <w:bCs/>
              </w:rPr>
              <w:t>Search Vendor Item</w:t>
            </w:r>
          </w:p>
          <w:p w14:paraId="49901193" w14:textId="41F7EF98" w:rsidR="00470765" w:rsidRDefault="00470765" w:rsidP="00470765">
            <w:pPr>
              <w:pStyle w:val="ListParagraph"/>
              <w:numPr>
                <w:ilvl w:val="0"/>
                <w:numId w:val="1236"/>
              </w:numPr>
            </w:pPr>
            <w:r>
              <w:lastRenderedPageBreak/>
              <w:t>Search vendor item with, Vendor SKU, Vendor SKU Name</w:t>
            </w:r>
          </w:p>
          <w:p w14:paraId="714DF824" w14:textId="16CE7863" w:rsidR="00470765" w:rsidRDefault="00470765" w:rsidP="00470765">
            <w:pPr>
              <w:pStyle w:val="ListParagraph"/>
              <w:numPr>
                <w:ilvl w:val="0"/>
                <w:numId w:val="1236"/>
              </w:numPr>
            </w:pPr>
            <w:r>
              <w:t xml:space="preserve">Vendor SKU: When </w:t>
            </w:r>
            <w:proofErr w:type="gramStart"/>
            <w:r>
              <w:t>search</w:t>
            </w:r>
            <w:proofErr w:type="gramEnd"/>
            <w:r>
              <w:t xml:space="preserve"> with vendor SKU, it should be </w:t>
            </w:r>
            <w:r w:rsidR="00B5534B">
              <w:rPr>
                <w:rFonts w:hint="eastAsia"/>
              </w:rPr>
              <w:t>fuzzy</w:t>
            </w:r>
            <w:r w:rsidR="00B5534B">
              <w:t xml:space="preserve"> search</w:t>
            </w:r>
            <w:r>
              <w:t>.</w:t>
            </w:r>
          </w:p>
          <w:p w14:paraId="78D2D6D3" w14:textId="438C6064" w:rsidR="00B7642F" w:rsidRDefault="00B7642F" w:rsidP="00470765">
            <w:pPr>
              <w:pStyle w:val="ListParagraph"/>
              <w:numPr>
                <w:ilvl w:val="0"/>
                <w:numId w:val="1236"/>
              </w:numPr>
            </w:pPr>
            <w:r>
              <w:rPr>
                <w:rFonts w:hint="eastAsia"/>
              </w:rPr>
              <w:t>Statu</w:t>
            </w:r>
            <w:r>
              <w:t xml:space="preserve">s: </w:t>
            </w:r>
            <w:r w:rsidR="00455939">
              <w:t xml:space="preserve">single </w:t>
            </w:r>
            <w:proofErr w:type="gramStart"/>
            <w:r w:rsidR="00455939">
              <w:t>select</w:t>
            </w:r>
            <w:proofErr w:type="gramEnd"/>
            <w:r w:rsidR="00455939">
              <w:t>, All, Purchasable, Unpurchasable. Default to all.</w:t>
            </w:r>
            <w:r w:rsidR="008C553C">
              <w:t xml:space="preserve"> Show it in front </w:t>
            </w:r>
            <w:proofErr w:type="gramStart"/>
            <w:r w:rsidR="008C553C">
              <w:t>of  ‘</w:t>
            </w:r>
            <w:proofErr w:type="gramEnd"/>
            <w:r w:rsidR="008C553C">
              <w:t xml:space="preserve">Last </w:t>
            </w:r>
            <w:proofErr w:type="spellStart"/>
            <w:r w:rsidR="008C553C">
              <w:t>updapted</w:t>
            </w:r>
            <w:proofErr w:type="spellEnd"/>
            <w:r w:rsidR="008C553C">
              <w:t xml:space="preserve"> date’ filter.</w:t>
            </w:r>
          </w:p>
          <w:p w14:paraId="57357A95" w14:textId="77777777" w:rsidR="00470765" w:rsidRDefault="00470765" w:rsidP="00470765">
            <w:pPr>
              <w:pStyle w:val="ListParagraph"/>
              <w:numPr>
                <w:ilvl w:val="0"/>
                <w:numId w:val="1236"/>
              </w:numPr>
            </w:pPr>
            <w:r>
              <w:t>Vendor Name: Multi-select filter (</w:t>
            </w:r>
            <w:proofErr w:type="gramStart"/>
            <w:r>
              <w:t>similar to</w:t>
            </w:r>
            <w:proofErr w:type="gramEnd"/>
            <w:r>
              <w:t xml:space="preserve"> Restaurant filter), dropdown List, Option with all vendors, text as {vendor </w:t>
            </w:r>
            <w:proofErr w:type="gramStart"/>
            <w:r>
              <w:t>name}(</w:t>
            </w:r>
            <w:proofErr w:type="gramEnd"/>
            <w:r>
              <w:t xml:space="preserve">vendor account). </w:t>
            </w:r>
          </w:p>
          <w:p w14:paraId="39AC898F" w14:textId="77777777" w:rsidR="00470765" w:rsidRDefault="00470765">
            <w:pPr>
              <w:pStyle w:val="ListParagraph"/>
              <w:ind w:leftChars="11" w:left="25" w:hanging="2"/>
            </w:pPr>
            <w:r>
              <w:rPr>
                <w:noProof/>
              </w:rPr>
              <w:drawing>
                <wp:inline distT="0" distB="0" distL="0" distR="0" wp14:anchorId="1A626863" wp14:editId="4C4B5F87">
                  <wp:extent cx="4374259" cy="960203"/>
                  <wp:effectExtent l="0" t="0" r="7620" b="0"/>
                  <wp:docPr id="2011944739" name="图片 2011944739"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4739" name="Picture 318" descr="背景图案&#10;&#10;描述已自动生成"/>
                          <pic:cNvPicPr/>
                        </pic:nvPicPr>
                        <pic:blipFill>
                          <a:blip r:embed="rId127"/>
                          <a:stretch>
                            <a:fillRect/>
                          </a:stretch>
                        </pic:blipFill>
                        <pic:spPr>
                          <a:xfrm>
                            <a:off x="0" y="0"/>
                            <a:ext cx="4374259" cy="960203"/>
                          </a:xfrm>
                          <a:prstGeom prst="rect">
                            <a:avLst/>
                          </a:prstGeom>
                        </pic:spPr>
                      </pic:pic>
                    </a:graphicData>
                  </a:graphic>
                </wp:inline>
              </w:drawing>
            </w:r>
          </w:p>
          <w:p w14:paraId="2B260E37" w14:textId="77777777" w:rsidR="00470765" w:rsidRDefault="00470765">
            <w:pPr>
              <w:pStyle w:val="ListParagraph"/>
              <w:ind w:leftChars="11" w:left="25" w:hanging="2"/>
            </w:pPr>
            <w:r>
              <w:rPr>
                <w:noProof/>
              </w:rPr>
              <w:drawing>
                <wp:inline distT="0" distB="0" distL="0" distR="0" wp14:anchorId="029C956A" wp14:editId="4C1CAF0A">
                  <wp:extent cx="3848433" cy="396274"/>
                  <wp:effectExtent l="0" t="0" r="0" b="3810"/>
                  <wp:docPr id="2011944740" name="图片 2011944740"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4740" name="Picture 321" descr="图形用户界面, 文本, 应用程序&#10;&#10;描述已自动生成"/>
                          <pic:cNvPicPr/>
                        </pic:nvPicPr>
                        <pic:blipFill>
                          <a:blip r:embed="rId128">
                            <a:extLst>
                              <a:ext uri="{28A0092B-C50C-407E-A947-70E740481C1C}">
                                <a14:useLocalDpi xmlns:a14="http://schemas.microsoft.com/office/drawing/2010/main" val="0"/>
                              </a:ext>
                            </a:extLst>
                          </a:blip>
                          <a:stretch>
                            <a:fillRect/>
                          </a:stretch>
                        </pic:blipFill>
                        <pic:spPr>
                          <a:xfrm>
                            <a:off x="0" y="0"/>
                            <a:ext cx="3848433" cy="396274"/>
                          </a:xfrm>
                          <a:prstGeom prst="rect">
                            <a:avLst/>
                          </a:prstGeom>
                        </pic:spPr>
                      </pic:pic>
                    </a:graphicData>
                  </a:graphic>
                </wp:inline>
              </w:drawing>
            </w:r>
          </w:p>
          <w:p w14:paraId="7A159565" w14:textId="1994CFFF" w:rsidR="00470765" w:rsidRDefault="00470765">
            <w:pPr>
              <w:pStyle w:val="ListParagraph"/>
              <w:ind w:left="443"/>
            </w:pPr>
          </w:p>
          <w:p w14:paraId="29113F66" w14:textId="77777777" w:rsidR="00470765" w:rsidRDefault="00470765" w:rsidP="00470765">
            <w:pPr>
              <w:pStyle w:val="ListParagraph"/>
              <w:numPr>
                <w:ilvl w:val="0"/>
                <w:numId w:val="1236"/>
              </w:numPr>
            </w:pPr>
            <w:r>
              <w:rPr>
                <w:rFonts w:hint="eastAsia"/>
              </w:rPr>
              <w:t>A</w:t>
            </w:r>
            <w:r>
              <w:t>dd a new filter ‘Last Updated Date’ after ‘Vendor Name’ filter. It will filter data by ranging for ‘</w:t>
            </w:r>
            <w:r w:rsidRPr="00432474">
              <w:t xml:space="preserve">Last Updated </w:t>
            </w:r>
            <w:proofErr w:type="spellStart"/>
            <w:r w:rsidRPr="00432474">
              <w:t>Time</w:t>
            </w:r>
            <w:proofErr w:type="gramStart"/>
            <w:r>
              <w:t>’.Like</w:t>
            </w:r>
            <w:proofErr w:type="spellEnd"/>
            <w:proofErr w:type="gramEnd"/>
            <w:r>
              <w:t xml:space="preserve"> this:</w:t>
            </w:r>
          </w:p>
          <w:p w14:paraId="15BA01B3" w14:textId="77777777" w:rsidR="00470765" w:rsidRDefault="00470765">
            <w:pPr>
              <w:pStyle w:val="ListParagraph"/>
              <w:ind w:leftChars="11" w:left="25" w:hanging="2"/>
            </w:pPr>
            <w:r>
              <w:rPr>
                <w:noProof/>
              </w:rPr>
              <w:drawing>
                <wp:inline distT="0" distB="0" distL="0" distR="0" wp14:anchorId="093EF154" wp14:editId="4EBCE5C0">
                  <wp:extent cx="3665538" cy="784928"/>
                  <wp:effectExtent l="0" t="0" r="0" b="0"/>
                  <wp:docPr id="2011944742" name="图片 2011944742"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4742" name="Picture 338" descr="表格&#10;&#10;中度可信度描述已自动生成"/>
                          <pic:cNvPicPr/>
                        </pic:nvPicPr>
                        <pic:blipFill>
                          <a:blip r:embed="rId129"/>
                          <a:stretch>
                            <a:fillRect/>
                          </a:stretch>
                        </pic:blipFill>
                        <pic:spPr>
                          <a:xfrm>
                            <a:off x="0" y="0"/>
                            <a:ext cx="3665538" cy="784928"/>
                          </a:xfrm>
                          <a:prstGeom prst="rect">
                            <a:avLst/>
                          </a:prstGeom>
                        </pic:spPr>
                      </pic:pic>
                    </a:graphicData>
                  </a:graphic>
                </wp:inline>
              </w:drawing>
            </w:r>
          </w:p>
          <w:p w14:paraId="1BDFFB1C" w14:textId="77777777" w:rsidR="00470765" w:rsidRDefault="00470765">
            <w:pPr>
              <w:pStyle w:val="ListParagraph"/>
              <w:ind w:leftChars="11" w:left="25" w:hanging="2"/>
            </w:pPr>
            <w:r>
              <w:rPr>
                <w:noProof/>
              </w:rPr>
              <w:drawing>
                <wp:inline distT="0" distB="0" distL="0" distR="0" wp14:anchorId="3FC6E678" wp14:editId="4C845CC4">
                  <wp:extent cx="4793394" cy="2377646"/>
                  <wp:effectExtent l="0" t="0" r="7620" b="3810"/>
                  <wp:docPr id="2011944743" name="图片 201194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pic:nvPicPr>
                        <pic:blipFill>
                          <a:blip r:embed="rId130">
                            <a:extLst>
                              <a:ext uri="{28A0092B-C50C-407E-A947-70E740481C1C}">
                                <a14:useLocalDpi xmlns:a14="http://schemas.microsoft.com/office/drawing/2010/main" val="0"/>
                              </a:ext>
                            </a:extLst>
                          </a:blip>
                          <a:stretch>
                            <a:fillRect/>
                          </a:stretch>
                        </pic:blipFill>
                        <pic:spPr>
                          <a:xfrm>
                            <a:off x="0" y="0"/>
                            <a:ext cx="4793394" cy="2377646"/>
                          </a:xfrm>
                          <a:prstGeom prst="rect">
                            <a:avLst/>
                          </a:prstGeom>
                        </pic:spPr>
                      </pic:pic>
                    </a:graphicData>
                  </a:graphic>
                </wp:inline>
              </w:drawing>
            </w:r>
          </w:p>
          <w:p w14:paraId="1C13FA97" w14:textId="1D26C30C" w:rsidR="00E26E49" w:rsidRDefault="00B626FF" w:rsidP="00E26E49">
            <w:pPr>
              <w:pStyle w:val="ListParagraph"/>
              <w:numPr>
                <w:ilvl w:val="0"/>
                <w:numId w:val="1073"/>
              </w:numPr>
              <w:ind w:leftChars="11" w:left="25" w:hanging="2"/>
            </w:pPr>
            <w:r>
              <w:t>Display</w:t>
            </w:r>
            <w:r w:rsidR="00E26E49">
              <w:t xml:space="preserve"> a result count at the left top of table. </w:t>
            </w:r>
            <w:r w:rsidR="00E26E49">
              <w:rPr>
                <w:noProof/>
              </w:rPr>
              <w:drawing>
                <wp:inline distT="0" distB="0" distL="0" distR="0" wp14:anchorId="279916E8" wp14:editId="5953B79B">
                  <wp:extent cx="1265030" cy="236240"/>
                  <wp:effectExtent l="0" t="0" r="0" b="0"/>
                  <wp:docPr id="2011944920" name="图片 2011944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11944920"/>
                          <pic:cNvPicPr/>
                        </pic:nvPicPr>
                        <pic:blipFill>
                          <a:blip r:embed="rId131">
                            <a:extLst>
                              <a:ext uri="{28A0092B-C50C-407E-A947-70E740481C1C}">
                                <a14:useLocalDpi xmlns:a14="http://schemas.microsoft.com/office/drawing/2010/main" val="0"/>
                              </a:ext>
                            </a:extLst>
                          </a:blip>
                          <a:stretch>
                            <a:fillRect/>
                          </a:stretch>
                        </pic:blipFill>
                        <pic:spPr>
                          <a:xfrm>
                            <a:off x="0" y="0"/>
                            <a:ext cx="1265030" cy="236240"/>
                          </a:xfrm>
                          <a:prstGeom prst="rect">
                            <a:avLst/>
                          </a:prstGeom>
                        </pic:spPr>
                      </pic:pic>
                    </a:graphicData>
                  </a:graphic>
                </wp:inline>
              </w:drawing>
            </w:r>
          </w:p>
          <w:p w14:paraId="21AC12E1" w14:textId="69F2A0E9" w:rsidR="00E26E49" w:rsidRDefault="00E26E49" w:rsidP="00B626FF">
            <w:pPr>
              <w:pStyle w:val="ListParagraph"/>
              <w:numPr>
                <w:ilvl w:val="0"/>
                <w:numId w:val="1073"/>
              </w:numPr>
              <w:ind w:leftChars="11" w:left="25" w:hanging="2"/>
            </w:pPr>
            <w:r>
              <w:rPr>
                <w:rFonts w:hint="eastAsia"/>
              </w:rPr>
              <w:lastRenderedPageBreak/>
              <w:t>D</w:t>
            </w:r>
            <w:r>
              <w:t xml:space="preserve">isplay a button ‘Sort by: {option </w:t>
            </w:r>
            <w:proofErr w:type="gramStart"/>
            <w:r>
              <w:t>value}’</w:t>
            </w:r>
            <w:proofErr w:type="gramEnd"/>
            <w:r>
              <w:t xml:space="preserve"> at the left of column picker button.</w:t>
            </w:r>
          </w:p>
          <w:p w14:paraId="615CF79C" w14:textId="77777777" w:rsidR="00E26E49" w:rsidRDefault="00E26E49" w:rsidP="00B626FF">
            <w:pPr>
              <w:pStyle w:val="ListParagraph"/>
              <w:numPr>
                <w:ilvl w:val="0"/>
                <w:numId w:val="1574"/>
              </w:numPr>
            </w:pPr>
            <w:r>
              <w:t xml:space="preserve">{option value} </w:t>
            </w:r>
            <w:r>
              <w:rPr>
                <w:rFonts w:hint="eastAsia"/>
              </w:rPr>
              <w:t>should</w:t>
            </w:r>
            <w:r>
              <w:t xml:space="preserve"> </w:t>
            </w:r>
            <w:proofErr w:type="gramStart"/>
            <w:r>
              <w:t>be in</w:t>
            </w:r>
            <w:proofErr w:type="gramEnd"/>
            <w:r>
              <w:t xml:space="preserve"> bold and display an expand icon.</w:t>
            </w:r>
          </w:p>
          <w:p w14:paraId="46940C84" w14:textId="77777777" w:rsidR="00E26E49" w:rsidRDefault="00E26E49" w:rsidP="00E26E49">
            <w:pPr>
              <w:pStyle w:val="ListParagraph"/>
              <w:ind w:left="780"/>
            </w:pPr>
            <w:r>
              <w:rPr>
                <w:noProof/>
              </w:rPr>
              <w:drawing>
                <wp:inline distT="0" distB="0" distL="0" distR="0" wp14:anchorId="0F654F6D" wp14:editId="3CA4B9D3">
                  <wp:extent cx="1811045" cy="2432562"/>
                  <wp:effectExtent l="0" t="0" r="0" b="6350"/>
                  <wp:docPr id="2011944921" name="图片 2011944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19915" cy="2444477"/>
                          </a:xfrm>
                          <a:prstGeom prst="rect">
                            <a:avLst/>
                          </a:prstGeom>
                        </pic:spPr>
                      </pic:pic>
                    </a:graphicData>
                  </a:graphic>
                </wp:inline>
              </w:drawing>
            </w:r>
          </w:p>
          <w:p w14:paraId="38B0EC8F" w14:textId="77777777" w:rsidR="00E26E49" w:rsidRDefault="00E26E49" w:rsidP="006877A2">
            <w:pPr>
              <w:pStyle w:val="ListParagraph"/>
              <w:numPr>
                <w:ilvl w:val="0"/>
                <w:numId w:val="1574"/>
              </w:numPr>
            </w:pPr>
            <w:r w:rsidRPr="00386245">
              <w:t xml:space="preserve">Remove </w:t>
            </w:r>
            <w:r>
              <w:t xml:space="preserve">all </w:t>
            </w:r>
            <w:r w:rsidRPr="00386245">
              <w:t>column sort</w:t>
            </w:r>
            <w:r>
              <w:t xml:space="preserve">s, like </w:t>
            </w:r>
            <w:r>
              <w:rPr>
                <w:noProof/>
              </w:rPr>
              <w:drawing>
                <wp:inline distT="0" distB="0" distL="0" distR="0" wp14:anchorId="1679BA75" wp14:editId="56F2D612">
                  <wp:extent cx="922100" cy="434378"/>
                  <wp:effectExtent l="0" t="0" r="0" b="3810"/>
                  <wp:docPr id="2011944922" name="图片 2011944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922100" cy="434378"/>
                          </a:xfrm>
                          <a:prstGeom prst="rect">
                            <a:avLst/>
                          </a:prstGeom>
                        </pic:spPr>
                      </pic:pic>
                    </a:graphicData>
                  </a:graphic>
                </wp:inline>
              </w:drawing>
            </w:r>
          </w:p>
          <w:p w14:paraId="76700429" w14:textId="77777777" w:rsidR="00E26E49" w:rsidRDefault="00E26E49" w:rsidP="006877A2">
            <w:pPr>
              <w:pStyle w:val="ListParagraph"/>
              <w:numPr>
                <w:ilvl w:val="0"/>
                <w:numId w:val="1574"/>
              </w:numPr>
            </w:pPr>
            <w:r>
              <w:rPr>
                <w:rFonts w:hint="eastAsia"/>
              </w:rPr>
              <w:t>S</w:t>
            </w:r>
            <w:r>
              <w:t xml:space="preserve">ingle option. </w:t>
            </w:r>
            <w:r>
              <w:rPr>
                <w:rFonts w:hint="eastAsia"/>
              </w:rPr>
              <w:t>T</w:t>
            </w:r>
            <w:r>
              <w:t>he possible option is N</w:t>
            </w:r>
            <w:r>
              <w:rPr>
                <w:rFonts w:hint="eastAsia"/>
              </w:rPr>
              <w:t>ewest</w:t>
            </w:r>
            <w:r>
              <w:t xml:space="preserve"> (Default), A-Z, Z-A.</w:t>
            </w:r>
          </w:p>
          <w:p w14:paraId="425C8D69" w14:textId="77777777" w:rsidR="00E26E49" w:rsidRDefault="00E26E49" w:rsidP="00E26E49">
            <w:pPr>
              <w:pStyle w:val="ListParagraph"/>
              <w:ind w:left="780"/>
            </w:pPr>
            <w:r>
              <w:t>N</w:t>
            </w:r>
            <w:r>
              <w:rPr>
                <w:rFonts w:hint="eastAsia"/>
              </w:rPr>
              <w:t>ewest</w:t>
            </w:r>
            <w:r>
              <w:t>: ‘</w:t>
            </w:r>
            <w:r w:rsidRPr="00051952">
              <w:t xml:space="preserve">Last updated </w:t>
            </w:r>
            <w:r>
              <w:t xml:space="preserve">Time' </w:t>
            </w:r>
            <w:r w:rsidRPr="00051952">
              <w:t>DESC</w:t>
            </w:r>
          </w:p>
          <w:p w14:paraId="40F84B7F" w14:textId="77777777" w:rsidR="00E26E49" w:rsidRDefault="00E26E49" w:rsidP="00E26E49">
            <w:pPr>
              <w:pStyle w:val="ListParagraph"/>
              <w:ind w:left="780"/>
            </w:pPr>
            <w:r>
              <w:t xml:space="preserve">A-Z: </w:t>
            </w:r>
            <w:r w:rsidRPr="00051952">
              <w:t>Item Name ASC</w:t>
            </w:r>
          </w:p>
          <w:p w14:paraId="10752D7E" w14:textId="77777777" w:rsidR="00E26E49" w:rsidRDefault="00E26E49" w:rsidP="00E26E49">
            <w:pPr>
              <w:pStyle w:val="ListParagraph"/>
              <w:ind w:left="780"/>
            </w:pPr>
            <w:r>
              <w:t xml:space="preserve">Z-A: </w:t>
            </w:r>
            <w:r w:rsidRPr="00051952">
              <w:t xml:space="preserve">Item Name </w:t>
            </w:r>
            <w:r>
              <w:t>DESC</w:t>
            </w:r>
          </w:p>
          <w:p w14:paraId="34A670BD" w14:textId="3C5DEA4F" w:rsidR="00E26E49" w:rsidRDefault="00E26E49" w:rsidP="006877A2">
            <w:pPr>
              <w:pStyle w:val="ListParagraph"/>
              <w:numPr>
                <w:ilvl w:val="0"/>
                <w:numId w:val="1574"/>
              </w:numPr>
            </w:pPr>
            <w:r>
              <w:t>C</w:t>
            </w:r>
            <w:r>
              <w:rPr>
                <w:rFonts w:hint="eastAsia"/>
              </w:rPr>
              <w:t>us</w:t>
            </w:r>
            <w:r>
              <w:t>tomization of s</w:t>
            </w:r>
            <w:r w:rsidRPr="007C19BE">
              <w:t>orted grids should persist between user sessions (</w:t>
            </w:r>
            <w:proofErr w:type="gramStart"/>
            <w:r w:rsidRPr="007C19BE">
              <w:t>similar to</w:t>
            </w:r>
            <w:proofErr w:type="gramEnd"/>
            <w:r w:rsidRPr="007C19BE">
              <w:t xml:space="preserve"> column </w:t>
            </w:r>
            <w:r>
              <w:t xml:space="preserve">picker </w:t>
            </w:r>
            <w:r w:rsidRPr="007C19BE">
              <w:t>settings).</w:t>
            </w:r>
          </w:p>
          <w:p w14:paraId="0B2529AC" w14:textId="4389C7D5" w:rsidR="00E27848" w:rsidRDefault="00E27848">
            <w:pPr>
              <w:pStyle w:val="ListParagraph"/>
              <w:numPr>
                <w:ilvl w:val="0"/>
                <w:numId w:val="1073"/>
              </w:numPr>
              <w:ind w:leftChars="11" w:left="25" w:hanging="2"/>
              <w:pPrChange w:id="3509" w:author="Bonnie Yang [2]" w:date="2023-09-29T18:04:00Z">
                <w:pPr/>
              </w:pPrChange>
            </w:pPr>
            <w:ins w:id="3510" w:author="Bonnie Yang" w:date="2023-09-29T18:04:00Z">
              <w:r w:rsidRPr="00E27848">
                <w:t>In vendor SKU grid page, show checkbox 'Warnings Only', user can filter the vendor SKUs with warning message.</w:t>
              </w:r>
            </w:ins>
          </w:p>
          <w:p w14:paraId="181B3DC4" w14:textId="77777777" w:rsidR="00E27848" w:rsidRPr="00E27848" w:rsidRDefault="00E27848" w:rsidP="00E27848">
            <w:pPr>
              <w:rPr>
                <w:ins w:id="3511" w:author="Bonnie Yang" w:date="2023-07-29T11:34:00Z"/>
              </w:rPr>
            </w:pPr>
          </w:p>
          <w:p w14:paraId="1E8870D6" w14:textId="38C454CA" w:rsidR="00E27848" w:rsidRDefault="00E27848">
            <w:pPr>
              <w:pStyle w:val="ListParagraph"/>
              <w:numPr>
                <w:ilvl w:val="0"/>
                <w:numId w:val="1073"/>
              </w:numPr>
              <w:ind w:leftChars="11" w:left="25" w:hanging="2"/>
              <w:rPr>
                <w:ins w:id="3512" w:author="Bonnie Yang" w:date="2023-09-29T18:05:00Z"/>
              </w:rPr>
              <w:pPrChange w:id="3513" w:author="Bonnie Yang [2]" w:date="2023-09-29T18:05:00Z">
                <w:pPr>
                  <w:pStyle w:val="ListParagraph"/>
                  <w:ind w:left="25"/>
                </w:pPr>
              </w:pPrChange>
            </w:pPr>
            <w:ins w:id="3514" w:author="Bonnie Yang" w:date="2023-09-29T18:05:00Z">
              <w:r>
                <w:t xml:space="preserve">When user hovers over the warning icon, show tip with warning message. </w:t>
              </w:r>
            </w:ins>
          </w:p>
          <w:p w14:paraId="143F778C" w14:textId="735D8CD1" w:rsidR="00E27848" w:rsidRDefault="00E27848">
            <w:pPr>
              <w:pStyle w:val="ListParagraph"/>
              <w:ind w:left="25"/>
              <w:rPr>
                <w:ins w:id="3515" w:author="Bonnie Yang" w:date="2023-09-29T18:05:00Z"/>
              </w:rPr>
              <w:pPrChange w:id="3516" w:author="Bonnie Yang [2]" w:date="2023-09-29T18:05:00Z">
                <w:pPr>
                  <w:pStyle w:val="ListParagraph"/>
                  <w:numPr>
                    <w:numId w:val="1073"/>
                  </w:numPr>
                  <w:ind w:leftChars="11" w:left="25" w:hanging="2"/>
                </w:pPr>
              </w:pPrChange>
            </w:pPr>
            <w:ins w:id="3517" w:author="Bonnie Yang" w:date="2023-09-29T18:05:00Z">
              <w:r>
                <w:t xml:space="preserve">The missing </w:t>
              </w:r>
              <w:proofErr w:type="spellStart"/>
              <w:r>
                <w:t>tipe</w:t>
              </w:r>
              <w:proofErr w:type="spellEnd"/>
              <w:r>
                <w:t xml:space="preserve"> is the same as missing message in vendor item detail page.</w:t>
              </w:r>
            </w:ins>
          </w:p>
          <w:p w14:paraId="5DF2F3EE" w14:textId="23521DC0" w:rsidR="00E27848" w:rsidRDefault="00E27848">
            <w:pPr>
              <w:pStyle w:val="ListParagraph"/>
              <w:ind w:left="25"/>
              <w:rPr>
                <w:ins w:id="3518" w:author="Bonnie Yang" w:date="2023-09-29T18:06:00Z"/>
              </w:rPr>
              <w:pPrChange w:id="3519" w:author="Bonnie Yang [2]" w:date="2023-09-29T18:06:00Z">
                <w:pPr>
                  <w:pStyle w:val="ListParagraph"/>
                  <w:numPr>
                    <w:numId w:val="1073"/>
                  </w:numPr>
                  <w:ind w:leftChars="11" w:left="25" w:hanging="2"/>
                </w:pPr>
              </w:pPrChange>
            </w:pPr>
            <w:ins w:id="3520" w:author="Bonnie Yang" w:date="2023-09-29T18:06:00Z">
              <w:r w:rsidRPr="00E27848">
                <w:t>But if the message is for ‘consistency of Inventory unit &amp; base unit for ingredient’, please show ‘Inconsistent inventory unit’.</w:t>
              </w:r>
            </w:ins>
          </w:p>
          <w:p w14:paraId="49ED6782" w14:textId="77777777" w:rsidR="00E27848" w:rsidRDefault="00E27848" w:rsidP="00317DCD">
            <w:pPr>
              <w:pStyle w:val="ListParagraph"/>
              <w:numPr>
                <w:ilvl w:val="0"/>
                <w:numId w:val="1073"/>
              </w:numPr>
              <w:ind w:leftChars="11" w:left="25" w:hanging="2"/>
              <w:rPr>
                <w:ins w:id="3521" w:author="Bonnie Yang" w:date="2023-07-29T11:34:00Z"/>
              </w:rPr>
            </w:pPr>
          </w:p>
          <w:p w14:paraId="182E9280" w14:textId="77777777" w:rsidR="00470765" w:rsidRPr="00C11AA9" w:rsidRDefault="00470765">
            <w:pPr>
              <w:ind w:leftChars="11" w:left="25" w:hanging="2"/>
              <w:pPrChange w:id="3522" w:author="Bonnie Yang [2]" w:date="2023-07-22T20:51:00Z">
                <w:pPr>
                  <w:pStyle w:val="ListParagraph"/>
                  <w:ind w:leftChars="11" w:left="25" w:hanging="2"/>
                </w:pPr>
              </w:pPrChange>
            </w:pPr>
          </w:p>
        </w:tc>
      </w:tr>
      <w:tr w:rsidR="00470765" w:rsidRPr="00452515" w14:paraId="096648AF" w14:textId="77777777">
        <w:tc>
          <w:tcPr>
            <w:tcW w:w="8008" w:type="dxa"/>
          </w:tcPr>
          <w:p w14:paraId="7CB5D0EE" w14:textId="77777777" w:rsidR="00470765" w:rsidRPr="00BF0054" w:rsidRDefault="00470765">
            <w:pPr>
              <w:rPr>
                <w:rStyle w:val="Strong"/>
              </w:rPr>
            </w:pPr>
            <w:r w:rsidRPr="00BF0054">
              <w:rPr>
                <w:rStyle w:val="Strong"/>
              </w:rPr>
              <w:lastRenderedPageBreak/>
              <w:t>Extend Scenario:</w:t>
            </w:r>
          </w:p>
          <w:p w14:paraId="661D3424" w14:textId="77777777" w:rsidR="00470765" w:rsidRPr="00452515" w:rsidRDefault="00470765" w:rsidP="00470765">
            <w:pPr>
              <w:pStyle w:val="ListParagraph"/>
              <w:numPr>
                <w:ilvl w:val="0"/>
                <w:numId w:val="1076"/>
              </w:numPr>
            </w:pPr>
            <w:r>
              <w:t>Aa</w:t>
            </w:r>
          </w:p>
        </w:tc>
      </w:tr>
    </w:tbl>
    <w:p w14:paraId="4E97055F" w14:textId="6C2C12F9" w:rsidR="00470765" w:rsidRDefault="00470765" w:rsidP="00470765"/>
    <w:p w14:paraId="4AF2C3DF" w14:textId="341A707B" w:rsidR="001405C7" w:rsidRPr="001405C7" w:rsidRDefault="001405C7" w:rsidP="000B5BC1">
      <w:pPr>
        <w:pStyle w:val="Heading3"/>
      </w:pPr>
      <w:r w:rsidRPr="001405C7">
        <w:t>MS1</w:t>
      </w:r>
      <w:r w:rsidR="00B626FF">
        <w:t>2</w:t>
      </w:r>
      <w:r w:rsidRPr="001405C7">
        <w:t>-0</w:t>
      </w:r>
      <w:r>
        <w:t>2</w:t>
      </w:r>
      <w:r w:rsidRPr="001405C7">
        <w:t xml:space="preserve"> </w:t>
      </w:r>
      <w:del w:id="3523" w:author="Bonnie Yang" w:date="2023-07-22T20:41:00Z">
        <w:r w:rsidRPr="001405C7" w:rsidDel="00B7642F">
          <w:delText xml:space="preserve">Create </w:delText>
        </w:r>
        <w:r w:rsidR="00892838" w:rsidDel="00B7642F">
          <w:delText>Supplier</w:delText>
        </w:r>
      </w:del>
      <w:ins w:id="3524" w:author="Bonnie Yang" w:date="2023-07-22T20:41:00Z">
        <w:r w:rsidR="00B7642F">
          <w:t>Edit Vendor SKU</w:t>
        </w:r>
      </w:ins>
      <w:r w:rsidRPr="001405C7">
        <w:t xml:space="preserve"> item</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28"/>
      </w:tblGrid>
      <w:tr w:rsidR="001405C7" w:rsidRPr="00BF0054" w14:paraId="587C8AAE" w14:textId="77777777">
        <w:tc>
          <w:tcPr>
            <w:tcW w:w="8008" w:type="dxa"/>
          </w:tcPr>
          <w:p w14:paraId="02036D16" w14:textId="26B89204" w:rsidR="001405C7" w:rsidRPr="00BF0054" w:rsidRDefault="001405C7">
            <w:pPr>
              <w:rPr>
                <w:rStyle w:val="Strong"/>
              </w:rPr>
            </w:pPr>
            <w:r w:rsidRPr="001405C7">
              <w:rPr>
                <w:rStyle w:val="Strong"/>
                <w:b/>
                <w:bCs/>
              </w:rPr>
              <w:t>MS1</w:t>
            </w:r>
            <w:r w:rsidR="00B626FF">
              <w:rPr>
                <w:rStyle w:val="Strong"/>
                <w:b/>
                <w:bCs/>
              </w:rPr>
              <w:t>2</w:t>
            </w:r>
            <w:r w:rsidRPr="001405C7">
              <w:rPr>
                <w:rStyle w:val="Strong"/>
                <w:b/>
                <w:bCs/>
              </w:rPr>
              <w:t xml:space="preserve">-02 </w:t>
            </w:r>
            <w:ins w:id="3525" w:author="Bonnie Yang" w:date="2023-07-22T20:42:00Z">
              <w:r w:rsidR="00B7642F" w:rsidRPr="00B7642F">
                <w:rPr>
                  <w:rStyle w:val="Strong"/>
                  <w:b/>
                  <w:bCs/>
                </w:rPr>
                <w:t>Edit Vendor SKU</w:t>
              </w:r>
            </w:ins>
            <w:del w:id="3526" w:author="Bonnie Yang" w:date="2023-07-22T20:42:00Z">
              <w:r w:rsidRPr="001405C7" w:rsidDel="00B7642F">
                <w:rPr>
                  <w:rStyle w:val="Strong"/>
                  <w:b/>
                  <w:bCs/>
                </w:rPr>
                <w:delText xml:space="preserve">Create </w:delText>
              </w:r>
              <w:r w:rsidR="00892838" w:rsidDel="00B7642F">
                <w:rPr>
                  <w:rStyle w:val="Strong"/>
                  <w:b/>
                  <w:bCs/>
                </w:rPr>
                <w:delText>Supplier</w:delText>
              </w:r>
            </w:del>
            <w:r w:rsidR="00892838">
              <w:rPr>
                <w:rStyle w:val="Strong"/>
                <w:b/>
                <w:bCs/>
              </w:rPr>
              <w:t xml:space="preserve"> I</w:t>
            </w:r>
            <w:r w:rsidRPr="001405C7">
              <w:rPr>
                <w:rStyle w:val="Strong"/>
                <w:b/>
                <w:bCs/>
              </w:rPr>
              <w:t>tem</w:t>
            </w:r>
          </w:p>
        </w:tc>
      </w:tr>
      <w:tr w:rsidR="001405C7" w:rsidRPr="00452515" w14:paraId="4F7FD1D6" w14:textId="77777777">
        <w:tc>
          <w:tcPr>
            <w:tcW w:w="8008" w:type="dxa"/>
          </w:tcPr>
          <w:p w14:paraId="3CE11D10" w14:textId="77777777" w:rsidR="001405C7" w:rsidRPr="00BF0054" w:rsidRDefault="001405C7">
            <w:pPr>
              <w:rPr>
                <w:rStyle w:val="Strong"/>
              </w:rPr>
            </w:pPr>
            <w:r w:rsidRPr="00BF0054">
              <w:rPr>
                <w:rStyle w:val="Strong"/>
              </w:rPr>
              <w:t>Version history</w:t>
            </w:r>
          </w:p>
          <w:tbl>
            <w:tblPr>
              <w:tblStyle w:val="TableGrid"/>
              <w:tblW w:w="0" w:type="auto"/>
              <w:tblLook w:val="04A0" w:firstRow="1" w:lastRow="0" w:firstColumn="1" w:lastColumn="0" w:noHBand="0" w:noVBand="1"/>
            </w:tblPr>
            <w:tblGrid>
              <w:gridCol w:w="1005"/>
              <w:gridCol w:w="1274"/>
              <w:gridCol w:w="1412"/>
              <w:gridCol w:w="3973"/>
              <w:gridCol w:w="118"/>
            </w:tblGrid>
            <w:tr w:rsidR="001405C7" w14:paraId="5E2F95D3" w14:textId="77777777">
              <w:trPr>
                <w:gridAfter w:val="1"/>
                <w:wAfter w:w="118" w:type="dxa"/>
              </w:trPr>
              <w:tc>
                <w:tcPr>
                  <w:tcW w:w="1005" w:type="dxa"/>
                </w:tcPr>
                <w:p w14:paraId="2324D637" w14:textId="77777777" w:rsidR="001405C7" w:rsidRDefault="001405C7">
                  <w:pPr>
                    <w:rPr>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274" w:type="dxa"/>
                </w:tcPr>
                <w:p w14:paraId="573AC8EE" w14:textId="77777777" w:rsidR="001405C7" w:rsidRDefault="001405C7">
                  <w:pPr>
                    <w:rPr>
                      <w:rFonts w:ascii="Arial" w:hAnsi="Arial" w:cs="Arial"/>
                      <w:sz w:val="20"/>
                      <w:szCs w:val="20"/>
                    </w:rPr>
                  </w:pPr>
                  <w:r>
                    <w:rPr>
                      <w:rFonts w:ascii="Arial" w:hAnsi="Arial" w:cs="Arial"/>
                      <w:sz w:val="20"/>
                      <w:szCs w:val="20"/>
                    </w:rPr>
                    <w:t>Date</w:t>
                  </w:r>
                </w:p>
              </w:tc>
              <w:tc>
                <w:tcPr>
                  <w:tcW w:w="1412" w:type="dxa"/>
                </w:tcPr>
                <w:p w14:paraId="053B4135" w14:textId="77777777" w:rsidR="001405C7" w:rsidRDefault="001405C7">
                  <w:pPr>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3973" w:type="dxa"/>
                </w:tcPr>
                <w:p w14:paraId="4D415390" w14:textId="77777777" w:rsidR="001405C7" w:rsidRDefault="001405C7">
                  <w:pPr>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566A62" w14:paraId="540C0844" w14:textId="77777777">
              <w:trPr>
                <w:gridAfter w:val="1"/>
                <w:wAfter w:w="118" w:type="dxa"/>
              </w:trPr>
              <w:tc>
                <w:tcPr>
                  <w:tcW w:w="1005" w:type="dxa"/>
                </w:tcPr>
                <w:p w14:paraId="6293A9AD" w14:textId="6F242FFF" w:rsidR="00566A62" w:rsidRDefault="00566A62" w:rsidP="00566A62">
                  <w:pPr>
                    <w:rPr>
                      <w:rFonts w:ascii="Arial" w:hAnsi="Arial" w:cs="Arial"/>
                      <w:sz w:val="20"/>
                      <w:szCs w:val="20"/>
                    </w:rPr>
                  </w:pPr>
                  <w:r w:rsidRPr="00566A62">
                    <w:t>1.0</w:t>
                  </w:r>
                </w:p>
              </w:tc>
              <w:tc>
                <w:tcPr>
                  <w:tcW w:w="1274" w:type="dxa"/>
                </w:tcPr>
                <w:p w14:paraId="55E12C83" w14:textId="1DCB7E30" w:rsidR="00566A62" w:rsidRDefault="00566A62" w:rsidP="00566A62">
                  <w:pPr>
                    <w:rPr>
                      <w:rFonts w:ascii="Arial" w:hAnsi="Arial" w:cs="Arial"/>
                      <w:sz w:val="20"/>
                      <w:szCs w:val="20"/>
                    </w:rPr>
                  </w:pPr>
                  <w:r>
                    <w:t>2022.9.22</w:t>
                  </w:r>
                </w:p>
              </w:tc>
              <w:tc>
                <w:tcPr>
                  <w:tcW w:w="1412" w:type="dxa"/>
                </w:tcPr>
                <w:p w14:paraId="3A756F30" w14:textId="0AD9647B" w:rsidR="00566A62" w:rsidRDefault="00566A62" w:rsidP="00566A62">
                  <w:pPr>
                    <w:rPr>
                      <w:rFonts w:ascii="Arial" w:hAnsi="Arial" w:cs="Arial"/>
                      <w:sz w:val="20"/>
                      <w:szCs w:val="20"/>
                    </w:rPr>
                  </w:pPr>
                  <w:r>
                    <w:t>B</w:t>
                  </w:r>
                  <w:r>
                    <w:rPr>
                      <w:rFonts w:hint="eastAsia"/>
                    </w:rPr>
                    <w:t>onnie</w:t>
                  </w:r>
                </w:p>
              </w:tc>
              <w:tc>
                <w:tcPr>
                  <w:tcW w:w="3973" w:type="dxa"/>
                </w:tcPr>
                <w:p w14:paraId="463756DC" w14:textId="06BB9835" w:rsidR="00566A62" w:rsidRDefault="00566A62" w:rsidP="00566A62">
                  <w:pPr>
                    <w:rPr>
                      <w:rFonts w:ascii="Arial" w:hAnsi="Arial" w:cs="Arial"/>
                      <w:sz w:val="20"/>
                      <w:szCs w:val="20"/>
                    </w:rPr>
                  </w:pPr>
                  <w:r>
                    <w:rPr>
                      <w:rFonts w:ascii="Arial" w:hAnsi="Arial" w:cs="Arial"/>
                      <w:sz w:val="20"/>
                      <w:szCs w:val="20"/>
                    </w:rPr>
                    <w:t xml:space="preserve">First version, copy from </w:t>
                  </w:r>
                  <w:r>
                    <w:rPr>
                      <w:rFonts w:ascii="Arial" w:hAnsi="Arial" w:cs="Arial" w:hint="eastAsia"/>
                      <w:sz w:val="20"/>
                      <w:szCs w:val="20"/>
                    </w:rPr>
                    <w:t>‘</w:t>
                  </w:r>
                  <w:r w:rsidRPr="00566A62">
                    <w:rPr>
                      <w:rFonts w:ascii="Arial" w:hAnsi="Arial" w:cs="Arial"/>
                      <w:sz w:val="20"/>
                      <w:szCs w:val="20"/>
                    </w:rPr>
                    <w:t>MS</w:t>
                  </w:r>
                  <w:r>
                    <w:rPr>
                      <w:rFonts w:ascii="Arial" w:hAnsi="Arial" w:cs="Arial"/>
                      <w:sz w:val="20"/>
                      <w:szCs w:val="20"/>
                    </w:rPr>
                    <w:t xml:space="preserve"> 09</w:t>
                  </w:r>
                  <w:r w:rsidRPr="00566A62">
                    <w:rPr>
                      <w:rFonts w:ascii="Arial" w:hAnsi="Arial" w:cs="Arial"/>
                      <w:sz w:val="20"/>
                      <w:szCs w:val="20"/>
                    </w:rPr>
                    <w:t>-02 Create Supplier Item</w:t>
                  </w:r>
                  <w:r>
                    <w:rPr>
                      <w:rFonts w:ascii="Arial" w:hAnsi="Arial" w:cs="Arial" w:hint="eastAsia"/>
                      <w:sz w:val="20"/>
                      <w:szCs w:val="20"/>
                    </w:rPr>
                    <w:t>’</w:t>
                  </w:r>
                </w:p>
              </w:tc>
            </w:tr>
            <w:tr w:rsidR="000908F0" w14:paraId="67F807C7" w14:textId="77777777">
              <w:trPr>
                <w:gridAfter w:val="1"/>
                <w:wAfter w:w="118" w:type="dxa"/>
              </w:trPr>
              <w:tc>
                <w:tcPr>
                  <w:tcW w:w="1005" w:type="dxa"/>
                </w:tcPr>
                <w:p w14:paraId="6CA60A71" w14:textId="497719B9" w:rsidR="000908F0" w:rsidRDefault="000908F0" w:rsidP="000908F0">
                  <w:pPr>
                    <w:rPr>
                      <w:rFonts w:ascii="Arial" w:hAnsi="Arial" w:cs="Arial"/>
                      <w:sz w:val="20"/>
                      <w:szCs w:val="20"/>
                    </w:rPr>
                  </w:pPr>
                  <w:ins w:id="3527" w:author="Bonnie Yang" w:date="2023-07-29T11:13:00Z">
                    <w:r>
                      <w:rPr>
                        <w:rFonts w:ascii="Arial" w:hAnsi="Arial" w:cs="Arial" w:hint="eastAsia"/>
                        <w:sz w:val="20"/>
                        <w:szCs w:val="20"/>
                      </w:rPr>
                      <w:t>1</w:t>
                    </w:r>
                    <w:r>
                      <w:rPr>
                        <w:rFonts w:ascii="Arial" w:hAnsi="Arial" w:cs="Arial"/>
                        <w:sz w:val="20"/>
                        <w:szCs w:val="20"/>
                      </w:rPr>
                      <w:t>.1</w:t>
                    </w:r>
                  </w:ins>
                </w:p>
              </w:tc>
              <w:tc>
                <w:tcPr>
                  <w:tcW w:w="1274" w:type="dxa"/>
                </w:tcPr>
                <w:p w14:paraId="38EB86EA" w14:textId="76CF62E2" w:rsidR="000908F0" w:rsidRDefault="000908F0" w:rsidP="000908F0">
                  <w:pPr>
                    <w:rPr>
                      <w:rFonts w:ascii="Arial" w:hAnsi="Arial" w:cs="Arial"/>
                      <w:sz w:val="20"/>
                      <w:szCs w:val="20"/>
                    </w:rPr>
                  </w:pPr>
                  <w:ins w:id="3528" w:author="Bonnie Yang" w:date="2023-07-29T11:13:00Z">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7</w:t>
                    </w:r>
                    <w:r w:rsidRPr="007A35F7">
                      <w:rPr>
                        <w:rFonts w:ascii="Arial" w:hAnsi="Arial" w:cs="Arial"/>
                      </w:rPr>
                      <w:t>.</w:t>
                    </w:r>
                    <w:r>
                      <w:rPr>
                        <w:rFonts w:ascii="Arial" w:hAnsi="Arial" w:cs="Arial"/>
                      </w:rPr>
                      <w:t>28</w:t>
                    </w:r>
                  </w:ins>
                </w:p>
              </w:tc>
              <w:tc>
                <w:tcPr>
                  <w:tcW w:w="1412" w:type="dxa"/>
                </w:tcPr>
                <w:p w14:paraId="3EA38E35" w14:textId="0D117F47" w:rsidR="000908F0" w:rsidRDefault="000908F0" w:rsidP="000908F0">
                  <w:pPr>
                    <w:rPr>
                      <w:rFonts w:ascii="Arial" w:hAnsi="Arial" w:cs="Arial"/>
                      <w:sz w:val="20"/>
                      <w:szCs w:val="20"/>
                    </w:rPr>
                  </w:pPr>
                  <w:ins w:id="3529" w:author="Bonnie Yang" w:date="2023-07-29T11:13:00Z">
                    <w:r w:rsidRPr="007A35F7">
                      <w:rPr>
                        <w:rFonts w:ascii="Arial" w:hAnsi="Arial" w:cs="Arial"/>
                      </w:rPr>
                      <w:t>Bonnie</w:t>
                    </w:r>
                  </w:ins>
                </w:p>
              </w:tc>
              <w:tc>
                <w:tcPr>
                  <w:tcW w:w="3973" w:type="dxa"/>
                </w:tcPr>
                <w:p w14:paraId="239360DF" w14:textId="734C6DFA" w:rsidR="000908F0" w:rsidRDefault="000908F0" w:rsidP="000908F0">
                  <w:pPr>
                    <w:rPr>
                      <w:rFonts w:ascii="Arial" w:hAnsi="Arial" w:cs="Arial"/>
                      <w:sz w:val="20"/>
                      <w:szCs w:val="20"/>
                    </w:rPr>
                  </w:pPr>
                  <w:ins w:id="3530" w:author="Bonnie Yang" w:date="2023-07-29T11:13:00Z">
                    <w:r w:rsidRPr="008E2FDD">
                      <w:rPr>
                        <w:rFonts w:ascii="Arial" w:hAnsi="Arial" w:cs="Arial"/>
                        <w:sz w:val="20"/>
                        <w:szCs w:val="20"/>
                      </w:rPr>
                      <w:t>Validations for tracking Nonfood and ingredient inventory in Pantry</w:t>
                    </w:r>
                  </w:ins>
                </w:p>
              </w:tc>
            </w:tr>
            <w:tr w:rsidR="000908F0" w14:paraId="0454C321" w14:textId="77777777">
              <w:trPr>
                <w:gridAfter w:val="1"/>
                <w:wAfter w:w="118" w:type="dxa"/>
              </w:trPr>
              <w:tc>
                <w:tcPr>
                  <w:tcW w:w="1005" w:type="dxa"/>
                </w:tcPr>
                <w:p w14:paraId="314F430C" w14:textId="603D9FE6" w:rsidR="000908F0" w:rsidRDefault="000908F0" w:rsidP="000908F0">
                  <w:pPr>
                    <w:rPr>
                      <w:rFonts w:ascii="Arial" w:hAnsi="Arial" w:cs="Arial"/>
                      <w:sz w:val="20"/>
                      <w:szCs w:val="20"/>
                    </w:rPr>
                  </w:pPr>
                </w:p>
              </w:tc>
              <w:tc>
                <w:tcPr>
                  <w:tcW w:w="1274" w:type="dxa"/>
                </w:tcPr>
                <w:p w14:paraId="48CBF076" w14:textId="727A7DEB" w:rsidR="000908F0" w:rsidRDefault="000908F0" w:rsidP="000908F0">
                  <w:pPr>
                    <w:rPr>
                      <w:rFonts w:ascii="Arial" w:hAnsi="Arial" w:cs="Arial"/>
                      <w:sz w:val="20"/>
                      <w:szCs w:val="20"/>
                    </w:rPr>
                  </w:pPr>
                </w:p>
              </w:tc>
              <w:tc>
                <w:tcPr>
                  <w:tcW w:w="1412" w:type="dxa"/>
                </w:tcPr>
                <w:p w14:paraId="52D4B52F" w14:textId="146B4674" w:rsidR="000908F0" w:rsidRDefault="000908F0" w:rsidP="000908F0">
                  <w:pPr>
                    <w:rPr>
                      <w:rFonts w:ascii="Arial" w:hAnsi="Arial" w:cs="Arial"/>
                      <w:sz w:val="20"/>
                      <w:szCs w:val="20"/>
                    </w:rPr>
                  </w:pPr>
                </w:p>
              </w:tc>
              <w:tc>
                <w:tcPr>
                  <w:tcW w:w="3973" w:type="dxa"/>
                </w:tcPr>
                <w:p w14:paraId="4537AF81" w14:textId="3CA4AC1A" w:rsidR="000908F0" w:rsidRPr="001103B8" w:rsidRDefault="000908F0" w:rsidP="000908F0">
                  <w:pPr>
                    <w:rPr>
                      <w:rFonts w:ascii="Arial" w:hAnsi="Arial" w:cs="Arial"/>
                      <w:sz w:val="20"/>
                      <w:szCs w:val="20"/>
                    </w:rPr>
                  </w:pPr>
                </w:p>
              </w:tc>
            </w:tr>
            <w:tr w:rsidR="000908F0" w14:paraId="5A027004" w14:textId="77777777">
              <w:trPr>
                <w:gridAfter w:val="1"/>
                <w:wAfter w:w="118" w:type="dxa"/>
              </w:trPr>
              <w:tc>
                <w:tcPr>
                  <w:tcW w:w="1005" w:type="dxa"/>
                </w:tcPr>
                <w:p w14:paraId="42CE859B" w14:textId="6D1099CB" w:rsidR="000908F0" w:rsidRDefault="000908F0" w:rsidP="000908F0">
                  <w:pPr>
                    <w:rPr>
                      <w:rFonts w:ascii="Arial" w:hAnsi="Arial" w:cs="Arial"/>
                      <w:sz w:val="20"/>
                      <w:szCs w:val="20"/>
                    </w:rPr>
                  </w:pPr>
                </w:p>
              </w:tc>
              <w:tc>
                <w:tcPr>
                  <w:tcW w:w="1274" w:type="dxa"/>
                </w:tcPr>
                <w:p w14:paraId="07E86321" w14:textId="58DB386D" w:rsidR="000908F0" w:rsidRDefault="000908F0" w:rsidP="000908F0">
                  <w:pPr>
                    <w:rPr>
                      <w:rFonts w:ascii="Arial" w:hAnsi="Arial" w:cs="Arial"/>
                      <w:sz w:val="20"/>
                      <w:szCs w:val="20"/>
                    </w:rPr>
                  </w:pPr>
                </w:p>
              </w:tc>
              <w:tc>
                <w:tcPr>
                  <w:tcW w:w="1412" w:type="dxa"/>
                </w:tcPr>
                <w:p w14:paraId="792F97F7" w14:textId="31FD2E05" w:rsidR="000908F0" w:rsidRDefault="000908F0" w:rsidP="000908F0">
                  <w:pPr>
                    <w:rPr>
                      <w:rFonts w:ascii="Arial" w:hAnsi="Arial" w:cs="Arial"/>
                      <w:sz w:val="20"/>
                      <w:szCs w:val="20"/>
                    </w:rPr>
                  </w:pPr>
                </w:p>
              </w:tc>
              <w:tc>
                <w:tcPr>
                  <w:tcW w:w="3973" w:type="dxa"/>
                </w:tcPr>
                <w:p w14:paraId="31E5DAAA" w14:textId="372C1A64" w:rsidR="000908F0" w:rsidRPr="00700A1C" w:rsidRDefault="000908F0" w:rsidP="000908F0">
                  <w:pPr>
                    <w:rPr>
                      <w:rFonts w:ascii="Arial" w:hAnsi="Arial" w:cs="Arial"/>
                      <w:sz w:val="20"/>
                      <w:szCs w:val="20"/>
                    </w:rPr>
                  </w:pPr>
                </w:p>
              </w:tc>
            </w:tr>
            <w:tr w:rsidR="000908F0" w14:paraId="3FC0BA98" w14:textId="77777777">
              <w:tc>
                <w:tcPr>
                  <w:tcW w:w="1005" w:type="dxa"/>
                </w:tcPr>
                <w:p w14:paraId="2A903580" w14:textId="3D857895" w:rsidR="000908F0" w:rsidRDefault="000908F0" w:rsidP="000908F0">
                  <w:pPr>
                    <w:rPr>
                      <w:rFonts w:ascii="Arial" w:hAnsi="Arial" w:cs="Arial"/>
                      <w:sz w:val="20"/>
                      <w:szCs w:val="20"/>
                    </w:rPr>
                  </w:pPr>
                </w:p>
              </w:tc>
              <w:tc>
                <w:tcPr>
                  <w:tcW w:w="1274" w:type="dxa"/>
                </w:tcPr>
                <w:p w14:paraId="7961467D" w14:textId="6AAB0255" w:rsidR="000908F0" w:rsidRDefault="000908F0" w:rsidP="000908F0">
                  <w:pPr>
                    <w:rPr>
                      <w:rFonts w:ascii="Arial" w:hAnsi="Arial" w:cs="Arial"/>
                      <w:sz w:val="20"/>
                      <w:szCs w:val="20"/>
                    </w:rPr>
                  </w:pPr>
                </w:p>
              </w:tc>
              <w:tc>
                <w:tcPr>
                  <w:tcW w:w="1412" w:type="dxa"/>
                </w:tcPr>
                <w:p w14:paraId="23DA2532" w14:textId="71BFEB19" w:rsidR="000908F0" w:rsidRDefault="000908F0" w:rsidP="000908F0">
                  <w:pPr>
                    <w:rPr>
                      <w:rFonts w:ascii="Arial" w:hAnsi="Arial" w:cs="Arial"/>
                      <w:sz w:val="20"/>
                      <w:szCs w:val="20"/>
                    </w:rPr>
                  </w:pPr>
                </w:p>
              </w:tc>
              <w:tc>
                <w:tcPr>
                  <w:tcW w:w="4091" w:type="dxa"/>
                  <w:gridSpan w:val="2"/>
                </w:tcPr>
                <w:p w14:paraId="02D1A557" w14:textId="30E8E5AD" w:rsidR="000908F0" w:rsidRDefault="000908F0" w:rsidP="000908F0">
                  <w:pPr>
                    <w:rPr>
                      <w:rFonts w:ascii="Arial" w:hAnsi="Arial" w:cs="Arial"/>
                      <w:sz w:val="20"/>
                      <w:szCs w:val="20"/>
                    </w:rPr>
                  </w:pPr>
                </w:p>
              </w:tc>
            </w:tr>
            <w:tr w:rsidR="000908F0" w14:paraId="39145E12" w14:textId="77777777">
              <w:trPr>
                <w:gridAfter w:val="1"/>
                <w:wAfter w:w="118" w:type="dxa"/>
              </w:trPr>
              <w:tc>
                <w:tcPr>
                  <w:tcW w:w="1005" w:type="dxa"/>
                </w:tcPr>
                <w:p w14:paraId="5FC337B4" w14:textId="76E4CD38" w:rsidR="000908F0" w:rsidRDefault="000908F0" w:rsidP="000908F0">
                  <w:pPr>
                    <w:rPr>
                      <w:rFonts w:ascii="Arial" w:hAnsi="Arial" w:cs="Arial"/>
                      <w:sz w:val="20"/>
                      <w:szCs w:val="20"/>
                    </w:rPr>
                  </w:pPr>
                </w:p>
              </w:tc>
              <w:tc>
                <w:tcPr>
                  <w:tcW w:w="1274" w:type="dxa"/>
                </w:tcPr>
                <w:p w14:paraId="5F3CE71B" w14:textId="33163B11" w:rsidR="000908F0" w:rsidRDefault="000908F0" w:rsidP="000908F0">
                  <w:pPr>
                    <w:rPr>
                      <w:rFonts w:ascii="Arial" w:hAnsi="Arial" w:cs="Arial"/>
                      <w:sz w:val="20"/>
                      <w:szCs w:val="20"/>
                    </w:rPr>
                  </w:pPr>
                </w:p>
              </w:tc>
              <w:tc>
                <w:tcPr>
                  <w:tcW w:w="1412" w:type="dxa"/>
                </w:tcPr>
                <w:p w14:paraId="3E7AD42B" w14:textId="0BB4D32E" w:rsidR="000908F0" w:rsidRDefault="000908F0" w:rsidP="000908F0">
                  <w:pPr>
                    <w:rPr>
                      <w:rFonts w:ascii="Arial" w:hAnsi="Arial" w:cs="Arial"/>
                      <w:sz w:val="20"/>
                      <w:szCs w:val="20"/>
                    </w:rPr>
                  </w:pPr>
                </w:p>
              </w:tc>
              <w:tc>
                <w:tcPr>
                  <w:tcW w:w="3973" w:type="dxa"/>
                </w:tcPr>
                <w:p w14:paraId="092A5BE7" w14:textId="446FAFB7" w:rsidR="000908F0" w:rsidRPr="00832849" w:rsidRDefault="000908F0" w:rsidP="000908F0">
                  <w:pPr>
                    <w:rPr>
                      <w:rFonts w:ascii="Arial" w:hAnsi="Arial" w:cs="Arial"/>
                      <w:sz w:val="20"/>
                      <w:szCs w:val="20"/>
                    </w:rPr>
                  </w:pPr>
                </w:p>
              </w:tc>
            </w:tr>
            <w:tr w:rsidR="000908F0" w14:paraId="11474469" w14:textId="77777777">
              <w:trPr>
                <w:gridAfter w:val="1"/>
                <w:wAfter w:w="118" w:type="dxa"/>
              </w:trPr>
              <w:tc>
                <w:tcPr>
                  <w:tcW w:w="1005" w:type="dxa"/>
                </w:tcPr>
                <w:p w14:paraId="5D69B85F" w14:textId="7090285E" w:rsidR="000908F0" w:rsidRDefault="000908F0" w:rsidP="000908F0">
                  <w:pPr>
                    <w:rPr>
                      <w:rFonts w:ascii="Arial" w:hAnsi="Arial" w:cs="Arial"/>
                      <w:sz w:val="20"/>
                      <w:szCs w:val="20"/>
                    </w:rPr>
                  </w:pPr>
                </w:p>
              </w:tc>
              <w:tc>
                <w:tcPr>
                  <w:tcW w:w="1274" w:type="dxa"/>
                </w:tcPr>
                <w:p w14:paraId="3BD2FA91" w14:textId="5A61AF55" w:rsidR="000908F0" w:rsidRDefault="000908F0" w:rsidP="000908F0">
                  <w:pPr>
                    <w:rPr>
                      <w:rFonts w:ascii="Arial" w:hAnsi="Arial" w:cs="Arial"/>
                      <w:sz w:val="20"/>
                      <w:szCs w:val="20"/>
                    </w:rPr>
                  </w:pPr>
                </w:p>
              </w:tc>
              <w:tc>
                <w:tcPr>
                  <w:tcW w:w="1412" w:type="dxa"/>
                </w:tcPr>
                <w:p w14:paraId="27E34F4A" w14:textId="5624BC89" w:rsidR="000908F0" w:rsidRDefault="000908F0" w:rsidP="000908F0">
                  <w:pPr>
                    <w:rPr>
                      <w:rFonts w:ascii="Arial" w:hAnsi="Arial" w:cs="Arial"/>
                      <w:sz w:val="20"/>
                      <w:szCs w:val="20"/>
                    </w:rPr>
                  </w:pPr>
                </w:p>
              </w:tc>
              <w:tc>
                <w:tcPr>
                  <w:tcW w:w="3973" w:type="dxa"/>
                </w:tcPr>
                <w:p w14:paraId="56658FB7" w14:textId="42A1D993" w:rsidR="000908F0" w:rsidRPr="001244E9" w:rsidRDefault="000908F0" w:rsidP="000908F0">
                  <w:pPr>
                    <w:rPr>
                      <w:rFonts w:ascii="Arial" w:hAnsi="Arial" w:cs="Arial"/>
                      <w:sz w:val="20"/>
                      <w:szCs w:val="20"/>
                    </w:rPr>
                  </w:pPr>
                </w:p>
              </w:tc>
            </w:tr>
            <w:tr w:rsidR="000908F0" w14:paraId="3B8555F7" w14:textId="77777777">
              <w:trPr>
                <w:gridAfter w:val="1"/>
                <w:wAfter w:w="118" w:type="dxa"/>
              </w:trPr>
              <w:tc>
                <w:tcPr>
                  <w:tcW w:w="1005" w:type="dxa"/>
                </w:tcPr>
                <w:p w14:paraId="76183D51" w14:textId="62804146" w:rsidR="000908F0" w:rsidRDefault="000908F0" w:rsidP="000908F0">
                  <w:pPr>
                    <w:rPr>
                      <w:rFonts w:ascii="Arial" w:hAnsi="Arial" w:cs="Arial"/>
                      <w:sz w:val="20"/>
                      <w:szCs w:val="20"/>
                    </w:rPr>
                  </w:pPr>
                </w:p>
              </w:tc>
              <w:tc>
                <w:tcPr>
                  <w:tcW w:w="1274" w:type="dxa"/>
                </w:tcPr>
                <w:p w14:paraId="1AF55014" w14:textId="70E0288B" w:rsidR="000908F0" w:rsidRDefault="000908F0" w:rsidP="000908F0">
                  <w:pPr>
                    <w:rPr>
                      <w:rFonts w:ascii="Arial" w:hAnsi="Arial" w:cs="Arial"/>
                      <w:sz w:val="20"/>
                      <w:szCs w:val="20"/>
                    </w:rPr>
                  </w:pPr>
                </w:p>
              </w:tc>
              <w:tc>
                <w:tcPr>
                  <w:tcW w:w="1412" w:type="dxa"/>
                </w:tcPr>
                <w:p w14:paraId="500DC849" w14:textId="1D26B450" w:rsidR="000908F0" w:rsidRDefault="000908F0" w:rsidP="000908F0">
                  <w:pPr>
                    <w:rPr>
                      <w:rFonts w:ascii="Arial" w:hAnsi="Arial" w:cs="Arial"/>
                      <w:sz w:val="20"/>
                      <w:szCs w:val="20"/>
                    </w:rPr>
                  </w:pPr>
                </w:p>
              </w:tc>
              <w:tc>
                <w:tcPr>
                  <w:tcW w:w="3973" w:type="dxa"/>
                </w:tcPr>
                <w:p w14:paraId="3BC97B20" w14:textId="65698BD7" w:rsidR="000908F0" w:rsidRPr="00DD05E1" w:rsidRDefault="000908F0" w:rsidP="000908F0">
                  <w:pPr>
                    <w:rPr>
                      <w:rFonts w:ascii="Arial" w:hAnsi="Arial" w:cs="Arial"/>
                      <w:sz w:val="20"/>
                      <w:szCs w:val="20"/>
                    </w:rPr>
                  </w:pPr>
                </w:p>
              </w:tc>
            </w:tr>
            <w:tr w:rsidR="000908F0" w14:paraId="29B1C54E" w14:textId="77777777">
              <w:trPr>
                <w:gridAfter w:val="1"/>
                <w:wAfter w:w="118" w:type="dxa"/>
              </w:trPr>
              <w:tc>
                <w:tcPr>
                  <w:tcW w:w="1005" w:type="dxa"/>
                </w:tcPr>
                <w:p w14:paraId="053FA852" w14:textId="71A4690F" w:rsidR="000908F0" w:rsidRDefault="000908F0" w:rsidP="000908F0">
                  <w:pPr>
                    <w:rPr>
                      <w:rFonts w:ascii="Arial" w:hAnsi="Arial" w:cs="Arial"/>
                      <w:sz w:val="20"/>
                      <w:szCs w:val="20"/>
                    </w:rPr>
                  </w:pPr>
                </w:p>
              </w:tc>
              <w:tc>
                <w:tcPr>
                  <w:tcW w:w="1274" w:type="dxa"/>
                </w:tcPr>
                <w:p w14:paraId="7628FF1E" w14:textId="0DCFA2C7" w:rsidR="000908F0" w:rsidRDefault="000908F0" w:rsidP="000908F0">
                  <w:pPr>
                    <w:rPr>
                      <w:rFonts w:ascii="Arial" w:hAnsi="Arial" w:cs="Arial"/>
                      <w:sz w:val="20"/>
                      <w:szCs w:val="20"/>
                    </w:rPr>
                  </w:pPr>
                </w:p>
              </w:tc>
              <w:tc>
                <w:tcPr>
                  <w:tcW w:w="1412" w:type="dxa"/>
                </w:tcPr>
                <w:p w14:paraId="1DD01DFB" w14:textId="70F1F84D" w:rsidR="000908F0" w:rsidRDefault="000908F0" w:rsidP="000908F0">
                  <w:pPr>
                    <w:rPr>
                      <w:rFonts w:ascii="Arial" w:hAnsi="Arial" w:cs="Arial"/>
                      <w:sz w:val="20"/>
                      <w:szCs w:val="20"/>
                    </w:rPr>
                  </w:pPr>
                </w:p>
              </w:tc>
              <w:tc>
                <w:tcPr>
                  <w:tcW w:w="3973" w:type="dxa"/>
                </w:tcPr>
                <w:p w14:paraId="541AF83B" w14:textId="6D55001B" w:rsidR="000908F0" w:rsidRPr="001B0D90" w:rsidRDefault="000908F0" w:rsidP="000908F0">
                  <w:pPr>
                    <w:rPr>
                      <w:rFonts w:ascii="Arial" w:hAnsi="Arial" w:cs="Arial"/>
                      <w:sz w:val="20"/>
                      <w:szCs w:val="20"/>
                    </w:rPr>
                  </w:pPr>
                </w:p>
              </w:tc>
            </w:tr>
            <w:tr w:rsidR="000908F0" w14:paraId="1D2AD8C5" w14:textId="77777777">
              <w:trPr>
                <w:gridAfter w:val="1"/>
                <w:wAfter w:w="118" w:type="dxa"/>
              </w:trPr>
              <w:tc>
                <w:tcPr>
                  <w:tcW w:w="1005" w:type="dxa"/>
                </w:tcPr>
                <w:p w14:paraId="23EAFAF5" w14:textId="6FA3E710" w:rsidR="000908F0" w:rsidRDefault="000908F0" w:rsidP="000908F0">
                  <w:pPr>
                    <w:rPr>
                      <w:rFonts w:ascii="Arial" w:hAnsi="Arial" w:cs="Arial"/>
                      <w:sz w:val="20"/>
                      <w:szCs w:val="20"/>
                    </w:rPr>
                  </w:pPr>
                </w:p>
              </w:tc>
              <w:tc>
                <w:tcPr>
                  <w:tcW w:w="1274" w:type="dxa"/>
                </w:tcPr>
                <w:p w14:paraId="08AA56A2" w14:textId="3D909B55" w:rsidR="000908F0" w:rsidRDefault="000908F0" w:rsidP="000908F0"/>
              </w:tc>
              <w:tc>
                <w:tcPr>
                  <w:tcW w:w="1412" w:type="dxa"/>
                </w:tcPr>
                <w:p w14:paraId="09CA3F39" w14:textId="21AE7A25" w:rsidR="000908F0" w:rsidRDefault="000908F0" w:rsidP="000908F0"/>
              </w:tc>
              <w:tc>
                <w:tcPr>
                  <w:tcW w:w="3973" w:type="dxa"/>
                </w:tcPr>
                <w:p w14:paraId="2EE8344A" w14:textId="4B5F4A34" w:rsidR="000908F0" w:rsidRPr="008F1CDB" w:rsidRDefault="000908F0" w:rsidP="000908F0">
                  <w:pPr>
                    <w:rPr>
                      <w:rFonts w:ascii="Arial" w:hAnsi="Arial" w:cs="Arial"/>
                      <w:sz w:val="20"/>
                      <w:szCs w:val="20"/>
                    </w:rPr>
                  </w:pPr>
                </w:p>
              </w:tc>
            </w:tr>
            <w:tr w:rsidR="000908F0" w14:paraId="26909CF7" w14:textId="77777777">
              <w:trPr>
                <w:gridAfter w:val="1"/>
                <w:wAfter w:w="118" w:type="dxa"/>
              </w:trPr>
              <w:tc>
                <w:tcPr>
                  <w:tcW w:w="1005" w:type="dxa"/>
                </w:tcPr>
                <w:p w14:paraId="0FCAC7E6" w14:textId="00E1E66F" w:rsidR="000908F0" w:rsidRDefault="000908F0" w:rsidP="000908F0">
                  <w:pPr>
                    <w:rPr>
                      <w:rFonts w:ascii="Arial" w:hAnsi="Arial" w:cs="Arial"/>
                      <w:sz w:val="20"/>
                      <w:szCs w:val="20"/>
                    </w:rPr>
                  </w:pPr>
                </w:p>
              </w:tc>
              <w:tc>
                <w:tcPr>
                  <w:tcW w:w="1274" w:type="dxa"/>
                </w:tcPr>
                <w:p w14:paraId="71637D39" w14:textId="41DE1BEB" w:rsidR="000908F0" w:rsidRDefault="000908F0" w:rsidP="000908F0"/>
              </w:tc>
              <w:tc>
                <w:tcPr>
                  <w:tcW w:w="1412" w:type="dxa"/>
                </w:tcPr>
                <w:p w14:paraId="10C7D62B" w14:textId="3B583460" w:rsidR="000908F0" w:rsidRDefault="000908F0" w:rsidP="000908F0"/>
              </w:tc>
              <w:tc>
                <w:tcPr>
                  <w:tcW w:w="3973" w:type="dxa"/>
                </w:tcPr>
                <w:p w14:paraId="5D6FD6CF" w14:textId="7DE4532F" w:rsidR="000908F0" w:rsidRPr="00597E70" w:rsidRDefault="000908F0" w:rsidP="000908F0">
                  <w:pPr>
                    <w:rPr>
                      <w:rFonts w:ascii="Arial" w:hAnsi="Arial" w:cs="Arial"/>
                      <w:sz w:val="20"/>
                      <w:szCs w:val="20"/>
                    </w:rPr>
                  </w:pPr>
                </w:p>
              </w:tc>
            </w:tr>
          </w:tbl>
          <w:p w14:paraId="14E27A70" w14:textId="77777777" w:rsidR="001405C7" w:rsidRDefault="001405C7">
            <w:pPr>
              <w:rPr>
                <w:rFonts w:ascii="Arial" w:hAnsi="Arial" w:cs="Arial"/>
                <w:sz w:val="20"/>
                <w:szCs w:val="20"/>
              </w:rPr>
            </w:pPr>
          </w:p>
        </w:tc>
      </w:tr>
      <w:tr w:rsidR="001405C7" w:rsidRPr="00452515" w14:paraId="5B32B27E" w14:textId="77777777">
        <w:tc>
          <w:tcPr>
            <w:tcW w:w="8008" w:type="dxa"/>
          </w:tcPr>
          <w:p w14:paraId="75A1CC97" w14:textId="77777777" w:rsidR="001405C7" w:rsidRPr="00BF0054" w:rsidRDefault="001405C7">
            <w:pPr>
              <w:rPr>
                <w:rStyle w:val="Strong"/>
              </w:rPr>
            </w:pPr>
            <w:r w:rsidRPr="00BF0054">
              <w:rPr>
                <w:rStyle w:val="Strong"/>
              </w:rPr>
              <w:t xml:space="preserve">Stakeholder: </w:t>
            </w:r>
            <w:r w:rsidRPr="00BF0054">
              <w:rPr>
                <w:rStyle w:val="Strong"/>
                <w:rFonts w:hint="eastAsia"/>
              </w:rPr>
              <w:t>Customer</w:t>
            </w:r>
          </w:p>
        </w:tc>
      </w:tr>
      <w:tr w:rsidR="001405C7" w:rsidRPr="00452515" w14:paraId="54C04C15" w14:textId="77777777">
        <w:tc>
          <w:tcPr>
            <w:tcW w:w="8008" w:type="dxa"/>
          </w:tcPr>
          <w:p w14:paraId="42F66C82" w14:textId="77777777" w:rsidR="001405C7" w:rsidRPr="00BF0054" w:rsidRDefault="001405C7">
            <w:pPr>
              <w:rPr>
                <w:rStyle w:val="Strong"/>
              </w:rPr>
            </w:pPr>
            <w:r w:rsidRPr="00BF0054">
              <w:rPr>
                <w:rStyle w:val="Strong"/>
              </w:rPr>
              <w:t xml:space="preserve">Pre-Condition: </w:t>
            </w:r>
          </w:p>
          <w:p w14:paraId="02AD7DD0" w14:textId="77777777" w:rsidR="001405C7" w:rsidRPr="00DD3CB0" w:rsidRDefault="001405C7">
            <w:pPr>
              <w:rPr>
                <w:rFonts w:ascii="Arial" w:hAnsi="Arial" w:cs="Arial"/>
                <w:sz w:val="20"/>
                <w:szCs w:val="20"/>
              </w:rPr>
            </w:pPr>
            <w:r>
              <w:rPr>
                <w:rFonts w:hint="eastAsia"/>
              </w:rPr>
              <w:t>1.</w:t>
            </w:r>
            <w:r>
              <w:t xml:space="preserve"> Customers go to page</w:t>
            </w:r>
          </w:p>
        </w:tc>
      </w:tr>
      <w:tr w:rsidR="001405C7" w:rsidRPr="00452515" w14:paraId="43FFD731" w14:textId="77777777">
        <w:tc>
          <w:tcPr>
            <w:tcW w:w="8008" w:type="dxa"/>
          </w:tcPr>
          <w:p w14:paraId="7033B252" w14:textId="77777777" w:rsidR="001405C7" w:rsidRDefault="001405C7">
            <w:pPr>
              <w:rPr>
                <w:rFonts w:ascii="Arial" w:hAnsi="Arial" w:cs="Arial"/>
                <w:sz w:val="20"/>
                <w:szCs w:val="20"/>
              </w:rPr>
            </w:pPr>
            <w:r>
              <w:rPr>
                <w:rFonts w:ascii="Arial" w:hAnsi="Arial" w:cs="Arial"/>
                <w:sz w:val="20"/>
                <w:szCs w:val="20"/>
              </w:rPr>
              <w:t>Prototype:</w:t>
            </w:r>
          </w:p>
          <w:p w14:paraId="0A4CEBD4" w14:textId="77777777" w:rsidR="001405C7" w:rsidRPr="00452515" w:rsidRDefault="001405C7">
            <w:pPr>
              <w:rPr>
                <w:rFonts w:ascii="Arial" w:hAnsi="Arial" w:cs="Arial"/>
                <w:sz w:val="20"/>
                <w:szCs w:val="20"/>
              </w:rPr>
            </w:pPr>
          </w:p>
        </w:tc>
      </w:tr>
      <w:tr w:rsidR="001405C7" w:rsidRPr="00452515" w14:paraId="55AA89E2" w14:textId="77777777">
        <w:tc>
          <w:tcPr>
            <w:tcW w:w="8008" w:type="dxa"/>
          </w:tcPr>
          <w:p w14:paraId="48EF4EF6" w14:textId="58D9C3FC" w:rsidR="001405C7" w:rsidRDefault="001405C7">
            <w:pPr>
              <w:rPr>
                <w:rStyle w:val="Strong"/>
              </w:rPr>
            </w:pPr>
            <w:r w:rsidRPr="00BF0054">
              <w:rPr>
                <w:rStyle w:val="Strong"/>
                <w:rFonts w:hint="eastAsia"/>
              </w:rPr>
              <w:t>Main Scenario</w:t>
            </w:r>
            <w:r>
              <w:rPr>
                <w:rStyle w:val="Strong"/>
              </w:rPr>
              <w:t>1</w:t>
            </w:r>
            <w:r w:rsidRPr="00BF0054">
              <w:rPr>
                <w:rStyle w:val="Strong"/>
                <w:rFonts w:hint="eastAsia"/>
              </w:rPr>
              <w:t>:</w:t>
            </w:r>
            <w:r>
              <w:rPr>
                <w:rStyle w:val="Strong"/>
              </w:rPr>
              <w:t xml:space="preserve"> </w:t>
            </w:r>
            <w:del w:id="3531" w:author="Bonnie Yang" w:date="2023-07-22T20:52:00Z">
              <w:r w:rsidDel="00043DEB">
                <w:rPr>
                  <w:rStyle w:val="Strong"/>
                </w:rPr>
                <w:delText xml:space="preserve">Create </w:delText>
              </w:r>
            </w:del>
            <w:ins w:id="3532" w:author="Bonnie Yang" w:date="2023-07-22T20:52:00Z">
              <w:r w:rsidR="00043DEB">
                <w:rPr>
                  <w:rStyle w:val="Strong"/>
                </w:rPr>
                <w:t>E</w:t>
              </w:r>
              <w:r w:rsidR="00043DEB">
                <w:rPr>
                  <w:rStyle w:val="Strong"/>
                  <w:rFonts w:hint="eastAsia"/>
                </w:rPr>
                <w:t>dit</w:t>
              </w:r>
              <w:r w:rsidR="00043DEB">
                <w:rPr>
                  <w:rStyle w:val="Strong"/>
                </w:rPr>
                <w:t xml:space="preserve"> </w:t>
              </w:r>
            </w:ins>
            <w:r>
              <w:rPr>
                <w:rStyle w:val="Strong"/>
              </w:rPr>
              <w:t>vendor item</w:t>
            </w:r>
          </w:p>
          <w:p w14:paraId="0FBB5E4C" w14:textId="64605E7E" w:rsidR="00043DEB" w:rsidRDefault="001405C7" w:rsidP="00043DEB">
            <w:pPr>
              <w:pStyle w:val="ListParagraph"/>
              <w:numPr>
                <w:ilvl w:val="0"/>
                <w:numId w:val="2000"/>
              </w:numPr>
            </w:pPr>
            <w:del w:id="3533" w:author="Bonnie Yang" w:date="2023-08-02T20:43:00Z">
              <w:r w:rsidRPr="00EB1D7D">
                <w:delText xml:space="preserve">When a user </w:delText>
              </w:r>
            </w:del>
            <w:del w:id="3534" w:author="Bonnie Yang" w:date="2023-07-22T20:52:00Z">
              <w:r w:rsidRPr="00EB1D7D" w:rsidDel="00043DEB">
                <w:delText>creates/</w:delText>
              </w:r>
            </w:del>
            <w:del w:id="3535" w:author="Bonnie Yang" w:date="2023-08-02T20:43:00Z">
              <w:r w:rsidRPr="00EB1D7D">
                <w:delText xml:space="preserve">edits a vendor item, </w:delText>
              </w:r>
            </w:del>
            <w:del w:id="3536" w:author="Bonnie Yang" w:date="2023-07-22T20:54:00Z">
              <w:r w:rsidRPr="00EB1D7D" w:rsidDel="00043DEB">
                <w:delText xml:space="preserve">send them to a new page where they will enter in all the vendor meta data that is required. All the fields that are entered on the vendor item page is owned by the Supply Chain group, and will need to be exported before uploading the external item to ERP. </w:delText>
              </w:r>
              <w:r w:rsidRPr="00EB1D7D" w:rsidDel="00043DEB">
                <w:cr/>
              </w:r>
            </w:del>
            <w:ins w:id="3537" w:author="Bonnie Yang" w:date="2023-07-22T20:54:00Z">
              <w:r w:rsidR="00043DEB" w:rsidRPr="00043DEB">
                <w:t>user only can edit fields of which 'Source System'=cookbook</w:t>
              </w:r>
            </w:ins>
            <w:r w:rsidR="00043DEB">
              <w:rPr>
                <w:rFonts w:hint="eastAsia"/>
              </w:rPr>
              <w:t>.</w:t>
            </w:r>
          </w:p>
          <w:p w14:paraId="66960F99" w14:textId="77777777" w:rsidR="00417C96" w:rsidRDefault="00417C96" w:rsidP="00417C96">
            <w:pPr>
              <w:pStyle w:val="ListParagraph"/>
              <w:numPr>
                <w:ilvl w:val="0"/>
                <w:numId w:val="2000"/>
              </w:numPr>
              <w:rPr>
                <w:ins w:id="3538" w:author="Bonnie Yang" w:date="2023-08-02T20:45:00Z"/>
              </w:rPr>
            </w:pPr>
            <w:ins w:id="3539" w:author="Bonnie Yang" w:date="2023-08-02T20:43:00Z">
              <w:r>
                <w:t>When clicking ‘Edit’ icon in ‘Additional</w:t>
              </w:r>
            </w:ins>
            <w:ins w:id="3540" w:author="Bonnie Yang" w:date="2023-08-02T20:44:00Z">
              <w:r>
                <w:t xml:space="preserve"> Information</w:t>
              </w:r>
            </w:ins>
            <w:ins w:id="3541" w:author="Bonnie Yang" w:date="2023-08-02T20:43:00Z">
              <w:r>
                <w:t>’</w:t>
              </w:r>
            </w:ins>
            <w:ins w:id="3542" w:author="Bonnie Yang" w:date="2023-08-02T20:44:00Z">
              <w:r>
                <w:t xml:space="preserve"> card, redirect to a new page</w:t>
              </w:r>
            </w:ins>
            <w:ins w:id="3543" w:author="Bonnie Yang" w:date="2023-08-02T20:45:00Z">
              <w:r>
                <w:t xml:space="preserve"> for editing fields.</w:t>
              </w:r>
            </w:ins>
          </w:p>
          <w:p w14:paraId="4CECCE82" w14:textId="654A975C" w:rsidR="00417C96" w:rsidRDefault="00417C96" w:rsidP="00417C96">
            <w:pPr>
              <w:pStyle w:val="ListParagraph"/>
              <w:numPr>
                <w:ilvl w:val="0"/>
                <w:numId w:val="2000"/>
              </w:numPr>
              <w:rPr>
                <w:ins w:id="3544" w:author="Bonnie Yang" w:date="2023-08-02T20:45:00Z"/>
              </w:rPr>
            </w:pPr>
            <w:ins w:id="3545" w:author="Bonnie Yang" w:date="2023-08-02T20:45:00Z">
              <w:r>
                <w:rPr>
                  <w:rFonts w:hint="eastAsia"/>
                </w:rPr>
                <w:t>S</w:t>
              </w:r>
              <w:r>
                <w:t xml:space="preserve">how breadcrumb: </w:t>
              </w:r>
              <w:r w:rsidRPr="00DA0645">
                <w:t>Home/Purchasing/Vendor Items/Detail</w:t>
              </w:r>
            </w:ins>
          </w:p>
          <w:p w14:paraId="46E8803C" w14:textId="4858B0DF" w:rsidR="002A2E79" w:rsidRDefault="002A2E79" w:rsidP="002A2E79">
            <w:pPr>
              <w:pStyle w:val="ListParagraph"/>
              <w:numPr>
                <w:ilvl w:val="0"/>
                <w:numId w:val="2000"/>
              </w:numPr>
              <w:rPr>
                <w:ins w:id="3546" w:author="Bonnie Yang" w:date="2023-08-02T20:51:00Z"/>
              </w:rPr>
            </w:pPr>
            <w:ins w:id="3547" w:author="Bonnie Yang" w:date="2023-08-02T20:51:00Z">
              <w:r>
                <w:t>Header</w:t>
              </w:r>
              <w:proofErr w:type="gramStart"/>
              <w:r>
                <w:t>: Edit</w:t>
              </w:r>
              <w:proofErr w:type="gramEnd"/>
              <w:r>
                <w:t xml:space="preserve"> Additional Information</w:t>
              </w:r>
            </w:ins>
            <w:ins w:id="3548" w:author="Bonnie Yang" w:date="2023-08-02T20:52:00Z">
              <w:r>
                <w:t xml:space="preserve"> </w:t>
              </w:r>
            </w:ins>
          </w:p>
          <w:p w14:paraId="7746CA7F" w14:textId="1DC26D51" w:rsidR="002A2E79" w:rsidRDefault="00417C96" w:rsidP="002A2E79">
            <w:pPr>
              <w:pStyle w:val="ListParagraph"/>
              <w:numPr>
                <w:ilvl w:val="0"/>
                <w:numId w:val="2000"/>
              </w:numPr>
              <w:rPr>
                <w:ins w:id="3549" w:author="Bonnie Yang" w:date="2023-08-02T20:49:00Z"/>
              </w:rPr>
            </w:pPr>
            <w:ins w:id="3550" w:author="Bonnie Yang" w:date="2023-08-02T20:46:00Z">
              <w:r>
                <w:lastRenderedPageBreak/>
                <w:t>S</w:t>
              </w:r>
            </w:ins>
            <w:ins w:id="3551" w:author="Bonnie Yang" w:date="2023-07-22T21:33:00Z">
              <w:r w:rsidR="00144811">
                <w:t>how ‘Vendor Account</w:t>
              </w:r>
              <w:proofErr w:type="gramStart"/>
              <w:r w:rsidR="00144811">
                <w:t>’, ‘</w:t>
              </w:r>
              <w:proofErr w:type="gramEnd"/>
              <w:r w:rsidR="00144811">
                <w:t>Vendor Name’ fields</w:t>
              </w:r>
            </w:ins>
            <w:ins w:id="3552" w:author="Bonnie Yang" w:date="2023-08-02T20:46:00Z">
              <w:r>
                <w:t xml:space="preserve"> cannot be edited.</w:t>
              </w:r>
            </w:ins>
            <w:ins w:id="3553" w:author="Bonnie Yang" w:date="2023-07-22T21:33:00Z">
              <w:r w:rsidR="00144811">
                <w:t xml:space="preserve"> And show </w:t>
              </w:r>
            </w:ins>
            <w:ins w:id="3554" w:author="Bonnie Yang" w:date="2023-08-02T20:46:00Z">
              <w:r>
                <w:t xml:space="preserve">Receiving Temperature, </w:t>
              </w:r>
            </w:ins>
            <w:ins w:id="3555" w:author="Bonnie Yang" w:date="2023-08-02T20:47:00Z">
              <w:r>
                <w:t xml:space="preserve">can </w:t>
              </w:r>
              <w:r>
                <w:rPr>
                  <w:rFonts w:hint="eastAsia"/>
                </w:rPr>
                <w:t>be</w:t>
              </w:r>
              <w:r>
                <w:t xml:space="preserve"> </w:t>
              </w:r>
            </w:ins>
            <w:ins w:id="3556" w:author="Bonnie Yang" w:date="2023-07-22T21:33:00Z">
              <w:r w:rsidR="00144811">
                <w:t>edit</w:t>
              </w:r>
            </w:ins>
            <w:ins w:id="3557" w:author="Bonnie Yang" w:date="2023-08-02T20:47:00Z">
              <w:r>
                <w:t>ed</w:t>
              </w:r>
            </w:ins>
            <w:ins w:id="3558" w:author="Bonnie Yang" w:date="2023-07-22T21:33:00Z">
              <w:r w:rsidR="00144811">
                <w:t>.</w:t>
              </w:r>
            </w:ins>
            <w:ins w:id="3559" w:author="Bonnie Yang" w:date="2023-08-02T20:49:00Z">
              <w:r w:rsidR="002A2E79">
                <w:t xml:space="preserve"> </w:t>
              </w:r>
            </w:ins>
          </w:p>
          <w:p w14:paraId="66ED5D7A" w14:textId="086073CA" w:rsidR="002A2E79" w:rsidRDefault="002A2E79">
            <w:pPr>
              <w:pStyle w:val="ListParagraph"/>
              <w:ind w:left="440"/>
              <w:rPr>
                <w:ins w:id="3560" w:author="Bonnie Yang" w:date="2023-08-02T20:49:00Z"/>
              </w:rPr>
              <w:pPrChange w:id="3561" w:author="Bonnie Yang [2]" w:date="2023-08-02T20:49:00Z">
                <w:pPr>
                  <w:pStyle w:val="ListParagraph"/>
                  <w:numPr>
                    <w:numId w:val="2000"/>
                  </w:numPr>
                  <w:ind w:left="440" w:hanging="440"/>
                </w:pPr>
              </w:pPrChange>
            </w:pPr>
            <w:ins w:id="3562" w:author="Bonnie Yang" w:date="2023-08-02T20:49:00Z">
              <w:r>
                <w:t>External SKU Name: free-text, optional, up to 300 characters.</w:t>
              </w:r>
            </w:ins>
          </w:p>
          <w:p w14:paraId="6F726B4F" w14:textId="3B280E4D" w:rsidR="008647CF" w:rsidRPr="008647CF" w:rsidRDefault="002A2E79">
            <w:pPr>
              <w:pStyle w:val="ListParagraph"/>
              <w:ind w:left="440"/>
              <w:rPr>
                <w:ins w:id="3563" w:author="Bonnie Yang" w:date="2023-07-29T11:28:00Z"/>
              </w:rPr>
              <w:pPrChange w:id="3564" w:author="Bonnie Yang [2]" w:date="2023-07-29T11:29:00Z">
                <w:pPr>
                  <w:widowControl/>
                  <w:numPr>
                    <w:numId w:val="2007"/>
                  </w:numPr>
                  <w:tabs>
                    <w:tab w:val="num" w:pos="720"/>
                  </w:tabs>
                  <w:spacing w:before="100" w:beforeAutospacing="1" w:after="100" w:afterAutospacing="1"/>
                  <w:ind w:left="720" w:hanging="360"/>
                  <w:jc w:val="left"/>
                </w:pPr>
              </w:pPrChange>
            </w:pPr>
            <w:ins w:id="3565" w:author="Bonnie Yang" w:date="2023-08-02T20:49:00Z">
              <w:r>
                <w:t>Receiving Temperature: single select, optional, possible options: Chilled, Frozen, Ambient</w:t>
              </w:r>
            </w:ins>
          </w:p>
          <w:p w14:paraId="6E5561B1" w14:textId="08BB144E" w:rsidR="002A2E79" w:rsidRDefault="002A2E79" w:rsidP="00417C96">
            <w:pPr>
              <w:pStyle w:val="ListParagraph"/>
              <w:numPr>
                <w:ilvl w:val="0"/>
                <w:numId w:val="2000"/>
              </w:numPr>
              <w:rPr>
                <w:ins w:id="3566" w:author="Bonnie Yang" w:date="2023-08-02T20:50:00Z"/>
              </w:rPr>
            </w:pPr>
            <w:ins w:id="3567" w:author="Bonnie Yang" w:date="2023-08-02T20:49:00Z">
              <w:r>
                <w:rPr>
                  <w:rFonts w:hint="eastAsia"/>
                </w:rPr>
                <w:t>S</w:t>
              </w:r>
              <w:r>
                <w:t>how ‘&lt; Back to vendor item page’</w:t>
              </w:r>
            </w:ins>
            <w:ins w:id="3568" w:author="Bonnie Yang" w:date="2023-08-02T20:50:00Z">
              <w:r>
                <w:t xml:space="preserve"> button: redirect to the vendor item detail page</w:t>
              </w:r>
            </w:ins>
          </w:p>
          <w:p w14:paraId="7715C015" w14:textId="77D7681F" w:rsidR="002A2E79" w:rsidRPr="008647CF" w:rsidRDefault="002A2E79">
            <w:pPr>
              <w:pStyle w:val="ListParagraph"/>
              <w:numPr>
                <w:ilvl w:val="0"/>
                <w:numId w:val="2000"/>
              </w:numPr>
              <w:rPr>
                <w:ins w:id="3569" w:author="Bonnie Yang" w:date="2023-07-29T11:28:00Z"/>
              </w:rPr>
              <w:pPrChange w:id="3570" w:author="Bonnie Yang [2]" w:date="2023-07-29T11:29:00Z">
                <w:pPr>
                  <w:widowControl/>
                  <w:numPr>
                    <w:numId w:val="2007"/>
                  </w:numPr>
                  <w:tabs>
                    <w:tab w:val="num" w:pos="720"/>
                  </w:tabs>
                  <w:spacing w:before="100" w:beforeAutospacing="1" w:after="100" w:afterAutospacing="1"/>
                  <w:ind w:left="720" w:hanging="360"/>
                  <w:jc w:val="left"/>
                </w:pPr>
              </w:pPrChange>
            </w:pPr>
            <w:ins w:id="3571" w:author="Bonnie Yang" w:date="2023-08-02T20:50:00Z">
              <w:r>
                <w:rPr>
                  <w:rFonts w:hint="eastAsia"/>
                </w:rPr>
                <w:t>S</w:t>
              </w:r>
              <w:r>
                <w:t>how ‘Save</w:t>
              </w:r>
              <w:proofErr w:type="gramStart"/>
              <w:r>
                <w:t>’,</w:t>
              </w:r>
              <w:proofErr w:type="gramEnd"/>
              <w:r>
                <w:t xml:space="preserve"> after saving it redirect</w:t>
              </w:r>
            </w:ins>
            <w:ins w:id="3572" w:author="Bonnie Yang" w:date="2023-08-02T20:51:00Z">
              <w:r>
                <w:t xml:space="preserve"> to the vendor item detail page with updated values.</w:t>
              </w:r>
            </w:ins>
          </w:p>
          <w:p w14:paraId="1FB51D3E" w14:textId="140E3CAC" w:rsidR="001405C7" w:rsidRPr="00BF0054" w:rsidRDefault="00043DEB" w:rsidP="00144811">
            <w:pPr>
              <w:pStyle w:val="ListParagraph"/>
              <w:numPr>
                <w:ilvl w:val="0"/>
                <w:numId w:val="2000"/>
              </w:numPr>
              <w:rPr>
                <w:rStyle w:val="Strong"/>
              </w:rPr>
            </w:pPr>
            <w:del w:id="3573" w:author="Bonnie Yang" w:date="2023-07-29T11:27:00Z">
              <w:r w:rsidDel="008647CF">
                <w:rPr>
                  <w:noProof/>
                </w:rPr>
                <w:drawing>
                  <wp:inline distT="0" distB="0" distL="0" distR="0" wp14:anchorId="01B25300" wp14:editId="013A4B49">
                    <wp:extent cx="5497094" cy="6139619"/>
                    <wp:effectExtent l="0" t="0" r="8890" b="0"/>
                    <wp:docPr id="1668763477" name="图片 1668763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99005" cy="6141754"/>
                            </a:xfrm>
                            <a:prstGeom prst="rect">
                              <a:avLst/>
                            </a:prstGeom>
                            <a:noFill/>
                            <a:ln>
                              <a:noFill/>
                            </a:ln>
                          </pic:spPr>
                        </pic:pic>
                      </a:graphicData>
                    </a:graphic>
                  </wp:inline>
                </w:drawing>
              </w:r>
            </w:del>
          </w:p>
          <w:p w14:paraId="022FA041" w14:textId="34D628D2" w:rsidR="001405C7" w:rsidRPr="00236042" w:rsidRDefault="001405C7" w:rsidP="002A2E79">
            <w:pPr>
              <w:pStyle w:val="ListParagraph"/>
              <w:numPr>
                <w:ilvl w:val="0"/>
                <w:numId w:val="2000"/>
              </w:numPr>
              <w:rPr>
                <w:del w:id="3574" w:author="Bonnie Yang" w:date="2023-08-02T20:48:00Z"/>
              </w:rPr>
            </w:pPr>
            <w:del w:id="3575" w:author="Bonnie Yang" w:date="2023-07-22T20:53:00Z">
              <w:r w:rsidDel="00043DEB">
                <w:rPr>
                  <w:b/>
                  <w:bCs/>
                  <w:color w:val="2B579A"/>
                </w:rPr>
                <w:delText xml:space="preserve">Supplier </w:delText>
              </w:r>
            </w:del>
            <w:del w:id="3576" w:author="Bonnie Yang" w:date="2023-08-02T20:48:00Z">
              <w:r w:rsidRPr="00236042">
                <w:rPr>
                  <w:b/>
                  <w:bCs/>
                  <w:color w:val="2B579A"/>
                </w:rPr>
                <w:delText>Information</w:delText>
              </w:r>
            </w:del>
          </w:p>
          <w:p w14:paraId="78239116" w14:textId="315988DD" w:rsidR="001405C7" w:rsidDel="00043DEB" w:rsidRDefault="001405C7" w:rsidP="00417C96">
            <w:pPr>
              <w:pStyle w:val="ListParagraph"/>
              <w:numPr>
                <w:ilvl w:val="0"/>
                <w:numId w:val="2000"/>
              </w:numPr>
              <w:rPr>
                <w:del w:id="3577" w:author="Bonnie Yang" w:date="2023-07-22T20:53:00Z"/>
              </w:rPr>
            </w:pPr>
            <w:del w:id="3578" w:author="Bonnie Yang" w:date="2023-07-22T20:53:00Z">
              <w:r w:rsidDel="00043DEB">
                <w:rPr>
                  <w:rFonts w:hint="eastAsia"/>
                </w:rPr>
                <w:lastRenderedPageBreak/>
                <w:delText>R</w:delText>
              </w:r>
              <w:r w:rsidDel="00043DEB">
                <w:delText>ename ‘Vendor Information’ as ‘Supplier Information’.</w:delText>
              </w:r>
            </w:del>
          </w:p>
          <w:p w14:paraId="0781F109" w14:textId="04AF69B8" w:rsidR="001405C7" w:rsidRDefault="001405C7" w:rsidP="00417C96">
            <w:pPr>
              <w:pStyle w:val="ListParagraph"/>
              <w:numPr>
                <w:ilvl w:val="0"/>
                <w:numId w:val="2000"/>
              </w:numPr>
              <w:rPr>
                <w:del w:id="3579" w:author="Bonnie Yang" w:date="2023-08-02T20:48:00Z"/>
              </w:rPr>
            </w:pPr>
            <w:del w:id="3580" w:author="Bonnie Yang" w:date="2023-07-22T20:53:00Z">
              <w:r w:rsidDel="00043DEB">
                <w:delText>S</w:delText>
              </w:r>
              <w:r w:rsidDel="00043DEB">
                <w:rPr>
                  <w:rFonts w:hint="eastAsia"/>
                </w:rPr>
                <w:delText>upplier</w:delText>
              </w:r>
              <w:r w:rsidDel="00043DEB">
                <w:delText xml:space="preserve"> </w:delText>
              </w:r>
            </w:del>
            <w:del w:id="3581" w:author="Bonnie Yang" w:date="2023-08-02T20:48:00Z">
              <w:r>
                <w:rPr>
                  <w:rFonts w:hint="eastAsia"/>
                </w:rPr>
                <w:delText>Account:</w:delText>
              </w:r>
              <w:r>
                <w:delText xml:space="preserve"> </w:delText>
              </w:r>
              <w:r>
                <w:rPr>
                  <w:rFonts w:hint="eastAsia"/>
                </w:rPr>
                <w:delText>It</w:delText>
              </w:r>
              <w:r>
                <w:delText xml:space="preserve"> </w:delText>
              </w:r>
              <w:r>
                <w:rPr>
                  <w:rFonts w:hint="eastAsia"/>
                </w:rPr>
                <w:delText>will</w:delText>
              </w:r>
              <w:r>
                <w:delText xml:space="preserve"> be auto populated if Vendor name is selected. </w:delText>
              </w:r>
            </w:del>
          </w:p>
          <w:p w14:paraId="1F088A03" w14:textId="4DAFB592" w:rsidR="001405C7" w:rsidRDefault="001405C7" w:rsidP="00417C96">
            <w:pPr>
              <w:pStyle w:val="ListParagraph"/>
              <w:numPr>
                <w:ilvl w:val="0"/>
                <w:numId w:val="2000"/>
              </w:numPr>
              <w:rPr>
                <w:del w:id="3582" w:author="Bonnie Yang" w:date="2023-08-02T20:48:00Z"/>
              </w:rPr>
            </w:pPr>
            <w:del w:id="3583" w:author="Bonnie Yang" w:date="2023-08-02T20:48:00Z">
              <w:r>
                <w:delText>S</w:delText>
              </w:r>
              <w:r>
                <w:rPr>
                  <w:rFonts w:hint="eastAsia"/>
                </w:rPr>
                <w:delText>upplier Name</w:delText>
              </w:r>
              <w:r>
                <w:delText xml:space="preserve">: Dropdown list all vendors, option text display as {Vendor </w:delText>
              </w:r>
              <w:r>
                <w:rPr>
                  <w:rFonts w:hint="eastAsia"/>
                </w:rPr>
                <w:delText>N</w:delText>
              </w:r>
              <w:r>
                <w:delText>ame (</w:delText>
              </w:r>
              <w:r>
                <w:rPr>
                  <w:rFonts w:hint="eastAsia"/>
                </w:rPr>
                <w:delText>Vendor</w:delText>
              </w:r>
              <w:r>
                <w:delText xml:space="preserve"> Account)} . Only list</w:delText>
              </w:r>
              <w:r w:rsidRPr="00BE1D33">
                <w:delText xml:space="preserve"> ‘Supplier’ or 'Manufacturer &amp; Supplier' type of vendors </w:delText>
              </w:r>
              <w:r>
                <w:delText>for selecting</w:delText>
              </w:r>
              <w:r w:rsidRPr="00BE1D33">
                <w:delText>.</w:delText>
              </w:r>
            </w:del>
          </w:p>
          <w:p w14:paraId="25A36138" w14:textId="6BDFDEEF" w:rsidR="001405C7" w:rsidRDefault="001405C7" w:rsidP="00417C96">
            <w:pPr>
              <w:pStyle w:val="ListParagraph"/>
              <w:numPr>
                <w:ilvl w:val="0"/>
                <w:numId w:val="2000"/>
              </w:numPr>
              <w:rPr>
                <w:del w:id="3584" w:author="Bonnie Yang" w:date="2023-08-02T20:48:00Z"/>
              </w:rPr>
            </w:pPr>
            <w:del w:id="3585" w:author="Bonnie Yang" w:date="2023-08-02T20:48:00Z">
              <w:r>
                <w:delText>S</w:delText>
              </w:r>
              <w:r>
                <w:rPr>
                  <w:rFonts w:hint="eastAsia"/>
                </w:rPr>
                <w:delText>upplier</w:delText>
              </w:r>
              <w:r>
                <w:delText xml:space="preserve"> SKU: Vendor SKU </w:delText>
              </w:r>
              <w:r w:rsidR="00D04113">
                <w:fldChar w:fldCharType="begin"/>
              </w:r>
              <w:r w:rsidR="00D04113">
                <w:delInstrText>HYPERLINK "https://app.galleysolutions.com/ingredients"</w:delInstrText>
              </w:r>
              <w:r w:rsidR="00D04113">
                <w:fldChar w:fldCharType="separate"/>
              </w:r>
              <w:r w:rsidRPr="00B27BCB">
                <w:rPr>
                  <w:rStyle w:val="Hyperlink"/>
                </w:rPr>
                <w:delText>https://app.galleysolutions.com/ingredients</w:delText>
              </w:r>
              <w:r w:rsidR="00D04113">
                <w:rPr>
                  <w:rStyle w:val="Hyperlink"/>
                </w:rPr>
                <w:fldChar w:fldCharType="end"/>
              </w:r>
            </w:del>
          </w:p>
          <w:p w14:paraId="07D569CE" w14:textId="526C9F8F" w:rsidR="001405C7" w:rsidRDefault="001405C7" w:rsidP="00417C96">
            <w:pPr>
              <w:pStyle w:val="ListParagraph"/>
              <w:numPr>
                <w:ilvl w:val="0"/>
                <w:numId w:val="2000"/>
              </w:numPr>
              <w:rPr>
                <w:del w:id="3586" w:author="Bonnie Yang" w:date="2023-08-02T20:48:00Z"/>
              </w:rPr>
            </w:pPr>
            <w:del w:id="3587" w:author="Bonnie Yang" w:date="2023-08-02T20:48:00Z">
              <w:r>
                <w:delText>S</w:delText>
              </w:r>
              <w:r>
                <w:rPr>
                  <w:rFonts w:hint="eastAsia"/>
                </w:rPr>
                <w:delText>upplier</w:delText>
              </w:r>
              <w:r>
                <w:delText xml:space="preserve"> SKU Name: Vendor SKU Name</w:delText>
              </w:r>
            </w:del>
          </w:p>
          <w:p w14:paraId="2148A9C0" w14:textId="1602E280" w:rsidR="001405C7" w:rsidRDefault="001405C7" w:rsidP="00417C96">
            <w:pPr>
              <w:pStyle w:val="ListParagraph"/>
              <w:numPr>
                <w:ilvl w:val="0"/>
                <w:numId w:val="2000"/>
              </w:numPr>
              <w:rPr>
                <w:del w:id="3588" w:author="Bonnie Yang" w:date="2023-08-02T20:48:00Z"/>
              </w:rPr>
            </w:pPr>
            <w:del w:id="3589" w:author="Bonnie Yang" w:date="2023-08-02T20:48:00Z">
              <w:r>
                <w:delText>Module Type: Vendor</w:delText>
              </w:r>
            </w:del>
          </w:p>
          <w:p w14:paraId="7BA50124" w14:textId="1091C30B" w:rsidR="001405C7" w:rsidRDefault="001405C7" w:rsidP="00417C96">
            <w:pPr>
              <w:pStyle w:val="ListParagraph"/>
              <w:numPr>
                <w:ilvl w:val="0"/>
                <w:numId w:val="2000"/>
              </w:numPr>
              <w:rPr>
                <w:del w:id="3590" w:author="Bonnie Yang" w:date="2023-08-02T20:48:00Z"/>
              </w:rPr>
            </w:pPr>
            <w:del w:id="3591" w:author="Bonnie Yang" w:date="2023-08-02T20:48:00Z">
              <w:r>
                <w:delText>Unit of Measure</w:delText>
              </w:r>
              <w:r>
                <w:rPr>
                  <w:rFonts w:hint="eastAsia"/>
                </w:rPr>
                <w:delText>:</w:delText>
              </w:r>
              <w:r>
                <w:delText xml:space="preserve"> Drop</w:delText>
              </w:r>
              <w:r>
                <w:rPr>
                  <w:rFonts w:hint="eastAsia"/>
                </w:rPr>
                <w:delText>down</w:delText>
              </w:r>
              <w:r>
                <w:delText xml:space="preserve"> list with all units</w:delText>
              </w:r>
              <w:r>
                <w:rPr>
                  <w:rFonts w:hint="eastAsia"/>
                </w:rPr>
                <w:delText>,</w:delText>
              </w:r>
              <w:r>
                <w:delText xml:space="preserve"> if this set value for this field, it will apply to Trade&amp;Cost </w:delText>
              </w:r>
              <w:r w:rsidRPr="000D10A3">
                <w:delText>Purchase Pick By Unit</w:delText>
              </w:r>
              <w:r>
                <w:delText>. When u</w:delText>
              </w:r>
              <w:r>
                <w:rPr>
                  <w:rFonts w:hint="eastAsia"/>
                </w:rPr>
                <w:delText>ser</w:delText>
              </w:r>
              <w:r>
                <w:delText xml:space="preserve"> modify this filed, show warning message “</w:delText>
              </w:r>
              <w:r w:rsidRPr="000D10A3">
                <w:delText xml:space="preserve">Are you sure you want to change the Unit of </w:delText>
              </w:r>
              <w:r>
                <w:delText>M</w:delText>
              </w:r>
              <w:r w:rsidRPr="000D10A3">
                <w:delText>easure?</w:delText>
              </w:r>
              <w:r>
                <w:delText xml:space="preserve">”, if yes, overwrite this value to all Trade&amp;Cost’s </w:delText>
              </w:r>
              <w:r w:rsidRPr="001D60CF">
                <w:delText>Purchase Unit of Measure</w:delText>
              </w:r>
              <w:r>
                <w:delText>. Keep this field but hardcode the name of field as”</w:delText>
              </w:r>
              <w:r w:rsidRPr="001D60CF">
                <w:delText xml:space="preserve"> Purchase Unit of Measure</w:delText>
              </w:r>
              <w:r>
                <w:delText xml:space="preserve">” </w:delText>
              </w:r>
              <w:r>
                <w:rPr>
                  <w:rFonts w:hint="eastAsia"/>
                </w:rPr>
                <w:delText>in</w:delText>
              </w:r>
              <w:r>
                <w:delText xml:space="preserve"> UI. Like this:</w:delText>
              </w:r>
              <w:r>
                <w:rPr>
                  <w:noProof/>
                </w:rPr>
                <w:delText xml:space="preserve"> </w:delText>
              </w:r>
              <w:r>
                <w:rPr>
                  <w:noProof/>
                </w:rPr>
                <w:drawing>
                  <wp:inline distT="0" distB="0" distL="0" distR="0" wp14:anchorId="3F57F0AF" wp14:editId="2BB93182">
                    <wp:extent cx="4246033" cy="839392"/>
                    <wp:effectExtent l="0" t="0" r="2540" b="0"/>
                    <wp:docPr id="2011944763" name="图片 2011944763" descr="背景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4763" name="图片 2011944763" descr="背景图案&#10;&#10;低可信度描述已自动生成"/>
                            <pic:cNvPicPr/>
                          </pic:nvPicPr>
                          <pic:blipFill>
                            <a:blip r:embed="rId135"/>
                            <a:stretch>
                              <a:fillRect/>
                            </a:stretch>
                          </pic:blipFill>
                          <pic:spPr>
                            <a:xfrm>
                              <a:off x="0" y="0"/>
                              <a:ext cx="4273245" cy="844772"/>
                            </a:xfrm>
                            <a:prstGeom prst="rect">
                              <a:avLst/>
                            </a:prstGeom>
                          </pic:spPr>
                        </pic:pic>
                      </a:graphicData>
                    </a:graphic>
                  </wp:inline>
                </w:drawing>
              </w:r>
            </w:del>
          </w:p>
          <w:p w14:paraId="0429AC7B" w14:textId="26822106" w:rsidR="001405C7" w:rsidRDefault="001405C7" w:rsidP="00417C96">
            <w:pPr>
              <w:pStyle w:val="ListParagraph"/>
              <w:numPr>
                <w:ilvl w:val="0"/>
                <w:numId w:val="2000"/>
              </w:numPr>
              <w:rPr>
                <w:del w:id="3592" w:author="Bonnie Yang" w:date="2023-08-02T20:48:00Z"/>
              </w:rPr>
            </w:pPr>
            <w:del w:id="3593" w:author="Bonnie Yang" w:date="2023-08-02T20:48:00Z">
              <w:r>
                <w:delText>Pick By Unit</w:delText>
              </w:r>
              <w:r>
                <w:rPr>
                  <w:rFonts w:hint="eastAsia"/>
                </w:rPr>
                <w:delText>:</w:delText>
              </w:r>
              <w:r>
                <w:delText xml:space="preserve"> Unit of pick up, Drop</w:delText>
              </w:r>
              <w:r>
                <w:rPr>
                  <w:rFonts w:hint="eastAsia"/>
                </w:rPr>
                <w:delText>down</w:delText>
              </w:r>
              <w:r>
                <w:delText xml:space="preserve"> list with all units, if user modify this field and its value is different from Putaway Unit, show warning message message “</w:delText>
              </w:r>
              <w:r w:rsidRPr="000D10A3">
                <w:delText>Are you sure you want to change Pick by Unit</w:delText>
              </w:r>
              <w:r>
                <w:delText xml:space="preserve"> to be different from Putaway</w:delText>
              </w:r>
              <w:r w:rsidRPr="000D10A3">
                <w:delText xml:space="preserve"> Uni</w:delText>
              </w:r>
              <w:r>
                <w:delText>t?”</w:delText>
              </w:r>
              <w:r w:rsidDel="00382669">
                <w:delText xml:space="preserve"> </w:delText>
              </w:r>
            </w:del>
          </w:p>
          <w:p w14:paraId="4DCA9B76" w14:textId="058CF447" w:rsidR="001405C7" w:rsidRDefault="001405C7" w:rsidP="00417C96">
            <w:pPr>
              <w:pStyle w:val="ListParagraph"/>
              <w:numPr>
                <w:ilvl w:val="0"/>
                <w:numId w:val="2000"/>
              </w:numPr>
              <w:rPr>
                <w:del w:id="3594" w:author="Bonnie Yang" w:date="2023-08-02T20:48:00Z"/>
              </w:rPr>
            </w:pPr>
            <w:del w:id="3595" w:author="Bonnie Yang" w:date="2023-08-02T20:48:00Z">
              <w:r>
                <w:delText>P</w:delText>
              </w:r>
              <w:r>
                <w:rPr>
                  <w:rFonts w:hint="eastAsia"/>
                </w:rPr>
                <w:delText>utaway</w:delText>
              </w:r>
              <w:r>
                <w:delText xml:space="preserve"> Unit: Default as Pick By Unit, if user modify this field and its value is different from Pick By Unit, show warning message message “</w:delText>
              </w:r>
              <w:r w:rsidRPr="000D10A3">
                <w:delText xml:space="preserve">Are you sure you want to change </w:delText>
              </w:r>
              <w:r>
                <w:delText>Putaway</w:delText>
              </w:r>
              <w:r w:rsidRPr="000D10A3">
                <w:delText xml:space="preserve"> Unit</w:delText>
              </w:r>
              <w:r>
                <w:delText xml:space="preserve"> to be different from </w:delText>
              </w:r>
              <w:r w:rsidRPr="000D10A3">
                <w:delText>Pick by Unit</w:delText>
              </w:r>
              <w:r>
                <w:delText>?”, if yes, save it.</w:delText>
              </w:r>
            </w:del>
          </w:p>
          <w:p w14:paraId="70BAE138" w14:textId="5094C2D9" w:rsidR="001405C7" w:rsidRDefault="001405C7" w:rsidP="00417C96">
            <w:pPr>
              <w:pStyle w:val="ListParagraph"/>
              <w:numPr>
                <w:ilvl w:val="0"/>
                <w:numId w:val="2000"/>
              </w:numPr>
              <w:rPr>
                <w:del w:id="3596" w:author="Bonnie Yang" w:date="2023-08-02T20:48:00Z"/>
              </w:rPr>
            </w:pPr>
            <w:del w:id="3597" w:author="Bonnie Yang" w:date="2023-08-02T20:48:00Z">
              <w:r>
                <w:rPr>
                  <w:rFonts w:hint="eastAsia"/>
                </w:rPr>
                <w:delText>A</w:delText>
              </w:r>
              <w:r>
                <w:delText>BC Category</w:delText>
              </w:r>
              <w:r>
                <w:rPr>
                  <w:rFonts w:hint="eastAsia"/>
                </w:rPr>
                <w:delText>:</w:delText>
              </w:r>
              <w:r>
                <w:delText xml:space="preserve"> required, dropdown, single-select, possible values are ‘None’, ‘A’, ‘B’, ‘C’. No default value. Inline error: </w:delText>
              </w:r>
              <w:r>
                <w:rPr>
                  <w:rFonts w:hint="eastAsia"/>
                </w:rPr>
                <w:delText>[Field name] is required.</w:delText>
              </w:r>
            </w:del>
          </w:p>
          <w:p w14:paraId="4C5F1C00" w14:textId="227A0132" w:rsidR="001405C7" w:rsidRDefault="001405C7" w:rsidP="00417C96">
            <w:pPr>
              <w:pStyle w:val="ListParagraph"/>
              <w:numPr>
                <w:ilvl w:val="0"/>
                <w:numId w:val="2000"/>
              </w:numPr>
              <w:rPr>
                <w:del w:id="3598" w:author="Bonnie Yang" w:date="2023-08-02T20:48:00Z"/>
              </w:rPr>
            </w:pPr>
            <w:del w:id="3599" w:author="Bonnie Yang" w:date="2023-08-02T20:48:00Z">
              <w:r>
                <w:rPr>
                  <w:rFonts w:hint="eastAsia"/>
                </w:rPr>
                <w:delText>D</w:delText>
              </w:r>
              <w:r>
                <w:delText>escription: Optional, free text, s</w:delText>
              </w:r>
              <w:r w:rsidRPr="006D2FB7">
                <w:delText>tring</w:delText>
              </w:r>
              <w:r>
                <w:delText xml:space="preserve"> up to </w:delText>
              </w:r>
              <w:r w:rsidRPr="006D2FB7">
                <w:delText>60</w:delText>
              </w:r>
              <w:r>
                <w:delText xml:space="preserve">, default by empty. </w:delText>
              </w:r>
            </w:del>
          </w:p>
          <w:p w14:paraId="77C2132C" w14:textId="56AA5FD5" w:rsidR="001405C7" w:rsidRDefault="001405C7">
            <w:pPr>
              <w:pStyle w:val="ListParagraph"/>
              <w:ind w:left="360"/>
              <w:rPr>
                <w:del w:id="3600" w:author="Bonnie Yang" w:date="2023-08-02T20:48:00Z"/>
              </w:rPr>
            </w:pPr>
            <w:del w:id="3601" w:author="Bonnie Yang" w:date="2023-08-02T20:48:00Z">
              <w:r>
                <w:delText>PS: vendor account + vendor SKU will be unique for vendor item</w:delText>
              </w:r>
            </w:del>
          </w:p>
          <w:p w14:paraId="6B6683C1" w14:textId="55BA8FCA" w:rsidR="001405C7" w:rsidRDefault="001405C7">
            <w:pPr>
              <w:pStyle w:val="ListParagraph"/>
              <w:ind w:left="360"/>
              <w:rPr>
                <w:del w:id="3602" w:author="Bonnie Yang" w:date="2023-08-02T20:48:00Z"/>
              </w:rPr>
            </w:pPr>
            <w:del w:id="3603" w:author="Bonnie Yang" w:date="2023-08-02T20:48:00Z">
              <w:r>
                <w:rPr>
                  <w:noProof/>
                </w:rPr>
                <w:lastRenderedPageBreak/>
                <w:drawing>
                  <wp:inline distT="0" distB="0" distL="0" distR="0" wp14:anchorId="7AAD0A16" wp14:editId="5B68E13B">
                    <wp:extent cx="4614333" cy="1948842"/>
                    <wp:effectExtent l="0" t="0" r="0" b="0"/>
                    <wp:docPr id="2011944764" name="图片 201194476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4764" name="Picture 341" descr="图形用户界面, 应用程序&#10;&#10;描述已自动生成"/>
                            <pic:cNvPicPr/>
                          </pic:nvPicPr>
                          <pic:blipFill>
                            <a:blip r:embed="rId136"/>
                            <a:stretch>
                              <a:fillRect/>
                            </a:stretch>
                          </pic:blipFill>
                          <pic:spPr>
                            <a:xfrm>
                              <a:off x="0" y="0"/>
                              <a:ext cx="4619854" cy="1951174"/>
                            </a:xfrm>
                            <a:prstGeom prst="rect">
                              <a:avLst/>
                            </a:prstGeom>
                          </pic:spPr>
                        </pic:pic>
                      </a:graphicData>
                    </a:graphic>
                  </wp:inline>
                </w:drawing>
              </w:r>
            </w:del>
          </w:p>
          <w:p w14:paraId="56D97E38" w14:textId="712B18D0" w:rsidR="001405C7" w:rsidRPr="00B260E3" w:rsidRDefault="001405C7">
            <w:pPr>
              <w:rPr>
                <w:del w:id="3604" w:author="Bonnie Yang" w:date="2023-08-02T20:48:00Z"/>
                <w:noProof/>
              </w:rPr>
            </w:pPr>
          </w:p>
          <w:p w14:paraId="70CC14F7" w14:textId="3849FA7D" w:rsidR="001405C7" w:rsidRDefault="001405C7" w:rsidP="00417C96">
            <w:pPr>
              <w:pStyle w:val="ListParagraph"/>
              <w:numPr>
                <w:ilvl w:val="0"/>
                <w:numId w:val="2000"/>
              </w:numPr>
              <w:rPr>
                <w:del w:id="3605" w:author="Bonnie Yang" w:date="2023-08-02T20:48:00Z"/>
              </w:rPr>
            </w:pPr>
            <w:del w:id="3606" w:author="Bonnie Yang" w:date="2023-08-02T20:48:00Z">
              <w:r w:rsidRPr="005C3567">
                <w:rPr>
                  <w:b/>
                  <w:bCs/>
                  <w:color w:val="2B579A"/>
                </w:rPr>
                <w:delText>Trade &amp; Cost Information</w:delText>
              </w:r>
              <w:r w:rsidRPr="00E207CF">
                <w:cr/>
              </w:r>
              <w:r>
                <w:delText>Currency: USD</w:delText>
              </w:r>
            </w:del>
          </w:p>
          <w:p w14:paraId="604D33C7" w14:textId="77D6DC24" w:rsidR="001405C7" w:rsidRDefault="001405C7" w:rsidP="00417C96">
            <w:pPr>
              <w:pStyle w:val="ListParagraph"/>
              <w:numPr>
                <w:ilvl w:val="0"/>
                <w:numId w:val="2000"/>
              </w:numPr>
              <w:rPr>
                <w:del w:id="3607" w:author="Bonnie Yang" w:date="2023-08-02T20:48:00Z"/>
              </w:rPr>
            </w:pPr>
            <w:del w:id="3608" w:author="Bonnie Yang" w:date="2023-08-02T20:48:00Z">
              <w:r>
                <w:delText xml:space="preserve">Delivery Time: Integer, lager than zero </w:delText>
              </w:r>
            </w:del>
          </w:p>
          <w:p w14:paraId="0CC83070" w14:textId="046AD0F2" w:rsidR="001405C7" w:rsidRDefault="001405C7" w:rsidP="00417C96">
            <w:pPr>
              <w:pStyle w:val="ListParagraph"/>
              <w:numPr>
                <w:ilvl w:val="0"/>
                <w:numId w:val="2000"/>
              </w:numPr>
              <w:rPr>
                <w:del w:id="3609" w:author="Bonnie Yang" w:date="2023-08-02T20:48:00Z"/>
              </w:rPr>
            </w:pPr>
            <w:del w:id="3610" w:author="Bonnie Yang" w:date="2023-08-02T20:48:00Z">
              <w:r>
                <w:delText>Start Date:</w:delText>
              </w:r>
            </w:del>
          </w:p>
          <w:p w14:paraId="76F6F5AD" w14:textId="415F1722" w:rsidR="001405C7" w:rsidRDefault="001405C7" w:rsidP="00417C96">
            <w:pPr>
              <w:pStyle w:val="ListParagraph"/>
              <w:numPr>
                <w:ilvl w:val="0"/>
                <w:numId w:val="2000"/>
              </w:numPr>
              <w:rPr>
                <w:del w:id="3611" w:author="Bonnie Yang" w:date="2023-08-02T20:48:00Z"/>
              </w:rPr>
            </w:pPr>
            <w:del w:id="3612" w:author="Bonnie Yang" w:date="2023-08-02T20:48:00Z">
              <w:r>
                <w:delText>End Date: should be later than start date</w:delText>
              </w:r>
            </w:del>
          </w:p>
          <w:p w14:paraId="7B3BE881" w14:textId="64960E6F" w:rsidR="001405C7" w:rsidRDefault="001405C7" w:rsidP="00417C96">
            <w:pPr>
              <w:pStyle w:val="ListParagraph"/>
              <w:numPr>
                <w:ilvl w:val="0"/>
                <w:numId w:val="2000"/>
              </w:numPr>
              <w:rPr>
                <w:del w:id="3613" w:author="Bonnie Yang" w:date="2023-08-02T20:48:00Z"/>
              </w:rPr>
            </w:pPr>
            <w:del w:id="3614" w:author="Bonnie Yang" w:date="2023-08-02T20:48:00Z">
              <w:r>
                <w:delText>Cost: 2 decimals, positiveand 0. Null is not 0.</w:delText>
              </w:r>
            </w:del>
          </w:p>
          <w:p w14:paraId="4453840A" w14:textId="24071BE8" w:rsidR="001405C7" w:rsidRDefault="001405C7" w:rsidP="00417C96">
            <w:pPr>
              <w:pStyle w:val="ListParagraph"/>
              <w:numPr>
                <w:ilvl w:val="0"/>
                <w:numId w:val="2000"/>
              </w:numPr>
              <w:rPr>
                <w:del w:id="3615" w:author="Bonnie Yang" w:date="2023-08-02T20:48:00Z"/>
              </w:rPr>
            </w:pPr>
            <w:del w:id="3616" w:author="Bonnie Yang" w:date="2023-08-02T20:48:00Z">
              <w:r w:rsidRPr="00315C43">
                <w:delText>Purchase Unit of Measure</w:delText>
              </w:r>
              <w:r>
                <w:delText>: when created, it will be default as Vendor Item’s Unit of Measure. When user modify this field, show warning message “</w:delText>
              </w:r>
              <w:r w:rsidRPr="000D10A3">
                <w:delText>Are you sure you want to change the</w:delText>
              </w:r>
              <w:r>
                <w:delText xml:space="preserve"> </w:delText>
              </w:r>
              <w:r w:rsidRPr="00315C43">
                <w:delText>Purchase Unit of Measure</w:delText>
              </w:r>
              <w:r w:rsidRPr="000D10A3">
                <w:delText>?</w:delText>
              </w:r>
              <w:r>
                <w:delText xml:space="preserve">”, if yes, apply this value to other Trade&amp;Cost’s </w:delText>
              </w:r>
              <w:r w:rsidRPr="00315C43">
                <w:delText>Purchase Unit of Measure</w:delText>
              </w:r>
              <w:r>
                <w:delText xml:space="preserve"> and vendor item’s Unit of Measure.</w:delText>
              </w:r>
            </w:del>
          </w:p>
          <w:p w14:paraId="52FD521E" w14:textId="665E8B43" w:rsidR="001405C7" w:rsidRDefault="001405C7" w:rsidP="00417C96">
            <w:pPr>
              <w:pStyle w:val="ListParagraph"/>
              <w:numPr>
                <w:ilvl w:val="0"/>
                <w:numId w:val="2000"/>
              </w:numPr>
              <w:rPr>
                <w:del w:id="3617" w:author="Bonnie Yang" w:date="2023-08-02T20:48:00Z"/>
              </w:rPr>
            </w:pPr>
            <w:del w:id="3618" w:author="Bonnie Yang" w:date="2023-08-02T20:48:00Z">
              <w:r>
                <w:delText>Quantity to Start: 2 decimals, positive. D</w:delText>
              </w:r>
              <w:r>
                <w:rPr>
                  <w:rFonts w:hint="eastAsia"/>
                </w:rPr>
                <w:delText>efault</w:delText>
              </w:r>
              <w:r>
                <w:delText xml:space="preserve"> to 0. If the value is negative number, display error tooltip “Quantity to Start should be positive.” If the field is blank, display tooltip “Quantity to Start is required.”</w:delText>
              </w:r>
            </w:del>
          </w:p>
          <w:p w14:paraId="5B44249C" w14:textId="3D7DA633" w:rsidR="001405C7" w:rsidRDefault="001405C7">
            <w:pPr>
              <w:ind w:left="360"/>
              <w:rPr>
                <w:del w:id="3619" w:author="Bonnie Yang" w:date="2023-08-02T20:48:00Z"/>
              </w:rPr>
            </w:pPr>
            <w:del w:id="3620" w:author="Bonnie Yang" w:date="2023-08-02T20:48:00Z">
              <w:r>
                <w:rPr>
                  <w:noProof/>
                </w:rPr>
                <w:drawing>
                  <wp:inline distT="0" distB="0" distL="0" distR="0" wp14:anchorId="61957C5B" wp14:editId="3ED0ACCA">
                    <wp:extent cx="1665838" cy="822572"/>
                    <wp:effectExtent l="0" t="0" r="0" b="0"/>
                    <wp:docPr id="2011944765" name="图片 201194476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4765" name="图片 2011944765" descr="图形用户界面, 文本, 应用程序, 电子邮件&#10;&#10;描述已自动生成"/>
                            <pic:cNvPicPr/>
                          </pic:nvPicPr>
                          <pic:blipFill>
                            <a:blip r:embed="rId137"/>
                            <a:stretch>
                              <a:fillRect/>
                            </a:stretch>
                          </pic:blipFill>
                          <pic:spPr>
                            <a:xfrm>
                              <a:off x="0" y="0"/>
                              <a:ext cx="1678272" cy="828712"/>
                            </a:xfrm>
                            <a:prstGeom prst="rect">
                              <a:avLst/>
                            </a:prstGeom>
                          </pic:spPr>
                        </pic:pic>
                      </a:graphicData>
                    </a:graphic>
                  </wp:inline>
                </w:drawing>
              </w:r>
            </w:del>
          </w:p>
          <w:p w14:paraId="603D5B19" w14:textId="5E3D08EF" w:rsidR="001405C7" w:rsidRDefault="001405C7" w:rsidP="00417C96">
            <w:pPr>
              <w:pStyle w:val="ListParagraph"/>
              <w:numPr>
                <w:ilvl w:val="0"/>
                <w:numId w:val="2000"/>
              </w:numPr>
              <w:rPr>
                <w:del w:id="3621" w:author="Bonnie Yang" w:date="2023-08-02T20:48:00Z"/>
              </w:rPr>
            </w:pPr>
            <w:del w:id="3622" w:author="Bonnie Yang" w:date="2023-08-02T20:48:00Z">
              <w:r>
                <w:delText xml:space="preserve">Quantity to End: 2 decimals, positive. </w:delText>
              </w:r>
            </w:del>
          </w:p>
          <w:p w14:paraId="2CDCB389" w14:textId="3E97BF3E" w:rsidR="001405C7" w:rsidRDefault="001405C7" w:rsidP="00417C96">
            <w:pPr>
              <w:pStyle w:val="ListParagraph"/>
              <w:numPr>
                <w:ilvl w:val="0"/>
                <w:numId w:val="2000"/>
              </w:numPr>
              <w:rPr>
                <w:del w:id="3623" w:author="Bonnie Yang" w:date="2023-08-02T20:48:00Z"/>
              </w:rPr>
            </w:pPr>
            <w:del w:id="3624" w:author="Bonnie Yang" w:date="2023-08-02T20:48:00Z">
              <w:r>
                <w:delText>Price Unit: 2 decimals, positive, default 1</w:delText>
              </w:r>
            </w:del>
          </w:p>
          <w:p w14:paraId="29E0665D" w14:textId="69862DE1" w:rsidR="001405C7" w:rsidRDefault="001405C7" w:rsidP="00417C96">
            <w:pPr>
              <w:pStyle w:val="ListParagraph"/>
              <w:numPr>
                <w:ilvl w:val="0"/>
                <w:numId w:val="2000"/>
              </w:numPr>
              <w:rPr>
                <w:del w:id="3625" w:author="Bonnie Yang" w:date="2023-08-02T20:48:00Z"/>
              </w:rPr>
            </w:pPr>
            <w:del w:id="3626" w:author="Bonnie Yang" w:date="2023-08-02T20:48:00Z">
              <w:r>
                <w:delText>Delivery Time: Integer, default as 1</w:delText>
              </w:r>
            </w:del>
          </w:p>
          <w:p w14:paraId="20C3BE3A" w14:textId="6220162F" w:rsidR="001405C7" w:rsidRDefault="001405C7">
            <w:pPr>
              <w:pStyle w:val="ListParagraph"/>
              <w:ind w:left="360"/>
              <w:rPr>
                <w:del w:id="3627" w:author="Bonnie Yang" w:date="2023-08-02T20:48:00Z"/>
              </w:rPr>
            </w:pPr>
            <w:del w:id="3628" w:author="Bonnie Yang" w:date="2023-08-02T20:48:00Z">
              <w:r>
                <w:rPr>
                  <w:noProof/>
                  <w:color w:val="2B579A"/>
                  <w:shd w:val="clear" w:color="auto" w:fill="E6E6E6"/>
                </w:rPr>
                <w:lastRenderedPageBreak/>
                <w:drawing>
                  <wp:inline distT="0" distB="0" distL="0" distR="0" wp14:anchorId="66819347" wp14:editId="13FBF917">
                    <wp:extent cx="4605008" cy="2263140"/>
                    <wp:effectExtent l="0" t="0" r="5715" b="3810"/>
                    <wp:docPr id="2011944766" name="图片 201194476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4766" name="Picture 236" descr="图形用户界面, 应用程序&#10;&#10;描述已自动生成"/>
                            <pic:cNvPicPr/>
                          </pic:nvPicPr>
                          <pic:blipFill>
                            <a:blip r:embed="rId138"/>
                            <a:stretch>
                              <a:fillRect/>
                            </a:stretch>
                          </pic:blipFill>
                          <pic:spPr>
                            <a:xfrm>
                              <a:off x="0" y="0"/>
                              <a:ext cx="4611099" cy="2266133"/>
                            </a:xfrm>
                            <a:prstGeom prst="rect">
                              <a:avLst/>
                            </a:prstGeom>
                          </pic:spPr>
                        </pic:pic>
                      </a:graphicData>
                    </a:graphic>
                  </wp:inline>
                </w:drawing>
              </w:r>
            </w:del>
          </w:p>
          <w:p w14:paraId="106572A4" w14:textId="0F648CE2" w:rsidR="001405C7" w:rsidRDefault="001405C7" w:rsidP="00417C96">
            <w:pPr>
              <w:pStyle w:val="ListParagraph"/>
              <w:numPr>
                <w:ilvl w:val="0"/>
                <w:numId w:val="2000"/>
              </w:numPr>
              <w:rPr>
                <w:del w:id="3629" w:author="Bonnie Yang" w:date="2023-08-02T20:48:00Z"/>
              </w:rPr>
            </w:pPr>
            <w:del w:id="3630" w:author="Bonnie Yang" w:date="2023-08-02T20:48:00Z">
              <w:r>
                <w:rPr>
                  <w:rFonts w:hint="eastAsia"/>
                </w:rPr>
                <w:delText>W</w:delText>
              </w:r>
              <w:r>
                <w:delText>hen user creates/edits a trade agreement, user clicks ‘Save’, check if the trade agreement of the supplier item SKU is duplicated (all fields values are the same). If yes, display an error ‘Unable to save the change. Trade agreement is duplicated.’</w:delText>
              </w:r>
            </w:del>
          </w:p>
          <w:p w14:paraId="1EEBC091" w14:textId="1F7D7E37" w:rsidR="001405C7" w:rsidRDefault="001405C7">
            <w:pPr>
              <w:rPr>
                <w:del w:id="3631" w:author="Bonnie Yang" w:date="2023-08-02T20:48:00Z"/>
              </w:rPr>
            </w:pPr>
          </w:p>
          <w:p w14:paraId="55473CFD" w14:textId="0E658C82" w:rsidR="001405C7" w:rsidRDefault="001405C7" w:rsidP="00417C96">
            <w:pPr>
              <w:pStyle w:val="ListParagraph"/>
              <w:numPr>
                <w:ilvl w:val="0"/>
                <w:numId w:val="2000"/>
              </w:numPr>
              <w:rPr>
                <w:del w:id="3632" w:author="Bonnie Yang" w:date="2023-08-02T20:48:00Z"/>
              </w:rPr>
            </w:pPr>
            <w:del w:id="3633" w:author="Bonnie Yang" w:date="2023-08-02T20:48:00Z">
              <w:r>
                <w:rPr>
                  <w:rFonts w:hint="eastAsia"/>
                </w:rPr>
                <w:delText>A</w:delText>
              </w:r>
              <w:r>
                <w:delText>dd a new section ‘Manufacture Information’ underneath ‘Supplier Information’.</w:delText>
              </w:r>
            </w:del>
          </w:p>
          <w:p w14:paraId="28FB863C" w14:textId="783EDBFD" w:rsidR="001405C7" w:rsidRDefault="001405C7">
            <w:pPr>
              <w:pStyle w:val="ListParagraph"/>
              <w:ind w:left="360"/>
              <w:rPr>
                <w:del w:id="3634" w:author="Bonnie Yang" w:date="2023-08-02T20:48:00Z"/>
              </w:rPr>
            </w:pPr>
            <w:del w:id="3635" w:author="Bonnie Yang" w:date="2023-08-02T20:48:00Z">
              <w:r>
                <w:rPr>
                  <w:noProof/>
                </w:rPr>
                <w:drawing>
                  <wp:inline distT="0" distB="0" distL="0" distR="0" wp14:anchorId="448FA938" wp14:editId="565B9638">
                    <wp:extent cx="4534097" cy="964574"/>
                    <wp:effectExtent l="0" t="0" r="0" b="6985"/>
                    <wp:docPr id="2011944767" name="图片 201194476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4767" name="Picture 473" descr="图形用户界面, 应用程序&#10;&#10;描述已自动生成"/>
                            <pic:cNvPicPr/>
                          </pic:nvPicPr>
                          <pic:blipFill>
                            <a:blip r:embed="rId139"/>
                            <a:stretch>
                              <a:fillRect/>
                            </a:stretch>
                          </pic:blipFill>
                          <pic:spPr>
                            <a:xfrm>
                              <a:off x="0" y="0"/>
                              <a:ext cx="4540157" cy="965863"/>
                            </a:xfrm>
                            <a:prstGeom prst="rect">
                              <a:avLst/>
                            </a:prstGeom>
                          </pic:spPr>
                        </pic:pic>
                      </a:graphicData>
                    </a:graphic>
                  </wp:inline>
                </w:drawing>
              </w:r>
            </w:del>
          </w:p>
          <w:p w14:paraId="54597AD8" w14:textId="42A9643B" w:rsidR="001405C7" w:rsidRDefault="001405C7" w:rsidP="00417C96">
            <w:pPr>
              <w:pStyle w:val="ListParagraph"/>
              <w:numPr>
                <w:ilvl w:val="0"/>
                <w:numId w:val="2000"/>
              </w:numPr>
              <w:rPr>
                <w:del w:id="3636" w:author="Bonnie Yang" w:date="2023-08-02T20:48:00Z"/>
              </w:rPr>
            </w:pPr>
            <w:del w:id="3637" w:author="Bonnie Yang" w:date="2023-08-02T20:48:00Z">
              <w:r>
                <w:delText>Manufacturer Information: Optional. Single-select. The possible value is ‘Vendors’ whose type is ‘Manufacturer’. Placeholder text: Select Manufacturer. Auto-suggestion as user enters key words. Allow user appends ‘Manufacturer’ or 'Manufacturer &amp; Supplier' type of vendors.</w:delText>
              </w:r>
            </w:del>
          </w:p>
          <w:p w14:paraId="07CAA283" w14:textId="5C4BDF96" w:rsidR="001405C7" w:rsidRDefault="001405C7" w:rsidP="00417C96">
            <w:pPr>
              <w:pStyle w:val="ListParagraph"/>
              <w:numPr>
                <w:ilvl w:val="0"/>
                <w:numId w:val="2000"/>
              </w:numPr>
              <w:rPr>
                <w:del w:id="3638" w:author="Bonnie Yang" w:date="2023-08-02T20:48:00Z"/>
              </w:rPr>
            </w:pPr>
            <w:del w:id="3639" w:author="Bonnie Yang" w:date="2023-08-02T20:48:00Z">
              <w:r>
                <w:delText xml:space="preserve">Manufacturer SKU: Optional. Alphanumeric and also allow </w:delText>
              </w:r>
              <w:r w:rsidRPr="00597E70">
                <w:delText>to add punctuation</w:delText>
              </w:r>
              <w:r>
                <w:delText>s, suche as ‘,’, ‘-‘, ‘:’, etc, . Same character constraints as “Vendor SKU Name”. Placeholder text: Enter Manufacturer SKU. Uniqueness validation.</w:delText>
              </w:r>
            </w:del>
          </w:p>
          <w:p w14:paraId="03C9409A" w14:textId="73B5CDAB" w:rsidR="001405C7" w:rsidRPr="00100D55" w:rsidRDefault="001405C7" w:rsidP="00417C96">
            <w:pPr>
              <w:pStyle w:val="ListParagraph"/>
              <w:numPr>
                <w:ilvl w:val="0"/>
                <w:numId w:val="2000"/>
              </w:numPr>
              <w:rPr>
                <w:del w:id="3640" w:author="Bonnie Yang" w:date="2023-08-02T20:48:00Z"/>
              </w:rPr>
            </w:pPr>
            <w:del w:id="3641" w:author="Bonnie Yang" w:date="2023-08-02T20:48:00Z">
              <w:r>
                <w:rPr>
                  <w:rFonts w:hint="eastAsia"/>
                </w:rPr>
                <w:delText>W</w:delText>
              </w:r>
              <w:r>
                <w:delText xml:space="preserve">hen user tries to save a vendor item, check if </w:delText>
              </w:r>
              <w:r>
                <w:rPr>
                  <w:rFonts w:hint="eastAsia"/>
                </w:rPr>
                <w:delText>Manu</w:delText>
              </w:r>
              <w:r>
                <w:delText>facturer SKU is duplicated. If yes, display an error message ‘</w:delText>
              </w:r>
              <w:r w:rsidRPr="00227563">
                <w:rPr>
                  <w:rStyle w:val="Strong"/>
                  <w:rFonts w:eastAsiaTheme="minorHAnsi"/>
                </w:rPr>
                <w:delText>Unable to create vendor. [</w:delText>
              </w:r>
              <w:r>
                <w:rPr>
                  <w:rFonts w:hint="eastAsia"/>
                </w:rPr>
                <w:delText>Manu</w:delText>
              </w:r>
              <w:r>
                <w:delText>facturer SKU</w:delText>
              </w:r>
              <w:r w:rsidRPr="00227563">
                <w:rPr>
                  <w:rStyle w:val="Strong"/>
                  <w:rFonts w:eastAsiaTheme="minorHAnsi"/>
                </w:rPr>
                <w:delText>] already exists.</w:delText>
              </w:r>
              <w:r>
                <w:delText>’</w:delText>
              </w:r>
            </w:del>
          </w:p>
          <w:p w14:paraId="5AC01296" w14:textId="0CAA501A" w:rsidR="001405C7" w:rsidRDefault="001405C7" w:rsidP="00417C96">
            <w:pPr>
              <w:pStyle w:val="ListParagraph"/>
              <w:numPr>
                <w:ilvl w:val="0"/>
                <w:numId w:val="2000"/>
              </w:numPr>
              <w:rPr>
                <w:del w:id="3642" w:author="Bonnie Yang" w:date="2023-08-02T20:48:00Z"/>
              </w:rPr>
            </w:pPr>
            <w:del w:id="3643" w:author="Bonnie Yang" w:date="2023-08-02T20:48:00Z">
              <w:r>
                <w:rPr>
                  <w:rFonts w:hint="eastAsia"/>
                </w:rPr>
                <w:delText>A</w:delText>
              </w:r>
              <w:r>
                <w:delText xml:space="preserve">dd a new section ‘Item Specifications’ underneath ‘Manufacture Information’. </w:delText>
              </w:r>
            </w:del>
          </w:p>
          <w:p w14:paraId="1595D8A4" w14:textId="47D4DD48" w:rsidR="001405C7" w:rsidRDefault="001405C7">
            <w:pPr>
              <w:pStyle w:val="ListParagraph"/>
              <w:ind w:leftChars="-93" w:hangingChars="93" w:hanging="195"/>
              <w:rPr>
                <w:del w:id="3644" w:author="Bonnie Yang" w:date="2023-08-02T20:48:00Z"/>
              </w:rPr>
            </w:pPr>
            <w:del w:id="3645" w:author="Bonnie Yang" w:date="2023-08-02T20:48:00Z">
              <w:r>
                <w:rPr>
                  <w:noProof/>
                </w:rPr>
                <w:lastRenderedPageBreak/>
                <w:drawing>
                  <wp:inline distT="0" distB="0" distL="0" distR="0" wp14:anchorId="129ECA1F" wp14:editId="70BCD0B0">
                    <wp:extent cx="4856269" cy="907408"/>
                    <wp:effectExtent l="0" t="0" r="1905" b="7620"/>
                    <wp:docPr id="2011944768" name="图片 201194476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4768" name="Picture 474" descr="图形用户界面, 应用程序&#10;&#10;描述已自动生成"/>
                            <pic:cNvPicPr/>
                          </pic:nvPicPr>
                          <pic:blipFill>
                            <a:blip r:embed="rId140"/>
                            <a:stretch>
                              <a:fillRect/>
                            </a:stretch>
                          </pic:blipFill>
                          <pic:spPr>
                            <a:xfrm>
                              <a:off x="0" y="0"/>
                              <a:ext cx="4874724" cy="910856"/>
                            </a:xfrm>
                            <a:prstGeom prst="rect">
                              <a:avLst/>
                            </a:prstGeom>
                          </pic:spPr>
                        </pic:pic>
                      </a:graphicData>
                    </a:graphic>
                  </wp:inline>
                </w:drawing>
              </w:r>
            </w:del>
          </w:p>
          <w:p w14:paraId="30A4BE61" w14:textId="013E1BE9" w:rsidR="001405C7" w:rsidRDefault="001405C7">
            <w:pPr>
              <w:pStyle w:val="ListParagraph"/>
              <w:ind w:left="360"/>
              <w:rPr>
                <w:del w:id="3646" w:author="Bonnie Yang" w:date="2023-08-02T20:48:00Z"/>
              </w:rPr>
            </w:pPr>
            <w:del w:id="3647" w:author="Bonnie Yang" w:date="2023-08-02T20:48:00Z">
              <w:r>
                <w:rPr>
                  <w:rFonts w:hint="eastAsia"/>
                </w:rPr>
                <w:delText>A</w:delText>
              </w:r>
              <w:r>
                <w:delText>ll fields in this section are optional.</w:delText>
              </w:r>
            </w:del>
          </w:p>
          <w:p w14:paraId="3B286EEC" w14:textId="28785AB3" w:rsidR="001405C7" w:rsidRDefault="001405C7">
            <w:pPr>
              <w:pStyle w:val="ListParagraph"/>
              <w:ind w:left="360"/>
              <w:rPr>
                <w:del w:id="3648" w:author="Bonnie Yang" w:date="2023-08-02T20:48:00Z"/>
              </w:rPr>
            </w:pPr>
            <w:del w:id="3649" w:author="Bonnie Yang" w:date="2023-08-02T20:48:00Z">
              <w:r>
                <w:rPr>
                  <w:rFonts w:hint="eastAsia"/>
                </w:rPr>
                <w:delText>S</w:delText>
              </w:r>
              <w:r>
                <w:delText>pec Link: Link</w:delText>
              </w:r>
            </w:del>
          </w:p>
          <w:p w14:paraId="19342BDA" w14:textId="1267C1E7" w:rsidR="001405C7" w:rsidRDefault="001405C7">
            <w:pPr>
              <w:pStyle w:val="ListParagraph"/>
              <w:ind w:left="360"/>
              <w:rPr>
                <w:del w:id="3650" w:author="Bonnie Yang" w:date="2023-08-02T20:48:00Z"/>
              </w:rPr>
            </w:pPr>
            <w:del w:id="3651" w:author="Bonnie Yang" w:date="2023-08-02T20:48:00Z">
              <w:r>
                <w:delText>Capacity (oz), Length (in), Width (in), Depth (in), Weight (g): Numeric fields up to 3 decimal places. Only allow positive number and 0. Inline error ‘{Field Name} must be positive’.</w:delText>
              </w:r>
            </w:del>
          </w:p>
          <w:p w14:paraId="0183150E" w14:textId="546DEBCB" w:rsidR="001405C7" w:rsidRDefault="001405C7" w:rsidP="00417C96">
            <w:pPr>
              <w:pStyle w:val="ListParagraph"/>
              <w:numPr>
                <w:ilvl w:val="0"/>
                <w:numId w:val="2000"/>
              </w:numPr>
              <w:rPr>
                <w:del w:id="3652" w:author="Bonnie Yang" w:date="2023-08-02T20:48:00Z"/>
              </w:rPr>
            </w:pPr>
            <w:del w:id="3653" w:author="Bonnie Yang" w:date="2023-08-02T20:48:00Z">
              <w:r>
                <w:rPr>
                  <w:rFonts w:hint="eastAsia"/>
                </w:rPr>
                <w:delText>A</w:delText>
              </w:r>
              <w:r>
                <w:delText>dd a new section ‘Case Specifications’</w:delText>
              </w:r>
            </w:del>
          </w:p>
          <w:p w14:paraId="1CCB58CF" w14:textId="20D09ABB" w:rsidR="001405C7" w:rsidRPr="00856A3E" w:rsidRDefault="001405C7">
            <w:pPr>
              <w:pStyle w:val="ListParagraph"/>
              <w:ind w:left="360"/>
              <w:rPr>
                <w:del w:id="3654" w:author="Bonnie Yang" w:date="2023-08-02T20:48:00Z"/>
              </w:rPr>
            </w:pPr>
            <w:del w:id="3655" w:author="Bonnie Yang" w:date="2023-08-02T20:48:00Z">
              <w:r>
                <w:delText>Length (in), Width (in), Depth (in), Weight (g): Numeric fields up to 3 decimal places. Only allow positive number and 0. Inline error ‘{Field Name} must be positive’.</w:delText>
              </w:r>
            </w:del>
          </w:p>
          <w:p w14:paraId="401AC2CF" w14:textId="3439BA61" w:rsidR="001405C7" w:rsidRPr="00C3373C" w:rsidRDefault="001405C7">
            <w:pPr>
              <w:pStyle w:val="ListParagraph"/>
              <w:ind w:left="360"/>
              <w:rPr>
                <w:del w:id="3656" w:author="Bonnie Yang" w:date="2023-08-02T20:48:00Z"/>
              </w:rPr>
            </w:pPr>
            <w:del w:id="3657" w:author="Bonnie Yang" w:date="2023-08-02T20:48:00Z">
              <w:r w:rsidRPr="00C3373C">
                <w:rPr>
                  <w:noProof/>
                </w:rPr>
                <w:drawing>
                  <wp:inline distT="0" distB="0" distL="0" distR="0" wp14:anchorId="169EF071" wp14:editId="6A7AE64E">
                    <wp:extent cx="4429865" cy="1306666"/>
                    <wp:effectExtent l="0" t="0" r="0" b="8255"/>
                    <wp:docPr id="2011944769" name="图片 2011944769"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4769" name="Picture 420" descr="表格&#10;&#10;描述已自动生成"/>
                            <pic:cNvPicPr/>
                          </pic:nvPicPr>
                          <pic:blipFill>
                            <a:blip r:embed="rId141"/>
                            <a:stretch>
                              <a:fillRect/>
                            </a:stretch>
                          </pic:blipFill>
                          <pic:spPr>
                            <a:xfrm>
                              <a:off x="0" y="0"/>
                              <a:ext cx="4436461" cy="1308612"/>
                            </a:xfrm>
                            <a:prstGeom prst="rect">
                              <a:avLst/>
                            </a:prstGeom>
                          </pic:spPr>
                        </pic:pic>
                      </a:graphicData>
                    </a:graphic>
                  </wp:inline>
                </w:drawing>
              </w:r>
            </w:del>
          </w:p>
          <w:p w14:paraId="5DB05AB9" w14:textId="400B9854" w:rsidR="001405C7" w:rsidRDefault="001405C7" w:rsidP="00417C96">
            <w:pPr>
              <w:pStyle w:val="ListParagraph"/>
              <w:numPr>
                <w:ilvl w:val="0"/>
                <w:numId w:val="2000"/>
              </w:numPr>
              <w:rPr>
                <w:del w:id="3658" w:author="Bonnie Yang" w:date="2023-08-02T20:48:00Z"/>
              </w:rPr>
            </w:pPr>
            <w:del w:id="3659" w:author="Bonnie Yang" w:date="2023-08-02T20:48:00Z">
              <w:r>
                <w:rPr>
                  <w:rFonts w:hint="eastAsia"/>
                </w:rPr>
                <w:delText>A</w:delText>
              </w:r>
              <w:r>
                <w:delText xml:space="preserve">dd a new section ‘Complementary SKUs’ underneath ‘Specifications’. </w:delText>
              </w:r>
            </w:del>
          </w:p>
          <w:p w14:paraId="5195535B" w14:textId="7B41B19B" w:rsidR="001405C7" w:rsidRDefault="001405C7">
            <w:pPr>
              <w:pStyle w:val="ListParagraph"/>
              <w:ind w:left="360"/>
              <w:rPr>
                <w:del w:id="3660" w:author="Bonnie Yang" w:date="2023-08-02T20:48:00Z"/>
              </w:rPr>
            </w:pPr>
            <w:del w:id="3661" w:author="Bonnie Yang" w:date="2023-08-02T20:48:00Z">
              <w:r w:rsidRPr="001C1313">
                <w:rPr>
                  <w:noProof/>
                </w:rPr>
                <w:drawing>
                  <wp:inline distT="0" distB="0" distL="0" distR="0" wp14:anchorId="07E23494" wp14:editId="0C07B702">
                    <wp:extent cx="3683189" cy="1619333"/>
                    <wp:effectExtent l="0" t="0" r="0" b="0"/>
                    <wp:docPr id="2011944770" name="图片 201194477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4770" name="Picture 416" descr="图形用户界面, 文本, 应用程序, 电子邮件&#10;&#10;描述已自动生成"/>
                            <pic:cNvPicPr/>
                          </pic:nvPicPr>
                          <pic:blipFill>
                            <a:blip r:embed="rId142"/>
                            <a:stretch>
                              <a:fillRect/>
                            </a:stretch>
                          </pic:blipFill>
                          <pic:spPr>
                            <a:xfrm>
                              <a:off x="0" y="0"/>
                              <a:ext cx="3683189" cy="1619333"/>
                            </a:xfrm>
                            <a:prstGeom prst="rect">
                              <a:avLst/>
                            </a:prstGeom>
                          </pic:spPr>
                        </pic:pic>
                      </a:graphicData>
                    </a:graphic>
                  </wp:inline>
                </w:drawing>
              </w:r>
            </w:del>
          </w:p>
          <w:p w14:paraId="68ABB654" w14:textId="52A200A0" w:rsidR="001405C7" w:rsidRDefault="001405C7">
            <w:pPr>
              <w:pStyle w:val="ListParagraph"/>
              <w:ind w:left="360"/>
              <w:rPr>
                <w:del w:id="3662" w:author="Bonnie Yang" w:date="2023-08-02T20:48:00Z"/>
              </w:rPr>
            </w:pPr>
            <w:del w:id="3663" w:author="Bonnie Yang" w:date="2023-08-02T20:48:00Z">
              <w:r>
                <w:rPr>
                  <w:rFonts w:hint="eastAsia"/>
                </w:rPr>
                <w:delText>F</w:delText>
              </w:r>
              <w:r>
                <w:delText>ield ‘Add SKUs’: multi mapping SKUs. Allow user to search by ‘Vendor SKU’ or ‘Vendor SKU N</w:delText>
              </w:r>
              <w:r>
                <w:rPr>
                  <w:rFonts w:hint="eastAsia"/>
                </w:rPr>
                <w:delText>ame</w:delText>
              </w:r>
              <w:r>
                <w:delText xml:space="preserve">’. Add SKU by selecting from dropdown. Auto-suggestion per key words user inputs. Select an option in the dropdown list at one time. Display {Vendor SKU Name} ({Vendor SKU}) in the dropdown list. </w:delText>
              </w:r>
            </w:del>
          </w:p>
          <w:p w14:paraId="1E7EA06A" w14:textId="0CBC5AE6" w:rsidR="001405C7" w:rsidRDefault="001405C7">
            <w:pPr>
              <w:pStyle w:val="ListParagraph"/>
              <w:ind w:left="360"/>
              <w:rPr>
                <w:del w:id="3664" w:author="Bonnie Yang" w:date="2023-08-02T20:48:00Z"/>
              </w:rPr>
            </w:pPr>
            <w:del w:id="3665" w:author="Bonnie Yang" w:date="2023-08-02T20:48:00Z">
              <w:r>
                <w:rPr>
                  <w:rFonts w:hint="eastAsia"/>
                </w:rPr>
                <w:delText>I</w:delText>
              </w:r>
              <w:r>
                <w:delText>f a SKU has been selected, NEVER list it in the search result dropdown list.</w:delText>
              </w:r>
            </w:del>
          </w:p>
          <w:p w14:paraId="7ADCCB8F" w14:textId="3AD971F4" w:rsidR="001405C7" w:rsidRDefault="001405C7">
            <w:pPr>
              <w:pStyle w:val="ListParagraph"/>
              <w:ind w:left="360"/>
              <w:rPr>
                <w:del w:id="3666" w:author="Bonnie Yang" w:date="2023-08-02T20:48:00Z"/>
              </w:rPr>
            </w:pPr>
            <w:del w:id="3667" w:author="Bonnie Yang" w:date="2023-08-02T20:48:00Z">
              <w:r>
                <w:lastRenderedPageBreak/>
                <w:delText>I</w:delText>
              </w:r>
              <w:r>
                <w:rPr>
                  <w:rFonts w:hint="eastAsia"/>
                </w:rPr>
                <w:delText>f</w:delText>
              </w:r>
              <w:r>
                <w:delText xml:space="preserve"> there is no selected SKU, display ‘No Data’ in ‘Mapped SKUs’. </w:delText>
              </w:r>
              <w:r>
                <w:rPr>
                  <w:rFonts w:hint="eastAsia"/>
                </w:rPr>
                <w:delText>O</w:delText>
              </w:r>
              <w:r>
                <w:delText xml:space="preserve">nce user has selected any SKU, display it {Vendor SKU Name} ({Vendor SKU}) </w:delText>
              </w:r>
              <w:r>
                <w:rPr>
                  <w:rFonts w:hint="eastAsia"/>
                </w:rPr>
                <w:delText>with</w:delText>
              </w:r>
              <w:r>
                <w:delText xml:space="preserve"> ‘X’ icon. User is able to remove it.</w:delText>
              </w:r>
            </w:del>
          </w:p>
          <w:p w14:paraId="037A30FA" w14:textId="5A944248" w:rsidR="001405C7" w:rsidRDefault="001405C7">
            <w:pPr>
              <w:pStyle w:val="ListParagraph"/>
              <w:ind w:left="360"/>
              <w:rPr>
                <w:del w:id="3668" w:author="Bonnie Yang" w:date="2023-08-02T20:48:00Z"/>
              </w:rPr>
            </w:pPr>
            <w:del w:id="3669" w:author="Bonnie Yang" w:date="2023-08-02T20:48:00Z">
              <w:r>
                <w:delText>If a SKU is mapped, both mapped vendor items should display the mapped vendor item in this section respectively.</w:delText>
              </w:r>
            </w:del>
          </w:p>
          <w:p w14:paraId="01B59C66" w14:textId="77901D0C" w:rsidR="001405C7" w:rsidRDefault="001405C7">
            <w:pPr>
              <w:pStyle w:val="ListParagraph"/>
              <w:ind w:left="360"/>
              <w:rPr>
                <w:del w:id="3670" w:author="Bonnie Yang" w:date="2023-08-02T20:48:00Z"/>
              </w:rPr>
            </w:pPr>
            <w:del w:id="3671" w:author="Bonnie Yang" w:date="2023-08-02T20:48:00Z">
              <w:r>
                <w:delText>E.G., when looking at data for Vendor item A, Vendor item A should show a relationship to Vendor item B</w:delText>
              </w:r>
            </w:del>
          </w:p>
          <w:p w14:paraId="2F3DA3A9" w14:textId="0660B4D8" w:rsidR="001405C7" w:rsidRPr="00C3373C" w:rsidRDefault="001405C7">
            <w:pPr>
              <w:pStyle w:val="ListParagraph"/>
              <w:ind w:left="360"/>
              <w:rPr>
                <w:del w:id="3672" w:author="Bonnie Yang" w:date="2023-08-02T20:48:00Z"/>
              </w:rPr>
            </w:pPr>
            <w:del w:id="3673" w:author="Bonnie Yang" w:date="2023-08-02T20:48:00Z">
              <w:r>
                <w:delText>when looking at data for Vendor item B, Vendor item B should show a relationship to Vendor item A.</w:delText>
              </w:r>
            </w:del>
          </w:p>
          <w:p w14:paraId="6ABC637C" w14:textId="47067D96" w:rsidR="001405C7" w:rsidRPr="00100D55" w:rsidRDefault="001405C7" w:rsidP="00417C96">
            <w:pPr>
              <w:pStyle w:val="ListParagraph"/>
              <w:numPr>
                <w:ilvl w:val="0"/>
                <w:numId w:val="2000"/>
              </w:numPr>
              <w:rPr>
                <w:del w:id="3674" w:author="Bonnie Yang" w:date="2023-08-02T20:48:00Z"/>
              </w:rPr>
            </w:pPr>
          </w:p>
          <w:p w14:paraId="58417BC4" w14:textId="089702BC" w:rsidR="001405C7" w:rsidRDefault="001405C7" w:rsidP="00417C96">
            <w:pPr>
              <w:pStyle w:val="ListParagraph"/>
              <w:numPr>
                <w:ilvl w:val="0"/>
                <w:numId w:val="2000"/>
              </w:numPr>
              <w:rPr>
                <w:del w:id="3675" w:author="Bonnie Yang" w:date="2023-08-02T20:48:00Z"/>
              </w:rPr>
            </w:pPr>
            <w:del w:id="3676" w:author="Bonnie Yang" w:date="2023-08-02T20:48:00Z">
              <w:r>
                <w:delText>Associate to item</w:delText>
              </w:r>
            </w:del>
          </w:p>
          <w:p w14:paraId="6335E15F" w14:textId="4164C6E8" w:rsidR="001405C7" w:rsidRDefault="001405C7">
            <w:pPr>
              <w:pStyle w:val="ListParagraph"/>
              <w:ind w:left="360"/>
              <w:rPr>
                <w:del w:id="3677" w:author="Bonnie Yang" w:date="2023-08-02T20:48:00Z"/>
              </w:rPr>
            </w:pPr>
            <w:del w:id="3678" w:author="Bonnie Yang" w:date="2023-08-02T20:48:00Z">
              <w:r>
                <w:rPr>
                  <w:noProof/>
                </w:rPr>
                <w:drawing>
                  <wp:inline distT="0" distB="0" distL="0" distR="0" wp14:anchorId="1F0485C5" wp14:editId="19E63517">
                    <wp:extent cx="4176162" cy="2156460"/>
                    <wp:effectExtent l="0" t="0" r="0" b="0"/>
                    <wp:docPr id="2011944771" name="图片 201194477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4771" name="Picture 228" descr="图形用户界面&#10;&#10;描述已自动生成"/>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176162" cy="2156460"/>
                            </a:xfrm>
                            <a:prstGeom prst="rect">
                              <a:avLst/>
                            </a:prstGeom>
                          </pic:spPr>
                        </pic:pic>
                      </a:graphicData>
                    </a:graphic>
                  </wp:inline>
                </w:drawing>
              </w:r>
            </w:del>
          </w:p>
          <w:p w14:paraId="2513EB2E" w14:textId="4F1C6E6A" w:rsidR="001405C7" w:rsidRDefault="001405C7" w:rsidP="00417C96">
            <w:pPr>
              <w:pStyle w:val="ListParagraph"/>
              <w:numPr>
                <w:ilvl w:val="0"/>
                <w:numId w:val="2000"/>
              </w:numPr>
              <w:rPr>
                <w:del w:id="3679" w:author="Bonnie Yang" w:date="2023-08-02T20:48:00Z"/>
              </w:rPr>
            </w:pPr>
            <w:del w:id="3680" w:author="Bonnie Yang" w:date="2023-08-02T20:48:00Z">
              <w:r>
                <w:delText>A vendor item can be associated to an item whose object types are integration and non-food only.</w:delText>
              </w:r>
            </w:del>
          </w:p>
          <w:p w14:paraId="08320C3F" w14:textId="4CFC93B7" w:rsidR="001405C7" w:rsidRDefault="001405C7" w:rsidP="00417C96">
            <w:pPr>
              <w:pStyle w:val="ListParagraph"/>
              <w:numPr>
                <w:ilvl w:val="0"/>
                <w:numId w:val="2000"/>
              </w:numPr>
              <w:rPr>
                <w:del w:id="3681" w:author="Bonnie Yang" w:date="2023-08-02T20:48:00Z"/>
              </w:rPr>
            </w:pPr>
            <w:del w:id="3682" w:author="Bonnie Yang" w:date="2023-08-02T20:48:00Z">
              <w:r>
                <w:delText>Item Number: only 7 digits is allowed. After item number is entry, find the exact item and show name upon the text box. If item number does not exist, show warning message “</w:delText>
              </w:r>
              <w:r w:rsidRPr="00FB4301">
                <w:delText>This item number does not exist, please input a valid item number.</w:delText>
              </w:r>
              <w:r>
                <w:delText xml:space="preserve">” </w:delText>
              </w:r>
            </w:del>
          </w:p>
          <w:p w14:paraId="030C79C6" w14:textId="13821D18" w:rsidR="001405C7" w:rsidRDefault="001405C7" w:rsidP="00417C96">
            <w:pPr>
              <w:pStyle w:val="ListParagraph"/>
              <w:numPr>
                <w:ilvl w:val="0"/>
                <w:numId w:val="2000"/>
              </w:numPr>
              <w:rPr>
                <w:del w:id="3683" w:author="Bonnie Yang" w:date="2023-08-02T20:48:00Z"/>
              </w:rPr>
            </w:pPr>
            <w:del w:id="3684" w:author="Bonnie Yang" w:date="2023-08-02T20:48:00Z">
              <w:r>
                <w:delText>Object Type: Once input the valid item number, the object type will be the type of this item, if this object type has sub type, show {object type – sub type}, if not, show {object type}; suggest to save with both object type and sub type.</w:delText>
              </w:r>
            </w:del>
          </w:p>
          <w:p w14:paraId="10A84CD7" w14:textId="602CE193" w:rsidR="001405C7" w:rsidRDefault="001405C7" w:rsidP="00417C96">
            <w:pPr>
              <w:pStyle w:val="ListParagraph"/>
              <w:numPr>
                <w:ilvl w:val="0"/>
                <w:numId w:val="2000"/>
              </w:numPr>
              <w:rPr>
                <w:del w:id="3685" w:author="Bonnie Yang" w:date="2023-08-02T20:48:00Z"/>
              </w:rPr>
            </w:pPr>
            <w:del w:id="3686" w:author="Bonnie Yang" w:date="2023-08-02T20:48:00Z">
              <w:r>
                <w:delText xml:space="preserve">Is Primary SKU: </w:delText>
              </w:r>
            </w:del>
          </w:p>
          <w:p w14:paraId="23989885" w14:textId="79268C45" w:rsidR="001405C7" w:rsidRDefault="001405C7">
            <w:pPr>
              <w:ind w:left="360"/>
              <w:rPr>
                <w:del w:id="3687" w:author="Bonnie Yang" w:date="2023-08-02T20:48:00Z"/>
              </w:rPr>
            </w:pPr>
            <w:del w:id="3688" w:author="Bonnie Yang" w:date="2023-08-02T20:48:00Z">
              <w:r>
                <w:rPr>
                  <w:rFonts w:hint="eastAsia"/>
                </w:rPr>
                <w:delText>Dis</w:delText>
              </w:r>
              <w:r>
                <w:delText>play the value of field “Primary SKU Source” near by the field “Is Primary SKU”. Like this:</w:delText>
              </w:r>
            </w:del>
          </w:p>
          <w:p w14:paraId="301FEA94" w14:textId="7118FB73" w:rsidR="001405C7" w:rsidRDefault="001405C7">
            <w:pPr>
              <w:pStyle w:val="ListParagraph"/>
              <w:ind w:left="780"/>
              <w:rPr>
                <w:del w:id="3689" w:author="Bonnie Yang" w:date="2023-08-02T20:48:00Z"/>
              </w:rPr>
            </w:pPr>
            <w:del w:id="3690" w:author="Bonnie Yang" w:date="2023-08-02T20:48:00Z">
              <w:r>
                <w:rPr>
                  <w:noProof/>
                </w:rPr>
                <w:lastRenderedPageBreak/>
                <w:drawing>
                  <wp:inline distT="0" distB="0" distL="0" distR="0" wp14:anchorId="2BE2FF49" wp14:editId="3E687035">
                    <wp:extent cx="4196065" cy="1758043"/>
                    <wp:effectExtent l="0" t="0" r="0" b="0"/>
                    <wp:docPr id="2011944772" name="图片 201194477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4772" name="Picture 446" descr="图形用户界面, 应用程序&#10;&#10;描述已自动生成"/>
                            <pic:cNvPicPr/>
                          </pic:nvPicPr>
                          <pic:blipFill>
                            <a:blip r:embed="rId144"/>
                            <a:stretch>
                              <a:fillRect/>
                            </a:stretch>
                          </pic:blipFill>
                          <pic:spPr>
                            <a:xfrm>
                              <a:off x="0" y="0"/>
                              <a:ext cx="4200305" cy="1759819"/>
                            </a:xfrm>
                            <a:prstGeom prst="rect">
                              <a:avLst/>
                            </a:prstGeom>
                          </pic:spPr>
                        </pic:pic>
                      </a:graphicData>
                    </a:graphic>
                  </wp:inline>
                </w:drawing>
              </w:r>
            </w:del>
          </w:p>
          <w:p w14:paraId="5376F573" w14:textId="009028CA" w:rsidR="001405C7" w:rsidRDefault="001405C7" w:rsidP="00417C96">
            <w:pPr>
              <w:pStyle w:val="ListParagraph"/>
              <w:numPr>
                <w:ilvl w:val="0"/>
                <w:numId w:val="2000"/>
              </w:numPr>
              <w:rPr>
                <w:del w:id="3691" w:author="Bonnie Yang" w:date="2023-08-02T20:48:00Z"/>
              </w:rPr>
            </w:pPr>
            <w:del w:id="3692" w:author="Bonnie Yang" w:date="2023-08-02T20:48:00Z">
              <w:r>
                <w:rPr>
                  <w:rFonts w:hint="eastAsia"/>
                </w:rPr>
                <w:delText>The</w:delText>
              </w:r>
              <w:r>
                <w:delText xml:space="preserve"> possible values are “Default”, “SC Approved” or “Null”. Default: means s</w:delText>
              </w:r>
              <w:r w:rsidRPr="00836B24">
                <w:delText>ystem set</w:delText>
              </w:r>
              <w:r>
                <w:delText>s</w:delText>
              </w:r>
              <w:r w:rsidRPr="00836B24">
                <w:delText xml:space="preserve"> </w:delText>
              </w:r>
              <w:r>
                <w:delText xml:space="preserve">the vendor item SKU as </w:delText>
              </w:r>
              <w:r w:rsidRPr="00836B24">
                <w:delText>the Primary SKU</w:delText>
              </w:r>
              <w:r>
                <w:delText xml:space="preserve">. </w:delText>
              </w:r>
              <w:r w:rsidRPr="00836B24">
                <w:delText xml:space="preserve">SC Approved: means </w:delText>
              </w:r>
              <w:r>
                <w:delText>user</w:delText>
              </w:r>
              <w:r w:rsidRPr="00836B24">
                <w:delText xml:space="preserve"> set</w:delText>
              </w:r>
              <w:r>
                <w:delText>s</w:delText>
              </w:r>
              <w:r w:rsidRPr="00836B24">
                <w:delText xml:space="preserve"> the </w:delText>
              </w:r>
              <w:r>
                <w:delText>vendor</w:delText>
              </w:r>
              <w:r w:rsidRPr="00836B24">
                <w:delText xml:space="preserve"> item SKU as the Primary SKU.</w:delText>
              </w:r>
              <w:r>
                <w:delText xml:space="preserve"> </w:delText>
              </w:r>
            </w:del>
          </w:p>
          <w:p w14:paraId="15B313C6" w14:textId="0A249BBE" w:rsidR="001405C7" w:rsidRDefault="001405C7" w:rsidP="00417C96">
            <w:pPr>
              <w:pStyle w:val="ListParagraph"/>
              <w:numPr>
                <w:ilvl w:val="0"/>
                <w:numId w:val="2000"/>
              </w:numPr>
              <w:rPr>
                <w:del w:id="3693" w:author="Bonnie Yang" w:date="2023-08-02T20:48:00Z"/>
              </w:rPr>
            </w:pPr>
            <w:del w:id="3694" w:author="Bonnie Yang" w:date="2023-08-02T20:48:00Z">
              <w:r>
                <w:delText>W</w:delText>
              </w:r>
              <w:r>
                <w:rPr>
                  <w:rFonts w:hint="eastAsia"/>
                </w:rPr>
                <w:delText>hen</w:delText>
              </w:r>
              <w:r>
                <w:delText xml:space="preserve"> user edits/creates a vendor item, i</w:delText>
              </w:r>
              <w:r>
                <w:rPr>
                  <w:rFonts w:hint="eastAsia"/>
                </w:rPr>
                <w:delText>f</w:delText>
              </w:r>
              <w:r>
                <w:delText xml:space="preserve"> a vendor item is primary SKU, and it is set by system, display “Default” with a link “</w:delText>
              </w:r>
              <w:r w:rsidRPr="00493E9C">
                <w:delText>Change to SC Approved</w:delText>
              </w:r>
              <w:r>
                <w:delText xml:space="preserve">” in blue. </w:delText>
              </w:r>
              <w:r w:rsidRPr="00493E9C">
                <w:delText>Clicking on the link changes the source to “SC Approved”</w:delText>
              </w:r>
              <w:r>
                <w:delText xml:space="preserve">, user need to click “Save” </w:delText>
              </w:r>
              <w:r>
                <w:rPr>
                  <w:rFonts w:hint="eastAsia"/>
                </w:rPr>
                <w:delText>to</w:delText>
              </w:r>
              <w:r>
                <w:delText xml:space="preserve"> save changes. User is able to reset the “Primary SKU Source” from </w:delText>
              </w:r>
              <w:r w:rsidRPr="00493E9C">
                <w:delText>“SC Approved”</w:delText>
              </w:r>
              <w:r>
                <w:delText xml:space="preserve"> into “Default” before saving it.</w:delText>
              </w:r>
            </w:del>
          </w:p>
          <w:p w14:paraId="120A41FD" w14:textId="0039370B" w:rsidR="001405C7" w:rsidRDefault="001405C7" w:rsidP="00417C96">
            <w:pPr>
              <w:pStyle w:val="ListParagraph"/>
              <w:numPr>
                <w:ilvl w:val="0"/>
                <w:numId w:val="2000"/>
              </w:numPr>
              <w:rPr>
                <w:del w:id="3695" w:author="Bonnie Yang" w:date="2023-08-02T20:48:00Z"/>
              </w:rPr>
            </w:pPr>
            <w:del w:id="3696" w:author="Bonnie Yang" w:date="2023-08-02T20:48:00Z">
              <w:r>
                <w:delText>W</w:delText>
              </w:r>
              <w:r>
                <w:rPr>
                  <w:rFonts w:hint="eastAsia"/>
                </w:rPr>
                <w:delText>hen</w:delText>
              </w:r>
              <w:r>
                <w:delText xml:space="preserve"> user edits/creates a vendor item, if a vendor item is primary SKU, and it is set by </w:delText>
              </w:r>
              <w:r>
                <w:rPr>
                  <w:rFonts w:hint="eastAsia"/>
                </w:rPr>
                <w:delText>user</w:delText>
              </w:r>
              <w:r>
                <w:delText xml:space="preserve"> manually, display “</w:delText>
              </w:r>
              <w:r w:rsidRPr="00493E9C">
                <w:delText>SC Approved</w:delText>
              </w:r>
              <w:r>
                <w:delText>”.</w:delText>
              </w:r>
            </w:del>
          </w:p>
          <w:p w14:paraId="2E923D16" w14:textId="056E47FC" w:rsidR="001405C7" w:rsidRDefault="001405C7" w:rsidP="00417C96">
            <w:pPr>
              <w:pStyle w:val="ListParagraph"/>
              <w:numPr>
                <w:ilvl w:val="0"/>
                <w:numId w:val="2000"/>
              </w:numPr>
              <w:rPr>
                <w:del w:id="3697" w:author="Bonnie Yang" w:date="2023-08-02T20:48:00Z"/>
              </w:rPr>
            </w:pPr>
            <w:del w:id="3698" w:author="Bonnie Yang" w:date="2023-08-02T20:48:00Z">
              <w:r>
                <w:delText>If a vendor item SKU isn’t Primary SKU, the value of “Primary SKU Source” is null, never display it in UI.</w:delText>
              </w:r>
            </w:del>
          </w:p>
          <w:p w14:paraId="3B3E34FB" w14:textId="212A5B7E" w:rsidR="001405C7" w:rsidRDefault="001405C7" w:rsidP="00417C96">
            <w:pPr>
              <w:pStyle w:val="ListParagraph"/>
              <w:numPr>
                <w:ilvl w:val="0"/>
                <w:numId w:val="2000"/>
              </w:numPr>
              <w:rPr>
                <w:del w:id="3699" w:author="Bonnie Yang" w:date="2023-08-02T20:48:00Z"/>
              </w:rPr>
            </w:pPr>
            <w:del w:id="3700" w:author="Bonnie Yang" w:date="2023-08-02T20:48:00Z">
              <w:r>
                <w:delText>If this vendor item is the first one that is associated with item, set it default as Primary SKU</w:delText>
              </w:r>
              <w:r>
                <w:rPr>
                  <w:rFonts w:hint="eastAsia"/>
                </w:rPr>
                <w:delText>,</w:delText>
              </w:r>
              <w:r>
                <w:delText xml:space="preserve"> user can change it into ‘N’ manually. Then if user selects it ‘Y’ again, the source should be ‘SC Approved’.</w:delText>
              </w:r>
            </w:del>
          </w:p>
          <w:p w14:paraId="5C835FAB" w14:textId="484B1A43" w:rsidR="001405C7" w:rsidRDefault="001405C7" w:rsidP="00417C96">
            <w:pPr>
              <w:pStyle w:val="ListParagraph"/>
              <w:numPr>
                <w:ilvl w:val="0"/>
                <w:numId w:val="2000"/>
              </w:numPr>
              <w:rPr>
                <w:del w:id="3701" w:author="Bonnie Yang" w:date="2023-08-02T20:48:00Z"/>
              </w:rPr>
            </w:pPr>
            <w:del w:id="3702" w:author="Bonnie Yang" w:date="2023-08-02T20:48:00Z">
              <w:r>
                <w:delText xml:space="preserve">If there is other vendor item is a </w:delText>
              </w:r>
              <w:r>
                <w:rPr>
                  <w:rFonts w:hint="eastAsia"/>
                </w:rPr>
                <w:delText>primary</w:delText>
              </w:r>
              <w:r>
                <w:delText xml:space="preserve"> </w:delText>
              </w:r>
              <w:r>
                <w:rPr>
                  <w:rFonts w:hint="eastAsia"/>
                </w:rPr>
                <w:delText>SK</w:delText>
              </w:r>
              <w:r>
                <w:delText>U and user want to set this item as Primary SKU, show warning message: “Are you sure that you want to modify primary SKU from {vendor account - vendor SKU} to this item?”</w:delText>
              </w:r>
            </w:del>
          </w:p>
          <w:p w14:paraId="36F9FED6" w14:textId="74012D65" w:rsidR="001405C7" w:rsidRDefault="001405C7" w:rsidP="00417C96">
            <w:pPr>
              <w:pStyle w:val="ListParagraph"/>
              <w:numPr>
                <w:ilvl w:val="0"/>
                <w:numId w:val="2000"/>
              </w:numPr>
              <w:rPr>
                <w:del w:id="3703" w:author="Bonnie Yang" w:date="2023-08-02T20:48:00Z"/>
              </w:rPr>
            </w:pPr>
            <w:del w:id="3704" w:author="Bonnie Yang" w:date="2023-08-02T20:48:00Z">
              <w:r>
                <w:delText>For None-food: One or zero primary SKU is for an item.</w:delText>
              </w:r>
            </w:del>
          </w:p>
          <w:p w14:paraId="2FB217CF" w14:textId="22B05AB7" w:rsidR="001405C7" w:rsidRDefault="001405C7" w:rsidP="00417C96">
            <w:pPr>
              <w:pStyle w:val="ListParagraph"/>
              <w:numPr>
                <w:ilvl w:val="0"/>
                <w:numId w:val="2000"/>
              </w:numPr>
              <w:rPr>
                <w:del w:id="3705" w:author="Bonnie Yang" w:date="2023-08-02T20:48:00Z"/>
              </w:rPr>
            </w:pPr>
            <w:del w:id="3706" w:author="Bonnie Yang" w:date="2023-08-02T20:48:00Z">
              <w:r>
                <w:delText xml:space="preserve">If there is other vendor item is a </w:delText>
              </w:r>
              <w:r>
                <w:rPr>
                  <w:rFonts w:hint="eastAsia"/>
                </w:rPr>
                <w:delText>primary</w:delText>
              </w:r>
              <w:r>
                <w:delText xml:space="preserve"> </w:delText>
              </w:r>
              <w:r>
                <w:rPr>
                  <w:rFonts w:hint="eastAsia"/>
                </w:rPr>
                <w:delText>SK</w:delText>
              </w:r>
              <w:r>
                <w:delText xml:space="preserve">U and user want to set this item as Primary SKU, show warning message: “Are you sure that you want to modify primary SKU from {vendor account - vendor SKU} to this item?” </w:delText>
              </w:r>
            </w:del>
          </w:p>
          <w:p w14:paraId="5E481F4A" w14:textId="0410811E" w:rsidR="001405C7" w:rsidRDefault="001405C7" w:rsidP="00417C96">
            <w:pPr>
              <w:pStyle w:val="ListParagraph"/>
              <w:numPr>
                <w:ilvl w:val="0"/>
                <w:numId w:val="2000"/>
              </w:numPr>
              <w:rPr>
                <w:del w:id="3707" w:author="Bonnie Yang" w:date="2023-08-02T20:48:00Z"/>
              </w:rPr>
            </w:pPr>
            <w:del w:id="3708" w:author="Bonnie Yang" w:date="2023-08-02T20:48:00Z">
              <w:r>
                <w:delText>It is allowed to disable primary SKU.</w:delText>
              </w:r>
            </w:del>
          </w:p>
          <w:p w14:paraId="0FE5317A" w14:textId="4B530E63" w:rsidR="001405C7" w:rsidRDefault="001405C7" w:rsidP="00417C96">
            <w:pPr>
              <w:pStyle w:val="ListParagraph"/>
              <w:numPr>
                <w:ilvl w:val="0"/>
                <w:numId w:val="2000"/>
              </w:numPr>
              <w:rPr>
                <w:del w:id="3709" w:author="Bonnie Yang" w:date="2023-08-02T20:48:00Z"/>
              </w:rPr>
            </w:pPr>
            <w:del w:id="3710" w:author="Bonnie Yang" w:date="2023-08-02T20:48:00Z">
              <w:r>
                <w:lastRenderedPageBreak/>
                <w:delText xml:space="preserve">‘Stock/Custom’: Mandatory. Default by Stock. Single select. Possible options are Stock, Custom. Inline error: {Field Name} is required. Stock/Custom should always appear. It applies to food (ingredient) and non-food.  We can have custom packaging made, or we can have custom cut steaks. </w:delText>
              </w:r>
            </w:del>
          </w:p>
          <w:p w14:paraId="0553719B" w14:textId="49A94170" w:rsidR="001405C7" w:rsidRDefault="001405C7" w:rsidP="00417C96">
            <w:pPr>
              <w:pStyle w:val="ListParagraph"/>
              <w:numPr>
                <w:ilvl w:val="0"/>
                <w:numId w:val="2000"/>
              </w:numPr>
              <w:rPr>
                <w:del w:id="3711" w:author="Bonnie Yang" w:date="2023-08-02T20:48:00Z"/>
              </w:rPr>
            </w:pPr>
            <w:del w:id="3712" w:author="Bonnie Yang" w:date="2023-08-02T20:48:00Z">
              <w:r>
                <w:rPr>
                  <w:rFonts w:hint="eastAsia"/>
                </w:rPr>
                <w:delText>W</w:delText>
              </w:r>
              <w:r>
                <w:delText>hen an item hasn’t create ‘ERP Item Information’, and user tries to associate the item with a supplier item SKU, display an error message: “Failed to mapping,  Inventory Unit of the Internal item should not be Null, please re-check the data and try again.”</w:delText>
              </w:r>
            </w:del>
          </w:p>
          <w:p w14:paraId="4FC05568" w14:textId="48B69C7C" w:rsidR="001405C7" w:rsidRDefault="001405C7" w:rsidP="00417C96">
            <w:pPr>
              <w:pStyle w:val="ListParagraph"/>
              <w:numPr>
                <w:ilvl w:val="0"/>
                <w:numId w:val="2000"/>
              </w:numPr>
              <w:rPr>
                <w:del w:id="3713" w:author="Bonnie Yang" w:date="2023-08-02T20:48:00Z"/>
              </w:rPr>
            </w:pPr>
            <w:del w:id="3714" w:author="Bonnie Yang" w:date="2023-08-02T20:48:00Z">
              <w:r>
                <w:rPr>
                  <w:rFonts w:hint="eastAsia"/>
                </w:rPr>
                <w:delText>W</w:delText>
              </w:r>
              <w:r>
                <w:delText>hen click ‘Save’, check:</w:delText>
              </w:r>
            </w:del>
          </w:p>
          <w:p w14:paraId="20996022" w14:textId="24CC3503" w:rsidR="001405C7" w:rsidRDefault="001405C7">
            <w:pPr>
              <w:pStyle w:val="ListParagraph"/>
              <w:ind w:left="360"/>
              <w:rPr>
                <w:del w:id="3715" w:author="Bonnie Yang" w:date="2023-08-02T20:48:00Z"/>
              </w:rPr>
            </w:pPr>
            <w:del w:id="3716" w:author="Bonnie Yang" w:date="2023-08-02T20:48:00Z">
              <w:r>
                <w:delText xml:space="preserve">If </w:delText>
              </w:r>
              <w:r>
                <w:rPr>
                  <w:rFonts w:hint="eastAsia"/>
                </w:rPr>
                <w:delText>the</w:delText>
              </w:r>
              <w:r>
                <w:delText xml:space="preserve"> mapped supplier’s type is supplier or supplier &amp; manufacturer. </w:delText>
              </w:r>
              <w:r>
                <w:rPr>
                  <w:rFonts w:hint="eastAsia"/>
                </w:rPr>
                <w:delText>I</w:delText>
              </w:r>
              <w:r>
                <w:delText>f not, display error: Unable to save this vendor item: The mapped manufacturer must be manufacturer type.’</w:delText>
              </w:r>
            </w:del>
          </w:p>
          <w:p w14:paraId="3709BAAA" w14:textId="7F81E168" w:rsidR="001405C7" w:rsidRDefault="001405C7">
            <w:pPr>
              <w:pStyle w:val="ListParagraph"/>
              <w:ind w:left="360"/>
              <w:rPr>
                <w:del w:id="3717" w:author="Bonnie Yang" w:date="2023-08-02T20:48:00Z"/>
              </w:rPr>
            </w:pPr>
            <w:del w:id="3718" w:author="Bonnie Yang" w:date="2023-08-02T20:48:00Z">
              <w:r>
                <w:delText>If the mapped manufacturer information’s type is manufacturer or supplier &amp; manufacturer. If not, display error: ‘Unable to save this vendor item: The mapped supplier must be supplier type.’</w:delText>
              </w:r>
            </w:del>
          </w:p>
          <w:p w14:paraId="0B4ADC16" w14:textId="62DAF742" w:rsidR="001405C7" w:rsidRDefault="001405C7" w:rsidP="00417C96">
            <w:pPr>
              <w:pStyle w:val="ListParagraph"/>
              <w:numPr>
                <w:ilvl w:val="0"/>
                <w:numId w:val="2000"/>
              </w:numPr>
              <w:rPr>
                <w:del w:id="3719" w:author="Bonnie Yang" w:date="2023-08-02T20:48:00Z"/>
              </w:rPr>
            </w:pPr>
            <w:del w:id="3720" w:author="Bonnie Yang" w:date="2023-08-02T20:48:00Z">
              <w:r>
                <w:delText xml:space="preserve">When user saves the vendor item SKU, check if the vendor item missing unit conversion of the inventory unit and Purchase Unit of Measure. </w:delText>
              </w:r>
              <w:r w:rsidRPr="00D55B0E">
                <w:delText>(ONLY check it for ingredient item.)</w:delText>
              </w:r>
              <w:r>
                <w:delText xml:space="preserve"> </w:delText>
              </w:r>
            </w:del>
          </w:p>
          <w:p w14:paraId="51E9E0AD" w14:textId="28B5809E" w:rsidR="001405C7" w:rsidRDefault="001405C7">
            <w:pPr>
              <w:pStyle w:val="ListParagraph"/>
              <w:ind w:left="360"/>
              <w:rPr>
                <w:del w:id="3721" w:author="Bonnie Yang" w:date="2023-08-02T20:48:00Z"/>
              </w:rPr>
            </w:pPr>
            <w:del w:id="3722" w:author="Bonnie Yang" w:date="2023-08-02T20:48:00Z">
              <w:r>
                <w:delText>For example: ‘inventory unit (lb)’ and supplier SKU’s ‘Purchase Unit of Measure (pk1x12ea), check if any existing</w:delText>
              </w:r>
              <w:r w:rsidRPr="001B0D90">
                <w:delText xml:space="preserve"> conversion</w:delText>
              </w:r>
              <w:r>
                <w:delText>s that we can convert</w:delText>
              </w:r>
              <w:r w:rsidRPr="001B0D90">
                <w:delText xml:space="preserve"> lb &gt; </w:delText>
              </w:r>
              <w:r>
                <w:delText>pk1x12ea.</w:delText>
              </w:r>
            </w:del>
          </w:p>
          <w:p w14:paraId="145D3EE4" w14:textId="55DD0992" w:rsidR="001405C7" w:rsidRDefault="001405C7" w:rsidP="00417C96">
            <w:pPr>
              <w:pStyle w:val="ListParagraph"/>
              <w:numPr>
                <w:ilvl w:val="0"/>
                <w:numId w:val="2000"/>
              </w:numPr>
              <w:rPr>
                <w:del w:id="3723" w:author="Bonnie Yang" w:date="2023-08-02T20:48:00Z"/>
              </w:rPr>
            </w:pPr>
            <w:del w:id="3724" w:author="Bonnie Yang" w:date="2023-08-02T20:48:00Z">
              <w:r>
                <w:delText>If yes, display a warning message:</w:delText>
              </w:r>
            </w:del>
          </w:p>
          <w:p w14:paraId="584275D6" w14:textId="6E9957EB" w:rsidR="001405C7" w:rsidRDefault="001405C7">
            <w:pPr>
              <w:ind w:leftChars="200" w:left="420"/>
              <w:rPr>
                <w:del w:id="3725" w:author="Bonnie Yang" w:date="2023-08-02T20:48:00Z"/>
              </w:rPr>
            </w:pPr>
            <w:del w:id="3726" w:author="Bonnie Yang" w:date="2023-08-02T20:48:00Z">
              <w:r>
                <w:delText>Header: Are you sure?</w:delText>
              </w:r>
            </w:del>
          </w:p>
          <w:p w14:paraId="08AF77C0" w14:textId="45D1DC8C" w:rsidR="001405C7" w:rsidRDefault="001405C7">
            <w:pPr>
              <w:ind w:leftChars="200" w:left="420"/>
              <w:rPr>
                <w:del w:id="3727" w:author="Bonnie Yang" w:date="2023-08-02T20:48:00Z"/>
              </w:rPr>
            </w:pPr>
            <w:del w:id="3728" w:author="Bonnie Yang" w:date="2023-08-02T20:48:00Z">
              <w:r>
                <w:delText>Content: Missing unit conversion of the internal item’s ‘inventory unit (lb)’ and supplier SKU’s ‘Purchase Unit of Measure (pk1x12ea)’. It will affect the calculation of cost in ingredient and recipes. Are you sure to continue?</w:delText>
              </w:r>
            </w:del>
          </w:p>
          <w:p w14:paraId="4E91AE88" w14:textId="63A50778" w:rsidR="001405C7" w:rsidRDefault="001405C7">
            <w:pPr>
              <w:ind w:leftChars="200" w:left="420"/>
              <w:rPr>
                <w:del w:id="3729" w:author="Bonnie Yang" w:date="2023-08-02T20:48:00Z"/>
              </w:rPr>
            </w:pPr>
            <w:del w:id="3730" w:author="Bonnie Yang" w:date="2023-08-02T20:48:00Z">
              <w:r>
                <w:delText xml:space="preserve">Action: </w:delText>
              </w:r>
            </w:del>
          </w:p>
          <w:p w14:paraId="45E17092" w14:textId="58C2A4EC" w:rsidR="001405C7" w:rsidRDefault="001405C7">
            <w:pPr>
              <w:ind w:leftChars="200" w:left="420"/>
              <w:rPr>
                <w:del w:id="3731" w:author="Bonnie Yang" w:date="2023-08-02T20:48:00Z"/>
              </w:rPr>
            </w:pPr>
            <w:del w:id="3732" w:author="Bonnie Yang" w:date="2023-08-02T20:48:00Z">
              <w:r>
                <w:delText>Cancel: close the warning message, stay on the edition page of supplier SKU.</w:delText>
              </w:r>
            </w:del>
          </w:p>
          <w:p w14:paraId="74A870B8" w14:textId="195DECA3" w:rsidR="001405C7" w:rsidRDefault="001405C7">
            <w:pPr>
              <w:ind w:leftChars="200" w:left="420"/>
              <w:rPr>
                <w:del w:id="3733" w:author="Bonnie Yang" w:date="2023-08-02T20:48:00Z"/>
              </w:rPr>
            </w:pPr>
            <w:del w:id="3734" w:author="Bonnie Yang" w:date="2023-08-02T20:48:00Z">
              <w:r>
                <w:delText>Continue: save the changes and go back to the supplier SKU detail page.</w:delText>
              </w:r>
            </w:del>
          </w:p>
          <w:p w14:paraId="7CF94152" w14:textId="27D03786" w:rsidR="001405C7" w:rsidRDefault="001405C7" w:rsidP="00417C96">
            <w:pPr>
              <w:pStyle w:val="ListParagraph"/>
              <w:numPr>
                <w:ilvl w:val="0"/>
                <w:numId w:val="2000"/>
              </w:numPr>
              <w:rPr>
                <w:del w:id="3735" w:author="Bonnie Yang" w:date="2023-08-02T20:48:00Z"/>
              </w:rPr>
            </w:pPr>
            <w:del w:id="3736" w:author="Bonnie Yang" w:date="2023-08-02T20:48:00Z">
              <w:r>
                <w:rPr>
                  <w:rFonts w:hint="eastAsia"/>
                </w:rPr>
                <w:delText>I</w:delText>
              </w:r>
              <w:r>
                <w:delText>f no, not display the warning message.</w:delText>
              </w:r>
            </w:del>
          </w:p>
          <w:p w14:paraId="014BD803" w14:textId="77777777" w:rsidR="001405C7" w:rsidRPr="00C11AA9" w:rsidRDefault="001405C7" w:rsidP="002A2E79">
            <w:pPr>
              <w:pStyle w:val="ListParagraph"/>
              <w:numPr>
                <w:ilvl w:val="0"/>
                <w:numId w:val="2000"/>
              </w:numPr>
            </w:pPr>
          </w:p>
        </w:tc>
      </w:tr>
    </w:tbl>
    <w:p w14:paraId="2797DFC1" w14:textId="43D67453" w:rsidR="001405C7" w:rsidRDefault="001405C7" w:rsidP="001405C7"/>
    <w:p w14:paraId="3AA293C5" w14:textId="0AA29F76" w:rsidR="00892838" w:rsidRPr="001405C7" w:rsidRDefault="00892838" w:rsidP="000B5BC1">
      <w:pPr>
        <w:pStyle w:val="Heading3"/>
      </w:pPr>
      <w:r w:rsidRPr="001405C7">
        <w:t>MS1</w:t>
      </w:r>
      <w:r w:rsidR="00B626FF">
        <w:t>2</w:t>
      </w:r>
      <w:r w:rsidRPr="001405C7">
        <w:t>-0</w:t>
      </w:r>
      <w:r>
        <w:t>3</w:t>
      </w:r>
      <w:r w:rsidRPr="001405C7">
        <w:t xml:space="preserve"> </w:t>
      </w:r>
      <w:r w:rsidR="00144811">
        <w:t>V</w:t>
      </w:r>
      <w:r w:rsidR="00144811">
        <w:rPr>
          <w:rFonts w:hint="eastAsia"/>
        </w:rPr>
        <w:t>endor</w:t>
      </w:r>
      <w:r w:rsidR="00144811" w:rsidRPr="00892838">
        <w:t xml:space="preserve"> </w:t>
      </w:r>
      <w:r w:rsidRPr="00892838">
        <w:t>item SKU detail</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28"/>
      </w:tblGrid>
      <w:tr w:rsidR="00892838" w:rsidRPr="00BF0054" w14:paraId="4C4032A5" w14:textId="77777777" w:rsidTr="006F0303">
        <w:tc>
          <w:tcPr>
            <w:tcW w:w="8008" w:type="dxa"/>
          </w:tcPr>
          <w:p w14:paraId="7BFA4BF0" w14:textId="1BCC341B" w:rsidR="00892838" w:rsidRPr="004C1B28" w:rsidRDefault="00566A62">
            <w:pPr>
              <w:rPr>
                <w:rStyle w:val="Strong"/>
                <w:lang w:val="sv-SE"/>
              </w:rPr>
            </w:pPr>
            <w:r w:rsidRPr="004C1B28">
              <w:rPr>
                <w:rStyle w:val="Strong"/>
                <w:b/>
                <w:lang w:val="sv-SE"/>
              </w:rPr>
              <w:t>MS1</w:t>
            </w:r>
            <w:r w:rsidR="00B626FF" w:rsidRPr="004C1B28">
              <w:rPr>
                <w:rStyle w:val="Strong"/>
                <w:b/>
                <w:lang w:val="sv-SE"/>
              </w:rPr>
              <w:t>2</w:t>
            </w:r>
            <w:r w:rsidRPr="004C1B28">
              <w:rPr>
                <w:rStyle w:val="Strong"/>
                <w:b/>
                <w:lang w:val="sv-SE"/>
              </w:rPr>
              <w:t xml:space="preserve">-03 </w:t>
            </w:r>
            <w:r w:rsidR="00144811" w:rsidRPr="004C1B28">
              <w:rPr>
                <w:rStyle w:val="Strong"/>
                <w:b/>
                <w:lang w:val="sv-SE"/>
              </w:rPr>
              <w:t xml:space="preserve">Vendor </w:t>
            </w:r>
            <w:r w:rsidRPr="004C1B28">
              <w:rPr>
                <w:rStyle w:val="Strong"/>
                <w:b/>
                <w:lang w:val="sv-SE"/>
              </w:rPr>
              <w:t>item SKU detail</w:t>
            </w:r>
          </w:p>
        </w:tc>
      </w:tr>
      <w:tr w:rsidR="00892838" w:rsidRPr="00452515" w14:paraId="43E7BFF2" w14:textId="77777777" w:rsidTr="006F0303">
        <w:tc>
          <w:tcPr>
            <w:tcW w:w="8008" w:type="dxa"/>
          </w:tcPr>
          <w:p w14:paraId="55E3B28A" w14:textId="77777777" w:rsidR="00892838" w:rsidRPr="00BF0054" w:rsidRDefault="00892838">
            <w:pPr>
              <w:rPr>
                <w:rStyle w:val="Strong"/>
              </w:rPr>
            </w:pPr>
            <w:r w:rsidRPr="00BF0054">
              <w:rPr>
                <w:rStyle w:val="Strong"/>
              </w:rPr>
              <w:t>Version history</w:t>
            </w:r>
          </w:p>
          <w:tbl>
            <w:tblPr>
              <w:tblStyle w:val="TableGrid"/>
              <w:tblW w:w="0" w:type="auto"/>
              <w:tblLook w:val="04A0" w:firstRow="1" w:lastRow="0" w:firstColumn="1" w:lastColumn="0" w:noHBand="0" w:noVBand="1"/>
            </w:tblPr>
            <w:tblGrid>
              <w:gridCol w:w="1007"/>
              <w:gridCol w:w="1275"/>
              <w:gridCol w:w="1418"/>
              <w:gridCol w:w="4005"/>
            </w:tblGrid>
            <w:tr w:rsidR="00892838" w14:paraId="7A965331" w14:textId="77777777" w:rsidTr="00F22874">
              <w:tc>
                <w:tcPr>
                  <w:tcW w:w="1007" w:type="dxa"/>
                </w:tcPr>
                <w:p w14:paraId="1B4546BB" w14:textId="77777777" w:rsidR="00892838" w:rsidRDefault="00892838">
                  <w:pPr>
                    <w:rPr>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275" w:type="dxa"/>
                </w:tcPr>
                <w:p w14:paraId="4BB72B4E" w14:textId="77777777" w:rsidR="00892838" w:rsidRDefault="00892838">
                  <w:pPr>
                    <w:rPr>
                      <w:rFonts w:ascii="Arial" w:hAnsi="Arial" w:cs="Arial"/>
                      <w:sz w:val="20"/>
                      <w:szCs w:val="20"/>
                    </w:rPr>
                  </w:pPr>
                  <w:r>
                    <w:rPr>
                      <w:rFonts w:ascii="Arial" w:hAnsi="Arial" w:cs="Arial"/>
                      <w:sz w:val="20"/>
                      <w:szCs w:val="20"/>
                    </w:rPr>
                    <w:t>Date</w:t>
                  </w:r>
                </w:p>
              </w:tc>
              <w:tc>
                <w:tcPr>
                  <w:tcW w:w="1418" w:type="dxa"/>
                </w:tcPr>
                <w:p w14:paraId="4D053217" w14:textId="77777777" w:rsidR="00892838" w:rsidRDefault="00892838">
                  <w:pPr>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005" w:type="dxa"/>
                </w:tcPr>
                <w:p w14:paraId="5B5F85A1" w14:textId="77777777" w:rsidR="00892838" w:rsidRDefault="00892838">
                  <w:pPr>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566A62" w14:paraId="59C89B3D" w14:textId="77777777" w:rsidTr="00F22874">
              <w:tc>
                <w:tcPr>
                  <w:tcW w:w="1007" w:type="dxa"/>
                </w:tcPr>
                <w:p w14:paraId="7402799B" w14:textId="41A09531" w:rsidR="00566A62" w:rsidRDefault="00566A62" w:rsidP="00566A62">
                  <w:pPr>
                    <w:rPr>
                      <w:rFonts w:ascii="Arial" w:hAnsi="Arial" w:cs="Arial"/>
                      <w:sz w:val="20"/>
                      <w:szCs w:val="20"/>
                    </w:rPr>
                  </w:pPr>
                  <w:r w:rsidRPr="00566A62">
                    <w:lastRenderedPageBreak/>
                    <w:t>1.0</w:t>
                  </w:r>
                </w:p>
              </w:tc>
              <w:tc>
                <w:tcPr>
                  <w:tcW w:w="1275" w:type="dxa"/>
                </w:tcPr>
                <w:p w14:paraId="1E00246D" w14:textId="33441351" w:rsidR="00566A62" w:rsidRDefault="00566A62" w:rsidP="00566A62">
                  <w:pPr>
                    <w:rPr>
                      <w:rFonts w:ascii="Arial" w:hAnsi="Arial" w:cs="Arial"/>
                      <w:sz w:val="20"/>
                      <w:szCs w:val="20"/>
                    </w:rPr>
                  </w:pPr>
                  <w:r>
                    <w:t>2022.9.22</w:t>
                  </w:r>
                </w:p>
              </w:tc>
              <w:tc>
                <w:tcPr>
                  <w:tcW w:w="1418" w:type="dxa"/>
                </w:tcPr>
                <w:p w14:paraId="0682197B" w14:textId="56F6A49A" w:rsidR="00566A62" w:rsidRDefault="00566A62" w:rsidP="00566A62">
                  <w:pPr>
                    <w:rPr>
                      <w:rFonts w:ascii="Arial" w:hAnsi="Arial" w:cs="Arial"/>
                      <w:sz w:val="20"/>
                      <w:szCs w:val="20"/>
                    </w:rPr>
                  </w:pPr>
                  <w:r>
                    <w:t>B</w:t>
                  </w:r>
                  <w:r>
                    <w:rPr>
                      <w:rFonts w:hint="eastAsia"/>
                    </w:rPr>
                    <w:t>onnie</w:t>
                  </w:r>
                </w:p>
              </w:tc>
              <w:tc>
                <w:tcPr>
                  <w:tcW w:w="4005" w:type="dxa"/>
                </w:tcPr>
                <w:p w14:paraId="481839C8" w14:textId="77777777" w:rsidR="00566A62" w:rsidRDefault="00566A62" w:rsidP="00566A62">
                  <w:pPr>
                    <w:rPr>
                      <w:rFonts w:ascii="Arial" w:hAnsi="Arial" w:cs="Arial"/>
                      <w:sz w:val="20"/>
                      <w:szCs w:val="20"/>
                    </w:rPr>
                  </w:pPr>
                  <w:r w:rsidRPr="00D61921">
                    <w:rPr>
                      <w:rFonts w:ascii="Arial" w:hAnsi="Arial" w:cs="Arial"/>
                      <w:sz w:val="20"/>
                      <w:szCs w:val="20"/>
                    </w:rPr>
                    <w:t>Display Vendor Item Tags</w:t>
                  </w:r>
                  <w:r w:rsidRPr="00F442E9">
                    <w:rPr>
                      <w:rFonts w:ascii="Arial" w:hAnsi="Arial" w:cs="Arial"/>
                      <w:sz w:val="20"/>
                      <w:szCs w:val="20"/>
                    </w:rPr>
                    <w:t xml:space="preserve"> </w:t>
                  </w:r>
                </w:p>
                <w:p w14:paraId="646D8D0A" w14:textId="77777777" w:rsidR="00566A62" w:rsidRDefault="00566A62" w:rsidP="00566A62">
                  <w:pPr>
                    <w:rPr>
                      <w:rFonts w:ascii="Arial" w:hAnsi="Arial" w:cs="Arial"/>
                      <w:sz w:val="20"/>
                      <w:szCs w:val="20"/>
                    </w:rPr>
                  </w:pPr>
                  <w:r w:rsidRPr="00832849">
                    <w:rPr>
                      <w:rFonts w:ascii="Arial" w:hAnsi="Arial" w:cs="Arial"/>
                      <w:sz w:val="20"/>
                      <w:szCs w:val="20"/>
                    </w:rPr>
                    <w:t>Improve Preferred SKU Values</w:t>
                  </w:r>
                </w:p>
              </w:tc>
            </w:tr>
            <w:tr w:rsidR="00F22874" w14:paraId="0226B2BC" w14:textId="77777777" w:rsidTr="00F22874">
              <w:tc>
                <w:tcPr>
                  <w:tcW w:w="1007" w:type="dxa"/>
                </w:tcPr>
                <w:p w14:paraId="7FF84E7F" w14:textId="358417DE" w:rsidR="00F22874" w:rsidRDefault="00F22874" w:rsidP="00F22874">
                  <w:pPr>
                    <w:rPr>
                      <w:rFonts w:ascii="Arial" w:hAnsi="Arial" w:cs="Arial"/>
                      <w:sz w:val="20"/>
                      <w:szCs w:val="20"/>
                    </w:rPr>
                  </w:pPr>
                  <w:r w:rsidRPr="00566A62">
                    <w:t>1.</w:t>
                  </w:r>
                  <w:r>
                    <w:t>1</w:t>
                  </w:r>
                </w:p>
              </w:tc>
              <w:tc>
                <w:tcPr>
                  <w:tcW w:w="1275" w:type="dxa"/>
                </w:tcPr>
                <w:p w14:paraId="73E84815" w14:textId="2ACF2A6B" w:rsidR="00F22874" w:rsidRDefault="00F22874" w:rsidP="00F22874">
                  <w:pPr>
                    <w:rPr>
                      <w:rFonts w:ascii="Arial" w:hAnsi="Arial" w:cs="Arial"/>
                      <w:sz w:val="20"/>
                      <w:szCs w:val="20"/>
                    </w:rPr>
                  </w:pPr>
                  <w:r>
                    <w:t>2022.12.1</w:t>
                  </w:r>
                </w:p>
              </w:tc>
              <w:tc>
                <w:tcPr>
                  <w:tcW w:w="1418" w:type="dxa"/>
                </w:tcPr>
                <w:p w14:paraId="312247D7" w14:textId="42BC610D" w:rsidR="00F22874" w:rsidRDefault="00F22874" w:rsidP="00F22874">
                  <w:pPr>
                    <w:rPr>
                      <w:rFonts w:ascii="Arial" w:hAnsi="Arial" w:cs="Arial"/>
                      <w:sz w:val="20"/>
                      <w:szCs w:val="20"/>
                    </w:rPr>
                  </w:pPr>
                  <w:r>
                    <w:t>B</w:t>
                  </w:r>
                  <w:r>
                    <w:rPr>
                      <w:rFonts w:hint="eastAsia"/>
                    </w:rPr>
                    <w:t>onnie</w:t>
                  </w:r>
                </w:p>
              </w:tc>
              <w:tc>
                <w:tcPr>
                  <w:tcW w:w="4005" w:type="dxa"/>
                </w:tcPr>
                <w:p w14:paraId="0B2AC07A" w14:textId="1B184044" w:rsidR="00F22874" w:rsidRDefault="00F22874" w:rsidP="00F22874">
                  <w:pPr>
                    <w:rPr>
                      <w:rFonts w:ascii="Arial" w:hAnsi="Arial" w:cs="Arial"/>
                      <w:sz w:val="20"/>
                      <w:szCs w:val="20"/>
                    </w:rPr>
                  </w:pPr>
                  <w:r w:rsidRPr="00F22874">
                    <w:rPr>
                      <w:rFonts w:ascii="Arial" w:hAnsi="Arial" w:cs="Arial"/>
                      <w:sz w:val="20"/>
                      <w:szCs w:val="20"/>
                    </w:rPr>
                    <w:t>Existing item function for Item version</w:t>
                  </w:r>
                </w:p>
              </w:tc>
            </w:tr>
            <w:tr w:rsidR="000908F0" w14:paraId="43E4FDB1" w14:textId="77777777" w:rsidTr="00F22874">
              <w:tc>
                <w:tcPr>
                  <w:tcW w:w="1007" w:type="dxa"/>
                </w:tcPr>
                <w:p w14:paraId="21A3826F" w14:textId="13F7B529" w:rsidR="000908F0" w:rsidRDefault="000908F0" w:rsidP="000908F0">
                  <w:pPr>
                    <w:rPr>
                      <w:rFonts w:ascii="Arial" w:hAnsi="Arial" w:cs="Arial"/>
                      <w:sz w:val="20"/>
                      <w:szCs w:val="20"/>
                    </w:rPr>
                  </w:pPr>
                  <w:r>
                    <w:rPr>
                      <w:rFonts w:ascii="Arial" w:hAnsi="Arial" w:cs="Arial" w:hint="eastAsia"/>
                      <w:sz w:val="20"/>
                      <w:szCs w:val="20"/>
                    </w:rPr>
                    <w:t>1</w:t>
                  </w:r>
                  <w:r>
                    <w:rPr>
                      <w:rFonts w:ascii="Arial" w:hAnsi="Arial" w:cs="Arial"/>
                      <w:sz w:val="20"/>
                      <w:szCs w:val="20"/>
                    </w:rPr>
                    <w:t>.2</w:t>
                  </w:r>
                </w:p>
              </w:tc>
              <w:tc>
                <w:tcPr>
                  <w:tcW w:w="1275" w:type="dxa"/>
                </w:tcPr>
                <w:p w14:paraId="18CF8F48" w14:textId="3FD21F14" w:rsidR="000908F0" w:rsidRDefault="000908F0" w:rsidP="000908F0">
                  <w:pPr>
                    <w:rPr>
                      <w:rFonts w:ascii="Arial" w:hAnsi="Arial" w:cs="Arial"/>
                      <w:sz w:val="20"/>
                      <w:szCs w:val="20"/>
                    </w:rPr>
                  </w:pPr>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7</w:t>
                  </w:r>
                  <w:r w:rsidRPr="007A35F7">
                    <w:rPr>
                      <w:rFonts w:ascii="Arial" w:hAnsi="Arial" w:cs="Arial"/>
                    </w:rPr>
                    <w:t>.</w:t>
                  </w:r>
                  <w:r>
                    <w:rPr>
                      <w:rFonts w:ascii="Arial" w:hAnsi="Arial" w:cs="Arial"/>
                    </w:rPr>
                    <w:t>28</w:t>
                  </w:r>
                </w:p>
              </w:tc>
              <w:tc>
                <w:tcPr>
                  <w:tcW w:w="1418" w:type="dxa"/>
                </w:tcPr>
                <w:p w14:paraId="6DB8750D" w14:textId="7AFF1D13" w:rsidR="000908F0" w:rsidRDefault="000908F0" w:rsidP="000908F0">
                  <w:pPr>
                    <w:rPr>
                      <w:rFonts w:ascii="Arial" w:hAnsi="Arial" w:cs="Arial"/>
                      <w:sz w:val="20"/>
                      <w:szCs w:val="20"/>
                    </w:rPr>
                  </w:pPr>
                  <w:r w:rsidRPr="007A35F7">
                    <w:rPr>
                      <w:rFonts w:ascii="Arial" w:hAnsi="Arial" w:cs="Arial"/>
                    </w:rPr>
                    <w:t>Bonnie</w:t>
                  </w:r>
                </w:p>
              </w:tc>
              <w:tc>
                <w:tcPr>
                  <w:tcW w:w="4005" w:type="dxa"/>
                </w:tcPr>
                <w:p w14:paraId="586F60E4" w14:textId="280B67CD" w:rsidR="000908F0" w:rsidRPr="001103B8" w:rsidRDefault="000908F0" w:rsidP="000908F0">
                  <w:pPr>
                    <w:rPr>
                      <w:rFonts w:ascii="Arial" w:hAnsi="Arial" w:cs="Arial"/>
                      <w:sz w:val="20"/>
                      <w:szCs w:val="20"/>
                    </w:rPr>
                  </w:pPr>
                  <w:r w:rsidRPr="008E2FDD">
                    <w:rPr>
                      <w:rFonts w:ascii="Arial" w:hAnsi="Arial" w:cs="Arial"/>
                      <w:sz w:val="20"/>
                      <w:szCs w:val="20"/>
                    </w:rPr>
                    <w:t>Validations for tracking Nonfood and ingredient inventory in Pantry</w:t>
                  </w:r>
                </w:p>
              </w:tc>
            </w:tr>
            <w:tr w:rsidR="000908F0" w14:paraId="1CDC45CF" w14:textId="77777777" w:rsidTr="00F22874">
              <w:tc>
                <w:tcPr>
                  <w:tcW w:w="1007" w:type="dxa"/>
                </w:tcPr>
                <w:p w14:paraId="42E55A99" w14:textId="77777777" w:rsidR="000908F0" w:rsidRDefault="000908F0" w:rsidP="000908F0">
                  <w:pPr>
                    <w:rPr>
                      <w:rFonts w:ascii="Arial" w:hAnsi="Arial" w:cs="Arial"/>
                      <w:sz w:val="20"/>
                      <w:szCs w:val="20"/>
                    </w:rPr>
                  </w:pPr>
                </w:p>
              </w:tc>
              <w:tc>
                <w:tcPr>
                  <w:tcW w:w="1275" w:type="dxa"/>
                </w:tcPr>
                <w:p w14:paraId="73D17D9D" w14:textId="77777777" w:rsidR="000908F0" w:rsidRDefault="000908F0" w:rsidP="000908F0">
                  <w:pPr>
                    <w:rPr>
                      <w:rFonts w:ascii="Arial" w:hAnsi="Arial" w:cs="Arial"/>
                      <w:sz w:val="20"/>
                      <w:szCs w:val="20"/>
                    </w:rPr>
                  </w:pPr>
                </w:p>
              </w:tc>
              <w:tc>
                <w:tcPr>
                  <w:tcW w:w="1418" w:type="dxa"/>
                </w:tcPr>
                <w:p w14:paraId="46CCEEAA" w14:textId="77777777" w:rsidR="000908F0" w:rsidRDefault="000908F0" w:rsidP="000908F0">
                  <w:pPr>
                    <w:rPr>
                      <w:rFonts w:ascii="Arial" w:hAnsi="Arial" w:cs="Arial"/>
                      <w:sz w:val="20"/>
                      <w:szCs w:val="20"/>
                    </w:rPr>
                  </w:pPr>
                </w:p>
              </w:tc>
              <w:tc>
                <w:tcPr>
                  <w:tcW w:w="4005" w:type="dxa"/>
                </w:tcPr>
                <w:p w14:paraId="3EECC8B3" w14:textId="77777777" w:rsidR="000908F0" w:rsidRPr="00700A1C" w:rsidRDefault="000908F0" w:rsidP="000908F0">
                  <w:pPr>
                    <w:rPr>
                      <w:rFonts w:ascii="Arial" w:hAnsi="Arial" w:cs="Arial"/>
                      <w:sz w:val="20"/>
                      <w:szCs w:val="20"/>
                    </w:rPr>
                  </w:pPr>
                </w:p>
              </w:tc>
            </w:tr>
            <w:tr w:rsidR="000908F0" w14:paraId="18430656" w14:textId="77777777" w:rsidTr="00F22874">
              <w:tc>
                <w:tcPr>
                  <w:tcW w:w="1007" w:type="dxa"/>
                </w:tcPr>
                <w:p w14:paraId="496ED451" w14:textId="77777777" w:rsidR="000908F0" w:rsidRDefault="000908F0" w:rsidP="000908F0">
                  <w:pPr>
                    <w:rPr>
                      <w:rFonts w:ascii="Arial" w:hAnsi="Arial" w:cs="Arial"/>
                      <w:sz w:val="20"/>
                      <w:szCs w:val="20"/>
                    </w:rPr>
                  </w:pPr>
                </w:p>
              </w:tc>
              <w:tc>
                <w:tcPr>
                  <w:tcW w:w="1275" w:type="dxa"/>
                </w:tcPr>
                <w:p w14:paraId="3BD3F128" w14:textId="77777777" w:rsidR="000908F0" w:rsidRDefault="000908F0" w:rsidP="000908F0">
                  <w:pPr>
                    <w:rPr>
                      <w:rFonts w:ascii="Arial" w:hAnsi="Arial" w:cs="Arial"/>
                      <w:sz w:val="20"/>
                      <w:szCs w:val="20"/>
                    </w:rPr>
                  </w:pPr>
                </w:p>
              </w:tc>
              <w:tc>
                <w:tcPr>
                  <w:tcW w:w="1418" w:type="dxa"/>
                </w:tcPr>
                <w:p w14:paraId="4CD75B2E" w14:textId="77777777" w:rsidR="000908F0" w:rsidRDefault="000908F0" w:rsidP="000908F0">
                  <w:pPr>
                    <w:rPr>
                      <w:rFonts w:ascii="Arial" w:hAnsi="Arial" w:cs="Arial"/>
                      <w:sz w:val="20"/>
                      <w:szCs w:val="20"/>
                    </w:rPr>
                  </w:pPr>
                </w:p>
              </w:tc>
              <w:tc>
                <w:tcPr>
                  <w:tcW w:w="4005" w:type="dxa"/>
                </w:tcPr>
                <w:p w14:paraId="7CD1D0C5" w14:textId="77777777" w:rsidR="000908F0" w:rsidRDefault="000908F0" w:rsidP="000908F0">
                  <w:pPr>
                    <w:rPr>
                      <w:rFonts w:ascii="Arial" w:hAnsi="Arial" w:cs="Arial"/>
                      <w:sz w:val="20"/>
                      <w:szCs w:val="20"/>
                    </w:rPr>
                  </w:pPr>
                </w:p>
              </w:tc>
            </w:tr>
          </w:tbl>
          <w:p w14:paraId="5E56D2F4" w14:textId="77777777" w:rsidR="00892838" w:rsidRDefault="00892838">
            <w:pPr>
              <w:rPr>
                <w:rFonts w:ascii="Arial" w:hAnsi="Arial" w:cs="Arial"/>
                <w:sz w:val="20"/>
                <w:szCs w:val="20"/>
              </w:rPr>
            </w:pPr>
          </w:p>
        </w:tc>
      </w:tr>
      <w:tr w:rsidR="00892838" w:rsidRPr="00452515" w14:paraId="2DDA59B9" w14:textId="77777777" w:rsidTr="006F0303">
        <w:tc>
          <w:tcPr>
            <w:tcW w:w="8008" w:type="dxa"/>
          </w:tcPr>
          <w:p w14:paraId="2CBB7092" w14:textId="77777777" w:rsidR="00892838" w:rsidRPr="00BF0054" w:rsidRDefault="00892838">
            <w:pPr>
              <w:rPr>
                <w:rStyle w:val="Strong"/>
              </w:rPr>
            </w:pPr>
            <w:r w:rsidRPr="00BF0054">
              <w:rPr>
                <w:rStyle w:val="Strong"/>
              </w:rPr>
              <w:lastRenderedPageBreak/>
              <w:t xml:space="preserve">Stakeholder: </w:t>
            </w:r>
            <w:r w:rsidRPr="00BF0054">
              <w:rPr>
                <w:rStyle w:val="Strong"/>
                <w:rFonts w:hint="eastAsia"/>
              </w:rPr>
              <w:t>Customer</w:t>
            </w:r>
          </w:p>
        </w:tc>
      </w:tr>
      <w:tr w:rsidR="00892838" w:rsidRPr="00452515" w14:paraId="0F205B91" w14:textId="77777777" w:rsidTr="006F0303">
        <w:tc>
          <w:tcPr>
            <w:tcW w:w="8008" w:type="dxa"/>
          </w:tcPr>
          <w:p w14:paraId="2CB0C907" w14:textId="77777777" w:rsidR="00892838" w:rsidRPr="00BF0054" w:rsidRDefault="00892838">
            <w:pPr>
              <w:rPr>
                <w:rStyle w:val="Strong"/>
              </w:rPr>
            </w:pPr>
            <w:r w:rsidRPr="00BF0054">
              <w:rPr>
                <w:rStyle w:val="Strong"/>
              </w:rPr>
              <w:t xml:space="preserve">Pre-Condition: </w:t>
            </w:r>
          </w:p>
          <w:p w14:paraId="151CDB93" w14:textId="77777777" w:rsidR="00892838" w:rsidRPr="00DD3CB0" w:rsidRDefault="00892838">
            <w:pPr>
              <w:rPr>
                <w:rFonts w:ascii="Arial" w:hAnsi="Arial" w:cs="Arial"/>
                <w:sz w:val="20"/>
                <w:szCs w:val="20"/>
              </w:rPr>
            </w:pPr>
            <w:r>
              <w:rPr>
                <w:rFonts w:hint="eastAsia"/>
              </w:rPr>
              <w:t>1.</w:t>
            </w:r>
            <w:r>
              <w:t xml:space="preserve"> Customers go to page</w:t>
            </w:r>
          </w:p>
        </w:tc>
      </w:tr>
      <w:tr w:rsidR="00892838" w:rsidRPr="00452515" w14:paraId="565364D9" w14:textId="77777777" w:rsidTr="006F0303">
        <w:tc>
          <w:tcPr>
            <w:tcW w:w="8008" w:type="dxa"/>
          </w:tcPr>
          <w:p w14:paraId="67656FE3" w14:textId="77777777" w:rsidR="00892838" w:rsidRDefault="00892838">
            <w:pPr>
              <w:rPr>
                <w:rFonts w:ascii="Arial" w:hAnsi="Arial" w:cs="Arial"/>
                <w:sz w:val="20"/>
                <w:szCs w:val="20"/>
              </w:rPr>
            </w:pPr>
            <w:r>
              <w:rPr>
                <w:rFonts w:ascii="Arial" w:hAnsi="Arial" w:cs="Arial"/>
                <w:sz w:val="20"/>
                <w:szCs w:val="20"/>
              </w:rPr>
              <w:t>Prototype:</w:t>
            </w:r>
          </w:p>
          <w:p w14:paraId="438A09CC" w14:textId="77777777" w:rsidR="000908F0" w:rsidRDefault="000908F0" w:rsidP="000908F0">
            <w:pPr>
              <w:ind w:leftChars="11" w:left="25" w:hanging="2"/>
              <w:rPr>
                <w:rFonts w:ascii="Arial" w:hAnsi="Arial" w:cs="Arial"/>
                <w:sz w:val="20"/>
                <w:szCs w:val="20"/>
              </w:rPr>
            </w:pPr>
            <w:r>
              <w:rPr>
                <w:rFonts w:ascii="Arial" w:hAnsi="Arial" w:cs="Arial" w:hint="eastAsia"/>
                <w:sz w:val="20"/>
                <w:szCs w:val="20"/>
              </w:rPr>
              <w:t>P</w:t>
            </w:r>
            <w:r>
              <w:rPr>
                <w:rFonts w:ascii="Arial" w:hAnsi="Arial" w:cs="Arial"/>
                <w:sz w:val="20"/>
                <w:szCs w:val="20"/>
              </w:rPr>
              <w:t>RD:</w:t>
            </w:r>
          </w:p>
          <w:p w14:paraId="3F434043" w14:textId="77777777" w:rsidR="00892838" w:rsidRDefault="000908F0" w:rsidP="000908F0">
            <w:pPr>
              <w:rPr>
                <w:rFonts w:ascii="Arial" w:hAnsi="Arial" w:cs="Arial"/>
                <w:sz w:val="20"/>
                <w:szCs w:val="20"/>
              </w:rPr>
            </w:pPr>
            <w:hyperlink r:id="rId145" w:history="1">
              <w:r w:rsidRPr="00DA6FBA">
                <w:rPr>
                  <w:rStyle w:val="Hyperlink"/>
                  <w:rFonts w:ascii="Arial" w:hAnsi="Arial" w:cs="Arial"/>
                  <w:sz w:val="20"/>
                  <w:szCs w:val="20"/>
                </w:rPr>
                <w:t>https://wonder.atlassian.net/l/cp/kmsVXdjF</w:t>
              </w:r>
            </w:hyperlink>
            <w:r>
              <w:rPr>
                <w:rFonts w:ascii="Arial" w:hAnsi="Arial" w:cs="Arial"/>
                <w:sz w:val="20"/>
                <w:szCs w:val="20"/>
              </w:rPr>
              <w:t xml:space="preserve"> (</w:t>
            </w:r>
            <w:r w:rsidRPr="000908F0">
              <w:rPr>
                <w:rFonts w:ascii="Arial" w:hAnsi="Arial" w:cs="Arial"/>
                <w:sz w:val="20"/>
                <w:szCs w:val="20"/>
              </w:rPr>
              <w:t>Vendor SKU Fields</w:t>
            </w:r>
            <w:r>
              <w:rPr>
                <w:rFonts w:ascii="Arial" w:hAnsi="Arial" w:cs="Arial"/>
                <w:sz w:val="20"/>
                <w:szCs w:val="20"/>
              </w:rPr>
              <w:t>)</w:t>
            </w:r>
          </w:p>
          <w:p w14:paraId="06682ED7" w14:textId="351056BA" w:rsidR="001961C7" w:rsidRDefault="001961C7" w:rsidP="000908F0">
            <w:pPr>
              <w:rPr>
                <w:rFonts w:ascii="Arial" w:hAnsi="Arial" w:cs="Arial"/>
                <w:sz w:val="20"/>
                <w:szCs w:val="20"/>
              </w:rPr>
            </w:pPr>
            <w:hyperlink r:id="rId146" w:history="1">
              <w:r w:rsidRPr="00766974">
                <w:rPr>
                  <w:rStyle w:val="Hyperlink"/>
                  <w:rFonts w:ascii="Arial" w:hAnsi="Arial" w:cs="Arial"/>
                  <w:sz w:val="20"/>
                  <w:szCs w:val="20"/>
                </w:rPr>
                <w:t>https://wonder.atlassian.net/l/cp/wGXSYTeL</w:t>
              </w:r>
            </w:hyperlink>
            <w:r>
              <w:rPr>
                <w:rFonts w:ascii="Arial" w:hAnsi="Arial" w:cs="Arial"/>
                <w:sz w:val="20"/>
                <w:szCs w:val="20"/>
              </w:rPr>
              <w:t xml:space="preserve"> (</w:t>
            </w:r>
            <w:r w:rsidRPr="001961C7">
              <w:rPr>
                <w:rFonts w:ascii="Arial" w:hAnsi="Arial" w:cs="Arial"/>
                <w:sz w:val="20"/>
                <w:szCs w:val="20"/>
              </w:rPr>
              <w:t>Vendor SKU Management V2 PRD</w:t>
            </w:r>
            <w:r>
              <w:rPr>
                <w:rFonts w:ascii="Arial" w:hAnsi="Arial" w:cs="Arial"/>
                <w:sz w:val="20"/>
                <w:szCs w:val="20"/>
              </w:rPr>
              <w:t>)</w:t>
            </w:r>
          </w:p>
          <w:p w14:paraId="45BB930D" w14:textId="77777777" w:rsidR="00E5495F" w:rsidRDefault="00E5495F" w:rsidP="000908F0">
            <w:pPr>
              <w:rPr>
                <w:rFonts w:ascii="Arial" w:hAnsi="Arial" w:cs="Arial"/>
                <w:sz w:val="20"/>
                <w:szCs w:val="20"/>
              </w:rPr>
            </w:pPr>
            <w:r>
              <w:rPr>
                <w:rFonts w:ascii="Arial" w:hAnsi="Arial" w:cs="Arial" w:hint="eastAsia"/>
                <w:sz w:val="20"/>
                <w:szCs w:val="20"/>
              </w:rPr>
              <w:t>F</w:t>
            </w:r>
            <w:r>
              <w:rPr>
                <w:rFonts w:ascii="Arial" w:hAnsi="Arial" w:cs="Arial"/>
                <w:sz w:val="20"/>
                <w:szCs w:val="20"/>
              </w:rPr>
              <w:t>igma:</w:t>
            </w:r>
          </w:p>
          <w:p w14:paraId="398249BB" w14:textId="6901A79F" w:rsidR="00E5495F" w:rsidRPr="00452515" w:rsidRDefault="00E5495F" w:rsidP="000908F0">
            <w:pPr>
              <w:rPr>
                <w:rFonts w:ascii="Arial" w:hAnsi="Arial" w:cs="Arial"/>
                <w:sz w:val="20"/>
                <w:szCs w:val="20"/>
              </w:rPr>
            </w:pPr>
            <w:r w:rsidRPr="00E5495F">
              <w:rPr>
                <w:rFonts w:ascii="Arial" w:hAnsi="Arial" w:cs="Arial"/>
                <w:sz w:val="20"/>
                <w:szCs w:val="20"/>
              </w:rPr>
              <w:t>https://www.figma.com/file/yfoApEyQqgvWMWe9ZLA9uI/CB-Design-(eng-ready)---Sp-15-20?type=design&amp;node-id=107-6102&amp;mode=design&amp;t=bStv0dALqnALHOp1-0</w:t>
            </w:r>
          </w:p>
        </w:tc>
      </w:tr>
      <w:tr w:rsidR="00892838" w:rsidRPr="00452515" w14:paraId="402AB998" w14:textId="77777777" w:rsidTr="006F0303">
        <w:tc>
          <w:tcPr>
            <w:tcW w:w="8008" w:type="dxa"/>
          </w:tcPr>
          <w:p w14:paraId="5850B179" w14:textId="77777777" w:rsidR="00892838" w:rsidRDefault="00892838">
            <w:pPr>
              <w:rPr>
                <w:rStyle w:val="Strong"/>
              </w:rPr>
            </w:pPr>
            <w:r w:rsidRPr="00BF0054">
              <w:rPr>
                <w:rStyle w:val="Strong"/>
                <w:rFonts w:hint="eastAsia"/>
              </w:rPr>
              <w:t>Main Scenario:</w:t>
            </w:r>
            <w:r>
              <w:rPr>
                <w:rStyle w:val="Strong"/>
              </w:rPr>
              <w:t xml:space="preserve"> Vendor item SKU detail </w:t>
            </w:r>
          </w:p>
          <w:p w14:paraId="4F894006" w14:textId="3A8EB4C5" w:rsidR="00E766CA" w:rsidRDefault="00E766CA" w:rsidP="00E766CA">
            <w:pPr>
              <w:pStyle w:val="ListParagraph"/>
              <w:numPr>
                <w:ilvl w:val="0"/>
                <w:numId w:val="1265"/>
              </w:numPr>
            </w:pPr>
            <w:r>
              <w:t>Show fields synced from OG in vendor item information section.</w:t>
            </w:r>
            <w:r>
              <w:rPr>
                <w:noProof/>
              </w:rPr>
              <w:t xml:space="preserve"> </w:t>
            </w:r>
            <w:r w:rsidR="00E5495F">
              <w:rPr>
                <w:noProof/>
              </w:rPr>
              <w:t xml:space="preserve">What fields should be show in detail page, plaease refer to </w:t>
            </w:r>
            <w:r w:rsidR="00E5495F" w:rsidRPr="000908F0">
              <w:rPr>
                <w:rFonts w:ascii="Arial" w:hAnsi="Arial" w:cs="Arial"/>
                <w:sz w:val="20"/>
                <w:szCs w:val="20"/>
              </w:rPr>
              <w:t>Vendor SKU Fields</w:t>
            </w:r>
            <w:r w:rsidR="00E5495F">
              <w:rPr>
                <w:noProof/>
              </w:rPr>
              <w:t xml:space="preserve"> section in PRD (</w:t>
            </w:r>
            <w:r w:rsidR="00E5495F" w:rsidRPr="00E5495F">
              <w:rPr>
                <w:noProof/>
              </w:rPr>
              <w:t>https://wonder.atlassian.net/l/cp/kmsVXdjF</w:t>
            </w:r>
            <w:r w:rsidR="00E5495F">
              <w:rPr>
                <w:noProof/>
              </w:rPr>
              <w:t>).</w:t>
            </w:r>
          </w:p>
          <w:p w14:paraId="635F4BE7" w14:textId="16521910" w:rsidR="00DA0645" w:rsidRDefault="00DA0645">
            <w:pPr>
              <w:pStyle w:val="ListParagraph"/>
              <w:numPr>
                <w:ilvl w:val="0"/>
                <w:numId w:val="2009"/>
              </w:numPr>
            </w:pPr>
            <w:r>
              <w:rPr>
                <w:rFonts w:hint="eastAsia"/>
              </w:rPr>
              <w:t>S</w:t>
            </w:r>
            <w:r>
              <w:t xml:space="preserve">how breadcrumb: </w:t>
            </w:r>
            <w:r w:rsidRPr="00DA0645">
              <w:t>Home/Purchasing/Vendor Items/Detail</w:t>
            </w:r>
          </w:p>
          <w:p w14:paraId="080019B7" w14:textId="3A948D22" w:rsidR="00DA0645" w:rsidRDefault="00DA0645" w:rsidP="00DA0645">
            <w:pPr>
              <w:pStyle w:val="ListParagraph"/>
              <w:numPr>
                <w:ilvl w:val="0"/>
                <w:numId w:val="2009"/>
              </w:numPr>
            </w:pPr>
            <w:r>
              <w:rPr>
                <w:rFonts w:hint="eastAsia"/>
              </w:rPr>
              <w:t>S</w:t>
            </w:r>
            <w:r>
              <w:t xml:space="preserve">how header of the </w:t>
            </w:r>
            <w:proofErr w:type="gramStart"/>
            <w:r>
              <w:t>page:</w:t>
            </w:r>
            <w:r>
              <w:rPr>
                <w:rFonts w:hint="eastAsia"/>
              </w:rPr>
              <w:t xml:space="preserve"> {</w:t>
            </w:r>
            <w:proofErr w:type="gramEnd"/>
            <w:r>
              <w:t xml:space="preserve">Vendor item </w:t>
            </w:r>
            <w:proofErr w:type="gramStart"/>
            <w:r>
              <w:t>name</w:t>
            </w:r>
            <w:r>
              <w:rPr>
                <w:rFonts w:hint="eastAsia"/>
              </w:rPr>
              <w:t>}</w:t>
            </w:r>
            <w:r>
              <w:t xml:space="preserve"> ({</w:t>
            </w:r>
            <w:proofErr w:type="gramEnd"/>
            <w:r>
              <w:t xml:space="preserve">vendor </w:t>
            </w:r>
            <w:proofErr w:type="gramStart"/>
            <w:r>
              <w:t>SKU}) {status}.</w:t>
            </w:r>
            <w:proofErr w:type="gramEnd"/>
            <w:r>
              <w:t xml:space="preserve"> If the vendor item </w:t>
            </w:r>
            <w:proofErr w:type="gramStart"/>
            <w:r>
              <w:t>has</w:t>
            </w:r>
            <w:proofErr w:type="gramEnd"/>
            <w:r>
              <w:t xml:space="preserve"> lined with a raw material item, show ‘Mapped to {item </w:t>
            </w:r>
            <w:proofErr w:type="gramStart"/>
            <w:r>
              <w:t>name} ({</w:t>
            </w:r>
            <w:proofErr w:type="gramEnd"/>
            <w:r>
              <w:t xml:space="preserve">item </w:t>
            </w:r>
            <w:proofErr w:type="gramStart"/>
            <w:r>
              <w:t>number})</w:t>
            </w:r>
            <w:proofErr w:type="gramEnd"/>
            <w:r>
              <w:t xml:space="preserve">’ </w:t>
            </w:r>
          </w:p>
          <w:p w14:paraId="7494D2C2" w14:textId="13C2E92B" w:rsidR="00DA0645" w:rsidRDefault="00DA0645">
            <w:pPr>
              <w:pStyle w:val="ListParagraph"/>
              <w:ind w:left="360"/>
              <w:pPrChange w:id="3737" w:author="Bonnie Yang [2]" w:date="2023-08-02T20:06:00Z">
                <w:pPr>
                  <w:pStyle w:val="ListParagraph"/>
                  <w:numPr>
                    <w:numId w:val="2009"/>
                  </w:numPr>
                  <w:ind w:left="360" w:hanging="360"/>
                </w:pPr>
              </w:pPrChange>
            </w:pPr>
            <w:r>
              <w:rPr>
                <w:rFonts w:hint="eastAsia"/>
              </w:rPr>
              <w:t>I</w:t>
            </w:r>
            <w:r>
              <w:t xml:space="preserve">f </w:t>
            </w:r>
            <w:proofErr w:type="gramStart"/>
            <w:r>
              <w:t>too</w:t>
            </w:r>
            <w:proofErr w:type="gramEnd"/>
            <w:r>
              <w:t xml:space="preserve"> long to display in one line, auto line </w:t>
            </w:r>
            <w:proofErr w:type="gramStart"/>
            <w:r>
              <w:t>feed</w:t>
            </w:r>
            <w:proofErr w:type="gramEnd"/>
            <w:r>
              <w:t xml:space="preserve"> them.</w:t>
            </w:r>
          </w:p>
          <w:p w14:paraId="76BEC3DB" w14:textId="73BF2BCC" w:rsidR="00DA0645" w:rsidRDefault="00DA0645">
            <w:pPr>
              <w:pStyle w:val="ListParagraph"/>
              <w:ind w:left="360"/>
              <w:pPrChange w:id="3738" w:author="Bonnie Yang [2]" w:date="2023-08-02T20:06:00Z">
                <w:pPr>
                  <w:pStyle w:val="ListParagraph"/>
                  <w:numPr>
                    <w:numId w:val="2009"/>
                  </w:numPr>
                  <w:ind w:left="360" w:hanging="360"/>
                </w:pPr>
              </w:pPrChange>
            </w:pPr>
            <w:r>
              <w:t xml:space="preserve"> </w:t>
            </w:r>
            <w:r>
              <w:rPr>
                <w:noProof/>
              </w:rPr>
              <w:drawing>
                <wp:inline distT="0" distB="0" distL="0" distR="0" wp14:anchorId="19C15298" wp14:editId="288A630B">
                  <wp:extent cx="4467258" cy="261939"/>
                  <wp:effectExtent l="0" t="0" r="0" b="5080"/>
                  <wp:docPr id="637988461" name="图片 637988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88461" name=""/>
                          <pic:cNvPicPr/>
                        </pic:nvPicPr>
                        <pic:blipFill>
                          <a:blip r:embed="rId147"/>
                          <a:stretch>
                            <a:fillRect/>
                          </a:stretch>
                        </pic:blipFill>
                        <pic:spPr>
                          <a:xfrm>
                            <a:off x="0" y="0"/>
                            <a:ext cx="4467258" cy="261939"/>
                          </a:xfrm>
                          <a:prstGeom prst="rect">
                            <a:avLst/>
                          </a:prstGeom>
                        </pic:spPr>
                      </pic:pic>
                    </a:graphicData>
                  </a:graphic>
                </wp:inline>
              </w:drawing>
            </w:r>
          </w:p>
          <w:p w14:paraId="0893FE23" w14:textId="3774308C" w:rsidR="00DA0645" w:rsidRDefault="00DA0645">
            <w:pPr>
              <w:pStyle w:val="ListParagraph"/>
              <w:numPr>
                <w:ilvl w:val="0"/>
                <w:numId w:val="2009"/>
              </w:numPr>
            </w:pPr>
            <w:r>
              <w:rPr>
                <w:rFonts w:hint="eastAsia"/>
              </w:rPr>
              <w:t>A</w:t>
            </w:r>
            <w:r>
              <w:t>t the right top show ‘&lt; Go to Vendor Items’ button for redirect to vendor item grid page.</w:t>
            </w:r>
          </w:p>
          <w:p w14:paraId="75D8A8BD" w14:textId="77777777" w:rsidR="00DA0645" w:rsidRDefault="00DA0645">
            <w:pPr>
              <w:pStyle w:val="ListParagraph"/>
              <w:numPr>
                <w:ilvl w:val="0"/>
                <w:numId w:val="2009"/>
              </w:numPr>
            </w:pPr>
            <w:r>
              <w:rPr>
                <w:rFonts w:hint="eastAsia"/>
              </w:rPr>
              <w:t>S</w:t>
            </w:r>
            <w:r>
              <w:t>how navigation sub menus: Basic Information, Additional Info, Unit Conversions.</w:t>
            </w:r>
          </w:p>
          <w:p w14:paraId="41D058D1" w14:textId="77777777" w:rsidR="00A24CCC" w:rsidRDefault="00DA0645" w:rsidP="00A24CCC">
            <w:pPr>
              <w:pStyle w:val="ListParagraph"/>
              <w:numPr>
                <w:ilvl w:val="0"/>
                <w:numId w:val="2009"/>
              </w:numPr>
            </w:pPr>
            <w:r>
              <w:t>On Basic Information card, show:</w:t>
            </w:r>
          </w:p>
          <w:p w14:paraId="0BC9124F" w14:textId="77777777" w:rsidR="00A24CCC" w:rsidRDefault="00DA0645" w:rsidP="00A24CCC">
            <w:pPr>
              <w:pStyle w:val="ListParagraph"/>
              <w:numPr>
                <w:ilvl w:val="1"/>
                <w:numId w:val="2009"/>
              </w:numPr>
            </w:pPr>
            <w:r>
              <w:rPr>
                <w:rFonts w:hint="eastAsia"/>
              </w:rPr>
              <w:t>L</w:t>
            </w:r>
            <w:r>
              <w:t xml:space="preserve">ast updated </w:t>
            </w:r>
            <w:proofErr w:type="gramStart"/>
            <w:r>
              <w:t>time</w:t>
            </w:r>
            <w:r>
              <w:rPr>
                <w:rFonts w:hint="eastAsia"/>
              </w:rPr>
              <w:t>:</w:t>
            </w:r>
            <w:r>
              <w:t xml:space="preserve"> {</w:t>
            </w:r>
            <w:proofErr w:type="gramEnd"/>
            <w:r>
              <w:t xml:space="preserve">Last updated </w:t>
            </w:r>
            <w:proofErr w:type="gramStart"/>
            <w:r>
              <w:t>time} ({</w:t>
            </w:r>
            <w:proofErr w:type="gramEnd"/>
            <w:r>
              <w:t xml:space="preserve">updated </w:t>
            </w:r>
            <w:proofErr w:type="gramStart"/>
            <w:r>
              <w:t>by})</w:t>
            </w:r>
            <w:proofErr w:type="gramEnd"/>
            <w:r>
              <w:t xml:space="preserve"> with button ‘See Order Grid -&gt;’ on the right top of the card.</w:t>
            </w:r>
          </w:p>
          <w:p w14:paraId="748CC32C" w14:textId="77777777" w:rsidR="00A24CCC" w:rsidRDefault="00DA0645" w:rsidP="00A24CCC">
            <w:pPr>
              <w:pStyle w:val="ListParagraph"/>
              <w:numPr>
                <w:ilvl w:val="1"/>
                <w:numId w:val="2009"/>
              </w:numPr>
            </w:pPr>
            <w:r>
              <w:t xml:space="preserve">{updated </w:t>
            </w:r>
            <w:proofErr w:type="gramStart"/>
            <w:r>
              <w:t>by}=</w:t>
            </w:r>
            <w:proofErr w:type="gramEnd"/>
            <w:r>
              <w:t xml:space="preserve"> Order Grid, when sync action </w:t>
            </w:r>
            <w:proofErr w:type="gramStart"/>
            <w:r>
              <w:t>done</w:t>
            </w:r>
            <w:proofErr w:type="gramEnd"/>
            <w:r>
              <w:t>, update the last updated time.</w:t>
            </w:r>
          </w:p>
          <w:p w14:paraId="69421EB2" w14:textId="77777777" w:rsidR="00A24CCC" w:rsidRDefault="00DA0645" w:rsidP="00A24CCC">
            <w:pPr>
              <w:pStyle w:val="ListParagraph"/>
              <w:numPr>
                <w:ilvl w:val="1"/>
                <w:numId w:val="2009"/>
              </w:numPr>
            </w:pPr>
            <w:r>
              <w:t>‘See Order Grid -&gt;’ like to order grid website in a new browser tab.</w:t>
            </w:r>
          </w:p>
          <w:p w14:paraId="56868323" w14:textId="77777777" w:rsidR="00A24CCC" w:rsidRDefault="00DA0645" w:rsidP="00A24CCC">
            <w:pPr>
              <w:pStyle w:val="ListParagraph"/>
              <w:numPr>
                <w:ilvl w:val="1"/>
                <w:numId w:val="2009"/>
              </w:numPr>
            </w:pPr>
            <w:r>
              <w:rPr>
                <w:rFonts w:hint="eastAsia"/>
              </w:rPr>
              <w:lastRenderedPageBreak/>
              <w:t>F</w:t>
            </w:r>
            <w:r>
              <w:t>ields in left column: Vendor SKU Name, Vendor SKU, Category, Type, Pack Size, Taxonomy,</w:t>
            </w:r>
            <w:r w:rsidR="0077698F">
              <w:t xml:space="preserve"> P</w:t>
            </w:r>
            <w:r w:rsidR="0077698F">
              <w:rPr>
                <w:rFonts w:hint="eastAsia"/>
              </w:rPr>
              <w:t>rice</w:t>
            </w:r>
            <w:r w:rsidR="0077698F">
              <w:t>,</w:t>
            </w:r>
            <w:r>
              <w:t xml:space="preserve"> Is Active</w:t>
            </w:r>
          </w:p>
          <w:p w14:paraId="5E8DD9CA" w14:textId="77777777" w:rsidR="00A24CCC" w:rsidRDefault="00DA62C7" w:rsidP="00A24CCC">
            <w:pPr>
              <w:pStyle w:val="ListParagraph"/>
              <w:numPr>
                <w:ilvl w:val="1"/>
                <w:numId w:val="2009"/>
              </w:numPr>
            </w:pPr>
            <w:r>
              <w:rPr>
                <w:rFonts w:hint="eastAsia"/>
              </w:rPr>
              <w:t>F</w:t>
            </w:r>
            <w:r>
              <w:t xml:space="preserve">ields in right column: </w:t>
            </w:r>
            <w:r w:rsidRPr="00DA62C7">
              <w:t>OG code</w:t>
            </w:r>
            <w:r>
              <w:t xml:space="preserve">, </w:t>
            </w:r>
            <w:r w:rsidRPr="00DA62C7">
              <w:t>Brand</w:t>
            </w:r>
            <w:r>
              <w:t xml:space="preserve">, </w:t>
            </w:r>
            <w:r w:rsidRPr="00DA62C7">
              <w:t>Tags</w:t>
            </w:r>
            <w:r>
              <w:t xml:space="preserve">, </w:t>
            </w:r>
            <w:r w:rsidRPr="00DA62C7">
              <w:t>Controlled Product</w:t>
            </w:r>
            <w:r>
              <w:t xml:space="preserve">, </w:t>
            </w:r>
            <w:r w:rsidRPr="00DA62C7">
              <w:t>Lot Type</w:t>
            </w:r>
            <w:r>
              <w:t xml:space="preserve">, </w:t>
            </w:r>
            <w:r w:rsidRPr="00DA62C7">
              <w:t>Storage Type</w:t>
            </w:r>
            <w:r>
              <w:t xml:space="preserve">, </w:t>
            </w:r>
            <w:r w:rsidRPr="00DA62C7">
              <w:t>Origin</w:t>
            </w:r>
            <w:r>
              <w:t xml:space="preserve">, </w:t>
            </w:r>
            <w:r w:rsidRPr="00DA62C7">
              <w:t>Description</w:t>
            </w:r>
            <w:r>
              <w:t>.</w:t>
            </w:r>
          </w:p>
          <w:p w14:paraId="1BE69EB5" w14:textId="77777777" w:rsidR="00A24CCC" w:rsidRDefault="00DA62C7" w:rsidP="00A24CCC">
            <w:pPr>
              <w:pStyle w:val="ListParagraph"/>
              <w:numPr>
                <w:ilvl w:val="1"/>
                <w:numId w:val="2009"/>
              </w:numPr>
            </w:pPr>
            <w:r>
              <w:rPr>
                <w:rFonts w:hint="eastAsia"/>
              </w:rPr>
              <w:t>S</w:t>
            </w:r>
            <w:r>
              <w:t>how tip on Taxonomy: Taxonomy data is sourced from Cookbook.</w:t>
            </w:r>
          </w:p>
          <w:p w14:paraId="145F0165" w14:textId="53D63442" w:rsidR="00A24CCC" w:rsidRDefault="00A24CCC" w:rsidP="008926B6">
            <w:pPr>
              <w:pStyle w:val="ListParagraph"/>
              <w:numPr>
                <w:ilvl w:val="1"/>
                <w:numId w:val="2009"/>
              </w:numPr>
            </w:pPr>
            <w:r>
              <w:rPr>
                <w:rFonts w:hint="eastAsia"/>
              </w:rPr>
              <w:t>P</w:t>
            </w:r>
            <w:r>
              <w:t xml:space="preserve">ack size: </w:t>
            </w:r>
            <w:proofErr w:type="spellStart"/>
            <w:r w:rsidRPr="00A24CCC">
              <w:t>Dervived</w:t>
            </w:r>
            <w:proofErr w:type="spellEnd"/>
            <w:r w:rsidRPr="00A24CCC">
              <w:t xml:space="preserve"> based on the conversion from </w:t>
            </w:r>
            <w:r w:rsidR="00D325E0">
              <w:t xml:space="preserve">the smallest </w:t>
            </w:r>
            <w:proofErr w:type="spellStart"/>
            <w:r w:rsidRPr="00A24CCC">
              <w:t>uom</w:t>
            </w:r>
            <w:proofErr w:type="spellEnd"/>
            <w:r w:rsidRPr="00A24CCC">
              <w:t xml:space="preserve"> </w:t>
            </w:r>
            <w:r w:rsidR="00D325E0">
              <w:t>(</w:t>
            </w:r>
            <w:proofErr w:type="spellStart"/>
            <w:r w:rsidR="00D325E0">
              <w:t>pickby</w:t>
            </w:r>
            <w:proofErr w:type="spellEnd"/>
            <w:r w:rsidR="00D325E0">
              <w:t xml:space="preserve"> =true) </w:t>
            </w:r>
            <w:r>
              <w:t>&lt;-&gt;</w:t>
            </w:r>
            <w:r w:rsidRPr="00A24CCC">
              <w:t xml:space="preserve"> </w:t>
            </w:r>
            <w:r w:rsidR="00D325E0">
              <w:t xml:space="preserve">PO default </w:t>
            </w:r>
            <w:proofErr w:type="spellStart"/>
            <w:r w:rsidRPr="00A24CCC">
              <w:t>purchase_uom</w:t>
            </w:r>
            <w:proofErr w:type="spellEnd"/>
          </w:p>
          <w:p w14:paraId="344C2EE4" w14:textId="77777777" w:rsidR="00A24CCC" w:rsidRDefault="00A24CCC" w:rsidP="00A24CCC">
            <w:pPr>
              <w:pStyle w:val="ListParagraph"/>
              <w:ind w:left="880"/>
            </w:pPr>
            <w:r>
              <w:t>For example:</w:t>
            </w:r>
          </w:p>
          <w:p w14:paraId="50BA8352" w14:textId="01EC8248" w:rsidR="00D325E0" w:rsidRDefault="00D325E0" w:rsidP="00D325E0">
            <w:pPr>
              <w:pStyle w:val="ListParagraph"/>
              <w:ind w:left="880"/>
            </w:pPr>
            <w:r>
              <w:t xml:space="preserve">the smallest </w:t>
            </w:r>
            <w:proofErr w:type="spellStart"/>
            <w:r>
              <w:t>pickby</w:t>
            </w:r>
            <w:proofErr w:type="spellEnd"/>
            <w:r>
              <w:t xml:space="preserve"> unit= </w:t>
            </w:r>
            <w:proofErr w:type="spellStart"/>
            <w:r>
              <w:t>ea</w:t>
            </w:r>
            <w:proofErr w:type="spellEnd"/>
            <w:r>
              <w:t xml:space="preserve"> (qty=64), the purchase </w:t>
            </w:r>
            <w:proofErr w:type="spellStart"/>
            <w:r>
              <w:t>uom</w:t>
            </w:r>
            <w:proofErr w:type="spellEnd"/>
            <w:r>
              <w:t xml:space="preserve">=cs (qty=256), </w:t>
            </w:r>
            <w:proofErr w:type="spellStart"/>
            <w:r>
              <w:t>packsize</w:t>
            </w:r>
            <w:proofErr w:type="spellEnd"/>
            <w:r>
              <w:t xml:space="preserve"> would be 4 (256 / 64=4) since the smallest </w:t>
            </w:r>
            <w:proofErr w:type="spellStart"/>
            <w:r>
              <w:t>pickby</w:t>
            </w:r>
            <w:proofErr w:type="spellEnd"/>
            <w:r>
              <w:t xml:space="preserve"> unit is ea.</w:t>
            </w:r>
          </w:p>
          <w:p w14:paraId="188AE405" w14:textId="1E4CCB6A" w:rsidR="00D325E0" w:rsidRDefault="00D325E0" w:rsidP="00D325E0">
            <w:pPr>
              <w:pStyle w:val="ListParagraph"/>
              <w:ind w:left="880"/>
            </w:pPr>
            <w:r>
              <w:t xml:space="preserve">Per above, the smallest </w:t>
            </w:r>
            <w:proofErr w:type="spellStart"/>
            <w:r>
              <w:t>pickby</w:t>
            </w:r>
            <w:proofErr w:type="spellEnd"/>
            <w:r>
              <w:t xml:space="preserve"> unit= </w:t>
            </w:r>
            <w:proofErr w:type="spellStart"/>
            <w:r>
              <w:t>ea</w:t>
            </w:r>
            <w:proofErr w:type="spellEnd"/>
            <w:r>
              <w:t xml:space="preserve">, the purchase </w:t>
            </w:r>
            <w:proofErr w:type="spellStart"/>
            <w:r>
              <w:t>uom</w:t>
            </w:r>
            <w:proofErr w:type="spellEnd"/>
            <w:r>
              <w:t xml:space="preserve">=cs, so the pack size is 4 which is </w:t>
            </w:r>
            <w:proofErr w:type="spellStart"/>
            <w:r>
              <w:t>ea</w:t>
            </w:r>
            <w:proofErr w:type="spellEnd"/>
          </w:p>
          <w:p w14:paraId="30C70AF8" w14:textId="2C697FF7" w:rsidR="00A24CCC" w:rsidRDefault="00A24CCC" w:rsidP="00A24CCC">
            <w:pPr>
              <w:pStyle w:val="ListParagraph"/>
              <w:numPr>
                <w:ilvl w:val="1"/>
                <w:numId w:val="2009"/>
              </w:numPr>
            </w:pPr>
            <w:r>
              <w:t>P</w:t>
            </w:r>
            <w:r>
              <w:rPr>
                <w:rFonts w:hint="eastAsia"/>
              </w:rPr>
              <w:t>rice</w:t>
            </w:r>
            <w:r>
              <w:t xml:space="preserve">: show {purchase </w:t>
            </w:r>
            <w:proofErr w:type="gramStart"/>
            <w:r>
              <w:t>Price} (</w:t>
            </w:r>
            <w:proofErr w:type="gramEnd"/>
            <w:r>
              <w:t>base unit= {Price per Base Unit})</w:t>
            </w:r>
            <w:r>
              <w:rPr>
                <w:noProof/>
              </w:rPr>
              <w:t xml:space="preserve"> </w:t>
            </w:r>
            <w:r>
              <w:rPr>
                <w:noProof/>
              </w:rPr>
              <w:drawing>
                <wp:inline distT="0" distB="0" distL="0" distR="0" wp14:anchorId="5F80FFD8" wp14:editId="72E3E8DE">
                  <wp:extent cx="4738722" cy="390528"/>
                  <wp:effectExtent l="0" t="0" r="5080" b="0"/>
                  <wp:docPr id="1860822248" name="图片 186082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22248" name=""/>
                          <pic:cNvPicPr/>
                        </pic:nvPicPr>
                        <pic:blipFill>
                          <a:blip r:embed="rId148"/>
                          <a:stretch>
                            <a:fillRect/>
                          </a:stretch>
                        </pic:blipFill>
                        <pic:spPr>
                          <a:xfrm>
                            <a:off x="0" y="0"/>
                            <a:ext cx="4738722" cy="390528"/>
                          </a:xfrm>
                          <a:prstGeom prst="rect">
                            <a:avLst/>
                          </a:prstGeom>
                        </pic:spPr>
                      </pic:pic>
                    </a:graphicData>
                  </a:graphic>
                </wp:inline>
              </w:drawing>
            </w:r>
          </w:p>
          <w:p w14:paraId="3CB18DA1" w14:textId="7C40326F" w:rsidR="00D325E0" w:rsidRDefault="00D325E0" w:rsidP="00D325E0">
            <w:pPr>
              <w:pStyle w:val="ListParagraph"/>
              <w:numPr>
                <w:ilvl w:val="1"/>
                <w:numId w:val="2009"/>
              </w:numPr>
            </w:pPr>
            <w:r>
              <w:rPr>
                <w:rFonts w:hint="eastAsia"/>
              </w:rPr>
              <w:t>Price</w:t>
            </w:r>
            <w:r>
              <w:t xml:space="preserve"> per base UOM: calculate by </w:t>
            </w:r>
            <w:r w:rsidRPr="00A24CCC">
              <w:t xml:space="preserve">the conversion from </w:t>
            </w:r>
            <w:r>
              <w:t xml:space="preserve">the base </w:t>
            </w:r>
            <w:proofErr w:type="spellStart"/>
            <w:r w:rsidRPr="00A24CCC">
              <w:t>uom</w:t>
            </w:r>
            <w:proofErr w:type="spellEnd"/>
            <w:r>
              <w:t xml:space="preserve"> &lt;-&gt;</w:t>
            </w:r>
            <w:r w:rsidRPr="00A24CCC">
              <w:t xml:space="preserve"> </w:t>
            </w:r>
            <w:r>
              <w:t xml:space="preserve">PO default </w:t>
            </w:r>
            <w:proofErr w:type="spellStart"/>
            <w:r w:rsidRPr="00A24CCC">
              <w:t>purchase_uom</w:t>
            </w:r>
            <w:proofErr w:type="spellEnd"/>
          </w:p>
          <w:p w14:paraId="6F54F389" w14:textId="441CE106" w:rsidR="00D325E0" w:rsidRDefault="00D325E0" w:rsidP="00D325E0">
            <w:pPr>
              <w:pStyle w:val="ListParagraph"/>
              <w:ind w:left="880"/>
            </w:pPr>
            <w:r>
              <w:rPr>
                <w:rFonts w:hint="eastAsia"/>
              </w:rPr>
              <w:t>F</w:t>
            </w:r>
            <w:r>
              <w:t>or example:</w:t>
            </w:r>
          </w:p>
          <w:p w14:paraId="58C7F5B2" w14:textId="798E2FA0" w:rsidR="00D325E0" w:rsidRPr="00D325E0" w:rsidRDefault="00D325E0" w:rsidP="00D325E0">
            <w:pPr>
              <w:pStyle w:val="ListParagraph"/>
              <w:ind w:left="880"/>
            </w:pPr>
            <w:r>
              <w:t>base unit </w:t>
            </w:r>
            <w:proofErr w:type="spellStart"/>
            <w:r>
              <w:t>ea</w:t>
            </w:r>
            <w:proofErr w:type="spellEnd"/>
            <w:r>
              <w:t> </w:t>
            </w:r>
            <w:proofErr w:type="gramStart"/>
            <w:r>
              <w:t>=  1</w:t>
            </w:r>
            <w:proofErr w:type="gramEnd"/>
            <w:r>
              <w:br/>
              <w:t xml:space="preserve">Purchase Unit </w:t>
            </w:r>
            <w:proofErr w:type="gramStart"/>
            <w:r>
              <w:t>CS,   </w:t>
            </w:r>
            <w:proofErr w:type="gramEnd"/>
            <w:r>
              <w:t>CS </w:t>
            </w:r>
            <w:proofErr w:type="gramStart"/>
            <w:r>
              <w:t>=  10</w:t>
            </w:r>
            <w:proofErr w:type="gramEnd"/>
            <w:r>
              <w:t xml:space="preserve"> </w:t>
            </w:r>
            <w:proofErr w:type="spellStart"/>
            <w:r>
              <w:t>ea</w:t>
            </w:r>
            <w:proofErr w:type="spellEnd"/>
            <w:r>
              <w:t>    price=50 dollars</w:t>
            </w:r>
            <w:r>
              <w:br/>
              <w:t>pack </w:t>
            </w:r>
            <w:proofErr w:type="spellStart"/>
            <w:r>
              <w:t>sizie</w:t>
            </w:r>
            <w:proofErr w:type="spellEnd"/>
            <w:r>
              <w:t>= 10/1=10</w:t>
            </w:r>
          </w:p>
          <w:p w14:paraId="314AB18D" w14:textId="00B9B4AD" w:rsidR="00A24CCC" w:rsidRDefault="00417C96" w:rsidP="00A24CCC">
            <w:pPr>
              <w:pStyle w:val="ListParagraph"/>
              <w:numPr>
                <w:ilvl w:val="1"/>
                <w:numId w:val="2009"/>
              </w:numPr>
            </w:pPr>
            <w:r w:rsidRPr="006B306C">
              <w:t xml:space="preserve">Taxonomy: cannot be edited, captured from </w:t>
            </w:r>
            <w:r>
              <w:t xml:space="preserve">the active version of </w:t>
            </w:r>
            <w:r w:rsidRPr="006B306C">
              <w:t xml:space="preserve">linked ingredient/non-food. It should be </w:t>
            </w:r>
            <w:proofErr w:type="gramStart"/>
            <w:r w:rsidRPr="006B306C">
              <w:t>auto-updated</w:t>
            </w:r>
            <w:proofErr w:type="gramEnd"/>
            <w:r w:rsidRPr="006B306C">
              <w:t xml:space="preserve"> as the SKU mapping is changed or the value of linked vendor SKU is </w:t>
            </w:r>
            <w:proofErr w:type="gramStart"/>
            <w:r w:rsidRPr="006B306C">
              <w:t>updated</w:t>
            </w:r>
            <w:proofErr w:type="gramEnd"/>
            <w:r>
              <w:t xml:space="preserve"> or the version of linked </w:t>
            </w:r>
            <w:r>
              <w:rPr>
                <w:rFonts w:hint="eastAsia"/>
              </w:rPr>
              <w:t>ingredient</w:t>
            </w:r>
            <w:r>
              <w:t xml:space="preserve">/non-food item is </w:t>
            </w:r>
            <w:proofErr w:type="spellStart"/>
            <w:r>
              <w:t>chagned</w:t>
            </w:r>
            <w:proofErr w:type="spellEnd"/>
            <w:r w:rsidRPr="006B306C">
              <w:t>.</w:t>
            </w:r>
            <w:r>
              <w:t xml:space="preserve"> A</w:t>
            </w:r>
            <w:r w:rsidRPr="006B306C">
              <w:t>ggregate the value of linked vendor SKU.</w:t>
            </w:r>
          </w:p>
          <w:p w14:paraId="7758F91B" w14:textId="0BE02727" w:rsidR="00417C96" w:rsidRDefault="00417C96" w:rsidP="00A24CCC">
            <w:pPr>
              <w:pStyle w:val="ListParagraph"/>
              <w:numPr>
                <w:ilvl w:val="1"/>
                <w:numId w:val="2009"/>
              </w:numPr>
            </w:pPr>
            <w:r w:rsidRPr="006B306C">
              <w:t xml:space="preserve">Inventory UoM: default to the UOM of which qty is smallest in OG. </w:t>
            </w:r>
            <w:proofErr w:type="gramStart"/>
            <w:r w:rsidRPr="006B306C">
              <w:t>User</w:t>
            </w:r>
            <w:proofErr w:type="gramEnd"/>
            <w:r w:rsidRPr="006B306C">
              <w:t xml:space="preserve"> cannot edit it manually.</w:t>
            </w:r>
          </w:p>
          <w:p w14:paraId="33D966B2" w14:textId="1A7E5BEE" w:rsidR="00DA62C7" w:rsidRDefault="00DA62C7">
            <w:pPr>
              <w:pStyle w:val="ListParagraph"/>
              <w:numPr>
                <w:ilvl w:val="0"/>
                <w:numId w:val="2009"/>
              </w:numPr>
            </w:pPr>
            <w:r>
              <w:rPr>
                <w:rFonts w:hint="eastAsia"/>
              </w:rPr>
              <w:t>O</w:t>
            </w:r>
            <w:r>
              <w:t>n Additional Information card, show:</w:t>
            </w:r>
          </w:p>
          <w:p w14:paraId="7B339A87" w14:textId="77777777" w:rsidR="00DA62C7" w:rsidRDefault="00DA62C7" w:rsidP="00DA62C7">
            <w:pPr>
              <w:pStyle w:val="ListParagraph"/>
              <w:ind w:left="360"/>
            </w:pPr>
            <w:r>
              <w:t xml:space="preserve">On the right top of the card show ‘edit’ icon. </w:t>
            </w:r>
          </w:p>
          <w:p w14:paraId="281FA064" w14:textId="33A9266B" w:rsidR="00DA62C7" w:rsidRDefault="00DA62C7" w:rsidP="00DA62C7">
            <w:pPr>
              <w:pStyle w:val="ListParagraph"/>
              <w:ind w:left="360"/>
            </w:pPr>
            <w:r>
              <w:rPr>
                <w:rFonts w:hint="eastAsia"/>
              </w:rPr>
              <w:lastRenderedPageBreak/>
              <w:t>O</w:t>
            </w:r>
            <w:r>
              <w:t>verview and Files tab.</w:t>
            </w:r>
          </w:p>
          <w:p w14:paraId="239AE774" w14:textId="21E13C50" w:rsidR="00DA62C7" w:rsidRDefault="00DA62C7">
            <w:pPr>
              <w:pStyle w:val="ListParagraph"/>
              <w:ind w:left="360"/>
            </w:pPr>
            <w:r>
              <w:rPr>
                <w:rFonts w:hint="eastAsia"/>
              </w:rPr>
              <w:t>O</w:t>
            </w:r>
            <w:r>
              <w:t>n overview tab, show fields in left column: Vendor Name, Vendor Account</w:t>
            </w:r>
            <w:r w:rsidR="0097544B">
              <w:rPr>
                <w:rFonts w:hint="eastAsia"/>
              </w:rPr>
              <w:t xml:space="preserve">, Brand (Cookbook), </w:t>
            </w:r>
            <w:r w:rsidR="0097544B" w:rsidRPr="0097544B">
              <w:t>Manufacturer Product ID</w:t>
            </w:r>
            <w:r>
              <w:t>. Show fields in right column: Receiving Temperature, External SKU Name</w:t>
            </w:r>
            <w:r w:rsidR="0097544B">
              <w:rPr>
                <w:rFonts w:hint="eastAsia"/>
              </w:rPr>
              <w:t xml:space="preserve">, </w:t>
            </w:r>
            <w:r w:rsidR="0097544B" w:rsidRPr="0097544B">
              <w:t>Discontinued Reason</w:t>
            </w:r>
            <w:r>
              <w:t>.</w:t>
            </w:r>
          </w:p>
          <w:p w14:paraId="1BCEF914" w14:textId="3ABA581B" w:rsidR="0097544B" w:rsidRDefault="0097544B" w:rsidP="0097544B">
            <w:pPr>
              <w:pStyle w:val="ListParagraph"/>
              <w:ind w:left="360"/>
            </w:pPr>
            <w:r>
              <w:t>Brand (Cookbook)</w:t>
            </w:r>
            <w:r>
              <w:rPr>
                <w:rFonts w:hint="eastAsia"/>
              </w:rPr>
              <w:t xml:space="preserve">: </w:t>
            </w:r>
            <w:r>
              <w:t>Show it underneath 'Vendor Account' field</w:t>
            </w:r>
            <w:r>
              <w:rPr>
                <w:rFonts w:hint="eastAsia"/>
              </w:rPr>
              <w:t>. F</w:t>
            </w:r>
            <w:r>
              <w:t>ree text</w:t>
            </w:r>
            <w:r>
              <w:rPr>
                <w:rFonts w:hint="eastAsia"/>
              </w:rPr>
              <w:t>. Optional.</w:t>
            </w:r>
          </w:p>
          <w:p w14:paraId="3FD9C214" w14:textId="37B85C47" w:rsidR="0097544B" w:rsidRDefault="0097544B" w:rsidP="0097544B">
            <w:pPr>
              <w:pStyle w:val="ListParagraph"/>
              <w:ind w:left="360"/>
            </w:pPr>
            <w:r>
              <w:t>Manufacturer Product ID</w:t>
            </w:r>
            <w:r>
              <w:rPr>
                <w:rFonts w:hint="eastAsia"/>
              </w:rPr>
              <w:t xml:space="preserve">: </w:t>
            </w:r>
            <w:r>
              <w:t>how it underneath 'Vendor Brand in Cookbook' field</w:t>
            </w:r>
            <w:r>
              <w:rPr>
                <w:rFonts w:hint="eastAsia"/>
              </w:rPr>
              <w:t xml:space="preserve">. </w:t>
            </w:r>
            <w:r>
              <w:t>Optional</w:t>
            </w:r>
            <w:r>
              <w:rPr>
                <w:rFonts w:hint="eastAsia"/>
              </w:rPr>
              <w:t xml:space="preserve">, </w:t>
            </w:r>
            <w:r>
              <w:t>free text</w:t>
            </w:r>
            <w:r>
              <w:rPr>
                <w:rFonts w:hint="eastAsia"/>
              </w:rPr>
              <w:t>.</w:t>
            </w:r>
          </w:p>
          <w:p w14:paraId="1FF7549B" w14:textId="050E431E" w:rsidR="0097544B" w:rsidRDefault="0097544B" w:rsidP="0097544B">
            <w:pPr>
              <w:pStyle w:val="ListParagraph"/>
              <w:ind w:left="360"/>
            </w:pPr>
            <w:r>
              <w:t>'Discontinued Reason'</w:t>
            </w:r>
            <w:r>
              <w:rPr>
                <w:rFonts w:hint="eastAsia"/>
              </w:rPr>
              <w:t>:</w:t>
            </w:r>
            <w:r>
              <w:t xml:space="preserve"> whatever the status is ('purchasable’/'unpurchasable'), user always can fill the discontinued reason.</w:t>
            </w:r>
            <w:r>
              <w:rPr>
                <w:rFonts w:hint="eastAsia"/>
              </w:rPr>
              <w:t xml:space="preserve"> P</w:t>
            </w:r>
            <w:r>
              <w:t>ossible option: Internal, External</w:t>
            </w:r>
            <w:r>
              <w:rPr>
                <w:rFonts w:hint="eastAsia"/>
              </w:rPr>
              <w:t xml:space="preserve">. </w:t>
            </w:r>
            <w:r>
              <w:t xml:space="preserve">Single </w:t>
            </w:r>
            <w:proofErr w:type="gramStart"/>
            <w:r>
              <w:t>select</w:t>
            </w:r>
            <w:proofErr w:type="gramEnd"/>
            <w:r>
              <w:rPr>
                <w:rFonts w:hint="eastAsia"/>
              </w:rPr>
              <w:t xml:space="preserve">. </w:t>
            </w:r>
            <w:r>
              <w:t>Optional</w:t>
            </w:r>
          </w:p>
          <w:p w14:paraId="76791899" w14:textId="77777777" w:rsidR="0097544B" w:rsidRPr="0097544B" w:rsidRDefault="0097544B" w:rsidP="0097544B">
            <w:pPr>
              <w:pStyle w:val="ListParagraph"/>
              <w:ind w:left="360"/>
            </w:pPr>
          </w:p>
          <w:p w14:paraId="1F403A4A" w14:textId="78E9EC62" w:rsidR="00DA62C7" w:rsidRDefault="00DA62C7">
            <w:pPr>
              <w:pStyle w:val="ListParagraph"/>
              <w:numPr>
                <w:ilvl w:val="0"/>
                <w:numId w:val="2009"/>
              </w:numPr>
            </w:pPr>
            <w:r>
              <w:rPr>
                <w:rFonts w:hint="eastAsia"/>
              </w:rPr>
              <w:t>O</w:t>
            </w:r>
            <w:r>
              <w:t>n Unit Conversions card, show:</w:t>
            </w:r>
          </w:p>
          <w:p w14:paraId="46C45376" w14:textId="52F4B44B" w:rsidR="00DA62C7" w:rsidRDefault="00DA62C7" w:rsidP="00DA62C7">
            <w:pPr>
              <w:pStyle w:val="ListParagraph"/>
              <w:ind w:left="360"/>
            </w:pPr>
            <w:r>
              <w:rPr>
                <w:rFonts w:hint="eastAsia"/>
              </w:rPr>
              <w:t>S</w:t>
            </w:r>
            <w:r>
              <w:t>how fields in left column: Inventory Unit of Measurement (UOM), Purchase Unit of Measurement (UOM).</w:t>
            </w:r>
          </w:p>
          <w:p w14:paraId="1D510BE4" w14:textId="30AD681A" w:rsidR="00DA62C7" w:rsidRDefault="00DA62C7" w:rsidP="00DA62C7">
            <w:pPr>
              <w:pStyle w:val="ListParagraph"/>
              <w:ind w:left="360"/>
            </w:pPr>
            <w:r>
              <w:rPr>
                <w:rFonts w:hint="eastAsia"/>
              </w:rPr>
              <w:t>S</w:t>
            </w:r>
            <w:r>
              <w:t>how fields in right column: Purchase Price, Price per Base Unit</w:t>
            </w:r>
            <w:r w:rsidR="00DC73C4">
              <w:t>.</w:t>
            </w:r>
          </w:p>
          <w:p w14:paraId="40A9E1E2" w14:textId="40CD256E" w:rsidR="00DC73C4" w:rsidRDefault="00DC73C4" w:rsidP="00DC73C4">
            <w:pPr>
              <w:pStyle w:val="ListParagraph"/>
              <w:ind w:left="360"/>
            </w:pPr>
            <w:r>
              <w:rPr>
                <w:rFonts w:hint="eastAsia"/>
              </w:rPr>
              <w:t>S</w:t>
            </w:r>
            <w:r>
              <w:t>how tip on Purchase Unit of Measurement (UOM): Editable in Order Grid</w:t>
            </w:r>
          </w:p>
          <w:p w14:paraId="3F252009" w14:textId="4C1C2C50" w:rsidR="00DC73C4" w:rsidRDefault="00DC73C4" w:rsidP="00DC73C4">
            <w:pPr>
              <w:pStyle w:val="ListParagraph"/>
              <w:ind w:left="360"/>
            </w:pPr>
            <w:r>
              <w:rPr>
                <w:rFonts w:hint="eastAsia"/>
              </w:rPr>
              <w:t>S</w:t>
            </w:r>
            <w:r>
              <w:t>how tip on Purchase Price: Price derived from Purchase UOM</w:t>
            </w:r>
          </w:p>
          <w:p w14:paraId="38D04264" w14:textId="3EEF91AF" w:rsidR="00A341E1" w:rsidRDefault="00A341E1" w:rsidP="00FD56E7">
            <w:pPr>
              <w:pStyle w:val="ListParagraph"/>
              <w:ind w:left="360"/>
              <w:rPr>
                <w:ins w:id="3739" w:author="Bonnie Yang" w:date="2024-01-22T17:35:00Z"/>
              </w:rPr>
            </w:pPr>
            <w:ins w:id="3740" w:author="Bonnie Yang" w:date="2024-01-22T17:35:00Z">
              <w:r>
                <w:rPr>
                  <w:rFonts w:hint="eastAsia"/>
                </w:rPr>
                <w:t>C</w:t>
              </w:r>
              <w:r>
                <w:t>ase QTY of UOM is calculated b</w:t>
              </w:r>
            </w:ins>
            <w:ins w:id="3741" w:author="Bonnie Yang" w:date="2024-01-22T17:36:00Z">
              <w:r>
                <w:t>ased on base UOM.</w:t>
              </w:r>
            </w:ins>
          </w:p>
          <w:p w14:paraId="37A8CD79" w14:textId="113BA908" w:rsidR="00FD56E7" w:rsidRDefault="00DC73C4" w:rsidP="00FD56E7">
            <w:pPr>
              <w:pStyle w:val="ListParagraph"/>
              <w:ind w:left="360"/>
            </w:pPr>
            <w:r>
              <w:t xml:space="preserve">Price per Base Unit: </w:t>
            </w:r>
            <w:r w:rsidR="00FD56E7">
              <w:t>(</w:t>
            </w:r>
            <w:r>
              <w:t xml:space="preserve">purchase price / </w:t>
            </w:r>
            <w:del w:id="3742" w:author="Bonnie Yang" w:date="2024-01-22T17:33:00Z">
              <w:r w:rsidR="00FD56E7" w:rsidDel="00C82C24">
                <w:delText>qty of purchase UOM</w:delText>
              </w:r>
            </w:del>
            <w:ins w:id="3743" w:author="Bonnie Yang" w:date="2024-01-22T17:33:00Z">
              <w:r w:rsidR="00C82C24">
                <w:t>case qty of the po default UOM</w:t>
              </w:r>
            </w:ins>
            <w:r w:rsidR="00FD56E7">
              <w:t xml:space="preserve">) per </w:t>
            </w:r>
            <w:r>
              <w:t xml:space="preserve">base unit. </w:t>
            </w:r>
            <w:r w:rsidR="00FD56E7">
              <w:t>For example:</w:t>
            </w:r>
          </w:p>
          <w:p w14:paraId="5C283FE9" w14:textId="064D72F2" w:rsidR="00FD56E7" w:rsidRDefault="00FD56E7" w:rsidP="00FD56E7">
            <w:pPr>
              <w:pStyle w:val="ListParagraph"/>
              <w:ind w:left="360"/>
            </w:pPr>
            <w:r>
              <w:t>base unit </w:t>
            </w:r>
            <w:proofErr w:type="spellStart"/>
            <w:r>
              <w:t>ea</w:t>
            </w:r>
            <w:proofErr w:type="spellEnd"/>
            <w:r>
              <w:t>   1</w:t>
            </w:r>
            <w:r>
              <w:br/>
              <w:t>Purchase Unit   cs   10    </w:t>
            </w:r>
            <w:proofErr w:type="gramStart"/>
            <w:r>
              <w:t>price</w:t>
            </w:r>
            <w:proofErr w:type="gramEnd"/>
            <w:r>
              <w:t>=50 dollars</w:t>
            </w:r>
            <w:r>
              <w:br/>
            </w:r>
            <w:del w:id="3744" w:author="Bonnie Yang" w:date="2024-01-22T17:35:00Z">
              <w:r w:rsidDel="00C82C24">
                <w:delText>pack sizie</w:delText>
              </w:r>
            </w:del>
            <w:ins w:id="3745" w:author="Bonnie Yang" w:date="2024-01-22T17:35:00Z">
              <w:r w:rsidR="00C82C24">
                <w:t xml:space="preserve">Case qty of CS </w:t>
              </w:r>
            </w:ins>
            <w:r>
              <w:t>= 10/1=10</w:t>
            </w:r>
            <w:r>
              <w:br/>
              <w:t>purcha</w:t>
            </w:r>
            <w:ins w:id="3746" w:author="Bonnie Yang" w:date="2024-01-22T17:35:00Z">
              <w:r w:rsidR="00C82C24">
                <w:t>se</w:t>
              </w:r>
            </w:ins>
            <w:r>
              <w:t> price: 50 / 1 cs </w:t>
            </w:r>
            <w:r>
              <w:br/>
              <w:t>price per base unit: 50 / 10= 5/</w:t>
            </w:r>
            <w:proofErr w:type="spellStart"/>
            <w:r>
              <w:t>ea</w:t>
            </w:r>
            <w:proofErr w:type="spellEnd"/>
          </w:p>
          <w:p w14:paraId="0552D080" w14:textId="50737CBB" w:rsidR="00DC73C4" w:rsidRDefault="00DC73C4" w:rsidP="00DC73C4">
            <w:pPr>
              <w:pStyle w:val="ListParagraph"/>
              <w:ind w:left="360"/>
            </w:pPr>
            <w:r>
              <w:rPr>
                <w:rFonts w:hint="eastAsia"/>
              </w:rPr>
              <w:t>S</w:t>
            </w:r>
            <w:r>
              <w:t xml:space="preserve">how UOM table with columns: </w:t>
            </w:r>
            <w:r w:rsidRPr="00DC73C4">
              <w:t>UOM</w:t>
            </w:r>
            <w:r>
              <w:t xml:space="preserve">, </w:t>
            </w:r>
            <w:r w:rsidRPr="00DC73C4">
              <w:t>CASE QTY</w:t>
            </w:r>
            <w:r>
              <w:t xml:space="preserve">, </w:t>
            </w:r>
            <w:r w:rsidRPr="00DC73C4">
              <w:t>PRICE</w:t>
            </w:r>
            <w:r>
              <w:t xml:space="preserve">, </w:t>
            </w:r>
            <w:r w:rsidRPr="00DC73C4">
              <w:t>W / L / H</w:t>
            </w:r>
            <w:r>
              <w:t xml:space="preserve">, </w:t>
            </w:r>
            <w:r w:rsidRPr="00DC73C4">
              <w:t>WEIGHT (G)</w:t>
            </w:r>
            <w:r>
              <w:t xml:space="preserve">, </w:t>
            </w:r>
            <w:r w:rsidRPr="00DC73C4">
              <w:t>BAR CODE</w:t>
            </w:r>
            <w:r>
              <w:t xml:space="preserve">, </w:t>
            </w:r>
            <w:r w:rsidRPr="00DC73C4">
              <w:t>BACKUP EAN</w:t>
            </w:r>
            <w:r>
              <w:t xml:space="preserve">, </w:t>
            </w:r>
            <w:r w:rsidRPr="00DC73C4">
              <w:t>PO DEFAULT</w:t>
            </w:r>
            <w:r>
              <w:t xml:space="preserve">, </w:t>
            </w:r>
            <w:r w:rsidRPr="00DC73C4">
              <w:t>PICK BY</w:t>
            </w:r>
            <w:r>
              <w:t>.</w:t>
            </w:r>
          </w:p>
          <w:p w14:paraId="58CD20E3" w14:textId="61791B85" w:rsidR="00DC73C4" w:rsidRDefault="00DC73C4" w:rsidP="00DC73C4">
            <w:pPr>
              <w:pStyle w:val="ListParagraph"/>
              <w:ind w:left="360"/>
            </w:pPr>
            <w:r>
              <w:t xml:space="preserve">If Empty weight has value, show ‘Empty: {weight </w:t>
            </w:r>
            <w:proofErr w:type="gramStart"/>
            <w:r>
              <w:t>value</w:t>
            </w:r>
            <w:r>
              <w:rPr>
                <w:rFonts w:hint="eastAsia"/>
              </w:rPr>
              <w:t>}</w:t>
            </w:r>
            <w:r>
              <w:t>’</w:t>
            </w:r>
            <w:proofErr w:type="gramEnd"/>
            <w:r>
              <w:t xml:space="preserve"> underneath </w:t>
            </w:r>
            <w:r w:rsidRPr="00DC73C4">
              <w:t>WEIGHT (G)</w:t>
            </w:r>
            <w:r>
              <w:t xml:space="preserve"> in muted.</w:t>
            </w:r>
          </w:p>
          <w:p w14:paraId="532010C1" w14:textId="31310205" w:rsidR="00DC73C4" w:rsidRDefault="00DC73C4" w:rsidP="00DC73C4">
            <w:pPr>
              <w:pStyle w:val="ListParagraph"/>
              <w:ind w:left="360"/>
            </w:pPr>
            <w:r>
              <w:rPr>
                <w:rFonts w:hint="eastAsia"/>
              </w:rPr>
              <w:t>I</w:t>
            </w:r>
            <w:r>
              <w:t xml:space="preserve">f alt </w:t>
            </w:r>
            <w:proofErr w:type="spellStart"/>
            <w:r>
              <w:t>ean</w:t>
            </w:r>
            <w:proofErr w:type="spellEnd"/>
            <w:r>
              <w:t xml:space="preserve"> has value, show ‘alt: {value}’ underneath </w:t>
            </w:r>
            <w:r w:rsidRPr="00DC73C4">
              <w:t>BACKUP EAN</w:t>
            </w:r>
            <w:r>
              <w:t xml:space="preserve"> in muted. When alt </w:t>
            </w:r>
            <w:proofErr w:type="spellStart"/>
            <w:r>
              <w:t>ean</w:t>
            </w:r>
            <w:proofErr w:type="spellEnd"/>
            <w:r w:rsidR="00DD5E70">
              <w:t xml:space="preserve"> is too long</w:t>
            </w:r>
            <w:r>
              <w:t>, show</w:t>
            </w:r>
            <w:r w:rsidR="00DD5E70">
              <w:t xml:space="preserve"> ‘…’, hovers over on it show a tip with full value.</w:t>
            </w:r>
          </w:p>
          <w:p w14:paraId="3427FD86" w14:textId="7ACC2229" w:rsidR="00DC73C4" w:rsidRDefault="00DC73C4">
            <w:pPr>
              <w:pStyle w:val="ListParagraph"/>
              <w:ind w:left="360"/>
              <w:pPrChange w:id="3747" w:author="Bonnie Yang [2]" w:date="2023-08-02T20:33:00Z">
                <w:pPr>
                  <w:pStyle w:val="ListParagraph"/>
                  <w:numPr>
                    <w:numId w:val="2009"/>
                  </w:numPr>
                  <w:ind w:left="360" w:hanging="360"/>
                </w:pPr>
              </w:pPrChange>
            </w:pPr>
            <w:r>
              <w:rPr>
                <w:noProof/>
              </w:rPr>
              <w:lastRenderedPageBreak/>
              <w:drawing>
                <wp:inline distT="0" distB="0" distL="0" distR="0" wp14:anchorId="17578EB7" wp14:editId="150AB223">
                  <wp:extent cx="661992" cy="847731"/>
                  <wp:effectExtent l="0" t="0" r="5080" b="0"/>
                  <wp:docPr id="1770100649" name="图片 177010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00649" name=""/>
                          <pic:cNvPicPr/>
                        </pic:nvPicPr>
                        <pic:blipFill>
                          <a:blip r:embed="rId149"/>
                          <a:stretch>
                            <a:fillRect/>
                          </a:stretch>
                        </pic:blipFill>
                        <pic:spPr>
                          <a:xfrm>
                            <a:off x="0" y="0"/>
                            <a:ext cx="661992" cy="847731"/>
                          </a:xfrm>
                          <a:prstGeom prst="rect">
                            <a:avLst/>
                          </a:prstGeom>
                        </pic:spPr>
                      </pic:pic>
                    </a:graphicData>
                  </a:graphic>
                </wp:inline>
              </w:drawing>
            </w:r>
            <w:r>
              <w:rPr>
                <w:rFonts w:hint="eastAsia"/>
              </w:rPr>
              <w:t xml:space="preserve"> </w:t>
            </w:r>
            <w:r>
              <w:rPr>
                <w:noProof/>
              </w:rPr>
              <w:drawing>
                <wp:inline distT="0" distB="0" distL="0" distR="0" wp14:anchorId="5768AD3E" wp14:editId="65CB0B39">
                  <wp:extent cx="719143" cy="414341"/>
                  <wp:effectExtent l="0" t="0" r="5080" b="5080"/>
                  <wp:docPr id="509954276" name="图片 509954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54276" name=""/>
                          <pic:cNvPicPr/>
                        </pic:nvPicPr>
                        <pic:blipFill>
                          <a:blip r:embed="rId150"/>
                          <a:stretch>
                            <a:fillRect/>
                          </a:stretch>
                        </pic:blipFill>
                        <pic:spPr>
                          <a:xfrm>
                            <a:off x="0" y="0"/>
                            <a:ext cx="719143" cy="414341"/>
                          </a:xfrm>
                          <a:prstGeom prst="rect">
                            <a:avLst/>
                          </a:prstGeom>
                        </pic:spPr>
                      </pic:pic>
                    </a:graphicData>
                  </a:graphic>
                </wp:inline>
              </w:drawing>
            </w:r>
            <w:r w:rsidR="00356045">
              <w:t xml:space="preserve">  </w:t>
            </w:r>
          </w:p>
          <w:p w14:paraId="50B07286" w14:textId="05BC2E13" w:rsidR="00317DCD" w:rsidRDefault="00317DCD">
            <w:pPr>
              <w:pStyle w:val="ListParagraph"/>
              <w:numPr>
                <w:ilvl w:val="0"/>
                <w:numId w:val="2009"/>
              </w:numPr>
              <w:pPrChange w:id="3748" w:author="Bonnie Yang [2]" w:date="2023-07-29T11:48:00Z">
                <w:pPr>
                  <w:pStyle w:val="ListParagraph"/>
                  <w:numPr>
                    <w:numId w:val="1073"/>
                  </w:numPr>
                  <w:ind w:leftChars="11" w:left="25" w:hanging="2"/>
                </w:pPr>
              </w:pPrChange>
            </w:pPr>
            <w:r w:rsidRPr="00317DCD">
              <w:t>No matter if a vendor SKU has linked with an ingredient</w:t>
            </w:r>
            <w:r w:rsidR="003D6885">
              <w:t>/non-food</w:t>
            </w:r>
            <w:r w:rsidRPr="00317DCD">
              <w:t xml:space="preserve"> item or not, validate as follows:</w:t>
            </w:r>
          </w:p>
          <w:p w14:paraId="1C2665C9" w14:textId="31BA12B1" w:rsidR="00317DCD" w:rsidRDefault="00317DCD" w:rsidP="00317DCD">
            <w:pPr>
              <w:pStyle w:val="ListParagraph"/>
              <w:numPr>
                <w:ilvl w:val="1"/>
                <w:numId w:val="369"/>
              </w:numPr>
            </w:pPr>
            <w:r>
              <w:t>Ensure UOM must not be missing. Warning message: Missing UOM</w:t>
            </w:r>
            <w:r w:rsidR="003D6885">
              <w:t xml:space="preserve">, then we won’t </w:t>
            </w:r>
            <w:r w:rsidR="00C50FF0">
              <w:t>show</w:t>
            </w:r>
            <w:r w:rsidR="003D6885">
              <w:t xml:space="preserve"> the following </w:t>
            </w:r>
            <w:r w:rsidR="00C50FF0">
              <w:t>message</w:t>
            </w:r>
            <w:r w:rsidR="003D6885">
              <w:t>.</w:t>
            </w:r>
          </w:p>
          <w:p w14:paraId="081B811A" w14:textId="5187536D" w:rsidR="00317DCD" w:rsidRDefault="00317DCD" w:rsidP="00317DCD">
            <w:pPr>
              <w:pStyle w:val="ListParagraph"/>
              <w:numPr>
                <w:ilvl w:val="1"/>
                <w:numId w:val="369"/>
              </w:numPr>
            </w:pPr>
            <w:r>
              <w:t>Ensure at least one UOM with 'PO default=TRUE'. Warning message: Missing PO default</w:t>
            </w:r>
            <w:r w:rsidR="00C50FF0">
              <w:t xml:space="preserve"> </w:t>
            </w:r>
            <w:r w:rsidR="007D25C0">
              <w:t>UOM</w:t>
            </w:r>
          </w:p>
          <w:p w14:paraId="223474F3" w14:textId="7212DB21" w:rsidR="00317DCD" w:rsidRDefault="00317DCD" w:rsidP="00317DCD">
            <w:pPr>
              <w:pStyle w:val="ListParagraph"/>
              <w:numPr>
                <w:ilvl w:val="1"/>
                <w:numId w:val="369"/>
              </w:numPr>
            </w:pPr>
            <w:r>
              <w:t>If the price of UOM with 'PO default=TRUE' is missing</w:t>
            </w:r>
            <w:r>
              <w:rPr>
                <w:rFonts w:hint="eastAsia"/>
              </w:rPr>
              <w:t>.</w:t>
            </w:r>
            <w:r>
              <w:t xml:space="preserve"> Warning message: Missing price of PO default UOM</w:t>
            </w:r>
          </w:p>
          <w:p w14:paraId="51775216" w14:textId="77777777" w:rsidR="00317DCD" w:rsidRDefault="00317DCD" w:rsidP="00317DCD">
            <w:pPr>
              <w:pStyle w:val="ListParagraph"/>
              <w:numPr>
                <w:ilvl w:val="1"/>
                <w:numId w:val="369"/>
              </w:numPr>
            </w:pPr>
            <w:r>
              <w:t xml:space="preserve">If the vendor SKU has linked with an ingredient item, check: (show this in first row if more than one </w:t>
            </w:r>
            <w:proofErr w:type="gramStart"/>
            <w:r>
              <w:t>messages</w:t>
            </w:r>
            <w:proofErr w:type="gramEnd"/>
            <w:r>
              <w:t xml:space="preserve"> exist)</w:t>
            </w:r>
          </w:p>
          <w:p w14:paraId="6994FE97" w14:textId="67D2FB07" w:rsidR="00317DCD" w:rsidRDefault="00317DCD" w:rsidP="00317DCD">
            <w:pPr>
              <w:pStyle w:val="ListParagraph"/>
              <w:ind w:left="840"/>
            </w:pPr>
            <w:r>
              <w:t xml:space="preserve">if its base unit is same as the inventory unit of the linked ingredient, if no, show warning message: </w:t>
            </w:r>
            <w:r w:rsidR="00C50FF0">
              <w:t>‘</w:t>
            </w:r>
            <w:r>
              <w:t>'</w:t>
            </w:r>
            <w:del w:id="3749" w:author="Bonnie Yang" w:date="2023-09-02T16:25:00Z">
              <w:r>
                <w:delText>Inconsistent unit between Base UOM ({unit}) with Inventory Unit ({unit}) of ingredient ({ingredient number})</w:delText>
              </w:r>
              <w:r w:rsidR="006074BE" w:rsidRPr="006074BE" w:rsidDel="006074BE">
                <w:delText>’</w:delText>
              </w:r>
              <w:r w:rsidR="006074BE" w:rsidDel="006074BE">
                <w:delText>,</w:delText>
              </w:r>
            </w:del>
            <w:r w:rsidR="00C50FF0">
              <w:t>’</w:t>
            </w:r>
            <w:ins w:id="3750" w:author="Bonnie Yang" w:date="2023-09-02T16:26:00Z">
              <w:r w:rsidR="006074BE">
                <w:t xml:space="preserve"> </w:t>
              </w:r>
              <w:r w:rsidR="006074BE" w:rsidRPr="00C50FF0">
                <w:t>Base Unit is not equal to {Item number} {Inventory Unit}</w:t>
              </w:r>
              <w:r w:rsidR="006074BE">
                <w:t>’</w:t>
              </w:r>
            </w:ins>
          </w:p>
          <w:p w14:paraId="73BF6F81" w14:textId="3163E1D2" w:rsidR="002A1342" w:rsidRPr="00C50FF0" w:rsidRDefault="002A1342" w:rsidP="002A1342">
            <w:pPr>
              <w:pStyle w:val="ListParagraph"/>
              <w:numPr>
                <w:ilvl w:val="1"/>
                <w:numId w:val="369"/>
              </w:numPr>
            </w:pPr>
            <w:r>
              <w:rPr>
                <w:rFonts w:hint="eastAsia"/>
              </w:rPr>
              <w:t>If</w:t>
            </w:r>
            <w:r>
              <w:t xml:space="preserve"> pack size is fraction, show warning message: </w:t>
            </w:r>
            <w:r w:rsidRPr="006074BE">
              <w:t>‘</w:t>
            </w:r>
            <w:del w:id="3751" w:author="Bonnie Yang" w:date="2023-09-02T16:26:00Z">
              <w:r w:rsidRPr="006074BE" w:rsidDel="006074BE">
                <w:delText xml:space="preserve">Pack size is </w:delText>
              </w:r>
              <w:r w:rsidR="009F0E5F" w:rsidRPr="006074BE" w:rsidDel="006074BE">
                <w:delText>invalid (decimal).</w:delText>
              </w:r>
              <w:r w:rsidRPr="006074BE" w:rsidDel="006074BE">
                <w:delText>’</w:delText>
              </w:r>
              <w:r w:rsidR="00C50FF0" w:rsidRPr="006074BE" w:rsidDel="006074BE">
                <w:delText xml:space="preserve"> </w:delText>
              </w:r>
            </w:del>
            <w:ins w:id="3752" w:author="Bonnie Yang" w:date="2023-09-02T16:27:00Z">
              <w:r w:rsidR="006074BE">
                <w:t>‘</w:t>
              </w:r>
            </w:ins>
            <w:ins w:id="3753" w:author="Bonnie Yang" w:date="2023-09-02T16:26:00Z">
              <w:r w:rsidR="006074BE" w:rsidRPr="002B4C1B">
                <w:t>Pack Size of {Unit} is incorrect</w:t>
              </w:r>
              <w:r w:rsidR="006074BE">
                <w:t>.</w:t>
              </w:r>
            </w:ins>
            <w:ins w:id="3754" w:author="Bonnie Yang" w:date="2023-09-02T16:27:00Z">
              <w:r w:rsidR="006074BE">
                <w:t>’</w:t>
              </w:r>
            </w:ins>
            <w:ins w:id="3755" w:author="Bonnie Yang" w:date="2023-09-02T16:26:00Z">
              <w:r w:rsidR="006074BE">
                <w:t xml:space="preserve"> </w:t>
              </w:r>
            </w:ins>
            <w:r w:rsidR="00C50FF0">
              <w:t>(note: unit is the po default unit).</w:t>
            </w:r>
            <w:r w:rsidR="00415206">
              <w:t xml:space="preserve"> (not implement yet)</w:t>
            </w:r>
          </w:p>
          <w:p w14:paraId="51AA0E2A" w14:textId="7B39CECC" w:rsidR="002A1342" w:rsidRDefault="00317DCD" w:rsidP="002A1342">
            <w:pPr>
              <w:pStyle w:val="ListParagraph"/>
              <w:numPr>
                <w:ilvl w:val="1"/>
                <w:numId w:val="369"/>
              </w:numPr>
            </w:pPr>
            <w:r>
              <w:t>I</w:t>
            </w:r>
            <w:r>
              <w:rPr>
                <w:rFonts w:hint="eastAsia"/>
              </w:rPr>
              <w:t>f</w:t>
            </w:r>
            <w:r>
              <w:t xml:space="preserve"> the vendor SKU has linked with non-food, ensure a UOM is ‘EA' and qty=1 (meaning user </w:t>
            </w:r>
            <w:proofErr w:type="gramStart"/>
            <w:r>
              <w:t>has to</w:t>
            </w:r>
            <w:proofErr w:type="gramEnd"/>
            <w:r>
              <w:t xml:space="preserve"> set 'EA’ with qty=1 in OG) (show this in first row if more than one </w:t>
            </w:r>
            <w:proofErr w:type="gramStart"/>
            <w:r>
              <w:t>messages exist</w:t>
            </w:r>
            <w:proofErr w:type="gramEnd"/>
            <w:r>
              <w:t>)</w:t>
            </w:r>
            <w:r w:rsidR="00AD560A">
              <w:t xml:space="preserve">. If </w:t>
            </w:r>
            <w:proofErr w:type="gramStart"/>
            <w:r w:rsidR="00AD560A">
              <w:t>no</w:t>
            </w:r>
            <w:proofErr w:type="gramEnd"/>
            <w:r w:rsidR="00AD560A">
              <w:t>, show warning message: 'Missing UOM 'EA' with qty=1’</w:t>
            </w:r>
          </w:p>
          <w:p w14:paraId="25EF9893" w14:textId="27F9311A" w:rsidR="00317DCD" w:rsidRDefault="00317DCD" w:rsidP="00317DCD">
            <w:pPr>
              <w:pStyle w:val="ListParagraph"/>
              <w:numPr>
                <w:ilvl w:val="1"/>
                <w:numId w:val="369"/>
              </w:numPr>
            </w:pPr>
            <w:r>
              <w:t>If any validation above is failed, show an error message on the specific vendor SKU detail page, like this:</w:t>
            </w:r>
          </w:p>
          <w:p w14:paraId="7690284D" w14:textId="77777777" w:rsidR="003D6885" w:rsidRDefault="003D6885" w:rsidP="003D6885">
            <w:pPr>
              <w:pStyle w:val="ListParagraph"/>
              <w:numPr>
                <w:ilvl w:val="1"/>
                <w:numId w:val="1084"/>
              </w:numPr>
            </w:pPr>
            <w:r>
              <w:t xml:space="preserve">Inconsistent unit between Base </w:t>
            </w:r>
            <w:proofErr w:type="gramStart"/>
            <w:r>
              <w:t>UOM ({unit})</w:t>
            </w:r>
            <w:proofErr w:type="gramEnd"/>
            <w:r>
              <w:t xml:space="preserve"> with Inventory </w:t>
            </w:r>
            <w:proofErr w:type="gramStart"/>
            <w:r>
              <w:t>Unit ({unit})</w:t>
            </w:r>
            <w:proofErr w:type="gramEnd"/>
            <w:r>
              <w:t xml:space="preserve"> of </w:t>
            </w:r>
            <w:proofErr w:type="gramStart"/>
            <w:r>
              <w:t>ingredient ({</w:t>
            </w:r>
            <w:proofErr w:type="gramEnd"/>
            <w:r>
              <w:t xml:space="preserve">ingredient </w:t>
            </w:r>
            <w:proofErr w:type="gramStart"/>
            <w:r>
              <w:t>number})</w:t>
            </w:r>
            <w:proofErr w:type="gramEnd"/>
          </w:p>
          <w:p w14:paraId="014BCA0D" w14:textId="6A451053" w:rsidR="003D6885" w:rsidRPr="003D6885" w:rsidRDefault="003D6885" w:rsidP="003D6885">
            <w:pPr>
              <w:pStyle w:val="ListParagraph"/>
              <w:numPr>
                <w:ilvl w:val="1"/>
                <w:numId w:val="1084"/>
              </w:numPr>
            </w:pPr>
            <w:r w:rsidRPr="003D6885">
              <w:t>Missing UOM with 'PO default=Yes'</w:t>
            </w:r>
          </w:p>
          <w:p w14:paraId="5E5CF808" w14:textId="5012FE16" w:rsidR="003D6885" w:rsidRDefault="003D6885" w:rsidP="003D6885">
            <w:pPr>
              <w:pStyle w:val="ListParagraph"/>
              <w:numPr>
                <w:ilvl w:val="1"/>
                <w:numId w:val="1084"/>
              </w:numPr>
            </w:pPr>
            <w:r>
              <w:t xml:space="preserve">Missing price of PO default </w:t>
            </w:r>
            <w:proofErr w:type="gramStart"/>
            <w:r>
              <w:t>UOM  (</w:t>
            </w:r>
            <w:proofErr w:type="gramEnd"/>
            <w:r>
              <w:t>Show more)</w:t>
            </w:r>
          </w:p>
          <w:p w14:paraId="0BD07A1D" w14:textId="5D0FA24D" w:rsidR="003D6885" w:rsidRDefault="003D6885">
            <w:pPr>
              <w:ind w:left="720"/>
              <w:pPrChange w:id="3756" w:author="Bonnie Yang [2]" w:date="2023-08-02T19:15:00Z">
                <w:pPr>
                  <w:pStyle w:val="ListParagraph"/>
                  <w:numPr>
                    <w:ilvl w:val="1"/>
                    <w:numId w:val="369"/>
                  </w:numPr>
                  <w:ind w:left="840" w:hanging="420"/>
                </w:pPr>
              </w:pPrChange>
            </w:pPr>
            <w:r>
              <w:rPr>
                <w:rFonts w:hint="eastAsia"/>
              </w:rPr>
              <w:t>S</w:t>
            </w:r>
            <w:r>
              <w:t xml:space="preserve">how error message up to 3 rows, if too </w:t>
            </w:r>
            <w:proofErr w:type="gramStart"/>
            <w:r>
              <w:t>more</w:t>
            </w:r>
            <w:proofErr w:type="gramEnd"/>
            <w:r>
              <w:t xml:space="preserve"> to show, please show ‘Show more’, click it to expand the message.</w:t>
            </w:r>
          </w:p>
          <w:p w14:paraId="38C156D7" w14:textId="15064F44" w:rsidR="00317DCD" w:rsidRDefault="00317DCD">
            <w:pPr>
              <w:pPrChange w:id="3757" w:author="Bonnie Yang [2]" w:date="2023-07-29T11:49:00Z">
                <w:pPr>
                  <w:pStyle w:val="ListParagraph"/>
                  <w:numPr>
                    <w:ilvl w:val="1"/>
                    <w:numId w:val="369"/>
                  </w:numPr>
                  <w:ind w:left="840" w:hanging="420"/>
                </w:pPr>
              </w:pPrChange>
            </w:pPr>
            <w:r>
              <w:rPr>
                <w:noProof/>
              </w:rPr>
              <w:lastRenderedPageBreak/>
              <w:drawing>
                <wp:inline distT="0" distB="0" distL="0" distR="0" wp14:anchorId="146BC1FC" wp14:editId="08E00401">
                  <wp:extent cx="5731510" cy="1649730"/>
                  <wp:effectExtent l="0" t="0" r="2540" b="7620"/>
                  <wp:docPr id="1375904227" name="图片 1375904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31510" cy="1649730"/>
                          </a:xfrm>
                          <a:prstGeom prst="rect">
                            <a:avLst/>
                          </a:prstGeom>
                          <a:noFill/>
                          <a:ln>
                            <a:noFill/>
                          </a:ln>
                        </pic:spPr>
                      </pic:pic>
                    </a:graphicData>
                  </a:graphic>
                </wp:inline>
              </w:drawing>
            </w:r>
          </w:p>
          <w:p w14:paraId="641EE377" w14:textId="77777777" w:rsidR="00317DCD" w:rsidRDefault="00317DCD">
            <w:pPr>
              <w:pStyle w:val="ListParagraph"/>
              <w:ind w:left="360"/>
              <w:pPrChange w:id="3758" w:author="Bonnie Yang [2]" w:date="2023-10-07T12:02:00Z">
                <w:pPr>
                  <w:pStyle w:val="ListParagraph"/>
                  <w:numPr>
                    <w:numId w:val="1265"/>
                  </w:numPr>
                  <w:ind w:left="360" w:hanging="360"/>
                </w:pPr>
              </w:pPrChange>
            </w:pPr>
          </w:p>
          <w:p w14:paraId="28DDD852" w14:textId="151A43F7" w:rsidR="00E344EF" w:rsidRDefault="00E344EF" w:rsidP="006E54FB">
            <w:pPr>
              <w:pStyle w:val="ListParagraph"/>
              <w:numPr>
                <w:ilvl w:val="0"/>
                <w:numId w:val="2029"/>
              </w:numPr>
            </w:pPr>
            <w:r>
              <w:t xml:space="preserve">Description of UOM </w:t>
            </w:r>
          </w:p>
          <w:p w14:paraId="5A8131F1" w14:textId="1942B203" w:rsidR="00E344EF" w:rsidRDefault="00E344EF" w:rsidP="00E344EF">
            <w:pPr>
              <w:pStyle w:val="ListParagraph"/>
              <w:ind w:left="360"/>
            </w:pPr>
            <w:r>
              <w:rPr>
                <w:rFonts w:hint="eastAsia"/>
              </w:rPr>
              <w:t>H</w:t>
            </w:r>
            <w:r>
              <w:t>ow to generate description:</w:t>
            </w:r>
          </w:p>
          <w:p w14:paraId="5FF9372F" w14:textId="535631DA" w:rsidR="00E344EF" w:rsidRDefault="00E344EF" w:rsidP="00E344EF">
            <w:pPr>
              <w:pStyle w:val="ListParagraph"/>
              <w:ind w:left="360"/>
            </w:pPr>
            <w:r>
              <w:t>find base unit</w:t>
            </w:r>
          </w:p>
          <w:p w14:paraId="47A29901" w14:textId="5BA10B80" w:rsidR="00E344EF" w:rsidRDefault="00E344EF" w:rsidP="00E344EF">
            <w:pPr>
              <w:pStyle w:val="ListParagraph"/>
              <w:ind w:left="360"/>
            </w:pPr>
            <w:r>
              <w:t xml:space="preserve">sort those </w:t>
            </w:r>
            <w:proofErr w:type="gramStart"/>
            <w:r>
              <w:t>upper case</w:t>
            </w:r>
            <w:proofErr w:type="gramEnd"/>
            <w:r>
              <w:t xml:space="preserve"> units </w:t>
            </w:r>
            <w:proofErr w:type="gramStart"/>
            <w:r>
              <w:t>base</w:t>
            </w:r>
            <w:proofErr w:type="gramEnd"/>
            <w:r>
              <w:t xml:space="preserve"> on package size </w:t>
            </w:r>
            <w:proofErr w:type="spellStart"/>
            <w:r>
              <w:t>asc</w:t>
            </w:r>
            <w:proofErr w:type="spellEnd"/>
          </w:p>
          <w:p w14:paraId="50131F0A" w14:textId="72C7C060" w:rsidR="00E344EF" w:rsidRDefault="00E344EF" w:rsidP="00E344EF">
            <w:pPr>
              <w:pStyle w:val="ListParagraph"/>
              <w:ind w:left="360"/>
            </w:pPr>
            <w:r>
              <w:t xml:space="preserve">the first level of </w:t>
            </w:r>
            <w:proofErr w:type="gramStart"/>
            <w:r>
              <w:t>upper case</w:t>
            </w:r>
            <w:proofErr w:type="gramEnd"/>
            <w:r>
              <w:t xml:space="preserve"> </w:t>
            </w:r>
            <w:proofErr w:type="gramStart"/>
            <w:r>
              <w:t>units</w:t>
            </w:r>
            <w:proofErr w:type="gramEnd"/>
            <w:r>
              <w:t xml:space="preserve"> trans description from base unit</w:t>
            </w:r>
          </w:p>
          <w:p w14:paraId="382D95D2" w14:textId="089AB4E7" w:rsidR="00E344EF" w:rsidRDefault="00E344EF" w:rsidP="00E344EF">
            <w:pPr>
              <w:pStyle w:val="ListParagraph"/>
              <w:ind w:left="360"/>
            </w:pPr>
            <w:r>
              <w:t xml:space="preserve">the lower level of </w:t>
            </w:r>
            <w:proofErr w:type="gramStart"/>
            <w:r>
              <w:t>upper case</w:t>
            </w:r>
            <w:proofErr w:type="gramEnd"/>
            <w:r>
              <w:t xml:space="preserve"> unit trans description from the </w:t>
            </w:r>
            <w:proofErr w:type="gramStart"/>
            <w:r>
              <w:t>upper case</w:t>
            </w:r>
            <w:proofErr w:type="gramEnd"/>
            <w:r>
              <w:t xml:space="preserve"> level.</w:t>
            </w:r>
          </w:p>
          <w:p w14:paraId="5A6AD454" w14:textId="77777777" w:rsidR="00E344EF" w:rsidRDefault="00E344EF" w:rsidP="00E344EF">
            <w:pPr>
              <w:pStyle w:val="ListParagraph"/>
              <w:ind w:left="360"/>
            </w:pPr>
            <w:r>
              <w:t xml:space="preserve">if only has one unit, will not </w:t>
            </w:r>
            <w:proofErr w:type="spellStart"/>
            <w:r>
              <w:t>generat</w:t>
            </w:r>
            <w:proofErr w:type="spellEnd"/>
            <w:r>
              <w:t xml:space="preserve"> description.</w:t>
            </w:r>
          </w:p>
          <w:p w14:paraId="4F6076AD" w14:textId="08B050DC" w:rsidR="00E344EF" w:rsidDel="00574016" w:rsidRDefault="00E344EF" w:rsidP="00E344EF">
            <w:pPr>
              <w:pStyle w:val="ListParagraph"/>
              <w:ind w:left="360"/>
              <w:rPr>
                <w:del w:id="3759" w:author="Bonnie Yang" w:date="2023-09-06T15:15:00Z"/>
              </w:rPr>
            </w:pPr>
            <w:del w:id="3760" w:author="Bonnie Yang" w:date="2023-09-06T15:15:00Z">
              <w:r w:rsidDel="00574016">
                <w:delText>Only generate description for UOM which is upper case letters</w:delText>
              </w:r>
            </w:del>
          </w:p>
          <w:p w14:paraId="562193A9" w14:textId="77777777" w:rsidR="00E344EF" w:rsidRDefault="00E344EF" w:rsidP="00E344EF">
            <w:pPr>
              <w:pStyle w:val="ListParagraph"/>
              <w:ind w:left="360"/>
            </w:pPr>
          </w:p>
          <w:p w14:paraId="134F8FB0" w14:textId="3987B077" w:rsidR="00E344EF" w:rsidRDefault="00E344EF" w:rsidP="00E344EF">
            <w:pPr>
              <w:pStyle w:val="ListParagraph"/>
              <w:ind w:left="360"/>
            </w:pPr>
            <w:r>
              <w:t>Instance:</w:t>
            </w:r>
          </w:p>
          <w:p w14:paraId="34B9259C" w14:textId="15DEB5E4" w:rsidR="00E344EF" w:rsidRDefault="00E344EF" w:rsidP="00E344EF">
            <w:pPr>
              <w:pStyle w:val="ListParagraph"/>
              <w:ind w:left="360"/>
              <w:rPr>
                <w:ins w:id="3761" w:author="Bonnie Yang" w:date="2023-09-06T15:13:00Z"/>
              </w:rPr>
            </w:pPr>
            <w:r>
              <w:t xml:space="preserve">base unit </w:t>
            </w:r>
            <w:del w:id="3762" w:author="Bonnie Yang" w:date="2023-09-06T15:13:00Z">
              <w:r w:rsidDel="005F204B">
                <w:delText xml:space="preserve">or unit with lower case description </w:delText>
              </w:r>
            </w:del>
            <w:r>
              <w:t>→ no description</w:t>
            </w:r>
          </w:p>
          <w:p w14:paraId="5EC64429" w14:textId="5ABE0FCF" w:rsidR="005F204B" w:rsidRDefault="005F204B" w:rsidP="00E344EF">
            <w:pPr>
              <w:pStyle w:val="ListParagraph"/>
              <w:ind w:left="360"/>
            </w:pPr>
            <w:ins w:id="3763" w:author="Bonnie Yang" w:date="2023-09-06T15:13:00Z">
              <w:r w:rsidRPr="005F204B">
                <w:t xml:space="preserve">When the UOM is lowercase, we should generate a description based on the base UOM of the vendor item as well (no matter the base </w:t>
              </w:r>
              <w:proofErr w:type="spellStart"/>
              <w:r w:rsidRPr="005F204B">
                <w:t>uom</w:t>
              </w:r>
              <w:proofErr w:type="spellEnd"/>
              <w:r w:rsidRPr="005F204B">
                <w:t xml:space="preserve"> is the same as inventory unit of ingredient</w:t>
              </w:r>
              <w:r>
                <w:t>/</w:t>
              </w:r>
            </w:ins>
            <w:ins w:id="3764" w:author="Bonnie Yang" w:date="2023-09-06T15:14:00Z">
              <w:r>
                <w:t>no</w:t>
              </w:r>
            </w:ins>
            <w:ins w:id="3765" w:author="Bonnie Yang" w:date="2023-09-06T15:13:00Z">
              <w:r w:rsidRPr="005F204B">
                <w:t>n-food or not).</w:t>
              </w:r>
            </w:ins>
          </w:p>
          <w:p w14:paraId="084CB580" w14:textId="06164024" w:rsidR="00E344EF" w:rsidRDefault="00E344EF" w:rsidP="00E344EF">
            <w:pPr>
              <w:pStyle w:val="ListParagraph"/>
              <w:ind w:left="360"/>
            </w:pPr>
            <w:r>
              <w:t>level 1 description → 1x{qty_1} {unit_1}</w:t>
            </w:r>
          </w:p>
          <w:p w14:paraId="60281817" w14:textId="17946167" w:rsidR="00E344EF" w:rsidRDefault="00E344EF" w:rsidP="00E344EF">
            <w:pPr>
              <w:pStyle w:val="ListParagraph"/>
              <w:ind w:left="360"/>
            </w:pPr>
            <w:r>
              <w:t>level 2 description → {qty_2 / qty_1}x{qty_1} {unit_1}</w:t>
            </w:r>
          </w:p>
          <w:p w14:paraId="3627A146" w14:textId="7D31016C" w:rsidR="00E344EF" w:rsidRDefault="00E344EF" w:rsidP="00E344EF">
            <w:pPr>
              <w:pStyle w:val="ListParagraph"/>
              <w:ind w:left="360"/>
            </w:pPr>
            <w:r>
              <w:t>level 3 description → {qty_3 / qty_2}x{qty_2} {unit_1}</w:t>
            </w:r>
          </w:p>
          <w:p w14:paraId="42BADCB0" w14:textId="6523D32E" w:rsidR="00E344EF" w:rsidRDefault="00E344EF" w:rsidP="00E344EF">
            <w:pPr>
              <w:pStyle w:val="ListParagraph"/>
              <w:ind w:left="360"/>
            </w:pPr>
            <w:r w:rsidRPr="00E344EF">
              <w:rPr>
                <w:noProof/>
              </w:rPr>
              <w:lastRenderedPageBreak/>
              <w:drawing>
                <wp:inline distT="0" distB="0" distL="0" distR="0" wp14:anchorId="68EB67FA" wp14:editId="61A3D4B3">
                  <wp:extent cx="5731510" cy="1449705"/>
                  <wp:effectExtent l="0" t="0" r="2540" b="0"/>
                  <wp:docPr id="1087619590" name="图片 1087619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31510" cy="1449705"/>
                          </a:xfrm>
                          <a:prstGeom prst="rect">
                            <a:avLst/>
                          </a:prstGeom>
                          <a:noFill/>
                          <a:ln>
                            <a:noFill/>
                          </a:ln>
                        </pic:spPr>
                      </pic:pic>
                    </a:graphicData>
                  </a:graphic>
                </wp:inline>
              </w:drawing>
            </w:r>
          </w:p>
          <w:p w14:paraId="7C2D3148" w14:textId="77777777" w:rsidR="004C4B77" w:rsidRDefault="004C4B77" w:rsidP="004C4B77">
            <w:pPr>
              <w:pStyle w:val="ListParagraph"/>
              <w:numPr>
                <w:ilvl w:val="0"/>
                <w:numId w:val="2029"/>
              </w:numPr>
            </w:pPr>
            <w:r>
              <w:rPr>
                <w:rFonts w:hint="eastAsia"/>
              </w:rPr>
              <w:t>W</w:t>
            </w:r>
            <w:r>
              <w:t xml:space="preserve">e could follow the logic of description in OG: If there are more than one </w:t>
            </w:r>
            <w:proofErr w:type="gramStart"/>
            <w:r>
              <w:t>units</w:t>
            </w:r>
            <w:proofErr w:type="gramEnd"/>
            <w:r>
              <w:t xml:space="preserve"> in lowercase, the description of the first uppercase unit ('EA') is calculated by base unit ('oz'), so EA= 1x 84oz.</w:t>
            </w:r>
          </w:p>
          <w:p w14:paraId="4E608516" w14:textId="45B36F3A" w:rsidR="00C20AB9" w:rsidRDefault="00C20AB9" w:rsidP="004C4B77">
            <w:pPr>
              <w:pStyle w:val="ListParagraph"/>
              <w:numPr>
                <w:ilvl w:val="0"/>
                <w:numId w:val="2029"/>
              </w:numPr>
            </w:pPr>
            <w:r>
              <w:rPr>
                <w:rFonts w:hint="eastAsia"/>
              </w:rPr>
              <w:t>I</w:t>
            </w:r>
            <w:r>
              <w:t xml:space="preserve">f there are more than one </w:t>
            </w:r>
            <w:proofErr w:type="gramStart"/>
            <w:r>
              <w:t>units</w:t>
            </w:r>
            <w:proofErr w:type="gramEnd"/>
            <w:r>
              <w:t xml:space="preserve"> in lowercase, the description of the lowercase UOM (not the base unit) should be calculated by its previous UOM case qty.</w:t>
            </w:r>
          </w:p>
          <w:p w14:paraId="28841A9A" w14:textId="36D21537" w:rsidR="00C20AB9" w:rsidRDefault="00C20AB9" w:rsidP="00C20AB9">
            <w:r w:rsidRPr="00C20AB9">
              <w:rPr>
                <w:noProof/>
              </w:rPr>
              <w:drawing>
                <wp:inline distT="0" distB="0" distL="0" distR="0" wp14:anchorId="21D2199C" wp14:editId="707CFAA3">
                  <wp:extent cx="5477471" cy="1997766"/>
                  <wp:effectExtent l="0" t="0" r="9525" b="2540"/>
                  <wp:docPr id="711799010" name="图片 711799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480685" cy="1998938"/>
                          </a:xfrm>
                          <a:prstGeom prst="rect">
                            <a:avLst/>
                          </a:prstGeom>
                          <a:noFill/>
                          <a:ln>
                            <a:noFill/>
                          </a:ln>
                        </pic:spPr>
                      </pic:pic>
                    </a:graphicData>
                  </a:graphic>
                </wp:inline>
              </w:drawing>
            </w:r>
          </w:p>
          <w:p w14:paraId="3565DA81" w14:textId="4F8F9B65" w:rsidR="004C4B77" w:rsidRDefault="004C4B77" w:rsidP="004C4B77">
            <w:pPr>
              <w:pStyle w:val="ListParagraph"/>
              <w:numPr>
                <w:ilvl w:val="0"/>
                <w:numId w:val="2029"/>
              </w:numPr>
            </w:pPr>
            <w:r>
              <w:t>Ensure description is not null in UOM, please add the following logic:</w:t>
            </w:r>
          </w:p>
          <w:p w14:paraId="0023E737" w14:textId="3648338B" w:rsidR="004C4B77" w:rsidRDefault="004C4B77" w:rsidP="004C4B77">
            <w:r>
              <w:t>For base unit, its description is ‘1 {base unit}’, here is '1 oz'</w:t>
            </w:r>
          </w:p>
          <w:p w14:paraId="02249E3C" w14:textId="58F44ACE" w:rsidR="004C4B77" w:rsidRDefault="004C4B77" w:rsidP="004C4B77">
            <w:r>
              <w:t xml:space="preserve">For a UOM </w:t>
            </w:r>
            <w:proofErr w:type="gramStart"/>
            <w:r>
              <w:t>which pack size</w:t>
            </w:r>
            <w:proofErr w:type="gramEnd"/>
            <w:r>
              <w:t xml:space="preserve"> is not integer of its previous UOM, show its description </w:t>
            </w:r>
            <w:proofErr w:type="gramStart"/>
            <w:r>
              <w:t>as '{</w:t>
            </w:r>
            <w:proofErr w:type="gramEnd"/>
            <w:r>
              <w:t>Case qty of the UOM/Case qty of base unit} {base unit}'</w:t>
            </w:r>
          </w:p>
          <w:p w14:paraId="459E9358" w14:textId="508FE195" w:rsidR="004C4B77" w:rsidRDefault="004C4B77" w:rsidP="004C4B77">
            <w:r>
              <w:t>Instance, show:</w:t>
            </w:r>
          </w:p>
          <w:p w14:paraId="382AFBF4" w14:textId="35282732" w:rsidR="004C4B77" w:rsidRDefault="004C4B77" w:rsidP="004C4B77">
            <w:r>
              <w:t xml:space="preserve">oz </w:t>
            </w:r>
            <w:proofErr w:type="gramStart"/>
            <w:r>
              <w:t>1  1</w:t>
            </w:r>
            <w:proofErr w:type="gramEnd"/>
            <w:r>
              <w:t>oz</w:t>
            </w:r>
          </w:p>
          <w:p w14:paraId="68FCF676" w14:textId="0D0B47E8" w:rsidR="004C4B77" w:rsidRDefault="004C4B77" w:rsidP="004C4B77">
            <w:proofErr w:type="spellStart"/>
            <w:r>
              <w:t>lb</w:t>
            </w:r>
            <w:proofErr w:type="spellEnd"/>
            <w:r>
              <w:t xml:space="preserve"> 3    3oz</w:t>
            </w:r>
          </w:p>
          <w:p w14:paraId="3A791F18" w14:textId="4560FF1F" w:rsidR="004C4B77" w:rsidRDefault="004C4B77" w:rsidP="004C4B77">
            <w:r>
              <w:t>EA 5   5oz</w:t>
            </w:r>
          </w:p>
          <w:p w14:paraId="23160E0B" w14:textId="53AABAA7" w:rsidR="004C4B77" w:rsidRDefault="004C4B77" w:rsidP="004C4B77">
            <w:r>
              <w:t>CS 26   26oz</w:t>
            </w:r>
          </w:p>
          <w:p w14:paraId="5340AC70" w14:textId="798021C9" w:rsidR="0035563A" w:rsidRDefault="0035563A" w:rsidP="006E54FB">
            <w:pPr>
              <w:pStyle w:val="ListParagraph"/>
              <w:numPr>
                <w:ilvl w:val="0"/>
                <w:numId w:val="2029"/>
              </w:numPr>
            </w:pPr>
            <w:r>
              <w:t>If</w:t>
            </w:r>
            <w:r w:rsidRPr="0035563A">
              <w:t xml:space="preserve"> the inventory unit in cookbook is not the same as the vendor SKU’s base unit, </w:t>
            </w:r>
            <w:r>
              <w:t>p</w:t>
            </w:r>
            <w:r w:rsidRPr="0035563A">
              <w:t>rovide pick by unit &lt;</w:t>
            </w:r>
            <w:r>
              <w:t>-</w:t>
            </w:r>
            <w:r w:rsidRPr="0035563A">
              <w:t xml:space="preserve">&gt; inventory unit </w:t>
            </w:r>
            <w:r>
              <w:t xml:space="preserve">by </w:t>
            </w:r>
            <w:r w:rsidRPr="0035563A">
              <w:t>unit conversion</w:t>
            </w:r>
            <w:r>
              <w:t xml:space="preserve"> of the ingredient </w:t>
            </w:r>
            <w:proofErr w:type="spellStart"/>
            <w:r>
              <w:t>tiem</w:t>
            </w:r>
            <w:proofErr w:type="spellEnd"/>
            <w:r w:rsidRPr="0035563A">
              <w:t xml:space="preserve"> in SKU Mappings API</w:t>
            </w:r>
            <w:r>
              <w:t xml:space="preserve">, when downstream system (e.g. Pantry) call. (related issue </w:t>
            </w:r>
            <w:hyperlink r:id="rId154" w:history="1">
              <w:r w:rsidRPr="00AC3C25">
                <w:rPr>
                  <w:rStyle w:val="Hyperlink"/>
                </w:rPr>
                <w:t>https://wonder.atlassian.net/browse/MD-9879</w:t>
              </w:r>
            </w:hyperlink>
            <w:r>
              <w:t>)</w:t>
            </w:r>
          </w:p>
          <w:p w14:paraId="53DE2D9A" w14:textId="78539FBB" w:rsidR="0035563A" w:rsidRDefault="0035563A" w:rsidP="0035563A">
            <w:pPr>
              <w:pStyle w:val="ListParagraph"/>
              <w:ind w:left="360"/>
            </w:pPr>
            <w:r>
              <w:rPr>
                <w:rFonts w:hint="eastAsia"/>
              </w:rPr>
              <w:lastRenderedPageBreak/>
              <w:t>I</w:t>
            </w:r>
            <w:r>
              <w:t xml:space="preserve">f there is no unit conversion for different unit categories of base unit and inventory unit, </w:t>
            </w:r>
            <w:r w:rsidRPr="0035563A">
              <w:t>we cannot auto-transfer the qty</w:t>
            </w:r>
            <w:r>
              <w:t xml:space="preserve"> of pick by unit</w:t>
            </w:r>
            <w:r w:rsidRPr="0035563A">
              <w:t xml:space="preserve"> for this vendor item.</w:t>
            </w:r>
          </w:p>
          <w:p w14:paraId="3F1A032A" w14:textId="77777777" w:rsidR="0035563A" w:rsidRDefault="0035563A" w:rsidP="0035563A">
            <w:pPr>
              <w:pStyle w:val="ListParagraph"/>
              <w:ind w:left="360"/>
            </w:pPr>
            <w:r>
              <w:t>For example:</w:t>
            </w:r>
          </w:p>
          <w:p w14:paraId="46822D1B" w14:textId="77777777" w:rsidR="0035563A" w:rsidRDefault="0035563A" w:rsidP="0035563A">
            <w:pPr>
              <w:pStyle w:val="ListParagraph"/>
              <w:ind w:left="360"/>
            </w:pPr>
            <w:r>
              <w:t>Egg, Whole, Large (</w:t>
            </w:r>
            <w:proofErr w:type="gramStart"/>
            <w:r>
              <w:t>5021401)inventory</w:t>
            </w:r>
            <w:proofErr w:type="gramEnd"/>
            <w:r>
              <w:t xml:space="preserve"> </w:t>
            </w:r>
            <w:proofErr w:type="spellStart"/>
            <w:proofErr w:type="gramStart"/>
            <w:r>
              <w:t>unit:ea</w:t>
            </w:r>
            <w:proofErr w:type="spellEnd"/>
            <w:proofErr w:type="gramEnd"/>
            <w:r>
              <w:t xml:space="preserve">, unit conversion: 1 </w:t>
            </w:r>
            <w:proofErr w:type="spellStart"/>
            <w:r>
              <w:t>ea</w:t>
            </w:r>
            <w:proofErr w:type="spellEnd"/>
            <w:r>
              <w:t xml:space="preserve"> → 57 g</w:t>
            </w:r>
          </w:p>
          <w:p w14:paraId="20A193D5" w14:textId="77777777" w:rsidR="0035563A" w:rsidRDefault="0035563A" w:rsidP="0035563A">
            <w:pPr>
              <w:pStyle w:val="ListParagraph"/>
              <w:ind w:left="360"/>
            </w:pPr>
            <w:r>
              <w:t xml:space="preserve">In linked vendor item: EGGS LARGE LOOSE AA 30 </w:t>
            </w:r>
            <w:proofErr w:type="spellStart"/>
            <w:r>
              <w:t>doz</w:t>
            </w:r>
            <w:proofErr w:type="spellEnd"/>
            <w:r>
              <w:t xml:space="preserve"> (VC053002)</w:t>
            </w:r>
          </w:p>
          <w:p w14:paraId="34F3781B" w14:textId="27D139C2" w:rsidR="0035563A" w:rsidRDefault="0035563A" w:rsidP="0035563A">
            <w:pPr>
              <w:pStyle w:val="ListParagraph"/>
              <w:ind w:left="360"/>
            </w:pPr>
            <w:r>
              <w:t xml:space="preserve">We should transfer qty as following: for kg, 1 kg → 1000/57 </w:t>
            </w:r>
            <w:proofErr w:type="spellStart"/>
            <w:r>
              <w:t>ea</w:t>
            </w:r>
            <w:proofErr w:type="spellEnd"/>
            <w:r>
              <w:t xml:space="preserve">; for EA, 1 EA → 50/57 </w:t>
            </w:r>
            <w:proofErr w:type="spellStart"/>
            <w:r>
              <w:t>ea</w:t>
            </w:r>
            <w:proofErr w:type="spellEnd"/>
            <w:r>
              <w:t xml:space="preserve">; For </w:t>
            </w:r>
            <w:proofErr w:type="gramStart"/>
            <w:r>
              <w:t>CS,  1</w:t>
            </w:r>
            <w:proofErr w:type="gramEnd"/>
            <w:r>
              <w:t xml:space="preserve"> CS → 18000/57 </w:t>
            </w:r>
            <w:proofErr w:type="spellStart"/>
            <w:r>
              <w:t>ea</w:t>
            </w:r>
            <w:proofErr w:type="spellEnd"/>
          </w:p>
          <w:p w14:paraId="0DBC0A48" w14:textId="0FCBA12D" w:rsidR="0035563A" w:rsidRDefault="0035563A" w:rsidP="0035563A">
            <w:pPr>
              <w:pStyle w:val="ListParagraph"/>
              <w:ind w:left="360"/>
            </w:pPr>
            <w:r>
              <w:rPr>
                <w:noProof/>
              </w:rPr>
              <w:drawing>
                <wp:inline distT="0" distB="0" distL="0" distR="0" wp14:anchorId="11F2FB31" wp14:editId="3FDB1B3F">
                  <wp:extent cx="5060831" cy="1149985"/>
                  <wp:effectExtent l="0" t="0" r="6985" b="0"/>
                  <wp:docPr id="170259317" name="图片 170259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9317" name=""/>
                          <pic:cNvPicPr/>
                        </pic:nvPicPr>
                        <pic:blipFill>
                          <a:blip r:embed="rId155"/>
                          <a:stretch>
                            <a:fillRect/>
                          </a:stretch>
                        </pic:blipFill>
                        <pic:spPr>
                          <a:xfrm>
                            <a:off x="0" y="0"/>
                            <a:ext cx="5063720" cy="1150642"/>
                          </a:xfrm>
                          <a:prstGeom prst="rect">
                            <a:avLst/>
                          </a:prstGeom>
                        </pic:spPr>
                      </pic:pic>
                    </a:graphicData>
                  </a:graphic>
                </wp:inline>
              </w:drawing>
            </w:r>
          </w:p>
          <w:p w14:paraId="4A8B5962" w14:textId="77777777" w:rsidR="0035563A" w:rsidRDefault="0035563A" w:rsidP="0035563A">
            <w:pPr>
              <w:pStyle w:val="ListParagraph"/>
              <w:ind w:left="360"/>
            </w:pPr>
            <w:r>
              <w:t xml:space="preserve">In linked vendor item: Extra Large Loose "AA" Brown </w:t>
            </w:r>
            <w:proofErr w:type="gramStart"/>
            <w:r>
              <w:t>Eggs(</w:t>
            </w:r>
            <w:proofErr w:type="gramEnd"/>
            <w:r>
              <w:t>EGGS6)</w:t>
            </w:r>
          </w:p>
          <w:p w14:paraId="40EFFEB2" w14:textId="53B10EA3" w:rsidR="0035563A" w:rsidRDefault="0035563A" w:rsidP="0035563A">
            <w:pPr>
              <w:pStyle w:val="ListParagraph"/>
              <w:ind w:left="360"/>
            </w:pPr>
            <w:r>
              <w:t xml:space="preserve">We should transfer qty as </w:t>
            </w:r>
            <w:proofErr w:type="gramStart"/>
            <w:r>
              <w:t>following</w:t>
            </w:r>
            <w:proofErr w:type="gramEnd"/>
            <w:r>
              <w:t xml:space="preserve">: for kg, 1 kg → 1000/57 </w:t>
            </w:r>
            <w:proofErr w:type="spellStart"/>
            <w:r>
              <w:t>ea</w:t>
            </w:r>
            <w:proofErr w:type="spellEnd"/>
            <w:r>
              <w:t xml:space="preserve">; for EA, 1 EA → 684/57 </w:t>
            </w:r>
            <w:proofErr w:type="spellStart"/>
            <w:r>
              <w:t>ea</w:t>
            </w:r>
            <w:proofErr w:type="spellEnd"/>
            <w:r>
              <w:t xml:space="preserve">; For </w:t>
            </w:r>
            <w:proofErr w:type="gramStart"/>
            <w:r>
              <w:t>CS,  1</w:t>
            </w:r>
            <w:proofErr w:type="gramEnd"/>
            <w:r>
              <w:t xml:space="preserve"> CS → 20520/57 </w:t>
            </w:r>
            <w:proofErr w:type="spellStart"/>
            <w:r>
              <w:t>ea</w:t>
            </w:r>
            <w:proofErr w:type="spellEnd"/>
          </w:p>
          <w:p w14:paraId="58EBAE39" w14:textId="4D8E62D1" w:rsidR="0035563A" w:rsidRPr="0035563A" w:rsidRDefault="0035563A" w:rsidP="0035563A">
            <w:pPr>
              <w:pStyle w:val="ListParagraph"/>
              <w:ind w:left="360"/>
            </w:pPr>
            <w:r>
              <w:rPr>
                <w:noProof/>
              </w:rPr>
              <w:drawing>
                <wp:inline distT="0" distB="0" distL="0" distR="0" wp14:anchorId="6A71CB02" wp14:editId="0F626B6C">
                  <wp:extent cx="5113867" cy="1301413"/>
                  <wp:effectExtent l="0" t="0" r="0" b="0"/>
                  <wp:docPr id="1290644953" name="图片 1290644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44953" name=""/>
                          <pic:cNvPicPr/>
                        </pic:nvPicPr>
                        <pic:blipFill>
                          <a:blip r:embed="rId156"/>
                          <a:stretch>
                            <a:fillRect/>
                          </a:stretch>
                        </pic:blipFill>
                        <pic:spPr>
                          <a:xfrm>
                            <a:off x="0" y="0"/>
                            <a:ext cx="5124208" cy="1304045"/>
                          </a:xfrm>
                          <a:prstGeom prst="rect">
                            <a:avLst/>
                          </a:prstGeom>
                        </pic:spPr>
                      </pic:pic>
                    </a:graphicData>
                  </a:graphic>
                </wp:inline>
              </w:drawing>
            </w:r>
          </w:p>
          <w:p w14:paraId="3485BB24" w14:textId="2BAE27FC" w:rsidR="00E5495F" w:rsidRDefault="00E5495F" w:rsidP="006E54FB">
            <w:pPr>
              <w:pStyle w:val="ListParagraph"/>
              <w:numPr>
                <w:ilvl w:val="0"/>
                <w:numId w:val="2029"/>
              </w:numPr>
            </w:pPr>
            <w:r>
              <w:t>Hide previous</w:t>
            </w:r>
            <w:r w:rsidR="00E766CA">
              <w:t xml:space="preserve"> </w:t>
            </w:r>
            <w:r>
              <w:t>related ERP fields</w:t>
            </w:r>
            <w:r w:rsidR="00E766CA">
              <w:t xml:space="preserve">. </w:t>
            </w:r>
            <w:r>
              <w:t>W</w:t>
            </w:r>
            <w:r w:rsidRPr="00E5495F">
              <w:t xml:space="preserve">e won't update fields which are for ERP anymore. </w:t>
            </w:r>
            <w:proofErr w:type="gramStart"/>
            <w:r w:rsidRPr="00E5495F">
              <w:t>so</w:t>
            </w:r>
            <w:proofErr w:type="gramEnd"/>
            <w:r w:rsidRPr="00E5495F">
              <w:t xml:space="preserve"> we don't show them in UI. Including existing Module Type, Purchase Unit of Measure, Pick </w:t>
            </w:r>
            <w:proofErr w:type="gramStart"/>
            <w:r w:rsidRPr="00E5495F">
              <w:t>By</w:t>
            </w:r>
            <w:proofErr w:type="gramEnd"/>
            <w:r w:rsidRPr="00E5495F">
              <w:t xml:space="preserve"> Unit, Purchase Unit of Measure, </w:t>
            </w:r>
            <w:proofErr w:type="spellStart"/>
            <w:r w:rsidRPr="00E5495F">
              <w:t>Putaway</w:t>
            </w:r>
            <w:proofErr w:type="spellEnd"/>
            <w:r w:rsidRPr="00E5495F">
              <w:t xml:space="preserve"> Unit</w:t>
            </w:r>
            <w:r>
              <w:rPr>
                <w:rFonts w:hint="eastAsia"/>
              </w:rPr>
              <w:t>,</w:t>
            </w:r>
            <w:r>
              <w:t xml:space="preserve"> and the following sections:</w:t>
            </w:r>
            <w:r w:rsidR="006E54FB">
              <w:t xml:space="preserve"> ‘Manufacturer Information’, ‘Item Specifications’, ‘C</w:t>
            </w:r>
            <w:r w:rsidR="006E54FB">
              <w:rPr>
                <w:rFonts w:hint="eastAsia"/>
              </w:rPr>
              <w:t>ase</w:t>
            </w:r>
            <w:r w:rsidR="006E54FB">
              <w:t xml:space="preserve"> Specifications’, ‘Complementary SKUs’, “Trade &amp; Cost Information”, “Unit Conversion”.</w:t>
            </w:r>
          </w:p>
          <w:p w14:paraId="469EF394" w14:textId="507492F1" w:rsidR="006E54FB" w:rsidRDefault="006E54FB" w:rsidP="006E54FB">
            <w:pPr>
              <w:pStyle w:val="ListParagraph"/>
              <w:numPr>
                <w:ilvl w:val="0"/>
                <w:numId w:val="2029"/>
              </w:numPr>
            </w:pPr>
            <w:r>
              <w:t>Show</w:t>
            </w:r>
            <w:r w:rsidR="00892838">
              <w:t xml:space="preserve"> ‘Files’</w:t>
            </w:r>
            <w:r>
              <w:t xml:space="preserve"> tab:</w:t>
            </w:r>
          </w:p>
          <w:p w14:paraId="62E162E7" w14:textId="68B5B70B" w:rsidR="006E54FB" w:rsidRDefault="006E54FB" w:rsidP="006E54FB">
            <w:pPr>
              <w:pStyle w:val="ListParagraph"/>
              <w:ind w:left="360"/>
            </w:pPr>
            <w:r>
              <w:rPr>
                <w:noProof/>
              </w:rPr>
              <w:lastRenderedPageBreak/>
              <w:drawing>
                <wp:inline distT="0" distB="0" distL="0" distR="0" wp14:anchorId="1E3C06C0" wp14:editId="7FDBC0D9">
                  <wp:extent cx="4310094" cy="1714513"/>
                  <wp:effectExtent l="0" t="0" r="0" b="0"/>
                  <wp:docPr id="1519118824" name="图片 1519118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18824" name=""/>
                          <pic:cNvPicPr/>
                        </pic:nvPicPr>
                        <pic:blipFill>
                          <a:blip r:embed="rId157"/>
                          <a:stretch>
                            <a:fillRect/>
                          </a:stretch>
                        </pic:blipFill>
                        <pic:spPr>
                          <a:xfrm>
                            <a:off x="0" y="0"/>
                            <a:ext cx="4310094" cy="1714513"/>
                          </a:xfrm>
                          <a:prstGeom prst="rect">
                            <a:avLst/>
                          </a:prstGeom>
                        </pic:spPr>
                      </pic:pic>
                    </a:graphicData>
                  </a:graphic>
                </wp:inline>
              </w:drawing>
            </w:r>
          </w:p>
          <w:p w14:paraId="5D250B87" w14:textId="77777777" w:rsidR="00892838" w:rsidRDefault="00892838" w:rsidP="00892838">
            <w:pPr>
              <w:pStyle w:val="ListParagraph"/>
              <w:numPr>
                <w:ilvl w:val="0"/>
                <w:numId w:val="1311"/>
              </w:numPr>
            </w:pPr>
            <w:r>
              <w:rPr>
                <w:rFonts w:hint="eastAsia"/>
              </w:rPr>
              <w:t>I</w:t>
            </w:r>
            <w:r>
              <w:t>f there are multi files, display them in one line. The number of files is up to 3.</w:t>
            </w:r>
          </w:p>
          <w:p w14:paraId="7138312D" w14:textId="04A3F3EB" w:rsidR="00892838" w:rsidRDefault="00892838" w:rsidP="00892838">
            <w:pPr>
              <w:pStyle w:val="ListParagraph"/>
              <w:numPr>
                <w:ilvl w:val="0"/>
                <w:numId w:val="1311"/>
              </w:numPr>
            </w:pPr>
            <w:r>
              <w:t>Files should be ordered by upload sequence.</w:t>
            </w:r>
            <w:ins w:id="3766" w:author="Bonnie Yang" w:date="2023-08-02T21:15:00Z">
              <w:r w:rsidR="00892361">
                <w:t xml:space="preserve"> </w:t>
              </w:r>
            </w:ins>
          </w:p>
          <w:p w14:paraId="13C38436" w14:textId="77777777" w:rsidR="00892838" w:rsidRPr="00B73995" w:rsidRDefault="00892838" w:rsidP="00892838">
            <w:pPr>
              <w:pStyle w:val="ListParagraph"/>
              <w:numPr>
                <w:ilvl w:val="0"/>
                <w:numId w:val="1311"/>
              </w:numPr>
              <w:rPr>
                <w:rStyle w:val="Strong"/>
              </w:rPr>
            </w:pPr>
            <w:r>
              <w:rPr>
                <w:rFonts w:hint="eastAsia"/>
              </w:rPr>
              <w:t>I</w:t>
            </w:r>
            <w:r>
              <w:t xml:space="preserve">f the format of a file is </w:t>
            </w:r>
            <w:r w:rsidRPr="009E27F4">
              <w:rPr>
                <w:rStyle w:val="Strong"/>
                <w:rFonts w:asciiTheme="minorEastAsia" w:eastAsiaTheme="minorEastAsia" w:hAnsiTheme="minorEastAsia"/>
              </w:rPr>
              <w:t>P</w:t>
            </w:r>
            <w:r w:rsidRPr="009E27F4">
              <w:rPr>
                <w:rStyle w:val="Strong"/>
                <w:rFonts w:asciiTheme="minorEastAsia" w:hAnsiTheme="minorEastAsia"/>
              </w:rPr>
              <w:t>DF</w:t>
            </w:r>
            <w:r w:rsidRPr="009E27F4">
              <w:rPr>
                <w:rStyle w:val="Strong"/>
                <w:rFonts w:asciiTheme="minorEastAsia" w:eastAsiaTheme="minorEastAsia" w:hAnsiTheme="minorEastAsia"/>
              </w:rPr>
              <w:t>,</w:t>
            </w:r>
            <w:r w:rsidRPr="009E27F4">
              <w:rPr>
                <w:rStyle w:val="Strong"/>
                <w:rFonts w:asciiTheme="minorEastAsia" w:hAnsiTheme="minorEastAsia"/>
              </w:rPr>
              <w:t xml:space="preserve"> set the first page of a file as the thumbnail displayed.</w:t>
            </w:r>
          </w:p>
          <w:p w14:paraId="404F1EEC" w14:textId="478590D8" w:rsidR="006E54FB" w:rsidRDefault="006E54FB">
            <w:pPr>
              <w:pStyle w:val="ListParagraph"/>
              <w:numPr>
                <w:ilvl w:val="0"/>
                <w:numId w:val="1311"/>
              </w:numPr>
              <w:ind w:left="360"/>
            </w:pPr>
            <w:r>
              <w:t xml:space="preserve">Display </w:t>
            </w:r>
            <w:r w:rsidRPr="008E29E5">
              <w:t xml:space="preserve">up to 30 characters for the </w:t>
            </w:r>
            <w:del w:id="3767" w:author="Bonnie Yang" w:date="2023-08-02T21:15:00Z">
              <w:r w:rsidRPr="008E29E5" w:rsidDel="00892361">
                <w:delText>description</w:delText>
              </w:r>
            </w:del>
            <w:ins w:id="3768" w:author="Bonnie Yang" w:date="2023-08-02T21:15:00Z">
              <w:r w:rsidR="00892361">
                <w:t>caption</w:t>
              </w:r>
            </w:ins>
            <w:r>
              <w:t>.</w:t>
            </w:r>
            <w:r w:rsidRPr="008E29E5">
              <w:t xml:space="preserve"> If there are more than 30 characters in description, display </w:t>
            </w:r>
            <w:proofErr w:type="gramStart"/>
            <w:r w:rsidRPr="008E29E5">
              <w:t>ellipsis</w:t>
            </w:r>
            <w:proofErr w:type="gramEnd"/>
            <w:r w:rsidRPr="008E29E5">
              <w:t xml:space="preserve"> instead.</w:t>
            </w:r>
            <w:r>
              <w:t xml:space="preserve"> When user hovers over description, display a tooltip for the whole description.</w:t>
            </w:r>
          </w:p>
          <w:p w14:paraId="6D4EDF7C" w14:textId="41E2C31C" w:rsidR="006E54FB" w:rsidRDefault="006E54FB">
            <w:pPr>
              <w:pStyle w:val="ListParagraph"/>
              <w:numPr>
                <w:ilvl w:val="0"/>
                <w:numId w:val="1311"/>
              </w:numPr>
              <w:ind w:left="360"/>
            </w:pPr>
            <w:r>
              <w:rPr>
                <w:rFonts w:hint="eastAsia"/>
              </w:rPr>
              <w:t>I</w:t>
            </w:r>
            <w:r>
              <w:t xml:space="preserve">f files </w:t>
            </w:r>
            <w:proofErr w:type="gramStart"/>
            <w:r>
              <w:t>is</w:t>
            </w:r>
            <w:proofErr w:type="gramEnd"/>
            <w:r>
              <w:t xml:space="preserve"> less than 3, show button ‘+ Add new’, else, don’t show it.</w:t>
            </w:r>
          </w:p>
          <w:p w14:paraId="523E0C38" w14:textId="571DA96B" w:rsidR="006E54FB" w:rsidRDefault="006E54FB" w:rsidP="00892361">
            <w:pPr>
              <w:pStyle w:val="ListParagraph"/>
              <w:numPr>
                <w:ilvl w:val="0"/>
                <w:numId w:val="1311"/>
              </w:numPr>
              <w:ind w:left="360"/>
            </w:pPr>
            <w:r>
              <w:rPr>
                <w:rFonts w:hint="eastAsia"/>
              </w:rPr>
              <w:t>W</w:t>
            </w:r>
            <w:r>
              <w:t xml:space="preserve">hen hovers over </w:t>
            </w:r>
            <w:proofErr w:type="spellStart"/>
            <w:proofErr w:type="gramStart"/>
            <w:r>
              <w:t>a</w:t>
            </w:r>
            <w:proofErr w:type="spellEnd"/>
            <w:proofErr w:type="gramEnd"/>
            <w:r>
              <w:t xml:space="preserve"> image, show actions: Edit, Download, View Large, Delete</w:t>
            </w:r>
            <w:ins w:id="3769" w:author="Bonnie Yang" w:date="2023-08-02T21:07:00Z">
              <w:r>
                <w:rPr>
                  <w:noProof/>
                </w:rPr>
                <w:drawing>
                  <wp:inline distT="0" distB="0" distL="0" distR="0" wp14:anchorId="6CA2ACCD" wp14:editId="37CC2C95">
                    <wp:extent cx="3209948" cy="823919"/>
                    <wp:effectExtent l="0" t="0" r="0" b="0"/>
                    <wp:docPr id="1347022139" name="图片 1347022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10116" name=""/>
                            <pic:cNvPicPr/>
                          </pic:nvPicPr>
                          <pic:blipFill>
                            <a:blip r:embed="rId158"/>
                            <a:stretch>
                              <a:fillRect/>
                            </a:stretch>
                          </pic:blipFill>
                          <pic:spPr>
                            <a:xfrm>
                              <a:off x="0" y="0"/>
                              <a:ext cx="3209948" cy="823919"/>
                            </a:xfrm>
                            <a:prstGeom prst="rect">
                              <a:avLst/>
                            </a:prstGeom>
                          </pic:spPr>
                        </pic:pic>
                      </a:graphicData>
                    </a:graphic>
                  </wp:inline>
                </w:drawing>
              </w:r>
            </w:ins>
          </w:p>
          <w:p w14:paraId="5306C30E" w14:textId="1FC7105B" w:rsidR="006E54FB" w:rsidRDefault="006E54FB">
            <w:pPr>
              <w:pStyle w:val="ListParagraph"/>
              <w:numPr>
                <w:ilvl w:val="0"/>
                <w:numId w:val="1311"/>
              </w:numPr>
              <w:ind w:left="360"/>
              <w:rPr>
                <w:ins w:id="3770" w:author="Bonnie Yang" w:date="2023-08-02T21:06:00Z"/>
              </w:rPr>
            </w:pPr>
            <w:ins w:id="3771" w:author="Bonnie Yang" w:date="2023-08-02T21:05:00Z">
              <w:r>
                <w:rPr>
                  <w:rFonts w:hint="eastAsia"/>
                </w:rPr>
                <w:t>W</w:t>
              </w:r>
              <w:r>
                <w:t>hen there is no file, show</w:t>
              </w:r>
            </w:ins>
            <w:ins w:id="3772" w:author="Bonnie Yang" w:date="2023-08-02T21:06:00Z">
              <w:r>
                <w:t xml:space="preserve"> a placeholder image with ‘Add </w:t>
              </w:r>
            </w:ins>
            <w:ins w:id="3773" w:author="Bonnie Yang" w:date="2023-08-07T15:40:00Z">
              <w:r w:rsidR="00360CA6">
                <w:t>photo</w:t>
              </w:r>
            </w:ins>
            <w:ins w:id="3774" w:author="Bonnie Yang" w:date="2023-08-07T15:41:00Z">
              <w:r w:rsidR="00360CA6">
                <w:t>’</w:t>
              </w:r>
            </w:ins>
            <w:ins w:id="3775" w:author="Bonnie Yang" w:date="2023-08-02T21:06:00Z">
              <w:r>
                <w:t xml:space="preserve"> button</w:t>
              </w:r>
            </w:ins>
            <w:ins w:id="3776" w:author="Bonnie Yang" w:date="2023-08-02T21:07:00Z">
              <w:r>
                <w:t>, like this:</w:t>
              </w:r>
            </w:ins>
          </w:p>
          <w:p w14:paraId="06C796E9" w14:textId="5DEFC934" w:rsidR="006E54FB" w:rsidRDefault="006E54FB">
            <w:pPr>
              <w:pStyle w:val="ListParagraph"/>
              <w:ind w:left="360"/>
              <w:rPr>
                <w:ins w:id="3777" w:author="Bonnie Yang" w:date="2023-08-02T21:06:00Z"/>
              </w:rPr>
              <w:pPrChange w:id="3778" w:author="Bonnie Yang [2]" w:date="2023-08-02T21:06:00Z">
                <w:pPr>
                  <w:pStyle w:val="ListParagraph"/>
                  <w:numPr>
                    <w:numId w:val="1311"/>
                  </w:numPr>
                  <w:ind w:left="360" w:hanging="420"/>
                </w:pPr>
              </w:pPrChange>
            </w:pPr>
            <w:ins w:id="3779" w:author="Bonnie Yang" w:date="2023-08-02T21:06:00Z">
              <w:r>
                <w:rPr>
                  <w:noProof/>
                </w:rPr>
                <w:drawing>
                  <wp:inline distT="0" distB="0" distL="0" distR="0" wp14:anchorId="53086DE5" wp14:editId="056CC815">
                    <wp:extent cx="1052520" cy="981082"/>
                    <wp:effectExtent l="0" t="0" r="0" b="0"/>
                    <wp:docPr id="1047102218" name="图片 104710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02218" name=""/>
                            <pic:cNvPicPr/>
                          </pic:nvPicPr>
                          <pic:blipFill>
                            <a:blip r:embed="rId159"/>
                            <a:stretch>
                              <a:fillRect/>
                            </a:stretch>
                          </pic:blipFill>
                          <pic:spPr>
                            <a:xfrm>
                              <a:off x="0" y="0"/>
                              <a:ext cx="1052520" cy="981082"/>
                            </a:xfrm>
                            <a:prstGeom prst="rect">
                              <a:avLst/>
                            </a:prstGeom>
                          </pic:spPr>
                        </pic:pic>
                      </a:graphicData>
                    </a:graphic>
                  </wp:inline>
                </w:drawing>
              </w:r>
            </w:ins>
          </w:p>
          <w:p w14:paraId="70335AF3" w14:textId="77777777" w:rsidR="006E54FB" w:rsidRDefault="006E54FB">
            <w:pPr>
              <w:pStyle w:val="ListParagraph"/>
              <w:numPr>
                <w:ilvl w:val="0"/>
                <w:numId w:val="1311"/>
              </w:numPr>
              <w:ind w:left="360"/>
            </w:pPr>
            <w:proofErr w:type="gramStart"/>
            <w:r>
              <w:rPr>
                <w:rFonts w:hint="eastAsia"/>
              </w:rPr>
              <w:t>V</w:t>
            </w:r>
            <w:r>
              <w:t>iew Large</w:t>
            </w:r>
            <w:proofErr w:type="gramEnd"/>
            <w:r>
              <w:t xml:space="preserve"> to show image:</w:t>
            </w:r>
          </w:p>
          <w:p w14:paraId="2683EBD5" w14:textId="10A59000" w:rsidR="006E54FB" w:rsidRDefault="006E54FB" w:rsidP="00892361">
            <w:pPr>
              <w:pStyle w:val="ListParagraph"/>
              <w:ind w:left="360"/>
            </w:pPr>
            <w:r>
              <w:lastRenderedPageBreak/>
              <w:t xml:space="preserve"> </w:t>
            </w:r>
            <w:r>
              <w:rPr>
                <w:noProof/>
              </w:rPr>
              <w:drawing>
                <wp:inline distT="0" distB="0" distL="0" distR="0" wp14:anchorId="5CA2D9EA" wp14:editId="6E8EDA25">
                  <wp:extent cx="2133616" cy="2309829"/>
                  <wp:effectExtent l="0" t="0" r="0" b="0"/>
                  <wp:docPr id="76914795" name="图片 76914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4795" name=""/>
                          <pic:cNvPicPr/>
                        </pic:nvPicPr>
                        <pic:blipFill>
                          <a:blip r:embed="rId160"/>
                          <a:stretch>
                            <a:fillRect/>
                          </a:stretch>
                        </pic:blipFill>
                        <pic:spPr>
                          <a:xfrm>
                            <a:off x="0" y="0"/>
                            <a:ext cx="2133616" cy="2309829"/>
                          </a:xfrm>
                          <a:prstGeom prst="rect">
                            <a:avLst/>
                          </a:prstGeom>
                        </pic:spPr>
                      </pic:pic>
                    </a:graphicData>
                  </a:graphic>
                </wp:inline>
              </w:drawing>
            </w:r>
          </w:p>
          <w:p w14:paraId="332E7D92" w14:textId="46DEFB4E" w:rsidR="006E54FB" w:rsidRDefault="00892361" w:rsidP="006E54FB">
            <w:pPr>
              <w:pStyle w:val="ListParagraph"/>
              <w:numPr>
                <w:ilvl w:val="0"/>
                <w:numId w:val="2029"/>
              </w:numPr>
            </w:pPr>
            <w:r>
              <w:rPr>
                <w:rFonts w:hint="eastAsia"/>
              </w:rPr>
              <w:t>U</w:t>
            </w:r>
            <w:r>
              <w:t>pload File:</w:t>
            </w:r>
          </w:p>
          <w:p w14:paraId="121EF6F6" w14:textId="75F88FF2" w:rsidR="00892838" w:rsidRDefault="00892361" w:rsidP="00892361">
            <w:pPr>
              <w:pStyle w:val="ListParagraph"/>
              <w:ind w:left="360"/>
            </w:pPr>
            <w:r>
              <w:rPr>
                <w:noProof/>
              </w:rPr>
              <w:drawing>
                <wp:inline distT="0" distB="0" distL="0" distR="0" wp14:anchorId="1E4B1DD0" wp14:editId="794CEA8B">
                  <wp:extent cx="2176584" cy="2366886"/>
                  <wp:effectExtent l="0" t="0" r="0" b="0"/>
                  <wp:docPr id="1200779826" name="图片 1200779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79826" name=""/>
                          <pic:cNvPicPr/>
                        </pic:nvPicPr>
                        <pic:blipFill>
                          <a:blip r:embed="rId161"/>
                          <a:stretch>
                            <a:fillRect/>
                          </a:stretch>
                        </pic:blipFill>
                        <pic:spPr>
                          <a:xfrm>
                            <a:off x="0" y="0"/>
                            <a:ext cx="2179713" cy="2370288"/>
                          </a:xfrm>
                          <a:prstGeom prst="rect">
                            <a:avLst/>
                          </a:prstGeom>
                        </pic:spPr>
                      </pic:pic>
                    </a:graphicData>
                  </a:graphic>
                </wp:inline>
              </w:drawing>
            </w:r>
          </w:p>
          <w:p w14:paraId="3FBEBFD9" w14:textId="77777777" w:rsidR="00892838" w:rsidRPr="00603C07" w:rsidRDefault="00892838" w:rsidP="00892361">
            <w:pPr>
              <w:pStyle w:val="ListParagraph"/>
              <w:numPr>
                <w:ilvl w:val="0"/>
                <w:numId w:val="2030"/>
              </w:numPr>
              <w:rPr>
                <w:rStyle w:val="Strong"/>
                <w:rFonts w:asciiTheme="minorEastAsia" w:eastAsiaTheme="minorEastAsia" w:hAnsiTheme="minorEastAsia"/>
              </w:rPr>
            </w:pPr>
            <w:r w:rsidRPr="005F26DD">
              <w:rPr>
                <w:rStyle w:val="Strong"/>
                <w:rFonts w:asciiTheme="minorEastAsia" w:eastAsiaTheme="minorEastAsia" w:hAnsiTheme="minorEastAsia"/>
              </w:rPr>
              <w:t>Heading: Upload File</w:t>
            </w:r>
            <w:r w:rsidRPr="00603C07">
              <w:rPr>
                <w:rStyle w:val="Strong"/>
                <w:rFonts w:asciiTheme="minorEastAsia" w:hAnsiTheme="minorEastAsia"/>
              </w:rPr>
              <w:t>.</w:t>
            </w:r>
          </w:p>
          <w:p w14:paraId="13D2C426" w14:textId="185C3ADF" w:rsidR="00892838" w:rsidRDefault="00892361" w:rsidP="00892361">
            <w:pPr>
              <w:pStyle w:val="ListParagraph"/>
              <w:numPr>
                <w:ilvl w:val="0"/>
                <w:numId w:val="2030"/>
              </w:numPr>
              <w:ind w:leftChars="215" w:left="451" w:firstLine="1"/>
              <w:rPr>
                <w:rStyle w:val="Strong"/>
                <w:rFonts w:asciiTheme="minorEastAsia" w:eastAsiaTheme="minorEastAsia" w:hAnsiTheme="minorEastAsia"/>
              </w:rPr>
            </w:pPr>
            <w:r>
              <w:rPr>
                <w:rStyle w:val="Strong"/>
                <w:rFonts w:asciiTheme="minorEastAsia" w:eastAsiaTheme="minorEastAsia" w:hAnsiTheme="minorEastAsia"/>
              </w:rPr>
              <w:t>C</w:t>
            </w:r>
            <w:r>
              <w:rPr>
                <w:rStyle w:val="Strong"/>
                <w:rFonts w:asciiTheme="minorEastAsia" w:hAnsiTheme="minorEastAsia"/>
              </w:rPr>
              <w:t>aption</w:t>
            </w:r>
            <w:r w:rsidR="00892838" w:rsidRPr="005F26DD">
              <w:rPr>
                <w:rStyle w:val="Strong"/>
                <w:rFonts w:asciiTheme="minorEastAsia" w:eastAsiaTheme="minorEastAsia" w:hAnsiTheme="minorEastAsia"/>
              </w:rPr>
              <w:t xml:space="preserve">: </w:t>
            </w:r>
            <w:r w:rsidR="00892838">
              <w:rPr>
                <w:rStyle w:val="Strong"/>
                <w:rFonts w:asciiTheme="minorEastAsia" w:eastAsiaTheme="minorEastAsia" w:hAnsiTheme="minorEastAsia"/>
              </w:rPr>
              <w:t>r</w:t>
            </w:r>
            <w:r w:rsidR="00892838">
              <w:rPr>
                <w:rStyle w:val="Strong"/>
                <w:rFonts w:asciiTheme="minorEastAsia" w:hAnsiTheme="minorEastAsia"/>
              </w:rPr>
              <w:t>equired</w:t>
            </w:r>
            <w:r w:rsidR="00892838">
              <w:rPr>
                <w:rStyle w:val="Strong"/>
                <w:rFonts w:asciiTheme="minorEastAsia" w:eastAsiaTheme="minorEastAsia" w:hAnsiTheme="minorEastAsia" w:hint="eastAsia"/>
              </w:rPr>
              <w:t>.</w:t>
            </w:r>
            <w:r w:rsidR="00892838">
              <w:rPr>
                <w:rStyle w:val="Strong"/>
                <w:rFonts w:asciiTheme="minorEastAsia" w:eastAsiaTheme="minorEastAsia" w:hAnsiTheme="minorEastAsia"/>
              </w:rPr>
              <w:t xml:space="preserve"> </w:t>
            </w:r>
            <w:del w:id="3780" w:author="Bonnie Yang" w:date="2023-08-02T21:11:00Z">
              <w:r w:rsidR="00892838" w:rsidRPr="00A46BB0">
                <w:rPr>
                  <w:rStyle w:val="Strong"/>
                  <w:rFonts w:asciiTheme="minorEastAsia" w:eastAsiaTheme="minorEastAsia" w:hAnsiTheme="minorEastAsia"/>
                </w:rPr>
                <w:delText>Add a tooltip for 'Description' field. The copy is 'Description will show under the file thumbnail'</w:delText>
              </w:r>
              <w:r w:rsidR="00892838">
                <w:rPr>
                  <w:rStyle w:val="Strong"/>
                  <w:rFonts w:asciiTheme="minorEastAsia" w:eastAsiaTheme="minorEastAsia" w:hAnsiTheme="minorEastAsia"/>
                </w:rPr>
                <w:delText>.</w:delText>
              </w:r>
              <w:r w:rsidR="00892838">
                <w:rPr>
                  <w:rStyle w:val="Strong"/>
                  <w:rFonts w:asciiTheme="minorEastAsia" w:hAnsiTheme="minorEastAsia"/>
                </w:rPr>
                <w:delText xml:space="preserve"> </w:delText>
              </w:r>
            </w:del>
            <w:r w:rsidR="00892838">
              <w:rPr>
                <w:rStyle w:val="Strong"/>
                <w:rFonts w:asciiTheme="minorEastAsia" w:hAnsiTheme="minorEastAsia"/>
              </w:rPr>
              <w:t xml:space="preserve">Free text, up to </w:t>
            </w:r>
            <w:del w:id="3781" w:author="Bonnie Yang" w:date="2023-08-02T21:11:00Z">
              <w:r w:rsidR="00892838">
                <w:rPr>
                  <w:rStyle w:val="Strong"/>
                  <w:rFonts w:asciiTheme="minorEastAsia" w:hAnsiTheme="minorEastAsia"/>
                </w:rPr>
                <w:delText xml:space="preserve">200 </w:delText>
              </w:r>
            </w:del>
            <w:ins w:id="3782" w:author="Bonnie Yang" w:date="2023-08-02T21:11:00Z">
              <w:r>
                <w:rPr>
                  <w:rStyle w:val="Strong"/>
                  <w:rFonts w:asciiTheme="minorEastAsia" w:hAnsiTheme="minorEastAsia"/>
                </w:rPr>
                <w:t xml:space="preserve">50 </w:t>
              </w:r>
            </w:ins>
            <w:r w:rsidR="00892838">
              <w:rPr>
                <w:rStyle w:val="Strong"/>
                <w:rFonts w:asciiTheme="minorEastAsia" w:hAnsiTheme="minorEastAsia"/>
              </w:rPr>
              <w:t>characters. The input box will turn into m</w:t>
            </w:r>
            <w:r w:rsidR="00892838" w:rsidRPr="00DA5C8B">
              <w:rPr>
                <w:rStyle w:val="Strong"/>
                <w:rFonts w:asciiTheme="minorEastAsia" w:hAnsiTheme="minorEastAsia"/>
              </w:rPr>
              <w:t>ulti-line input box</w:t>
            </w:r>
            <w:r w:rsidR="00892838">
              <w:rPr>
                <w:rStyle w:val="Strong"/>
                <w:rFonts w:asciiTheme="minorEastAsia" w:hAnsiTheme="minorEastAsia"/>
              </w:rPr>
              <w:t xml:space="preserve"> as contents are more than one line.</w:t>
            </w:r>
            <w:ins w:id="3783" w:author="Bonnie Yang" w:date="2023-08-02T21:16:00Z">
              <w:r>
                <w:rPr>
                  <w:rStyle w:val="Strong"/>
                  <w:rFonts w:asciiTheme="minorEastAsia" w:hAnsiTheme="minorEastAsia"/>
                </w:rPr>
                <w:t xml:space="preserve"> Tip in muted: charact</w:t>
              </w:r>
            </w:ins>
            <w:ins w:id="3784" w:author="Bonnie Yang" w:date="2023-08-02T21:17:00Z">
              <w:r>
                <w:rPr>
                  <w:rStyle w:val="Strong"/>
                  <w:rFonts w:asciiTheme="minorEastAsia" w:hAnsiTheme="minorEastAsia"/>
                </w:rPr>
                <w:t>er limit: 50, if more than it, the tip should be in red.</w:t>
              </w:r>
            </w:ins>
          </w:p>
          <w:p w14:paraId="17BB9C5B" w14:textId="40A6C036" w:rsidR="00892838" w:rsidRPr="00B73995" w:rsidRDefault="00892838" w:rsidP="00892361">
            <w:pPr>
              <w:pStyle w:val="ListParagraph"/>
              <w:numPr>
                <w:ilvl w:val="0"/>
                <w:numId w:val="2030"/>
              </w:numPr>
              <w:ind w:leftChars="215" w:left="451" w:firstLine="1"/>
              <w:rPr>
                <w:rStyle w:val="Strong"/>
                <w:rFonts w:asciiTheme="minorEastAsia" w:eastAsiaTheme="minorEastAsia" w:hAnsiTheme="minorEastAsia"/>
              </w:rPr>
            </w:pPr>
            <w:r>
              <w:rPr>
                <w:rStyle w:val="Strong"/>
                <w:rFonts w:asciiTheme="minorEastAsia" w:eastAsiaTheme="minorEastAsia" w:hAnsiTheme="minorEastAsia" w:hint="eastAsia"/>
              </w:rPr>
              <w:t>File</w:t>
            </w:r>
            <w:r>
              <w:rPr>
                <w:rStyle w:val="Strong"/>
                <w:rFonts w:asciiTheme="minorEastAsia" w:eastAsiaTheme="minorEastAsia" w:hAnsiTheme="minorEastAsia"/>
              </w:rPr>
              <w:t xml:space="preserve"> Upload: required, add one file at one time. </w:t>
            </w:r>
            <w:r w:rsidRPr="00A46BB0">
              <w:rPr>
                <w:rStyle w:val="Strong"/>
                <w:rFonts w:asciiTheme="minorEastAsia" w:eastAsiaTheme="minorEastAsia" w:hAnsiTheme="minorEastAsia"/>
              </w:rPr>
              <w:t>Add a tooltip</w:t>
            </w:r>
            <w:r>
              <w:rPr>
                <w:rStyle w:val="Strong"/>
                <w:rFonts w:asciiTheme="minorEastAsia" w:eastAsiaTheme="minorEastAsia" w:hAnsiTheme="minorEastAsia"/>
              </w:rPr>
              <w:t xml:space="preserve"> ‘</w:t>
            </w:r>
            <w:r w:rsidRPr="00603C07">
              <w:rPr>
                <w:rStyle w:val="Strong"/>
                <w:rFonts w:asciiTheme="minorEastAsia" w:hAnsiTheme="minorEastAsia"/>
              </w:rPr>
              <w:t>Accepted file formats: JPG, JPEG, PNG, PDF</w:t>
            </w:r>
            <w:r>
              <w:rPr>
                <w:rStyle w:val="Strong"/>
                <w:rFonts w:asciiTheme="minorEastAsia" w:hAnsiTheme="minorEastAsia"/>
              </w:rPr>
              <w:t>’</w:t>
            </w:r>
            <w:ins w:id="3785" w:author="Bonnie Yang" w:date="2023-08-02T21:16:00Z">
              <w:r w:rsidR="00892361">
                <w:rPr>
                  <w:rStyle w:val="Strong"/>
                  <w:rFonts w:asciiTheme="minorEastAsia" w:hAnsiTheme="minorEastAsia"/>
                </w:rPr>
                <w:t xml:space="preserve"> on the bottom of the pop-up window</w:t>
              </w:r>
            </w:ins>
          </w:p>
          <w:p w14:paraId="136A0B87" w14:textId="77777777" w:rsidR="00892838" w:rsidRPr="00B73995" w:rsidRDefault="00892838">
            <w:pPr>
              <w:pStyle w:val="ListParagraph"/>
              <w:ind w:left="452"/>
              <w:rPr>
                <w:rStyle w:val="Strong"/>
                <w:rFonts w:asciiTheme="minorEastAsia" w:eastAsiaTheme="minorEastAsia" w:hAnsiTheme="minorEastAsia"/>
              </w:rPr>
            </w:pPr>
            <w:r>
              <w:rPr>
                <w:noProof/>
              </w:rPr>
              <w:drawing>
                <wp:inline distT="0" distB="0" distL="0" distR="0" wp14:anchorId="3A6A1F74" wp14:editId="144572D8">
                  <wp:extent cx="1109663" cy="972788"/>
                  <wp:effectExtent l="0" t="0" r="0" b="0"/>
                  <wp:docPr id="2011944681" name="图片 201194468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Graphical user interface, application, Teams&#10;&#10;Description automatically generated"/>
                          <pic:cNvPicPr/>
                        </pic:nvPicPr>
                        <pic:blipFill>
                          <a:blip r:embed="rId162"/>
                          <a:stretch>
                            <a:fillRect/>
                          </a:stretch>
                        </pic:blipFill>
                        <pic:spPr>
                          <a:xfrm>
                            <a:off x="0" y="0"/>
                            <a:ext cx="1116973" cy="979196"/>
                          </a:xfrm>
                          <a:prstGeom prst="rect">
                            <a:avLst/>
                          </a:prstGeom>
                        </pic:spPr>
                      </pic:pic>
                    </a:graphicData>
                  </a:graphic>
                </wp:inline>
              </w:drawing>
            </w:r>
          </w:p>
          <w:p w14:paraId="6ECB983F" w14:textId="57D1CEBB" w:rsidR="00892361" w:rsidRPr="00892361" w:rsidRDefault="00892838" w:rsidP="00892361">
            <w:pPr>
              <w:pStyle w:val="ListParagraph"/>
              <w:numPr>
                <w:ilvl w:val="0"/>
                <w:numId w:val="2030"/>
              </w:numPr>
              <w:ind w:leftChars="215" w:left="451" w:firstLine="1"/>
              <w:rPr>
                <w:rStyle w:val="Strong"/>
                <w:rFonts w:asciiTheme="minorEastAsia" w:eastAsiaTheme="minorEastAsia" w:hAnsiTheme="minorEastAsia"/>
              </w:rPr>
            </w:pPr>
            <w:r w:rsidRPr="00603C07">
              <w:rPr>
                <w:rStyle w:val="Strong"/>
                <w:rFonts w:asciiTheme="minorEastAsia" w:eastAsiaTheme="minorEastAsia" w:hAnsiTheme="minorEastAsia"/>
              </w:rPr>
              <w:lastRenderedPageBreak/>
              <w:t>If user upload</w:t>
            </w:r>
            <w:r>
              <w:rPr>
                <w:rStyle w:val="Strong"/>
                <w:rFonts w:asciiTheme="minorEastAsia" w:eastAsiaTheme="minorEastAsia" w:hAnsiTheme="minorEastAsia"/>
              </w:rPr>
              <w:t>s</w:t>
            </w:r>
            <w:r w:rsidRPr="00603C07">
              <w:rPr>
                <w:rStyle w:val="Strong"/>
                <w:rFonts w:asciiTheme="minorEastAsia" w:eastAsiaTheme="minorEastAsia" w:hAnsiTheme="minorEastAsia"/>
              </w:rPr>
              <w:t xml:space="preserve"> an image, </w:t>
            </w:r>
            <w:del w:id="3786" w:author="Bonnie Yang" w:date="2023-08-02T21:12:00Z">
              <w:r w:rsidRPr="00603C07" w:rsidDel="00892361">
                <w:rPr>
                  <w:rStyle w:val="Strong"/>
                  <w:rFonts w:asciiTheme="minorEastAsia" w:eastAsiaTheme="minorEastAsia" w:hAnsiTheme="minorEastAsia"/>
                </w:rPr>
                <w:delText>add a new</w:delText>
              </w:r>
            </w:del>
            <w:ins w:id="3787" w:author="Bonnie Yang" w:date="2023-08-02T21:12:00Z">
              <w:r w:rsidR="00892361">
                <w:rPr>
                  <w:rStyle w:val="Strong"/>
                  <w:rFonts w:asciiTheme="minorEastAsia" w:eastAsiaTheme="minorEastAsia" w:hAnsiTheme="minorEastAsia"/>
                </w:rPr>
                <w:t>sh</w:t>
              </w:r>
              <w:r w:rsidR="00892361">
                <w:rPr>
                  <w:rStyle w:val="Strong"/>
                  <w:rFonts w:asciiTheme="minorEastAsia" w:hAnsiTheme="minorEastAsia"/>
                </w:rPr>
                <w:t>ow</w:t>
              </w:r>
            </w:ins>
            <w:r w:rsidRPr="00603C07">
              <w:rPr>
                <w:rStyle w:val="Strong"/>
                <w:rFonts w:asciiTheme="minorEastAsia" w:eastAsiaTheme="minorEastAsia" w:hAnsiTheme="minorEastAsia"/>
              </w:rPr>
              <w:t xml:space="preserve"> field “</w:t>
            </w:r>
            <w:del w:id="3788" w:author="Bonnie Yang" w:date="2023-08-02T21:12:00Z">
              <w:r w:rsidRPr="00603C07" w:rsidDel="00892361">
                <w:rPr>
                  <w:rStyle w:val="Strong"/>
                  <w:rFonts w:asciiTheme="minorEastAsia" w:eastAsiaTheme="minorEastAsia" w:hAnsiTheme="minorEastAsia"/>
                </w:rPr>
                <w:delText xml:space="preserve">Use as </w:delText>
              </w:r>
              <w:r w:rsidDel="00892361">
                <w:rPr>
                  <w:rStyle w:val="Strong"/>
                  <w:rFonts w:asciiTheme="minorEastAsia" w:eastAsiaTheme="minorEastAsia" w:hAnsiTheme="minorEastAsia"/>
                </w:rPr>
                <w:delText>vendor item</w:delText>
              </w:r>
            </w:del>
            <w:ins w:id="3789" w:author="Bonnie Yang" w:date="2023-08-02T21:12:00Z">
              <w:r w:rsidR="00892361">
                <w:rPr>
                  <w:rStyle w:val="Strong"/>
                  <w:rFonts w:asciiTheme="minorEastAsia" w:eastAsiaTheme="minorEastAsia" w:hAnsiTheme="minorEastAsia"/>
                </w:rPr>
                <w:t>M</w:t>
              </w:r>
              <w:r w:rsidR="00892361">
                <w:rPr>
                  <w:rStyle w:val="Strong"/>
                  <w:rFonts w:asciiTheme="minorEastAsia" w:hAnsiTheme="minorEastAsia"/>
                </w:rPr>
                <w:t>ain</w:t>
              </w:r>
            </w:ins>
            <w:r w:rsidRPr="00603C07">
              <w:rPr>
                <w:rStyle w:val="Strong"/>
                <w:rFonts w:asciiTheme="minorEastAsia" w:eastAsiaTheme="minorEastAsia" w:hAnsiTheme="minorEastAsia"/>
              </w:rPr>
              <w:t xml:space="preserve"> </w:t>
            </w:r>
            <w:r>
              <w:rPr>
                <w:rStyle w:val="Strong"/>
                <w:rFonts w:asciiTheme="minorEastAsia" w:eastAsiaTheme="minorEastAsia" w:hAnsiTheme="minorEastAsia"/>
              </w:rPr>
              <w:t>i</w:t>
            </w:r>
            <w:r w:rsidRPr="00603C07">
              <w:rPr>
                <w:rStyle w:val="Strong"/>
                <w:rFonts w:asciiTheme="minorEastAsia" w:eastAsiaTheme="minorEastAsia" w:hAnsiTheme="minorEastAsia"/>
              </w:rPr>
              <w:t>mage” with checkbox underneath field “</w:t>
            </w:r>
            <w:r>
              <w:rPr>
                <w:rStyle w:val="Strong"/>
                <w:rFonts w:asciiTheme="minorEastAsia" w:eastAsiaTheme="minorEastAsia" w:hAnsiTheme="minorEastAsia"/>
              </w:rPr>
              <w:t>File Upload</w:t>
            </w:r>
            <w:r w:rsidRPr="00603C07">
              <w:rPr>
                <w:rStyle w:val="Strong"/>
                <w:rFonts w:asciiTheme="minorEastAsia" w:eastAsiaTheme="minorEastAsia" w:hAnsiTheme="minorEastAsia"/>
              </w:rPr>
              <w:t xml:space="preserve">”. </w:t>
            </w:r>
            <w:r>
              <w:rPr>
                <w:rStyle w:val="Strong"/>
                <w:rFonts w:asciiTheme="minorEastAsia" w:eastAsiaTheme="minorEastAsia" w:hAnsiTheme="minorEastAsia"/>
              </w:rPr>
              <w:t xml:space="preserve">Optional. </w:t>
            </w:r>
            <w:r w:rsidRPr="00603C07">
              <w:rPr>
                <w:rStyle w:val="Strong"/>
                <w:rFonts w:asciiTheme="minorEastAsia" w:eastAsiaTheme="minorEastAsia" w:hAnsiTheme="minorEastAsia"/>
              </w:rPr>
              <w:t xml:space="preserve">Default by unselected. </w:t>
            </w:r>
            <w:r>
              <w:rPr>
                <w:rStyle w:val="Strong"/>
                <w:rFonts w:asciiTheme="minorEastAsia" w:eastAsiaTheme="minorEastAsia" w:hAnsiTheme="minorEastAsia"/>
              </w:rPr>
              <w:t xml:space="preserve">Only allow 1 file to have this value per vendor item. </w:t>
            </w:r>
            <w:r>
              <w:rPr>
                <w:rStyle w:val="Strong"/>
                <w:rFonts w:asciiTheme="minorEastAsia" w:hAnsiTheme="minorEastAsia"/>
              </w:rPr>
              <w:t>If an image already has this tag, then user appends the value to another image, the tag will be removed from the previous image.</w:t>
            </w:r>
          </w:p>
          <w:p w14:paraId="17EAE89C" w14:textId="77777777" w:rsidR="00892838" w:rsidRPr="00B73995" w:rsidRDefault="00892838" w:rsidP="00892361">
            <w:pPr>
              <w:pStyle w:val="ListParagraph"/>
              <w:numPr>
                <w:ilvl w:val="0"/>
                <w:numId w:val="2030"/>
              </w:numPr>
              <w:ind w:leftChars="215" w:left="451" w:firstLine="1"/>
              <w:rPr>
                <w:rFonts w:asciiTheme="minorEastAsia" w:eastAsiaTheme="minorEastAsia" w:hAnsiTheme="minorEastAsia" w:cs="Arial"/>
                <w:sz w:val="22"/>
              </w:rPr>
            </w:pPr>
            <w:r w:rsidRPr="007E2D87">
              <w:rPr>
                <w:rStyle w:val="Strong"/>
                <w:rFonts w:asciiTheme="minorEastAsia" w:eastAsiaTheme="minorEastAsia" w:hAnsiTheme="minorEastAsia"/>
              </w:rPr>
              <w:t>Actions: Save, Cancel</w:t>
            </w:r>
          </w:p>
          <w:p w14:paraId="29EA73D4" w14:textId="77E17071" w:rsidR="00892838" w:rsidRPr="00B73995" w:rsidRDefault="00892838">
            <w:pPr>
              <w:pStyle w:val="ListParagraph"/>
              <w:numPr>
                <w:ilvl w:val="0"/>
                <w:numId w:val="2032"/>
              </w:numPr>
              <w:rPr>
                <w:rStyle w:val="Strong"/>
                <w:noProof/>
              </w:rPr>
              <w:pPrChange w:id="3790" w:author="Bonnie Yang [2]" w:date="2023-10-07T12:02:00Z">
                <w:pPr>
                  <w:pStyle w:val="ListParagraph"/>
                  <w:numPr>
                    <w:numId w:val="1314"/>
                  </w:numPr>
                  <w:ind w:left="731" w:hanging="425"/>
                </w:pPr>
              </w:pPrChange>
            </w:pPr>
            <w:r w:rsidRPr="005C2D2C">
              <w:rPr>
                <w:rStyle w:val="Strong"/>
                <w:rFonts w:asciiTheme="minorEastAsia" w:eastAsiaTheme="minorEastAsia" w:hAnsiTheme="minorEastAsia" w:hint="eastAsia"/>
              </w:rPr>
              <w:t>I</w:t>
            </w:r>
            <w:r w:rsidRPr="005C2D2C">
              <w:rPr>
                <w:rStyle w:val="Strong"/>
                <w:rFonts w:asciiTheme="minorEastAsia" w:eastAsiaTheme="minorEastAsia" w:hAnsiTheme="minorEastAsia"/>
              </w:rPr>
              <w:t xml:space="preserve">f </w:t>
            </w:r>
            <w:r>
              <w:rPr>
                <w:rStyle w:val="Strong"/>
                <w:rFonts w:asciiTheme="minorEastAsia" w:eastAsiaTheme="minorEastAsia" w:hAnsiTheme="minorEastAsia"/>
              </w:rPr>
              <w:t>user</w:t>
            </w:r>
            <w:r w:rsidRPr="005C2D2C">
              <w:rPr>
                <w:rStyle w:val="Strong"/>
                <w:rFonts w:asciiTheme="minorEastAsia" w:eastAsiaTheme="minorEastAsia" w:hAnsiTheme="minorEastAsia"/>
              </w:rPr>
              <w:t xml:space="preserve"> tr</w:t>
            </w:r>
            <w:r>
              <w:rPr>
                <w:rStyle w:val="Strong"/>
                <w:rFonts w:asciiTheme="minorEastAsia" w:eastAsiaTheme="minorEastAsia" w:hAnsiTheme="minorEastAsia"/>
              </w:rPr>
              <w:t>ies</w:t>
            </w:r>
            <w:r w:rsidRPr="005C2D2C">
              <w:rPr>
                <w:rStyle w:val="Strong"/>
                <w:rFonts w:asciiTheme="minorEastAsia" w:eastAsiaTheme="minorEastAsia" w:hAnsiTheme="minorEastAsia"/>
              </w:rPr>
              <w:t xml:space="preserve"> to upload an unsupported file format (m</w:t>
            </w:r>
            <w:r w:rsidRPr="005C2D2C">
              <w:rPr>
                <w:rStyle w:val="Strong"/>
                <w:rFonts w:asciiTheme="minorEastAsia" w:hAnsiTheme="minorEastAsia"/>
              </w:rPr>
              <w:t>eans wrong format</w:t>
            </w:r>
            <w:r w:rsidRPr="005C2D2C">
              <w:rPr>
                <w:rStyle w:val="Strong"/>
                <w:rFonts w:asciiTheme="minorEastAsia" w:eastAsiaTheme="minorEastAsia" w:hAnsiTheme="minorEastAsia"/>
              </w:rPr>
              <w:t>), display inline error “Unable to upload file.  Please ensure that the file is in a supported format (</w:t>
            </w:r>
            <w:r w:rsidRPr="00603C07">
              <w:rPr>
                <w:rStyle w:val="Strong"/>
                <w:rFonts w:asciiTheme="minorEastAsia" w:hAnsiTheme="minorEastAsia"/>
              </w:rPr>
              <w:t>JPG, JPEG, PNG, PDF</w:t>
            </w:r>
            <w:r w:rsidRPr="005C2D2C">
              <w:rPr>
                <w:rStyle w:val="Strong"/>
                <w:rFonts w:asciiTheme="minorEastAsia" w:eastAsiaTheme="minorEastAsia" w:hAnsiTheme="minorEastAsia"/>
              </w:rPr>
              <w:t xml:space="preserve">)”. </w:t>
            </w:r>
            <w:r>
              <w:rPr>
                <w:rStyle w:val="Strong"/>
                <w:rFonts w:asciiTheme="minorEastAsia" w:eastAsiaTheme="minorEastAsia" w:hAnsiTheme="minorEastAsia"/>
              </w:rPr>
              <w:t>I</w:t>
            </w:r>
            <w:r>
              <w:rPr>
                <w:rStyle w:val="Strong"/>
                <w:rFonts w:asciiTheme="minorEastAsia" w:eastAsiaTheme="minorEastAsia" w:hAnsiTheme="minorEastAsia" w:hint="eastAsia"/>
              </w:rPr>
              <w:t>f</w:t>
            </w:r>
            <w:r>
              <w:rPr>
                <w:rStyle w:val="Strong"/>
                <w:rFonts w:asciiTheme="minorEastAsia" w:eastAsiaTheme="minorEastAsia" w:hAnsiTheme="minorEastAsia"/>
              </w:rPr>
              <w:t xml:space="preserve"> there is any inline error, w</w:t>
            </w:r>
            <w:r w:rsidRPr="005C2D2C">
              <w:rPr>
                <w:rStyle w:val="Strong"/>
                <w:rFonts w:asciiTheme="minorEastAsia" w:eastAsiaTheme="minorEastAsia" w:hAnsiTheme="minorEastAsia"/>
              </w:rPr>
              <w:t>hen user click “Save” display toast error “Unable to upload file. Please check the form for errors before trying again.”</w:t>
            </w:r>
            <w:r>
              <w:rPr>
                <w:rStyle w:val="Strong"/>
                <w:rFonts w:asciiTheme="minorEastAsia" w:eastAsiaTheme="minorEastAsia" w:hAnsiTheme="minorEastAsia"/>
              </w:rPr>
              <w:t xml:space="preserve"> Like this:</w:t>
            </w:r>
          </w:p>
          <w:p w14:paraId="226A469D" w14:textId="77777777" w:rsidR="00892838" w:rsidRPr="00B73995" w:rsidRDefault="00892838">
            <w:pPr>
              <w:pStyle w:val="ListParagraph"/>
              <w:ind w:left="731"/>
              <w:rPr>
                <w:rStyle w:val="Strong"/>
                <w:noProof/>
              </w:rPr>
            </w:pPr>
            <w:r>
              <w:rPr>
                <w:noProof/>
              </w:rPr>
              <w:drawing>
                <wp:inline distT="0" distB="0" distL="0" distR="0" wp14:anchorId="475389CE" wp14:editId="6ADA8CA9">
                  <wp:extent cx="1612231" cy="1912994"/>
                  <wp:effectExtent l="0" t="0" r="7620" b="0"/>
                  <wp:docPr id="2011944685" name="图片 201194468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形用户界面, 应用程序&#10;&#10;描述已自动生成"/>
                          <pic:cNvPicPr/>
                        </pic:nvPicPr>
                        <pic:blipFill>
                          <a:blip r:embed="rId163"/>
                          <a:stretch>
                            <a:fillRect/>
                          </a:stretch>
                        </pic:blipFill>
                        <pic:spPr>
                          <a:xfrm>
                            <a:off x="0" y="0"/>
                            <a:ext cx="1621120" cy="1923542"/>
                          </a:xfrm>
                          <a:prstGeom prst="rect">
                            <a:avLst/>
                          </a:prstGeom>
                        </pic:spPr>
                      </pic:pic>
                    </a:graphicData>
                  </a:graphic>
                </wp:inline>
              </w:drawing>
            </w:r>
          </w:p>
          <w:p w14:paraId="6223AA28" w14:textId="42CB4122" w:rsidR="00892838" w:rsidRPr="00B73995" w:rsidRDefault="00892838">
            <w:pPr>
              <w:pStyle w:val="ListParagraph"/>
              <w:numPr>
                <w:ilvl w:val="0"/>
                <w:numId w:val="2032"/>
              </w:numPr>
              <w:rPr>
                <w:rStyle w:val="Strong"/>
                <w:noProof/>
              </w:rPr>
              <w:pPrChange w:id="3791" w:author="Bonnie Yang [2]" w:date="2023-10-07T12:02:00Z">
                <w:pPr>
                  <w:pStyle w:val="ListParagraph"/>
                  <w:numPr>
                    <w:numId w:val="1314"/>
                  </w:numPr>
                  <w:ind w:left="731" w:hanging="425"/>
                </w:pPr>
              </w:pPrChange>
            </w:pPr>
            <w:r w:rsidRPr="005C2D2C">
              <w:rPr>
                <w:rStyle w:val="Strong"/>
                <w:rFonts w:asciiTheme="minorEastAsia" w:eastAsiaTheme="minorEastAsia" w:hAnsiTheme="minorEastAsia" w:hint="eastAsia"/>
              </w:rPr>
              <w:t>W</w:t>
            </w:r>
            <w:r w:rsidRPr="005C2D2C">
              <w:rPr>
                <w:rStyle w:val="Strong"/>
                <w:rFonts w:asciiTheme="minorEastAsia" w:eastAsiaTheme="minorEastAsia" w:hAnsiTheme="minorEastAsia"/>
              </w:rPr>
              <w:t xml:space="preserve">hen </w:t>
            </w:r>
            <w:r>
              <w:rPr>
                <w:rStyle w:val="Strong"/>
                <w:rFonts w:asciiTheme="minorEastAsia" w:eastAsiaTheme="minorEastAsia" w:hAnsiTheme="minorEastAsia" w:hint="eastAsia"/>
              </w:rPr>
              <w:t>user</w:t>
            </w:r>
            <w:r w:rsidRPr="005C2D2C">
              <w:rPr>
                <w:rStyle w:val="Strong"/>
                <w:rFonts w:asciiTheme="minorEastAsia" w:eastAsiaTheme="minorEastAsia" w:hAnsiTheme="minorEastAsia"/>
              </w:rPr>
              <w:t xml:space="preserve"> tr</w:t>
            </w:r>
            <w:r>
              <w:rPr>
                <w:rStyle w:val="Strong"/>
                <w:rFonts w:asciiTheme="minorEastAsia" w:eastAsiaTheme="minorEastAsia" w:hAnsiTheme="minorEastAsia"/>
              </w:rPr>
              <w:t>ies</w:t>
            </w:r>
            <w:r w:rsidRPr="005C2D2C">
              <w:rPr>
                <w:rStyle w:val="Strong"/>
                <w:rFonts w:asciiTheme="minorEastAsia" w:eastAsiaTheme="minorEastAsia" w:hAnsiTheme="minorEastAsia"/>
              </w:rPr>
              <w:t xml:space="preserve"> to save with missing file (means user never try to upload a file), display an inline error “File is required.” A</w:t>
            </w:r>
            <w:r w:rsidRPr="005C2D2C">
              <w:rPr>
                <w:rStyle w:val="Strong"/>
                <w:rFonts w:asciiTheme="minorEastAsia" w:eastAsiaTheme="minorEastAsia" w:hAnsiTheme="minorEastAsia" w:hint="eastAsia"/>
              </w:rPr>
              <w:t>nd</w:t>
            </w:r>
            <w:r w:rsidRPr="005C2D2C">
              <w:rPr>
                <w:rStyle w:val="Strong"/>
                <w:rFonts w:asciiTheme="minorEastAsia" w:eastAsiaTheme="minorEastAsia" w:hAnsiTheme="minorEastAsia"/>
              </w:rPr>
              <w:t xml:space="preserve"> when I try to save with an unsupported file error trip, display a toast error “Unable to upload file. Please check the form for errors before trying again.”</w:t>
            </w:r>
          </w:p>
          <w:p w14:paraId="0D43B86C" w14:textId="77777777" w:rsidR="00892838" w:rsidRPr="00B73995" w:rsidRDefault="00892838">
            <w:pPr>
              <w:pStyle w:val="ListParagraph"/>
              <w:numPr>
                <w:ilvl w:val="0"/>
                <w:numId w:val="2032"/>
              </w:numPr>
              <w:rPr>
                <w:rStyle w:val="Strong"/>
                <w:noProof/>
              </w:rPr>
              <w:pPrChange w:id="3792" w:author="Bonnie Yang [2]" w:date="2023-10-07T12:02:00Z">
                <w:pPr>
                  <w:pStyle w:val="ListParagraph"/>
                  <w:numPr>
                    <w:numId w:val="1314"/>
                  </w:numPr>
                  <w:ind w:left="731" w:hanging="425"/>
                </w:pPr>
              </w:pPrChange>
            </w:pPr>
            <w:r w:rsidRPr="005C2D2C">
              <w:rPr>
                <w:rStyle w:val="Strong"/>
                <w:rFonts w:asciiTheme="minorEastAsia" w:eastAsiaTheme="minorEastAsia" w:hAnsiTheme="minorEastAsia" w:hint="eastAsia"/>
              </w:rPr>
              <w:t>I</w:t>
            </w:r>
            <w:r w:rsidRPr="005C2D2C">
              <w:rPr>
                <w:rStyle w:val="Strong"/>
                <w:rFonts w:asciiTheme="minorEastAsia" w:eastAsiaTheme="minorEastAsia" w:hAnsiTheme="minorEastAsia"/>
              </w:rPr>
              <w:t xml:space="preserve">f there is no error, after saving </w:t>
            </w:r>
            <w:r>
              <w:rPr>
                <w:rStyle w:val="Strong"/>
                <w:rFonts w:asciiTheme="minorEastAsia" w:eastAsiaTheme="minorEastAsia" w:hAnsiTheme="minorEastAsia"/>
              </w:rPr>
              <w:t>file</w:t>
            </w:r>
            <w:r w:rsidRPr="005C2D2C">
              <w:rPr>
                <w:rStyle w:val="Strong"/>
                <w:rFonts w:asciiTheme="minorEastAsia" w:eastAsiaTheme="minorEastAsia" w:hAnsiTheme="minorEastAsia"/>
              </w:rPr>
              <w:t>s, display a success toast message “File successfully uploaded.” And reference the uploaded file in the “</w:t>
            </w:r>
            <w:r>
              <w:rPr>
                <w:rStyle w:val="Strong"/>
                <w:rFonts w:asciiTheme="minorEastAsia" w:eastAsiaTheme="minorEastAsia" w:hAnsiTheme="minorEastAsia"/>
              </w:rPr>
              <w:t>Files</w:t>
            </w:r>
            <w:r w:rsidRPr="005C2D2C">
              <w:rPr>
                <w:rStyle w:val="Strong"/>
                <w:rFonts w:asciiTheme="minorEastAsia" w:eastAsiaTheme="minorEastAsia" w:hAnsiTheme="minorEastAsia"/>
              </w:rPr>
              <w:t>” section with the file description underneath. If there isn’t a value for its description, never display the description underneath the file.</w:t>
            </w:r>
          </w:p>
          <w:p w14:paraId="7A06AC52" w14:textId="25115E71" w:rsidR="00892838" w:rsidRDefault="00892838">
            <w:pPr>
              <w:pStyle w:val="ListParagraph"/>
              <w:numPr>
                <w:ilvl w:val="0"/>
                <w:numId w:val="2032"/>
              </w:numPr>
              <w:rPr>
                <w:noProof/>
              </w:rPr>
              <w:pPrChange w:id="3793" w:author="Bonnie Yang [2]" w:date="2023-10-07T12:02:00Z">
                <w:pPr>
                  <w:pStyle w:val="ListParagraph"/>
                  <w:numPr>
                    <w:numId w:val="1314"/>
                  </w:numPr>
                  <w:ind w:left="731" w:hanging="425"/>
                </w:pPr>
              </w:pPrChange>
            </w:pPr>
            <w:r>
              <w:rPr>
                <w:rFonts w:hint="eastAsia"/>
              </w:rPr>
              <w:t>I</w:t>
            </w:r>
            <w:r>
              <w:t>f user hovers over a file, displays options image “Edit” (</w:t>
            </w:r>
            <w:r>
              <w:rPr>
                <w:noProof/>
              </w:rPr>
              <w:drawing>
                <wp:inline distT="0" distB="0" distL="0" distR="0" wp14:anchorId="5D530DA7" wp14:editId="563FACFD">
                  <wp:extent cx="228620" cy="205758"/>
                  <wp:effectExtent l="0" t="0" r="0" b="3810"/>
                  <wp:docPr id="2011944686" name="图片 2011944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28620" cy="205758"/>
                          </a:xfrm>
                          <a:prstGeom prst="rect">
                            <a:avLst/>
                          </a:prstGeom>
                        </pic:spPr>
                      </pic:pic>
                    </a:graphicData>
                  </a:graphic>
                </wp:inline>
              </w:drawing>
            </w:r>
            <w:r>
              <w:t>), ‘Download’, “Delete” and “View”, like this:</w:t>
            </w:r>
          </w:p>
          <w:p w14:paraId="6D0DC29E" w14:textId="7679FE11" w:rsidR="00892838" w:rsidRDefault="00892838">
            <w:pPr>
              <w:pStyle w:val="ListParagraph"/>
              <w:ind w:left="731"/>
              <w:rPr>
                <w:noProof/>
              </w:rPr>
            </w:pPr>
            <w:del w:id="3794" w:author="Bonnie Yang" w:date="2023-08-02T21:25:00Z">
              <w:r>
                <w:rPr>
                  <w:noProof/>
                </w:rPr>
                <w:lastRenderedPageBreak/>
                <w:drawing>
                  <wp:inline distT="0" distB="0" distL="0" distR="0" wp14:anchorId="63DC4046" wp14:editId="139A9985">
                    <wp:extent cx="1833880" cy="1978160"/>
                    <wp:effectExtent l="0" t="0" r="0" b="3175"/>
                    <wp:docPr id="2011944687" name="图片 20119446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Graphical user interface, application&#10;&#10;Description automatically generated"/>
                            <pic:cNvPicPr/>
                          </pic:nvPicPr>
                          <pic:blipFill>
                            <a:blip r:embed="rId165"/>
                            <a:stretch>
                              <a:fillRect/>
                            </a:stretch>
                          </pic:blipFill>
                          <pic:spPr>
                            <a:xfrm>
                              <a:off x="0" y="0"/>
                              <a:ext cx="1835891" cy="1980329"/>
                            </a:xfrm>
                            <a:prstGeom prst="rect">
                              <a:avLst/>
                            </a:prstGeom>
                          </pic:spPr>
                        </pic:pic>
                      </a:graphicData>
                    </a:graphic>
                  </wp:inline>
                </w:drawing>
              </w:r>
            </w:del>
          </w:p>
          <w:p w14:paraId="43F018EA" w14:textId="7FB3F986" w:rsidR="00892838" w:rsidRPr="00892361" w:rsidRDefault="00892838">
            <w:pPr>
              <w:pStyle w:val="ListParagraph"/>
              <w:numPr>
                <w:ilvl w:val="0"/>
                <w:numId w:val="2032"/>
              </w:numPr>
              <w:rPr>
                <w:ins w:id="3795" w:author="Bonnie Yang" w:date="2023-08-02T21:27:00Z"/>
                <w:rStyle w:val="Strong"/>
                <w:rPrChange w:id="3796" w:author="Bonnie Yang [2]" w:date="2023-10-07T12:02:00Z">
                  <w:rPr>
                    <w:ins w:id="3797" w:author="Bonnie Yang" w:date="2023-08-02T21:27:00Z"/>
                    <w:rStyle w:val="Strong"/>
                    <w:noProof/>
                  </w:rPr>
                </w:rPrChange>
              </w:rPr>
              <w:pPrChange w:id="3798" w:author="Bonnie Yang [2]" w:date="2023-10-07T12:02:00Z">
                <w:pPr>
                  <w:pStyle w:val="ListParagraph"/>
                  <w:numPr>
                    <w:numId w:val="1314"/>
                  </w:numPr>
                  <w:ind w:left="731" w:hanging="425"/>
                </w:pPr>
              </w:pPrChange>
            </w:pPr>
            <w:r w:rsidRPr="00F03196">
              <w:rPr>
                <w:rStyle w:val="Strong"/>
                <w:rFonts w:asciiTheme="minorEastAsia" w:hAnsiTheme="minorEastAsia" w:hint="eastAsia"/>
              </w:rPr>
              <w:t>When</w:t>
            </w:r>
            <w:r w:rsidRPr="00F03196">
              <w:rPr>
                <w:rStyle w:val="Strong"/>
                <w:rFonts w:asciiTheme="minorEastAsia" w:hAnsiTheme="minorEastAsia"/>
              </w:rPr>
              <w:t xml:space="preserve"> user clicks “</w:t>
            </w:r>
            <w:r>
              <w:rPr>
                <w:noProof/>
              </w:rPr>
              <w:drawing>
                <wp:inline distT="0" distB="0" distL="0" distR="0" wp14:anchorId="2D003FDC" wp14:editId="7D9EABC4">
                  <wp:extent cx="228620" cy="205758"/>
                  <wp:effectExtent l="0" t="0" r="0" b="3810"/>
                  <wp:docPr id="2011944688" name="图片 2011944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28620" cy="205758"/>
                          </a:xfrm>
                          <a:prstGeom prst="rect">
                            <a:avLst/>
                          </a:prstGeom>
                        </pic:spPr>
                      </pic:pic>
                    </a:graphicData>
                  </a:graphic>
                </wp:inline>
              </w:drawing>
            </w:r>
            <w:r w:rsidRPr="00F03196">
              <w:rPr>
                <w:rStyle w:val="Strong"/>
                <w:rFonts w:asciiTheme="minorEastAsia" w:hAnsiTheme="minorEastAsia"/>
              </w:rPr>
              <w:t xml:space="preserve">” to pop up a window, the header is “Edit File", </w:t>
            </w:r>
            <w:r>
              <w:rPr>
                <w:rStyle w:val="Strong"/>
                <w:rFonts w:asciiTheme="minorEastAsia" w:hAnsiTheme="minorEastAsia" w:hint="eastAsia"/>
              </w:rPr>
              <w:t>display</w:t>
            </w:r>
            <w:r>
              <w:rPr>
                <w:rStyle w:val="Strong"/>
                <w:rFonts w:asciiTheme="minorEastAsia" w:hAnsiTheme="minorEastAsia"/>
              </w:rPr>
              <w:t xml:space="preserve"> fields ‘</w:t>
            </w:r>
            <w:del w:id="3799" w:author="Bonnie Yang" w:date="2023-08-02T21:29:00Z">
              <w:r>
                <w:rPr>
                  <w:rStyle w:val="Strong"/>
                  <w:rFonts w:asciiTheme="minorEastAsia" w:hAnsiTheme="minorEastAsia"/>
                </w:rPr>
                <w:delText>Description’</w:delText>
              </w:r>
            </w:del>
            <w:ins w:id="3800" w:author="Bonnie Yang" w:date="2023-08-02T21:29:00Z">
              <w:r w:rsidR="00892361">
                <w:rPr>
                  <w:rStyle w:val="Strong"/>
                  <w:rFonts w:asciiTheme="minorEastAsia" w:hAnsiTheme="minorEastAsia"/>
                </w:rPr>
                <w:t>Caption’</w:t>
              </w:r>
            </w:ins>
            <w:r>
              <w:rPr>
                <w:rStyle w:val="Strong"/>
                <w:rFonts w:asciiTheme="minorEastAsia" w:hAnsiTheme="minorEastAsia"/>
              </w:rPr>
              <w:t>,</w:t>
            </w:r>
            <w:ins w:id="3801" w:author="Bonnie Yang" w:date="2023-08-02T21:29:00Z">
              <w:r w:rsidR="00892361">
                <w:rPr>
                  <w:rStyle w:val="Strong"/>
                  <w:rFonts w:asciiTheme="minorEastAsia" w:hAnsiTheme="minorEastAsia"/>
                </w:rPr>
                <w:t xml:space="preserve"> ‘Main image’</w:t>
              </w:r>
            </w:ins>
            <w:r>
              <w:rPr>
                <w:rStyle w:val="Strong"/>
                <w:rFonts w:asciiTheme="minorEastAsia" w:hAnsiTheme="minorEastAsia"/>
              </w:rPr>
              <w:t xml:space="preserve"> </w:t>
            </w:r>
            <w:del w:id="3802" w:author="Bonnie Yang" w:date="2023-08-02T21:29:00Z">
              <w:r>
                <w:rPr>
                  <w:rStyle w:val="Strong"/>
                  <w:rFonts w:asciiTheme="minorEastAsia" w:hAnsiTheme="minorEastAsia"/>
                </w:rPr>
                <w:delText>‘Use as vendor item image’</w:delText>
              </w:r>
            </w:del>
            <w:r>
              <w:rPr>
                <w:rStyle w:val="Strong"/>
                <w:rFonts w:asciiTheme="minorEastAsia" w:hAnsiTheme="minorEastAsia"/>
              </w:rPr>
              <w:t>. B</w:t>
            </w:r>
            <w:r w:rsidRPr="00F03196">
              <w:rPr>
                <w:rStyle w:val="Strong"/>
                <w:rFonts w:asciiTheme="minorEastAsia" w:hAnsiTheme="minorEastAsia"/>
              </w:rPr>
              <w:t>utton</w:t>
            </w:r>
            <w:r>
              <w:rPr>
                <w:rStyle w:val="Strong"/>
                <w:rFonts w:asciiTheme="minorEastAsia" w:hAnsiTheme="minorEastAsia"/>
              </w:rPr>
              <w:t>:</w:t>
            </w:r>
            <w:r w:rsidRPr="00F03196">
              <w:rPr>
                <w:rStyle w:val="Strong"/>
                <w:rFonts w:asciiTheme="minorEastAsia" w:hAnsiTheme="minorEastAsia"/>
              </w:rPr>
              <w:t xml:space="preserve"> </w:t>
            </w:r>
            <w:r>
              <w:rPr>
                <w:rStyle w:val="Strong"/>
                <w:rFonts w:asciiTheme="minorEastAsia" w:hAnsiTheme="minorEastAsia"/>
              </w:rPr>
              <w:t>Cancel,</w:t>
            </w:r>
            <w:r w:rsidRPr="00F03196">
              <w:rPr>
                <w:rStyle w:val="Strong"/>
                <w:rFonts w:asciiTheme="minorEastAsia" w:hAnsiTheme="minorEastAsia"/>
              </w:rPr>
              <w:t xml:space="preserve"> </w:t>
            </w:r>
            <w:proofErr w:type="gramStart"/>
            <w:r w:rsidRPr="00F03196">
              <w:rPr>
                <w:rStyle w:val="Strong"/>
                <w:rFonts w:asciiTheme="minorEastAsia" w:hAnsiTheme="minorEastAsia"/>
              </w:rPr>
              <w:t>Save</w:t>
            </w:r>
            <w:proofErr w:type="gramEnd"/>
            <w:r>
              <w:rPr>
                <w:rStyle w:val="Strong"/>
                <w:rFonts w:asciiTheme="minorEastAsia" w:hAnsiTheme="minorEastAsia"/>
              </w:rPr>
              <w:t xml:space="preserve"> </w:t>
            </w:r>
            <w:del w:id="3803" w:author="Bonnie Yang" w:date="2023-08-02T21:29:00Z">
              <w:r>
                <w:rPr>
                  <w:rStyle w:val="Strong"/>
                  <w:rFonts w:asciiTheme="minorEastAsia" w:hAnsiTheme="minorEastAsia"/>
                </w:rPr>
                <w:delText xml:space="preserve">(NEVER display ‘Title’ field). </w:delText>
              </w:r>
            </w:del>
            <w:r w:rsidRPr="00F251F3">
              <w:rPr>
                <w:rStyle w:val="Strong"/>
                <w:rFonts w:asciiTheme="minorEastAsia" w:hAnsiTheme="minorEastAsia"/>
              </w:rPr>
              <w:t xml:space="preserve">Action “Cancel”: close the window. Action “Save”: save the </w:t>
            </w:r>
            <w:del w:id="3804" w:author="Bonnie Yang" w:date="2023-08-02T21:29:00Z">
              <w:r w:rsidRPr="00F251F3">
                <w:rPr>
                  <w:rStyle w:val="Strong"/>
                  <w:rFonts w:asciiTheme="minorEastAsia" w:hAnsiTheme="minorEastAsia"/>
                </w:rPr>
                <w:delText xml:space="preserve">description </w:delText>
              </w:r>
            </w:del>
            <w:ins w:id="3805" w:author="Bonnie Yang" w:date="2023-08-02T21:29:00Z">
              <w:r w:rsidR="00892361">
                <w:rPr>
                  <w:rStyle w:val="Strong"/>
                  <w:rFonts w:asciiTheme="minorEastAsia" w:hAnsiTheme="minorEastAsia"/>
                </w:rPr>
                <w:t>caption</w:t>
              </w:r>
              <w:r w:rsidR="00892361" w:rsidRPr="00F251F3">
                <w:rPr>
                  <w:rStyle w:val="Strong"/>
                  <w:rFonts w:asciiTheme="minorEastAsia" w:hAnsiTheme="minorEastAsia"/>
                </w:rPr>
                <w:t xml:space="preserve"> </w:t>
              </w:r>
            </w:ins>
            <w:r w:rsidRPr="00F251F3">
              <w:rPr>
                <w:rStyle w:val="Strong"/>
                <w:rFonts w:asciiTheme="minorEastAsia" w:hAnsiTheme="minorEastAsia"/>
              </w:rPr>
              <w:t xml:space="preserve">and display success message </w:t>
            </w:r>
            <w:proofErr w:type="gramStart"/>
            <w:r w:rsidRPr="00F251F3">
              <w:rPr>
                <w:rStyle w:val="Strong"/>
                <w:rFonts w:asciiTheme="minorEastAsia" w:hAnsiTheme="minorEastAsia"/>
              </w:rPr>
              <w:t>“ Successfully</w:t>
            </w:r>
            <w:proofErr w:type="gramEnd"/>
            <w:r w:rsidRPr="00F251F3">
              <w:rPr>
                <w:rStyle w:val="Strong"/>
                <w:rFonts w:asciiTheme="minorEastAsia" w:hAnsiTheme="minorEastAsia"/>
              </w:rPr>
              <w:t xml:space="preserve"> edited file.”</w:t>
            </w:r>
          </w:p>
          <w:p w14:paraId="5DFCBDC3" w14:textId="40E7964E" w:rsidR="00892361" w:rsidRPr="00B73995" w:rsidRDefault="00892361">
            <w:pPr>
              <w:pStyle w:val="ListParagraph"/>
              <w:ind w:left="731"/>
              <w:rPr>
                <w:rStyle w:val="Strong"/>
                <w:noProof/>
              </w:rPr>
              <w:pPrChange w:id="3806" w:author="Bonnie Yang [2]" w:date="2023-08-02T21:27:00Z">
                <w:pPr>
                  <w:pStyle w:val="ListParagraph"/>
                  <w:numPr>
                    <w:numId w:val="1314"/>
                  </w:numPr>
                  <w:ind w:left="731" w:hanging="425"/>
                </w:pPr>
              </w:pPrChange>
            </w:pPr>
            <w:ins w:id="3807" w:author="Bonnie Yang" w:date="2023-08-02T21:27:00Z">
              <w:r>
                <w:rPr>
                  <w:noProof/>
                </w:rPr>
                <w:drawing>
                  <wp:inline distT="0" distB="0" distL="0" distR="0" wp14:anchorId="0F7E0029" wp14:editId="6FD8E5DB">
                    <wp:extent cx="2338405" cy="1209684"/>
                    <wp:effectExtent l="0" t="0" r="5080" b="0"/>
                    <wp:docPr id="1267741508" name="图片 126774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41508" name=""/>
                            <pic:cNvPicPr/>
                          </pic:nvPicPr>
                          <pic:blipFill>
                            <a:blip r:embed="rId166"/>
                            <a:stretch>
                              <a:fillRect/>
                            </a:stretch>
                          </pic:blipFill>
                          <pic:spPr>
                            <a:xfrm>
                              <a:off x="0" y="0"/>
                              <a:ext cx="2338405" cy="1209684"/>
                            </a:xfrm>
                            <a:prstGeom prst="rect">
                              <a:avLst/>
                            </a:prstGeom>
                          </pic:spPr>
                        </pic:pic>
                      </a:graphicData>
                    </a:graphic>
                  </wp:inline>
                </w:drawing>
              </w:r>
            </w:ins>
          </w:p>
          <w:p w14:paraId="6CF8AA0A" w14:textId="3E880BCF" w:rsidR="00892838" w:rsidRPr="00B73995" w:rsidRDefault="00892838">
            <w:pPr>
              <w:pStyle w:val="ListParagraph"/>
              <w:ind w:left="731"/>
              <w:rPr>
                <w:rStyle w:val="Strong"/>
                <w:noProof/>
              </w:rPr>
            </w:pPr>
            <w:del w:id="3808" w:author="Bonnie Yang" w:date="2023-08-02T21:27:00Z">
              <w:r>
                <w:rPr>
                  <w:noProof/>
                </w:rPr>
                <w:drawing>
                  <wp:inline distT="0" distB="0" distL="0" distR="0" wp14:anchorId="4B307E08" wp14:editId="1E5FCE41">
                    <wp:extent cx="1797772" cy="1524000"/>
                    <wp:effectExtent l="0" t="0" r="0" b="0"/>
                    <wp:docPr id="2011944689" name="图片 20119446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Graphical user interface, application&#10;&#10;Description automatically generated"/>
                            <pic:cNvPicPr/>
                          </pic:nvPicPr>
                          <pic:blipFill>
                            <a:blip r:embed="rId167"/>
                            <a:stretch>
                              <a:fillRect/>
                            </a:stretch>
                          </pic:blipFill>
                          <pic:spPr>
                            <a:xfrm>
                              <a:off x="0" y="0"/>
                              <a:ext cx="1804519" cy="1529720"/>
                            </a:xfrm>
                            <a:prstGeom prst="rect">
                              <a:avLst/>
                            </a:prstGeom>
                          </pic:spPr>
                        </pic:pic>
                      </a:graphicData>
                    </a:graphic>
                  </wp:inline>
                </w:drawing>
              </w:r>
            </w:del>
          </w:p>
          <w:p w14:paraId="1AA02417" w14:textId="77777777" w:rsidR="00892838" w:rsidRPr="00B73995" w:rsidRDefault="00892838">
            <w:pPr>
              <w:pStyle w:val="ListParagraph"/>
              <w:numPr>
                <w:ilvl w:val="0"/>
                <w:numId w:val="2032"/>
              </w:numPr>
              <w:rPr>
                <w:rStyle w:val="Strong"/>
                <w:noProof/>
              </w:rPr>
              <w:pPrChange w:id="3809" w:author="Bonnie Yang [2]" w:date="2023-10-07T12:02:00Z">
                <w:pPr>
                  <w:pStyle w:val="ListParagraph"/>
                  <w:numPr>
                    <w:numId w:val="1314"/>
                  </w:numPr>
                  <w:ind w:left="731" w:hanging="425"/>
                </w:pPr>
              </w:pPrChange>
            </w:pPr>
            <w:r w:rsidRPr="00F251F3">
              <w:rPr>
                <w:rStyle w:val="Strong"/>
                <w:rFonts w:asciiTheme="minorEastAsia" w:eastAsiaTheme="minorEastAsia" w:hAnsiTheme="minorEastAsia" w:hint="eastAsia"/>
              </w:rPr>
              <w:t>When</w:t>
            </w:r>
            <w:r w:rsidRPr="00F251F3">
              <w:rPr>
                <w:rStyle w:val="Strong"/>
                <w:rFonts w:asciiTheme="minorEastAsia" w:eastAsiaTheme="minorEastAsia" w:hAnsiTheme="minorEastAsia"/>
              </w:rPr>
              <w:t xml:space="preserve"> user </w:t>
            </w:r>
            <w:r w:rsidRPr="00F251F3">
              <w:rPr>
                <w:rStyle w:val="Strong"/>
                <w:rFonts w:asciiTheme="minorEastAsia" w:hAnsiTheme="minorEastAsia"/>
              </w:rPr>
              <w:t>clicks “delete”, pop up a window with warning</w:t>
            </w:r>
            <w:r w:rsidRPr="00F251F3">
              <w:rPr>
                <w:rStyle w:val="Strong"/>
                <w:rFonts w:asciiTheme="minorEastAsia" w:hAnsiTheme="minorEastAsia" w:hint="eastAsia"/>
              </w:rPr>
              <w:t>,</w:t>
            </w:r>
            <w:r w:rsidRPr="00F251F3">
              <w:rPr>
                <w:rStyle w:val="Strong"/>
                <w:rFonts w:asciiTheme="minorEastAsia" w:hAnsiTheme="minorEastAsia"/>
              </w:rPr>
              <w:t xml:space="preserve"> heading “Are you sure?” Message: “This action is permanent. Are you sure you want to delete {File Description} (in bold)?” Action “Cancel”: close the pop-up window. Action “Delete”: delete the file. </w:t>
            </w:r>
            <w:r>
              <w:rPr>
                <w:rStyle w:val="Strong"/>
                <w:rFonts w:asciiTheme="minorEastAsia" w:hAnsiTheme="minorEastAsia"/>
              </w:rPr>
              <w:t>If a file without description, the warning is ‘</w:t>
            </w:r>
            <w:r w:rsidRPr="00F251F3">
              <w:rPr>
                <w:rStyle w:val="Strong"/>
                <w:rFonts w:asciiTheme="minorEastAsia" w:hAnsiTheme="minorEastAsia"/>
              </w:rPr>
              <w:t>This action is permanent. Are you sure you want to delete</w:t>
            </w:r>
            <w:r>
              <w:rPr>
                <w:rStyle w:val="Strong"/>
                <w:rFonts w:asciiTheme="minorEastAsia" w:hAnsiTheme="minorEastAsia"/>
              </w:rPr>
              <w:t xml:space="preserve"> </w:t>
            </w:r>
            <w:r>
              <w:rPr>
                <w:rStyle w:val="Strong"/>
                <w:rFonts w:asciiTheme="minorEastAsia" w:hAnsiTheme="minorEastAsia" w:hint="eastAsia"/>
              </w:rPr>
              <w:t>the</w:t>
            </w:r>
            <w:r>
              <w:rPr>
                <w:rStyle w:val="Strong"/>
                <w:rFonts w:asciiTheme="minorEastAsia" w:hAnsiTheme="minorEastAsia"/>
              </w:rPr>
              <w:t xml:space="preserve"> file?’. </w:t>
            </w:r>
            <w:r w:rsidRPr="00F251F3">
              <w:rPr>
                <w:rStyle w:val="Strong"/>
                <w:rFonts w:asciiTheme="minorEastAsia" w:hAnsiTheme="minorEastAsia"/>
              </w:rPr>
              <w:t>Like this:</w:t>
            </w:r>
          </w:p>
          <w:p w14:paraId="0C9553E9" w14:textId="77777777" w:rsidR="00892838" w:rsidRPr="00B73995" w:rsidRDefault="00892838">
            <w:pPr>
              <w:pStyle w:val="ListParagraph"/>
              <w:ind w:left="731"/>
              <w:rPr>
                <w:rStyle w:val="Strong"/>
                <w:noProof/>
              </w:rPr>
            </w:pPr>
            <w:r>
              <w:rPr>
                <w:noProof/>
              </w:rPr>
              <w:lastRenderedPageBreak/>
              <w:drawing>
                <wp:inline distT="0" distB="0" distL="0" distR="0" wp14:anchorId="5C7842D1" wp14:editId="0CA83667">
                  <wp:extent cx="3040520" cy="1488720"/>
                  <wp:effectExtent l="0" t="0" r="7620" b="0"/>
                  <wp:docPr id="2011944690" name="图片 201194469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图形用户界面, 文本, 应用程序, 电子邮件&#10;&#10;描述已自动生成"/>
                          <pic:cNvPicPr/>
                        </pic:nvPicPr>
                        <pic:blipFill>
                          <a:blip r:embed="rId168"/>
                          <a:stretch>
                            <a:fillRect/>
                          </a:stretch>
                        </pic:blipFill>
                        <pic:spPr>
                          <a:xfrm>
                            <a:off x="0" y="0"/>
                            <a:ext cx="3048215" cy="1492488"/>
                          </a:xfrm>
                          <a:prstGeom prst="rect">
                            <a:avLst/>
                          </a:prstGeom>
                        </pic:spPr>
                      </pic:pic>
                    </a:graphicData>
                  </a:graphic>
                </wp:inline>
              </w:drawing>
            </w:r>
          </w:p>
          <w:p w14:paraId="57C0C50B" w14:textId="77777777" w:rsidR="00892838" w:rsidRPr="00AC6B77" w:rsidRDefault="00892838">
            <w:pPr>
              <w:pStyle w:val="ListParagraph"/>
              <w:numPr>
                <w:ilvl w:val="0"/>
                <w:numId w:val="2032"/>
              </w:numPr>
              <w:rPr>
                <w:rStyle w:val="Strong"/>
              </w:rPr>
              <w:pPrChange w:id="3810" w:author="Bonnie Yang [2]" w:date="2023-10-07T12:02:00Z">
                <w:pPr>
                  <w:pStyle w:val="ListParagraph"/>
                  <w:numPr>
                    <w:numId w:val="1314"/>
                  </w:numPr>
                  <w:ind w:left="731" w:hanging="425"/>
                </w:pPr>
              </w:pPrChange>
            </w:pPr>
            <w:r w:rsidRPr="00F251F3">
              <w:rPr>
                <w:rStyle w:val="Strong"/>
                <w:rFonts w:asciiTheme="minorEastAsia" w:hAnsiTheme="minorEastAsia" w:hint="eastAsia"/>
              </w:rPr>
              <w:t>A</w:t>
            </w:r>
            <w:r w:rsidRPr="00F251F3">
              <w:rPr>
                <w:rStyle w:val="Strong"/>
                <w:rFonts w:asciiTheme="minorEastAsia" w:hAnsiTheme="minorEastAsia"/>
              </w:rPr>
              <w:t xml:space="preserve">fter successfully </w:t>
            </w:r>
            <w:proofErr w:type="gramStart"/>
            <w:r w:rsidRPr="00F251F3">
              <w:rPr>
                <w:rStyle w:val="Strong"/>
                <w:rFonts w:asciiTheme="minorEastAsia" w:hAnsiTheme="minorEastAsia"/>
              </w:rPr>
              <w:t>delete</w:t>
            </w:r>
            <w:proofErr w:type="gramEnd"/>
            <w:r w:rsidRPr="00F251F3">
              <w:rPr>
                <w:rStyle w:val="Strong"/>
                <w:rFonts w:asciiTheme="minorEastAsia" w:hAnsiTheme="minorEastAsia"/>
              </w:rPr>
              <w:t xml:space="preserve"> a file, </w:t>
            </w:r>
            <w:proofErr w:type="gramStart"/>
            <w:r w:rsidRPr="00F251F3">
              <w:rPr>
                <w:rStyle w:val="Strong"/>
                <w:rFonts w:asciiTheme="minorEastAsia" w:hAnsiTheme="minorEastAsia"/>
              </w:rPr>
              <w:t>display</w:t>
            </w:r>
            <w:proofErr w:type="gramEnd"/>
            <w:r w:rsidRPr="00F251F3">
              <w:rPr>
                <w:rStyle w:val="Strong"/>
                <w:rFonts w:asciiTheme="minorEastAsia" w:hAnsiTheme="minorEastAsia"/>
              </w:rPr>
              <w:t xml:space="preserve"> a success message and the file is hard deleted. Success message “Successfully deleted the file.”.</w:t>
            </w:r>
          </w:p>
          <w:p w14:paraId="3D40F3CC" w14:textId="77777777" w:rsidR="00892838" w:rsidRPr="00B73995" w:rsidRDefault="00892838" w:rsidP="00892838">
            <w:pPr>
              <w:pStyle w:val="ListParagraph"/>
              <w:numPr>
                <w:ilvl w:val="0"/>
                <w:numId w:val="1314"/>
              </w:numPr>
              <w:ind w:left="731" w:hanging="425"/>
              <w:rPr>
                <w:noProof/>
              </w:rPr>
            </w:pPr>
          </w:p>
          <w:p w14:paraId="28AAEBF4" w14:textId="77777777" w:rsidR="00892838" w:rsidRPr="001A0518" w:rsidRDefault="00892838">
            <w:pPr>
              <w:pStyle w:val="ListParagraph"/>
              <w:numPr>
                <w:ilvl w:val="0"/>
                <w:numId w:val="1315"/>
              </w:numPr>
              <w:pPrChange w:id="3811" w:author="Bonnie Yang [2]" w:date="2023-07-29T11:44:00Z">
                <w:pPr>
                  <w:ind w:left="360" w:hanging="360"/>
                </w:pPr>
              </w:pPrChange>
            </w:pPr>
          </w:p>
        </w:tc>
      </w:tr>
    </w:tbl>
    <w:p w14:paraId="153971D1" w14:textId="0404CFC2" w:rsidR="00892838" w:rsidRDefault="00892838" w:rsidP="001405C7"/>
    <w:p w14:paraId="3875E098" w14:textId="20F84017" w:rsidR="000B5BC1" w:rsidRDefault="000B5BC1" w:rsidP="000B5BC1">
      <w:pPr>
        <w:pStyle w:val="Heading2"/>
        <w:rPr>
          <w:rFonts w:asciiTheme="minorHAnsi" w:eastAsiaTheme="minorEastAsia" w:hAnsiTheme="minorHAnsi" w:cstheme="minorBidi"/>
          <w:kern w:val="44"/>
          <w:sz w:val="36"/>
          <w:szCs w:val="36"/>
        </w:rPr>
      </w:pPr>
      <w:r w:rsidRPr="000B5BC1">
        <w:rPr>
          <w:rFonts w:asciiTheme="minorHAnsi" w:eastAsiaTheme="minorEastAsia" w:hAnsiTheme="minorHAnsi" w:cstheme="minorBidi"/>
          <w:kern w:val="44"/>
          <w:sz w:val="36"/>
          <w:szCs w:val="36"/>
        </w:rPr>
        <w:t>MS1</w:t>
      </w:r>
      <w:r w:rsidR="00B626FF">
        <w:rPr>
          <w:rFonts w:asciiTheme="minorHAnsi" w:eastAsiaTheme="minorEastAsia" w:hAnsiTheme="minorHAnsi" w:cstheme="minorBidi"/>
          <w:kern w:val="44"/>
          <w:sz w:val="36"/>
          <w:szCs w:val="36"/>
        </w:rPr>
        <w:t>2</w:t>
      </w:r>
      <w:r w:rsidRPr="000B5BC1">
        <w:rPr>
          <w:rFonts w:asciiTheme="minorHAnsi" w:eastAsiaTheme="minorEastAsia" w:hAnsiTheme="minorHAnsi" w:cstheme="minorBidi"/>
          <w:kern w:val="44"/>
          <w:sz w:val="36"/>
          <w:szCs w:val="36"/>
        </w:rPr>
        <w:t xml:space="preserve">-05 </w:t>
      </w:r>
      <w:r w:rsidRPr="00892838">
        <w:rPr>
          <w:rFonts w:asciiTheme="minorHAnsi" w:eastAsiaTheme="minorEastAsia" w:hAnsiTheme="minorHAnsi" w:cstheme="minorBidi"/>
          <w:kern w:val="44"/>
          <w:sz w:val="36"/>
          <w:szCs w:val="36"/>
        </w:rPr>
        <w:t>Unit Conversion</w:t>
      </w:r>
      <w:r>
        <w:rPr>
          <w:rFonts w:asciiTheme="minorHAnsi" w:eastAsiaTheme="minorEastAsia" w:hAnsiTheme="minorHAnsi" w:cstheme="minorBidi"/>
          <w:kern w:val="44"/>
          <w:sz w:val="36"/>
          <w:szCs w:val="36"/>
        </w:rPr>
        <w:t>s</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0B5BC1" w:rsidRPr="00BF0054" w14:paraId="3A924528" w14:textId="77777777">
        <w:tc>
          <w:tcPr>
            <w:tcW w:w="8008" w:type="dxa"/>
          </w:tcPr>
          <w:p w14:paraId="1D6EB13D" w14:textId="21BE23F2" w:rsidR="000B5BC1" w:rsidRPr="00BF0054" w:rsidRDefault="000B5BC1">
            <w:pPr>
              <w:rPr>
                <w:rStyle w:val="Strong"/>
              </w:rPr>
            </w:pPr>
            <w:r>
              <w:rPr>
                <w:rStyle w:val="Strong"/>
              </w:rPr>
              <w:t>M</w:t>
            </w:r>
            <w:r w:rsidRPr="00A11413">
              <w:rPr>
                <w:rStyle w:val="Strong"/>
              </w:rPr>
              <w:t>S</w:t>
            </w:r>
            <w:r>
              <w:rPr>
                <w:rStyle w:val="Strong"/>
              </w:rPr>
              <w:t>1</w:t>
            </w:r>
            <w:r w:rsidR="00B626FF">
              <w:rPr>
                <w:rStyle w:val="Strong"/>
              </w:rPr>
              <w:t>2</w:t>
            </w:r>
            <w:r w:rsidRPr="00A11413">
              <w:rPr>
                <w:rStyle w:val="Strong"/>
              </w:rPr>
              <w:t>-0</w:t>
            </w:r>
            <w:r>
              <w:rPr>
                <w:rStyle w:val="Strong"/>
              </w:rPr>
              <w:t>5 Unit conversions</w:t>
            </w:r>
          </w:p>
        </w:tc>
      </w:tr>
      <w:tr w:rsidR="000B5BC1" w:rsidRPr="00452515" w14:paraId="554FE623" w14:textId="77777777">
        <w:tc>
          <w:tcPr>
            <w:tcW w:w="8008" w:type="dxa"/>
          </w:tcPr>
          <w:p w14:paraId="1873DAC3" w14:textId="77777777" w:rsidR="000B5BC1" w:rsidRPr="00BF0054" w:rsidRDefault="000B5BC1">
            <w:pPr>
              <w:rPr>
                <w:rStyle w:val="Strong"/>
              </w:rPr>
            </w:pPr>
            <w:r w:rsidRPr="00BF0054">
              <w:rPr>
                <w:rStyle w:val="Strong"/>
              </w:rPr>
              <w:t>Version history</w:t>
            </w:r>
          </w:p>
          <w:tbl>
            <w:tblPr>
              <w:tblStyle w:val="TableGrid"/>
              <w:tblW w:w="0" w:type="auto"/>
              <w:tblLook w:val="04A0" w:firstRow="1" w:lastRow="0" w:firstColumn="1" w:lastColumn="0" w:noHBand="0" w:noVBand="1"/>
            </w:tblPr>
            <w:tblGrid>
              <w:gridCol w:w="1008"/>
              <w:gridCol w:w="1267"/>
              <w:gridCol w:w="1422"/>
              <w:gridCol w:w="4085"/>
            </w:tblGrid>
            <w:tr w:rsidR="000B5BC1" w14:paraId="37B9CF33" w14:textId="77777777" w:rsidTr="00566A62">
              <w:tc>
                <w:tcPr>
                  <w:tcW w:w="1008" w:type="dxa"/>
                </w:tcPr>
                <w:p w14:paraId="2F9C2C67" w14:textId="77777777" w:rsidR="000B5BC1" w:rsidRDefault="000B5BC1">
                  <w:pPr>
                    <w:rPr>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267" w:type="dxa"/>
                </w:tcPr>
                <w:p w14:paraId="156042CA" w14:textId="77777777" w:rsidR="000B5BC1" w:rsidRDefault="000B5BC1">
                  <w:pPr>
                    <w:rPr>
                      <w:rFonts w:ascii="Arial" w:hAnsi="Arial" w:cs="Arial"/>
                      <w:sz w:val="20"/>
                      <w:szCs w:val="20"/>
                    </w:rPr>
                  </w:pPr>
                  <w:r>
                    <w:rPr>
                      <w:rFonts w:ascii="Arial" w:hAnsi="Arial" w:cs="Arial"/>
                      <w:sz w:val="20"/>
                      <w:szCs w:val="20"/>
                    </w:rPr>
                    <w:t>Date</w:t>
                  </w:r>
                </w:p>
              </w:tc>
              <w:tc>
                <w:tcPr>
                  <w:tcW w:w="1422" w:type="dxa"/>
                </w:tcPr>
                <w:p w14:paraId="28EEEAEB" w14:textId="77777777" w:rsidR="000B5BC1" w:rsidRDefault="000B5BC1">
                  <w:pPr>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085" w:type="dxa"/>
                </w:tcPr>
                <w:p w14:paraId="70B7014D" w14:textId="77777777" w:rsidR="000B5BC1" w:rsidRDefault="000B5BC1">
                  <w:pPr>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566A62" w14:paraId="6B2C0EC0" w14:textId="77777777" w:rsidTr="00566A62">
              <w:tc>
                <w:tcPr>
                  <w:tcW w:w="1008" w:type="dxa"/>
                </w:tcPr>
                <w:p w14:paraId="6E4EA47A" w14:textId="548F85DA" w:rsidR="00566A62" w:rsidRDefault="00566A62" w:rsidP="00566A62">
                  <w:pPr>
                    <w:rPr>
                      <w:rFonts w:ascii="Arial" w:hAnsi="Arial" w:cs="Arial"/>
                      <w:sz w:val="20"/>
                      <w:szCs w:val="20"/>
                    </w:rPr>
                  </w:pPr>
                  <w:r w:rsidRPr="00566A62">
                    <w:t>1.0</w:t>
                  </w:r>
                </w:p>
              </w:tc>
              <w:tc>
                <w:tcPr>
                  <w:tcW w:w="1267" w:type="dxa"/>
                </w:tcPr>
                <w:p w14:paraId="5A08CB10" w14:textId="50CE6D99" w:rsidR="00566A62" w:rsidRDefault="00566A62" w:rsidP="00566A62">
                  <w:pPr>
                    <w:rPr>
                      <w:rFonts w:ascii="Arial" w:hAnsi="Arial" w:cs="Arial"/>
                      <w:sz w:val="20"/>
                      <w:szCs w:val="20"/>
                    </w:rPr>
                  </w:pPr>
                  <w:r>
                    <w:t>2022.9.22</w:t>
                  </w:r>
                </w:p>
              </w:tc>
              <w:tc>
                <w:tcPr>
                  <w:tcW w:w="1422" w:type="dxa"/>
                </w:tcPr>
                <w:p w14:paraId="1E6310A3" w14:textId="715E2A79" w:rsidR="00566A62" w:rsidRDefault="00566A62" w:rsidP="00566A62">
                  <w:pPr>
                    <w:rPr>
                      <w:rFonts w:ascii="Arial" w:hAnsi="Arial" w:cs="Arial"/>
                      <w:sz w:val="20"/>
                      <w:szCs w:val="20"/>
                    </w:rPr>
                  </w:pPr>
                  <w:r>
                    <w:t>B</w:t>
                  </w:r>
                  <w:r>
                    <w:rPr>
                      <w:rFonts w:hint="eastAsia"/>
                    </w:rPr>
                    <w:t>onnie</w:t>
                  </w:r>
                </w:p>
              </w:tc>
              <w:tc>
                <w:tcPr>
                  <w:tcW w:w="4031" w:type="dxa"/>
                </w:tcPr>
                <w:p w14:paraId="5981FF4D" w14:textId="7DD314BC" w:rsidR="00566A62" w:rsidRDefault="00566A62" w:rsidP="00566A62">
                  <w:pPr>
                    <w:rPr>
                      <w:rFonts w:ascii="Arial" w:hAnsi="Arial" w:cs="Arial"/>
                      <w:sz w:val="20"/>
                      <w:szCs w:val="20"/>
                    </w:rPr>
                  </w:pPr>
                  <w:r>
                    <w:rPr>
                      <w:rFonts w:ascii="Arial" w:hAnsi="Arial" w:cs="Arial"/>
                      <w:sz w:val="20"/>
                      <w:szCs w:val="20"/>
                    </w:rPr>
                    <w:t>First version, copy from ‘</w:t>
                  </w:r>
                  <w:r w:rsidRPr="00A11413">
                    <w:rPr>
                      <w:rStyle w:val="Strong"/>
                    </w:rPr>
                    <w:t>RS09-0</w:t>
                  </w:r>
                  <w:r>
                    <w:rPr>
                      <w:rStyle w:val="Strong"/>
                    </w:rPr>
                    <w:t>5 Unit conversions</w:t>
                  </w:r>
                  <w:r>
                    <w:rPr>
                      <w:rFonts w:ascii="Arial" w:hAnsi="Arial" w:cs="Arial"/>
                      <w:sz w:val="20"/>
                      <w:szCs w:val="20"/>
                    </w:rPr>
                    <w:t>’</w:t>
                  </w:r>
                </w:p>
              </w:tc>
            </w:tr>
            <w:tr w:rsidR="000B5BC1" w14:paraId="55D6B7A6" w14:textId="77777777" w:rsidTr="00566A62">
              <w:tc>
                <w:tcPr>
                  <w:tcW w:w="1008" w:type="dxa"/>
                </w:tcPr>
                <w:p w14:paraId="143EDD87" w14:textId="5F02907B" w:rsidR="000B5BC1" w:rsidRPr="000B5BC1" w:rsidRDefault="000B5BC1">
                  <w:pPr>
                    <w:rPr>
                      <w:rFonts w:ascii="Arial" w:hAnsi="Arial" w:cs="Arial"/>
                      <w:sz w:val="20"/>
                      <w:szCs w:val="20"/>
                    </w:rPr>
                  </w:pPr>
                </w:p>
              </w:tc>
              <w:tc>
                <w:tcPr>
                  <w:tcW w:w="1267" w:type="dxa"/>
                </w:tcPr>
                <w:p w14:paraId="4AC54E99" w14:textId="65CF5BD3" w:rsidR="000B5BC1" w:rsidRDefault="000B5BC1">
                  <w:pPr>
                    <w:rPr>
                      <w:rFonts w:ascii="Arial" w:hAnsi="Arial" w:cs="Arial"/>
                      <w:sz w:val="20"/>
                      <w:szCs w:val="20"/>
                    </w:rPr>
                  </w:pPr>
                </w:p>
              </w:tc>
              <w:tc>
                <w:tcPr>
                  <w:tcW w:w="1422" w:type="dxa"/>
                </w:tcPr>
                <w:p w14:paraId="0E651329" w14:textId="5D5D77F2" w:rsidR="000B5BC1" w:rsidRDefault="000B5BC1">
                  <w:pPr>
                    <w:rPr>
                      <w:rFonts w:ascii="Arial" w:hAnsi="Arial" w:cs="Arial"/>
                      <w:sz w:val="20"/>
                      <w:szCs w:val="20"/>
                    </w:rPr>
                  </w:pPr>
                </w:p>
              </w:tc>
              <w:tc>
                <w:tcPr>
                  <w:tcW w:w="4031" w:type="dxa"/>
                </w:tcPr>
                <w:p w14:paraId="569CBB9F" w14:textId="60F2CADD" w:rsidR="000B5BC1" w:rsidRDefault="000B5BC1">
                  <w:pPr>
                    <w:rPr>
                      <w:rFonts w:ascii="Arial" w:hAnsi="Arial" w:cs="Arial"/>
                      <w:sz w:val="20"/>
                      <w:szCs w:val="20"/>
                    </w:rPr>
                  </w:pPr>
                </w:p>
              </w:tc>
            </w:tr>
            <w:tr w:rsidR="000B5BC1" w14:paraId="12EC60CE" w14:textId="77777777" w:rsidTr="00566A62">
              <w:tc>
                <w:tcPr>
                  <w:tcW w:w="1008" w:type="dxa"/>
                </w:tcPr>
                <w:p w14:paraId="295042EF" w14:textId="500D9E58" w:rsidR="000B5BC1" w:rsidRDefault="000B5BC1">
                  <w:pPr>
                    <w:rPr>
                      <w:rFonts w:ascii="Arial" w:hAnsi="Arial" w:cs="Arial"/>
                      <w:sz w:val="20"/>
                      <w:szCs w:val="20"/>
                    </w:rPr>
                  </w:pPr>
                </w:p>
              </w:tc>
              <w:tc>
                <w:tcPr>
                  <w:tcW w:w="1267" w:type="dxa"/>
                </w:tcPr>
                <w:p w14:paraId="07248652" w14:textId="4BB3E965" w:rsidR="000B5BC1" w:rsidRDefault="000B5BC1">
                  <w:pPr>
                    <w:rPr>
                      <w:rFonts w:ascii="Arial" w:hAnsi="Arial" w:cs="Arial"/>
                      <w:sz w:val="20"/>
                      <w:szCs w:val="20"/>
                    </w:rPr>
                  </w:pPr>
                </w:p>
              </w:tc>
              <w:tc>
                <w:tcPr>
                  <w:tcW w:w="1422" w:type="dxa"/>
                </w:tcPr>
                <w:p w14:paraId="1F41B3CF" w14:textId="0ADC97B0" w:rsidR="000B5BC1" w:rsidRDefault="000B5BC1">
                  <w:pPr>
                    <w:rPr>
                      <w:rFonts w:ascii="Arial" w:hAnsi="Arial" w:cs="Arial"/>
                      <w:sz w:val="20"/>
                      <w:szCs w:val="20"/>
                    </w:rPr>
                  </w:pPr>
                </w:p>
              </w:tc>
              <w:tc>
                <w:tcPr>
                  <w:tcW w:w="4031" w:type="dxa"/>
                </w:tcPr>
                <w:p w14:paraId="369BD2A2" w14:textId="006DAEEE" w:rsidR="000B5BC1" w:rsidRPr="009B6213" w:rsidRDefault="000B5BC1">
                  <w:pPr>
                    <w:rPr>
                      <w:rFonts w:ascii="Arial" w:hAnsi="Arial" w:cs="Arial"/>
                      <w:sz w:val="20"/>
                      <w:szCs w:val="20"/>
                    </w:rPr>
                  </w:pPr>
                </w:p>
              </w:tc>
            </w:tr>
            <w:tr w:rsidR="000B5BC1" w14:paraId="2128374B" w14:textId="77777777" w:rsidTr="00566A62">
              <w:tc>
                <w:tcPr>
                  <w:tcW w:w="1008" w:type="dxa"/>
                </w:tcPr>
                <w:p w14:paraId="114A6B0C" w14:textId="54654DA6" w:rsidR="000B5BC1" w:rsidRDefault="000B5BC1">
                  <w:pPr>
                    <w:rPr>
                      <w:rFonts w:ascii="Arial" w:hAnsi="Arial" w:cs="Arial"/>
                      <w:sz w:val="20"/>
                      <w:szCs w:val="20"/>
                    </w:rPr>
                  </w:pPr>
                </w:p>
              </w:tc>
              <w:tc>
                <w:tcPr>
                  <w:tcW w:w="1267" w:type="dxa"/>
                </w:tcPr>
                <w:p w14:paraId="6EF96547" w14:textId="7AB38795" w:rsidR="000B5BC1" w:rsidRDefault="000B5BC1">
                  <w:pPr>
                    <w:rPr>
                      <w:rFonts w:ascii="Arial" w:hAnsi="Arial" w:cs="Arial"/>
                      <w:sz w:val="20"/>
                      <w:szCs w:val="20"/>
                    </w:rPr>
                  </w:pPr>
                </w:p>
              </w:tc>
              <w:tc>
                <w:tcPr>
                  <w:tcW w:w="1422" w:type="dxa"/>
                </w:tcPr>
                <w:p w14:paraId="70AF3E4A" w14:textId="1E92A43D" w:rsidR="000B5BC1" w:rsidRDefault="000B5BC1">
                  <w:pPr>
                    <w:rPr>
                      <w:rFonts w:ascii="Arial" w:hAnsi="Arial" w:cs="Arial"/>
                      <w:sz w:val="20"/>
                      <w:szCs w:val="20"/>
                    </w:rPr>
                  </w:pPr>
                </w:p>
              </w:tc>
              <w:tc>
                <w:tcPr>
                  <w:tcW w:w="4031" w:type="dxa"/>
                </w:tcPr>
                <w:p w14:paraId="0DF5937F" w14:textId="3580859D" w:rsidR="000B5BC1" w:rsidRPr="003B69E8" w:rsidRDefault="000B5BC1">
                  <w:pPr>
                    <w:rPr>
                      <w:rFonts w:ascii="Arial" w:hAnsi="Arial" w:cs="Arial"/>
                      <w:sz w:val="20"/>
                      <w:szCs w:val="20"/>
                    </w:rPr>
                  </w:pPr>
                </w:p>
              </w:tc>
            </w:tr>
            <w:tr w:rsidR="000B5BC1" w14:paraId="7AE56E87" w14:textId="77777777" w:rsidTr="00566A62">
              <w:tc>
                <w:tcPr>
                  <w:tcW w:w="1008" w:type="dxa"/>
                </w:tcPr>
                <w:p w14:paraId="1EDE0F04" w14:textId="44981B36" w:rsidR="000B5BC1" w:rsidRDefault="000B5BC1">
                  <w:pPr>
                    <w:rPr>
                      <w:rFonts w:ascii="Arial" w:hAnsi="Arial" w:cs="Arial"/>
                      <w:sz w:val="20"/>
                      <w:szCs w:val="20"/>
                    </w:rPr>
                  </w:pPr>
                </w:p>
              </w:tc>
              <w:tc>
                <w:tcPr>
                  <w:tcW w:w="1267" w:type="dxa"/>
                </w:tcPr>
                <w:p w14:paraId="47F2CCF7" w14:textId="219DFA4D" w:rsidR="000B5BC1" w:rsidRDefault="000B5BC1">
                  <w:pPr>
                    <w:rPr>
                      <w:rFonts w:ascii="Arial" w:hAnsi="Arial" w:cs="Arial"/>
                      <w:sz w:val="20"/>
                      <w:szCs w:val="20"/>
                    </w:rPr>
                  </w:pPr>
                </w:p>
              </w:tc>
              <w:tc>
                <w:tcPr>
                  <w:tcW w:w="1422" w:type="dxa"/>
                </w:tcPr>
                <w:p w14:paraId="48AE08A1" w14:textId="1152694A" w:rsidR="000B5BC1" w:rsidRDefault="000B5BC1">
                  <w:pPr>
                    <w:rPr>
                      <w:rFonts w:ascii="Arial" w:hAnsi="Arial" w:cs="Arial"/>
                      <w:sz w:val="20"/>
                      <w:szCs w:val="20"/>
                    </w:rPr>
                  </w:pPr>
                </w:p>
              </w:tc>
              <w:tc>
                <w:tcPr>
                  <w:tcW w:w="4031" w:type="dxa"/>
                </w:tcPr>
                <w:p w14:paraId="578DEDB7" w14:textId="4D60B025" w:rsidR="000B5BC1" w:rsidRPr="00D61921" w:rsidRDefault="000B5BC1">
                  <w:pPr>
                    <w:rPr>
                      <w:rFonts w:ascii="Arial" w:hAnsi="Arial" w:cs="Arial"/>
                      <w:sz w:val="20"/>
                      <w:szCs w:val="20"/>
                    </w:rPr>
                  </w:pPr>
                </w:p>
              </w:tc>
            </w:tr>
          </w:tbl>
          <w:p w14:paraId="4ECE2435" w14:textId="77777777" w:rsidR="000B5BC1" w:rsidRDefault="000B5BC1">
            <w:pPr>
              <w:rPr>
                <w:rFonts w:ascii="Arial" w:hAnsi="Arial" w:cs="Arial"/>
                <w:sz w:val="20"/>
                <w:szCs w:val="20"/>
              </w:rPr>
            </w:pPr>
          </w:p>
        </w:tc>
      </w:tr>
      <w:tr w:rsidR="000B5BC1" w:rsidRPr="00452515" w14:paraId="32025071" w14:textId="77777777">
        <w:tc>
          <w:tcPr>
            <w:tcW w:w="8008" w:type="dxa"/>
          </w:tcPr>
          <w:p w14:paraId="753CA13B" w14:textId="77777777" w:rsidR="000B5BC1" w:rsidRPr="00BF0054" w:rsidRDefault="000B5BC1">
            <w:pPr>
              <w:rPr>
                <w:rStyle w:val="Strong"/>
              </w:rPr>
            </w:pPr>
            <w:r w:rsidRPr="00BF0054">
              <w:rPr>
                <w:rStyle w:val="Strong"/>
              </w:rPr>
              <w:t xml:space="preserve">Stakeholder: </w:t>
            </w:r>
            <w:r>
              <w:rPr>
                <w:rStyle w:val="Strong"/>
              </w:rPr>
              <w:t>Items and Vendor Items</w:t>
            </w:r>
          </w:p>
        </w:tc>
      </w:tr>
      <w:tr w:rsidR="000B5BC1" w:rsidRPr="00452515" w14:paraId="3E461952" w14:textId="77777777">
        <w:tc>
          <w:tcPr>
            <w:tcW w:w="8008" w:type="dxa"/>
          </w:tcPr>
          <w:p w14:paraId="1DD4CA35" w14:textId="77777777" w:rsidR="000B5BC1" w:rsidRPr="00BF0054" w:rsidRDefault="000B5BC1">
            <w:pPr>
              <w:rPr>
                <w:rStyle w:val="Strong"/>
              </w:rPr>
            </w:pPr>
            <w:r w:rsidRPr="00BF0054">
              <w:rPr>
                <w:rStyle w:val="Strong"/>
              </w:rPr>
              <w:t xml:space="preserve">Pre-Condition: </w:t>
            </w:r>
          </w:p>
          <w:p w14:paraId="075E0DDA" w14:textId="77777777" w:rsidR="000B5BC1" w:rsidRPr="00DD3CB0" w:rsidRDefault="000B5BC1">
            <w:pPr>
              <w:rPr>
                <w:rFonts w:ascii="Arial" w:hAnsi="Arial" w:cs="Arial"/>
                <w:sz w:val="20"/>
                <w:szCs w:val="20"/>
              </w:rPr>
            </w:pPr>
            <w:r>
              <w:rPr>
                <w:rFonts w:hint="eastAsia"/>
              </w:rPr>
              <w:t>1.</w:t>
            </w:r>
            <w:r>
              <w:t xml:space="preserve"> Customers go to page</w:t>
            </w:r>
          </w:p>
        </w:tc>
      </w:tr>
      <w:tr w:rsidR="000B5BC1" w:rsidRPr="00452515" w14:paraId="2B5CF66C" w14:textId="77777777">
        <w:tc>
          <w:tcPr>
            <w:tcW w:w="8008" w:type="dxa"/>
          </w:tcPr>
          <w:p w14:paraId="22463050" w14:textId="77777777" w:rsidR="000B5BC1" w:rsidRDefault="000B5BC1">
            <w:pPr>
              <w:rPr>
                <w:rFonts w:ascii="Arial" w:hAnsi="Arial" w:cs="Arial"/>
                <w:sz w:val="20"/>
                <w:szCs w:val="20"/>
              </w:rPr>
            </w:pPr>
            <w:r>
              <w:rPr>
                <w:rFonts w:ascii="Arial" w:hAnsi="Arial" w:cs="Arial"/>
                <w:sz w:val="20"/>
                <w:szCs w:val="20"/>
              </w:rPr>
              <w:t>Prototype:</w:t>
            </w:r>
          </w:p>
          <w:p w14:paraId="79B83883" w14:textId="77777777" w:rsidR="000B5BC1" w:rsidRPr="00452515" w:rsidRDefault="000B5BC1">
            <w:pPr>
              <w:rPr>
                <w:rFonts w:ascii="Arial" w:hAnsi="Arial" w:cs="Arial"/>
                <w:sz w:val="20"/>
                <w:szCs w:val="20"/>
              </w:rPr>
            </w:pPr>
          </w:p>
        </w:tc>
      </w:tr>
      <w:tr w:rsidR="000B5BC1" w:rsidRPr="00452515" w14:paraId="6187D023" w14:textId="77777777">
        <w:tc>
          <w:tcPr>
            <w:tcW w:w="8008" w:type="dxa"/>
          </w:tcPr>
          <w:p w14:paraId="28665864" w14:textId="77777777" w:rsidR="000B5BC1" w:rsidRDefault="000B5BC1">
            <w:pPr>
              <w:rPr>
                <w:rStyle w:val="Strong"/>
              </w:rPr>
            </w:pPr>
            <w:r w:rsidRPr="00BF0054">
              <w:rPr>
                <w:rStyle w:val="Strong"/>
                <w:rFonts w:hint="eastAsia"/>
              </w:rPr>
              <w:t>Main Scenario:</w:t>
            </w:r>
          </w:p>
          <w:p w14:paraId="7959AEEB" w14:textId="77777777" w:rsidR="000B5BC1" w:rsidRPr="00AB5083" w:rsidRDefault="000B5BC1" w:rsidP="000B5BC1">
            <w:pPr>
              <w:pStyle w:val="ListParagraph"/>
              <w:numPr>
                <w:ilvl w:val="0"/>
                <w:numId w:val="1085"/>
              </w:numPr>
            </w:pPr>
            <w:r w:rsidRPr="48BB3989">
              <w:rPr>
                <w:b/>
                <w:bCs/>
              </w:rPr>
              <w:t>Search Vendor Item</w:t>
            </w:r>
          </w:p>
          <w:p w14:paraId="00986F3A" w14:textId="77777777" w:rsidR="000B5BC1" w:rsidRDefault="000B5BC1">
            <w:pPr>
              <w:pStyle w:val="ListParagraph"/>
              <w:ind w:left="360"/>
            </w:pPr>
            <w:proofErr w:type="gramStart"/>
            <w:r>
              <w:t>Search</w:t>
            </w:r>
            <w:proofErr w:type="gramEnd"/>
            <w:r>
              <w:t xml:space="preserve"> vendor item with From Unit and To Unit</w:t>
            </w:r>
          </w:p>
          <w:p w14:paraId="72EFAF4D" w14:textId="77777777" w:rsidR="000B5BC1" w:rsidRDefault="000B5BC1">
            <w:pPr>
              <w:pStyle w:val="ListParagraph"/>
              <w:ind w:left="360"/>
            </w:pPr>
            <w:r>
              <w:t>From Unit: Drop</w:t>
            </w:r>
            <w:r>
              <w:rPr>
                <w:rFonts w:hint="eastAsia"/>
              </w:rPr>
              <w:t>down</w:t>
            </w:r>
            <w:r>
              <w:t xml:space="preserve"> list with all units</w:t>
            </w:r>
          </w:p>
          <w:p w14:paraId="702515C1" w14:textId="77777777" w:rsidR="000B5BC1" w:rsidRDefault="000B5BC1">
            <w:pPr>
              <w:pStyle w:val="ListParagraph"/>
              <w:ind w:left="360"/>
            </w:pPr>
            <w:r>
              <w:t>To Unit: Drop</w:t>
            </w:r>
            <w:r>
              <w:rPr>
                <w:rFonts w:hint="eastAsia"/>
              </w:rPr>
              <w:t>down</w:t>
            </w:r>
            <w:r>
              <w:t xml:space="preserve"> list with all units.</w:t>
            </w:r>
          </w:p>
          <w:p w14:paraId="59C0915C" w14:textId="77777777" w:rsidR="000B5BC1" w:rsidRDefault="000B5BC1">
            <w:pPr>
              <w:pStyle w:val="ListParagraph"/>
              <w:ind w:left="443"/>
            </w:pPr>
            <w:r>
              <w:rPr>
                <w:rFonts w:hint="eastAsia"/>
              </w:rPr>
              <w:t>A</w:t>
            </w:r>
            <w:r>
              <w:t>dd a new filter ‘Last Updated Date’ after ‘To Unit’ filter. It will filter data by ranging for ‘</w:t>
            </w:r>
            <w:r w:rsidRPr="00432474">
              <w:t xml:space="preserve">Last Updated </w:t>
            </w:r>
            <w:proofErr w:type="spellStart"/>
            <w:r w:rsidRPr="00432474">
              <w:t>Time</w:t>
            </w:r>
            <w:proofErr w:type="gramStart"/>
            <w:r>
              <w:t>’.Like</w:t>
            </w:r>
            <w:proofErr w:type="spellEnd"/>
            <w:proofErr w:type="gramEnd"/>
            <w:r>
              <w:t xml:space="preserve"> this:</w:t>
            </w:r>
          </w:p>
          <w:p w14:paraId="4B956730" w14:textId="77777777" w:rsidR="000B5BC1" w:rsidRDefault="000B5BC1">
            <w:pPr>
              <w:pStyle w:val="ListParagraph"/>
              <w:ind w:leftChars="11" w:left="25" w:hanging="2"/>
            </w:pPr>
            <w:r>
              <w:rPr>
                <w:noProof/>
              </w:rPr>
              <w:lastRenderedPageBreak/>
              <w:drawing>
                <wp:inline distT="0" distB="0" distL="0" distR="0" wp14:anchorId="3C30EF1E" wp14:editId="3C523361">
                  <wp:extent cx="3665538" cy="784928"/>
                  <wp:effectExtent l="0" t="0" r="0" b="0"/>
                  <wp:docPr id="2011944714" name="图片 2011944714"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4714" name="Picture 253" descr="表格&#10;&#10;中度可信度描述已自动生成"/>
                          <pic:cNvPicPr/>
                        </pic:nvPicPr>
                        <pic:blipFill>
                          <a:blip r:embed="rId129"/>
                          <a:stretch>
                            <a:fillRect/>
                          </a:stretch>
                        </pic:blipFill>
                        <pic:spPr>
                          <a:xfrm>
                            <a:off x="0" y="0"/>
                            <a:ext cx="3665538" cy="784928"/>
                          </a:xfrm>
                          <a:prstGeom prst="rect">
                            <a:avLst/>
                          </a:prstGeom>
                        </pic:spPr>
                      </pic:pic>
                    </a:graphicData>
                  </a:graphic>
                </wp:inline>
              </w:drawing>
            </w:r>
          </w:p>
          <w:p w14:paraId="3DA48470" w14:textId="77777777" w:rsidR="000B5BC1" w:rsidRDefault="000B5BC1">
            <w:pPr>
              <w:pStyle w:val="ListParagraph"/>
              <w:ind w:leftChars="11" w:left="25" w:hanging="2"/>
            </w:pPr>
            <w:r>
              <w:rPr>
                <w:noProof/>
              </w:rPr>
              <w:drawing>
                <wp:inline distT="0" distB="0" distL="0" distR="0" wp14:anchorId="3889F624" wp14:editId="1FB49E1E">
                  <wp:extent cx="4793394" cy="2377646"/>
                  <wp:effectExtent l="0" t="0" r="7620" b="3810"/>
                  <wp:docPr id="2011944720" name="图片 2011944720"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4720" name="Picture 404" descr="表格&#10;&#10;低可信度描述已自动生成"/>
                          <pic:cNvPicPr/>
                        </pic:nvPicPr>
                        <pic:blipFill>
                          <a:blip r:embed="rId130">
                            <a:extLst>
                              <a:ext uri="{28A0092B-C50C-407E-A947-70E740481C1C}">
                                <a14:useLocalDpi xmlns:a14="http://schemas.microsoft.com/office/drawing/2010/main" val="0"/>
                              </a:ext>
                            </a:extLst>
                          </a:blip>
                          <a:stretch>
                            <a:fillRect/>
                          </a:stretch>
                        </pic:blipFill>
                        <pic:spPr>
                          <a:xfrm>
                            <a:off x="0" y="0"/>
                            <a:ext cx="4793394" cy="2377646"/>
                          </a:xfrm>
                          <a:prstGeom prst="rect">
                            <a:avLst/>
                          </a:prstGeom>
                        </pic:spPr>
                      </pic:pic>
                    </a:graphicData>
                  </a:graphic>
                </wp:inline>
              </w:drawing>
            </w:r>
          </w:p>
          <w:p w14:paraId="6B799B05" w14:textId="77777777" w:rsidR="000B5BC1" w:rsidRPr="008C1979" w:rsidRDefault="000B5BC1">
            <w:pPr>
              <w:pStyle w:val="ListParagraph"/>
              <w:ind w:leftChars="257" w:left="540"/>
            </w:pPr>
            <w:r>
              <w:t>Add a new column ‘Last Updated Date’ after ‘Rounding’ column. Format: 2/24/2022 4:57 PM. Allow users to sort Unit Conversions, default by ‘Last Updated Date’ DESC.</w:t>
            </w:r>
          </w:p>
          <w:p w14:paraId="333D02F5" w14:textId="77777777" w:rsidR="000B5BC1" w:rsidRDefault="000B5BC1">
            <w:pPr>
              <w:pStyle w:val="ListParagraph"/>
              <w:ind w:left="360"/>
            </w:pPr>
            <w:r>
              <w:rPr>
                <w:noProof/>
              </w:rPr>
              <w:drawing>
                <wp:inline distT="0" distB="0" distL="0" distR="0" wp14:anchorId="6F22B2F9" wp14:editId="5BB06A2D">
                  <wp:extent cx="4548236" cy="1264920"/>
                  <wp:effectExtent l="0" t="0" r="5080" b="0"/>
                  <wp:docPr id="2011944721" name="图片 201194472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4721" name="Picture 245" descr="表格&#10;&#10;描述已自动生成"/>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548236" cy="1264920"/>
                          </a:xfrm>
                          <a:prstGeom prst="rect">
                            <a:avLst/>
                          </a:prstGeom>
                        </pic:spPr>
                      </pic:pic>
                    </a:graphicData>
                  </a:graphic>
                </wp:inline>
              </w:drawing>
            </w:r>
          </w:p>
          <w:p w14:paraId="46A73976" w14:textId="77777777" w:rsidR="000B5BC1" w:rsidRDefault="000B5BC1" w:rsidP="000B5BC1">
            <w:pPr>
              <w:pStyle w:val="ListParagraph"/>
              <w:numPr>
                <w:ilvl w:val="0"/>
                <w:numId w:val="1085"/>
              </w:numPr>
            </w:pPr>
            <w:r>
              <w:t>Export unit conversions</w:t>
            </w:r>
          </w:p>
          <w:p w14:paraId="18543026" w14:textId="77777777" w:rsidR="000B5BC1" w:rsidRDefault="000B5BC1">
            <w:pPr>
              <w:pStyle w:val="ListParagraph"/>
              <w:ind w:left="360"/>
            </w:pPr>
            <w:r>
              <w:rPr>
                <w:rFonts w:hint="eastAsia"/>
              </w:rPr>
              <w:t>Export</w:t>
            </w:r>
            <w:r>
              <w:t xml:space="preserve"> current search results.</w:t>
            </w:r>
          </w:p>
          <w:p w14:paraId="70C7D1D5" w14:textId="77777777" w:rsidR="000B5BC1" w:rsidRDefault="000B5BC1">
            <w:pPr>
              <w:pStyle w:val="ListParagraph"/>
              <w:ind w:left="360"/>
            </w:pPr>
            <w:r>
              <w:t>Unit conversions</w:t>
            </w:r>
          </w:p>
          <w:tbl>
            <w:tblPr>
              <w:tblW w:w="6930" w:type="dxa"/>
              <w:tblInd w:w="427" w:type="dxa"/>
              <w:tblLook w:val="04A0" w:firstRow="1" w:lastRow="0" w:firstColumn="1" w:lastColumn="0" w:noHBand="0" w:noVBand="1"/>
            </w:tblPr>
            <w:tblGrid>
              <w:gridCol w:w="2090"/>
              <w:gridCol w:w="2400"/>
              <w:gridCol w:w="2440"/>
            </w:tblGrid>
            <w:tr w:rsidR="000B5BC1" w:rsidRPr="00113ACB" w14:paraId="7662B381" w14:textId="77777777">
              <w:trPr>
                <w:trHeight w:val="288"/>
              </w:trPr>
              <w:tc>
                <w:tcPr>
                  <w:tcW w:w="2090" w:type="dxa"/>
                  <w:tcBorders>
                    <w:top w:val="single" w:sz="4" w:space="0" w:color="auto"/>
                    <w:left w:val="single" w:sz="4" w:space="0" w:color="auto"/>
                    <w:bottom w:val="single" w:sz="4" w:space="0" w:color="auto"/>
                    <w:right w:val="single" w:sz="4" w:space="0" w:color="auto"/>
                  </w:tcBorders>
                  <w:noWrap/>
                  <w:vAlign w:val="bottom"/>
                  <w:hideMark/>
                </w:tcPr>
                <w:p w14:paraId="3CC9C2C7" w14:textId="77777777" w:rsidR="000B5BC1" w:rsidRPr="00113ACB" w:rsidRDefault="000B5BC1">
                  <w:pPr>
                    <w:widowControl/>
                    <w:jc w:val="left"/>
                    <w:rPr>
                      <w:rFonts w:ascii="Calibri" w:eastAsia="Times New Roman" w:hAnsi="Calibri" w:cs="Calibri"/>
                      <w:color w:val="000000"/>
                      <w:kern w:val="0"/>
                      <w:sz w:val="22"/>
                    </w:rPr>
                  </w:pPr>
                  <w:r w:rsidRPr="00113ACB">
                    <w:rPr>
                      <w:rFonts w:ascii="Calibri" w:eastAsia="Times New Roman" w:hAnsi="Calibri" w:cs="Calibri"/>
                      <w:color w:val="000000"/>
                      <w:kern w:val="0"/>
                      <w:sz w:val="22"/>
                    </w:rPr>
                    <w:t>Excel Column</w:t>
                  </w:r>
                </w:p>
              </w:tc>
              <w:tc>
                <w:tcPr>
                  <w:tcW w:w="2400" w:type="dxa"/>
                  <w:tcBorders>
                    <w:top w:val="single" w:sz="4" w:space="0" w:color="auto"/>
                    <w:left w:val="nil"/>
                    <w:bottom w:val="single" w:sz="4" w:space="0" w:color="auto"/>
                    <w:right w:val="single" w:sz="4" w:space="0" w:color="auto"/>
                  </w:tcBorders>
                  <w:noWrap/>
                  <w:vAlign w:val="bottom"/>
                  <w:hideMark/>
                </w:tcPr>
                <w:p w14:paraId="23422370" w14:textId="77777777" w:rsidR="000B5BC1" w:rsidRPr="00113ACB" w:rsidRDefault="000B5BC1">
                  <w:pPr>
                    <w:widowControl/>
                    <w:jc w:val="left"/>
                    <w:rPr>
                      <w:rFonts w:ascii="Calibri" w:eastAsia="Times New Roman" w:hAnsi="Calibri" w:cs="Calibri"/>
                      <w:color w:val="000000"/>
                      <w:kern w:val="0"/>
                      <w:sz w:val="22"/>
                    </w:rPr>
                  </w:pPr>
                  <w:r w:rsidRPr="00113ACB">
                    <w:rPr>
                      <w:rFonts w:ascii="Calibri" w:eastAsia="Times New Roman" w:hAnsi="Calibri" w:cs="Calibri"/>
                      <w:color w:val="000000"/>
                      <w:kern w:val="0"/>
                      <w:sz w:val="22"/>
                    </w:rPr>
                    <w:t>Table Column</w:t>
                  </w:r>
                </w:p>
              </w:tc>
              <w:tc>
                <w:tcPr>
                  <w:tcW w:w="2440" w:type="dxa"/>
                  <w:tcBorders>
                    <w:top w:val="single" w:sz="4" w:space="0" w:color="auto"/>
                    <w:left w:val="nil"/>
                    <w:bottom w:val="single" w:sz="4" w:space="0" w:color="auto"/>
                    <w:right w:val="single" w:sz="4" w:space="0" w:color="auto"/>
                  </w:tcBorders>
                  <w:noWrap/>
                  <w:vAlign w:val="bottom"/>
                  <w:hideMark/>
                </w:tcPr>
                <w:p w14:paraId="3B563CAE" w14:textId="77777777" w:rsidR="000B5BC1" w:rsidRPr="00113ACB" w:rsidRDefault="000B5BC1">
                  <w:pPr>
                    <w:widowControl/>
                    <w:jc w:val="left"/>
                    <w:rPr>
                      <w:rFonts w:ascii="Calibri" w:eastAsia="Times New Roman" w:hAnsi="Calibri" w:cs="Calibri"/>
                      <w:color w:val="000000"/>
                      <w:kern w:val="0"/>
                      <w:sz w:val="22"/>
                    </w:rPr>
                  </w:pPr>
                  <w:r w:rsidRPr="00113ACB">
                    <w:rPr>
                      <w:rFonts w:ascii="Calibri" w:eastAsia="Times New Roman" w:hAnsi="Calibri" w:cs="Calibri"/>
                      <w:color w:val="000000"/>
                      <w:kern w:val="0"/>
                      <w:sz w:val="22"/>
                    </w:rPr>
                    <w:t>Value</w:t>
                  </w:r>
                </w:p>
              </w:tc>
            </w:tr>
            <w:tr w:rsidR="000B5BC1" w:rsidRPr="00113ACB" w14:paraId="75035C01" w14:textId="77777777">
              <w:trPr>
                <w:trHeight w:val="288"/>
              </w:trPr>
              <w:tc>
                <w:tcPr>
                  <w:tcW w:w="2090" w:type="dxa"/>
                  <w:tcBorders>
                    <w:top w:val="nil"/>
                    <w:left w:val="single" w:sz="4" w:space="0" w:color="auto"/>
                    <w:bottom w:val="single" w:sz="4" w:space="0" w:color="auto"/>
                    <w:right w:val="single" w:sz="4" w:space="0" w:color="auto"/>
                  </w:tcBorders>
                  <w:noWrap/>
                  <w:vAlign w:val="bottom"/>
                  <w:hideMark/>
                </w:tcPr>
                <w:p w14:paraId="438D42F7" w14:textId="77777777" w:rsidR="000B5BC1" w:rsidRPr="00AC6B77" w:rsidRDefault="000B5BC1">
                  <w:pPr>
                    <w:widowControl/>
                    <w:jc w:val="left"/>
                    <w:rPr>
                      <w:rFonts w:ascii="Calibri" w:hAnsi="Calibri" w:cs="Calibri"/>
                      <w:color w:val="000000"/>
                      <w:sz w:val="22"/>
                    </w:rPr>
                  </w:pPr>
                  <w:r>
                    <w:rPr>
                      <w:rFonts w:ascii="Calibri" w:hAnsi="Calibri" w:cs="Calibri"/>
                      <w:color w:val="000000"/>
                      <w:sz w:val="22"/>
                    </w:rPr>
                    <w:t>FROMUNITSYMBOL</w:t>
                  </w:r>
                </w:p>
              </w:tc>
              <w:tc>
                <w:tcPr>
                  <w:tcW w:w="2400" w:type="dxa"/>
                  <w:tcBorders>
                    <w:top w:val="nil"/>
                    <w:left w:val="nil"/>
                    <w:bottom w:val="single" w:sz="4" w:space="0" w:color="auto"/>
                    <w:right w:val="single" w:sz="4" w:space="0" w:color="auto"/>
                  </w:tcBorders>
                  <w:noWrap/>
                  <w:vAlign w:val="bottom"/>
                  <w:hideMark/>
                </w:tcPr>
                <w:p w14:paraId="1D4ED52D" w14:textId="77777777" w:rsidR="000B5BC1" w:rsidRPr="00113ACB" w:rsidRDefault="000B5BC1">
                  <w:pPr>
                    <w:widowControl/>
                    <w:jc w:val="left"/>
                    <w:rPr>
                      <w:rFonts w:ascii="Calibri" w:eastAsia="Times New Roman" w:hAnsi="Calibri" w:cs="Calibri"/>
                      <w:color w:val="000000"/>
                      <w:kern w:val="0"/>
                      <w:sz w:val="22"/>
                    </w:rPr>
                  </w:pPr>
                  <w:proofErr w:type="spellStart"/>
                  <w:r>
                    <w:rPr>
                      <w:rFonts w:ascii="Calibri" w:eastAsia="Times New Roman" w:hAnsi="Calibri" w:cs="Calibri"/>
                      <w:color w:val="000000"/>
                      <w:kern w:val="0"/>
                      <w:sz w:val="22"/>
                    </w:rPr>
                    <w:t>FromUnit</w:t>
                  </w:r>
                  <w:proofErr w:type="spellEnd"/>
                </w:p>
              </w:tc>
              <w:tc>
                <w:tcPr>
                  <w:tcW w:w="2440" w:type="dxa"/>
                  <w:tcBorders>
                    <w:top w:val="nil"/>
                    <w:left w:val="nil"/>
                    <w:bottom w:val="single" w:sz="4" w:space="0" w:color="auto"/>
                    <w:right w:val="single" w:sz="4" w:space="0" w:color="auto"/>
                  </w:tcBorders>
                  <w:noWrap/>
                  <w:vAlign w:val="bottom"/>
                  <w:hideMark/>
                </w:tcPr>
                <w:p w14:paraId="7454D1D9" w14:textId="77777777" w:rsidR="000B5BC1" w:rsidRPr="00113ACB" w:rsidRDefault="000B5BC1">
                  <w:pPr>
                    <w:widowControl/>
                    <w:ind w:right="440"/>
                    <w:rPr>
                      <w:rFonts w:ascii="Calibri" w:eastAsia="Times New Roman" w:hAnsi="Calibri" w:cs="Calibri"/>
                      <w:color w:val="000000"/>
                      <w:kern w:val="0"/>
                      <w:sz w:val="22"/>
                    </w:rPr>
                  </w:pPr>
                  <w:r w:rsidRPr="00113ACB">
                    <w:rPr>
                      <w:rFonts w:ascii="Calibri" w:eastAsia="Times New Roman" w:hAnsi="Calibri" w:cs="Calibri"/>
                      <w:color w:val="000000"/>
                      <w:kern w:val="0"/>
                      <w:sz w:val="22"/>
                    </w:rPr>
                    <w:t>pk1x11Lb</w:t>
                  </w:r>
                </w:p>
              </w:tc>
            </w:tr>
            <w:tr w:rsidR="000B5BC1" w:rsidRPr="00113ACB" w14:paraId="7D816AA7" w14:textId="77777777">
              <w:trPr>
                <w:trHeight w:val="288"/>
              </w:trPr>
              <w:tc>
                <w:tcPr>
                  <w:tcW w:w="2090" w:type="dxa"/>
                  <w:tcBorders>
                    <w:top w:val="nil"/>
                    <w:left w:val="single" w:sz="4" w:space="0" w:color="auto"/>
                    <w:bottom w:val="single" w:sz="4" w:space="0" w:color="auto"/>
                    <w:right w:val="single" w:sz="4" w:space="0" w:color="auto"/>
                  </w:tcBorders>
                  <w:noWrap/>
                  <w:vAlign w:val="bottom"/>
                  <w:hideMark/>
                </w:tcPr>
                <w:p w14:paraId="1CED7B0A" w14:textId="77777777" w:rsidR="000B5BC1" w:rsidRPr="00113ACB" w:rsidRDefault="000B5BC1">
                  <w:pPr>
                    <w:widowControl/>
                    <w:jc w:val="left"/>
                    <w:rPr>
                      <w:rFonts w:ascii="Calibri" w:eastAsia="Times New Roman" w:hAnsi="Calibri" w:cs="Calibri"/>
                      <w:color w:val="000000"/>
                      <w:kern w:val="0"/>
                      <w:sz w:val="22"/>
                    </w:rPr>
                  </w:pPr>
                  <w:r w:rsidRPr="00D6553B">
                    <w:rPr>
                      <w:rFonts w:ascii="Calibri" w:eastAsia="Times New Roman" w:hAnsi="Calibri" w:cs="Calibri"/>
                      <w:color w:val="000000"/>
                      <w:kern w:val="0"/>
                      <w:sz w:val="22"/>
                    </w:rPr>
                    <w:t>TOUNITSYMBOL</w:t>
                  </w:r>
                </w:p>
              </w:tc>
              <w:tc>
                <w:tcPr>
                  <w:tcW w:w="2400" w:type="dxa"/>
                  <w:tcBorders>
                    <w:top w:val="nil"/>
                    <w:left w:val="nil"/>
                    <w:bottom w:val="single" w:sz="4" w:space="0" w:color="auto"/>
                    <w:right w:val="single" w:sz="4" w:space="0" w:color="auto"/>
                  </w:tcBorders>
                  <w:noWrap/>
                  <w:vAlign w:val="bottom"/>
                  <w:hideMark/>
                </w:tcPr>
                <w:p w14:paraId="5D95FF08" w14:textId="77777777" w:rsidR="000B5BC1" w:rsidRPr="00113ACB" w:rsidRDefault="000B5BC1">
                  <w:pPr>
                    <w:widowControl/>
                    <w:jc w:val="left"/>
                    <w:rPr>
                      <w:rFonts w:ascii="Calibri" w:eastAsia="Times New Roman" w:hAnsi="Calibri" w:cs="Calibri"/>
                      <w:color w:val="000000"/>
                      <w:kern w:val="0"/>
                      <w:sz w:val="22"/>
                    </w:rPr>
                  </w:pPr>
                  <w:proofErr w:type="spellStart"/>
                  <w:r>
                    <w:rPr>
                      <w:rFonts w:ascii="Calibri" w:eastAsia="Times New Roman" w:hAnsi="Calibri" w:cs="Calibri"/>
                      <w:color w:val="000000"/>
                      <w:kern w:val="0"/>
                      <w:sz w:val="22"/>
                    </w:rPr>
                    <w:t>ToUnit</w:t>
                  </w:r>
                  <w:proofErr w:type="spellEnd"/>
                </w:p>
              </w:tc>
              <w:tc>
                <w:tcPr>
                  <w:tcW w:w="2440" w:type="dxa"/>
                  <w:tcBorders>
                    <w:top w:val="nil"/>
                    <w:left w:val="nil"/>
                    <w:bottom w:val="single" w:sz="4" w:space="0" w:color="auto"/>
                    <w:right w:val="single" w:sz="4" w:space="0" w:color="auto"/>
                  </w:tcBorders>
                  <w:noWrap/>
                  <w:vAlign w:val="bottom"/>
                  <w:hideMark/>
                </w:tcPr>
                <w:p w14:paraId="5E65ABEC" w14:textId="77777777" w:rsidR="000B5BC1" w:rsidRPr="00113ACB" w:rsidRDefault="000B5BC1">
                  <w:pPr>
                    <w:widowControl/>
                    <w:jc w:val="left"/>
                    <w:rPr>
                      <w:rFonts w:ascii="Calibri" w:eastAsia="Times New Roman" w:hAnsi="Calibri" w:cs="Calibri"/>
                      <w:color w:val="000000"/>
                      <w:kern w:val="0"/>
                      <w:sz w:val="22"/>
                    </w:rPr>
                  </w:pPr>
                  <w:proofErr w:type="spellStart"/>
                  <w:r>
                    <w:rPr>
                      <w:rFonts w:ascii="Calibri" w:eastAsia="Times New Roman" w:hAnsi="Calibri" w:cs="Calibri"/>
                      <w:color w:val="000000"/>
                      <w:kern w:val="0"/>
                      <w:sz w:val="22"/>
                    </w:rPr>
                    <w:t>Lb</w:t>
                  </w:r>
                  <w:proofErr w:type="spellEnd"/>
                </w:p>
              </w:tc>
            </w:tr>
            <w:tr w:rsidR="000B5BC1" w:rsidRPr="00113ACB" w14:paraId="518F6C62" w14:textId="77777777">
              <w:trPr>
                <w:trHeight w:val="288"/>
              </w:trPr>
              <w:tc>
                <w:tcPr>
                  <w:tcW w:w="2090" w:type="dxa"/>
                  <w:tcBorders>
                    <w:top w:val="nil"/>
                    <w:left w:val="single" w:sz="4" w:space="0" w:color="auto"/>
                    <w:bottom w:val="single" w:sz="4" w:space="0" w:color="auto"/>
                    <w:right w:val="single" w:sz="4" w:space="0" w:color="auto"/>
                  </w:tcBorders>
                  <w:noWrap/>
                  <w:vAlign w:val="bottom"/>
                  <w:hideMark/>
                </w:tcPr>
                <w:p w14:paraId="68E5746A" w14:textId="77777777" w:rsidR="000B5BC1" w:rsidRPr="00113ACB" w:rsidRDefault="000B5BC1">
                  <w:pPr>
                    <w:widowControl/>
                    <w:jc w:val="left"/>
                    <w:rPr>
                      <w:rFonts w:ascii="Calibri" w:eastAsia="Times New Roman" w:hAnsi="Calibri" w:cs="Calibri"/>
                      <w:color w:val="000000"/>
                      <w:kern w:val="0"/>
                      <w:sz w:val="22"/>
                    </w:rPr>
                  </w:pPr>
                  <w:r w:rsidRPr="00D6553B">
                    <w:rPr>
                      <w:rFonts w:ascii="Calibri" w:eastAsia="Times New Roman" w:hAnsi="Calibri" w:cs="Calibri"/>
                      <w:color w:val="000000"/>
                      <w:kern w:val="0"/>
                      <w:sz w:val="22"/>
                    </w:rPr>
                    <w:t>DENOMINATOR</w:t>
                  </w:r>
                </w:p>
              </w:tc>
              <w:tc>
                <w:tcPr>
                  <w:tcW w:w="2400" w:type="dxa"/>
                  <w:tcBorders>
                    <w:top w:val="nil"/>
                    <w:left w:val="nil"/>
                    <w:bottom w:val="single" w:sz="4" w:space="0" w:color="auto"/>
                    <w:right w:val="single" w:sz="4" w:space="0" w:color="auto"/>
                  </w:tcBorders>
                  <w:noWrap/>
                  <w:vAlign w:val="bottom"/>
                  <w:hideMark/>
                </w:tcPr>
                <w:p w14:paraId="45AFE824" w14:textId="77777777" w:rsidR="000B5BC1" w:rsidRPr="00113ACB" w:rsidRDefault="000B5BC1">
                  <w:pPr>
                    <w:widowControl/>
                    <w:jc w:val="left"/>
                    <w:rPr>
                      <w:rFonts w:ascii="Calibri" w:eastAsia="Times New Roman" w:hAnsi="Calibri" w:cs="Calibri"/>
                      <w:color w:val="000000"/>
                      <w:kern w:val="0"/>
                      <w:sz w:val="22"/>
                    </w:rPr>
                  </w:pPr>
                  <w:r>
                    <w:rPr>
                      <w:rFonts w:ascii="Calibri" w:eastAsia="Times New Roman" w:hAnsi="Calibri" w:cs="Calibri"/>
                      <w:color w:val="000000"/>
                      <w:kern w:val="0"/>
                      <w:sz w:val="22"/>
                    </w:rPr>
                    <w:t>Denominator</w:t>
                  </w:r>
                </w:p>
              </w:tc>
              <w:tc>
                <w:tcPr>
                  <w:tcW w:w="2440" w:type="dxa"/>
                  <w:tcBorders>
                    <w:top w:val="nil"/>
                    <w:left w:val="nil"/>
                    <w:bottom w:val="single" w:sz="4" w:space="0" w:color="auto"/>
                    <w:right w:val="single" w:sz="4" w:space="0" w:color="auto"/>
                  </w:tcBorders>
                  <w:noWrap/>
                  <w:vAlign w:val="bottom"/>
                  <w:hideMark/>
                </w:tcPr>
                <w:p w14:paraId="08697A8F" w14:textId="77777777" w:rsidR="000B5BC1" w:rsidRPr="00113ACB" w:rsidRDefault="000B5BC1">
                  <w:pPr>
                    <w:widowControl/>
                    <w:jc w:val="left"/>
                    <w:rPr>
                      <w:rFonts w:ascii="Calibri" w:eastAsia="Times New Roman" w:hAnsi="Calibri" w:cs="Calibri"/>
                      <w:color w:val="000000"/>
                      <w:kern w:val="0"/>
                      <w:sz w:val="22"/>
                    </w:rPr>
                  </w:pPr>
                  <w:r>
                    <w:rPr>
                      <w:rFonts w:ascii="Calibri" w:eastAsia="Times New Roman" w:hAnsi="Calibri" w:cs="Calibri"/>
                      <w:color w:val="000000"/>
                      <w:kern w:val="0"/>
                      <w:sz w:val="22"/>
                    </w:rPr>
                    <w:t>1</w:t>
                  </w:r>
                </w:p>
              </w:tc>
            </w:tr>
            <w:tr w:rsidR="000B5BC1" w:rsidRPr="00113ACB" w14:paraId="5AF35100" w14:textId="77777777">
              <w:trPr>
                <w:trHeight w:val="288"/>
              </w:trPr>
              <w:tc>
                <w:tcPr>
                  <w:tcW w:w="2090" w:type="dxa"/>
                  <w:tcBorders>
                    <w:top w:val="nil"/>
                    <w:left w:val="single" w:sz="4" w:space="0" w:color="auto"/>
                    <w:bottom w:val="single" w:sz="4" w:space="0" w:color="auto"/>
                    <w:right w:val="single" w:sz="4" w:space="0" w:color="auto"/>
                  </w:tcBorders>
                  <w:noWrap/>
                  <w:vAlign w:val="bottom"/>
                  <w:hideMark/>
                </w:tcPr>
                <w:p w14:paraId="063DBA6E" w14:textId="77777777" w:rsidR="000B5BC1" w:rsidRPr="00AC6B77" w:rsidRDefault="000B5BC1">
                  <w:pPr>
                    <w:widowControl/>
                    <w:jc w:val="left"/>
                    <w:rPr>
                      <w:rFonts w:ascii="Calibri" w:hAnsi="Calibri" w:cs="Calibri"/>
                      <w:color w:val="000000"/>
                      <w:sz w:val="22"/>
                    </w:rPr>
                  </w:pPr>
                  <w:r>
                    <w:rPr>
                      <w:rFonts w:ascii="Calibri" w:hAnsi="Calibri" w:cs="Calibri"/>
                      <w:color w:val="000000"/>
                      <w:sz w:val="22"/>
                    </w:rPr>
                    <w:t>NUMERATOR</w:t>
                  </w:r>
                </w:p>
              </w:tc>
              <w:tc>
                <w:tcPr>
                  <w:tcW w:w="2400" w:type="dxa"/>
                  <w:tcBorders>
                    <w:top w:val="nil"/>
                    <w:left w:val="nil"/>
                    <w:bottom w:val="single" w:sz="4" w:space="0" w:color="auto"/>
                    <w:right w:val="single" w:sz="4" w:space="0" w:color="auto"/>
                  </w:tcBorders>
                  <w:noWrap/>
                  <w:vAlign w:val="bottom"/>
                  <w:hideMark/>
                </w:tcPr>
                <w:p w14:paraId="0925C4BD" w14:textId="77777777" w:rsidR="000B5BC1" w:rsidRPr="00113ACB" w:rsidRDefault="000B5BC1">
                  <w:pPr>
                    <w:widowControl/>
                    <w:jc w:val="left"/>
                    <w:rPr>
                      <w:rFonts w:ascii="Calibri" w:eastAsia="Times New Roman" w:hAnsi="Calibri" w:cs="Calibri"/>
                      <w:color w:val="000000"/>
                      <w:kern w:val="0"/>
                      <w:sz w:val="22"/>
                    </w:rPr>
                  </w:pPr>
                  <w:proofErr w:type="spellStart"/>
                  <w:r>
                    <w:rPr>
                      <w:rFonts w:ascii="Calibri" w:eastAsia="Times New Roman" w:hAnsi="Calibri" w:cs="Calibri"/>
                      <w:color w:val="000000"/>
                      <w:kern w:val="0"/>
                      <w:sz w:val="22"/>
                    </w:rPr>
                    <w:t>Numrator</w:t>
                  </w:r>
                  <w:proofErr w:type="spellEnd"/>
                </w:p>
              </w:tc>
              <w:tc>
                <w:tcPr>
                  <w:tcW w:w="2440" w:type="dxa"/>
                  <w:tcBorders>
                    <w:top w:val="nil"/>
                    <w:left w:val="nil"/>
                    <w:bottom w:val="single" w:sz="4" w:space="0" w:color="auto"/>
                    <w:right w:val="single" w:sz="4" w:space="0" w:color="auto"/>
                  </w:tcBorders>
                  <w:noWrap/>
                  <w:vAlign w:val="bottom"/>
                  <w:hideMark/>
                </w:tcPr>
                <w:p w14:paraId="08F931AC" w14:textId="77777777" w:rsidR="000B5BC1" w:rsidRPr="00113ACB" w:rsidRDefault="000B5BC1">
                  <w:pPr>
                    <w:widowControl/>
                    <w:jc w:val="left"/>
                    <w:rPr>
                      <w:rFonts w:ascii="Calibri" w:eastAsia="Times New Roman" w:hAnsi="Calibri" w:cs="Calibri"/>
                      <w:color w:val="000000"/>
                      <w:kern w:val="0"/>
                      <w:sz w:val="22"/>
                    </w:rPr>
                  </w:pPr>
                  <w:r>
                    <w:rPr>
                      <w:rFonts w:ascii="Calibri" w:eastAsia="Times New Roman" w:hAnsi="Calibri" w:cs="Calibri"/>
                      <w:color w:val="000000"/>
                      <w:kern w:val="0"/>
                      <w:sz w:val="22"/>
                    </w:rPr>
                    <w:t>1</w:t>
                  </w:r>
                </w:p>
              </w:tc>
            </w:tr>
            <w:tr w:rsidR="000B5BC1" w:rsidRPr="00113ACB" w14:paraId="246EF2FB" w14:textId="77777777">
              <w:trPr>
                <w:trHeight w:val="288"/>
              </w:trPr>
              <w:tc>
                <w:tcPr>
                  <w:tcW w:w="2090" w:type="dxa"/>
                  <w:tcBorders>
                    <w:top w:val="nil"/>
                    <w:left w:val="single" w:sz="4" w:space="0" w:color="auto"/>
                    <w:bottom w:val="single" w:sz="4" w:space="0" w:color="auto"/>
                    <w:right w:val="single" w:sz="4" w:space="0" w:color="auto"/>
                  </w:tcBorders>
                  <w:noWrap/>
                  <w:vAlign w:val="bottom"/>
                  <w:hideMark/>
                </w:tcPr>
                <w:p w14:paraId="43774BB6" w14:textId="77777777" w:rsidR="000B5BC1" w:rsidRPr="00113ACB" w:rsidRDefault="000B5BC1">
                  <w:pPr>
                    <w:widowControl/>
                    <w:jc w:val="left"/>
                    <w:rPr>
                      <w:rFonts w:ascii="Calibri" w:eastAsia="Times New Roman" w:hAnsi="Calibri" w:cs="Calibri"/>
                      <w:color w:val="000000"/>
                      <w:kern w:val="0"/>
                      <w:sz w:val="22"/>
                    </w:rPr>
                  </w:pPr>
                  <w:r w:rsidRPr="00D6553B">
                    <w:rPr>
                      <w:rFonts w:ascii="Calibri" w:eastAsia="Times New Roman" w:hAnsi="Calibri" w:cs="Calibri"/>
                      <w:color w:val="000000"/>
                      <w:kern w:val="0"/>
                      <w:sz w:val="22"/>
                    </w:rPr>
                    <w:t>FACTOR</w:t>
                  </w:r>
                </w:p>
              </w:tc>
              <w:tc>
                <w:tcPr>
                  <w:tcW w:w="2400" w:type="dxa"/>
                  <w:tcBorders>
                    <w:top w:val="nil"/>
                    <w:left w:val="nil"/>
                    <w:bottom w:val="single" w:sz="4" w:space="0" w:color="auto"/>
                    <w:right w:val="single" w:sz="4" w:space="0" w:color="auto"/>
                  </w:tcBorders>
                  <w:noWrap/>
                  <w:vAlign w:val="bottom"/>
                  <w:hideMark/>
                </w:tcPr>
                <w:p w14:paraId="52A04F5F" w14:textId="77777777" w:rsidR="000B5BC1" w:rsidRPr="00113ACB" w:rsidRDefault="000B5BC1">
                  <w:pPr>
                    <w:widowControl/>
                    <w:jc w:val="left"/>
                    <w:rPr>
                      <w:rFonts w:ascii="Calibri" w:eastAsia="Times New Roman" w:hAnsi="Calibri" w:cs="Calibri"/>
                      <w:color w:val="000000"/>
                      <w:kern w:val="0"/>
                      <w:sz w:val="22"/>
                    </w:rPr>
                  </w:pPr>
                  <w:r>
                    <w:rPr>
                      <w:rFonts w:ascii="Calibri" w:eastAsia="Times New Roman" w:hAnsi="Calibri" w:cs="Calibri"/>
                      <w:color w:val="000000"/>
                      <w:kern w:val="0"/>
                      <w:sz w:val="22"/>
                    </w:rPr>
                    <w:t>Factor</w:t>
                  </w:r>
                </w:p>
              </w:tc>
              <w:tc>
                <w:tcPr>
                  <w:tcW w:w="2440" w:type="dxa"/>
                  <w:tcBorders>
                    <w:top w:val="nil"/>
                    <w:left w:val="nil"/>
                    <w:bottom w:val="single" w:sz="4" w:space="0" w:color="auto"/>
                    <w:right w:val="single" w:sz="4" w:space="0" w:color="auto"/>
                  </w:tcBorders>
                  <w:noWrap/>
                  <w:vAlign w:val="bottom"/>
                  <w:hideMark/>
                </w:tcPr>
                <w:p w14:paraId="6B11C993" w14:textId="77777777" w:rsidR="000B5BC1" w:rsidRPr="00113ACB" w:rsidRDefault="000B5BC1">
                  <w:pPr>
                    <w:widowControl/>
                    <w:jc w:val="left"/>
                    <w:rPr>
                      <w:rFonts w:ascii="Calibri" w:eastAsia="Times New Roman" w:hAnsi="Calibri" w:cs="Calibri"/>
                      <w:color w:val="000000"/>
                      <w:kern w:val="0"/>
                      <w:sz w:val="22"/>
                    </w:rPr>
                  </w:pPr>
                  <w:r>
                    <w:rPr>
                      <w:rFonts w:ascii="Calibri" w:eastAsia="Times New Roman" w:hAnsi="Calibri" w:cs="Calibri"/>
                      <w:color w:val="000000"/>
                      <w:kern w:val="0"/>
                      <w:sz w:val="22"/>
                    </w:rPr>
                    <w:t>11</w:t>
                  </w:r>
                </w:p>
              </w:tc>
            </w:tr>
            <w:tr w:rsidR="000B5BC1" w:rsidRPr="00113ACB" w14:paraId="1E5C8E40" w14:textId="77777777">
              <w:trPr>
                <w:trHeight w:val="288"/>
              </w:trPr>
              <w:tc>
                <w:tcPr>
                  <w:tcW w:w="2090" w:type="dxa"/>
                  <w:tcBorders>
                    <w:top w:val="nil"/>
                    <w:left w:val="single" w:sz="4" w:space="0" w:color="auto"/>
                    <w:bottom w:val="single" w:sz="4" w:space="0" w:color="auto"/>
                    <w:right w:val="single" w:sz="4" w:space="0" w:color="auto"/>
                  </w:tcBorders>
                  <w:noWrap/>
                  <w:vAlign w:val="bottom"/>
                  <w:hideMark/>
                </w:tcPr>
                <w:p w14:paraId="4F6C5449" w14:textId="77777777" w:rsidR="000B5BC1" w:rsidRPr="00113ACB" w:rsidRDefault="000B5BC1">
                  <w:pPr>
                    <w:widowControl/>
                    <w:jc w:val="left"/>
                    <w:rPr>
                      <w:rFonts w:ascii="Calibri" w:eastAsia="Times New Roman" w:hAnsi="Calibri" w:cs="Calibri"/>
                      <w:color w:val="000000"/>
                      <w:kern w:val="0"/>
                      <w:sz w:val="22"/>
                    </w:rPr>
                  </w:pPr>
                  <w:r w:rsidRPr="00D6553B">
                    <w:rPr>
                      <w:rFonts w:ascii="Calibri" w:eastAsia="Times New Roman" w:hAnsi="Calibri" w:cs="Calibri"/>
                      <w:color w:val="000000"/>
                      <w:kern w:val="0"/>
                      <w:sz w:val="22"/>
                    </w:rPr>
                    <w:t>ROUNDING</w:t>
                  </w:r>
                </w:p>
              </w:tc>
              <w:tc>
                <w:tcPr>
                  <w:tcW w:w="2400" w:type="dxa"/>
                  <w:tcBorders>
                    <w:top w:val="nil"/>
                    <w:left w:val="nil"/>
                    <w:bottom w:val="single" w:sz="4" w:space="0" w:color="auto"/>
                    <w:right w:val="single" w:sz="4" w:space="0" w:color="auto"/>
                  </w:tcBorders>
                  <w:noWrap/>
                  <w:vAlign w:val="bottom"/>
                  <w:hideMark/>
                </w:tcPr>
                <w:p w14:paraId="09EA4AD7" w14:textId="77777777" w:rsidR="000B5BC1" w:rsidRPr="00113ACB" w:rsidRDefault="000B5BC1">
                  <w:pPr>
                    <w:widowControl/>
                    <w:jc w:val="left"/>
                    <w:rPr>
                      <w:rFonts w:ascii="Calibri" w:eastAsia="Times New Roman" w:hAnsi="Calibri" w:cs="Calibri"/>
                      <w:color w:val="000000"/>
                      <w:kern w:val="0"/>
                      <w:sz w:val="22"/>
                    </w:rPr>
                  </w:pPr>
                  <w:r>
                    <w:rPr>
                      <w:rFonts w:ascii="Calibri" w:eastAsia="Times New Roman" w:hAnsi="Calibri" w:cs="Calibri"/>
                      <w:color w:val="000000"/>
                      <w:kern w:val="0"/>
                      <w:sz w:val="22"/>
                    </w:rPr>
                    <w:t>Rounding</w:t>
                  </w:r>
                </w:p>
              </w:tc>
              <w:tc>
                <w:tcPr>
                  <w:tcW w:w="2440" w:type="dxa"/>
                  <w:tcBorders>
                    <w:top w:val="nil"/>
                    <w:left w:val="nil"/>
                    <w:bottom w:val="single" w:sz="4" w:space="0" w:color="auto"/>
                    <w:right w:val="single" w:sz="4" w:space="0" w:color="auto"/>
                  </w:tcBorders>
                  <w:noWrap/>
                  <w:vAlign w:val="bottom"/>
                  <w:hideMark/>
                </w:tcPr>
                <w:p w14:paraId="7C45D72B" w14:textId="77777777" w:rsidR="000B5BC1" w:rsidRPr="00113ACB" w:rsidRDefault="000B5BC1">
                  <w:pPr>
                    <w:widowControl/>
                    <w:jc w:val="left"/>
                    <w:rPr>
                      <w:rFonts w:ascii="Calibri" w:eastAsia="Times New Roman" w:hAnsi="Calibri" w:cs="Calibri"/>
                      <w:color w:val="000000"/>
                      <w:kern w:val="0"/>
                      <w:sz w:val="22"/>
                    </w:rPr>
                  </w:pPr>
                  <w:r>
                    <w:rPr>
                      <w:rFonts w:ascii="Calibri" w:eastAsia="Times New Roman" w:hAnsi="Calibri" w:cs="Calibri"/>
                      <w:color w:val="000000"/>
                      <w:kern w:val="0"/>
                      <w:sz w:val="22"/>
                    </w:rPr>
                    <w:t>To nearest</w:t>
                  </w:r>
                </w:p>
              </w:tc>
            </w:tr>
          </w:tbl>
          <w:p w14:paraId="5FC9EA04" w14:textId="37BE66B7" w:rsidR="000B5BC1" w:rsidRDefault="005420E5">
            <w:pPr>
              <w:pStyle w:val="ListParagraph"/>
              <w:ind w:left="360"/>
            </w:pPr>
            <w:r>
              <w:rPr>
                <w:rFonts w:hint="eastAsia"/>
              </w:rPr>
              <w:lastRenderedPageBreak/>
              <w:t>W</w:t>
            </w:r>
            <w:r>
              <w:t xml:space="preserve">hen user exports ‘Unit Conversion’ excel file, </w:t>
            </w:r>
            <w:r w:rsidR="001C2A72">
              <w:t>‘f</w:t>
            </w:r>
            <w:r w:rsidR="001C2A72" w:rsidRPr="001C2A72">
              <w:t>actor number</w:t>
            </w:r>
            <w:r w:rsidR="001C2A72">
              <w:t>’</w:t>
            </w:r>
            <w:r w:rsidR="001C2A72" w:rsidRPr="001C2A72">
              <w:t xml:space="preserve"> should be rounded based on the precision of the FROMUNITSYMBOL in the UNIT CONVERSION file</w:t>
            </w:r>
            <w:r w:rsidR="001C2A72">
              <w:t>.</w:t>
            </w:r>
          </w:p>
          <w:p w14:paraId="359C2A60" w14:textId="5F0DBB0A" w:rsidR="00326C62" w:rsidRDefault="00326C62" w:rsidP="00326C62">
            <w:pPr>
              <w:pStyle w:val="ListParagraph"/>
              <w:ind w:left="360"/>
            </w:pPr>
            <w:r w:rsidRPr="00293678">
              <w:t>If a unit conversion is 'Advance' formula layout, we would not auto correct factor when export the unit conversion</w:t>
            </w:r>
          </w:p>
          <w:p w14:paraId="413D2513" w14:textId="0E0D7708" w:rsidR="00B4151C" w:rsidRDefault="00B4151C" w:rsidP="00B4151C">
            <w:pPr>
              <w:pStyle w:val="ListParagraph"/>
              <w:ind w:left="360"/>
            </w:pPr>
            <w:r>
              <w:t xml:space="preserve">We </w:t>
            </w:r>
            <w:r w:rsidRPr="00B4151C">
              <w:t xml:space="preserve">should round the ‘factor’ according to ‘Rounding' and 'Decimal precision’ field. </w:t>
            </w:r>
            <w:r>
              <w:t>For example:</w:t>
            </w:r>
          </w:p>
          <w:p w14:paraId="0D84C2FC" w14:textId="06DC96AA" w:rsidR="00B35061" w:rsidRDefault="006C3E27" w:rsidP="00B35061">
            <w:pPr>
              <w:pStyle w:val="ListParagraph"/>
              <w:numPr>
                <w:ilvl w:val="0"/>
                <w:numId w:val="1474"/>
              </w:numPr>
            </w:pPr>
            <w:r>
              <w:t>D</w:t>
            </w:r>
            <w:r w:rsidR="00B35061">
              <w:t>ecimal precision: we capture the decimal precision by ‘</w:t>
            </w:r>
            <w:r w:rsidR="00B35061" w:rsidRPr="00B35061">
              <w:t>decimal precision of ‘from unit'</w:t>
            </w:r>
            <w:r w:rsidR="00B35061">
              <w:t xml:space="preserve"> in ‘Unit’ menu. I</w:t>
            </w:r>
            <w:r w:rsidR="00B35061" w:rsidRPr="00B35061">
              <w:t>f the decimal precision of ‘from unit' is missing. We only correct factor according to ‘rounding’.</w:t>
            </w:r>
          </w:p>
          <w:p w14:paraId="5A8774F4" w14:textId="76001396" w:rsidR="00B35061" w:rsidRPr="00B35061" w:rsidRDefault="00B35061" w:rsidP="006877A2">
            <w:pPr>
              <w:ind w:left="360"/>
            </w:pPr>
            <w:r>
              <w:rPr>
                <w:noProof/>
              </w:rPr>
              <w:drawing>
                <wp:inline distT="0" distB="0" distL="0" distR="0" wp14:anchorId="54731532" wp14:editId="38EF8A6C">
                  <wp:extent cx="2420471" cy="3146612"/>
                  <wp:effectExtent l="0" t="0" r="0" b="0"/>
                  <wp:docPr id="2011944588" name="图片 2011944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11944588"/>
                          <pic:cNvPicPr/>
                        </pic:nvPicPr>
                        <pic:blipFill>
                          <a:blip r:embed="rId170">
                            <a:extLst>
                              <a:ext uri="{28A0092B-C50C-407E-A947-70E740481C1C}">
                                <a14:useLocalDpi xmlns:a14="http://schemas.microsoft.com/office/drawing/2010/main" val="0"/>
                              </a:ext>
                            </a:extLst>
                          </a:blip>
                          <a:stretch>
                            <a:fillRect/>
                          </a:stretch>
                        </pic:blipFill>
                        <pic:spPr>
                          <a:xfrm>
                            <a:off x="0" y="0"/>
                            <a:ext cx="2420471" cy="3146612"/>
                          </a:xfrm>
                          <a:prstGeom prst="rect">
                            <a:avLst/>
                          </a:prstGeom>
                        </pic:spPr>
                      </pic:pic>
                    </a:graphicData>
                  </a:graphic>
                </wp:inline>
              </w:drawing>
            </w:r>
          </w:p>
          <w:p w14:paraId="1E775958" w14:textId="4B72C88E" w:rsidR="001C2A72" w:rsidRDefault="00B4151C" w:rsidP="006877A2">
            <w:pPr>
              <w:pStyle w:val="ListParagraph"/>
              <w:numPr>
                <w:ilvl w:val="0"/>
                <w:numId w:val="1474"/>
              </w:numPr>
            </w:pPr>
            <w:r>
              <w:t>If user enters conversion Unit A &gt; Unit B, where: Factor entered is 1.234567</w:t>
            </w:r>
            <w:proofErr w:type="gramStart"/>
            <w:r>
              <w:t>,  Decimal</w:t>
            </w:r>
            <w:proofErr w:type="gramEnd"/>
            <w:r>
              <w:t xml:space="preserve"> precision = 2.</w:t>
            </w:r>
          </w:p>
          <w:tbl>
            <w:tblPr>
              <w:tblW w:w="6930" w:type="dxa"/>
              <w:tblInd w:w="427" w:type="dxa"/>
              <w:tblLook w:val="04A0" w:firstRow="1" w:lastRow="0" w:firstColumn="1" w:lastColumn="0" w:noHBand="0" w:noVBand="1"/>
              <w:tblPrChange w:id="3812" w:author="Bonnie Yang [2]" w:date="2022-09-26T12:02:00Z">
                <w:tblPr>
                  <w:tblW w:w="6930" w:type="dxa"/>
                  <w:tblInd w:w="427" w:type="dxa"/>
                  <w:tblLook w:val="04A0" w:firstRow="1" w:lastRow="0" w:firstColumn="1" w:lastColumn="0" w:noHBand="0" w:noVBand="1"/>
                </w:tblPr>
              </w:tblPrChange>
            </w:tblPr>
            <w:tblGrid>
              <w:gridCol w:w="3226"/>
              <w:gridCol w:w="3704"/>
              <w:tblGridChange w:id="3813">
                <w:tblGrid>
                  <w:gridCol w:w="3226"/>
                  <w:gridCol w:w="3704"/>
                </w:tblGrid>
              </w:tblGridChange>
            </w:tblGrid>
            <w:tr w:rsidR="00B4151C" w:rsidRPr="00113ACB" w14:paraId="05F89988" w14:textId="77777777" w:rsidTr="00B4151C">
              <w:trPr>
                <w:trHeight w:val="288"/>
                <w:ins w:id="3814" w:author="Bonnie Yang [2]" w:date="2022-09-26T12:02:00Z"/>
                <w:trPrChange w:id="3815" w:author="Bonnie Yang [2]" w:date="2022-09-26T12:02:00Z">
                  <w:trPr>
                    <w:trHeight w:val="288"/>
                  </w:trPr>
                </w:trPrChange>
              </w:trPr>
              <w:tc>
                <w:tcPr>
                  <w:tcW w:w="3226" w:type="dxa"/>
                  <w:tcBorders>
                    <w:top w:val="single" w:sz="4" w:space="0" w:color="auto"/>
                    <w:left w:val="single" w:sz="4" w:space="0" w:color="auto"/>
                    <w:bottom w:val="single" w:sz="4" w:space="0" w:color="auto"/>
                    <w:right w:val="single" w:sz="4" w:space="0" w:color="auto"/>
                  </w:tcBorders>
                  <w:noWrap/>
                  <w:hideMark/>
                  <w:tcPrChange w:id="3816" w:author="Bonnie Yang [2]" w:date="2022-09-26T12:02:00Z">
                    <w:tcPr>
                      <w:tcW w:w="2090" w:type="dxa"/>
                      <w:tcBorders>
                        <w:top w:val="single" w:sz="4" w:space="0" w:color="auto"/>
                        <w:left w:val="single" w:sz="4" w:space="0" w:color="auto"/>
                        <w:bottom w:val="single" w:sz="4" w:space="0" w:color="auto"/>
                        <w:right w:val="single" w:sz="4" w:space="0" w:color="auto"/>
                      </w:tcBorders>
                      <w:noWrap/>
                      <w:vAlign w:val="bottom"/>
                      <w:hideMark/>
                    </w:tcPr>
                  </w:tcPrChange>
                </w:tcPr>
                <w:p w14:paraId="5B1B3038" w14:textId="16F5E388" w:rsidR="00B4151C" w:rsidRPr="00113ACB" w:rsidRDefault="00B4151C" w:rsidP="00B4151C">
                  <w:pPr>
                    <w:widowControl/>
                    <w:jc w:val="left"/>
                    <w:rPr>
                      <w:rFonts w:ascii="Calibri" w:eastAsia="Times New Roman" w:hAnsi="Calibri" w:cs="Calibri"/>
                      <w:color w:val="000000"/>
                      <w:kern w:val="0"/>
                      <w:sz w:val="22"/>
                    </w:rPr>
                  </w:pPr>
                  <w:r>
                    <w:rPr>
                      <w:rStyle w:val="Strong"/>
                      <w:rFonts w:ascii="Segoe UI" w:hAnsi="Segoe UI" w:cs="Segoe UI"/>
                      <w:color w:val="172B4D"/>
                      <w:spacing w:val="-1"/>
                      <w:szCs w:val="21"/>
                    </w:rPr>
                    <w:t>Rounding</w:t>
                  </w:r>
                </w:p>
              </w:tc>
              <w:tc>
                <w:tcPr>
                  <w:tcW w:w="3704" w:type="dxa"/>
                  <w:tcBorders>
                    <w:top w:val="single" w:sz="4" w:space="0" w:color="auto"/>
                    <w:left w:val="nil"/>
                    <w:bottom w:val="single" w:sz="4" w:space="0" w:color="auto"/>
                    <w:right w:val="single" w:sz="4" w:space="0" w:color="auto"/>
                  </w:tcBorders>
                  <w:noWrap/>
                  <w:hideMark/>
                  <w:tcPrChange w:id="3817" w:author="Bonnie Yang [2]" w:date="2022-09-26T12:02:00Z">
                    <w:tcPr>
                      <w:tcW w:w="2400" w:type="dxa"/>
                      <w:tcBorders>
                        <w:top w:val="single" w:sz="4" w:space="0" w:color="auto"/>
                        <w:left w:val="nil"/>
                        <w:bottom w:val="single" w:sz="4" w:space="0" w:color="auto"/>
                        <w:right w:val="single" w:sz="4" w:space="0" w:color="auto"/>
                      </w:tcBorders>
                      <w:noWrap/>
                      <w:vAlign w:val="bottom"/>
                      <w:hideMark/>
                    </w:tcPr>
                  </w:tcPrChange>
                </w:tcPr>
                <w:p w14:paraId="3D15BCCB" w14:textId="4BEB0D9C" w:rsidR="00B4151C" w:rsidRPr="00113ACB" w:rsidRDefault="00B4151C" w:rsidP="00B4151C">
                  <w:pPr>
                    <w:widowControl/>
                    <w:jc w:val="left"/>
                    <w:rPr>
                      <w:rFonts w:ascii="Calibri" w:eastAsia="Times New Roman" w:hAnsi="Calibri" w:cs="Calibri"/>
                      <w:color w:val="000000"/>
                      <w:kern w:val="0"/>
                      <w:sz w:val="22"/>
                    </w:rPr>
                  </w:pPr>
                  <w:r>
                    <w:rPr>
                      <w:rStyle w:val="Strong"/>
                      <w:rFonts w:ascii="Segoe UI" w:hAnsi="Segoe UI" w:cs="Segoe UI"/>
                      <w:color w:val="172B4D"/>
                      <w:spacing w:val="-1"/>
                      <w:szCs w:val="21"/>
                    </w:rPr>
                    <w:t>Rounded Factor</w:t>
                  </w:r>
                </w:p>
              </w:tc>
            </w:tr>
            <w:tr w:rsidR="00B4151C" w:rsidRPr="00113ACB" w14:paraId="0A007907" w14:textId="77777777" w:rsidTr="00B4151C">
              <w:trPr>
                <w:trHeight w:val="288"/>
                <w:ins w:id="3818" w:author="Bonnie Yang [2]" w:date="2022-09-26T12:02:00Z"/>
                <w:trPrChange w:id="3819" w:author="Bonnie Yang [2]" w:date="2022-09-26T12:02:00Z">
                  <w:trPr>
                    <w:trHeight w:val="288"/>
                  </w:trPr>
                </w:trPrChange>
              </w:trPr>
              <w:tc>
                <w:tcPr>
                  <w:tcW w:w="3226" w:type="dxa"/>
                  <w:tcBorders>
                    <w:top w:val="nil"/>
                    <w:left w:val="single" w:sz="4" w:space="0" w:color="auto"/>
                    <w:bottom w:val="single" w:sz="4" w:space="0" w:color="auto"/>
                    <w:right w:val="single" w:sz="4" w:space="0" w:color="auto"/>
                  </w:tcBorders>
                  <w:noWrap/>
                  <w:hideMark/>
                  <w:tcPrChange w:id="3820" w:author="Bonnie Yang [2]" w:date="2022-09-26T12:02:00Z">
                    <w:tcPr>
                      <w:tcW w:w="2090" w:type="dxa"/>
                      <w:tcBorders>
                        <w:top w:val="nil"/>
                        <w:left w:val="single" w:sz="4" w:space="0" w:color="auto"/>
                        <w:bottom w:val="single" w:sz="4" w:space="0" w:color="auto"/>
                        <w:right w:val="single" w:sz="4" w:space="0" w:color="auto"/>
                      </w:tcBorders>
                      <w:noWrap/>
                      <w:vAlign w:val="bottom"/>
                      <w:hideMark/>
                    </w:tcPr>
                  </w:tcPrChange>
                </w:tcPr>
                <w:p w14:paraId="2D26AB75" w14:textId="2F2E38B6" w:rsidR="00B4151C" w:rsidRPr="00AC6B77" w:rsidRDefault="00B4151C" w:rsidP="00B4151C">
                  <w:pPr>
                    <w:widowControl/>
                    <w:jc w:val="left"/>
                    <w:rPr>
                      <w:ins w:id="3821" w:author="Bonnie Yang" w:date="2022-09-26T12:02:00Z"/>
                      <w:rFonts w:ascii="Calibri" w:hAnsi="Calibri" w:cs="Calibri"/>
                      <w:color w:val="000000"/>
                      <w:sz w:val="22"/>
                    </w:rPr>
                  </w:pPr>
                  <w:ins w:id="3822" w:author="Bonnie Yang" w:date="2022-09-26T12:02:00Z">
                    <w:r>
                      <w:rPr>
                        <w:rFonts w:ascii="Segoe UI" w:hAnsi="Segoe UI" w:cs="Segoe UI"/>
                        <w:color w:val="172B4D"/>
                        <w:spacing w:val="-1"/>
                        <w:szCs w:val="21"/>
                      </w:rPr>
                      <w:t>To nearest</w:t>
                    </w:r>
                  </w:ins>
                </w:p>
              </w:tc>
              <w:tc>
                <w:tcPr>
                  <w:tcW w:w="3704" w:type="dxa"/>
                  <w:tcBorders>
                    <w:top w:val="nil"/>
                    <w:left w:val="nil"/>
                    <w:bottom w:val="single" w:sz="4" w:space="0" w:color="auto"/>
                    <w:right w:val="single" w:sz="4" w:space="0" w:color="auto"/>
                  </w:tcBorders>
                  <w:noWrap/>
                  <w:hideMark/>
                  <w:tcPrChange w:id="3823" w:author="Bonnie Yang [2]" w:date="2022-09-26T12:02:00Z">
                    <w:tcPr>
                      <w:tcW w:w="2400" w:type="dxa"/>
                      <w:tcBorders>
                        <w:top w:val="nil"/>
                        <w:left w:val="nil"/>
                        <w:bottom w:val="single" w:sz="4" w:space="0" w:color="auto"/>
                        <w:right w:val="single" w:sz="4" w:space="0" w:color="auto"/>
                      </w:tcBorders>
                      <w:noWrap/>
                      <w:vAlign w:val="bottom"/>
                      <w:hideMark/>
                    </w:tcPr>
                  </w:tcPrChange>
                </w:tcPr>
                <w:p w14:paraId="3F8C720F" w14:textId="5E461797" w:rsidR="00B4151C" w:rsidRPr="00113ACB" w:rsidRDefault="00B4151C" w:rsidP="00B4151C">
                  <w:pPr>
                    <w:widowControl/>
                    <w:jc w:val="left"/>
                    <w:rPr>
                      <w:ins w:id="3824" w:author="Bonnie Yang" w:date="2022-09-26T12:02:00Z"/>
                      <w:rFonts w:ascii="Calibri" w:eastAsia="Times New Roman" w:hAnsi="Calibri" w:cs="Calibri"/>
                      <w:color w:val="000000"/>
                      <w:kern w:val="0"/>
                      <w:sz w:val="22"/>
                    </w:rPr>
                  </w:pPr>
                  <w:ins w:id="3825" w:author="Bonnie Yang" w:date="2022-09-26T12:02:00Z">
                    <w:r>
                      <w:rPr>
                        <w:rFonts w:ascii="Segoe UI" w:hAnsi="Segoe UI" w:cs="Segoe UI"/>
                        <w:color w:val="172B4D"/>
                        <w:spacing w:val="-1"/>
                        <w:szCs w:val="21"/>
                      </w:rPr>
                      <w:t>1.23</w:t>
                    </w:r>
                  </w:ins>
                </w:p>
              </w:tc>
            </w:tr>
            <w:tr w:rsidR="00B4151C" w:rsidRPr="00113ACB" w14:paraId="58E8B044" w14:textId="77777777" w:rsidTr="00B4151C">
              <w:trPr>
                <w:trHeight w:val="288"/>
                <w:ins w:id="3826" w:author="Bonnie Yang [2]" w:date="2022-09-26T12:02:00Z"/>
                <w:trPrChange w:id="3827" w:author="Bonnie Yang [2]" w:date="2022-09-26T12:02:00Z">
                  <w:trPr>
                    <w:trHeight w:val="288"/>
                  </w:trPr>
                </w:trPrChange>
              </w:trPr>
              <w:tc>
                <w:tcPr>
                  <w:tcW w:w="3226" w:type="dxa"/>
                  <w:tcBorders>
                    <w:top w:val="nil"/>
                    <w:left w:val="single" w:sz="4" w:space="0" w:color="auto"/>
                    <w:bottom w:val="single" w:sz="4" w:space="0" w:color="auto"/>
                    <w:right w:val="single" w:sz="4" w:space="0" w:color="auto"/>
                  </w:tcBorders>
                  <w:noWrap/>
                  <w:hideMark/>
                  <w:tcPrChange w:id="3828" w:author="Bonnie Yang [2]" w:date="2022-09-26T12:02:00Z">
                    <w:tcPr>
                      <w:tcW w:w="2090" w:type="dxa"/>
                      <w:tcBorders>
                        <w:top w:val="nil"/>
                        <w:left w:val="single" w:sz="4" w:space="0" w:color="auto"/>
                        <w:bottom w:val="single" w:sz="4" w:space="0" w:color="auto"/>
                        <w:right w:val="single" w:sz="4" w:space="0" w:color="auto"/>
                      </w:tcBorders>
                      <w:noWrap/>
                      <w:vAlign w:val="bottom"/>
                      <w:hideMark/>
                    </w:tcPr>
                  </w:tcPrChange>
                </w:tcPr>
                <w:p w14:paraId="4F2FB146" w14:textId="2B37BC29" w:rsidR="00B4151C" w:rsidRPr="00113ACB" w:rsidRDefault="00B4151C" w:rsidP="00B4151C">
                  <w:pPr>
                    <w:widowControl/>
                    <w:jc w:val="left"/>
                    <w:rPr>
                      <w:ins w:id="3829" w:author="Bonnie Yang" w:date="2022-09-26T12:02:00Z"/>
                      <w:rFonts w:ascii="Calibri" w:eastAsia="Times New Roman" w:hAnsi="Calibri" w:cs="Calibri"/>
                      <w:color w:val="000000"/>
                      <w:kern w:val="0"/>
                      <w:sz w:val="22"/>
                    </w:rPr>
                  </w:pPr>
                  <w:ins w:id="3830" w:author="Bonnie Yang" w:date="2022-09-26T12:02:00Z">
                    <w:r>
                      <w:rPr>
                        <w:rFonts w:ascii="Segoe UI" w:hAnsi="Segoe UI" w:cs="Segoe UI"/>
                        <w:color w:val="172B4D"/>
                        <w:spacing w:val="-1"/>
                        <w:szCs w:val="21"/>
                      </w:rPr>
                      <w:t>Up</w:t>
                    </w:r>
                  </w:ins>
                </w:p>
              </w:tc>
              <w:tc>
                <w:tcPr>
                  <w:tcW w:w="3704" w:type="dxa"/>
                  <w:tcBorders>
                    <w:top w:val="nil"/>
                    <w:left w:val="nil"/>
                    <w:bottom w:val="single" w:sz="4" w:space="0" w:color="auto"/>
                    <w:right w:val="single" w:sz="4" w:space="0" w:color="auto"/>
                  </w:tcBorders>
                  <w:noWrap/>
                  <w:hideMark/>
                  <w:tcPrChange w:id="3831" w:author="Bonnie Yang [2]" w:date="2022-09-26T12:02:00Z">
                    <w:tcPr>
                      <w:tcW w:w="2400" w:type="dxa"/>
                      <w:tcBorders>
                        <w:top w:val="nil"/>
                        <w:left w:val="nil"/>
                        <w:bottom w:val="single" w:sz="4" w:space="0" w:color="auto"/>
                        <w:right w:val="single" w:sz="4" w:space="0" w:color="auto"/>
                      </w:tcBorders>
                      <w:noWrap/>
                      <w:vAlign w:val="bottom"/>
                      <w:hideMark/>
                    </w:tcPr>
                  </w:tcPrChange>
                </w:tcPr>
                <w:p w14:paraId="73B098F4" w14:textId="19FEAF3B" w:rsidR="00B4151C" w:rsidRPr="00113ACB" w:rsidRDefault="00B4151C" w:rsidP="00B4151C">
                  <w:pPr>
                    <w:widowControl/>
                    <w:jc w:val="left"/>
                    <w:rPr>
                      <w:ins w:id="3832" w:author="Bonnie Yang" w:date="2022-09-26T12:02:00Z"/>
                      <w:rFonts w:ascii="Calibri" w:eastAsia="Times New Roman" w:hAnsi="Calibri" w:cs="Calibri"/>
                      <w:color w:val="000000"/>
                      <w:kern w:val="0"/>
                      <w:sz w:val="22"/>
                    </w:rPr>
                  </w:pPr>
                  <w:ins w:id="3833" w:author="Bonnie Yang" w:date="2022-09-26T12:02:00Z">
                    <w:r>
                      <w:rPr>
                        <w:rFonts w:ascii="Segoe UI" w:hAnsi="Segoe UI" w:cs="Segoe UI"/>
                        <w:color w:val="172B4D"/>
                        <w:spacing w:val="-1"/>
                        <w:szCs w:val="21"/>
                      </w:rPr>
                      <w:t>1.24</w:t>
                    </w:r>
                  </w:ins>
                </w:p>
              </w:tc>
            </w:tr>
            <w:tr w:rsidR="00B4151C" w:rsidRPr="00113ACB" w14:paraId="4E298F5A" w14:textId="77777777" w:rsidTr="00B4151C">
              <w:trPr>
                <w:trHeight w:val="288"/>
                <w:ins w:id="3834" w:author="Bonnie Yang [2]" w:date="2022-09-26T12:02:00Z"/>
                <w:trPrChange w:id="3835" w:author="Bonnie Yang [2]" w:date="2022-09-26T12:02:00Z">
                  <w:trPr>
                    <w:trHeight w:val="288"/>
                  </w:trPr>
                </w:trPrChange>
              </w:trPr>
              <w:tc>
                <w:tcPr>
                  <w:tcW w:w="3226" w:type="dxa"/>
                  <w:tcBorders>
                    <w:top w:val="nil"/>
                    <w:left w:val="single" w:sz="4" w:space="0" w:color="auto"/>
                    <w:bottom w:val="single" w:sz="4" w:space="0" w:color="auto"/>
                    <w:right w:val="single" w:sz="4" w:space="0" w:color="auto"/>
                  </w:tcBorders>
                  <w:noWrap/>
                  <w:hideMark/>
                  <w:tcPrChange w:id="3836" w:author="Bonnie Yang [2]" w:date="2022-09-26T12:02:00Z">
                    <w:tcPr>
                      <w:tcW w:w="2090" w:type="dxa"/>
                      <w:tcBorders>
                        <w:top w:val="nil"/>
                        <w:left w:val="single" w:sz="4" w:space="0" w:color="auto"/>
                        <w:bottom w:val="single" w:sz="4" w:space="0" w:color="auto"/>
                        <w:right w:val="single" w:sz="4" w:space="0" w:color="auto"/>
                      </w:tcBorders>
                      <w:noWrap/>
                      <w:vAlign w:val="bottom"/>
                      <w:hideMark/>
                    </w:tcPr>
                  </w:tcPrChange>
                </w:tcPr>
                <w:p w14:paraId="71BF02A2" w14:textId="297A9959" w:rsidR="00B4151C" w:rsidRPr="00113ACB" w:rsidRDefault="00B4151C" w:rsidP="00B4151C">
                  <w:pPr>
                    <w:widowControl/>
                    <w:jc w:val="left"/>
                    <w:rPr>
                      <w:ins w:id="3837" w:author="Bonnie Yang" w:date="2022-09-26T12:02:00Z"/>
                      <w:rFonts w:ascii="Calibri" w:eastAsia="Times New Roman" w:hAnsi="Calibri" w:cs="Calibri"/>
                      <w:color w:val="000000"/>
                      <w:kern w:val="0"/>
                      <w:sz w:val="22"/>
                    </w:rPr>
                  </w:pPr>
                  <w:ins w:id="3838" w:author="Bonnie Yang" w:date="2022-09-26T12:02:00Z">
                    <w:r>
                      <w:rPr>
                        <w:rFonts w:ascii="Segoe UI" w:hAnsi="Segoe UI" w:cs="Segoe UI"/>
                        <w:color w:val="172B4D"/>
                        <w:spacing w:val="-1"/>
                        <w:szCs w:val="21"/>
                      </w:rPr>
                      <w:t>Down</w:t>
                    </w:r>
                  </w:ins>
                </w:p>
              </w:tc>
              <w:tc>
                <w:tcPr>
                  <w:tcW w:w="3704" w:type="dxa"/>
                  <w:tcBorders>
                    <w:top w:val="nil"/>
                    <w:left w:val="nil"/>
                    <w:bottom w:val="single" w:sz="4" w:space="0" w:color="auto"/>
                    <w:right w:val="single" w:sz="4" w:space="0" w:color="auto"/>
                  </w:tcBorders>
                  <w:noWrap/>
                  <w:hideMark/>
                  <w:tcPrChange w:id="3839" w:author="Bonnie Yang [2]" w:date="2022-09-26T12:02:00Z">
                    <w:tcPr>
                      <w:tcW w:w="2400" w:type="dxa"/>
                      <w:tcBorders>
                        <w:top w:val="nil"/>
                        <w:left w:val="nil"/>
                        <w:bottom w:val="single" w:sz="4" w:space="0" w:color="auto"/>
                        <w:right w:val="single" w:sz="4" w:space="0" w:color="auto"/>
                      </w:tcBorders>
                      <w:noWrap/>
                      <w:vAlign w:val="bottom"/>
                      <w:hideMark/>
                    </w:tcPr>
                  </w:tcPrChange>
                </w:tcPr>
                <w:p w14:paraId="47D4EA33" w14:textId="0EDA5E18" w:rsidR="00B4151C" w:rsidRPr="00113ACB" w:rsidRDefault="00B4151C" w:rsidP="00B4151C">
                  <w:pPr>
                    <w:widowControl/>
                    <w:jc w:val="left"/>
                    <w:rPr>
                      <w:ins w:id="3840" w:author="Bonnie Yang" w:date="2022-09-26T12:02:00Z"/>
                      <w:rFonts w:ascii="Calibri" w:eastAsia="Times New Roman" w:hAnsi="Calibri" w:cs="Calibri"/>
                      <w:color w:val="000000"/>
                      <w:kern w:val="0"/>
                      <w:sz w:val="22"/>
                    </w:rPr>
                  </w:pPr>
                  <w:ins w:id="3841" w:author="Bonnie Yang" w:date="2022-09-26T12:02:00Z">
                    <w:r>
                      <w:rPr>
                        <w:rFonts w:ascii="Segoe UI" w:hAnsi="Segoe UI" w:cs="Segoe UI"/>
                        <w:color w:val="172B4D"/>
                        <w:spacing w:val="-1"/>
                        <w:szCs w:val="21"/>
                      </w:rPr>
                      <w:t>1.23</w:t>
                    </w:r>
                  </w:ins>
                </w:p>
              </w:tc>
            </w:tr>
          </w:tbl>
          <w:p w14:paraId="23E1A7F5" w14:textId="41522D1B" w:rsidR="00B4151C" w:rsidRDefault="00B4151C">
            <w:pPr>
              <w:pStyle w:val="ListParagraph"/>
              <w:numPr>
                <w:ilvl w:val="0"/>
                <w:numId w:val="1475"/>
              </w:numPr>
              <w:rPr>
                <w:ins w:id="3842" w:author="Bonnie Yang" w:date="2022-09-26T12:03:00Z"/>
              </w:rPr>
              <w:pPrChange w:id="3843" w:author="Bonnie Yang [2]" w:date="2022-09-26T12:03:00Z">
                <w:pPr>
                  <w:pStyle w:val="ListParagraph"/>
                  <w:ind w:left="360"/>
                </w:pPr>
              </w:pPrChange>
            </w:pPr>
            <w:ins w:id="3844" w:author="Bonnie Yang" w:date="2022-09-26T12:03:00Z">
              <w:r>
                <w:t>If user enters conversion Unit A &gt; Unit B, where: Factor entered is 1.235567</w:t>
              </w:r>
              <w:proofErr w:type="gramStart"/>
              <w:r>
                <w:t>,  Decimal</w:t>
              </w:r>
              <w:proofErr w:type="gramEnd"/>
              <w:r>
                <w:t xml:space="preserve"> precision = 2.</w:t>
              </w:r>
            </w:ins>
          </w:p>
          <w:tbl>
            <w:tblPr>
              <w:tblW w:w="6930" w:type="dxa"/>
              <w:tblInd w:w="427" w:type="dxa"/>
              <w:tblLook w:val="04A0" w:firstRow="1" w:lastRow="0" w:firstColumn="1" w:lastColumn="0" w:noHBand="0" w:noVBand="1"/>
            </w:tblPr>
            <w:tblGrid>
              <w:gridCol w:w="3226"/>
              <w:gridCol w:w="3704"/>
            </w:tblGrid>
            <w:tr w:rsidR="00B4151C" w:rsidRPr="00113ACB" w14:paraId="5FDF23AB" w14:textId="77777777">
              <w:trPr>
                <w:trHeight w:val="288"/>
                <w:ins w:id="3845" w:author="Bonnie Yang [2]" w:date="2022-09-26T12:03:00Z"/>
              </w:trPr>
              <w:tc>
                <w:tcPr>
                  <w:tcW w:w="3226" w:type="dxa"/>
                  <w:tcBorders>
                    <w:top w:val="single" w:sz="4" w:space="0" w:color="auto"/>
                    <w:left w:val="single" w:sz="4" w:space="0" w:color="auto"/>
                    <w:bottom w:val="single" w:sz="4" w:space="0" w:color="auto"/>
                    <w:right w:val="single" w:sz="4" w:space="0" w:color="auto"/>
                  </w:tcBorders>
                  <w:noWrap/>
                  <w:hideMark/>
                </w:tcPr>
                <w:p w14:paraId="01309FCD" w14:textId="77777777" w:rsidR="00B4151C" w:rsidRPr="00113ACB" w:rsidRDefault="00B4151C" w:rsidP="00B4151C">
                  <w:pPr>
                    <w:widowControl/>
                    <w:jc w:val="left"/>
                    <w:rPr>
                      <w:ins w:id="3846" w:author="Bonnie Yang" w:date="2022-09-26T12:03:00Z"/>
                      <w:rFonts w:ascii="Calibri" w:eastAsia="Times New Roman" w:hAnsi="Calibri" w:cs="Calibri"/>
                      <w:color w:val="000000"/>
                      <w:kern w:val="0"/>
                      <w:sz w:val="22"/>
                    </w:rPr>
                  </w:pPr>
                  <w:ins w:id="3847" w:author="Bonnie Yang" w:date="2022-09-26T12:03:00Z">
                    <w:r>
                      <w:rPr>
                        <w:rStyle w:val="Strong"/>
                        <w:rFonts w:ascii="Segoe UI" w:hAnsi="Segoe UI" w:cs="Segoe UI"/>
                        <w:color w:val="172B4D"/>
                        <w:spacing w:val="-1"/>
                        <w:szCs w:val="21"/>
                      </w:rPr>
                      <w:t>Rounding</w:t>
                    </w:r>
                  </w:ins>
                </w:p>
              </w:tc>
              <w:tc>
                <w:tcPr>
                  <w:tcW w:w="3704" w:type="dxa"/>
                  <w:tcBorders>
                    <w:top w:val="single" w:sz="4" w:space="0" w:color="auto"/>
                    <w:left w:val="nil"/>
                    <w:bottom w:val="single" w:sz="4" w:space="0" w:color="auto"/>
                    <w:right w:val="single" w:sz="4" w:space="0" w:color="auto"/>
                  </w:tcBorders>
                  <w:noWrap/>
                  <w:hideMark/>
                </w:tcPr>
                <w:p w14:paraId="416F24AF" w14:textId="77777777" w:rsidR="00B4151C" w:rsidRPr="00113ACB" w:rsidRDefault="00B4151C" w:rsidP="00B4151C">
                  <w:pPr>
                    <w:widowControl/>
                    <w:jc w:val="left"/>
                    <w:rPr>
                      <w:ins w:id="3848" w:author="Bonnie Yang" w:date="2022-09-26T12:03:00Z"/>
                      <w:rFonts w:ascii="Calibri" w:eastAsia="Times New Roman" w:hAnsi="Calibri" w:cs="Calibri"/>
                      <w:color w:val="000000"/>
                      <w:kern w:val="0"/>
                      <w:sz w:val="22"/>
                    </w:rPr>
                  </w:pPr>
                  <w:ins w:id="3849" w:author="Bonnie Yang" w:date="2022-09-26T12:03:00Z">
                    <w:r>
                      <w:rPr>
                        <w:rStyle w:val="Strong"/>
                        <w:rFonts w:ascii="Segoe UI" w:hAnsi="Segoe UI" w:cs="Segoe UI"/>
                        <w:color w:val="172B4D"/>
                        <w:spacing w:val="-1"/>
                        <w:szCs w:val="21"/>
                      </w:rPr>
                      <w:t>Rounded Factor</w:t>
                    </w:r>
                  </w:ins>
                </w:p>
              </w:tc>
            </w:tr>
            <w:tr w:rsidR="00B4151C" w:rsidRPr="00113ACB" w14:paraId="43DF6FCE" w14:textId="77777777">
              <w:trPr>
                <w:trHeight w:val="288"/>
                <w:ins w:id="3850" w:author="Bonnie Yang [2]" w:date="2022-09-26T12:03:00Z"/>
              </w:trPr>
              <w:tc>
                <w:tcPr>
                  <w:tcW w:w="3226" w:type="dxa"/>
                  <w:tcBorders>
                    <w:top w:val="nil"/>
                    <w:left w:val="single" w:sz="4" w:space="0" w:color="auto"/>
                    <w:bottom w:val="single" w:sz="4" w:space="0" w:color="auto"/>
                    <w:right w:val="single" w:sz="4" w:space="0" w:color="auto"/>
                  </w:tcBorders>
                  <w:noWrap/>
                  <w:hideMark/>
                </w:tcPr>
                <w:p w14:paraId="0E68311D" w14:textId="77777777" w:rsidR="00B4151C" w:rsidRPr="00AC6B77" w:rsidRDefault="00B4151C" w:rsidP="00B4151C">
                  <w:pPr>
                    <w:widowControl/>
                    <w:jc w:val="left"/>
                    <w:rPr>
                      <w:ins w:id="3851" w:author="Bonnie Yang" w:date="2022-09-26T12:03:00Z"/>
                      <w:rFonts w:ascii="Calibri" w:hAnsi="Calibri" w:cs="Calibri"/>
                      <w:color w:val="000000"/>
                      <w:sz w:val="22"/>
                    </w:rPr>
                  </w:pPr>
                  <w:ins w:id="3852" w:author="Bonnie Yang" w:date="2022-09-26T12:03:00Z">
                    <w:r>
                      <w:rPr>
                        <w:rFonts w:ascii="Segoe UI" w:hAnsi="Segoe UI" w:cs="Segoe UI"/>
                        <w:color w:val="172B4D"/>
                        <w:spacing w:val="-1"/>
                        <w:szCs w:val="21"/>
                      </w:rPr>
                      <w:t>To nearest</w:t>
                    </w:r>
                  </w:ins>
                </w:p>
              </w:tc>
              <w:tc>
                <w:tcPr>
                  <w:tcW w:w="3704" w:type="dxa"/>
                  <w:tcBorders>
                    <w:top w:val="nil"/>
                    <w:left w:val="nil"/>
                    <w:bottom w:val="single" w:sz="4" w:space="0" w:color="auto"/>
                    <w:right w:val="single" w:sz="4" w:space="0" w:color="auto"/>
                  </w:tcBorders>
                  <w:noWrap/>
                  <w:hideMark/>
                </w:tcPr>
                <w:p w14:paraId="4E30DEC8" w14:textId="29834C9D" w:rsidR="00B4151C" w:rsidRPr="00113ACB" w:rsidRDefault="00B4151C" w:rsidP="00B4151C">
                  <w:pPr>
                    <w:widowControl/>
                    <w:jc w:val="left"/>
                    <w:rPr>
                      <w:ins w:id="3853" w:author="Bonnie Yang" w:date="2022-09-26T12:03:00Z"/>
                      <w:rFonts w:ascii="Calibri" w:eastAsia="Times New Roman" w:hAnsi="Calibri" w:cs="Calibri"/>
                      <w:color w:val="000000"/>
                      <w:kern w:val="0"/>
                      <w:sz w:val="22"/>
                    </w:rPr>
                  </w:pPr>
                  <w:ins w:id="3854" w:author="Bonnie Yang" w:date="2022-09-26T12:03:00Z">
                    <w:r>
                      <w:rPr>
                        <w:rFonts w:ascii="Segoe UI" w:hAnsi="Segoe UI" w:cs="Segoe UI"/>
                        <w:color w:val="172B4D"/>
                        <w:spacing w:val="-1"/>
                        <w:szCs w:val="21"/>
                      </w:rPr>
                      <w:t>1.24</w:t>
                    </w:r>
                  </w:ins>
                </w:p>
              </w:tc>
            </w:tr>
            <w:tr w:rsidR="00B4151C" w:rsidRPr="00113ACB" w14:paraId="05C676A3" w14:textId="77777777">
              <w:trPr>
                <w:trHeight w:val="288"/>
                <w:ins w:id="3855" w:author="Bonnie Yang [2]" w:date="2022-09-26T12:03:00Z"/>
              </w:trPr>
              <w:tc>
                <w:tcPr>
                  <w:tcW w:w="3226" w:type="dxa"/>
                  <w:tcBorders>
                    <w:top w:val="nil"/>
                    <w:left w:val="single" w:sz="4" w:space="0" w:color="auto"/>
                    <w:bottom w:val="single" w:sz="4" w:space="0" w:color="auto"/>
                    <w:right w:val="single" w:sz="4" w:space="0" w:color="auto"/>
                  </w:tcBorders>
                  <w:noWrap/>
                  <w:hideMark/>
                </w:tcPr>
                <w:p w14:paraId="6DD100CF" w14:textId="77777777" w:rsidR="00B4151C" w:rsidRPr="00113ACB" w:rsidRDefault="00B4151C" w:rsidP="00B4151C">
                  <w:pPr>
                    <w:widowControl/>
                    <w:jc w:val="left"/>
                    <w:rPr>
                      <w:ins w:id="3856" w:author="Bonnie Yang" w:date="2022-09-26T12:03:00Z"/>
                      <w:rFonts w:ascii="Calibri" w:eastAsia="Times New Roman" w:hAnsi="Calibri" w:cs="Calibri"/>
                      <w:color w:val="000000"/>
                      <w:kern w:val="0"/>
                      <w:sz w:val="22"/>
                    </w:rPr>
                  </w:pPr>
                  <w:ins w:id="3857" w:author="Bonnie Yang" w:date="2022-09-26T12:03:00Z">
                    <w:r>
                      <w:rPr>
                        <w:rFonts w:ascii="Segoe UI" w:hAnsi="Segoe UI" w:cs="Segoe UI"/>
                        <w:color w:val="172B4D"/>
                        <w:spacing w:val="-1"/>
                        <w:szCs w:val="21"/>
                      </w:rPr>
                      <w:t>Up</w:t>
                    </w:r>
                  </w:ins>
                </w:p>
              </w:tc>
              <w:tc>
                <w:tcPr>
                  <w:tcW w:w="3704" w:type="dxa"/>
                  <w:tcBorders>
                    <w:top w:val="nil"/>
                    <w:left w:val="nil"/>
                    <w:bottom w:val="single" w:sz="4" w:space="0" w:color="auto"/>
                    <w:right w:val="single" w:sz="4" w:space="0" w:color="auto"/>
                  </w:tcBorders>
                  <w:noWrap/>
                  <w:hideMark/>
                </w:tcPr>
                <w:p w14:paraId="0618F047" w14:textId="77777777" w:rsidR="00B4151C" w:rsidRPr="00113ACB" w:rsidRDefault="00B4151C" w:rsidP="00B4151C">
                  <w:pPr>
                    <w:widowControl/>
                    <w:jc w:val="left"/>
                    <w:rPr>
                      <w:ins w:id="3858" w:author="Bonnie Yang" w:date="2022-09-26T12:03:00Z"/>
                      <w:rFonts w:ascii="Calibri" w:eastAsia="Times New Roman" w:hAnsi="Calibri" w:cs="Calibri"/>
                      <w:color w:val="000000"/>
                      <w:kern w:val="0"/>
                      <w:sz w:val="22"/>
                    </w:rPr>
                  </w:pPr>
                  <w:ins w:id="3859" w:author="Bonnie Yang" w:date="2022-09-26T12:03:00Z">
                    <w:r>
                      <w:rPr>
                        <w:rFonts w:ascii="Segoe UI" w:hAnsi="Segoe UI" w:cs="Segoe UI"/>
                        <w:color w:val="172B4D"/>
                        <w:spacing w:val="-1"/>
                        <w:szCs w:val="21"/>
                      </w:rPr>
                      <w:t>1.24</w:t>
                    </w:r>
                  </w:ins>
                </w:p>
              </w:tc>
            </w:tr>
            <w:tr w:rsidR="00B4151C" w:rsidRPr="00113ACB" w14:paraId="6A6D3AEE" w14:textId="77777777">
              <w:trPr>
                <w:trHeight w:val="288"/>
                <w:ins w:id="3860" w:author="Bonnie Yang [2]" w:date="2022-09-26T12:03:00Z"/>
              </w:trPr>
              <w:tc>
                <w:tcPr>
                  <w:tcW w:w="3226" w:type="dxa"/>
                  <w:tcBorders>
                    <w:top w:val="nil"/>
                    <w:left w:val="single" w:sz="4" w:space="0" w:color="auto"/>
                    <w:bottom w:val="single" w:sz="4" w:space="0" w:color="auto"/>
                    <w:right w:val="single" w:sz="4" w:space="0" w:color="auto"/>
                  </w:tcBorders>
                  <w:noWrap/>
                  <w:hideMark/>
                </w:tcPr>
                <w:p w14:paraId="29C21073" w14:textId="77777777" w:rsidR="00B4151C" w:rsidRPr="00113ACB" w:rsidRDefault="00B4151C" w:rsidP="00B4151C">
                  <w:pPr>
                    <w:widowControl/>
                    <w:jc w:val="left"/>
                    <w:rPr>
                      <w:ins w:id="3861" w:author="Bonnie Yang" w:date="2022-09-26T12:03:00Z"/>
                      <w:rFonts w:ascii="Calibri" w:eastAsia="Times New Roman" w:hAnsi="Calibri" w:cs="Calibri"/>
                      <w:color w:val="000000"/>
                      <w:kern w:val="0"/>
                      <w:sz w:val="22"/>
                    </w:rPr>
                  </w:pPr>
                  <w:ins w:id="3862" w:author="Bonnie Yang" w:date="2022-09-26T12:03:00Z">
                    <w:r>
                      <w:rPr>
                        <w:rFonts w:ascii="Segoe UI" w:hAnsi="Segoe UI" w:cs="Segoe UI"/>
                        <w:color w:val="172B4D"/>
                        <w:spacing w:val="-1"/>
                        <w:szCs w:val="21"/>
                      </w:rPr>
                      <w:t>Down</w:t>
                    </w:r>
                  </w:ins>
                </w:p>
              </w:tc>
              <w:tc>
                <w:tcPr>
                  <w:tcW w:w="3704" w:type="dxa"/>
                  <w:tcBorders>
                    <w:top w:val="nil"/>
                    <w:left w:val="nil"/>
                    <w:bottom w:val="single" w:sz="4" w:space="0" w:color="auto"/>
                    <w:right w:val="single" w:sz="4" w:space="0" w:color="auto"/>
                  </w:tcBorders>
                  <w:noWrap/>
                  <w:hideMark/>
                </w:tcPr>
                <w:p w14:paraId="14FDDF53" w14:textId="77777777" w:rsidR="00B4151C" w:rsidRPr="00113ACB" w:rsidRDefault="00B4151C" w:rsidP="00B4151C">
                  <w:pPr>
                    <w:widowControl/>
                    <w:jc w:val="left"/>
                    <w:rPr>
                      <w:ins w:id="3863" w:author="Bonnie Yang" w:date="2022-09-26T12:03:00Z"/>
                      <w:rFonts w:ascii="Calibri" w:eastAsia="Times New Roman" w:hAnsi="Calibri" w:cs="Calibri"/>
                      <w:color w:val="000000"/>
                      <w:kern w:val="0"/>
                      <w:sz w:val="22"/>
                    </w:rPr>
                  </w:pPr>
                  <w:ins w:id="3864" w:author="Bonnie Yang" w:date="2022-09-26T12:03:00Z">
                    <w:r>
                      <w:rPr>
                        <w:rFonts w:ascii="Segoe UI" w:hAnsi="Segoe UI" w:cs="Segoe UI"/>
                        <w:color w:val="172B4D"/>
                        <w:spacing w:val="-1"/>
                        <w:szCs w:val="21"/>
                      </w:rPr>
                      <w:t>1.23</w:t>
                    </w:r>
                  </w:ins>
                </w:p>
              </w:tc>
            </w:tr>
          </w:tbl>
          <w:p w14:paraId="5532DB51" w14:textId="77777777" w:rsidR="00B4151C" w:rsidRPr="00B4151C" w:rsidRDefault="00B4151C" w:rsidP="00B4151C">
            <w:pPr>
              <w:pStyle w:val="ListParagraph"/>
              <w:ind w:left="360"/>
            </w:pPr>
          </w:p>
          <w:p w14:paraId="60238134" w14:textId="77777777" w:rsidR="000B5BC1" w:rsidRDefault="000B5BC1" w:rsidP="000B5BC1">
            <w:pPr>
              <w:pStyle w:val="ListParagraph"/>
              <w:numPr>
                <w:ilvl w:val="0"/>
                <w:numId w:val="1085"/>
              </w:numPr>
            </w:pPr>
            <w:r>
              <w:t xml:space="preserve">Create </w:t>
            </w:r>
            <w:r>
              <w:rPr>
                <w:rFonts w:hint="eastAsia"/>
              </w:rPr>
              <w:t>unit</w:t>
            </w:r>
            <w:r>
              <w:t xml:space="preserve"> conversion</w:t>
            </w:r>
          </w:p>
          <w:p w14:paraId="4D209B5B" w14:textId="77777777" w:rsidR="000B5BC1" w:rsidRDefault="000B5BC1">
            <w:pPr>
              <w:pStyle w:val="ListParagraph"/>
              <w:ind w:left="360"/>
            </w:pPr>
            <w:r>
              <w:rPr>
                <w:noProof/>
              </w:rPr>
              <w:drawing>
                <wp:inline distT="0" distB="0" distL="0" distR="0" wp14:anchorId="1DC1E783" wp14:editId="32DB4D54">
                  <wp:extent cx="4367854" cy="1973580"/>
                  <wp:effectExtent l="0" t="0" r="0" b="7620"/>
                  <wp:docPr id="2011944722" name="图片 201194472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4722" name="Picture 249" descr="图形用户界面, 应用程序&#10;&#10;描述已自动生成"/>
                          <pic:cNvPicPr/>
                        </pic:nvPicPr>
                        <pic:blipFill>
                          <a:blip r:embed="rId171">
                            <a:extLst>
                              <a:ext uri="{28A0092B-C50C-407E-A947-70E740481C1C}">
                                <a14:useLocalDpi xmlns:a14="http://schemas.microsoft.com/office/drawing/2010/main" val="0"/>
                              </a:ext>
                            </a:extLst>
                          </a:blip>
                          <a:stretch>
                            <a:fillRect/>
                          </a:stretch>
                        </pic:blipFill>
                        <pic:spPr>
                          <a:xfrm>
                            <a:off x="0" y="0"/>
                            <a:ext cx="4367854" cy="1973580"/>
                          </a:xfrm>
                          <a:prstGeom prst="rect">
                            <a:avLst/>
                          </a:prstGeom>
                        </pic:spPr>
                      </pic:pic>
                    </a:graphicData>
                  </a:graphic>
                </wp:inline>
              </w:drawing>
            </w:r>
          </w:p>
          <w:p w14:paraId="76F4C85F" w14:textId="77777777" w:rsidR="000B5BC1" w:rsidRDefault="000B5BC1" w:rsidP="000B5BC1">
            <w:pPr>
              <w:pStyle w:val="ListParagraph"/>
              <w:numPr>
                <w:ilvl w:val="0"/>
                <w:numId w:val="1210"/>
              </w:numPr>
            </w:pPr>
            <w:r>
              <w:t>From Unit: Drop</w:t>
            </w:r>
            <w:r>
              <w:rPr>
                <w:rFonts w:hint="eastAsia"/>
              </w:rPr>
              <w:t>down</w:t>
            </w:r>
            <w:r>
              <w:t xml:space="preserve"> list with all units or user could create a new unit. </w:t>
            </w:r>
          </w:p>
          <w:p w14:paraId="27B7EE4F" w14:textId="77777777" w:rsidR="000B5BC1" w:rsidRDefault="000B5BC1" w:rsidP="000B5BC1">
            <w:pPr>
              <w:pStyle w:val="ListParagraph"/>
              <w:numPr>
                <w:ilvl w:val="0"/>
                <w:numId w:val="1210"/>
              </w:numPr>
            </w:pPr>
            <w:r>
              <w:t>To Unit: Drop</w:t>
            </w:r>
            <w:r>
              <w:rPr>
                <w:rFonts w:hint="eastAsia"/>
              </w:rPr>
              <w:t>down</w:t>
            </w:r>
            <w:r>
              <w:t xml:space="preserve"> list with all units or user could create a new unit.</w:t>
            </w:r>
          </w:p>
          <w:p w14:paraId="563E01AC" w14:textId="77777777" w:rsidR="000B5BC1" w:rsidRDefault="000B5BC1" w:rsidP="000B5BC1">
            <w:pPr>
              <w:pStyle w:val="ListParagraph"/>
              <w:numPr>
                <w:ilvl w:val="0"/>
                <w:numId w:val="1210"/>
              </w:numPr>
            </w:pPr>
            <w:r>
              <w:t xml:space="preserve">If user select to create a new unit, add two new field ‘Is Base Unit’ and “System of Units” on the pop-up window. The logic is the same as </w:t>
            </w:r>
            <w:r w:rsidRPr="006A361B">
              <w:t>RS06-29 Units</w:t>
            </w:r>
            <w:r>
              <w:t>.</w:t>
            </w:r>
          </w:p>
          <w:p w14:paraId="23D30D6F" w14:textId="77777777" w:rsidR="000B5BC1" w:rsidRDefault="000B5BC1" w:rsidP="000B5BC1">
            <w:pPr>
              <w:pStyle w:val="ListParagraph"/>
              <w:numPr>
                <w:ilvl w:val="0"/>
                <w:numId w:val="1210"/>
              </w:numPr>
            </w:pPr>
            <w:r>
              <w:t>Formula layout: Dropdown list with options, [Simple, Advanced], default as simple</w:t>
            </w:r>
          </w:p>
          <w:p w14:paraId="72B72F04" w14:textId="77777777" w:rsidR="000B5BC1" w:rsidRDefault="000B5BC1" w:rsidP="000B5BC1">
            <w:pPr>
              <w:pStyle w:val="ListParagraph"/>
              <w:numPr>
                <w:ilvl w:val="0"/>
                <w:numId w:val="1210"/>
              </w:numPr>
            </w:pPr>
            <w:r>
              <w:t>Factor: Double with 4. If Formula layout is advanced, default 1, disable.</w:t>
            </w:r>
          </w:p>
          <w:p w14:paraId="7893A888" w14:textId="77777777" w:rsidR="000B5BC1" w:rsidRDefault="000B5BC1" w:rsidP="000B5BC1">
            <w:pPr>
              <w:pStyle w:val="ListParagraph"/>
              <w:numPr>
                <w:ilvl w:val="0"/>
                <w:numId w:val="1210"/>
              </w:numPr>
            </w:pPr>
            <w:r>
              <w:t>Numerator: Double with 4. If Formula layout is simple, default 1, disable.</w:t>
            </w:r>
          </w:p>
          <w:p w14:paraId="53B561D1" w14:textId="77777777" w:rsidR="000B5BC1" w:rsidRDefault="000B5BC1" w:rsidP="000B5BC1">
            <w:pPr>
              <w:pStyle w:val="ListParagraph"/>
              <w:numPr>
                <w:ilvl w:val="0"/>
                <w:numId w:val="1210"/>
              </w:numPr>
            </w:pPr>
            <w:r>
              <w:t>Denominator: Double with 4. If Formula layout is simple, default 1, disable.</w:t>
            </w:r>
          </w:p>
          <w:p w14:paraId="707664DE" w14:textId="77777777" w:rsidR="000B5BC1" w:rsidRDefault="000B5BC1" w:rsidP="000B5BC1">
            <w:pPr>
              <w:pStyle w:val="ListParagraph"/>
              <w:numPr>
                <w:ilvl w:val="0"/>
                <w:numId w:val="1210"/>
              </w:numPr>
            </w:pPr>
            <w:r>
              <w:t xml:space="preserve">Rounding: Dropdown list with options [To nearest, Up, </w:t>
            </w:r>
            <w:proofErr w:type="gramStart"/>
            <w:r>
              <w:t>Down</w:t>
            </w:r>
            <w:proofErr w:type="gramEnd"/>
            <w:r>
              <w:t xml:space="preserve">], Default as </w:t>
            </w:r>
            <w:proofErr w:type="gramStart"/>
            <w:r>
              <w:t>To</w:t>
            </w:r>
            <w:proofErr w:type="gramEnd"/>
            <w:r>
              <w:t xml:space="preserve"> nearest.</w:t>
            </w:r>
          </w:p>
          <w:p w14:paraId="09087F9B" w14:textId="77777777" w:rsidR="000B5BC1" w:rsidRDefault="000B5BC1" w:rsidP="000B5BC1">
            <w:pPr>
              <w:pStyle w:val="ListParagraph"/>
              <w:numPr>
                <w:ilvl w:val="0"/>
                <w:numId w:val="1210"/>
              </w:numPr>
            </w:pPr>
            <w:r>
              <w:t xml:space="preserve">When user save unit conversion, if there is </w:t>
            </w:r>
            <w:proofErr w:type="gramStart"/>
            <w:r>
              <w:t>an</w:t>
            </w:r>
            <w:proofErr w:type="gramEnd"/>
            <w:r>
              <w:t xml:space="preserve"> unit conversion with both same From </w:t>
            </w:r>
            <w:r>
              <w:rPr>
                <w:rFonts w:hint="eastAsia"/>
              </w:rPr>
              <w:t>U</w:t>
            </w:r>
            <w:r>
              <w:t>nit and To Unit, show warning message, “This conversion from {From Unit} to {To Unit} already exists.”.</w:t>
            </w:r>
          </w:p>
          <w:p w14:paraId="2614009A" w14:textId="77777777" w:rsidR="000B5BC1" w:rsidRDefault="000B5BC1" w:rsidP="000B5BC1">
            <w:pPr>
              <w:pStyle w:val="ListParagraph"/>
              <w:numPr>
                <w:ilvl w:val="0"/>
                <w:numId w:val="1210"/>
              </w:numPr>
            </w:pPr>
            <w:r>
              <w:t xml:space="preserve">And </w:t>
            </w:r>
            <w:proofErr w:type="gramStart"/>
            <w:r>
              <w:t>user</w:t>
            </w:r>
            <w:proofErr w:type="gramEnd"/>
            <w:r>
              <w:t xml:space="preserve"> can create unit conversion on create/edit vendor page. See 6.10.2 Create Vendor Item for detail.</w:t>
            </w:r>
          </w:p>
          <w:p w14:paraId="6867DCA0" w14:textId="77777777" w:rsidR="000B5BC1" w:rsidRPr="00FD16A0" w:rsidRDefault="000B5BC1" w:rsidP="000B5BC1">
            <w:pPr>
              <w:pStyle w:val="ListParagraph"/>
              <w:numPr>
                <w:ilvl w:val="0"/>
                <w:numId w:val="1210"/>
              </w:numPr>
            </w:pPr>
            <w:r>
              <w:t xml:space="preserve">On create or edit Unit Conversion pop-up window: </w:t>
            </w:r>
          </w:p>
          <w:p w14:paraId="7387C74E" w14:textId="77777777" w:rsidR="000B5BC1" w:rsidRDefault="000B5BC1" w:rsidP="000B5BC1">
            <w:pPr>
              <w:pStyle w:val="ListParagraph"/>
              <w:numPr>
                <w:ilvl w:val="0"/>
                <w:numId w:val="1204"/>
              </w:numPr>
            </w:pPr>
            <w:r>
              <w:lastRenderedPageBreak/>
              <w:t>“Formula layout” default by simple.</w:t>
            </w:r>
          </w:p>
          <w:p w14:paraId="3AF5EBBB" w14:textId="77777777" w:rsidR="000B5BC1" w:rsidRDefault="000B5BC1" w:rsidP="000B5BC1">
            <w:pPr>
              <w:pStyle w:val="ListParagraph"/>
              <w:numPr>
                <w:ilvl w:val="0"/>
                <w:numId w:val="1204"/>
              </w:numPr>
            </w:pPr>
            <w:r>
              <w:t>If “Formula layout” is Simple, “</w:t>
            </w:r>
            <w:r w:rsidRPr="00CD6FA1">
              <w:t>Numerator</w:t>
            </w:r>
            <w:r>
              <w:t>” and “</w:t>
            </w:r>
            <w:r w:rsidRPr="00CD6FA1">
              <w:t>Denominator</w:t>
            </w:r>
            <w:r>
              <w:t>” default by 1</w:t>
            </w:r>
            <w:r>
              <w:rPr>
                <w:rFonts w:hint="eastAsia"/>
              </w:rPr>
              <w:t>,</w:t>
            </w:r>
            <w:r>
              <w:t xml:space="preserve"> we will never display these two fields in UI. Like this:</w:t>
            </w:r>
          </w:p>
          <w:p w14:paraId="07612A19" w14:textId="77777777" w:rsidR="000B5BC1" w:rsidRDefault="000B5BC1">
            <w:pPr>
              <w:pStyle w:val="ListParagraph"/>
              <w:ind w:left="780"/>
            </w:pPr>
            <w:r>
              <w:rPr>
                <w:noProof/>
              </w:rPr>
              <w:drawing>
                <wp:inline distT="0" distB="0" distL="0" distR="0" wp14:anchorId="223266F6" wp14:editId="02A49DDF">
                  <wp:extent cx="4392909" cy="651056"/>
                  <wp:effectExtent l="0" t="0" r="8255" b="0"/>
                  <wp:docPr id="2011944723" name="图片 2011944723"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4723" name="图片 2011944723" descr="图形用户界面, 应用程序&#10;&#10;中度可信度描述已自动生成"/>
                          <pic:cNvPicPr/>
                        </pic:nvPicPr>
                        <pic:blipFill>
                          <a:blip r:embed="rId172"/>
                          <a:stretch>
                            <a:fillRect/>
                          </a:stretch>
                        </pic:blipFill>
                        <pic:spPr>
                          <a:xfrm>
                            <a:off x="0" y="0"/>
                            <a:ext cx="4411807" cy="653857"/>
                          </a:xfrm>
                          <a:prstGeom prst="rect">
                            <a:avLst/>
                          </a:prstGeom>
                        </pic:spPr>
                      </pic:pic>
                    </a:graphicData>
                  </a:graphic>
                </wp:inline>
              </w:drawing>
            </w:r>
          </w:p>
          <w:p w14:paraId="5AA688BF" w14:textId="77777777" w:rsidR="000B5BC1" w:rsidRDefault="000B5BC1" w:rsidP="000B5BC1">
            <w:pPr>
              <w:pStyle w:val="ListParagraph"/>
              <w:numPr>
                <w:ilvl w:val="0"/>
                <w:numId w:val="1205"/>
              </w:numPr>
            </w:pPr>
            <w:r>
              <w:t>If “Formula layout” is Advance, “</w:t>
            </w:r>
            <w:r w:rsidRPr="00CD6FA1">
              <w:t>Factor</w:t>
            </w:r>
            <w:r>
              <w:t>” default by 1, we will never display this field in UI. Like this:</w:t>
            </w:r>
          </w:p>
          <w:p w14:paraId="41D8F695" w14:textId="77777777" w:rsidR="000B5BC1" w:rsidRDefault="000B5BC1">
            <w:r>
              <w:rPr>
                <w:noProof/>
              </w:rPr>
              <w:drawing>
                <wp:inline distT="0" distB="0" distL="0" distR="0" wp14:anchorId="004937D3" wp14:editId="13EF5BE5">
                  <wp:extent cx="4392295" cy="723941"/>
                  <wp:effectExtent l="0" t="0" r="8255" b="0"/>
                  <wp:docPr id="2011944724" name="图片 201194472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4724" name="图片 2011944724" descr="图形用户界面, 应用程序&#10;&#10;描述已自动生成"/>
                          <pic:cNvPicPr/>
                        </pic:nvPicPr>
                        <pic:blipFill>
                          <a:blip r:embed="rId173"/>
                          <a:stretch>
                            <a:fillRect/>
                          </a:stretch>
                        </pic:blipFill>
                        <pic:spPr>
                          <a:xfrm>
                            <a:off x="0" y="0"/>
                            <a:ext cx="4414302" cy="727568"/>
                          </a:xfrm>
                          <a:prstGeom prst="rect">
                            <a:avLst/>
                          </a:prstGeom>
                        </pic:spPr>
                      </pic:pic>
                    </a:graphicData>
                  </a:graphic>
                </wp:inline>
              </w:drawing>
            </w:r>
          </w:p>
          <w:p w14:paraId="3B787AE3" w14:textId="77777777" w:rsidR="000B5BC1" w:rsidRDefault="000B5BC1" w:rsidP="000B5BC1">
            <w:pPr>
              <w:pStyle w:val="ListParagraph"/>
              <w:numPr>
                <w:ilvl w:val="0"/>
                <w:numId w:val="1085"/>
              </w:numPr>
            </w:pPr>
            <w:r>
              <w:t>Edit unit conversion</w:t>
            </w:r>
          </w:p>
          <w:p w14:paraId="180F1841" w14:textId="77777777" w:rsidR="000B5BC1" w:rsidRDefault="000B5BC1" w:rsidP="000B5BC1">
            <w:pPr>
              <w:pStyle w:val="ListParagraph"/>
              <w:numPr>
                <w:ilvl w:val="0"/>
                <w:numId w:val="1205"/>
              </w:numPr>
            </w:pPr>
            <w:r>
              <w:t>If this unit conversion is applied to any vendor items, show warning message, “This unit conversion has been applied to vendor items, are you sure you want to save it and apply the change to associated vendor items?” Action “Yes”: overrides it. Action “No”: close the pop-up window and never save anything.</w:t>
            </w:r>
          </w:p>
          <w:p w14:paraId="16223B86" w14:textId="77777777" w:rsidR="000B5BC1" w:rsidRDefault="000B5BC1" w:rsidP="000B5BC1">
            <w:pPr>
              <w:pStyle w:val="ListParagraph"/>
              <w:numPr>
                <w:ilvl w:val="0"/>
                <w:numId w:val="1204"/>
              </w:numPr>
            </w:pPr>
            <w:r>
              <w:t xml:space="preserve">If </w:t>
            </w:r>
            <w:proofErr w:type="gramStart"/>
            <w:r>
              <w:t>an</w:t>
            </w:r>
            <w:proofErr w:type="gramEnd"/>
            <w:r>
              <w:t xml:space="preserve"> unit conversion’s “from unit” and “to unit” are the same as “Unit Conversion” data</w:t>
            </w:r>
            <w:r>
              <w:rPr>
                <w:rFonts w:hint="eastAsia"/>
              </w:rPr>
              <w:t>,</w:t>
            </w:r>
            <w:r>
              <w:t xml:space="preserve"> whatever the values of other fields are, show an error message, “Unit conversion already </w:t>
            </w:r>
            <w:proofErr w:type="gramStart"/>
            <w:r>
              <w:t>exist</w:t>
            </w:r>
            <w:proofErr w:type="gramEnd"/>
            <w:r>
              <w:t>, from unit</w:t>
            </w:r>
            <w:proofErr w:type="gramStart"/>
            <w:r>
              <w:t>={</w:t>
            </w:r>
            <w:proofErr w:type="gramEnd"/>
            <w:r>
              <w:t xml:space="preserve">from unit} </w:t>
            </w:r>
            <w:proofErr w:type="spellStart"/>
            <w:r>
              <w:t>tounit</w:t>
            </w:r>
            <w:proofErr w:type="spellEnd"/>
            <w:r>
              <w:t>= {to unit}. Like this:</w:t>
            </w:r>
            <w:r>
              <w:rPr>
                <w:noProof/>
              </w:rPr>
              <w:t xml:space="preserve"> </w:t>
            </w:r>
            <w:r>
              <w:rPr>
                <w:noProof/>
              </w:rPr>
              <w:drawing>
                <wp:inline distT="0" distB="0" distL="0" distR="0" wp14:anchorId="60A51A2E" wp14:editId="38EA36EB">
                  <wp:extent cx="2043112" cy="424853"/>
                  <wp:effectExtent l="0" t="0" r="0" b="0"/>
                  <wp:docPr id="2011944725" name="图片 201194472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4725" name="图片 2011944725" descr="图形用户界面&#10;&#10;描述已自动生成"/>
                          <pic:cNvPicPr/>
                        </pic:nvPicPr>
                        <pic:blipFill>
                          <a:blip r:embed="rId174"/>
                          <a:stretch>
                            <a:fillRect/>
                          </a:stretch>
                        </pic:blipFill>
                        <pic:spPr>
                          <a:xfrm>
                            <a:off x="0" y="0"/>
                            <a:ext cx="2079060" cy="432328"/>
                          </a:xfrm>
                          <a:prstGeom prst="rect">
                            <a:avLst/>
                          </a:prstGeom>
                        </pic:spPr>
                      </pic:pic>
                    </a:graphicData>
                  </a:graphic>
                </wp:inline>
              </w:drawing>
            </w:r>
          </w:p>
          <w:p w14:paraId="3A524937" w14:textId="77777777" w:rsidR="000B5BC1" w:rsidRPr="00FD16A0" w:rsidRDefault="000B5BC1" w:rsidP="000B5BC1">
            <w:pPr>
              <w:pStyle w:val="ListParagraph"/>
              <w:numPr>
                <w:ilvl w:val="0"/>
                <w:numId w:val="1204"/>
              </w:numPr>
            </w:pPr>
            <w:r>
              <w:t xml:space="preserve">If there is an existing A-&gt;B unit conversion, when create </w:t>
            </w:r>
            <w:proofErr w:type="gramStart"/>
            <w:r>
              <w:t>an</w:t>
            </w:r>
            <w:proofErr w:type="gramEnd"/>
            <w:r>
              <w:t xml:space="preserve"> unit conversion B-&gt;A, display an error “</w:t>
            </w:r>
            <w:r w:rsidRPr="00D81685">
              <w:t xml:space="preserve">Duplicate unit conversion: </w:t>
            </w:r>
            <w:r>
              <w:t xml:space="preserve">Existing </w:t>
            </w:r>
            <w:r w:rsidRPr="00D81685">
              <w:t>Convert from A to aa</w:t>
            </w:r>
            <w:r>
              <w:t>, please check it first.”</w:t>
            </w:r>
          </w:p>
          <w:p w14:paraId="01CF8C0A" w14:textId="77777777" w:rsidR="000B5BC1" w:rsidRDefault="000B5BC1" w:rsidP="000B5BC1">
            <w:pPr>
              <w:pStyle w:val="ListParagraph"/>
              <w:numPr>
                <w:ilvl w:val="0"/>
                <w:numId w:val="1085"/>
              </w:numPr>
            </w:pPr>
            <w:r>
              <w:rPr>
                <w:rFonts w:hint="eastAsia"/>
              </w:rPr>
              <w:t>Delete</w:t>
            </w:r>
            <w:r>
              <w:t xml:space="preserve"> unit conversion</w:t>
            </w:r>
          </w:p>
          <w:p w14:paraId="123C12EF" w14:textId="77777777" w:rsidR="000B5BC1" w:rsidRDefault="000B5BC1" w:rsidP="000B5BC1">
            <w:pPr>
              <w:pStyle w:val="ListParagraph"/>
              <w:numPr>
                <w:ilvl w:val="0"/>
                <w:numId w:val="1211"/>
              </w:numPr>
            </w:pPr>
            <w:r>
              <w:t>I</w:t>
            </w:r>
            <w:r w:rsidRPr="00611307">
              <w:t>f the unit conversion has not been used by vendor item (As 'User Added’), display a warning message of confirmation. The copy is “Are you sure you want to delete this unit conversion?</w:t>
            </w:r>
            <w:r>
              <w:t>”</w:t>
            </w:r>
            <w:r w:rsidRPr="00611307">
              <w:t>. The button should be ‘Cancel', 'Delete’.</w:t>
            </w:r>
          </w:p>
          <w:p w14:paraId="25AF1041" w14:textId="77777777" w:rsidR="000B5BC1" w:rsidRDefault="000B5BC1" w:rsidP="000B5BC1">
            <w:pPr>
              <w:pStyle w:val="ListParagraph"/>
              <w:numPr>
                <w:ilvl w:val="0"/>
                <w:numId w:val="1211"/>
              </w:numPr>
            </w:pPr>
            <w:r w:rsidRPr="00D65336">
              <w:t xml:space="preserve">Else, display the </w:t>
            </w:r>
            <w:r>
              <w:t>error message</w:t>
            </w:r>
            <w:r w:rsidRPr="00D65336">
              <w:t xml:space="preserve"> with the number of mapping vendor item instead of detail vendor item names.</w:t>
            </w:r>
            <w:r>
              <w:t xml:space="preserve"> The copy is “</w:t>
            </w:r>
            <w:r w:rsidRPr="005A721E">
              <w:t xml:space="preserve">Unable to delete unit </w:t>
            </w:r>
            <w:r w:rsidRPr="005A721E">
              <w:lastRenderedPageBreak/>
              <w:t>conversion.</w:t>
            </w:r>
            <w:r>
              <w:t xml:space="preserve"> </w:t>
            </w:r>
            <w:r w:rsidRPr="005A721E">
              <w:t xml:space="preserve"> Conversion has been manually added </w:t>
            </w:r>
            <w:proofErr w:type="gramStart"/>
            <w:r w:rsidRPr="005A721E">
              <w:t xml:space="preserve">to: </w:t>
            </w:r>
            <w:r>
              <w:t>{</w:t>
            </w:r>
            <w:proofErr w:type="gramEnd"/>
            <w:r w:rsidRPr="005A721E">
              <w:t xml:space="preserve">VENDOR SKU NAME </w:t>
            </w:r>
            <w:proofErr w:type="gramStart"/>
            <w:r w:rsidRPr="005A721E">
              <w:t>1</w:t>
            </w:r>
            <w:r>
              <w:t>}</w:t>
            </w:r>
            <w:r w:rsidRPr="005A721E">
              <w:t>,</w:t>
            </w:r>
            <w:proofErr w:type="gramEnd"/>
            <w:r w:rsidRPr="005A721E">
              <w:t xml:space="preserve"> and </w:t>
            </w:r>
            <w:r>
              <w:t>{</w:t>
            </w:r>
            <w:r w:rsidRPr="005A721E">
              <w:t># of Usages</w:t>
            </w:r>
            <w:r>
              <w:t>}</w:t>
            </w:r>
            <w:r w:rsidRPr="005A721E">
              <w:t xml:space="preserve"> other vendor items.  Please remove all manual conversions before trying again.</w:t>
            </w:r>
            <w:r>
              <w:t>”</w:t>
            </w:r>
          </w:p>
          <w:p w14:paraId="480F4549" w14:textId="77777777" w:rsidR="000B5BC1" w:rsidRDefault="000B5BC1">
            <w:pPr>
              <w:pStyle w:val="ListParagraph"/>
              <w:ind w:left="780"/>
            </w:pPr>
            <w:proofErr w:type="gramStart"/>
            <w:r>
              <w:t>{</w:t>
            </w:r>
            <w:r w:rsidRPr="005A721E">
              <w:t># of Usages</w:t>
            </w:r>
            <w:r>
              <w:t>}</w:t>
            </w:r>
            <w:proofErr w:type="gramEnd"/>
            <w:r w:rsidRPr="005A721E">
              <w:t xml:space="preserve"> other vendor items</w:t>
            </w:r>
            <w:r>
              <w:t>: should add a tooltip, when user hovers over it, display all {#} vendor items which are associated with the Unit Conversion.</w:t>
            </w:r>
          </w:p>
          <w:p w14:paraId="0CE1D9CA" w14:textId="77777777" w:rsidR="000B5BC1" w:rsidRPr="00AC6B77" w:rsidRDefault="000B5BC1">
            <w:pPr>
              <w:pStyle w:val="ListParagraph"/>
              <w:ind w:left="780"/>
              <w:rPr>
                <w:b/>
              </w:rPr>
            </w:pPr>
            <w:r>
              <w:t>{</w:t>
            </w:r>
            <w:r w:rsidRPr="005A721E">
              <w:t xml:space="preserve">VENDOR SKU NAME </w:t>
            </w:r>
            <w:proofErr w:type="gramStart"/>
            <w:r w:rsidRPr="005A721E">
              <w:t>1</w:t>
            </w:r>
            <w:r>
              <w:t>}</w:t>
            </w:r>
            <w:r>
              <w:rPr>
                <w:rFonts w:hint="eastAsia"/>
              </w:rPr>
              <w:t>:</w:t>
            </w:r>
            <w:proofErr w:type="gramEnd"/>
            <w:r>
              <w:t xml:space="preserve"> the first one vendor SKU checked</w:t>
            </w:r>
          </w:p>
          <w:p w14:paraId="4F6CCCCF" w14:textId="77777777" w:rsidR="000B5BC1" w:rsidRDefault="000B5BC1">
            <w:pPr>
              <w:pStyle w:val="ListParagraph"/>
              <w:ind w:left="780"/>
            </w:pPr>
            <w:r>
              <w:rPr>
                <w:noProof/>
              </w:rPr>
              <w:drawing>
                <wp:inline distT="0" distB="0" distL="0" distR="0" wp14:anchorId="0C49B7E8" wp14:editId="0320ED4B">
                  <wp:extent cx="4278086" cy="738249"/>
                  <wp:effectExtent l="0" t="0" r="0" b="5080"/>
                  <wp:docPr id="2011944726" name="图片 2011944726"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4726" name="Picture 391" descr="图形用户界面, 文本&#10;&#10;描述已自动生成"/>
                          <pic:cNvPicPr/>
                        </pic:nvPicPr>
                        <pic:blipFill>
                          <a:blip r:embed="rId175">
                            <a:extLst>
                              <a:ext uri="{28A0092B-C50C-407E-A947-70E740481C1C}">
                                <a14:useLocalDpi xmlns:a14="http://schemas.microsoft.com/office/drawing/2010/main" val="0"/>
                              </a:ext>
                            </a:extLst>
                          </a:blip>
                          <a:stretch>
                            <a:fillRect/>
                          </a:stretch>
                        </pic:blipFill>
                        <pic:spPr>
                          <a:xfrm>
                            <a:off x="0" y="0"/>
                            <a:ext cx="4278086" cy="738249"/>
                          </a:xfrm>
                          <a:prstGeom prst="rect">
                            <a:avLst/>
                          </a:prstGeom>
                        </pic:spPr>
                      </pic:pic>
                    </a:graphicData>
                  </a:graphic>
                </wp:inline>
              </w:drawing>
            </w:r>
          </w:p>
          <w:p w14:paraId="1BFA0468" w14:textId="77777777" w:rsidR="000B5BC1" w:rsidRPr="00C11AA9" w:rsidRDefault="000B5BC1" w:rsidP="000B5BC1">
            <w:pPr>
              <w:pStyle w:val="ListParagraph"/>
              <w:numPr>
                <w:ilvl w:val="0"/>
                <w:numId w:val="1462"/>
              </w:numPr>
            </w:pPr>
            <w:r>
              <w:t>A</w:t>
            </w:r>
            <w:r>
              <w:rPr>
                <w:rFonts w:hint="eastAsia"/>
              </w:rPr>
              <w:t>ft</w:t>
            </w:r>
            <w:r>
              <w:t>er successfully delete a unit conversion, display a success message ‘Successfully deleted the unit conversion: {From Unit} to {To Unit}’.</w:t>
            </w:r>
          </w:p>
        </w:tc>
      </w:tr>
      <w:tr w:rsidR="000B5BC1" w:rsidRPr="00452515" w14:paraId="1E3470FD" w14:textId="77777777">
        <w:tc>
          <w:tcPr>
            <w:tcW w:w="8008" w:type="dxa"/>
          </w:tcPr>
          <w:p w14:paraId="3248BE0F" w14:textId="77777777" w:rsidR="000B5BC1" w:rsidRPr="00BF0054" w:rsidRDefault="000B5BC1">
            <w:pPr>
              <w:rPr>
                <w:rStyle w:val="Strong"/>
              </w:rPr>
            </w:pPr>
            <w:r w:rsidRPr="00BF0054">
              <w:rPr>
                <w:rStyle w:val="Strong"/>
              </w:rPr>
              <w:lastRenderedPageBreak/>
              <w:t>Extend Scenario:</w:t>
            </w:r>
          </w:p>
          <w:p w14:paraId="2BB01C25" w14:textId="77777777" w:rsidR="000B5BC1" w:rsidRPr="00452515" w:rsidRDefault="000B5BC1" w:rsidP="000B5BC1">
            <w:pPr>
              <w:pStyle w:val="ListParagraph"/>
              <w:numPr>
                <w:ilvl w:val="0"/>
                <w:numId w:val="1225"/>
              </w:numPr>
            </w:pPr>
            <w:r>
              <w:t>Aa</w:t>
            </w:r>
          </w:p>
        </w:tc>
      </w:tr>
      <w:tr w:rsidR="000B5BC1" w:rsidRPr="00452515" w14:paraId="53E84A71" w14:textId="77777777">
        <w:tc>
          <w:tcPr>
            <w:tcW w:w="8008" w:type="dxa"/>
          </w:tcPr>
          <w:p w14:paraId="5CDF6091" w14:textId="77777777" w:rsidR="000B5BC1" w:rsidRPr="00BF0054" w:rsidRDefault="000B5BC1">
            <w:pPr>
              <w:rPr>
                <w:rStyle w:val="Strong"/>
              </w:rPr>
            </w:pPr>
            <w:r w:rsidRPr="00BF0054">
              <w:rPr>
                <w:rStyle w:val="Strong"/>
              </w:rPr>
              <w:t>Exception Scenario:</w:t>
            </w:r>
          </w:p>
          <w:p w14:paraId="00887F89" w14:textId="77777777" w:rsidR="000B5BC1" w:rsidRPr="00103C0C" w:rsidRDefault="000B5BC1" w:rsidP="000B5BC1">
            <w:pPr>
              <w:pStyle w:val="ListParagraph"/>
              <w:numPr>
                <w:ilvl w:val="0"/>
                <w:numId w:val="1077"/>
              </w:numPr>
            </w:pPr>
            <w:r>
              <w:t>aa</w:t>
            </w:r>
          </w:p>
          <w:p w14:paraId="0F914A9E" w14:textId="77777777" w:rsidR="000B5BC1" w:rsidRPr="00452515" w:rsidRDefault="000B5BC1"/>
        </w:tc>
      </w:tr>
      <w:tr w:rsidR="000B5BC1" w:rsidRPr="00452515" w14:paraId="793171E3" w14:textId="77777777">
        <w:tc>
          <w:tcPr>
            <w:tcW w:w="8008" w:type="dxa"/>
          </w:tcPr>
          <w:p w14:paraId="117CBB7D" w14:textId="77777777" w:rsidR="000B5BC1" w:rsidRPr="00BF0054" w:rsidRDefault="000B5BC1">
            <w:pPr>
              <w:rPr>
                <w:rStyle w:val="Strong"/>
              </w:rPr>
            </w:pPr>
            <w:r w:rsidRPr="00BF0054">
              <w:rPr>
                <w:rStyle w:val="Strong"/>
              </w:rPr>
              <w:t>Notes:</w:t>
            </w:r>
          </w:p>
        </w:tc>
      </w:tr>
      <w:tr w:rsidR="000B5BC1" w:rsidRPr="00452515" w14:paraId="6EB54BFC" w14:textId="77777777">
        <w:tc>
          <w:tcPr>
            <w:tcW w:w="8008" w:type="dxa"/>
          </w:tcPr>
          <w:p w14:paraId="78EB1C9B" w14:textId="77777777" w:rsidR="000B5BC1" w:rsidRPr="00BF0054" w:rsidRDefault="000B5BC1">
            <w:pPr>
              <w:rPr>
                <w:rStyle w:val="Strong"/>
              </w:rPr>
            </w:pPr>
            <w:r w:rsidRPr="00BF0054">
              <w:rPr>
                <w:rStyle w:val="Strong"/>
              </w:rPr>
              <w:t>Q/A:</w:t>
            </w:r>
          </w:p>
        </w:tc>
      </w:tr>
    </w:tbl>
    <w:p w14:paraId="30C3EFDE" w14:textId="77777777" w:rsidR="000B5BC1" w:rsidRPr="000B5BC1" w:rsidRDefault="000B5BC1" w:rsidP="000B5BC1"/>
    <w:p w14:paraId="58E98B04" w14:textId="74FBE1CF" w:rsidR="000B5BC1" w:rsidRDefault="000B5BC1" w:rsidP="000B5BC1">
      <w:pPr>
        <w:pStyle w:val="Heading2"/>
        <w:rPr>
          <w:rFonts w:asciiTheme="minorHAnsi" w:eastAsiaTheme="minorEastAsia" w:hAnsiTheme="minorHAnsi" w:cstheme="minorBidi"/>
          <w:kern w:val="44"/>
          <w:sz w:val="36"/>
          <w:szCs w:val="36"/>
        </w:rPr>
      </w:pPr>
      <w:r w:rsidRPr="000B5BC1">
        <w:rPr>
          <w:rFonts w:asciiTheme="minorHAnsi" w:eastAsiaTheme="minorEastAsia" w:hAnsiTheme="minorHAnsi" w:cstheme="minorBidi"/>
          <w:kern w:val="44"/>
          <w:sz w:val="36"/>
          <w:szCs w:val="36"/>
        </w:rPr>
        <w:t>MS1</w:t>
      </w:r>
      <w:r w:rsidR="00B626FF">
        <w:rPr>
          <w:rFonts w:asciiTheme="minorHAnsi" w:eastAsiaTheme="minorEastAsia" w:hAnsiTheme="minorHAnsi" w:cstheme="minorBidi"/>
          <w:kern w:val="44"/>
          <w:sz w:val="36"/>
          <w:szCs w:val="36"/>
        </w:rPr>
        <w:t>2</w:t>
      </w:r>
      <w:r w:rsidRPr="000B5BC1">
        <w:rPr>
          <w:rFonts w:asciiTheme="minorHAnsi" w:eastAsiaTheme="minorEastAsia" w:hAnsiTheme="minorHAnsi" w:cstheme="minorBidi"/>
          <w:kern w:val="44"/>
          <w:sz w:val="36"/>
          <w:szCs w:val="36"/>
        </w:rPr>
        <w:t>-0</w:t>
      </w:r>
      <w:r>
        <w:rPr>
          <w:rFonts w:asciiTheme="minorHAnsi" w:eastAsiaTheme="minorEastAsia" w:hAnsiTheme="minorHAnsi" w:cstheme="minorBidi"/>
          <w:kern w:val="44"/>
          <w:sz w:val="36"/>
          <w:szCs w:val="36"/>
        </w:rPr>
        <w:t xml:space="preserve">6 </w:t>
      </w:r>
      <w:r>
        <w:rPr>
          <w:rFonts w:asciiTheme="minorHAnsi" w:eastAsiaTheme="minorEastAsia" w:hAnsiTheme="minorHAnsi" w:cstheme="minorBidi" w:hint="eastAsia"/>
          <w:kern w:val="44"/>
          <w:sz w:val="36"/>
          <w:szCs w:val="36"/>
        </w:rPr>
        <w:t>Units</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0B5BC1" w:rsidRPr="00BF0054" w14:paraId="5A6A1F9C" w14:textId="77777777">
        <w:tc>
          <w:tcPr>
            <w:tcW w:w="8008" w:type="dxa"/>
          </w:tcPr>
          <w:p w14:paraId="7537028F" w14:textId="3731C58A" w:rsidR="000B5BC1" w:rsidRPr="00BF0054" w:rsidRDefault="00566A62">
            <w:pPr>
              <w:ind w:leftChars="86" w:left="181"/>
              <w:rPr>
                <w:rStyle w:val="Strong"/>
              </w:rPr>
            </w:pPr>
            <w:r w:rsidRPr="00566A62">
              <w:rPr>
                <w:rStyle w:val="Strong"/>
              </w:rPr>
              <w:t>MS1</w:t>
            </w:r>
            <w:r w:rsidR="00B626FF">
              <w:rPr>
                <w:rStyle w:val="Strong"/>
              </w:rPr>
              <w:t>2</w:t>
            </w:r>
            <w:r w:rsidRPr="00566A62">
              <w:rPr>
                <w:rStyle w:val="Strong"/>
              </w:rPr>
              <w:t>-06</w:t>
            </w:r>
            <w:r w:rsidR="000B5BC1">
              <w:rPr>
                <w:rStyle w:val="Strong"/>
              </w:rPr>
              <w:t xml:space="preserve"> Units</w:t>
            </w:r>
          </w:p>
        </w:tc>
      </w:tr>
      <w:tr w:rsidR="000B5BC1" w:rsidRPr="00452515" w14:paraId="23ED41B1" w14:textId="77777777">
        <w:tc>
          <w:tcPr>
            <w:tcW w:w="8008" w:type="dxa"/>
          </w:tcPr>
          <w:p w14:paraId="344B80A9" w14:textId="77777777" w:rsidR="000B5BC1" w:rsidRPr="00BF0054" w:rsidRDefault="000B5BC1">
            <w:pPr>
              <w:ind w:leftChars="86" w:left="181"/>
              <w:rPr>
                <w:rStyle w:val="Strong"/>
              </w:rPr>
            </w:pPr>
            <w:r w:rsidRPr="00BF0054">
              <w:rPr>
                <w:rStyle w:val="Strong"/>
              </w:rPr>
              <w:t>Version history</w:t>
            </w:r>
          </w:p>
          <w:tbl>
            <w:tblPr>
              <w:tblStyle w:val="TableGrid"/>
              <w:tblW w:w="0" w:type="auto"/>
              <w:tblLook w:val="04A0" w:firstRow="1" w:lastRow="0" w:firstColumn="1" w:lastColumn="0" w:noHBand="0" w:noVBand="1"/>
            </w:tblPr>
            <w:tblGrid>
              <w:gridCol w:w="1065"/>
              <w:gridCol w:w="1398"/>
              <w:gridCol w:w="1535"/>
              <w:gridCol w:w="3613"/>
              <w:gridCol w:w="171"/>
            </w:tblGrid>
            <w:tr w:rsidR="000B5BC1" w14:paraId="2A42152C" w14:textId="77777777" w:rsidTr="00566A62">
              <w:tc>
                <w:tcPr>
                  <w:tcW w:w="1065" w:type="dxa"/>
                </w:tcPr>
                <w:p w14:paraId="4F9396D4" w14:textId="77777777" w:rsidR="000B5BC1" w:rsidRDefault="000B5BC1">
                  <w:pPr>
                    <w:ind w:leftChars="86" w:left="181"/>
                    <w:rPr>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398" w:type="dxa"/>
                </w:tcPr>
                <w:p w14:paraId="6C0E2F23" w14:textId="77777777" w:rsidR="000B5BC1" w:rsidRDefault="000B5BC1">
                  <w:pPr>
                    <w:ind w:leftChars="86" w:left="181"/>
                    <w:rPr>
                      <w:rFonts w:ascii="Arial" w:hAnsi="Arial" w:cs="Arial"/>
                      <w:sz w:val="20"/>
                      <w:szCs w:val="20"/>
                    </w:rPr>
                  </w:pPr>
                  <w:r>
                    <w:rPr>
                      <w:rFonts w:ascii="Arial" w:hAnsi="Arial" w:cs="Arial"/>
                      <w:sz w:val="20"/>
                      <w:szCs w:val="20"/>
                    </w:rPr>
                    <w:t>Date</w:t>
                  </w:r>
                </w:p>
              </w:tc>
              <w:tc>
                <w:tcPr>
                  <w:tcW w:w="1535" w:type="dxa"/>
                </w:tcPr>
                <w:p w14:paraId="77332FAC" w14:textId="77777777" w:rsidR="000B5BC1" w:rsidRDefault="000B5BC1">
                  <w:pPr>
                    <w:ind w:leftChars="86" w:left="181"/>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3784" w:type="dxa"/>
                  <w:gridSpan w:val="2"/>
                </w:tcPr>
                <w:p w14:paraId="01B8D14D" w14:textId="77777777" w:rsidR="000B5BC1" w:rsidRDefault="000B5BC1">
                  <w:pPr>
                    <w:ind w:leftChars="86" w:left="181"/>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566A62" w14:paraId="44088A29" w14:textId="77777777" w:rsidTr="00566A62">
              <w:tc>
                <w:tcPr>
                  <w:tcW w:w="1065" w:type="dxa"/>
                </w:tcPr>
                <w:p w14:paraId="4432F42E" w14:textId="00EDD3C1" w:rsidR="00566A62" w:rsidRDefault="00566A62" w:rsidP="00566A62">
                  <w:pPr>
                    <w:ind w:leftChars="86" w:left="181"/>
                    <w:rPr>
                      <w:rFonts w:ascii="Arial" w:hAnsi="Arial" w:cs="Arial"/>
                      <w:sz w:val="20"/>
                      <w:szCs w:val="20"/>
                    </w:rPr>
                  </w:pPr>
                  <w:r w:rsidRPr="00566A62">
                    <w:t>1.0</w:t>
                  </w:r>
                </w:p>
              </w:tc>
              <w:tc>
                <w:tcPr>
                  <w:tcW w:w="1398" w:type="dxa"/>
                </w:tcPr>
                <w:p w14:paraId="71CE6638" w14:textId="603EC47B" w:rsidR="00566A62" w:rsidRDefault="00566A62" w:rsidP="00566A62">
                  <w:pPr>
                    <w:ind w:leftChars="86" w:left="181"/>
                    <w:rPr>
                      <w:rFonts w:ascii="Arial" w:hAnsi="Arial" w:cs="Arial"/>
                      <w:sz w:val="20"/>
                      <w:szCs w:val="20"/>
                    </w:rPr>
                  </w:pPr>
                  <w:r>
                    <w:t>2022.9.22</w:t>
                  </w:r>
                </w:p>
              </w:tc>
              <w:tc>
                <w:tcPr>
                  <w:tcW w:w="1535" w:type="dxa"/>
                </w:tcPr>
                <w:p w14:paraId="1634668F" w14:textId="3F074865" w:rsidR="00566A62" w:rsidRDefault="00566A62" w:rsidP="00566A62">
                  <w:pPr>
                    <w:ind w:leftChars="86" w:left="181"/>
                    <w:rPr>
                      <w:rFonts w:ascii="Arial" w:hAnsi="Arial" w:cs="Arial"/>
                      <w:sz w:val="20"/>
                      <w:szCs w:val="20"/>
                    </w:rPr>
                  </w:pPr>
                  <w:r>
                    <w:t>B</w:t>
                  </w:r>
                  <w:r>
                    <w:rPr>
                      <w:rFonts w:hint="eastAsia"/>
                    </w:rPr>
                    <w:t>onnie</w:t>
                  </w:r>
                </w:p>
              </w:tc>
              <w:tc>
                <w:tcPr>
                  <w:tcW w:w="3784" w:type="dxa"/>
                  <w:gridSpan w:val="2"/>
                </w:tcPr>
                <w:p w14:paraId="734F4B4C" w14:textId="7447C68F" w:rsidR="00566A62" w:rsidRDefault="00566A62" w:rsidP="00566A62">
                  <w:pPr>
                    <w:ind w:leftChars="86" w:left="181"/>
                    <w:rPr>
                      <w:rFonts w:ascii="Arial" w:hAnsi="Arial" w:cs="Arial"/>
                      <w:sz w:val="20"/>
                      <w:szCs w:val="20"/>
                    </w:rPr>
                  </w:pPr>
                  <w:r w:rsidRPr="00566A62">
                    <w:rPr>
                      <w:sz w:val="20"/>
                      <w:szCs w:val="20"/>
                    </w:rPr>
                    <w:t>F</w:t>
                  </w:r>
                  <w:r>
                    <w:rPr>
                      <w:rFonts w:hint="eastAsia"/>
                      <w:sz w:val="20"/>
                      <w:szCs w:val="20"/>
                    </w:rPr>
                    <w:t>irst</w:t>
                  </w:r>
                  <w:r>
                    <w:rPr>
                      <w:sz w:val="20"/>
                      <w:szCs w:val="20"/>
                    </w:rPr>
                    <w:t xml:space="preserve"> Version, copy from ‘</w:t>
                  </w:r>
                  <w:r w:rsidRPr="00566A62">
                    <w:rPr>
                      <w:sz w:val="20"/>
                      <w:szCs w:val="20"/>
                    </w:rPr>
                    <w:t>RS09-06 Units</w:t>
                  </w:r>
                  <w:r>
                    <w:rPr>
                      <w:sz w:val="20"/>
                      <w:szCs w:val="20"/>
                    </w:rPr>
                    <w:t>’</w:t>
                  </w:r>
                </w:p>
              </w:tc>
            </w:tr>
            <w:tr w:rsidR="000B5BC1" w14:paraId="2C240209" w14:textId="77777777" w:rsidTr="00566A62">
              <w:trPr>
                <w:gridAfter w:val="1"/>
                <w:wAfter w:w="171" w:type="dxa"/>
              </w:trPr>
              <w:tc>
                <w:tcPr>
                  <w:tcW w:w="1065" w:type="dxa"/>
                </w:tcPr>
                <w:p w14:paraId="16A921EF" w14:textId="775DDB25" w:rsidR="000B5BC1" w:rsidRDefault="000B5BC1">
                  <w:pPr>
                    <w:ind w:leftChars="86" w:left="181"/>
                    <w:rPr>
                      <w:rFonts w:ascii="Arial" w:hAnsi="Arial" w:cs="Arial"/>
                      <w:sz w:val="20"/>
                      <w:szCs w:val="20"/>
                    </w:rPr>
                  </w:pPr>
                </w:p>
              </w:tc>
              <w:tc>
                <w:tcPr>
                  <w:tcW w:w="1398" w:type="dxa"/>
                </w:tcPr>
                <w:p w14:paraId="71879BE6" w14:textId="60F6CE86" w:rsidR="000B5BC1" w:rsidRDefault="000B5BC1">
                  <w:pPr>
                    <w:ind w:leftChars="86" w:left="181"/>
                    <w:rPr>
                      <w:rFonts w:ascii="Arial" w:hAnsi="Arial" w:cs="Arial"/>
                      <w:sz w:val="20"/>
                      <w:szCs w:val="20"/>
                    </w:rPr>
                  </w:pPr>
                </w:p>
              </w:tc>
              <w:tc>
                <w:tcPr>
                  <w:tcW w:w="1535" w:type="dxa"/>
                </w:tcPr>
                <w:p w14:paraId="7A74AABB" w14:textId="20470E28" w:rsidR="000B5BC1" w:rsidRDefault="000B5BC1">
                  <w:pPr>
                    <w:ind w:leftChars="86" w:left="181"/>
                    <w:rPr>
                      <w:rFonts w:ascii="Arial" w:hAnsi="Arial" w:cs="Arial"/>
                      <w:sz w:val="20"/>
                      <w:szCs w:val="20"/>
                    </w:rPr>
                  </w:pPr>
                </w:p>
              </w:tc>
              <w:tc>
                <w:tcPr>
                  <w:tcW w:w="3613" w:type="dxa"/>
                </w:tcPr>
                <w:p w14:paraId="68C6C297" w14:textId="16499789" w:rsidR="000B5BC1" w:rsidRDefault="000B5BC1">
                  <w:pPr>
                    <w:ind w:leftChars="86" w:left="181"/>
                    <w:rPr>
                      <w:rFonts w:ascii="Arial" w:hAnsi="Arial" w:cs="Arial"/>
                      <w:sz w:val="20"/>
                      <w:szCs w:val="20"/>
                    </w:rPr>
                  </w:pPr>
                </w:p>
              </w:tc>
            </w:tr>
            <w:tr w:rsidR="000B5BC1" w14:paraId="6AB52507" w14:textId="77777777" w:rsidTr="00566A62">
              <w:trPr>
                <w:gridAfter w:val="1"/>
                <w:wAfter w:w="171" w:type="dxa"/>
              </w:trPr>
              <w:tc>
                <w:tcPr>
                  <w:tcW w:w="1065" w:type="dxa"/>
                </w:tcPr>
                <w:p w14:paraId="7C6ECB50" w14:textId="6AD153B7" w:rsidR="000B5BC1" w:rsidRDefault="000B5BC1">
                  <w:pPr>
                    <w:ind w:leftChars="86" w:left="181"/>
                    <w:rPr>
                      <w:rFonts w:ascii="Arial" w:hAnsi="Arial" w:cs="Arial"/>
                      <w:sz w:val="20"/>
                      <w:szCs w:val="20"/>
                    </w:rPr>
                  </w:pPr>
                </w:p>
              </w:tc>
              <w:tc>
                <w:tcPr>
                  <w:tcW w:w="1398" w:type="dxa"/>
                </w:tcPr>
                <w:p w14:paraId="417AB72C" w14:textId="062F9770" w:rsidR="000B5BC1" w:rsidRDefault="000B5BC1">
                  <w:pPr>
                    <w:ind w:leftChars="86" w:left="181"/>
                    <w:rPr>
                      <w:rFonts w:ascii="Arial" w:hAnsi="Arial" w:cs="Arial"/>
                      <w:sz w:val="20"/>
                      <w:szCs w:val="20"/>
                    </w:rPr>
                  </w:pPr>
                </w:p>
              </w:tc>
              <w:tc>
                <w:tcPr>
                  <w:tcW w:w="1535" w:type="dxa"/>
                </w:tcPr>
                <w:p w14:paraId="1BD1D73F" w14:textId="17D5F548" w:rsidR="000B5BC1" w:rsidRDefault="000B5BC1">
                  <w:pPr>
                    <w:ind w:leftChars="86" w:left="181"/>
                    <w:rPr>
                      <w:rFonts w:ascii="Arial" w:hAnsi="Arial" w:cs="Arial"/>
                      <w:sz w:val="20"/>
                      <w:szCs w:val="20"/>
                    </w:rPr>
                  </w:pPr>
                </w:p>
              </w:tc>
              <w:tc>
                <w:tcPr>
                  <w:tcW w:w="3613" w:type="dxa"/>
                </w:tcPr>
                <w:p w14:paraId="5C3B5192" w14:textId="66AD0CEE" w:rsidR="000B5BC1" w:rsidRDefault="000B5BC1">
                  <w:pPr>
                    <w:ind w:leftChars="86" w:left="181"/>
                    <w:rPr>
                      <w:rFonts w:ascii="Arial" w:hAnsi="Arial" w:cs="Arial"/>
                      <w:sz w:val="20"/>
                      <w:szCs w:val="20"/>
                    </w:rPr>
                  </w:pPr>
                </w:p>
              </w:tc>
            </w:tr>
          </w:tbl>
          <w:p w14:paraId="425A7953" w14:textId="77777777" w:rsidR="000B5BC1" w:rsidRDefault="000B5BC1">
            <w:pPr>
              <w:ind w:leftChars="86" w:left="181"/>
              <w:rPr>
                <w:rFonts w:ascii="Arial" w:hAnsi="Arial" w:cs="Arial"/>
                <w:sz w:val="20"/>
                <w:szCs w:val="20"/>
              </w:rPr>
            </w:pPr>
          </w:p>
        </w:tc>
      </w:tr>
      <w:tr w:rsidR="000B5BC1" w:rsidRPr="00452515" w14:paraId="2A056C5E" w14:textId="77777777">
        <w:tc>
          <w:tcPr>
            <w:tcW w:w="8008" w:type="dxa"/>
          </w:tcPr>
          <w:p w14:paraId="5FFDE34A" w14:textId="77777777" w:rsidR="000B5BC1" w:rsidRPr="00BF0054" w:rsidRDefault="000B5BC1">
            <w:pPr>
              <w:ind w:leftChars="86" w:left="181"/>
              <w:rPr>
                <w:rStyle w:val="Strong"/>
              </w:rPr>
            </w:pPr>
            <w:r w:rsidRPr="00BF0054">
              <w:rPr>
                <w:rStyle w:val="Strong"/>
              </w:rPr>
              <w:t xml:space="preserve">Stakeholder: </w:t>
            </w:r>
            <w:r w:rsidRPr="00BF0054">
              <w:rPr>
                <w:rStyle w:val="Strong"/>
                <w:rFonts w:hint="eastAsia"/>
              </w:rPr>
              <w:t>Customer</w:t>
            </w:r>
          </w:p>
        </w:tc>
      </w:tr>
      <w:tr w:rsidR="000B5BC1" w:rsidRPr="00452515" w14:paraId="574736C9" w14:textId="77777777">
        <w:tc>
          <w:tcPr>
            <w:tcW w:w="8008" w:type="dxa"/>
          </w:tcPr>
          <w:p w14:paraId="2D1B2DDD" w14:textId="77777777" w:rsidR="000B5BC1" w:rsidRPr="00BF0054" w:rsidRDefault="000B5BC1">
            <w:pPr>
              <w:ind w:leftChars="86" w:left="181"/>
              <w:rPr>
                <w:rStyle w:val="Strong"/>
              </w:rPr>
            </w:pPr>
            <w:r w:rsidRPr="00BF0054">
              <w:rPr>
                <w:rStyle w:val="Strong"/>
              </w:rPr>
              <w:t xml:space="preserve">Pre-Condition: </w:t>
            </w:r>
          </w:p>
          <w:p w14:paraId="06BB375A" w14:textId="77777777" w:rsidR="000B5BC1" w:rsidRPr="00DD3CB0" w:rsidRDefault="000B5BC1">
            <w:pPr>
              <w:ind w:leftChars="86" w:left="181"/>
              <w:rPr>
                <w:rFonts w:ascii="Arial" w:hAnsi="Arial" w:cs="Arial"/>
                <w:sz w:val="20"/>
                <w:szCs w:val="20"/>
              </w:rPr>
            </w:pPr>
            <w:r>
              <w:rPr>
                <w:rFonts w:hint="eastAsia"/>
              </w:rPr>
              <w:t>1.</w:t>
            </w:r>
            <w:r>
              <w:t xml:space="preserve"> Customers go to page</w:t>
            </w:r>
          </w:p>
        </w:tc>
      </w:tr>
      <w:tr w:rsidR="000B5BC1" w:rsidRPr="00452515" w14:paraId="48C402E3" w14:textId="77777777">
        <w:tc>
          <w:tcPr>
            <w:tcW w:w="8008" w:type="dxa"/>
          </w:tcPr>
          <w:p w14:paraId="620D949C" w14:textId="77777777" w:rsidR="000B5BC1" w:rsidRDefault="000B5BC1">
            <w:pPr>
              <w:ind w:leftChars="86" w:left="181"/>
              <w:rPr>
                <w:rFonts w:ascii="Arial" w:hAnsi="Arial" w:cs="Arial"/>
                <w:sz w:val="20"/>
                <w:szCs w:val="20"/>
              </w:rPr>
            </w:pPr>
            <w:r>
              <w:rPr>
                <w:rFonts w:ascii="Arial" w:hAnsi="Arial" w:cs="Arial"/>
                <w:sz w:val="20"/>
                <w:szCs w:val="20"/>
              </w:rPr>
              <w:t>Prototype:</w:t>
            </w:r>
          </w:p>
          <w:p w14:paraId="3E0B0B79" w14:textId="77777777" w:rsidR="000B5BC1" w:rsidRPr="00452515" w:rsidRDefault="000B5BC1">
            <w:pPr>
              <w:ind w:leftChars="86" w:left="181"/>
              <w:rPr>
                <w:rFonts w:ascii="Arial" w:hAnsi="Arial" w:cs="Arial"/>
                <w:sz w:val="20"/>
                <w:szCs w:val="20"/>
              </w:rPr>
            </w:pPr>
          </w:p>
        </w:tc>
      </w:tr>
      <w:tr w:rsidR="000B5BC1" w:rsidRPr="00452515" w14:paraId="75B54B4F" w14:textId="77777777">
        <w:tc>
          <w:tcPr>
            <w:tcW w:w="8008" w:type="dxa"/>
          </w:tcPr>
          <w:p w14:paraId="22AFA7D1" w14:textId="77777777" w:rsidR="000B5BC1" w:rsidRDefault="000B5BC1">
            <w:pPr>
              <w:ind w:leftChars="86" w:left="181"/>
              <w:rPr>
                <w:rStyle w:val="Strong"/>
              </w:rPr>
            </w:pPr>
            <w:r w:rsidRPr="00BF0054">
              <w:rPr>
                <w:rStyle w:val="Strong"/>
                <w:rFonts w:hint="eastAsia"/>
              </w:rPr>
              <w:t>Main Scenario:</w:t>
            </w:r>
          </w:p>
          <w:p w14:paraId="47C5BF3D" w14:textId="77777777" w:rsidR="000B5BC1" w:rsidRDefault="000B5BC1" w:rsidP="000B5BC1">
            <w:pPr>
              <w:pStyle w:val="ListParagraph"/>
              <w:numPr>
                <w:ilvl w:val="0"/>
                <w:numId w:val="1109"/>
              </w:numPr>
              <w:ind w:leftChars="86" w:left="541"/>
            </w:pPr>
            <w:r>
              <w:t>Unit list</w:t>
            </w:r>
          </w:p>
          <w:p w14:paraId="0846577D" w14:textId="77777777" w:rsidR="000B5BC1" w:rsidRDefault="000B5BC1">
            <w:pPr>
              <w:pStyle w:val="ListParagraph"/>
              <w:ind w:leftChars="257" w:left="540"/>
            </w:pPr>
            <w:proofErr w:type="gramStart"/>
            <w:r>
              <w:rPr>
                <w:rFonts w:hint="eastAsia"/>
              </w:rPr>
              <w:lastRenderedPageBreak/>
              <w:t>User</w:t>
            </w:r>
            <w:proofErr w:type="gramEnd"/>
            <w:r>
              <w:t xml:space="preserve"> can go to unit list page and search units by unit</w:t>
            </w:r>
          </w:p>
          <w:p w14:paraId="0D96FF1A" w14:textId="77777777" w:rsidR="000B5BC1" w:rsidRDefault="000B5BC1">
            <w:pPr>
              <w:pStyle w:val="ListParagraph"/>
              <w:ind w:left="443"/>
            </w:pPr>
            <w:r>
              <w:rPr>
                <w:rFonts w:hint="eastAsia"/>
              </w:rPr>
              <w:t>A</w:t>
            </w:r>
            <w:r>
              <w:t>dd a new filter ‘Last Updated Date’ after ‘Unit’ filter. It will filter data by ranging for ‘</w:t>
            </w:r>
            <w:r w:rsidRPr="00432474">
              <w:t xml:space="preserve">Last Updated </w:t>
            </w:r>
            <w:proofErr w:type="spellStart"/>
            <w:r w:rsidRPr="00432474">
              <w:t>Time</w:t>
            </w:r>
            <w:proofErr w:type="gramStart"/>
            <w:r>
              <w:t>’.Like</w:t>
            </w:r>
            <w:proofErr w:type="spellEnd"/>
            <w:proofErr w:type="gramEnd"/>
            <w:r>
              <w:t xml:space="preserve"> this:</w:t>
            </w:r>
          </w:p>
          <w:p w14:paraId="74C52DC2" w14:textId="77777777" w:rsidR="000B5BC1" w:rsidRDefault="000B5BC1">
            <w:pPr>
              <w:pStyle w:val="ListParagraph"/>
              <w:ind w:leftChars="11" w:left="25" w:hanging="2"/>
            </w:pPr>
            <w:r>
              <w:rPr>
                <w:noProof/>
              </w:rPr>
              <w:drawing>
                <wp:inline distT="0" distB="0" distL="0" distR="0" wp14:anchorId="27C38270" wp14:editId="126FD1F7">
                  <wp:extent cx="3665538" cy="784928"/>
                  <wp:effectExtent l="0" t="0" r="0" b="0"/>
                  <wp:docPr id="2011944727" name="图片 2011944727"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4727" name="Picture 405" descr="表格&#10;&#10;中度可信度描述已自动生成"/>
                          <pic:cNvPicPr/>
                        </pic:nvPicPr>
                        <pic:blipFill>
                          <a:blip r:embed="rId129"/>
                          <a:stretch>
                            <a:fillRect/>
                          </a:stretch>
                        </pic:blipFill>
                        <pic:spPr>
                          <a:xfrm>
                            <a:off x="0" y="0"/>
                            <a:ext cx="3665538" cy="784928"/>
                          </a:xfrm>
                          <a:prstGeom prst="rect">
                            <a:avLst/>
                          </a:prstGeom>
                        </pic:spPr>
                      </pic:pic>
                    </a:graphicData>
                  </a:graphic>
                </wp:inline>
              </w:drawing>
            </w:r>
          </w:p>
          <w:p w14:paraId="4B7956D9" w14:textId="77777777" w:rsidR="000B5BC1" w:rsidRDefault="000B5BC1">
            <w:pPr>
              <w:pStyle w:val="ListParagraph"/>
              <w:ind w:leftChars="11" w:left="25" w:hanging="2"/>
            </w:pPr>
            <w:r>
              <w:rPr>
                <w:noProof/>
              </w:rPr>
              <w:drawing>
                <wp:inline distT="0" distB="0" distL="0" distR="0" wp14:anchorId="66D6AAF3" wp14:editId="54690B49">
                  <wp:extent cx="4793395" cy="2377646"/>
                  <wp:effectExtent l="0" t="0" r="7620" b="3810"/>
                  <wp:docPr id="2011944728" name="图片 2011944728"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4728" name="Picture 407" descr="表格&#10;&#10;低可信度描述已自动生成"/>
                          <pic:cNvPicPr/>
                        </pic:nvPicPr>
                        <pic:blipFill>
                          <a:blip r:embed="rId130"/>
                          <a:stretch>
                            <a:fillRect/>
                          </a:stretch>
                        </pic:blipFill>
                        <pic:spPr>
                          <a:xfrm>
                            <a:off x="0" y="0"/>
                            <a:ext cx="4793395" cy="2377646"/>
                          </a:xfrm>
                          <a:prstGeom prst="rect">
                            <a:avLst/>
                          </a:prstGeom>
                        </pic:spPr>
                      </pic:pic>
                    </a:graphicData>
                  </a:graphic>
                </wp:inline>
              </w:drawing>
            </w:r>
          </w:p>
          <w:p w14:paraId="0905A7EA" w14:textId="77777777" w:rsidR="000B5BC1" w:rsidRDefault="000B5BC1">
            <w:pPr>
              <w:pStyle w:val="ListParagraph"/>
              <w:ind w:leftChars="257" w:left="540"/>
            </w:pPr>
            <w:r>
              <w:rPr>
                <w:noProof/>
              </w:rPr>
              <w:drawing>
                <wp:inline distT="0" distB="0" distL="0" distR="0" wp14:anchorId="5CE2D5A5" wp14:editId="052B0AE3">
                  <wp:extent cx="4390279" cy="1448274"/>
                  <wp:effectExtent l="0" t="0" r="0" b="0"/>
                  <wp:docPr id="2011944733" name="图片 201194473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4733" name="Picture 279" descr="表格&#10;&#10;描述已自动生成"/>
                          <pic:cNvPicPr/>
                        </pic:nvPicPr>
                        <pic:blipFill>
                          <a:blip r:embed="rId176"/>
                          <a:stretch>
                            <a:fillRect/>
                          </a:stretch>
                        </pic:blipFill>
                        <pic:spPr>
                          <a:xfrm>
                            <a:off x="0" y="0"/>
                            <a:ext cx="4412995" cy="1455767"/>
                          </a:xfrm>
                          <a:prstGeom prst="rect">
                            <a:avLst/>
                          </a:prstGeom>
                        </pic:spPr>
                      </pic:pic>
                    </a:graphicData>
                  </a:graphic>
                </wp:inline>
              </w:drawing>
            </w:r>
          </w:p>
          <w:p w14:paraId="390770C2" w14:textId="77777777" w:rsidR="000B5BC1" w:rsidRDefault="000B5BC1">
            <w:pPr>
              <w:pStyle w:val="ListParagraph"/>
              <w:ind w:leftChars="257" w:left="540"/>
            </w:pPr>
            <w:r>
              <w:rPr>
                <w:rFonts w:hint="eastAsia"/>
              </w:rPr>
              <w:t>A</w:t>
            </w:r>
            <w:r>
              <w:t>dd a new column ‘Last Updated Date’ after ‘Description’ column. F</w:t>
            </w:r>
            <w:r>
              <w:rPr>
                <w:rFonts w:hint="eastAsia"/>
              </w:rPr>
              <w:t>ormat</w:t>
            </w:r>
            <w:r>
              <w:t xml:space="preserve">: </w:t>
            </w:r>
            <w:r w:rsidRPr="00B76631">
              <w:t>2/24/2022 4:57 PM</w:t>
            </w:r>
            <w:r>
              <w:t>. Allow users to sort Unit Conversions, default by ‘Last Updated Date’ DESC.</w:t>
            </w:r>
          </w:p>
          <w:p w14:paraId="6D7D9785" w14:textId="77777777" w:rsidR="000B5BC1" w:rsidRDefault="000B5BC1" w:rsidP="000B5BC1">
            <w:pPr>
              <w:pStyle w:val="ListParagraph"/>
              <w:numPr>
                <w:ilvl w:val="0"/>
                <w:numId w:val="1109"/>
              </w:numPr>
              <w:ind w:leftChars="86" w:left="541"/>
            </w:pPr>
            <w:r>
              <w:t>Create Unit</w:t>
            </w:r>
          </w:p>
          <w:p w14:paraId="062AA961" w14:textId="77777777" w:rsidR="000B5BC1" w:rsidRDefault="000B5BC1" w:rsidP="000B5BC1">
            <w:pPr>
              <w:pStyle w:val="ListParagraph"/>
              <w:numPr>
                <w:ilvl w:val="0"/>
                <w:numId w:val="1249"/>
              </w:numPr>
            </w:pPr>
            <w:proofErr w:type="gramStart"/>
            <w:r>
              <w:t>User</w:t>
            </w:r>
            <w:proofErr w:type="gramEnd"/>
            <w:r>
              <w:t xml:space="preserve"> can go to unit list page, click the create button to create Unit.</w:t>
            </w:r>
          </w:p>
          <w:p w14:paraId="2DB09C9F" w14:textId="77777777" w:rsidR="000B5BC1" w:rsidRDefault="000B5BC1" w:rsidP="000B5BC1">
            <w:pPr>
              <w:pStyle w:val="ListParagraph"/>
              <w:numPr>
                <w:ilvl w:val="0"/>
                <w:numId w:val="1249"/>
              </w:numPr>
            </w:pPr>
            <w:r>
              <w:t>Unit: not null, string max size is 50, if unit exist show warning message</w:t>
            </w:r>
            <w:proofErr w:type="gramStart"/>
            <w:r>
              <w:t>: ”Unit</w:t>
            </w:r>
            <w:proofErr w:type="gramEnd"/>
            <w:r>
              <w:t xml:space="preserve"> has existed, please input a new one.”</w:t>
            </w:r>
          </w:p>
          <w:p w14:paraId="6B7543F2" w14:textId="77777777" w:rsidR="000B5BC1" w:rsidRDefault="000B5BC1" w:rsidP="000B5BC1">
            <w:pPr>
              <w:pStyle w:val="ListParagraph"/>
              <w:numPr>
                <w:ilvl w:val="0"/>
                <w:numId w:val="1249"/>
              </w:numPr>
            </w:pPr>
            <w:r>
              <w:t>Unit Class: Dropdown list with options, [Quantity, Liquid Volume, Mass]</w:t>
            </w:r>
          </w:p>
          <w:p w14:paraId="0CBC7FFF" w14:textId="77777777" w:rsidR="000B5BC1" w:rsidRDefault="000B5BC1" w:rsidP="000B5BC1">
            <w:pPr>
              <w:pStyle w:val="ListParagraph"/>
              <w:numPr>
                <w:ilvl w:val="0"/>
                <w:numId w:val="1249"/>
              </w:numPr>
            </w:pPr>
            <w:r>
              <w:lastRenderedPageBreak/>
              <w:t xml:space="preserve">Decimal Precision: integer, between 0-10, error </w:t>
            </w:r>
            <w:proofErr w:type="gramStart"/>
            <w:r>
              <w:t>message “</w:t>
            </w:r>
            <w:proofErr w:type="gramEnd"/>
            <w:r>
              <w:t>Invalid number, only 0-10 is allowed.”</w:t>
            </w:r>
          </w:p>
          <w:p w14:paraId="36870E76" w14:textId="77777777" w:rsidR="000B5BC1" w:rsidRDefault="000B5BC1" w:rsidP="000B5BC1">
            <w:pPr>
              <w:pStyle w:val="ListParagraph"/>
              <w:numPr>
                <w:ilvl w:val="0"/>
                <w:numId w:val="1249"/>
              </w:numPr>
            </w:pPr>
            <w:r>
              <w:t>Description: default as Unit</w:t>
            </w:r>
          </w:p>
          <w:p w14:paraId="7642A0E0" w14:textId="77777777" w:rsidR="000B5BC1" w:rsidRDefault="000B5BC1" w:rsidP="000B5BC1">
            <w:pPr>
              <w:pStyle w:val="ListParagraph"/>
              <w:numPr>
                <w:ilvl w:val="0"/>
                <w:numId w:val="1249"/>
              </w:numPr>
            </w:pPr>
            <w:r>
              <w:rPr>
                <w:rFonts w:hint="eastAsia"/>
              </w:rPr>
              <w:t>A</w:t>
            </w:r>
            <w:r>
              <w:t xml:space="preserve">dd a new </w:t>
            </w:r>
            <w:proofErr w:type="gramStart"/>
            <w:r>
              <w:t>field ‘</w:t>
            </w:r>
            <w:proofErr w:type="gramEnd"/>
            <w:r>
              <w:t xml:space="preserve">Is Base Unit’. Dropdown, possible values are “Yes” and “No”. Default by “No”. </w:t>
            </w:r>
            <w:proofErr w:type="gramStart"/>
            <w:r>
              <w:t>User</w:t>
            </w:r>
            <w:proofErr w:type="gramEnd"/>
            <w:r>
              <w:t xml:space="preserve"> cannot set it as null.</w:t>
            </w:r>
          </w:p>
          <w:p w14:paraId="7522B3AC" w14:textId="77777777" w:rsidR="000B5BC1" w:rsidRDefault="000B5BC1" w:rsidP="000B5BC1">
            <w:pPr>
              <w:pStyle w:val="ListParagraph"/>
              <w:numPr>
                <w:ilvl w:val="0"/>
                <w:numId w:val="1249"/>
              </w:numPr>
            </w:pPr>
            <w:r>
              <w:rPr>
                <w:rFonts w:hint="eastAsia"/>
              </w:rPr>
              <w:t>Add</w:t>
            </w:r>
            <w:r>
              <w:t xml:space="preserve"> a new field “System of Units”: Required. Dropdown, </w:t>
            </w:r>
            <w:proofErr w:type="gramStart"/>
            <w:r>
              <w:t>single-select</w:t>
            </w:r>
            <w:proofErr w:type="gramEnd"/>
            <w:r>
              <w:t>. Possible values are ‘</w:t>
            </w:r>
            <w:r w:rsidRPr="00F9232F">
              <w:t>None</w:t>
            </w:r>
            <w:r>
              <w:t>’</w:t>
            </w:r>
            <w:r w:rsidRPr="00F9232F">
              <w:t xml:space="preserve">, </w:t>
            </w:r>
            <w:r>
              <w:t>‘</w:t>
            </w:r>
            <w:r w:rsidRPr="00F9232F">
              <w:t>Metric</w:t>
            </w:r>
            <w:r>
              <w:t>’ or</w:t>
            </w:r>
            <w:r w:rsidRPr="00F9232F">
              <w:t xml:space="preserve"> </w:t>
            </w:r>
            <w:r>
              <w:t>‘</w:t>
            </w:r>
            <w:r w:rsidRPr="00F9232F">
              <w:t>US</w:t>
            </w:r>
            <w:r>
              <w:t>’. Default by “None”.</w:t>
            </w:r>
          </w:p>
          <w:p w14:paraId="4F53C8E4" w14:textId="77777777" w:rsidR="000B5BC1" w:rsidRPr="00001696" w:rsidRDefault="000B5BC1">
            <w:r>
              <w:rPr>
                <w:rFonts w:hint="eastAsia"/>
              </w:rPr>
              <w:t>List</w:t>
            </w:r>
            <w:r>
              <w:t xml:space="preserve"> fields as </w:t>
            </w:r>
            <w:proofErr w:type="gramStart"/>
            <w:r>
              <w:t>following</w:t>
            </w:r>
            <w:proofErr w:type="gramEnd"/>
            <w:r>
              <w:t xml:space="preserve">: Unit, </w:t>
            </w:r>
            <w:r w:rsidRPr="00440911">
              <w:t>Unit Class</w:t>
            </w:r>
            <w:r>
              <w:t xml:space="preserve">, </w:t>
            </w:r>
            <w:r w:rsidRPr="00440911">
              <w:t>Decimal Precision</w:t>
            </w:r>
            <w:r>
              <w:t>, Is Base Unit, System of Units,</w:t>
            </w:r>
            <w:r w:rsidRPr="00440911">
              <w:t xml:space="preserve"> Description</w:t>
            </w:r>
            <w:r>
              <w:t>.</w:t>
            </w:r>
            <w:r>
              <w:rPr>
                <w:noProof/>
              </w:rPr>
              <w:drawing>
                <wp:inline distT="0" distB="0" distL="0" distR="0" wp14:anchorId="5F4D682D" wp14:editId="37A26BA7">
                  <wp:extent cx="4491372" cy="2814002"/>
                  <wp:effectExtent l="0" t="0" r="4445" b="5715"/>
                  <wp:docPr id="2011944734" name="图片 2011944734"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4734" name="Picture 150" descr="图形用户界面, 应用程序, 电子邮件&#10;&#10;描述已自动生成"/>
                          <pic:cNvPicPr/>
                        </pic:nvPicPr>
                        <pic:blipFill>
                          <a:blip r:embed="rId177"/>
                          <a:stretch>
                            <a:fillRect/>
                          </a:stretch>
                        </pic:blipFill>
                        <pic:spPr>
                          <a:xfrm>
                            <a:off x="0" y="0"/>
                            <a:ext cx="4496628" cy="2817295"/>
                          </a:xfrm>
                          <a:prstGeom prst="rect">
                            <a:avLst/>
                          </a:prstGeom>
                        </pic:spPr>
                      </pic:pic>
                    </a:graphicData>
                  </a:graphic>
                </wp:inline>
              </w:drawing>
            </w:r>
          </w:p>
          <w:p w14:paraId="5C4EB2F6" w14:textId="77777777" w:rsidR="000B5BC1" w:rsidRDefault="000B5BC1" w:rsidP="000B5BC1">
            <w:pPr>
              <w:pStyle w:val="ListParagraph"/>
              <w:numPr>
                <w:ilvl w:val="0"/>
                <w:numId w:val="1109"/>
              </w:numPr>
              <w:ind w:leftChars="86" w:left="541"/>
            </w:pPr>
            <w:r>
              <w:t>Delete Unit</w:t>
            </w:r>
          </w:p>
          <w:p w14:paraId="523462EE" w14:textId="77777777" w:rsidR="000B5BC1" w:rsidRDefault="000B5BC1">
            <w:pPr>
              <w:pStyle w:val="ListParagraph"/>
              <w:ind w:leftChars="257" w:left="540"/>
            </w:pPr>
            <w:proofErr w:type="gramStart"/>
            <w:r>
              <w:t>User</w:t>
            </w:r>
            <w:proofErr w:type="gramEnd"/>
            <w:r>
              <w:t xml:space="preserve"> can delete </w:t>
            </w:r>
            <w:proofErr w:type="gramStart"/>
            <w:r>
              <w:t>unit</w:t>
            </w:r>
            <w:proofErr w:type="gramEnd"/>
            <w:r>
              <w:t xml:space="preserve"> on unit list </w:t>
            </w:r>
            <w:proofErr w:type="gramStart"/>
            <w:r>
              <w:t>page</w:t>
            </w:r>
            <w:proofErr w:type="gramEnd"/>
            <w:r>
              <w:t xml:space="preserve">. If unit has been applied on vendor items or trade agreements or unit conversions, show warning message, “This unit has been applied to vendor items, please modified it on vendor item first.” If not, show warning message, “Are you sure you want to delete this unit?”. </w:t>
            </w:r>
          </w:p>
          <w:p w14:paraId="3EC41CF4" w14:textId="77777777" w:rsidR="000B5BC1" w:rsidRDefault="000B5BC1" w:rsidP="000B5BC1">
            <w:pPr>
              <w:pStyle w:val="ListParagraph"/>
              <w:numPr>
                <w:ilvl w:val="0"/>
                <w:numId w:val="1109"/>
              </w:numPr>
              <w:ind w:leftChars="86" w:left="541"/>
            </w:pPr>
            <w:r>
              <w:t>Export All units</w:t>
            </w:r>
          </w:p>
          <w:p w14:paraId="049783FA" w14:textId="77777777" w:rsidR="000B5BC1" w:rsidRDefault="000B5BC1">
            <w:pPr>
              <w:ind w:leftChars="100" w:left="210" w:firstLineChars="100" w:firstLine="210"/>
            </w:pPr>
            <w:r>
              <w:t>Export current search results.</w:t>
            </w:r>
          </w:p>
          <w:tbl>
            <w:tblPr>
              <w:tblpPr w:leftFromText="180" w:rightFromText="180" w:vertAnchor="text" w:horzAnchor="margin" w:tblpXSpec="center" w:tblpY="7"/>
              <w:tblOverlap w:val="never"/>
              <w:tblW w:w="6902" w:type="dxa"/>
              <w:tblLook w:val="04A0" w:firstRow="1" w:lastRow="0" w:firstColumn="1" w:lastColumn="0" w:noHBand="0" w:noVBand="1"/>
            </w:tblPr>
            <w:tblGrid>
              <w:gridCol w:w="2572"/>
              <w:gridCol w:w="2572"/>
              <w:gridCol w:w="1758"/>
            </w:tblGrid>
            <w:tr w:rsidR="00432C78" w:rsidRPr="00404897" w14:paraId="0D51D9FA" w14:textId="77777777">
              <w:trPr>
                <w:trHeight w:val="284"/>
              </w:trPr>
              <w:tc>
                <w:tcPr>
                  <w:tcW w:w="2572" w:type="dxa"/>
                  <w:tcBorders>
                    <w:top w:val="single" w:sz="4" w:space="0" w:color="auto"/>
                    <w:left w:val="single" w:sz="4" w:space="0" w:color="auto"/>
                    <w:bottom w:val="single" w:sz="4" w:space="0" w:color="auto"/>
                    <w:right w:val="single" w:sz="4" w:space="0" w:color="auto"/>
                  </w:tcBorders>
                  <w:noWrap/>
                  <w:vAlign w:val="bottom"/>
                  <w:hideMark/>
                </w:tcPr>
                <w:p w14:paraId="43AEBE4D" w14:textId="77777777" w:rsidR="00432C78" w:rsidRPr="00404897" w:rsidRDefault="00432C78" w:rsidP="00432C78">
                  <w:pPr>
                    <w:widowControl/>
                    <w:ind w:leftChars="86" w:left="181"/>
                    <w:jc w:val="left"/>
                    <w:rPr>
                      <w:rFonts w:ascii="Calibri" w:eastAsia="Times New Roman" w:hAnsi="Calibri" w:cs="Calibri"/>
                      <w:b/>
                      <w:bCs/>
                      <w:color w:val="000000"/>
                      <w:kern w:val="0"/>
                      <w:sz w:val="22"/>
                    </w:rPr>
                  </w:pPr>
                  <w:r w:rsidRPr="00404897">
                    <w:rPr>
                      <w:rFonts w:ascii="Calibri" w:eastAsia="Times New Roman" w:hAnsi="Calibri" w:cs="Calibri"/>
                      <w:b/>
                      <w:bCs/>
                      <w:color w:val="000000"/>
                      <w:kern w:val="0"/>
                      <w:sz w:val="22"/>
                    </w:rPr>
                    <w:t>Excel column</w:t>
                  </w:r>
                </w:p>
              </w:tc>
              <w:tc>
                <w:tcPr>
                  <w:tcW w:w="2572" w:type="dxa"/>
                  <w:tcBorders>
                    <w:top w:val="single" w:sz="4" w:space="0" w:color="auto"/>
                    <w:left w:val="nil"/>
                    <w:bottom w:val="single" w:sz="4" w:space="0" w:color="auto"/>
                    <w:right w:val="single" w:sz="4" w:space="0" w:color="auto"/>
                  </w:tcBorders>
                  <w:noWrap/>
                  <w:vAlign w:val="bottom"/>
                  <w:hideMark/>
                </w:tcPr>
                <w:p w14:paraId="21C75775" w14:textId="77777777" w:rsidR="00432C78" w:rsidRPr="00404897" w:rsidRDefault="00432C78" w:rsidP="00432C78">
                  <w:pPr>
                    <w:widowControl/>
                    <w:ind w:leftChars="86" w:left="181"/>
                    <w:jc w:val="left"/>
                    <w:rPr>
                      <w:rFonts w:ascii="Calibri" w:eastAsia="Times New Roman" w:hAnsi="Calibri" w:cs="Calibri"/>
                      <w:b/>
                      <w:bCs/>
                      <w:color w:val="000000"/>
                      <w:kern w:val="0"/>
                      <w:sz w:val="22"/>
                    </w:rPr>
                  </w:pPr>
                  <w:r w:rsidRPr="00404897">
                    <w:rPr>
                      <w:rFonts w:ascii="Calibri" w:eastAsia="Times New Roman" w:hAnsi="Calibri" w:cs="Calibri"/>
                      <w:b/>
                      <w:bCs/>
                      <w:color w:val="000000"/>
                      <w:kern w:val="0"/>
                      <w:sz w:val="22"/>
                    </w:rPr>
                    <w:t>DB column</w:t>
                  </w:r>
                </w:p>
              </w:tc>
              <w:tc>
                <w:tcPr>
                  <w:tcW w:w="1758" w:type="dxa"/>
                  <w:tcBorders>
                    <w:top w:val="single" w:sz="4" w:space="0" w:color="auto"/>
                    <w:left w:val="nil"/>
                    <w:bottom w:val="single" w:sz="4" w:space="0" w:color="auto"/>
                    <w:right w:val="single" w:sz="4" w:space="0" w:color="auto"/>
                  </w:tcBorders>
                  <w:noWrap/>
                  <w:vAlign w:val="bottom"/>
                  <w:hideMark/>
                </w:tcPr>
                <w:p w14:paraId="7772E1EB" w14:textId="77777777" w:rsidR="00432C78" w:rsidRPr="00404897" w:rsidRDefault="00432C78" w:rsidP="00432C78">
                  <w:pPr>
                    <w:widowControl/>
                    <w:ind w:leftChars="86" w:left="181"/>
                    <w:jc w:val="left"/>
                    <w:rPr>
                      <w:rFonts w:ascii="Calibri" w:eastAsia="Times New Roman" w:hAnsi="Calibri" w:cs="Calibri"/>
                      <w:b/>
                      <w:bCs/>
                      <w:color w:val="000000"/>
                      <w:kern w:val="0"/>
                      <w:sz w:val="22"/>
                    </w:rPr>
                  </w:pPr>
                  <w:r w:rsidRPr="00404897">
                    <w:rPr>
                      <w:rFonts w:ascii="Calibri" w:eastAsia="Times New Roman" w:hAnsi="Calibri" w:cs="Calibri"/>
                      <w:b/>
                      <w:bCs/>
                      <w:color w:val="000000"/>
                      <w:kern w:val="0"/>
                      <w:sz w:val="22"/>
                    </w:rPr>
                    <w:t>Value</w:t>
                  </w:r>
                </w:p>
              </w:tc>
            </w:tr>
            <w:tr w:rsidR="00432C78" w:rsidRPr="00404897" w14:paraId="6C7977B7" w14:textId="77777777">
              <w:trPr>
                <w:trHeight w:val="284"/>
              </w:trPr>
              <w:tc>
                <w:tcPr>
                  <w:tcW w:w="2572" w:type="dxa"/>
                  <w:tcBorders>
                    <w:top w:val="nil"/>
                    <w:left w:val="single" w:sz="4" w:space="0" w:color="auto"/>
                    <w:bottom w:val="single" w:sz="4" w:space="0" w:color="auto"/>
                    <w:right w:val="single" w:sz="4" w:space="0" w:color="auto"/>
                  </w:tcBorders>
                  <w:noWrap/>
                  <w:vAlign w:val="bottom"/>
                  <w:hideMark/>
                </w:tcPr>
                <w:p w14:paraId="18240AFD" w14:textId="77777777" w:rsidR="00432C78" w:rsidRPr="00404897" w:rsidRDefault="00432C78" w:rsidP="00432C78">
                  <w:pPr>
                    <w:widowControl/>
                    <w:ind w:leftChars="86" w:left="181"/>
                    <w:jc w:val="left"/>
                    <w:rPr>
                      <w:rFonts w:ascii="Calibri" w:eastAsia="Times New Roman" w:hAnsi="Calibri" w:cs="Calibri"/>
                      <w:color w:val="000000"/>
                      <w:kern w:val="0"/>
                      <w:sz w:val="22"/>
                    </w:rPr>
                  </w:pPr>
                  <w:r w:rsidRPr="00404897">
                    <w:rPr>
                      <w:rFonts w:ascii="Calibri" w:eastAsia="Times New Roman" w:hAnsi="Calibri" w:cs="Calibri"/>
                      <w:color w:val="000000"/>
                      <w:kern w:val="0"/>
                      <w:sz w:val="22"/>
                    </w:rPr>
                    <w:t>UNITSYMBOL</w:t>
                  </w:r>
                </w:p>
              </w:tc>
              <w:tc>
                <w:tcPr>
                  <w:tcW w:w="2572" w:type="dxa"/>
                  <w:tcBorders>
                    <w:top w:val="nil"/>
                    <w:left w:val="nil"/>
                    <w:bottom w:val="single" w:sz="4" w:space="0" w:color="auto"/>
                    <w:right w:val="single" w:sz="4" w:space="0" w:color="auto"/>
                  </w:tcBorders>
                  <w:noWrap/>
                  <w:vAlign w:val="bottom"/>
                  <w:hideMark/>
                </w:tcPr>
                <w:p w14:paraId="39C6441B" w14:textId="77777777" w:rsidR="00432C78" w:rsidRPr="00404897" w:rsidRDefault="00432C78" w:rsidP="00432C78">
                  <w:pPr>
                    <w:widowControl/>
                    <w:ind w:leftChars="86" w:left="181"/>
                    <w:jc w:val="left"/>
                    <w:rPr>
                      <w:rFonts w:ascii="Calibri" w:eastAsia="Times New Roman" w:hAnsi="Calibri" w:cs="Calibri"/>
                      <w:color w:val="000000"/>
                      <w:kern w:val="0"/>
                      <w:sz w:val="22"/>
                    </w:rPr>
                  </w:pPr>
                  <w:r w:rsidRPr="00404897">
                    <w:rPr>
                      <w:rFonts w:ascii="Calibri" w:eastAsia="Times New Roman" w:hAnsi="Calibri" w:cs="Calibri"/>
                      <w:color w:val="000000"/>
                      <w:kern w:val="0"/>
                      <w:sz w:val="22"/>
                    </w:rPr>
                    <w:t>Unit</w:t>
                  </w:r>
                </w:p>
              </w:tc>
              <w:tc>
                <w:tcPr>
                  <w:tcW w:w="1758" w:type="dxa"/>
                  <w:tcBorders>
                    <w:top w:val="nil"/>
                    <w:left w:val="nil"/>
                    <w:bottom w:val="single" w:sz="4" w:space="0" w:color="auto"/>
                    <w:right w:val="single" w:sz="4" w:space="0" w:color="auto"/>
                  </w:tcBorders>
                  <w:noWrap/>
                  <w:vAlign w:val="bottom"/>
                  <w:hideMark/>
                </w:tcPr>
                <w:p w14:paraId="062FA27E" w14:textId="77777777" w:rsidR="00432C78" w:rsidRPr="00404897" w:rsidRDefault="00432C78" w:rsidP="00432C78">
                  <w:pPr>
                    <w:widowControl/>
                    <w:ind w:leftChars="86" w:left="181"/>
                    <w:jc w:val="left"/>
                    <w:rPr>
                      <w:rFonts w:ascii="Calibri" w:eastAsia="Times New Roman" w:hAnsi="Calibri" w:cs="Calibri"/>
                      <w:color w:val="000000"/>
                      <w:kern w:val="0"/>
                      <w:sz w:val="22"/>
                    </w:rPr>
                  </w:pPr>
                  <w:r w:rsidRPr="00404897">
                    <w:rPr>
                      <w:rFonts w:ascii="Calibri" w:eastAsia="Times New Roman" w:hAnsi="Calibri" w:cs="Calibri"/>
                      <w:color w:val="000000"/>
                      <w:kern w:val="0"/>
                      <w:sz w:val="22"/>
                    </w:rPr>
                    <w:t>cs10x.93Lb</w:t>
                  </w:r>
                </w:p>
              </w:tc>
            </w:tr>
            <w:tr w:rsidR="00432C78" w:rsidRPr="00404897" w14:paraId="6E805C88" w14:textId="77777777">
              <w:trPr>
                <w:trHeight w:val="284"/>
              </w:trPr>
              <w:tc>
                <w:tcPr>
                  <w:tcW w:w="2572" w:type="dxa"/>
                  <w:tcBorders>
                    <w:top w:val="nil"/>
                    <w:left w:val="single" w:sz="4" w:space="0" w:color="auto"/>
                    <w:bottom w:val="single" w:sz="4" w:space="0" w:color="auto"/>
                    <w:right w:val="single" w:sz="4" w:space="0" w:color="auto"/>
                  </w:tcBorders>
                  <w:noWrap/>
                  <w:vAlign w:val="bottom"/>
                  <w:hideMark/>
                </w:tcPr>
                <w:p w14:paraId="0AF28D50" w14:textId="77777777" w:rsidR="00432C78" w:rsidRPr="00404897" w:rsidRDefault="00432C78" w:rsidP="00432C78">
                  <w:pPr>
                    <w:widowControl/>
                    <w:ind w:leftChars="86" w:left="181"/>
                    <w:jc w:val="left"/>
                    <w:rPr>
                      <w:rFonts w:ascii="Calibri" w:eastAsia="Times New Roman" w:hAnsi="Calibri" w:cs="Calibri"/>
                      <w:color w:val="000000"/>
                      <w:kern w:val="0"/>
                      <w:sz w:val="22"/>
                    </w:rPr>
                  </w:pPr>
                  <w:r w:rsidRPr="00404897">
                    <w:rPr>
                      <w:rFonts w:ascii="Calibri" w:eastAsia="Times New Roman" w:hAnsi="Calibri" w:cs="Calibri"/>
                      <w:color w:val="000000"/>
                      <w:kern w:val="0"/>
                      <w:sz w:val="22"/>
                    </w:rPr>
                    <w:t>DECIMALPRECISION</w:t>
                  </w:r>
                </w:p>
              </w:tc>
              <w:tc>
                <w:tcPr>
                  <w:tcW w:w="2572" w:type="dxa"/>
                  <w:tcBorders>
                    <w:top w:val="nil"/>
                    <w:left w:val="nil"/>
                    <w:bottom w:val="single" w:sz="4" w:space="0" w:color="auto"/>
                    <w:right w:val="single" w:sz="4" w:space="0" w:color="auto"/>
                  </w:tcBorders>
                  <w:noWrap/>
                  <w:vAlign w:val="bottom"/>
                  <w:hideMark/>
                </w:tcPr>
                <w:p w14:paraId="1623E3D9" w14:textId="77777777" w:rsidR="00432C78" w:rsidRPr="00404897" w:rsidRDefault="00432C78" w:rsidP="00432C78">
                  <w:pPr>
                    <w:widowControl/>
                    <w:ind w:leftChars="86" w:left="181"/>
                    <w:jc w:val="left"/>
                    <w:rPr>
                      <w:rFonts w:ascii="Calibri" w:eastAsia="Times New Roman" w:hAnsi="Calibri" w:cs="Calibri"/>
                      <w:color w:val="000000"/>
                      <w:kern w:val="0"/>
                      <w:sz w:val="22"/>
                    </w:rPr>
                  </w:pPr>
                  <w:r w:rsidRPr="00404897">
                    <w:rPr>
                      <w:rFonts w:ascii="Calibri" w:eastAsia="Times New Roman" w:hAnsi="Calibri" w:cs="Calibri"/>
                      <w:color w:val="000000"/>
                      <w:kern w:val="0"/>
                      <w:sz w:val="22"/>
                    </w:rPr>
                    <w:t>Decimal</w:t>
                  </w:r>
                </w:p>
              </w:tc>
              <w:tc>
                <w:tcPr>
                  <w:tcW w:w="1758" w:type="dxa"/>
                  <w:tcBorders>
                    <w:top w:val="nil"/>
                    <w:left w:val="nil"/>
                    <w:bottom w:val="single" w:sz="4" w:space="0" w:color="auto"/>
                    <w:right w:val="single" w:sz="4" w:space="0" w:color="auto"/>
                  </w:tcBorders>
                  <w:noWrap/>
                  <w:vAlign w:val="bottom"/>
                  <w:hideMark/>
                </w:tcPr>
                <w:p w14:paraId="79E8AEA1" w14:textId="77777777" w:rsidR="00432C78" w:rsidRPr="00404897" w:rsidRDefault="00432C78" w:rsidP="00432C78">
                  <w:pPr>
                    <w:widowControl/>
                    <w:ind w:leftChars="86" w:left="181"/>
                    <w:jc w:val="left"/>
                    <w:rPr>
                      <w:rFonts w:ascii="Calibri" w:eastAsia="Times New Roman" w:hAnsi="Calibri" w:cs="Calibri"/>
                      <w:color w:val="000000"/>
                      <w:kern w:val="0"/>
                      <w:sz w:val="22"/>
                    </w:rPr>
                  </w:pPr>
                  <w:r w:rsidRPr="00404897">
                    <w:rPr>
                      <w:rFonts w:ascii="Calibri" w:eastAsia="Times New Roman" w:hAnsi="Calibri" w:cs="Calibri"/>
                      <w:color w:val="000000"/>
                      <w:kern w:val="0"/>
                      <w:sz w:val="22"/>
                    </w:rPr>
                    <w:t>2</w:t>
                  </w:r>
                </w:p>
              </w:tc>
            </w:tr>
            <w:tr w:rsidR="00432C78" w:rsidRPr="00404897" w14:paraId="3730A514" w14:textId="77777777">
              <w:trPr>
                <w:trHeight w:val="284"/>
              </w:trPr>
              <w:tc>
                <w:tcPr>
                  <w:tcW w:w="2572" w:type="dxa"/>
                  <w:tcBorders>
                    <w:top w:val="nil"/>
                    <w:left w:val="single" w:sz="4" w:space="0" w:color="auto"/>
                    <w:bottom w:val="single" w:sz="4" w:space="0" w:color="auto"/>
                    <w:right w:val="single" w:sz="4" w:space="0" w:color="auto"/>
                  </w:tcBorders>
                  <w:noWrap/>
                  <w:vAlign w:val="bottom"/>
                </w:tcPr>
                <w:p w14:paraId="4D6ACBF6" w14:textId="77777777" w:rsidR="00432C78" w:rsidRPr="00AC6B77" w:rsidRDefault="00432C78" w:rsidP="00432C78">
                  <w:pPr>
                    <w:widowControl/>
                    <w:ind w:leftChars="86" w:left="181"/>
                    <w:jc w:val="left"/>
                    <w:rPr>
                      <w:rFonts w:ascii="Calibri" w:hAnsi="Calibri" w:cs="Calibri"/>
                      <w:color w:val="000000"/>
                      <w:kern w:val="0"/>
                      <w:sz w:val="22"/>
                    </w:rPr>
                  </w:pPr>
                  <w:r w:rsidRPr="00323D61">
                    <w:rPr>
                      <w:rFonts w:ascii="Calibri" w:hAnsi="Calibri" w:cs="Calibri"/>
                      <w:color w:val="000000"/>
                      <w:kern w:val="0"/>
                      <w:sz w:val="22"/>
                    </w:rPr>
                    <w:t>ISBASEUNIT</w:t>
                  </w:r>
                </w:p>
              </w:tc>
              <w:tc>
                <w:tcPr>
                  <w:tcW w:w="2572" w:type="dxa"/>
                  <w:tcBorders>
                    <w:top w:val="nil"/>
                    <w:left w:val="nil"/>
                    <w:bottom w:val="single" w:sz="4" w:space="0" w:color="auto"/>
                    <w:right w:val="single" w:sz="4" w:space="0" w:color="auto"/>
                  </w:tcBorders>
                  <w:noWrap/>
                  <w:vAlign w:val="bottom"/>
                </w:tcPr>
                <w:p w14:paraId="151F6E44" w14:textId="77777777" w:rsidR="00432C78" w:rsidRPr="00AC6B77" w:rsidRDefault="00432C78" w:rsidP="00432C78">
                  <w:pPr>
                    <w:widowControl/>
                    <w:ind w:leftChars="86" w:left="181"/>
                    <w:jc w:val="left"/>
                    <w:rPr>
                      <w:rFonts w:ascii="Calibri" w:hAnsi="Calibri" w:cs="Calibri"/>
                      <w:color w:val="000000"/>
                      <w:kern w:val="0"/>
                      <w:sz w:val="22"/>
                    </w:rPr>
                  </w:pPr>
                  <w:r>
                    <w:rPr>
                      <w:rFonts w:ascii="Calibri" w:hAnsi="Calibri" w:cs="Calibri" w:hint="eastAsia"/>
                      <w:color w:val="000000"/>
                      <w:kern w:val="0"/>
                      <w:sz w:val="22"/>
                    </w:rPr>
                    <w:t>I</w:t>
                  </w:r>
                  <w:r>
                    <w:rPr>
                      <w:rFonts w:ascii="Calibri" w:hAnsi="Calibri" w:cs="Calibri"/>
                      <w:color w:val="000000"/>
                      <w:kern w:val="0"/>
                      <w:sz w:val="22"/>
                    </w:rPr>
                    <w:t>s Base Unit</w:t>
                  </w:r>
                </w:p>
              </w:tc>
              <w:tc>
                <w:tcPr>
                  <w:tcW w:w="1758" w:type="dxa"/>
                  <w:tcBorders>
                    <w:top w:val="nil"/>
                    <w:left w:val="nil"/>
                    <w:bottom w:val="single" w:sz="4" w:space="0" w:color="auto"/>
                    <w:right w:val="single" w:sz="4" w:space="0" w:color="auto"/>
                  </w:tcBorders>
                  <w:noWrap/>
                  <w:vAlign w:val="bottom"/>
                </w:tcPr>
                <w:p w14:paraId="71D5EEA2" w14:textId="77777777" w:rsidR="00432C78" w:rsidRPr="00AC6B77" w:rsidRDefault="00432C78" w:rsidP="00432C78">
                  <w:pPr>
                    <w:widowControl/>
                    <w:ind w:leftChars="86" w:left="181"/>
                    <w:jc w:val="left"/>
                    <w:rPr>
                      <w:rFonts w:ascii="Calibri" w:hAnsi="Calibri" w:cs="Calibri"/>
                      <w:color w:val="000000"/>
                      <w:kern w:val="0"/>
                      <w:sz w:val="22"/>
                    </w:rPr>
                  </w:pPr>
                  <w:r>
                    <w:rPr>
                      <w:rFonts w:ascii="Calibri" w:hAnsi="Calibri" w:cs="Calibri" w:hint="eastAsia"/>
                      <w:color w:val="000000"/>
                      <w:kern w:val="0"/>
                      <w:sz w:val="22"/>
                    </w:rPr>
                    <w:t>N</w:t>
                  </w:r>
                  <w:r>
                    <w:rPr>
                      <w:rFonts w:ascii="Calibri" w:hAnsi="Calibri" w:cs="Calibri"/>
                      <w:color w:val="000000"/>
                      <w:kern w:val="0"/>
                      <w:sz w:val="22"/>
                    </w:rPr>
                    <w:t>o</w:t>
                  </w:r>
                </w:p>
              </w:tc>
            </w:tr>
            <w:tr w:rsidR="00432C78" w:rsidRPr="00404897" w14:paraId="7E2E6340" w14:textId="77777777">
              <w:trPr>
                <w:trHeight w:val="284"/>
              </w:trPr>
              <w:tc>
                <w:tcPr>
                  <w:tcW w:w="2572" w:type="dxa"/>
                  <w:tcBorders>
                    <w:top w:val="nil"/>
                    <w:left w:val="single" w:sz="4" w:space="0" w:color="auto"/>
                    <w:bottom w:val="single" w:sz="4" w:space="0" w:color="auto"/>
                    <w:right w:val="single" w:sz="4" w:space="0" w:color="auto"/>
                  </w:tcBorders>
                  <w:noWrap/>
                  <w:vAlign w:val="bottom"/>
                </w:tcPr>
                <w:p w14:paraId="6039BD37" w14:textId="77777777" w:rsidR="00432C78" w:rsidRPr="00323D61" w:rsidRDefault="00432C78" w:rsidP="00432C78">
                  <w:pPr>
                    <w:widowControl/>
                    <w:ind w:leftChars="86" w:left="181"/>
                    <w:jc w:val="left"/>
                    <w:rPr>
                      <w:rFonts w:ascii="Calibri" w:hAnsi="Calibri" w:cs="Calibri"/>
                      <w:color w:val="000000"/>
                      <w:kern w:val="0"/>
                      <w:sz w:val="22"/>
                    </w:rPr>
                  </w:pPr>
                  <w:r w:rsidRPr="00323D61">
                    <w:rPr>
                      <w:rFonts w:ascii="Calibri" w:hAnsi="Calibri" w:cs="Calibri"/>
                      <w:color w:val="000000"/>
                      <w:kern w:val="0"/>
                      <w:sz w:val="22"/>
                    </w:rPr>
                    <w:t>SYSTEMOFUNITS</w:t>
                  </w:r>
                </w:p>
              </w:tc>
              <w:tc>
                <w:tcPr>
                  <w:tcW w:w="2572" w:type="dxa"/>
                  <w:tcBorders>
                    <w:top w:val="nil"/>
                    <w:left w:val="nil"/>
                    <w:bottom w:val="single" w:sz="4" w:space="0" w:color="auto"/>
                    <w:right w:val="single" w:sz="4" w:space="0" w:color="auto"/>
                  </w:tcBorders>
                  <w:noWrap/>
                  <w:vAlign w:val="bottom"/>
                </w:tcPr>
                <w:p w14:paraId="221CD5BA" w14:textId="77777777" w:rsidR="00432C78" w:rsidRDefault="00432C78" w:rsidP="00432C78">
                  <w:pPr>
                    <w:widowControl/>
                    <w:ind w:leftChars="86" w:left="181"/>
                    <w:jc w:val="left"/>
                    <w:rPr>
                      <w:rFonts w:ascii="Calibri" w:hAnsi="Calibri" w:cs="Calibri"/>
                      <w:color w:val="000000"/>
                      <w:kern w:val="0"/>
                      <w:sz w:val="22"/>
                    </w:rPr>
                  </w:pPr>
                  <w:r>
                    <w:t>System of Units</w:t>
                  </w:r>
                </w:p>
              </w:tc>
              <w:tc>
                <w:tcPr>
                  <w:tcW w:w="1758" w:type="dxa"/>
                  <w:tcBorders>
                    <w:top w:val="nil"/>
                    <w:left w:val="nil"/>
                    <w:bottom w:val="single" w:sz="4" w:space="0" w:color="auto"/>
                    <w:right w:val="single" w:sz="4" w:space="0" w:color="auto"/>
                  </w:tcBorders>
                  <w:noWrap/>
                  <w:vAlign w:val="bottom"/>
                </w:tcPr>
                <w:p w14:paraId="474005E1" w14:textId="77777777" w:rsidR="00432C78" w:rsidRDefault="00432C78" w:rsidP="00432C78">
                  <w:pPr>
                    <w:widowControl/>
                    <w:ind w:leftChars="86" w:left="181"/>
                    <w:jc w:val="left"/>
                    <w:rPr>
                      <w:rFonts w:ascii="Calibri" w:hAnsi="Calibri" w:cs="Calibri"/>
                      <w:color w:val="000000"/>
                      <w:kern w:val="0"/>
                      <w:sz w:val="22"/>
                    </w:rPr>
                  </w:pPr>
                  <w:r>
                    <w:rPr>
                      <w:rFonts w:ascii="Calibri" w:hAnsi="Calibri" w:cs="Calibri" w:hint="eastAsia"/>
                      <w:color w:val="000000"/>
                      <w:kern w:val="0"/>
                      <w:sz w:val="22"/>
                    </w:rPr>
                    <w:t>N</w:t>
                  </w:r>
                  <w:r>
                    <w:rPr>
                      <w:rFonts w:ascii="Calibri" w:hAnsi="Calibri" w:cs="Calibri"/>
                      <w:color w:val="000000"/>
                      <w:kern w:val="0"/>
                      <w:sz w:val="22"/>
                    </w:rPr>
                    <w:t>one</w:t>
                  </w:r>
                </w:p>
              </w:tc>
            </w:tr>
            <w:tr w:rsidR="00432C78" w:rsidRPr="00404897" w14:paraId="744A51E2" w14:textId="77777777">
              <w:trPr>
                <w:trHeight w:val="284"/>
              </w:trPr>
              <w:tc>
                <w:tcPr>
                  <w:tcW w:w="2572" w:type="dxa"/>
                  <w:tcBorders>
                    <w:top w:val="nil"/>
                    <w:left w:val="single" w:sz="4" w:space="0" w:color="auto"/>
                    <w:bottom w:val="single" w:sz="4" w:space="0" w:color="auto"/>
                    <w:right w:val="single" w:sz="4" w:space="0" w:color="auto"/>
                  </w:tcBorders>
                  <w:noWrap/>
                  <w:vAlign w:val="bottom"/>
                  <w:hideMark/>
                </w:tcPr>
                <w:p w14:paraId="54A27846" w14:textId="77777777" w:rsidR="00432C78" w:rsidRPr="00404897" w:rsidRDefault="00432C78" w:rsidP="00432C78">
                  <w:pPr>
                    <w:widowControl/>
                    <w:ind w:leftChars="86" w:left="181"/>
                    <w:jc w:val="left"/>
                    <w:rPr>
                      <w:rFonts w:ascii="Calibri" w:eastAsia="Times New Roman" w:hAnsi="Calibri" w:cs="Calibri"/>
                      <w:color w:val="000000"/>
                      <w:kern w:val="0"/>
                      <w:sz w:val="22"/>
                    </w:rPr>
                  </w:pPr>
                  <w:r w:rsidRPr="00404897">
                    <w:rPr>
                      <w:rFonts w:ascii="Calibri" w:eastAsia="Times New Roman" w:hAnsi="Calibri" w:cs="Calibri"/>
                      <w:color w:val="000000"/>
                      <w:kern w:val="0"/>
                      <w:sz w:val="22"/>
                    </w:rPr>
                    <w:t>UNITCLASS</w:t>
                  </w:r>
                </w:p>
              </w:tc>
              <w:tc>
                <w:tcPr>
                  <w:tcW w:w="2572" w:type="dxa"/>
                  <w:tcBorders>
                    <w:top w:val="nil"/>
                    <w:left w:val="nil"/>
                    <w:bottom w:val="single" w:sz="4" w:space="0" w:color="auto"/>
                    <w:right w:val="single" w:sz="4" w:space="0" w:color="auto"/>
                  </w:tcBorders>
                  <w:noWrap/>
                  <w:vAlign w:val="bottom"/>
                  <w:hideMark/>
                </w:tcPr>
                <w:p w14:paraId="77ECF02A" w14:textId="77777777" w:rsidR="00432C78" w:rsidRPr="00404897" w:rsidRDefault="00432C78" w:rsidP="00432C78">
                  <w:pPr>
                    <w:widowControl/>
                    <w:ind w:leftChars="86" w:left="181"/>
                    <w:jc w:val="left"/>
                    <w:rPr>
                      <w:rFonts w:ascii="Calibri" w:eastAsia="Times New Roman" w:hAnsi="Calibri" w:cs="Calibri"/>
                      <w:color w:val="000000"/>
                      <w:kern w:val="0"/>
                      <w:sz w:val="22"/>
                    </w:rPr>
                  </w:pPr>
                  <w:r w:rsidRPr="00404897">
                    <w:rPr>
                      <w:rFonts w:ascii="Calibri" w:eastAsia="Times New Roman" w:hAnsi="Calibri" w:cs="Calibri"/>
                      <w:color w:val="000000"/>
                      <w:kern w:val="0"/>
                      <w:sz w:val="22"/>
                    </w:rPr>
                    <w:t>Unit Clase</w:t>
                  </w:r>
                </w:p>
              </w:tc>
              <w:tc>
                <w:tcPr>
                  <w:tcW w:w="1758" w:type="dxa"/>
                  <w:tcBorders>
                    <w:top w:val="nil"/>
                    <w:left w:val="nil"/>
                    <w:bottom w:val="single" w:sz="4" w:space="0" w:color="auto"/>
                    <w:right w:val="single" w:sz="4" w:space="0" w:color="auto"/>
                  </w:tcBorders>
                  <w:noWrap/>
                  <w:vAlign w:val="bottom"/>
                  <w:hideMark/>
                </w:tcPr>
                <w:p w14:paraId="57C67A2F" w14:textId="77777777" w:rsidR="00432C78" w:rsidRPr="00404897" w:rsidRDefault="00432C78" w:rsidP="00432C78">
                  <w:pPr>
                    <w:widowControl/>
                    <w:ind w:leftChars="86" w:left="181"/>
                    <w:jc w:val="left"/>
                    <w:rPr>
                      <w:rFonts w:ascii="Calibri" w:eastAsia="Times New Roman" w:hAnsi="Calibri" w:cs="Calibri"/>
                      <w:color w:val="000000"/>
                      <w:kern w:val="0"/>
                      <w:sz w:val="22"/>
                    </w:rPr>
                  </w:pPr>
                  <w:r w:rsidRPr="00404897">
                    <w:rPr>
                      <w:rFonts w:ascii="Calibri" w:eastAsia="Times New Roman" w:hAnsi="Calibri" w:cs="Calibri"/>
                      <w:color w:val="000000"/>
                      <w:kern w:val="0"/>
                      <w:sz w:val="22"/>
                    </w:rPr>
                    <w:t>Quantity</w:t>
                  </w:r>
                </w:p>
              </w:tc>
            </w:tr>
            <w:tr w:rsidR="00432C78" w:rsidRPr="00404897" w14:paraId="5DFEFA5B" w14:textId="77777777">
              <w:trPr>
                <w:trHeight w:val="284"/>
              </w:trPr>
              <w:tc>
                <w:tcPr>
                  <w:tcW w:w="2572" w:type="dxa"/>
                  <w:tcBorders>
                    <w:top w:val="nil"/>
                    <w:left w:val="single" w:sz="4" w:space="0" w:color="auto"/>
                    <w:bottom w:val="single" w:sz="4" w:space="0" w:color="auto"/>
                    <w:right w:val="single" w:sz="4" w:space="0" w:color="auto"/>
                  </w:tcBorders>
                  <w:noWrap/>
                  <w:vAlign w:val="bottom"/>
                  <w:hideMark/>
                </w:tcPr>
                <w:p w14:paraId="6234521F" w14:textId="77777777" w:rsidR="00432C78" w:rsidRPr="00404897" w:rsidRDefault="00432C78" w:rsidP="00432C78">
                  <w:pPr>
                    <w:widowControl/>
                    <w:ind w:leftChars="86" w:left="181"/>
                    <w:jc w:val="left"/>
                    <w:rPr>
                      <w:rFonts w:ascii="Calibri" w:eastAsia="Times New Roman" w:hAnsi="Calibri" w:cs="Calibri"/>
                      <w:color w:val="000000"/>
                      <w:kern w:val="0"/>
                      <w:sz w:val="22"/>
                    </w:rPr>
                  </w:pPr>
                  <w:r w:rsidRPr="00404897">
                    <w:rPr>
                      <w:rFonts w:ascii="Calibri" w:eastAsia="Times New Roman" w:hAnsi="Calibri" w:cs="Calibri"/>
                      <w:color w:val="000000"/>
                      <w:kern w:val="0"/>
                      <w:sz w:val="22"/>
                    </w:rPr>
                    <w:lastRenderedPageBreak/>
                    <w:t>UNITDESCRIPTION</w:t>
                  </w:r>
                </w:p>
              </w:tc>
              <w:tc>
                <w:tcPr>
                  <w:tcW w:w="2572" w:type="dxa"/>
                  <w:tcBorders>
                    <w:top w:val="nil"/>
                    <w:left w:val="nil"/>
                    <w:bottom w:val="single" w:sz="4" w:space="0" w:color="auto"/>
                    <w:right w:val="single" w:sz="4" w:space="0" w:color="auto"/>
                  </w:tcBorders>
                  <w:noWrap/>
                  <w:vAlign w:val="bottom"/>
                  <w:hideMark/>
                </w:tcPr>
                <w:p w14:paraId="0C3F5564" w14:textId="77777777" w:rsidR="00432C78" w:rsidRPr="00404897" w:rsidRDefault="00432C78" w:rsidP="00432C78">
                  <w:pPr>
                    <w:widowControl/>
                    <w:ind w:leftChars="86" w:left="181"/>
                    <w:jc w:val="left"/>
                    <w:rPr>
                      <w:rFonts w:ascii="Calibri" w:eastAsia="Times New Roman" w:hAnsi="Calibri" w:cs="Calibri"/>
                      <w:color w:val="000000"/>
                      <w:kern w:val="0"/>
                      <w:sz w:val="22"/>
                    </w:rPr>
                  </w:pPr>
                  <w:r w:rsidRPr="00404897">
                    <w:rPr>
                      <w:rFonts w:ascii="Calibri" w:eastAsia="Times New Roman" w:hAnsi="Calibri" w:cs="Calibri"/>
                      <w:color w:val="000000"/>
                      <w:kern w:val="0"/>
                      <w:sz w:val="22"/>
                    </w:rPr>
                    <w:t>Description</w:t>
                  </w:r>
                </w:p>
              </w:tc>
              <w:tc>
                <w:tcPr>
                  <w:tcW w:w="1758" w:type="dxa"/>
                  <w:tcBorders>
                    <w:top w:val="nil"/>
                    <w:left w:val="nil"/>
                    <w:bottom w:val="single" w:sz="4" w:space="0" w:color="auto"/>
                    <w:right w:val="single" w:sz="4" w:space="0" w:color="auto"/>
                  </w:tcBorders>
                  <w:noWrap/>
                  <w:vAlign w:val="bottom"/>
                  <w:hideMark/>
                </w:tcPr>
                <w:p w14:paraId="74BBA6E8" w14:textId="77777777" w:rsidR="00432C78" w:rsidRPr="00404897" w:rsidRDefault="00432C78" w:rsidP="00432C78">
                  <w:pPr>
                    <w:widowControl/>
                    <w:ind w:leftChars="86" w:left="181"/>
                    <w:jc w:val="left"/>
                    <w:rPr>
                      <w:rFonts w:ascii="Calibri" w:eastAsia="Times New Roman" w:hAnsi="Calibri" w:cs="Calibri"/>
                      <w:color w:val="000000"/>
                      <w:kern w:val="0"/>
                      <w:sz w:val="22"/>
                    </w:rPr>
                  </w:pPr>
                  <w:r w:rsidRPr="00404897">
                    <w:rPr>
                      <w:rFonts w:ascii="Calibri" w:eastAsia="Times New Roman" w:hAnsi="Calibri" w:cs="Calibri"/>
                      <w:color w:val="000000"/>
                      <w:kern w:val="0"/>
                      <w:sz w:val="22"/>
                    </w:rPr>
                    <w:t>cs10x.93Lb</w:t>
                  </w:r>
                </w:p>
              </w:tc>
            </w:tr>
          </w:tbl>
          <w:p w14:paraId="6219BE23" w14:textId="3AF1445D" w:rsidR="00432C78" w:rsidRDefault="00432C78" w:rsidP="00432C78">
            <w:pPr>
              <w:pStyle w:val="ListParagraph"/>
              <w:numPr>
                <w:ilvl w:val="0"/>
                <w:numId w:val="1109"/>
              </w:numPr>
              <w:rPr>
                <w:ins w:id="3865" w:author="Bonnie Yang" w:date="2022-09-26T11:30:00Z"/>
              </w:rPr>
            </w:pPr>
            <w:ins w:id="3866" w:author="Bonnie Yang" w:date="2022-09-26T11:29:00Z">
              <w:r>
                <w:rPr>
                  <w:rFonts w:hint="eastAsia"/>
                </w:rPr>
                <w:t>W</w:t>
              </w:r>
              <w:r>
                <w:t>hen export ‘Units’</w:t>
              </w:r>
            </w:ins>
            <w:ins w:id="3867" w:author="Bonnie Yang" w:date="2022-09-26T11:30:00Z">
              <w:r>
                <w:t xml:space="preserve"> excel file, ‘</w:t>
              </w:r>
              <w:proofErr w:type="spellStart"/>
              <w:r w:rsidRPr="00432C78">
                <w:t>IsBaseUnit</w:t>
              </w:r>
              <w:proofErr w:type="spellEnd"/>
              <w:r>
                <w:t>’ should be ‘No’ or ‘Yes’ rather than others (e.g., N, Y).</w:t>
              </w:r>
            </w:ins>
          </w:p>
          <w:p w14:paraId="54D88424" w14:textId="77777777" w:rsidR="00432C78" w:rsidRDefault="00432C78" w:rsidP="00432C78">
            <w:pPr>
              <w:pStyle w:val="ListParagraph"/>
              <w:numPr>
                <w:ilvl w:val="0"/>
                <w:numId w:val="1109"/>
              </w:numPr>
            </w:pPr>
          </w:p>
          <w:p w14:paraId="2C051918" w14:textId="77777777" w:rsidR="00432C78" w:rsidRDefault="00432C78">
            <w:pPr>
              <w:ind w:leftChars="100" w:left="210" w:firstLineChars="100" w:firstLine="210"/>
            </w:pPr>
          </w:p>
          <w:p w14:paraId="19D75A70" w14:textId="77777777" w:rsidR="000B5BC1" w:rsidRPr="00C11AA9" w:rsidRDefault="000B5BC1">
            <w:pPr>
              <w:ind w:leftChars="86" w:left="181"/>
            </w:pPr>
          </w:p>
        </w:tc>
      </w:tr>
      <w:tr w:rsidR="000B5BC1" w:rsidRPr="00452515" w14:paraId="365EB12B" w14:textId="77777777">
        <w:tc>
          <w:tcPr>
            <w:tcW w:w="8008" w:type="dxa"/>
          </w:tcPr>
          <w:p w14:paraId="4717009F" w14:textId="77777777" w:rsidR="000B5BC1" w:rsidRPr="00BF0054" w:rsidRDefault="000B5BC1">
            <w:pPr>
              <w:ind w:leftChars="86" w:left="181"/>
              <w:rPr>
                <w:rStyle w:val="Strong"/>
              </w:rPr>
            </w:pPr>
            <w:r w:rsidRPr="00BF0054">
              <w:rPr>
                <w:rStyle w:val="Strong"/>
              </w:rPr>
              <w:lastRenderedPageBreak/>
              <w:t>Extend Scenario:</w:t>
            </w:r>
          </w:p>
          <w:p w14:paraId="587FB564" w14:textId="77777777" w:rsidR="000B5BC1" w:rsidRPr="00452515" w:rsidRDefault="000B5BC1" w:rsidP="000B5BC1">
            <w:pPr>
              <w:pStyle w:val="ListParagraph"/>
              <w:numPr>
                <w:ilvl w:val="0"/>
                <w:numId w:val="1110"/>
              </w:numPr>
              <w:ind w:leftChars="86" w:left="541"/>
            </w:pPr>
          </w:p>
        </w:tc>
      </w:tr>
      <w:tr w:rsidR="000B5BC1" w:rsidRPr="00452515" w14:paraId="1143F2EC" w14:textId="77777777">
        <w:tc>
          <w:tcPr>
            <w:tcW w:w="8008" w:type="dxa"/>
          </w:tcPr>
          <w:p w14:paraId="69BF916A" w14:textId="77777777" w:rsidR="000B5BC1" w:rsidRPr="00BF0054" w:rsidRDefault="000B5BC1">
            <w:pPr>
              <w:ind w:leftChars="86" w:left="181"/>
              <w:rPr>
                <w:rStyle w:val="Strong"/>
              </w:rPr>
            </w:pPr>
            <w:r w:rsidRPr="00BF0054">
              <w:rPr>
                <w:rStyle w:val="Strong"/>
              </w:rPr>
              <w:t>Exception Scenario:</w:t>
            </w:r>
          </w:p>
          <w:p w14:paraId="753A84B1" w14:textId="77777777" w:rsidR="000B5BC1" w:rsidRPr="00103C0C" w:rsidRDefault="000B5BC1" w:rsidP="000B5BC1">
            <w:pPr>
              <w:pStyle w:val="ListParagraph"/>
              <w:numPr>
                <w:ilvl w:val="0"/>
                <w:numId w:val="18"/>
              </w:numPr>
              <w:ind w:leftChars="86" w:left="541"/>
            </w:pPr>
          </w:p>
          <w:p w14:paraId="61017DCC" w14:textId="77777777" w:rsidR="000B5BC1" w:rsidRPr="00452515" w:rsidRDefault="000B5BC1">
            <w:pPr>
              <w:ind w:leftChars="86" w:left="181"/>
            </w:pPr>
          </w:p>
        </w:tc>
      </w:tr>
      <w:tr w:rsidR="000B5BC1" w:rsidRPr="00452515" w14:paraId="66A09AEE" w14:textId="77777777">
        <w:tc>
          <w:tcPr>
            <w:tcW w:w="8008" w:type="dxa"/>
          </w:tcPr>
          <w:p w14:paraId="76CB0C37" w14:textId="77777777" w:rsidR="000B5BC1" w:rsidRPr="00BF0054" w:rsidRDefault="000B5BC1">
            <w:pPr>
              <w:ind w:leftChars="86" w:left="181"/>
              <w:rPr>
                <w:rStyle w:val="Strong"/>
              </w:rPr>
            </w:pPr>
            <w:r w:rsidRPr="00BF0054">
              <w:rPr>
                <w:rStyle w:val="Strong"/>
              </w:rPr>
              <w:t>Notes:</w:t>
            </w:r>
          </w:p>
        </w:tc>
      </w:tr>
      <w:tr w:rsidR="000B5BC1" w:rsidRPr="00452515" w14:paraId="3E96518E" w14:textId="77777777">
        <w:tc>
          <w:tcPr>
            <w:tcW w:w="8008" w:type="dxa"/>
          </w:tcPr>
          <w:p w14:paraId="3A648D87" w14:textId="77777777" w:rsidR="000B5BC1" w:rsidRPr="00BF0054" w:rsidRDefault="000B5BC1">
            <w:pPr>
              <w:ind w:leftChars="86" w:left="181"/>
              <w:rPr>
                <w:rStyle w:val="Strong"/>
              </w:rPr>
            </w:pPr>
            <w:r w:rsidRPr="00BF0054">
              <w:rPr>
                <w:rStyle w:val="Strong"/>
              </w:rPr>
              <w:t>Q/A:</w:t>
            </w:r>
          </w:p>
        </w:tc>
      </w:tr>
    </w:tbl>
    <w:p w14:paraId="6BE5DD44" w14:textId="03210814" w:rsidR="000B5BC1" w:rsidRDefault="000B5BC1" w:rsidP="000B5BC1"/>
    <w:p w14:paraId="253F9520" w14:textId="77777777" w:rsidR="000B5BC1" w:rsidRPr="000B5BC1" w:rsidRDefault="000B5BC1" w:rsidP="000B5BC1"/>
    <w:p w14:paraId="017D9047" w14:textId="583915C2" w:rsidR="000B5BC1" w:rsidRDefault="000B5BC1" w:rsidP="000B5BC1">
      <w:pPr>
        <w:pStyle w:val="Heading2"/>
        <w:rPr>
          <w:rFonts w:asciiTheme="minorHAnsi" w:eastAsiaTheme="minorEastAsia" w:hAnsiTheme="minorHAnsi" w:cstheme="minorBidi"/>
          <w:kern w:val="44"/>
          <w:sz w:val="36"/>
          <w:szCs w:val="36"/>
        </w:rPr>
      </w:pPr>
      <w:r w:rsidRPr="000B5BC1">
        <w:rPr>
          <w:rFonts w:asciiTheme="minorHAnsi" w:eastAsiaTheme="minorEastAsia" w:hAnsiTheme="minorHAnsi" w:cstheme="minorBidi"/>
          <w:kern w:val="44"/>
          <w:sz w:val="36"/>
          <w:szCs w:val="36"/>
        </w:rPr>
        <w:t>MS1</w:t>
      </w:r>
      <w:r w:rsidR="00B626FF">
        <w:rPr>
          <w:rFonts w:asciiTheme="minorHAnsi" w:eastAsiaTheme="minorEastAsia" w:hAnsiTheme="minorHAnsi" w:cstheme="minorBidi"/>
          <w:kern w:val="44"/>
          <w:sz w:val="36"/>
          <w:szCs w:val="36"/>
        </w:rPr>
        <w:t>2</w:t>
      </w:r>
      <w:r w:rsidRPr="000B5BC1">
        <w:rPr>
          <w:rFonts w:asciiTheme="minorHAnsi" w:eastAsiaTheme="minorEastAsia" w:hAnsiTheme="minorHAnsi" w:cstheme="minorBidi"/>
          <w:kern w:val="44"/>
          <w:sz w:val="36"/>
          <w:szCs w:val="36"/>
        </w:rPr>
        <w:t>-0</w:t>
      </w:r>
      <w:r>
        <w:rPr>
          <w:rFonts w:asciiTheme="minorHAnsi" w:eastAsiaTheme="minorEastAsia" w:hAnsiTheme="minorHAnsi" w:cstheme="minorBidi"/>
          <w:kern w:val="44"/>
          <w:sz w:val="36"/>
          <w:szCs w:val="36"/>
        </w:rPr>
        <w:t>7 V</w:t>
      </w:r>
      <w:r>
        <w:rPr>
          <w:rFonts w:asciiTheme="minorHAnsi" w:eastAsiaTheme="minorEastAsia" w:hAnsiTheme="minorHAnsi" w:cstheme="minorBidi" w:hint="eastAsia"/>
          <w:kern w:val="44"/>
          <w:sz w:val="36"/>
          <w:szCs w:val="36"/>
        </w:rPr>
        <w:t>endor</w:t>
      </w:r>
      <w:r>
        <w:rPr>
          <w:rFonts w:asciiTheme="minorHAnsi" w:eastAsiaTheme="minorEastAsia" w:hAnsiTheme="minorHAnsi" w:cstheme="minorBidi"/>
          <w:kern w:val="44"/>
          <w:sz w:val="36"/>
          <w:szCs w:val="36"/>
        </w:rPr>
        <w:t>s</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676"/>
      </w:tblGrid>
      <w:tr w:rsidR="00566A62" w:rsidRPr="00BF0054" w14:paraId="7AF495E9" w14:textId="77777777">
        <w:tc>
          <w:tcPr>
            <w:tcW w:w="8008" w:type="dxa"/>
          </w:tcPr>
          <w:p w14:paraId="694E4687" w14:textId="0B450B4D" w:rsidR="00566A62" w:rsidRPr="00AC6B77" w:rsidRDefault="00566A62">
            <w:pPr>
              <w:ind w:leftChars="11" w:left="25" w:hanging="2"/>
              <w:rPr>
                <w:rStyle w:val="Strong"/>
                <w:szCs w:val="24"/>
              </w:rPr>
            </w:pPr>
            <w:r w:rsidRPr="00566A62">
              <w:rPr>
                <w:rStyle w:val="Strong"/>
              </w:rPr>
              <w:t>MS1</w:t>
            </w:r>
            <w:r w:rsidR="00B626FF">
              <w:rPr>
                <w:rStyle w:val="Strong"/>
              </w:rPr>
              <w:t>2</w:t>
            </w:r>
            <w:r w:rsidRPr="00566A62">
              <w:rPr>
                <w:rStyle w:val="Strong"/>
              </w:rPr>
              <w:t>-07</w:t>
            </w:r>
            <w:r w:rsidRPr="00A21876">
              <w:rPr>
                <w:rStyle w:val="Strong"/>
              </w:rPr>
              <w:t xml:space="preserve"> Vendors</w:t>
            </w:r>
          </w:p>
        </w:tc>
      </w:tr>
      <w:tr w:rsidR="00566A62" w:rsidRPr="00452515" w14:paraId="32655845" w14:textId="77777777">
        <w:tc>
          <w:tcPr>
            <w:tcW w:w="8008" w:type="dxa"/>
          </w:tcPr>
          <w:p w14:paraId="142808ED" w14:textId="77777777" w:rsidR="00566A62" w:rsidRPr="00BF0054" w:rsidRDefault="00566A62">
            <w:pPr>
              <w:ind w:leftChars="11" w:left="25" w:hanging="2"/>
              <w:rPr>
                <w:rStyle w:val="Strong"/>
              </w:rPr>
            </w:pPr>
            <w:r w:rsidRPr="00BF0054">
              <w:rPr>
                <w:rStyle w:val="Strong"/>
              </w:rPr>
              <w:t>Version history</w:t>
            </w:r>
          </w:p>
          <w:tbl>
            <w:tblPr>
              <w:tblStyle w:val="TableGrid"/>
              <w:tblW w:w="0" w:type="auto"/>
              <w:tblLook w:val="04A0" w:firstRow="1" w:lastRow="0" w:firstColumn="1" w:lastColumn="0" w:noHBand="0" w:noVBand="1"/>
            </w:tblPr>
            <w:tblGrid>
              <w:gridCol w:w="1426"/>
              <w:gridCol w:w="1261"/>
              <w:gridCol w:w="1445"/>
              <w:gridCol w:w="3650"/>
            </w:tblGrid>
            <w:tr w:rsidR="00566A62" w14:paraId="0E0C2317" w14:textId="77777777">
              <w:tc>
                <w:tcPr>
                  <w:tcW w:w="1426" w:type="dxa"/>
                </w:tcPr>
                <w:p w14:paraId="5EEB3A8C" w14:textId="77777777" w:rsidR="00566A62" w:rsidRDefault="00566A62">
                  <w:pPr>
                    <w:ind w:leftChars="11" w:left="25" w:hanging="2"/>
                    <w:rPr>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261" w:type="dxa"/>
                </w:tcPr>
                <w:p w14:paraId="0131ED85" w14:textId="77777777" w:rsidR="00566A62" w:rsidRDefault="00566A62">
                  <w:pPr>
                    <w:ind w:leftChars="11" w:left="25" w:hanging="2"/>
                    <w:rPr>
                      <w:rFonts w:ascii="Arial" w:hAnsi="Arial" w:cs="Arial"/>
                      <w:sz w:val="20"/>
                      <w:szCs w:val="20"/>
                    </w:rPr>
                  </w:pPr>
                  <w:r>
                    <w:rPr>
                      <w:rFonts w:ascii="Arial" w:hAnsi="Arial" w:cs="Arial"/>
                      <w:sz w:val="20"/>
                      <w:szCs w:val="20"/>
                    </w:rPr>
                    <w:t>Date</w:t>
                  </w:r>
                </w:p>
              </w:tc>
              <w:tc>
                <w:tcPr>
                  <w:tcW w:w="1445" w:type="dxa"/>
                </w:tcPr>
                <w:p w14:paraId="7371C6ED" w14:textId="77777777" w:rsidR="00566A62" w:rsidRDefault="00566A62">
                  <w:pPr>
                    <w:ind w:leftChars="11" w:left="25" w:hanging="2"/>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3650" w:type="dxa"/>
                </w:tcPr>
                <w:p w14:paraId="6EE97A77" w14:textId="77777777" w:rsidR="00566A62" w:rsidRDefault="00566A62">
                  <w:pPr>
                    <w:ind w:leftChars="11" w:left="25" w:hanging="2"/>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566A62" w14:paraId="6AEC21EE" w14:textId="77777777">
              <w:tc>
                <w:tcPr>
                  <w:tcW w:w="1426" w:type="dxa"/>
                </w:tcPr>
                <w:p w14:paraId="02AAE693" w14:textId="492E5E03" w:rsidR="00566A62" w:rsidRDefault="00566A62" w:rsidP="00566A62">
                  <w:pPr>
                    <w:ind w:leftChars="11" w:left="25" w:hanging="2"/>
                    <w:rPr>
                      <w:rFonts w:ascii="Arial" w:hAnsi="Arial" w:cs="Arial"/>
                      <w:sz w:val="20"/>
                      <w:szCs w:val="20"/>
                    </w:rPr>
                  </w:pPr>
                  <w:r w:rsidRPr="00566A62">
                    <w:t>1.0</w:t>
                  </w:r>
                </w:p>
              </w:tc>
              <w:tc>
                <w:tcPr>
                  <w:tcW w:w="1261" w:type="dxa"/>
                </w:tcPr>
                <w:p w14:paraId="715C583C" w14:textId="3DB00863" w:rsidR="00566A62" w:rsidRDefault="00566A62" w:rsidP="00566A62">
                  <w:pPr>
                    <w:ind w:leftChars="11" w:left="25" w:hanging="2"/>
                    <w:rPr>
                      <w:rFonts w:ascii="Arial" w:hAnsi="Arial" w:cs="Arial"/>
                      <w:sz w:val="20"/>
                      <w:szCs w:val="20"/>
                    </w:rPr>
                  </w:pPr>
                  <w:r>
                    <w:t>2022.9.22</w:t>
                  </w:r>
                </w:p>
              </w:tc>
              <w:tc>
                <w:tcPr>
                  <w:tcW w:w="1445" w:type="dxa"/>
                </w:tcPr>
                <w:p w14:paraId="7EB1F6E6" w14:textId="6EF078E2" w:rsidR="00566A62" w:rsidRDefault="00566A62" w:rsidP="00566A62">
                  <w:pPr>
                    <w:ind w:leftChars="11" w:left="25" w:hanging="2"/>
                    <w:rPr>
                      <w:rFonts w:ascii="Arial" w:hAnsi="Arial" w:cs="Arial"/>
                      <w:sz w:val="20"/>
                      <w:szCs w:val="20"/>
                    </w:rPr>
                  </w:pPr>
                  <w:r>
                    <w:t>B</w:t>
                  </w:r>
                  <w:r>
                    <w:rPr>
                      <w:rFonts w:hint="eastAsia"/>
                    </w:rPr>
                    <w:t>onnie</w:t>
                  </w:r>
                </w:p>
              </w:tc>
              <w:tc>
                <w:tcPr>
                  <w:tcW w:w="3650" w:type="dxa"/>
                </w:tcPr>
                <w:p w14:paraId="0C59C520" w14:textId="35C05F09" w:rsidR="00566A62" w:rsidRDefault="00566A62" w:rsidP="00566A62">
                  <w:pPr>
                    <w:ind w:leftChars="11" w:left="25" w:hanging="2"/>
                    <w:rPr>
                      <w:rFonts w:ascii="Arial" w:hAnsi="Arial" w:cs="Arial"/>
                      <w:sz w:val="20"/>
                      <w:szCs w:val="20"/>
                    </w:rPr>
                  </w:pPr>
                  <w:r>
                    <w:rPr>
                      <w:rFonts w:ascii="Arial" w:hAnsi="Arial" w:cs="Arial"/>
                      <w:sz w:val="20"/>
                      <w:szCs w:val="20"/>
                    </w:rPr>
                    <w:t>First version, copy from ‘</w:t>
                  </w:r>
                  <w:r w:rsidRPr="00566A62">
                    <w:rPr>
                      <w:rFonts w:ascii="Arial" w:hAnsi="Arial" w:cs="Arial"/>
                      <w:sz w:val="20"/>
                      <w:szCs w:val="20"/>
                    </w:rPr>
                    <w:t>RS09-07 Vendors</w:t>
                  </w:r>
                  <w:r>
                    <w:rPr>
                      <w:rFonts w:ascii="Arial" w:hAnsi="Arial" w:cs="Arial"/>
                      <w:sz w:val="20"/>
                      <w:szCs w:val="20"/>
                    </w:rPr>
                    <w:t>’</w:t>
                  </w:r>
                </w:p>
              </w:tc>
            </w:tr>
            <w:tr w:rsidR="00566A62" w14:paraId="7EBE92B2" w14:textId="77777777">
              <w:tc>
                <w:tcPr>
                  <w:tcW w:w="1426" w:type="dxa"/>
                </w:tcPr>
                <w:p w14:paraId="7FDEA856" w14:textId="53D976F2" w:rsidR="00566A62" w:rsidRDefault="00566A62">
                  <w:pPr>
                    <w:ind w:leftChars="11" w:left="25" w:hanging="2"/>
                    <w:rPr>
                      <w:rFonts w:ascii="Arial" w:hAnsi="Arial" w:cs="Arial"/>
                      <w:sz w:val="20"/>
                      <w:szCs w:val="20"/>
                    </w:rPr>
                  </w:pPr>
                </w:p>
              </w:tc>
              <w:tc>
                <w:tcPr>
                  <w:tcW w:w="1261" w:type="dxa"/>
                </w:tcPr>
                <w:p w14:paraId="1BECD545" w14:textId="53BB4F2E" w:rsidR="00566A62" w:rsidRDefault="00566A62">
                  <w:pPr>
                    <w:ind w:leftChars="11" w:left="25" w:hanging="2"/>
                    <w:rPr>
                      <w:rFonts w:ascii="Arial" w:hAnsi="Arial" w:cs="Arial"/>
                      <w:sz w:val="20"/>
                      <w:szCs w:val="20"/>
                    </w:rPr>
                  </w:pPr>
                </w:p>
              </w:tc>
              <w:tc>
                <w:tcPr>
                  <w:tcW w:w="1445" w:type="dxa"/>
                </w:tcPr>
                <w:p w14:paraId="67BE6C70" w14:textId="0D60C03B" w:rsidR="00566A62" w:rsidRDefault="00566A62">
                  <w:pPr>
                    <w:ind w:leftChars="11" w:left="25" w:hanging="2"/>
                    <w:rPr>
                      <w:rFonts w:ascii="Arial" w:hAnsi="Arial" w:cs="Arial"/>
                      <w:sz w:val="20"/>
                      <w:szCs w:val="20"/>
                    </w:rPr>
                  </w:pPr>
                </w:p>
              </w:tc>
              <w:tc>
                <w:tcPr>
                  <w:tcW w:w="3650" w:type="dxa"/>
                </w:tcPr>
                <w:p w14:paraId="0F53039F" w14:textId="3B642EB6" w:rsidR="00566A62" w:rsidRPr="00A21876" w:rsidRDefault="00566A62">
                  <w:pPr>
                    <w:ind w:leftChars="11" w:left="25" w:hanging="2"/>
                    <w:rPr>
                      <w:rFonts w:ascii="Arial" w:hAnsi="Arial" w:cs="Arial"/>
                      <w:sz w:val="20"/>
                      <w:szCs w:val="20"/>
                    </w:rPr>
                  </w:pPr>
                </w:p>
              </w:tc>
            </w:tr>
            <w:tr w:rsidR="00566A62" w14:paraId="1B4449A6" w14:textId="77777777">
              <w:tc>
                <w:tcPr>
                  <w:tcW w:w="1426" w:type="dxa"/>
                </w:tcPr>
                <w:p w14:paraId="700EAFBF" w14:textId="77777777" w:rsidR="00566A62" w:rsidRDefault="00566A62">
                  <w:pPr>
                    <w:ind w:leftChars="11" w:left="25" w:hanging="2"/>
                    <w:rPr>
                      <w:rFonts w:ascii="Arial" w:hAnsi="Arial" w:cs="Arial"/>
                      <w:sz w:val="20"/>
                      <w:szCs w:val="20"/>
                    </w:rPr>
                  </w:pPr>
                </w:p>
              </w:tc>
              <w:tc>
                <w:tcPr>
                  <w:tcW w:w="1261" w:type="dxa"/>
                </w:tcPr>
                <w:p w14:paraId="7E79209A" w14:textId="77777777" w:rsidR="00566A62" w:rsidRDefault="00566A62">
                  <w:pPr>
                    <w:ind w:leftChars="11" w:left="25" w:hanging="2"/>
                    <w:rPr>
                      <w:rFonts w:ascii="Arial" w:hAnsi="Arial" w:cs="Arial"/>
                      <w:sz w:val="20"/>
                      <w:szCs w:val="20"/>
                    </w:rPr>
                  </w:pPr>
                </w:p>
              </w:tc>
              <w:tc>
                <w:tcPr>
                  <w:tcW w:w="1445" w:type="dxa"/>
                </w:tcPr>
                <w:p w14:paraId="07E4BBA5" w14:textId="77777777" w:rsidR="00566A62" w:rsidRDefault="00566A62">
                  <w:pPr>
                    <w:ind w:leftChars="11" w:left="25" w:hanging="2"/>
                    <w:rPr>
                      <w:rFonts w:ascii="Arial" w:hAnsi="Arial" w:cs="Arial"/>
                      <w:sz w:val="20"/>
                      <w:szCs w:val="20"/>
                    </w:rPr>
                  </w:pPr>
                </w:p>
              </w:tc>
              <w:tc>
                <w:tcPr>
                  <w:tcW w:w="3650" w:type="dxa"/>
                </w:tcPr>
                <w:p w14:paraId="6CFF5A9E" w14:textId="77777777" w:rsidR="00566A62" w:rsidRDefault="00566A62">
                  <w:pPr>
                    <w:ind w:leftChars="11" w:left="25" w:hanging="2"/>
                    <w:rPr>
                      <w:rFonts w:ascii="Arial" w:hAnsi="Arial" w:cs="Arial"/>
                      <w:sz w:val="20"/>
                      <w:szCs w:val="20"/>
                    </w:rPr>
                  </w:pPr>
                </w:p>
              </w:tc>
            </w:tr>
            <w:tr w:rsidR="00566A62" w14:paraId="16C0A9BB" w14:textId="77777777">
              <w:tc>
                <w:tcPr>
                  <w:tcW w:w="1426" w:type="dxa"/>
                </w:tcPr>
                <w:p w14:paraId="25CA2EA9" w14:textId="77777777" w:rsidR="00566A62" w:rsidRDefault="00566A62">
                  <w:pPr>
                    <w:ind w:leftChars="11" w:left="25" w:hanging="2"/>
                    <w:rPr>
                      <w:rFonts w:ascii="Arial" w:hAnsi="Arial" w:cs="Arial"/>
                      <w:sz w:val="20"/>
                      <w:szCs w:val="20"/>
                    </w:rPr>
                  </w:pPr>
                </w:p>
              </w:tc>
              <w:tc>
                <w:tcPr>
                  <w:tcW w:w="1261" w:type="dxa"/>
                </w:tcPr>
                <w:p w14:paraId="586CDC90" w14:textId="77777777" w:rsidR="00566A62" w:rsidRDefault="00566A62">
                  <w:pPr>
                    <w:ind w:leftChars="11" w:left="25" w:hanging="2"/>
                    <w:rPr>
                      <w:rFonts w:ascii="Arial" w:hAnsi="Arial" w:cs="Arial"/>
                      <w:sz w:val="20"/>
                      <w:szCs w:val="20"/>
                    </w:rPr>
                  </w:pPr>
                </w:p>
              </w:tc>
              <w:tc>
                <w:tcPr>
                  <w:tcW w:w="1445" w:type="dxa"/>
                </w:tcPr>
                <w:p w14:paraId="635671FA" w14:textId="77777777" w:rsidR="00566A62" w:rsidRDefault="00566A62">
                  <w:pPr>
                    <w:ind w:leftChars="11" w:left="25" w:hanging="2"/>
                    <w:rPr>
                      <w:rFonts w:ascii="Arial" w:hAnsi="Arial" w:cs="Arial"/>
                      <w:sz w:val="20"/>
                      <w:szCs w:val="20"/>
                    </w:rPr>
                  </w:pPr>
                </w:p>
              </w:tc>
              <w:tc>
                <w:tcPr>
                  <w:tcW w:w="3650" w:type="dxa"/>
                </w:tcPr>
                <w:p w14:paraId="065F72B8" w14:textId="77777777" w:rsidR="00566A62" w:rsidRDefault="00566A62">
                  <w:pPr>
                    <w:ind w:leftChars="11" w:left="25" w:hanging="2"/>
                    <w:rPr>
                      <w:rFonts w:ascii="Arial" w:hAnsi="Arial" w:cs="Arial"/>
                      <w:sz w:val="20"/>
                      <w:szCs w:val="20"/>
                    </w:rPr>
                  </w:pPr>
                </w:p>
              </w:tc>
            </w:tr>
            <w:tr w:rsidR="00566A62" w14:paraId="2416D30B" w14:textId="77777777">
              <w:tc>
                <w:tcPr>
                  <w:tcW w:w="1426" w:type="dxa"/>
                </w:tcPr>
                <w:p w14:paraId="783C16D7" w14:textId="77777777" w:rsidR="00566A62" w:rsidRDefault="00566A62">
                  <w:pPr>
                    <w:ind w:leftChars="11" w:left="25" w:hanging="2"/>
                    <w:rPr>
                      <w:rFonts w:ascii="Arial" w:hAnsi="Arial" w:cs="Arial"/>
                      <w:sz w:val="20"/>
                      <w:szCs w:val="20"/>
                    </w:rPr>
                  </w:pPr>
                </w:p>
              </w:tc>
              <w:tc>
                <w:tcPr>
                  <w:tcW w:w="1261" w:type="dxa"/>
                </w:tcPr>
                <w:p w14:paraId="344520E1" w14:textId="77777777" w:rsidR="00566A62" w:rsidRDefault="00566A62">
                  <w:pPr>
                    <w:ind w:leftChars="11" w:left="25" w:hanging="2"/>
                    <w:rPr>
                      <w:rFonts w:ascii="Arial" w:hAnsi="Arial" w:cs="Arial"/>
                      <w:sz w:val="20"/>
                      <w:szCs w:val="20"/>
                    </w:rPr>
                  </w:pPr>
                </w:p>
              </w:tc>
              <w:tc>
                <w:tcPr>
                  <w:tcW w:w="1445" w:type="dxa"/>
                </w:tcPr>
                <w:p w14:paraId="5B0B2B6F" w14:textId="77777777" w:rsidR="00566A62" w:rsidRDefault="00566A62">
                  <w:pPr>
                    <w:ind w:leftChars="11" w:left="25" w:hanging="2"/>
                    <w:rPr>
                      <w:rFonts w:ascii="Arial" w:hAnsi="Arial" w:cs="Arial"/>
                      <w:sz w:val="20"/>
                      <w:szCs w:val="20"/>
                    </w:rPr>
                  </w:pPr>
                </w:p>
              </w:tc>
              <w:tc>
                <w:tcPr>
                  <w:tcW w:w="3650" w:type="dxa"/>
                </w:tcPr>
                <w:p w14:paraId="568E170B" w14:textId="77777777" w:rsidR="00566A62" w:rsidRDefault="00566A62">
                  <w:pPr>
                    <w:ind w:leftChars="11" w:left="25" w:hanging="2"/>
                    <w:rPr>
                      <w:rFonts w:ascii="Arial" w:hAnsi="Arial" w:cs="Arial"/>
                      <w:sz w:val="20"/>
                      <w:szCs w:val="20"/>
                    </w:rPr>
                  </w:pPr>
                </w:p>
              </w:tc>
            </w:tr>
          </w:tbl>
          <w:p w14:paraId="1AAB22DE" w14:textId="77777777" w:rsidR="00566A62" w:rsidRDefault="00566A62">
            <w:pPr>
              <w:ind w:leftChars="11" w:left="25" w:hanging="2"/>
              <w:rPr>
                <w:rFonts w:ascii="Arial" w:hAnsi="Arial" w:cs="Arial"/>
                <w:sz w:val="20"/>
                <w:szCs w:val="20"/>
              </w:rPr>
            </w:pPr>
          </w:p>
        </w:tc>
      </w:tr>
      <w:tr w:rsidR="00566A62" w:rsidRPr="00452515" w14:paraId="6D719308" w14:textId="77777777">
        <w:tc>
          <w:tcPr>
            <w:tcW w:w="8008" w:type="dxa"/>
          </w:tcPr>
          <w:p w14:paraId="74F81CB0" w14:textId="77777777" w:rsidR="00566A62" w:rsidRPr="00BF0054" w:rsidRDefault="00566A62">
            <w:pPr>
              <w:ind w:leftChars="11" w:left="25" w:hanging="2"/>
              <w:rPr>
                <w:rStyle w:val="Strong"/>
              </w:rPr>
            </w:pPr>
            <w:r w:rsidRPr="00BF0054">
              <w:rPr>
                <w:rStyle w:val="Strong"/>
              </w:rPr>
              <w:t xml:space="preserve">Stakeholder: </w:t>
            </w:r>
            <w:r w:rsidRPr="00BF0054">
              <w:rPr>
                <w:rStyle w:val="Strong"/>
                <w:rFonts w:hint="eastAsia"/>
              </w:rPr>
              <w:t>Customer</w:t>
            </w:r>
          </w:p>
        </w:tc>
      </w:tr>
      <w:tr w:rsidR="00566A62" w:rsidRPr="00452515" w14:paraId="7E4334B7" w14:textId="77777777">
        <w:tc>
          <w:tcPr>
            <w:tcW w:w="8008" w:type="dxa"/>
          </w:tcPr>
          <w:p w14:paraId="392286ED" w14:textId="77777777" w:rsidR="00566A62" w:rsidRPr="00BF0054" w:rsidRDefault="00566A62">
            <w:pPr>
              <w:ind w:leftChars="11" w:left="25" w:hanging="2"/>
              <w:rPr>
                <w:rStyle w:val="Strong"/>
              </w:rPr>
            </w:pPr>
            <w:r w:rsidRPr="00BF0054">
              <w:rPr>
                <w:rStyle w:val="Strong"/>
              </w:rPr>
              <w:t xml:space="preserve">Pre-Condition: </w:t>
            </w:r>
          </w:p>
          <w:p w14:paraId="7C9F1706" w14:textId="77777777" w:rsidR="00566A62" w:rsidRPr="00DD3CB0" w:rsidRDefault="00566A62">
            <w:pPr>
              <w:ind w:leftChars="11" w:left="25" w:hanging="2"/>
              <w:rPr>
                <w:rFonts w:ascii="Arial" w:hAnsi="Arial" w:cs="Arial"/>
                <w:sz w:val="20"/>
                <w:szCs w:val="20"/>
              </w:rPr>
            </w:pPr>
            <w:r>
              <w:rPr>
                <w:rFonts w:hint="eastAsia"/>
              </w:rPr>
              <w:t>1.</w:t>
            </w:r>
            <w:r>
              <w:t xml:space="preserve"> Customers go to page</w:t>
            </w:r>
          </w:p>
        </w:tc>
      </w:tr>
      <w:tr w:rsidR="00566A62" w:rsidRPr="00452515" w14:paraId="0386D3FA" w14:textId="77777777">
        <w:tc>
          <w:tcPr>
            <w:tcW w:w="8008" w:type="dxa"/>
          </w:tcPr>
          <w:p w14:paraId="734A5447" w14:textId="77777777" w:rsidR="00566A62" w:rsidRDefault="00566A62">
            <w:pPr>
              <w:ind w:leftChars="11" w:left="25" w:hanging="2"/>
              <w:rPr>
                <w:rFonts w:ascii="Arial" w:hAnsi="Arial" w:cs="Arial"/>
                <w:sz w:val="20"/>
                <w:szCs w:val="20"/>
              </w:rPr>
            </w:pPr>
            <w:r>
              <w:rPr>
                <w:rFonts w:ascii="Arial" w:hAnsi="Arial" w:cs="Arial"/>
                <w:sz w:val="20"/>
                <w:szCs w:val="20"/>
              </w:rPr>
              <w:t>Prototype:</w:t>
            </w:r>
          </w:p>
          <w:p w14:paraId="0590151E" w14:textId="77777777" w:rsidR="00566A62" w:rsidRPr="00452515" w:rsidRDefault="00566A62">
            <w:pPr>
              <w:ind w:leftChars="11" w:left="25" w:hanging="2"/>
              <w:rPr>
                <w:rFonts w:ascii="Arial" w:hAnsi="Arial" w:cs="Arial"/>
                <w:sz w:val="20"/>
                <w:szCs w:val="20"/>
              </w:rPr>
            </w:pPr>
            <w:r w:rsidRPr="003B285B">
              <w:rPr>
                <w:rFonts w:ascii="Arial" w:hAnsi="Arial" w:cs="Arial"/>
                <w:sz w:val="20"/>
                <w:szCs w:val="20"/>
              </w:rPr>
              <w:t>https://www.figma.com/file/NEPq8OhbWwHiCvrmAisY6d/Packaging?node-id=0%3A1</w:t>
            </w:r>
          </w:p>
        </w:tc>
      </w:tr>
      <w:tr w:rsidR="00566A62" w:rsidRPr="00452515" w14:paraId="6FBAEEC5" w14:textId="77777777">
        <w:tc>
          <w:tcPr>
            <w:tcW w:w="8008" w:type="dxa"/>
          </w:tcPr>
          <w:p w14:paraId="667EDA83" w14:textId="77777777" w:rsidR="00566A62" w:rsidRDefault="00566A62">
            <w:pPr>
              <w:ind w:leftChars="11" w:left="25" w:hanging="2"/>
              <w:rPr>
                <w:rStyle w:val="Strong"/>
              </w:rPr>
            </w:pPr>
            <w:r w:rsidRPr="00BF0054">
              <w:rPr>
                <w:rStyle w:val="Strong"/>
                <w:rFonts w:hint="eastAsia"/>
              </w:rPr>
              <w:t>Main Scenario</w:t>
            </w:r>
            <w:r>
              <w:rPr>
                <w:rStyle w:val="Strong"/>
              </w:rPr>
              <w:t>1</w:t>
            </w:r>
            <w:r w:rsidRPr="00BF0054">
              <w:rPr>
                <w:rStyle w:val="Strong"/>
                <w:rFonts w:hint="eastAsia"/>
              </w:rPr>
              <w:t>:</w:t>
            </w:r>
            <w:r>
              <w:rPr>
                <w:rStyle w:val="Strong"/>
              </w:rPr>
              <w:t xml:space="preserve"> Vendor Grid</w:t>
            </w:r>
          </w:p>
          <w:p w14:paraId="2B91B260" w14:textId="77777777" w:rsidR="00566A62" w:rsidRDefault="00566A62" w:rsidP="00566A62">
            <w:pPr>
              <w:pStyle w:val="ListParagraph"/>
              <w:numPr>
                <w:ilvl w:val="0"/>
                <w:numId w:val="1306"/>
              </w:numPr>
            </w:pPr>
            <w:r>
              <w:rPr>
                <w:rFonts w:hint="eastAsia"/>
              </w:rPr>
              <w:t>Add</w:t>
            </w:r>
            <w:r>
              <w:t xml:space="preserve"> a new module ‘Vendors’ underneath ‘Units’ module.</w:t>
            </w:r>
          </w:p>
          <w:p w14:paraId="0F74DE1A" w14:textId="77777777" w:rsidR="00566A62" w:rsidRDefault="00566A62">
            <w:pPr>
              <w:pStyle w:val="ListParagraph"/>
              <w:ind w:left="360"/>
              <w:rPr>
                <w:ins w:id="3868" w:author="Bonnie Yang" w:date="2023-07-22T20:40:00Z"/>
              </w:rPr>
            </w:pPr>
            <w:r>
              <w:rPr>
                <w:noProof/>
              </w:rPr>
              <w:lastRenderedPageBreak/>
              <w:drawing>
                <wp:inline distT="0" distB="0" distL="0" distR="0" wp14:anchorId="138BA165" wp14:editId="6EBB6BAB">
                  <wp:extent cx="2152761" cy="2178162"/>
                  <wp:effectExtent l="0" t="0" r="0" b="0"/>
                  <wp:docPr id="2011944775" name="图片 20119447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Graphical user interface, application&#10;&#10;Description automatically generated"/>
                          <pic:cNvPicPr/>
                        </pic:nvPicPr>
                        <pic:blipFill>
                          <a:blip r:embed="rId178"/>
                          <a:stretch>
                            <a:fillRect/>
                          </a:stretch>
                        </pic:blipFill>
                        <pic:spPr>
                          <a:xfrm>
                            <a:off x="0" y="0"/>
                            <a:ext cx="2152761" cy="2178162"/>
                          </a:xfrm>
                          <a:prstGeom prst="rect">
                            <a:avLst/>
                          </a:prstGeom>
                        </pic:spPr>
                      </pic:pic>
                    </a:graphicData>
                  </a:graphic>
                </wp:inline>
              </w:drawing>
            </w:r>
          </w:p>
          <w:p w14:paraId="76872A26" w14:textId="58957938" w:rsidR="00B7642F" w:rsidRDefault="00B7642F">
            <w:pPr>
              <w:pStyle w:val="ListParagraph"/>
              <w:ind w:left="360"/>
            </w:pPr>
            <w:ins w:id="3869" w:author="Bonnie Yang" w:date="2023-07-22T20:40:00Z">
              <w:r>
                <w:rPr>
                  <w:noProof/>
                </w:rPr>
                <w:drawing>
                  <wp:inline distT="0" distB="0" distL="0" distR="0" wp14:anchorId="149CE1E5" wp14:editId="2FD04139">
                    <wp:extent cx="5139799" cy="2511816"/>
                    <wp:effectExtent l="0" t="0" r="3810" b="3175"/>
                    <wp:docPr id="1765264263" name="图片 1765264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147429" cy="2515545"/>
                            </a:xfrm>
                            <a:prstGeom prst="rect">
                              <a:avLst/>
                            </a:prstGeom>
                            <a:noFill/>
                            <a:ln>
                              <a:noFill/>
                            </a:ln>
                          </pic:spPr>
                        </pic:pic>
                      </a:graphicData>
                    </a:graphic>
                  </wp:inline>
                </w:drawing>
              </w:r>
            </w:ins>
          </w:p>
          <w:p w14:paraId="11793B07" w14:textId="77777777" w:rsidR="00566A62" w:rsidRDefault="00566A62" w:rsidP="00566A62">
            <w:pPr>
              <w:pStyle w:val="ListParagraph"/>
              <w:numPr>
                <w:ilvl w:val="0"/>
                <w:numId w:val="1306"/>
              </w:numPr>
            </w:pPr>
            <w:r>
              <w:rPr>
                <w:rFonts w:hint="eastAsia"/>
              </w:rPr>
              <w:t>D</w:t>
            </w:r>
            <w:r>
              <w:t>isplay breadcrumb “</w:t>
            </w:r>
            <w:r w:rsidRPr="00525A28">
              <w:t>Home/Vendor Items/</w:t>
            </w:r>
            <w:r>
              <w:t>Vendors”</w:t>
            </w:r>
          </w:p>
          <w:p w14:paraId="72DA3C21" w14:textId="77777777" w:rsidR="00566A62" w:rsidRDefault="00566A62" w:rsidP="00566A62">
            <w:pPr>
              <w:pStyle w:val="ListParagraph"/>
              <w:numPr>
                <w:ilvl w:val="0"/>
                <w:numId w:val="1306"/>
              </w:numPr>
            </w:pPr>
            <w:r>
              <w:rPr>
                <w:rFonts w:hint="eastAsia"/>
              </w:rPr>
              <w:t>H</w:t>
            </w:r>
            <w:r>
              <w:t>eader: Vendors</w:t>
            </w:r>
          </w:p>
          <w:p w14:paraId="27B78BBE" w14:textId="77777777" w:rsidR="00566A62" w:rsidRDefault="00566A62" w:rsidP="00566A62">
            <w:pPr>
              <w:pStyle w:val="ListParagraph"/>
              <w:numPr>
                <w:ilvl w:val="0"/>
                <w:numId w:val="1306"/>
              </w:numPr>
            </w:pPr>
            <w:r>
              <w:rPr>
                <w:rFonts w:hint="eastAsia"/>
              </w:rPr>
              <w:t>Search</w:t>
            </w:r>
            <w:r>
              <w:t xml:space="preserve"> section</w:t>
            </w:r>
            <w:r>
              <w:rPr>
                <w:rFonts w:hint="eastAsia"/>
              </w:rPr>
              <w:t>:</w:t>
            </w:r>
            <w:r>
              <w:t xml:space="preserve"> user </w:t>
            </w:r>
            <w:proofErr w:type="gramStart"/>
            <w:r>
              <w:t>is able to</w:t>
            </w:r>
            <w:proofErr w:type="gramEnd"/>
            <w:r>
              <w:t xml:space="preserve"> search vendors by ‘Vendor ID</w:t>
            </w:r>
            <w:proofErr w:type="gramStart"/>
            <w:r>
              <w:t>’, ‘</w:t>
            </w:r>
            <w:proofErr w:type="gramEnd"/>
            <w:r>
              <w:t>Vendor Name</w:t>
            </w:r>
            <w:proofErr w:type="gramStart"/>
            <w:r>
              <w:t>’, ‘</w:t>
            </w:r>
            <w:proofErr w:type="gramEnd"/>
            <w:r>
              <w:t>Vendor Type’.</w:t>
            </w:r>
          </w:p>
          <w:p w14:paraId="4778C20D" w14:textId="77777777" w:rsidR="00566A62" w:rsidRDefault="00566A62">
            <w:pPr>
              <w:pStyle w:val="ListParagraph"/>
              <w:ind w:left="360"/>
            </w:pPr>
            <w:r>
              <w:t xml:space="preserve">‘Vendor ID’: single search, </w:t>
            </w:r>
            <w:r w:rsidRPr="00525A28">
              <w:t>alphanumeric</w:t>
            </w:r>
            <w:r>
              <w:t>. NOT fuzzy search.</w:t>
            </w:r>
          </w:p>
          <w:p w14:paraId="7EB9583E" w14:textId="77777777" w:rsidR="00566A62" w:rsidRDefault="00566A62">
            <w:pPr>
              <w:pStyle w:val="ListParagraph"/>
              <w:ind w:left="360"/>
            </w:pPr>
            <w:r>
              <w:t xml:space="preserve">‘Vendor Name’: single search, string. Fuzzy search, </w:t>
            </w:r>
            <w:proofErr w:type="gramStart"/>
            <w:r>
              <w:t>auto-suggestion</w:t>
            </w:r>
            <w:proofErr w:type="gramEnd"/>
            <w:r>
              <w:t xml:space="preserve">. Display vendors </w:t>
            </w:r>
            <w:r w:rsidRPr="00701208">
              <w:t xml:space="preserve">first </w:t>
            </w:r>
            <w:proofErr w:type="gramStart"/>
            <w:r w:rsidRPr="00701208">
              <w:t>which is</w:t>
            </w:r>
            <w:proofErr w:type="gramEnd"/>
            <w:r w:rsidRPr="00701208">
              <w:t xml:space="preserve"> </w:t>
            </w:r>
            <w:proofErr w:type="gramStart"/>
            <w:r w:rsidRPr="00701208">
              <w:t>start</w:t>
            </w:r>
            <w:proofErr w:type="gramEnd"/>
            <w:r w:rsidRPr="00701208">
              <w:t xml:space="preserve"> </w:t>
            </w:r>
            <w:proofErr w:type="gramStart"/>
            <w:r w:rsidRPr="00701208">
              <w:t>from</w:t>
            </w:r>
            <w:proofErr w:type="gramEnd"/>
            <w:r w:rsidRPr="00701208">
              <w:t xml:space="preserve"> the key words, then others whose name include key words.</w:t>
            </w:r>
          </w:p>
          <w:p w14:paraId="277B3577" w14:textId="77777777" w:rsidR="00566A62" w:rsidRDefault="00566A62">
            <w:pPr>
              <w:pStyle w:val="ListParagraph"/>
              <w:ind w:left="360"/>
            </w:pPr>
            <w:r>
              <w:t xml:space="preserve">‘Vendor Type’: </w:t>
            </w:r>
            <w:proofErr w:type="gramStart"/>
            <w:r w:rsidRPr="00701208">
              <w:t>Single-select</w:t>
            </w:r>
            <w:proofErr w:type="gramEnd"/>
            <w:r>
              <w:t>. Possible options are all,</w:t>
            </w:r>
            <w:r w:rsidRPr="00701208">
              <w:t xml:space="preserve"> Manufacturer, Supplier</w:t>
            </w:r>
            <w:r>
              <w:t>. Default by ‘All’.</w:t>
            </w:r>
          </w:p>
          <w:p w14:paraId="3CBEE249" w14:textId="77777777" w:rsidR="00566A62" w:rsidRDefault="00566A62">
            <w:pPr>
              <w:pStyle w:val="ListParagraph"/>
              <w:ind w:left="360"/>
            </w:pPr>
            <w:r>
              <w:rPr>
                <w:rFonts w:hint="eastAsia"/>
              </w:rPr>
              <w:t>B</w:t>
            </w:r>
            <w:r>
              <w:t>uttons: Search, Clear</w:t>
            </w:r>
          </w:p>
          <w:p w14:paraId="01FBCC03" w14:textId="77777777" w:rsidR="00566A62" w:rsidRDefault="00566A62">
            <w:pPr>
              <w:pStyle w:val="ListParagraph"/>
              <w:ind w:left="360"/>
            </w:pPr>
            <w:r>
              <w:rPr>
                <w:noProof/>
              </w:rPr>
              <w:lastRenderedPageBreak/>
              <w:drawing>
                <wp:inline distT="0" distB="0" distL="0" distR="0" wp14:anchorId="666CB573" wp14:editId="5355DAF5">
                  <wp:extent cx="4619625" cy="947173"/>
                  <wp:effectExtent l="0" t="0" r="0" b="5715"/>
                  <wp:docPr id="2011944776" name="图片 201194477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430" descr="A picture containing table&#10;&#10;Description automatically generated"/>
                          <pic:cNvPicPr/>
                        </pic:nvPicPr>
                        <pic:blipFill>
                          <a:blip r:embed="rId180"/>
                          <a:stretch>
                            <a:fillRect/>
                          </a:stretch>
                        </pic:blipFill>
                        <pic:spPr>
                          <a:xfrm>
                            <a:off x="0" y="0"/>
                            <a:ext cx="4631901" cy="949690"/>
                          </a:xfrm>
                          <a:prstGeom prst="rect">
                            <a:avLst/>
                          </a:prstGeom>
                        </pic:spPr>
                      </pic:pic>
                    </a:graphicData>
                  </a:graphic>
                </wp:inline>
              </w:drawing>
            </w:r>
          </w:p>
          <w:p w14:paraId="33CE3920" w14:textId="77777777" w:rsidR="00566A62" w:rsidRDefault="00566A62" w:rsidP="00566A62">
            <w:pPr>
              <w:pStyle w:val="ListParagraph"/>
              <w:numPr>
                <w:ilvl w:val="0"/>
                <w:numId w:val="1306"/>
              </w:numPr>
            </w:pPr>
            <w:r>
              <w:rPr>
                <w:rFonts w:hint="eastAsia"/>
              </w:rPr>
              <w:t>D</w:t>
            </w:r>
            <w:r>
              <w:t xml:space="preserve">isplay ‘Showing {current page amount} of {total amount} results’ above the </w:t>
            </w:r>
            <w:proofErr w:type="gramStart"/>
            <w:r>
              <w:t>vendors</w:t>
            </w:r>
            <w:proofErr w:type="gramEnd"/>
            <w:r>
              <w:t xml:space="preserve"> table.</w:t>
            </w:r>
          </w:p>
          <w:p w14:paraId="097256A6" w14:textId="77777777" w:rsidR="00566A62" w:rsidRDefault="00566A62">
            <w:pPr>
              <w:pStyle w:val="ListParagraph"/>
              <w:ind w:left="360"/>
            </w:pPr>
            <w:r>
              <w:rPr>
                <w:noProof/>
              </w:rPr>
              <w:drawing>
                <wp:inline distT="0" distB="0" distL="0" distR="0" wp14:anchorId="58977147" wp14:editId="4E53055B">
                  <wp:extent cx="4375375" cy="939848"/>
                  <wp:effectExtent l="0" t="0" r="6350" b="0"/>
                  <wp:docPr id="2011944777" name="图片 201194477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Picture 431" descr="Graphical user interface&#10;&#10;Description automatically generated with low confidence"/>
                          <pic:cNvPicPr/>
                        </pic:nvPicPr>
                        <pic:blipFill>
                          <a:blip r:embed="rId181"/>
                          <a:stretch>
                            <a:fillRect/>
                          </a:stretch>
                        </pic:blipFill>
                        <pic:spPr>
                          <a:xfrm>
                            <a:off x="0" y="0"/>
                            <a:ext cx="4375375" cy="939848"/>
                          </a:xfrm>
                          <a:prstGeom prst="rect">
                            <a:avLst/>
                          </a:prstGeom>
                        </pic:spPr>
                      </pic:pic>
                    </a:graphicData>
                  </a:graphic>
                </wp:inline>
              </w:drawing>
            </w:r>
          </w:p>
          <w:p w14:paraId="0272D681" w14:textId="77777777" w:rsidR="00566A62" w:rsidRDefault="00566A62" w:rsidP="00566A62">
            <w:pPr>
              <w:pStyle w:val="ListParagraph"/>
              <w:numPr>
                <w:ilvl w:val="0"/>
                <w:numId w:val="1306"/>
              </w:numPr>
            </w:pPr>
            <w:r>
              <w:rPr>
                <w:rFonts w:hint="eastAsia"/>
              </w:rPr>
              <w:t>I</w:t>
            </w:r>
            <w:r>
              <w:t>f there is no vendor in the table, display column names with “No data”.</w:t>
            </w:r>
          </w:p>
          <w:p w14:paraId="0A9BCF2F" w14:textId="353212F6" w:rsidR="00566A62" w:rsidRDefault="00566A62" w:rsidP="00566A62">
            <w:pPr>
              <w:pStyle w:val="ListParagraph"/>
              <w:numPr>
                <w:ilvl w:val="0"/>
                <w:numId w:val="1306"/>
              </w:numPr>
            </w:pPr>
            <w:r>
              <w:t>Display vendors table with columns ‘Vendor Name</w:t>
            </w:r>
            <w:proofErr w:type="gramStart"/>
            <w:r>
              <w:t>’, ‘</w:t>
            </w:r>
            <w:proofErr w:type="gramEnd"/>
            <w:r>
              <w:t>Vendor ID</w:t>
            </w:r>
            <w:proofErr w:type="gramStart"/>
            <w:r>
              <w:t>’, ‘</w:t>
            </w:r>
            <w:proofErr w:type="gramEnd"/>
            <w:r>
              <w:t>Vendor Type</w:t>
            </w:r>
            <w:proofErr w:type="gramStart"/>
            <w:r>
              <w:t>’, ‘</w:t>
            </w:r>
            <w:proofErr w:type="gramEnd"/>
            <w:r>
              <w:t>Vendor Relationships</w:t>
            </w:r>
            <w:proofErr w:type="gramStart"/>
            <w:r>
              <w:t>’, ‘</w:t>
            </w:r>
            <w:proofErr w:type="gramEnd"/>
            <w:r>
              <w:t>Last Updated Time’.</w:t>
            </w:r>
          </w:p>
          <w:p w14:paraId="1667FA06" w14:textId="77777777" w:rsidR="00566A62" w:rsidRDefault="00566A62" w:rsidP="00566A62">
            <w:pPr>
              <w:pStyle w:val="ListParagraph"/>
              <w:numPr>
                <w:ilvl w:val="0"/>
                <w:numId w:val="1341"/>
              </w:numPr>
            </w:pPr>
            <w:r>
              <w:t xml:space="preserve">Default by ‘Last Updated Time’ DESC. </w:t>
            </w:r>
            <w:proofErr w:type="gramStart"/>
            <w:r>
              <w:t>User</w:t>
            </w:r>
            <w:proofErr w:type="gramEnd"/>
            <w:r>
              <w:t xml:space="preserve"> can sort vendors by clicking </w:t>
            </w:r>
            <w:r>
              <w:rPr>
                <w:noProof/>
              </w:rPr>
              <w:drawing>
                <wp:inline distT="0" distB="0" distL="0" distR="0" wp14:anchorId="159C0573" wp14:editId="672A6152">
                  <wp:extent cx="241312" cy="228612"/>
                  <wp:effectExtent l="0" t="0" r="6350" b="0"/>
                  <wp:docPr id="2011944778" name="图片 2011944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pic:nvPicPr>
                        <pic:blipFill>
                          <a:blip r:embed="rId182">
                            <a:extLst>
                              <a:ext uri="{28A0092B-C50C-407E-A947-70E740481C1C}">
                                <a14:useLocalDpi xmlns:a14="http://schemas.microsoft.com/office/drawing/2010/main" val="0"/>
                              </a:ext>
                            </a:extLst>
                          </a:blip>
                          <a:stretch>
                            <a:fillRect/>
                          </a:stretch>
                        </pic:blipFill>
                        <pic:spPr>
                          <a:xfrm>
                            <a:off x="0" y="0"/>
                            <a:ext cx="241312" cy="228612"/>
                          </a:xfrm>
                          <a:prstGeom prst="rect">
                            <a:avLst/>
                          </a:prstGeom>
                        </pic:spPr>
                      </pic:pic>
                    </a:graphicData>
                  </a:graphic>
                </wp:inline>
              </w:drawing>
            </w:r>
            <w:r>
              <w:t xml:space="preserve"> icon.</w:t>
            </w:r>
          </w:p>
          <w:p w14:paraId="2DEF6847" w14:textId="77777777" w:rsidR="00566A62" w:rsidRDefault="00566A62" w:rsidP="00566A62">
            <w:pPr>
              <w:pStyle w:val="ListParagraph"/>
              <w:numPr>
                <w:ilvl w:val="0"/>
                <w:numId w:val="1341"/>
              </w:numPr>
            </w:pPr>
            <w:r>
              <w:t>‘Vendor Name</w:t>
            </w:r>
            <w:proofErr w:type="gramStart"/>
            <w:r>
              <w:t>’, ‘</w:t>
            </w:r>
            <w:proofErr w:type="gramEnd"/>
            <w:r>
              <w:t>Vendor ID’ are both linked to vendor detail page.</w:t>
            </w:r>
          </w:p>
          <w:p w14:paraId="5480278C" w14:textId="77777777" w:rsidR="00566A62" w:rsidRDefault="00566A62" w:rsidP="00566A62">
            <w:pPr>
              <w:pStyle w:val="ListParagraph"/>
              <w:numPr>
                <w:ilvl w:val="0"/>
                <w:numId w:val="1341"/>
              </w:numPr>
            </w:pPr>
            <w:r>
              <w:t>‘Vendor Relationships’: If a vendor is mapped more than 3 relationships, ONLY display up to 3 vendor relationships with “(</w:t>
            </w:r>
            <w:proofErr w:type="gramStart"/>
            <w:r>
              <w:t>+{amount</w:t>
            </w:r>
            <w:proofErr w:type="gramEnd"/>
            <w:r>
              <w:t xml:space="preserve"> of others})”. When user hovers over it, display a tooltip with all relationships.</w:t>
            </w:r>
          </w:p>
          <w:p w14:paraId="537A0D72" w14:textId="77777777" w:rsidR="00566A62" w:rsidRPr="00830744" w:rsidRDefault="00566A62">
            <w:pPr>
              <w:pStyle w:val="ListParagraph"/>
              <w:ind w:left="360"/>
            </w:pPr>
            <w:r>
              <w:rPr>
                <w:noProof/>
              </w:rPr>
              <w:drawing>
                <wp:inline distT="0" distB="0" distL="0" distR="0" wp14:anchorId="53CAF5BD" wp14:editId="58B7A283">
                  <wp:extent cx="1124008" cy="1009702"/>
                  <wp:effectExtent l="0" t="0" r="0" b="0"/>
                  <wp:docPr id="2011944779" name="图片 201194477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Graphical user interface, text, application, chat or text message&#10;&#10;Description automatically generated"/>
                          <pic:cNvPicPr/>
                        </pic:nvPicPr>
                        <pic:blipFill>
                          <a:blip r:embed="rId183"/>
                          <a:stretch>
                            <a:fillRect/>
                          </a:stretch>
                        </pic:blipFill>
                        <pic:spPr>
                          <a:xfrm>
                            <a:off x="0" y="0"/>
                            <a:ext cx="1124008" cy="1009702"/>
                          </a:xfrm>
                          <a:prstGeom prst="rect">
                            <a:avLst/>
                          </a:prstGeom>
                        </pic:spPr>
                      </pic:pic>
                    </a:graphicData>
                  </a:graphic>
                </wp:inline>
              </w:drawing>
            </w:r>
          </w:p>
          <w:p w14:paraId="0C62C002" w14:textId="77777777" w:rsidR="00566A62" w:rsidRDefault="00566A62" w:rsidP="00566A62">
            <w:pPr>
              <w:pStyle w:val="ListParagraph"/>
              <w:numPr>
                <w:ilvl w:val="0"/>
                <w:numId w:val="1306"/>
              </w:numPr>
            </w:pPr>
            <w:r>
              <w:t>Display paging bar underneath the vendor table.</w:t>
            </w:r>
          </w:p>
          <w:p w14:paraId="436CCE4A" w14:textId="77777777" w:rsidR="00566A62" w:rsidRDefault="00566A62">
            <w:pPr>
              <w:pStyle w:val="ListParagraph"/>
              <w:ind w:left="360"/>
            </w:pPr>
            <w:r>
              <w:rPr>
                <w:noProof/>
              </w:rPr>
              <w:drawing>
                <wp:inline distT="0" distB="0" distL="0" distR="0" wp14:anchorId="15BE5730" wp14:editId="60E5CF47">
                  <wp:extent cx="3962604" cy="546128"/>
                  <wp:effectExtent l="0" t="0" r="0" b="6350"/>
                  <wp:docPr id="2011944780" name="图片 201194478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descr="A picture containing graphical user interface&#10;&#10;Description automatically generated"/>
                          <pic:cNvPicPr/>
                        </pic:nvPicPr>
                        <pic:blipFill>
                          <a:blip r:embed="rId184"/>
                          <a:stretch>
                            <a:fillRect/>
                          </a:stretch>
                        </pic:blipFill>
                        <pic:spPr>
                          <a:xfrm>
                            <a:off x="0" y="0"/>
                            <a:ext cx="3962604" cy="546128"/>
                          </a:xfrm>
                          <a:prstGeom prst="rect">
                            <a:avLst/>
                          </a:prstGeom>
                        </pic:spPr>
                      </pic:pic>
                    </a:graphicData>
                  </a:graphic>
                </wp:inline>
              </w:drawing>
            </w:r>
          </w:p>
          <w:p w14:paraId="645C82BC" w14:textId="77777777" w:rsidR="00566A62" w:rsidRDefault="00566A62" w:rsidP="00566A62">
            <w:pPr>
              <w:pStyle w:val="ListParagraph"/>
              <w:numPr>
                <w:ilvl w:val="0"/>
                <w:numId w:val="1306"/>
              </w:numPr>
            </w:pPr>
            <w:r>
              <w:rPr>
                <w:rFonts w:hint="eastAsia"/>
              </w:rPr>
              <w:t>I</w:t>
            </w:r>
            <w:r>
              <w:t>f user clicks ‘Edit’, display a pop-up window for editing vendor.</w:t>
            </w:r>
          </w:p>
          <w:p w14:paraId="4C104E86" w14:textId="4B112699" w:rsidR="00566A62" w:rsidDel="00B7642F" w:rsidRDefault="00566A62" w:rsidP="00566A62">
            <w:pPr>
              <w:pStyle w:val="ListParagraph"/>
              <w:numPr>
                <w:ilvl w:val="0"/>
                <w:numId w:val="1306"/>
              </w:numPr>
              <w:rPr>
                <w:del w:id="3870" w:author="Bonnie Yang" w:date="2023-07-22T20:39:00Z"/>
              </w:rPr>
            </w:pPr>
            <w:del w:id="3871" w:author="Bonnie Yang" w:date="2023-07-22T20:39:00Z">
              <w:r w:rsidDel="00B7642F">
                <w:rPr>
                  <w:rFonts w:hint="eastAsia"/>
                </w:rPr>
                <w:delText>I</w:delText>
              </w:r>
              <w:r w:rsidDel="00B7642F">
                <w:delText>f user clicks ‘Delete’, check if:</w:delText>
              </w:r>
            </w:del>
          </w:p>
          <w:p w14:paraId="28A1378F" w14:textId="382E58CC" w:rsidR="00566A62" w:rsidRPr="004F7387" w:rsidDel="00B7642F" w:rsidRDefault="00566A62">
            <w:pPr>
              <w:pStyle w:val="ListParagraph"/>
              <w:ind w:left="360"/>
              <w:rPr>
                <w:del w:id="3872" w:author="Bonnie Yang" w:date="2023-07-22T20:39:00Z"/>
              </w:rPr>
            </w:pPr>
            <w:del w:id="3873" w:author="Bonnie Yang" w:date="2023-07-22T20:39:00Z">
              <w:r w:rsidDel="00B7642F">
                <w:lastRenderedPageBreak/>
                <w:delText>If any vendor item SKU’s ‘Vendor account’ mapped to the Vendor (EXCLUDE soft deleted vendor item SKU), if no, display a warning message.</w:delText>
              </w:r>
            </w:del>
          </w:p>
          <w:p w14:paraId="4BDD2A5C" w14:textId="6FDF5BD2" w:rsidR="00566A62" w:rsidDel="00B7642F" w:rsidRDefault="00566A62">
            <w:pPr>
              <w:pStyle w:val="ListParagraph"/>
              <w:ind w:left="360"/>
              <w:rPr>
                <w:del w:id="3874" w:author="Bonnie Yang" w:date="2023-07-22T20:39:00Z"/>
              </w:rPr>
            </w:pPr>
            <w:del w:id="3875" w:author="Bonnie Yang" w:date="2023-07-22T20:39:00Z">
              <w:r w:rsidDel="00B7642F">
                <w:rPr>
                  <w:noProof/>
                </w:rPr>
                <w:drawing>
                  <wp:inline distT="0" distB="0" distL="0" distR="0" wp14:anchorId="4B08235C" wp14:editId="4569652E">
                    <wp:extent cx="3743325" cy="1800225"/>
                    <wp:effectExtent l="0" t="0" r="9525" b="9525"/>
                    <wp:docPr id="2011944782" name="图片 20119447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descr="Graphical user interface, text, application&#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43325" cy="1800225"/>
                            </a:xfrm>
                            <a:prstGeom prst="rect">
                              <a:avLst/>
                            </a:prstGeom>
                            <a:noFill/>
                            <a:ln>
                              <a:noFill/>
                            </a:ln>
                          </pic:spPr>
                        </pic:pic>
                      </a:graphicData>
                    </a:graphic>
                  </wp:inline>
                </w:drawing>
              </w:r>
            </w:del>
          </w:p>
          <w:p w14:paraId="7EAEFB36" w14:textId="4821AAFF" w:rsidR="00566A62" w:rsidDel="00B7642F" w:rsidRDefault="00566A62">
            <w:pPr>
              <w:pStyle w:val="ListParagraph"/>
              <w:ind w:left="360"/>
              <w:rPr>
                <w:del w:id="3876" w:author="Bonnie Yang" w:date="2023-07-22T20:39:00Z"/>
              </w:rPr>
            </w:pPr>
            <w:del w:id="3877" w:author="Bonnie Yang" w:date="2023-07-22T20:39:00Z">
              <w:r w:rsidDel="00B7642F">
                <w:rPr>
                  <w:rFonts w:hint="eastAsia"/>
                </w:rPr>
                <w:delText>W</w:delText>
              </w:r>
              <w:r w:rsidDel="00B7642F">
                <w:delText>hen user successfully delete a vendor (SOFT delete), display a success message “</w:delText>
              </w:r>
              <w:r w:rsidRPr="00B608D3" w:rsidDel="00B7642F">
                <w:delText xml:space="preserve">Successfully </w:delText>
              </w:r>
              <w:r w:rsidDel="00B7642F">
                <w:delText>deleted</w:delText>
              </w:r>
              <w:r w:rsidRPr="00B608D3" w:rsidDel="00B7642F">
                <w:delText xml:space="preserve"> [Vendor Name]</w:delText>
              </w:r>
              <w:r w:rsidDel="00B7642F">
                <w:delText>.”</w:delText>
              </w:r>
            </w:del>
          </w:p>
          <w:p w14:paraId="19E8471F" w14:textId="6546F51E" w:rsidR="00566A62" w:rsidDel="00B7642F" w:rsidRDefault="00566A62">
            <w:pPr>
              <w:pStyle w:val="ListParagraph"/>
              <w:ind w:left="360"/>
              <w:rPr>
                <w:del w:id="3878" w:author="Bonnie Yang" w:date="2023-07-22T20:39:00Z"/>
              </w:rPr>
            </w:pPr>
            <w:del w:id="3879" w:author="Bonnie Yang" w:date="2023-07-22T20:39:00Z">
              <w:r w:rsidDel="00B7642F">
                <w:delText>If so, show toast error: “Unable to delete [VENDOR NAME].  Please delete mapped vendor items before trying again.”</w:delText>
              </w:r>
            </w:del>
          </w:p>
          <w:p w14:paraId="7EFD3784" w14:textId="2328F9D0" w:rsidR="00566A62" w:rsidDel="00B7642F" w:rsidRDefault="00566A62">
            <w:pPr>
              <w:pStyle w:val="ListParagraph"/>
              <w:ind w:left="360"/>
              <w:rPr>
                <w:del w:id="3880" w:author="Bonnie Yang" w:date="2023-07-22T20:39:00Z"/>
              </w:rPr>
            </w:pPr>
            <w:del w:id="3881" w:author="Bonnie Yang" w:date="2023-07-22T20:39:00Z">
              <w:r w:rsidDel="00B7642F">
                <w:delText>If no error, then check if any vendor item SKU’s ‘Manufacturer Information’ mapped to the Vendor (EXCLUDE soft deleted vendor item SKU), if yes, display a warning message.</w:delText>
              </w:r>
            </w:del>
          </w:p>
          <w:p w14:paraId="5347B930" w14:textId="1F6671D1" w:rsidR="00566A62" w:rsidDel="00B7642F" w:rsidRDefault="00566A62">
            <w:pPr>
              <w:pStyle w:val="ListParagraph"/>
              <w:ind w:left="1200"/>
              <w:rPr>
                <w:del w:id="3882" w:author="Bonnie Yang" w:date="2023-07-22T20:39:00Z"/>
                <w:rStyle w:val="Strong"/>
                <w:rFonts w:eastAsiaTheme="minorHAnsi"/>
              </w:rPr>
            </w:pPr>
            <w:del w:id="3883" w:author="Bonnie Yang" w:date="2023-07-22T20:39:00Z">
              <w:r w:rsidRPr="00011997" w:rsidDel="00B7642F">
                <w:rPr>
                  <w:rStyle w:val="Strong"/>
                  <w:rFonts w:eastAsiaTheme="minorHAnsi"/>
                </w:rPr>
                <w:delText>Header: Are you sure?</w:delText>
              </w:r>
            </w:del>
          </w:p>
          <w:p w14:paraId="0198588F" w14:textId="1BF678F1" w:rsidR="00566A62" w:rsidDel="00B7642F" w:rsidRDefault="00566A62">
            <w:pPr>
              <w:pStyle w:val="ListParagraph"/>
              <w:ind w:left="1200"/>
              <w:rPr>
                <w:del w:id="3884" w:author="Bonnie Yang" w:date="2023-07-22T20:39:00Z"/>
                <w:rStyle w:val="Strong"/>
                <w:rFonts w:eastAsiaTheme="minorHAnsi"/>
              </w:rPr>
            </w:pPr>
            <w:del w:id="3885" w:author="Bonnie Yang" w:date="2023-07-22T20:39:00Z">
              <w:r w:rsidRPr="00011997" w:rsidDel="00B7642F">
                <w:rPr>
                  <w:rStyle w:val="Strong"/>
                  <w:rFonts w:eastAsiaTheme="minorHAnsi"/>
                </w:rPr>
                <w:delText xml:space="preserve">Text: This vendor has been mapped with Vendor Item SKU’s Manufacturer Information. Are you sure you want to </w:delText>
              </w:r>
              <w:r w:rsidDel="00B7642F">
                <w:rPr>
                  <w:rStyle w:val="Strong"/>
                  <w:rFonts w:eastAsiaTheme="minorHAnsi"/>
                </w:rPr>
                <w:delText>delete {Vendor Name}</w:delText>
              </w:r>
              <w:r w:rsidRPr="00011997" w:rsidDel="00B7642F">
                <w:rPr>
                  <w:rStyle w:val="Strong"/>
                  <w:rFonts w:eastAsiaTheme="minorHAnsi"/>
                </w:rPr>
                <w:delText xml:space="preserve">? </w:delText>
              </w:r>
            </w:del>
          </w:p>
          <w:p w14:paraId="4C8A0B90" w14:textId="48070B69" w:rsidR="00566A62" w:rsidDel="00B7642F" w:rsidRDefault="00566A62">
            <w:pPr>
              <w:pStyle w:val="ListParagraph"/>
              <w:ind w:left="1200"/>
              <w:rPr>
                <w:del w:id="3886" w:author="Bonnie Yang" w:date="2023-07-22T20:39:00Z"/>
                <w:rStyle w:val="Strong"/>
                <w:rFonts w:eastAsiaTheme="minorHAnsi"/>
              </w:rPr>
            </w:pPr>
            <w:del w:id="3887" w:author="Bonnie Yang" w:date="2023-07-22T20:39:00Z">
              <w:r w:rsidRPr="00011997" w:rsidDel="00B7642F">
                <w:rPr>
                  <w:rStyle w:val="Strong"/>
                  <w:rFonts w:eastAsiaTheme="minorHAnsi"/>
                </w:rPr>
                <w:delText xml:space="preserve">Actions: Cancel, </w:delText>
              </w:r>
              <w:r w:rsidDel="00B7642F">
                <w:rPr>
                  <w:rStyle w:val="Strong"/>
                  <w:rFonts w:eastAsiaTheme="minorHAnsi"/>
                </w:rPr>
                <w:delText>Delete.</w:delText>
              </w:r>
            </w:del>
          </w:p>
          <w:p w14:paraId="66EA7432" w14:textId="754536D6" w:rsidR="00566A62" w:rsidRPr="00AC6B77" w:rsidDel="00B7642F" w:rsidRDefault="00566A62">
            <w:pPr>
              <w:pStyle w:val="ListParagraph"/>
              <w:ind w:left="1200"/>
              <w:rPr>
                <w:del w:id="3888" w:author="Bonnie Yang" w:date="2023-07-22T20:39:00Z"/>
                <w:rFonts w:eastAsiaTheme="minorHAnsi" w:cs="Arial"/>
                <w:sz w:val="22"/>
              </w:rPr>
            </w:pPr>
            <w:del w:id="3889" w:author="Bonnie Yang" w:date="2023-07-22T20:39:00Z">
              <w:r w:rsidRPr="48BB3989" w:rsidDel="00B7642F">
                <w:rPr>
                  <w:rStyle w:val="Strong"/>
                  <w:rFonts w:eastAsiaTheme="minorEastAsia"/>
                </w:rPr>
                <w:delText>After saving, remove the mapping relationship with the deleted vendor and vendor item SKU or other vendors.</w:delText>
              </w:r>
            </w:del>
          </w:p>
          <w:p w14:paraId="4B788226" w14:textId="7B559A5D" w:rsidR="00566A62" w:rsidDel="00B7642F" w:rsidRDefault="00566A62" w:rsidP="00566A62">
            <w:pPr>
              <w:pStyle w:val="ListParagraph"/>
              <w:numPr>
                <w:ilvl w:val="0"/>
                <w:numId w:val="1306"/>
              </w:numPr>
              <w:rPr>
                <w:del w:id="3890" w:author="Bonnie Yang" w:date="2023-07-22T20:39:00Z"/>
              </w:rPr>
            </w:pPr>
          </w:p>
          <w:p w14:paraId="6925B96E" w14:textId="77777777" w:rsidR="00566A62" w:rsidRDefault="00566A62">
            <w:pPr>
              <w:ind w:leftChars="11" w:left="25" w:hanging="2"/>
            </w:pPr>
          </w:p>
          <w:p w14:paraId="674791B1" w14:textId="77777777" w:rsidR="00566A62" w:rsidRDefault="00566A62">
            <w:pPr>
              <w:ind w:leftChars="11" w:left="25" w:hanging="2"/>
            </w:pPr>
          </w:p>
          <w:p w14:paraId="3FAD203F" w14:textId="77777777" w:rsidR="00566A62" w:rsidRPr="00C11AA9" w:rsidRDefault="00566A62">
            <w:pPr>
              <w:ind w:leftChars="11" w:left="25" w:hanging="2"/>
            </w:pPr>
          </w:p>
        </w:tc>
      </w:tr>
      <w:tr w:rsidR="00566A62" w:rsidRPr="00452515" w14:paraId="67B10DB1" w14:textId="77777777">
        <w:tc>
          <w:tcPr>
            <w:tcW w:w="8008" w:type="dxa"/>
          </w:tcPr>
          <w:p w14:paraId="7166EC42" w14:textId="7272E2A5" w:rsidR="00566A62" w:rsidDel="00B7642F" w:rsidRDefault="00566A62">
            <w:pPr>
              <w:ind w:leftChars="11" w:left="25" w:hanging="2"/>
              <w:rPr>
                <w:del w:id="3891" w:author="Bonnie Yang" w:date="2023-07-22T20:39:00Z"/>
                <w:rStyle w:val="Strong"/>
              </w:rPr>
            </w:pPr>
            <w:del w:id="3892" w:author="Bonnie Yang" w:date="2023-07-22T20:39:00Z">
              <w:r w:rsidRPr="00BF0054" w:rsidDel="00B7642F">
                <w:rPr>
                  <w:rStyle w:val="Strong"/>
                  <w:rFonts w:hint="eastAsia"/>
                </w:rPr>
                <w:lastRenderedPageBreak/>
                <w:delText>Main Scenario</w:delText>
              </w:r>
              <w:r w:rsidDel="00B7642F">
                <w:rPr>
                  <w:rStyle w:val="Strong"/>
                </w:rPr>
                <w:delText>2</w:delText>
              </w:r>
              <w:r w:rsidRPr="00BF0054" w:rsidDel="00B7642F">
                <w:rPr>
                  <w:rStyle w:val="Strong"/>
                  <w:rFonts w:hint="eastAsia"/>
                </w:rPr>
                <w:delText>:</w:delText>
              </w:r>
              <w:r w:rsidDel="00B7642F">
                <w:rPr>
                  <w:rStyle w:val="Strong"/>
                </w:rPr>
                <w:delText xml:space="preserve"> C</w:delText>
              </w:r>
              <w:r w:rsidDel="00B7642F">
                <w:rPr>
                  <w:rStyle w:val="Strong"/>
                  <w:rFonts w:hint="eastAsia"/>
                </w:rPr>
                <w:delText>reate</w:delText>
              </w:r>
              <w:r w:rsidDel="00B7642F">
                <w:rPr>
                  <w:rStyle w:val="Strong"/>
                </w:rPr>
                <w:delText>/Edit Vendor</w:delText>
              </w:r>
            </w:del>
          </w:p>
          <w:p w14:paraId="14828103" w14:textId="5D1719B0" w:rsidR="00566A62" w:rsidRPr="009D4416" w:rsidDel="00B7642F" w:rsidRDefault="00566A62" w:rsidP="00566A62">
            <w:pPr>
              <w:pStyle w:val="ListParagraph"/>
              <w:numPr>
                <w:ilvl w:val="0"/>
                <w:numId w:val="1308"/>
              </w:numPr>
              <w:rPr>
                <w:del w:id="3893" w:author="Bonnie Yang" w:date="2023-07-22T20:39:00Z"/>
                <w:rFonts w:ascii="Arial" w:hAnsi="Arial" w:cs="Arial"/>
                <w:sz w:val="22"/>
              </w:rPr>
            </w:pPr>
            <w:del w:id="3894" w:author="Bonnie Yang" w:date="2023-07-22T20:39:00Z">
              <w:r w:rsidDel="00B7642F">
                <w:delText>When user clicks ‘Create’ button or ‘Edit’ button, display a pop-up window to create/edit a vendor.</w:delText>
              </w:r>
            </w:del>
          </w:p>
          <w:p w14:paraId="6D9C0C41" w14:textId="39367F83" w:rsidR="00566A62" w:rsidRPr="009D4416" w:rsidDel="00B7642F" w:rsidRDefault="00566A62" w:rsidP="00566A62">
            <w:pPr>
              <w:pStyle w:val="ListParagraph"/>
              <w:numPr>
                <w:ilvl w:val="0"/>
                <w:numId w:val="1308"/>
              </w:numPr>
              <w:rPr>
                <w:del w:id="3895" w:author="Bonnie Yang" w:date="2023-07-22T20:39:00Z"/>
              </w:rPr>
            </w:pPr>
            <w:del w:id="3896" w:author="Bonnie Yang" w:date="2023-07-22T20:39:00Z">
              <w:r w:rsidRPr="009D4416" w:rsidDel="00B7642F">
                <w:lastRenderedPageBreak/>
                <w:delText xml:space="preserve">Display header ‘Create Vendor’ as create vendor. Display header ‘Edit Vendor’ as edit vendor. </w:delText>
              </w:r>
              <w:r w:rsidDel="00B7642F">
                <w:delText>Like this:</w:delText>
              </w:r>
            </w:del>
          </w:p>
          <w:p w14:paraId="168F1459" w14:textId="261524E5" w:rsidR="00566A62" w:rsidDel="00B7642F" w:rsidRDefault="00566A62">
            <w:pPr>
              <w:pStyle w:val="ListParagraph"/>
              <w:ind w:left="360"/>
              <w:rPr>
                <w:del w:id="3897" w:author="Bonnie Yang" w:date="2023-07-22T20:39:00Z"/>
              </w:rPr>
            </w:pPr>
            <w:del w:id="3898" w:author="Bonnie Yang" w:date="2023-07-22T20:39:00Z">
              <w:r w:rsidRPr="009D4416" w:rsidDel="00B7642F">
                <w:delText>Display</w:delText>
              </w:r>
              <w:r w:rsidDel="00B7642F">
                <w:delText xml:space="preserve"> ‘X’ to close the pop-up window.</w:delText>
              </w:r>
            </w:del>
          </w:p>
          <w:p w14:paraId="0A0C6231" w14:textId="75F7311A" w:rsidR="00566A62" w:rsidRPr="009D4416" w:rsidDel="00B7642F" w:rsidRDefault="00566A62">
            <w:pPr>
              <w:pStyle w:val="ListParagraph"/>
              <w:ind w:left="360"/>
              <w:rPr>
                <w:del w:id="3899" w:author="Bonnie Yang" w:date="2023-07-22T20:39:00Z"/>
              </w:rPr>
            </w:pPr>
            <w:del w:id="3900" w:author="Bonnie Yang" w:date="2023-07-22T20:39:00Z">
              <w:r w:rsidDel="00B7642F">
                <w:rPr>
                  <w:rFonts w:hint="eastAsia"/>
                </w:rPr>
                <w:delText>D</w:delText>
              </w:r>
              <w:r w:rsidDel="00B7642F">
                <w:delText>isplay buttons ‘Cancel’, ‘Save’.</w:delText>
              </w:r>
            </w:del>
          </w:p>
          <w:p w14:paraId="181FACB2" w14:textId="26A58968" w:rsidR="00566A62" w:rsidRPr="009D4416" w:rsidDel="00B7642F" w:rsidRDefault="00566A62" w:rsidP="00566A62">
            <w:pPr>
              <w:pStyle w:val="ListParagraph"/>
              <w:numPr>
                <w:ilvl w:val="0"/>
                <w:numId w:val="1308"/>
              </w:numPr>
              <w:rPr>
                <w:del w:id="3901" w:author="Bonnie Yang" w:date="2023-07-22T20:39:00Z"/>
                <w:rFonts w:eastAsiaTheme="minorHAnsi" w:cs="Arial"/>
                <w:sz w:val="22"/>
              </w:rPr>
            </w:pPr>
            <w:del w:id="3902" w:author="Bonnie Yang" w:date="2023-07-22T20:39:00Z">
              <w:r w:rsidDel="00B7642F">
                <w:rPr>
                  <w:rFonts w:eastAsiaTheme="minorHAnsi" w:cs="Arial" w:hint="eastAsia"/>
                  <w:sz w:val="22"/>
                </w:rPr>
                <w:delText>F</w:delText>
              </w:r>
              <w:r w:rsidDel="00B7642F">
                <w:rPr>
                  <w:rFonts w:eastAsiaTheme="minorHAnsi" w:cs="Arial"/>
                  <w:sz w:val="22"/>
                </w:rPr>
                <w:delText xml:space="preserve">ields including: </w:delText>
              </w:r>
              <w:r w:rsidDel="00B7642F">
                <w:delText>‘Vendor Type’, ‘Vendor Name’, ‘Vendor ID’, ‘V</w:delText>
              </w:r>
              <w:r w:rsidDel="00B7642F">
                <w:rPr>
                  <w:rFonts w:hint="eastAsia"/>
                </w:rPr>
                <w:delText>endor</w:delText>
              </w:r>
              <w:r w:rsidDel="00B7642F">
                <w:delText xml:space="preserve"> Relationships’.</w:delText>
              </w:r>
            </w:del>
          </w:p>
          <w:p w14:paraId="1230F9AA" w14:textId="70C03890" w:rsidR="00566A62" w:rsidDel="00B7642F" w:rsidRDefault="00566A62">
            <w:pPr>
              <w:pStyle w:val="ListParagraph"/>
              <w:ind w:left="360"/>
              <w:rPr>
                <w:del w:id="3903" w:author="Bonnie Yang" w:date="2023-07-22T20:39:00Z"/>
              </w:rPr>
            </w:pPr>
            <w:del w:id="3904" w:author="Bonnie Yang" w:date="2023-07-22T20:39:00Z">
              <w:r w:rsidDel="00B7642F">
                <w:rPr>
                  <w:noProof/>
                </w:rPr>
                <w:drawing>
                  <wp:inline distT="0" distB="0" distL="0" distR="0" wp14:anchorId="022166CE" wp14:editId="08DC1105">
                    <wp:extent cx="3055620" cy="2961005"/>
                    <wp:effectExtent l="0" t="0" r="0" b="0"/>
                    <wp:docPr id="2011944783" name="图片 201194478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4783" name="Picture 467" descr="图形用户界面, 应用程序&#10;&#10;描述已自动生成"/>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055620" cy="2961005"/>
                            </a:xfrm>
                            <a:prstGeom prst="rect">
                              <a:avLst/>
                            </a:prstGeom>
                            <a:noFill/>
                            <a:ln>
                              <a:noFill/>
                            </a:ln>
                          </pic:spPr>
                        </pic:pic>
                      </a:graphicData>
                    </a:graphic>
                  </wp:inline>
                </w:drawing>
              </w:r>
            </w:del>
          </w:p>
          <w:p w14:paraId="7BE6AFCB" w14:textId="7177DC26" w:rsidR="00566A62" w:rsidDel="00B7642F" w:rsidRDefault="00566A62" w:rsidP="00566A62">
            <w:pPr>
              <w:pStyle w:val="ListParagraph"/>
              <w:numPr>
                <w:ilvl w:val="0"/>
                <w:numId w:val="1319"/>
              </w:numPr>
              <w:rPr>
                <w:del w:id="3905" w:author="Bonnie Yang" w:date="2023-07-22T20:39:00Z"/>
              </w:rPr>
            </w:pPr>
            <w:del w:id="3906" w:author="Bonnie Yang" w:date="2023-07-22T20:39:00Z">
              <w:r w:rsidDel="00B7642F">
                <w:delText xml:space="preserve">‘Vendor Type’: Required. Single-select. Options: Manufacturer, Supplier, </w:delText>
              </w:r>
              <w:r w:rsidRPr="005D540F" w:rsidDel="00B7642F">
                <w:delText>Manufacturer &amp; Supplier</w:delText>
              </w:r>
              <w:r w:rsidDel="00B7642F">
                <w:delText>. No default value.</w:delText>
              </w:r>
            </w:del>
          </w:p>
          <w:p w14:paraId="5BF2F20F" w14:textId="6CC08771" w:rsidR="00566A62" w:rsidDel="00B7642F" w:rsidRDefault="00566A62" w:rsidP="00566A62">
            <w:pPr>
              <w:pStyle w:val="ListParagraph"/>
              <w:numPr>
                <w:ilvl w:val="0"/>
                <w:numId w:val="1319"/>
              </w:numPr>
              <w:rPr>
                <w:del w:id="3907" w:author="Bonnie Yang" w:date="2023-07-22T20:39:00Z"/>
              </w:rPr>
            </w:pPr>
            <w:del w:id="3908" w:author="Bonnie Yang" w:date="2023-07-22T20:39:00Z">
              <w:r w:rsidDel="00B7642F">
                <w:delText>‘Vendor Name’: Required. String. Unique.</w:delText>
              </w:r>
            </w:del>
          </w:p>
          <w:p w14:paraId="123D1845" w14:textId="14AAA4B8" w:rsidR="00566A62" w:rsidDel="00B7642F" w:rsidRDefault="00566A62" w:rsidP="00566A62">
            <w:pPr>
              <w:pStyle w:val="ListParagraph"/>
              <w:numPr>
                <w:ilvl w:val="0"/>
                <w:numId w:val="1319"/>
              </w:numPr>
              <w:rPr>
                <w:del w:id="3909" w:author="Bonnie Yang" w:date="2023-07-22T20:39:00Z"/>
              </w:rPr>
            </w:pPr>
            <w:del w:id="3910" w:author="Bonnie Yang" w:date="2023-07-22T20:39:00Z">
              <w:r w:rsidDel="00B7642F">
                <w:delText>‘Vendor ID’: R</w:delText>
              </w:r>
              <w:r w:rsidDel="00B7642F">
                <w:rPr>
                  <w:rFonts w:hint="eastAsia"/>
                </w:rPr>
                <w:delText>equired</w:delText>
              </w:r>
              <w:r w:rsidDel="00B7642F">
                <w:delText>. A</w:delText>
              </w:r>
              <w:r w:rsidRPr="00392C79" w:rsidDel="00B7642F">
                <w:delText>lphanumeric</w:delText>
              </w:r>
              <w:r w:rsidDel="00B7642F">
                <w:delText>. Unique. I</w:delText>
              </w:r>
              <w:r w:rsidDel="00B7642F">
                <w:rPr>
                  <w:rFonts w:hint="eastAsia"/>
                </w:rPr>
                <w:delText>f</w:delText>
              </w:r>
              <w:r w:rsidDel="00B7642F">
                <w:delText xml:space="preserve"> user selects </w:delText>
              </w:r>
              <w:r w:rsidRPr="00FD7D08" w:rsidDel="00B7642F">
                <w:delText>'Manufacturer’</w:delText>
              </w:r>
              <w:r w:rsidDel="00B7642F">
                <w:delText xml:space="preserve"> type, display </w:delText>
              </w:r>
              <w:r w:rsidRPr="00FD7D08" w:rsidDel="00B7642F">
                <w:delText>a checkbox with 'Use dummy ID', default selected and gray out the input box of vendor ID.</w:delText>
              </w:r>
              <w:r w:rsidDel="00B7642F">
                <w:delText xml:space="preserve"> Else, the</w:delText>
              </w:r>
              <w:r w:rsidRPr="00FD7D08" w:rsidDel="00B7642F">
                <w:delText xml:space="preserve"> checkbox with 'Use dummy ID' must no longer appear.</w:delText>
              </w:r>
              <w:r w:rsidDel="00B7642F">
                <w:delText xml:space="preserve"> </w:delText>
              </w:r>
            </w:del>
          </w:p>
          <w:p w14:paraId="4CD8DB58" w14:textId="47862570" w:rsidR="00566A62" w:rsidDel="00B7642F" w:rsidRDefault="00566A62" w:rsidP="00566A62">
            <w:pPr>
              <w:pStyle w:val="ListParagraph"/>
              <w:numPr>
                <w:ilvl w:val="0"/>
                <w:numId w:val="1319"/>
              </w:numPr>
              <w:rPr>
                <w:del w:id="3911" w:author="Bonnie Yang" w:date="2023-07-22T20:39:00Z"/>
              </w:rPr>
            </w:pPr>
            <w:del w:id="3912" w:author="Bonnie Yang" w:date="2023-07-22T20:39:00Z">
              <w:r w:rsidDel="00B7642F">
                <w:rPr>
                  <w:rFonts w:hint="eastAsia"/>
                </w:rPr>
                <w:delText>T</w:delText>
              </w:r>
              <w:r w:rsidDel="00B7642F">
                <w:delText>he logic of editing vendor ID in different types of vendors:</w:delText>
              </w:r>
            </w:del>
          </w:p>
          <w:p w14:paraId="3663955D" w14:textId="256483F0" w:rsidR="00566A62" w:rsidDel="00B7642F" w:rsidRDefault="00566A62">
            <w:pPr>
              <w:ind w:left="360"/>
              <w:rPr>
                <w:del w:id="3913" w:author="Bonnie Yang" w:date="2023-07-22T20:39:00Z"/>
              </w:rPr>
            </w:pPr>
            <w:del w:id="3914" w:author="Bonnie Yang" w:date="2023-07-22T20:39:00Z">
              <w:r w:rsidDel="00B7642F">
                <w:rPr>
                  <w:noProof/>
                </w:rPr>
                <w:lastRenderedPageBreak/>
                <w:drawing>
                  <wp:inline distT="0" distB="0" distL="0" distR="0" wp14:anchorId="2458C795" wp14:editId="0BB09FEB">
                    <wp:extent cx="3196828" cy="3228003"/>
                    <wp:effectExtent l="0" t="0" r="3810" b="0"/>
                    <wp:docPr id="2011944784" name="图片 201194478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4784" name="Picture 207" descr="图形用户界面, 文本, 应用程序, 电子邮件&#10;&#10;描述已自动生成"/>
                            <pic:cNvPicPr/>
                          </pic:nvPicPr>
                          <pic:blipFill>
                            <a:blip r:embed="rId187">
                              <a:extLst>
                                <a:ext uri="{28A0092B-C50C-407E-A947-70E740481C1C}">
                                  <a14:useLocalDpi xmlns:a14="http://schemas.microsoft.com/office/drawing/2010/main" val="0"/>
                                </a:ext>
                              </a:extLst>
                            </a:blip>
                            <a:stretch>
                              <a:fillRect/>
                            </a:stretch>
                          </pic:blipFill>
                          <pic:spPr>
                            <a:xfrm>
                              <a:off x="0" y="0"/>
                              <a:ext cx="3196828" cy="3228003"/>
                            </a:xfrm>
                            <a:prstGeom prst="rect">
                              <a:avLst/>
                            </a:prstGeom>
                          </pic:spPr>
                        </pic:pic>
                      </a:graphicData>
                    </a:graphic>
                  </wp:inline>
                </w:drawing>
              </w:r>
            </w:del>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8"/>
              <w:gridCol w:w="118"/>
              <w:gridCol w:w="122"/>
              <w:gridCol w:w="121"/>
              <w:gridCol w:w="131"/>
              <w:gridCol w:w="130"/>
              <w:gridCol w:w="133"/>
              <w:gridCol w:w="366"/>
              <w:gridCol w:w="364"/>
              <w:gridCol w:w="328"/>
              <w:gridCol w:w="397"/>
              <w:gridCol w:w="424"/>
              <w:gridCol w:w="609"/>
              <w:gridCol w:w="553"/>
              <w:gridCol w:w="670"/>
              <w:gridCol w:w="621"/>
              <w:gridCol w:w="572"/>
              <w:gridCol w:w="520"/>
              <w:gridCol w:w="1419"/>
              <w:gridCol w:w="84"/>
            </w:tblGrid>
            <w:tr w:rsidR="00566A62" w:rsidRPr="00C8768E" w:rsidDel="00B7642F" w14:paraId="451A6AF2" w14:textId="31468D33">
              <w:trPr>
                <w:gridAfter w:val="6"/>
                <w:tblCellSpacing w:w="15" w:type="dxa"/>
                <w:del w:id="3915" w:author="Bonnie Yang [2]" w:date="2023-07-22T20:39:00Z"/>
              </w:trPr>
              <w:tc>
                <w:tcPr>
                  <w:tcW w:w="0" w:type="auto"/>
                  <w:vAlign w:val="center"/>
                  <w:hideMark/>
                </w:tcPr>
                <w:p w14:paraId="2565D4D2" w14:textId="06B70885" w:rsidR="00566A62" w:rsidRPr="00AC6B77" w:rsidDel="00B7642F" w:rsidRDefault="00566A62">
                  <w:pPr>
                    <w:widowControl/>
                    <w:spacing w:before="100" w:beforeAutospacing="1" w:after="100" w:afterAutospacing="1"/>
                    <w:jc w:val="center"/>
                    <w:rPr>
                      <w:del w:id="3916" w:author="Bonnie Yang" w:date="2023-07-22T20:39:00Z"/>
                      <w:rFonts w:eastAsiaTheme="minorHAnsi" w:cs="宋体"/>
                      <w:b/>
                      <w:kern w:val="0"/>
                      <w:szCs w:val="21"/>
                    </w:rPr>
                  </w:pPr>
                  <w:del w:id="3917" w:author="Bonnie Yang" w:date="2023-07-22T20:39:00Z">
                    <w:r w:rsidRPr="00AC6B77" w:rsidDel="00B7642F">
                      <w:rPr>
                        <w:rFonts w:eastAsiaTheme="minorHAnsi" w:cs="宋体"/>
                        <w:b/>
                        <w:kern w:val="0"/>
                        <w:szCs w:val="21"/>
                      </w:rPr>
                      <w:delText>When</w:delText>
                    </w:r>
                  </w:del>
                </w:p>
              </w:tc>
              <w:tc>
                <w:tcPr>
                  <w:tcW w:w="0" w:type="auto"/>
                  <w:gridSpan w:val="6"/>
                  <w:vAlign w:val="center"/>
                  <w:hideMark/>
                </w:tcPr>
                <w:p w14:paraId="4EA2536E" w14:textId="2EDEE785" w:rsidR="00566A62" w:rsidRPr="00AC6B77" w:rsidDel="00B7642F" w:rsidRDefault="00566A62">
                  <w:pPr>
                    <w:widowControl/>
                    <w:spacing w:before="100" w:beforeAutospacing="1" w:after="100" w:afterAutospacing="1"/>
                    <w:jc w:val="center"/>
                    <w:rPr>
                      <w:del w:id="3918" w:author="Bonnie Yang" w:date="2023-07-22T20:39:00Z"/>
                      <w:rFonts w:eastAsiaTheme="minorHAnsi" w:cs="宋体"/>
                      <w:b/>
                      <w:kern w:val="0"/>
                      <w:szCs w:val="21"/>
                    </w:rPr>
                  </w:pPr>
                  <w:del w:id="3919" w:author="Bonnie Yang" w:date="2023-07-22T20:39:00Z">
                    <w:r w:rsidRPr="00AC6B77" w:rsidDel="00B7642F">
                      <w:rPr>
                        <w:rFonts w:eastAsiaTheme="minorHAnsi" w:cs="宋体"/>
                        <w:b/>
                        <w:kern w:val="0"/>
                        <w:szCs w:val="21"/>
                      </w:rPr>
                      <w:delText>Given</w:delText>
                    </w:r>
                  </w:del>
                </w:p>
              </w:tc>
              <w:tc>
                <w:tcPr>
                  <w:tcW w:w="0" w:type="auto"/>
                  <w:gridSpan w:val="2"/>
                  <w:vAlign w:val="center"/>
                  <w:hideMark/>
                </w:tcPr>
                <w:p w14:paraId="44678651" w14:textId="082EAEBE" w:rsidR="00566A62" w:rsidRPr="00AC6B77" w:rsidDel="00B7642F" w:rsidRDefault="00566A62">
                  <w:pPr>
                    <w:widowControl/>
                    <w:spacing w:before="100" w:beforeAutospacing="1" w:after="100" w:afterAutospacing="1"/>
                    <w:jc w:val="center"/>
                    <w:rPr>
                      <w:del w:id="3920" w:author="Bonnie Yang" w:date="2023-07-22T20:39:00Z"/>
                      <w:rFonts w:eastAsiaTheme="minorHAnsi" w:cs="宋体"/>
                      <w:b/>
                      <w:kern w:val="0"/>
                      <w:szCs w:val="21"/>
                    </w:rPr>
                  </w:pPr>
                  <w:del w:id="3921" w:author="Bonnie Yang" w:date="2023-07-22T20:39:00Z">
                    <w:r w:rsidRPr="00AC6B77" w:rsidDel="00B7642F">
                      <w:rPr>
                        <w:rFonts w:eastAsiaTheme="minorHAnsi" w:cs="宋体"/>
                        <w:b/>
                        <w:kern w:val="0"/>
                        <w:szCs w:val="21"/>
                      </w:rPr>
                      <w:delText>Then</w:delText>
                    </w:r>
                  </w:del>
                </w:p>
              </w:tc>
              <w:tc>
                <w:tcPr>
                  <w:tcW w:w="0" w:type="auto"/>
                  <w:gridSpan w:val="5"/>
                  <w:vAlign w:val="center"/>
                  <w:hideMark/>
                </w:tcPr>
                <w:p w14:paraId="5298A5B8" w14:textId="4DD2F67A" w:rsidR="00566A62" w:rsidRPr="00AC6B77" w:rsidDel="00B7642F" w:rsidRDefault="00566A62">
                  <w:pPr>
                    <w:widowControl/>
                    <w:spacing w:before="100" w:beforeAutospacing="1" w:after="100" w:afterAutospacing="1"/>
                    <w:jc w:val="center"/>
                    <w:rPr>
                      <w:del w:id="3922" w:author="Bonnie Yang" w:date="2023-07-22T20:39:00Z"/>
                      <w:rFonts w:eastAsiaTheme="minorHAnsi" w:cs="宋体"/>
                      <w:b/>
                      <w:kern w:val="0"/>
                      <w:szCs w:val="21"/>
                    </w:rPr>
                  </w:pPr>
                  <w:del w:id="3923" w:author="Bonnie Yang" w:date="2023-07-22T20:39:00Z">
                    <w:r w:rsidRPr="00AC6B77" w:rsidDel="00B7642F">
                      <w:rPr>
                        <w:rFonts w:eastAsiaTheme="minorHAnsi" w:cs="宋体"/>
                        <w:b/>
                        <w:kern w:val="0"/>
                        <w:szCs w:val="21"/>
                      </w:rPr>
                      <w:delText>Reference Image</w:delText>
                    </w:r>
                  </w:del>
                </w:p>
              </w:tc>
            </w:tr>
            <w:tr w:rsidR="00566A62" w:rsidRPr="00C8768E" w:rsidDel="00B7642F" w14:paraId="6C596D26" w14:textId="399AA4F5">
              <w:trPr>
                <w:tblCellSpacing w:w="15" w:type="dxa"/>
                <w:del w:id="3924" w:author="Bonnie Yang [2]" w:date="2023-07-22T20:39:00Z"/>
              </w:trPr>
              <w:tc>
                <w:tcPr>
                  <w:tcW w:w="0" w:type="auto"/>
                  <w:gridSpan w:val="6"/>
                  <w:vAlign w:val="center"/>
                  <w:hideMark/>
                </w:tcPr>
                <w:p w14:paraId="21859D5C" w14:textId="6AC84443" w:rsidR="00566A62" w:rsidRPr="00AC6B77" w:rsidDel="00B7642F" w:rsidRDefault="00566A62">
                  <w:pPr>
                    <w:widowControl/>
                    <w:spacing w:before="100" w:beforeAutospacing="1" w:after="100" w:afterAutospacing="1"/>
                    <w:jc w:val="left"/>
                    <w:rPr>
                      <w:del w:id="3925" w:author="Bonnie Yang" w:date="2023-07-22T20:39:00Z"/>
                      <w:rFonts w:eastAsiaTheme="minorHAnsi" w:cs="宋体"/>
                      <w:kern w:val="0"/>
                      <w:szCs w:val="21"/>
                    </w:rPr>
                  </w:pPr>
                  <w:del w:id="3926" w:author="Bonnie Yang" w:date="2023-07-22T20:39:00Z">
                    <w:r w:rsidRPr="00AC6B77" w:rsidDel="00B7642F">
                      <w:rPr>
                        <w:rFonts w:eastAsiaTheme="minorHAnsi" w:cs="宋体"/>
                        <w:kern w:val="0"/>
                        <w:szCs w:val="21"/>
                      </w:rPr>
                      <w:delText>User creates a new vendor</w:delText>
                    </w:r>
                  </w:del>
                </w:p>
              </w:tc>
              <w:tc>
                <w:tcPr>
                  <w:tcW w:w="0" w:type="auto"/>
                  <w:gridSpan w:val="8"/>
                  <w:vAlign w:val="center"/>
                  <w:hideMark/>
                </w:tcPr>
                <w:p w14:paraId="1DF284ED" w14:textId="4B902AB1" w:rsidR="00566A62" w:rsidRPr="00AC6B77" w:rsidDel="00B7642F" w:rsidRDefault="00566A62">
                  <w:pPr>
                    <w:widowControl/>
                    <w:spacing w:before="100" w:beforeAutospacing="1" w:after="100" w:afterAutospacing="1"/>
                    <w:jc w:val="left"/>
                    <w:rPr>
                      <w:del w:id="3927" w:author="Bonnie Yang" w:date="2023-07-22T20:39:00Z"/>
                      <w:rFonts w:eastAsiaTheme="minorHAnsi" w:cs="宋体"/>
                      <w:kern w:val="0"/>
                      <w:szCs w:val="21"/>
                    </w:rPr>
                  </w:pPr>
                  <w:del w:id="3928" w:author="Bonnie Yang" w:date="2023-07-22T20:39:00Z">
                    <w:r w:rsidRPr="00AC6B77" w:rsidDel="00B7642F">
                      <w:rPr>
                        <w:rFonts w:eastAsiaTheme="minorHAnsi" w:cs="宋体"/>
                        <w:kern w:val="0"/>
                        <w:szCs w:val="21"/>
                      </w:rPr>
                      <w:delText>User selects vendor type ‘Supplier' or 'Manufacturer &amp; Supplier’</w:delText>
                    </w:r>
                  </w:del>
                </w:p>
              </w:tc>
              <w:tc>
                <w:tcPr>
                  <w:tcW w:w="0" w:type="auto"/>
                  <w:gridSpan w:val="5"/>
                  <w:vAlign w:val="center"/>
                  <w:hideMark/>
                </w:tcPr>
                <w:p w14:paraId="7BE23BE8" w14:textId="6923B8A3" w:rsidR="00566A62" w:rsidRPr="00AC6B77" w:rsidDel="00B7642F" w:rsidRDefault="00566A62">
                  <w:pPr>
                    <w:widowControl/>
                    <w:spacing w:before="100" w:beforeAutospacing="1" w:after="100" w:afterAutospacing="1"/>
                    <w:jc w:val="left"/>
                    <w:rPr>
                      <w:del w:id="3929" w:author="Bonnie Yang" w:date="2023-07-22T20:39:00Z"/>
                      <w:rFonts w:eastAsiaTheme="minorHAnsi" w:cs="宋体"/>
                      <w:kern w:val="0"/>
                      <w:szCs w:val="21"/>
                    </w:rPr>
                  </w:pPr>
                  <w:del w:id="3930" w:author="Bonnie Yang" w:date="2023-07-22T20:39:00Z">
                    <w:r w:rsidRPr="00AC6B77" w:rsidDel="00B7642F">
                      <w:rPr>
                        <w:rFonts w:eastAsiaTheme="minorHAnsi" w:cs="宋体"/>
                        <w:kern w:val="0"/>
                        <w:szCs w:val="21"/>
                      </w:rPr>
                      <w:delText>1.Vendor ID is required.</w:delText>
                    </w:r>
                  </w:del>
                </w:p>
                <w:p w14:paraId="31211BE2" w14:textId="372649CE" w:rsidR="00566A62" w:rsidRPr="00AC6B77" w:rsidDel="00B7642F" w:rsidRDefault="00566A62">
                  <w:pPr>
                    <w:widowControl/>
                    <w:spacing w:before="100" w:beforeAutospacing="1" w:after="100" w:afterAutospacing="1"/>
                    <w:jc w:val="left"/>
                    <w:rPr>
                      <w:del w:id="3931" w:author="Bonnie Yang" w:date="2023-07-22T20:39:00Z"/>
                      <w:rFonts w:eastAsiaTheme="minorHAnsi" w:cs="宋体"/>
                      <w:kern w:val="0"/>
                      <w:szCs w:val="21"/>
                    </w:rPr>
                  </w:pPr>
                  <w:del w:id="3932" w:author="Bonnie Yang" w:date="2023-07-22T20:39:00Z">
                    <w:r w:rsidRPr="00AC6B77" w:rsidDel="00B7642F">
                      <w:rPr>
                        <w:rFonts w:eastAsiaTheme="minorHAnsi" w:cs="宋体"/>
                        <w:kern w:val="0"/>
                        <w:szCs w:val="21"/>
                      </w:rPr>
                      <w:delText>2.The checkbox with 'Use dummy ID' must no longer appear.</w:delText>
                    </w:r>
                  </w:del>
                </w:p>
                <w:p w14:paraId="5E377674" w14:textId="0004DF3F" w:rsidR="00566A62" w:rsidRPr="00AC6B77" w:rsidDel="00B7642F" w:rsidRDefault="00566A62">
                  <w:pPr>
                    <w:widowControl/>
                    <w:spacing w:before="100" w:beforeAutospacing="1" w:after="100" w:afterAutospacing="1"/>
                    <w:jc w:val="left"/>
                    <w:rPr>
                      <w:del w:id="3933" w:author="Bonnie Yang" w:date="2023-07-22T20:39:00Z"/>
                      <w:rFonts w:eastAsiaTheme="minorHAnsi" w:cs="宋体"/>
                      <w:kern w:val="0"/>
                      <w:szCs w:val="21"/>
                    </w:rPr>
                  </w:pPr>
                  <w:del w:id="3934" w:author="Bonnie Yang" w:date="2023-07-22T20:39:00Z">
                    <w:r w:rsidRPr="00AC6B77" w:rsidDel="00B7642F">
                      <w:rPr>
                        <w:rFonts w:eastAsiaTheme="minorHAnsi" w:cs="宋体"/>
                        <w:kern w:val="0"/>
                        <w:szCs w:val="21"/>
                      </w:rPr>
                      <w:delText>3.Vendor ID and Vendor Name must unique whatever the vendor type is.</w:delText>
                    </w:r>
                  </w:del>
                </w:p>
              </w:tc>
              <w:tc>
                <w:tcPr>
                  <w:tcW w:w="0" w:type="auto"/>
                  <w:vAlign w:val="center"/>
                  <w:hideMark/>
                </w:tcPr>
                <w:p w14:paraId="10C839AD" w14:textId="55F52BB5" w:rsidR="00566A62" w:rsidRPr="00AC6B77" w:rsidDel="00B7642F" w:rsidRDefault="00566A62">
                  <w:pPr>
                    <w:widowControl/>
                    <w:jc w:val="left"/>
                    <w:rPr>
                      <w:del w:id="3935" w:author="Bonnie Yang" w:date="2023-07-22T20:39:00Z"/>
                      <w:rFonts w:eastAsiaTheme="minorHAnsi" w:cs="宋体"/>
                      <w:kern w:val="0"/>
                      <w:szCs w:val="21"/>
                    </w:rPr>
                  </w:pPr>
                </w:p>
              </w:tc>
            </w:tr>
            <w:tr w:rsidR="00566A62" w:rsidRPr="00C8768E" w:rsidDel="00B7642F" w14:paraId="4955AE5F" w14:textId="31994678">
              <w:trPr>
                <w:tblCellSpacing w:w="15" w:type="dxa"/>
                <w:del w:id="3936" w:author="Bonnie Yang [2]" w:date="2023-07-22T20:39:00Z"/>
              </w:trPr>
              <w:tc>
                <w:tcPr>
                  <w:tcW w:w="0" w:type="auto"/>
                  <w:gridSpan w:val="5"/>
                  <w:vAlign w:val="center"/>
                  <w:hideMark/>
                </w:tcPr>
                <w:p w14:paraId="3DBD39B3" w14:textId="73C32DDF" w:rsidR="00566A62" w:rsidRPr="00AC6B77" w:rsidDel="00B7642F" w:rsidRDefault="00566A62">
                  <w:pPr>
                    <w:widowControl/>
                    <w:spacing w:before="100" w:beforeAutospacing="1" w:after="100" w:afterAutospacing="1"/>
                    <w:jc w:val="left"/>
                    <w:rPr>
                      <w:del w:id="3937" w:author="Bonnie Yang" w:date="2023-07-22T20:39:00Z"/>
                      <w:rFonts w:eastAsiaTheme="minorHAnsi" w:cs="宋体"/>
                      <w:kern w:val="0"/>
                      <w:szCs w:val="21"/>
                    </w:rPr>
                  </w:pPr>
                  <w:del w:id="3938" w:author="Bonnie Yang" w:date="2023-07-22T20:39:00Z">
                    <w:r w:rsidRPr="00AC6B77" w:rsidDel="00B7642F">
                      <w:rPr>
                        <w:rFonts w:eastAsiaTheme="minorHAnsi" w:cs="宋体"/>
                        <w:kern w:val="0"/>
                        <w:szCs w:val="21"/>
                      </w:rPr>
                      <w:delText>User creates a new vendor</w:delText>
                    </w:r>
                  </w:del>
                </w:p>
              </w:tc>
              <w:tc>
                <w:tcPr>
                  <w:tcW w:w="0" w:type="auto"/>
                  <w:gridSpan w:val="7"/>
                  <w:vAlign w:val="center"/>
                  <w:hideMark/>
                </w:tcPr>
                <w:p w14:paraId="1F5B5B46" w14:textId="6B460697" w:rsidR="00566A62" w:rsidRPr="00AC6B77" w:rsidDel="00B7642F" w:rsidRDefault="00566A62">
                  <w:pPr>
                    <w:widowControl/>
                    <w:spacing w:before="100" w:beforeAutospacing="1" w:after="100" w:afterAutospacing="1"/>
                    <w:jc w:val="left"/>
                    <w:rPr>
                      <w:del w:id="3939" w:author="Bonnie Yang" w:date="2023-07-22T20:39:00Z"/>
                      <w:rFonts w:eastAsiaTheme="minorHAnsi" w:cs="宋体"/>
                      <w:kern w:val="0"/>
                      <w:szCs w:val="21"/>
                    </w:rPr>
                  </w:pPr>
                  <w:del w:id="3940" w:author="Bonnie Yang" w:date="2023-07-22T20:39:00Z">
                    <w:r w:rsidRPr="00AC6B77" w:rsidDel="00B7642F">
                      <w:rPr>
                        <w:rFonts w:eastAsiaTheme="minorHAnsi" w:cs="宋体"/>
                        <w:kern w:val="0"/>
                        <w:szCs w:val="21"/>
                      </w:rPr>
                      <w:delText>User selects vendor type 'Manufacturer’</w:delText>
                    </w:r>
                  </w:del>
                </w:p>
              </w:tc>
              <w:tc>
                <w:tcPr>
                  <w:tcW w:w="0" w:type="auto"/>
                  <w:gridSpan w:val="7"/>
                  <w:vAlign w:val="center"/>
                  <w:hideMark/>
                </w:tcPr>
                <w:p w14:paraId="0EC95EB4" w14:textId="22FC9610" w:rsidR="00566A62" w:rsidRPr="00AC6B77" w:rsidDel="00B7642F" w:rsidRDefault="00566A62">
                  <w:pPr>
                    <w:widowControl/>
                    <w:spacing w:before="100" w:beforeAutospacing="1" w:after="100" w:afterAutospacing="1"/>
                    <w:jc w:val="left"/>
                    <w:rPr>
                      <w:del w:id="3941" w:author="Bonnie Yang" w:date="2023-07-22T20:39:00Z"/>
                      <w:rFonts w:eastAsiaTheme="minorHAnsi" w:cs="宋体"/>
                      <w:kern w:val="0"/>
                      <w:szCs w:val="21"/>
                    </w:rPr>
                  </w:pPr>
                  <w:del w:id="3942" w:author="Bonnie Yang" w:date="2023-07-22T20:39:00Z">
                    <w:r w:rsidRPr="00AC6B77" w:rsidDel="00B7642F">
                      <w:rPr>
                        <w:rFonts w:eastAsiaTheme="minorHAnsi" w:cs="宋体"/>
                        <w:kern w:val="0"/>
                        <w:szCs w:val="21"/>
                      </w:rPr>
                      <w:delText>1.Display a checkbox with 'Use dummy ID', default selected and gray out the input box of vendor ID.</w:delText>
                    </w:r>
                  </w:del>
                </w:p>
                <w:p w14:paraId="5E42E3CC" w14:textId="0E70147C" w:rsidR="00566A62" w:rsidRPr="00AC6B77" w:rsidDel="00B7642F" w:rsidRDefault="00566A62" w:rsidP="00566A62">
                  <w:pPr>
                    <w:widowControl/>
                    <w:numPr>
                      <w:ilvl w:val="0"/>
                      <w:numId w:val="1375"/>
                    </w:numPr>
                    <w:spacing w:before="100" w:beforeAutospacing="1" w:after="100" w:afterAutospacing="1"/>
                    <w:jc w:val="left"/>
                    <w:rPr>
                      <w:del w:id="3943" w:author="Bonnie Yang" w:date="2023-07-22T20:39:00Z"/>
                      <w:rFonts w:eastAsiaTheme="minorHAnsi" w:cs="宋体"/>
                      <w:kern w:val="0"/>
                      <w:szCs w:val="21"/>
                    </w:rPr>
                  </w:pPr>
                  <w:del w:id="3944" w:author="Bonnie Yang" w:date="2023-07-22T20:39:00Z">
                    <w:r w:rsidRPr="00AC6B77" w:rsidDel="00B7642F">
                      <w:rPr>
                        <w:rFonts w:eastAsiaTheme="minorHAnsi" w:cs="宋体"/>
                        <w:kern w:val="0"/>
                        <w:szCs w:val="21"/>
                      </w:rPr>
                      <w:delText>When saving it, never verify if Vendor ID with value.</w:delText>
                    </w:r>
                  </w:del>
                </w:p>
                <w:p w14:paraId="472A0318" w14:textId="4BC5D26D" w:rsidR="00566A62" w:rsidRPr="00AC6B77" w:rsidDel="00B7642F" w:rsidRDefault="00566A62" w:rsidP="00566A62">
                  <w:pPr>
                    <w:widowControl/>
                    <w:numPr>
                      <w:ilvl w:val="0"/>
                      <w:numId w:val="1375"/>
                    </w:numPr>
                    <w:spacing w:before="100" w:beforeAutospacing="1" w:after="100" w:afterAutospacing="1"/>
                    <w:jc w:val="left"/>
                    <w:rPr>
                      <w:del w:id="3945" w:author="Bonnie Yang" w:date="2023-07-22T20:39:00Z"/>
                      <w:rFonts w:eastAsiaTheme="minorHAnsi" w:cs="宋体"/>
                      <w:kern w:val="0"/>
                      <w:szCs w:val="21"/>
                    </w:rPr>
                  </w:pPr>
                  <w:del w:id="3946" w:author="Bonnie Yang" w:date="2023-07-22T20:39:00Z">
                    <w:r w:rsidRPr="00AC6B77" w:rsidDel="00B7642F">
                      <w:rPr>
                        <w:rFonts w:eastAsiaTheme="minorHAnsi" w:cs="宋体"/>
                        <w:kern w:val="0"/>
                        <w:szCs w:val="21"/>
                      </w:rPr>
                      <w:delText>After creating a new vendor, generated a dummy ID incrementally for it, vendor ID must unique whatever the vendor type is.</w:delText>
                    </w:r>
                  </w:del>
                </w:p>
                <w:p w14:paraId="31C57E78" w14:textId="02CE26B3" w:rsidR="00566A62" w:rsidRPr="00AC6B77" w:rsidDel="00B7642F" w:rsidRDefault="00566A62" w:rsidP="00566A62">
                  <w:pPr>
                    <w:widowControl/>
                    <w:numPr>
                      <w:ilvl w:val="0"/>
                      <w:numId w:val="1375"/>
                    </w:numPr>
                    <w:spacing w:before="100" w:beforeAutospacing="1" w:after="100" w:afterAutospacing="1"/>
                    <w:jc w:val="left"/>
                    <w:rPr>
                      <w:del w:id="3947" w:author="Bonnie Yang" w:date="2023-07-22T20:39:00Z"/>
                      <w:rFonts w:eastAsiaTheme="minorHAnsi" w:cs="宋体"/>
                      <w:kern w:val="0"/>
                      <w:szCs w:val="21"/>
                    </w:rPr>
                  </w:pPr>
                  <w:del w:id="3948" w:author="Bonnie Yang" w:date="2023-07-22T20:39:00Z">
                    <w:r w:rsidRPr="00AC6B77" w:rsidDel="00B7642F">
                      <w:rPr>
                        <w:rFonts w:eastAsiaTheme="minorHAnsi" w:cs="宋体"/>
                        <w:kern w:val="0"/>
                        <w:szCs w:val="21"/>
                      </w:rPr>
                      <w:delText>Format of dummy ID: DUMMY01</w:delText>
                    </w:r>
                  </w:del>
                </w:p>
                <w:p w14:paraId="009197C4" w14:textId="1518F840" w:rsidR="00566A62" w:rsidRPr="00AC6B77" w:rsidDel="00B7642F" w:rsidRDefault="00566A62">
                  <w:pPr>
                    <w:widowControl/>
                    <w:spacing w:before="100" w:beforeAutospacing="1" w:after="100" w:afterAutospacing="1"/>
                    <w:jc w:val="left"/>
                    <w:rPr>
                      <w:del w:id="3949" w:author="Bonnie Yang" w:date="2023-07-22T20:39:00Z"/>
                      <w:rFonts w:eastAsiaTheme="minorHAnsi" w:cs="宋体"/>
                      <w:kern w:val="0"/>
                      <w:szCs w:val="21"/>
                    </w:rPr>
                  </w:pPr>
                  <w:del w:id="3950" w:author="Bonnie Yang" w:date="2023-07-22T20:39:00Z">
                    <w:r w:rsidRPr="00AC6B77" w:rsidDel="00B7642F">
                      <w:rPr>
                        <w:rFonts w:eastAsiaTheme="minorHAnsi" w:cs="宋体"/>
                        <w:kern w:val="0"/>
                        <w:szCs w:val="21"/>
                      </w:rPr>
                      <w:delText xml:space="preserve">2.If user unselects the checkbox, Vendor ID is required. </w:delText>
                    </w:r>
                  </w:del>
                </w:p>
                <w:p w14:paraId="6C77E955" w14:textId="48CAECEC" w:rsidR="00566A62" w:rsidRPr="00AC6B77" w:rsidDel="00B7642F" w:rsidRDefault="00566A62">
                  <w:pPr>
                    <w:widowControl/>
                    <w:spacing w:before="100" w:beforeAutospacing="1" w:after="100" w:afterAutospacing="1"/>
                    <w:jc w:val="left"/>
                    <w:rPr>
                      <w:del w:id="3951" w:author="Bonnie Yang" w:date="2023-07-22T20:39:00Z"/>
                      <w:rFonts w:eastAsiaTheme="minorHAnsi" w:cs="宋体"/>
                      <w:kern w:val="0"/>
                      <w:szCs w:val="21"/>
                    </w:rPr>
                  </w:pPr>
                  <w:del w:id="3952" w:author="Bonnie Yang" w:date="2023-07-22T20:39:00Z">
                    <w:r w:rsidRPr="00AC6B77" w:rsidDel="00B7642F">
                      <w:rPr>
                        <w:rFonts w:eastAsiaTheme="minorHAnsi" w:cs="宋体"/>
                        <w:kern w:val="0"/>
                        <w:szCs w:val="21"/>
                      </w:rPr>
                      <w:delText>Vendor ID and Vendor Name must unique whatever the vendor type is.</w:delText>
                    </w:r>
                  </w:del>
                </w:p>
              </w:tc>
              <w:tc>
                <w:tcPr>
                  <w:tcW w:w="0" w:type="auto"/>
                  <w:vAlign w:val="center"/>
                  <w:hideMark/>
                </w:tcPr>
                <w:p w14:paraId="4F3F4562" w14:textId="2BF00269" w:rsidR="00566A62" w:rsidRPr="00AC6B77" w:rsidDel="00B7642F" w:rsidRDefault="00566A62">
                  <w:pPr>
                    <w:widowControl/>
                    <w:jc w:val="left"/>
                    <w:rPr>
                      <w:del w:id="3953" w:author="Bonnie Yang" w:date="2023-07-22T20:39:00Z"/>
                      <w:rFonts w:eastAsiaTheme="minorHAnsi" w:cs="宋体"/>
                      <w:kern w:val="0"/>
                      <w:szCs w:val="21"/>
                    </w:rPr>
                  </w:pPr>
                </w:p>
              </w:tc>
            </w:tr>
            <w:tr w:rsidR="00566A62" w:rsidRPr="00C8768E" w:rsidDel="00B7642F" w14:paraId="123BE6A6" w14:textId="69E03F7A">
              <w:trPr>
                <w:tblCellSpacing w:w="15" w:type="dxa"/>
                <w:del w:id="3954" w:author="Bonnie Yang [2]" w:date="2023-07-22T20:39:00Z"/>
              </w:trPr>
              <w:tc>
                <w:tcPr>
                  <w:tcW w:w="0" w:type="auto"/>
                  <w:gridSpan w:val="8"/>
                  <w:vAlign w:val="center"/>
                  <w:hideMark/>
                </w:tcPr>
                <w:p w14:paraId="770F5052" w14:textId="2E80E1C6" w:rsidR="00566A62" w:rsidRPr="00AC6B77" w:rsidDel="00B7642F" w:rsidRDefault="00566A62">
                  <w:pPr>
                    <w:widowControl/>
                    <w:spacing w:before="100" w:beforeAutospacing="1" w:after="100" w:afterAutospacing="1"/>
                    <w:jc w:val="left"/>
                    <w:rPr>
                      <w:del w:id="3955" w:author="Bonnie Yang" w:date="2023-07-22T20:39:00Z"/>
                      <w:rFonts w:eastAsiaTheme="minorHAnsi" w:cs="宋体"/>
                      <w:kern w:val="0"/>
                      <w:szCs w:val="21"/>
                    </w:rPr>
                  </w:pPr>
                  <w:del w:id="3956" w:author="Bonnie Yang" w:date="2023-07-22T20:39:00Z">
                    <w:r w:rsidRPr="00AC6B77" w:rsidDel="00B7642F">
                      <w:rPr>
                        <w:rFonts w:eastAsiaTheme="minorHAnsi" w:cs="宋体"/>
                        <w:kern w:val="0"/>
                        <w:szCs w:val="21"/>
                      </w:rPr>
                      <w:delText>User edits an existing vendor</w:delText>
                    </w:r>
                  </w:del>
                </w:p>
              </w:tc>
              <w:tc>
                <w:tcPr>
                  <w:tcW w:w="0" w:type="auto"/>
                  <w:gridSpan w:val="7"/>
                  <w:vAlign w:val="center"/>
                  <w:hideMark/>
                </w:tcPr>
                <w:p w14:paraId="21894384" w14:textId="4D94E02F" w:rsidR="00566A62" w:rsidRPr="00AC6B77" w:rsidDel="00B7642F" w:rsidRDefault="00566A62">
                  <w:pPr>
                    <w:widowControl/>
                    <w:spacing w:before="100" w:beforeAutospacing="1" w:after="100" w:afterAutospacing="1"/>
                    <w:jc w:val="left"/>
                    <w:rPr>
                      <w:del w:id="3957" w:author="Bonnie Yang" w:date="2023-07-22T20:39:00Z"/>
                      <w:rFonts w:eastAsiaTheme="minorHAnsi" w:cs="宋体"/>
                      <w:kern w:val="0"/>
                      <w:szCs w:val="21"/>
                    </w:rPr>
                  </w:pPr>
                  <w:del w:id="3958" w:author="Bonnie Yang" w:date="2023-07-22T20:39:00Z">
                    <w:r w:rsidRPr="00AC6B77" w:rsidDel="00B7642F">
                      <w:rPr>
                        <w:rFonts w:eastAsiaTheme="minorHAnsi" w:cs="宋体"/>
                        <w:kern w:val="0"/>
                        <w:szCs w:val="21"/>
                      </w:rPr>
                      <w:delText>User views a vendor’s type ‘Supplier' or ‘Manufacturer &amp; Supplier’ on pop-up window</w:delText>
                    </w:r>
                  </w:del>
                </w:p>
              </w:tc>
              <w:tc>
                <w:tcPr>
                  <w:tcW w:w="0" w:type="auto"/>
                  <w:gridSpan w:val="4"/>
                  <w:vAlign w:val="center"/>
                  <w:hideMark/>
                </w:tcPr>
                <w:p w14:paraId="29EFDDD2" w14:textId="586BB7D8" w:rsidR="00566A62" w:rsidRPr="00AC6B77" w:rsidDel="00B7642F" w:rsidRDefault="00566A62">
                  <w:pPr>
                    <w:widowControl/>
                    <w:spacing w:before="100" w:beforeAutospacing="1" w:after="100" w:afterAutospacing="1"/>
                    <w:jc w:val="left"/>
                    <w:rPr>
                      <w:del w:id="3959" w:author="Bonnie Yang" w:date="2023-07-22T20:39:00Z"/>
                      <w:rFonts w:eastAsiaTheme="minorHAnsi" w:cs="宋体"/>
                      <w:kern w:val="0"/>
                      <w:szCs w:val="21"/>
                    </w:rPr>
                  </w:pPr>
                  <w:del w:id="3960" w:author="Bonnie Yang" w:date="2023-07-22T20:39:00Z">
                    <w:r w:rsidRPr="00AC6B77" w:rsidDel="00B7642F">
                      <w:rPr>
                        <w:rFonts w:eastAsiaTheme="minorHAnsi" w:cs="宋体"/>
                        <w:kern w:val="0"/>
                        <w:szCs w:val="21"/>
                      </w:rPr>
                      <w:delText>1.Display the previous vendor ID</w:delText>
                    </w:r>
                  </w:del>
                </w:p>
                <w:p w14:paraId="721D83F9" w14:textId="2C419259" w:rsidR="00566A62" w:rsidRPr="00AC6B77" w:rsidDel="00B7642F" w:rsidRDefault="00566A62">
                  <w:pPr>
                    <w:widowControl/>
                    <w:spacing w:before="100" w:beforeAutospacing="1" w:after="100" w:afterAutospacing="1"/>
                    <w:jc w:val="left"/>
                    <w:rPr>
                      <w:del w:id="3961" w:author="Bonnie Yang" w:date="2023-07-22T20:39:00Z"/>
                      <w:rFonts w:eastAsiaTheme="minorHAnsi" w:cs="宋体"/>
                      <w:kern w:val="0"/>
                      <w:szCs w:val="21"/>
                    </w:rPr>
                  </w:pPr>
                  <w:del w:id="3962" w:author="Bonnie Yang" w:date="2023-07-22T20:39:00Z">
                    <w:r w:rsidRPr="00AC6B77" w:rsidDel="00B7642F">
                      <w:rPr>
                        <w:rFonts w:eastAsiaTheme="minorHAnsi" w:cs="宋体"/>
                        <w:kern w:val="0"/>
                        <w:szCs w:val="21"/>
                      </w:rPr>
                      <w:delText>2.The checkbox with 'Use dummy ID' no longer appear.</w:delText>
                    </w:r>
                  </w:del>
                </w:p>
              </w:tc>
              <w:tc>
                <w:tcPr>
                  <w:tcW w:w="0" w:type="auto"/>
                  <w:vAlign w:val="center"/>
                  <w:hideMark/>
                </w:tcPr>
                <w:p w14:paraId="715CDA9E" w14:textId="6A98256A" w:rsidR="00566A62" w:rsidRPr="00AC6B77" w:rsidDel="00B7642F" w:rsidRDefault="00566A62">
                  <w:pPr>
                    <w:widowControl/>
                    <w:jc w:val="left"/>
                    <w:rPr>
                      <w:del w:id="3963" w:author="Bonnie Yang" w:date="2023-07-22T20:39:00Z"/>
                      <w:rFonts w:eastAsiaTheme="minorHAnsi" w:cs="宋体"/>
                      <w:kern w:val="0"/>
                      <w:szCs w:val="21"/>
                    </w:rPr>
                  </w:pPr>
                </w:p>
              </w:tc>
            </w:tr>
            <w:tr w:rsidR="00566A62" w:rsidRPr="00C8768E" w:rsidDel="00B7642F" w14:paraId="6EAFF7B7" w14:textId="7668B4EC">
              <w:trPr>
                <w:tblCellSpacing w:w="15" w:type="dxa"/>
                <w:del w:id="3964" w:author="Bonnie Yang [2]" w:date="2023-07-22T20:39:00Z"/>
              </w:trPr>
              <w:tc>
                <w:tcPr>
                  <w:tcW w:w="0" w:type="auto"/>
                  <w:gridSpan w:val="4"/>
                  <w:vAlign w:val="center"/>
                  <w:hideMark/>
                </w:tcPr>
                <w:p w14:paraId="1F0C1C8A" w14:textId="4949F64B" w:rsidR="00566A62" w:rsidRPr="00AC6B77" w:rsidDel="00B7642F" w:rsidRDefault="00566A62">
                  <w:pPr>
                    <w:widowControl/>
                    <w:spacing w:before="100" w:beforeAutospacing="1" w:after="100" w:afterAutospacing="1"/>
                    <w:jc w:val="left"/>
                    <w:rPr>
                      <w:del w:id="3965" w:author="Bonnie Yang" w:date="2023-07-22T20:39:00Z"/>
                      <w:rFonts w:eastAsiaTheme="minorHAnsi" w:cs="宋体"/>
                      <w:kern w:val="0"/>
                      <w:szCs w:val="21"/>
                    </w:rPr>
                  </w:pPr>
                  <w:del w:id="3966" w:author="Bonnie Yang" w:date="2023-07-22T20:39:00Z">
                    <w:r w:rsidRPr="00AC6B77" w:rsidDel="00B7642F">
                      <w:rPr>
                        <w:rFonts w:eastAsiaTheme="minorHAnsi" w:cs="宋体"/>
                        <w:kern w:val="0"/>
                        <w:szCs w:val="21"/>
                      </w:rPr>
                      <w:lastRenderedPageBreak/>
                      <w:delText>User edits an existing vendor</w:delText>
                    </w:r>
                  </w:del>
                </w:p>
              </w:tc>
              <w:tc>
                <w:tcPr>
                  <w:tcW w:w="0" w:type="auto"/>
                  <w:gridSpan w:val="9"/>
                  <w:vAlign w:val="center"/>
                  <w:hideMark/>
                </w:tcPr>
                <w:p w14:paraId="2EAF9062" w14:textId="5F5C8BC2" w:rsidR="00566A62" w:rsidRPr="00AC6B77" w:rsidDel="00B7642F" w:rsidRDefault="00566A62">
                  <w:pPr>
                    <w:widowControl/>
                    <w:spacing w:before="100" w:beforeAutospacing="1" w:after="100" w:afterAutospacing="1"/>
                    <w:jc w:val="left"/>
                    <w:rPr>
                      <w:del w:id="3967" w:author="Bonnie Yang" w:date="2023-07-22T20:39:00Z"/>
                      <w:rFonts w:eastAsiaTheme="minorHAnsi" w:cs="宋体"/>
                      <w:kern w:val="0"/>
                      <w:szCs w:val="21"/>
                    </w:rPr>
                  </w:pPr>
                  <w:del w:id="3968" w:author="Bonnie Yang" w:date="2023-07-22T20:39:00Z">
                    <w:r w:rsidRPr="00AC6B77" w:rsidDel="00B7642F">
                      <w:rPr>
                        <w:rFonts w:eastAsiaTheme="minorHAnsi" w:cs="宋体"/>
                        <w:kern w:val="0"/>
                        <w:szCs w:val="21"/>
                      </w:rPr>
                      <w:delText>User changes a vendor’s type from ‘Supplier' or ‘Manufacturer &amp; Supplier’ into 'Manufacturer’ on pop-up window</w:delText>
                    </w:r>
                  </w:del>
                </w:p>
              </w:tc>
              <w:tc>
                <w:tcPr>
                  <w:tcW w:w="0" w:type="auto"/>
                  <w:gridSpan w:val="5"/>
                  <w:vAlign w:val="center"/>
                  <w:hideMark/>
                </w:tcPr>
                <w:p w14:paraId="2042C690" w14:textId="19A3D41A" w:rsidR="00566A62" w:rsidRPr="00AC6B77" w:rsidDel="00B7642F" w:rsidRDefault="00566A62" w:rsidP="00566A62">
                  <w:pPr>
                    <w:widowControl/>
                    <w:numPr>
                      <w:ilvl w:val="0"/>
                      <w:numId w:val="1376"/>
                    </w:numPr>
                    <w:spacing w:before="100" w:beforeAutospacing="1" w:after="100" w:afterAutospacing="1"/>
                    <w:jc w:val="left"/>
                    <w:rPr>
                      <w:del w:id="3969" w:author="Bonnie Yang" w:date="2023-07-22T20:39:00Z"/>
                      <w:rFonts w:eastAsiaTheme="minorHAnsi" w:cs="宋体"/>
                      <w:kern w:val="0"/>
                      <w:szCs w:val="21"/>
                    </w:rPr>
                  </w:pPr>
                  <w:del w:id="3970" w:author="Bonnie Yang" w:date="2023-07-22T20:39:00Z">
                    <w:r w:rsidRPr="00AC6B77" w:rsidDel="00B7642F">
                      <w:rPr>
                        <w:rFonts w:eastAsiaTheme="minorHAnsi" w:cs="宋体"/>
                        <w:kern w:val="0"/>
                        <w:szCs w:val="21"/>
                      </w:rPr>
                      <w:delText>Never display the checkbox with 'Use dummy ID'.</w:delText>
                    </w:r>
                  </w:del>
                </w:p>
                <w:p w14:paraId="3CC83650" w14:textId="27E15BED" w:rsidR="00566A62" w:rsidRPr="00AC6B77" w:rsidDel="00B7642F" w:rsidRDefault="00566A62" w:rsidP="00566A62">
                  <w:pPr>
                    <w:widowControl/>
                    <w:numPr>
                      <w:ilvl w:val="0"/>
                      <w:numId w:val="1376"/>
                    </w:numPr>
                    <w:spacing w:before="100" w:beforeAutospacing="1" w:after="100" w:afterAutospacing="1"/>
                    <w:jc w:val="left"/>
                    <w:rPr>
                      <w:del w:id="3971" w:author="Bonnie Yang" w:date="2023-07-22T20:39:00Z"/>
                      <w:rFonts w:eastAsiaTheme="minorHAnsi" w:cs="宋体"/>
                      <w:kern w:val="0"/>
                      <w:szCs w:val="21"/>
                    </w:rPr>
                  </w:pPr>
                  <w:del w:id="3972" w:author="Bonnie Yang" w:date="2023-07-22T20:39:00Z">
                    <w:r w:rsidRPr="00AC6B77" w:rsidDel="00B7642F">
                      <w:rPr>
                        <w:rFonts w:eastAsiaTheme="minorHAnsi" w:cs="宋体"/>
                        <w:kern w:val="0"/>
                        <w:szCs w:val="21"/>
                      </w:rPr>
                      <w:delText>Vendor ID=previous vendor ID, user can edit it.</w:delText>
                    </w:r>
                  </w:del>
                </w:p>
                <w:p w14:paraId="67D87726" w14:textId="3B576B66" w:rsidR="00566A62" w:rsidRPr="00AC6B77" w:rsidDel="00B7642F" w:rsidRDefault="00566A62" w:rsidP="00566A62">
                  <w:pPr>
                    <w:widowControl/>
                    <w:numPr>
                      <w:ilvl w:val="0"/>
                      <w:numId w:val="1376"/>
                    </w:numPr>
                    <w:spacing w:before="100" w:beforeAutospacing="1" w:after="100" w:afterAutospacing="1"/>
                    <w:jc w:val="left"/>
                    <w:rPr>
                      <w:del w:id="3973" w:author="Bonnie Yang" w:date="2023-07-22T20:39:00Z"/>
                      <w:rFonts w:eastAsiaTheme="minorHAnsi" w:cs="宋体"/>
                      <w:kern w:val="0"/>
                      <w:szCs w:val="21"/>
                    </w:rPr>
                  </w:pPr>
                  <w:del w:id="3974" w:author="Bonnie Yang" w:date="2023-07-22T20:39:00Z">
                    <w:r w:rsidRPr="00AC6B77" w:rsidDel="00B7642F">
                      <w:rPr>
                        <w:rFonts w:eastAsiaTheme="minorHAnsi" w:cs="宋体"/>
                        <w:kern w:val="0"/>
                        <w:szCs w:val="21"/>
                      </w:rPr>
                      <w:delText>Vendor ID and Vendor Name must unique whatever the vendor type is.</w:delText>
                    </w:r>
                  </w:del>
                </w:p>
              </w:tc>
              <w:tc>
                <w:tcPr>
                  <w:tcW w:w="0" w:type="auto"/>
                  <w:gridSpan w:val="2"/>
                  <w:vAlign w:val="center"/>
                  <w:hideMark/>
                </w:tcPr>
                <w:p w14:paraId="765FCFB5" w14:textId="18157FDE" w:rsidR="00566A62" w:rsidRPr="00AC6B77" w:rsidDel="00B7642F" w:rsidRDefault="00566A62">
                  <w:pPr>
                    <w:widowControl/>
                    <w:spacing w:before="100" w:beforeAutospacing="1" w:after="100" w:afterAutospacing="1"/>
                    <w:jc w:val="left"/>
                    <w:rPr>
                      <w:del w:id="3975" w:author="Bonnie Yang" w:date="2023-07-22T20:39:00Z"/>
                      <w:rFonts w:eastAsiaTheme="minorHAnsi" w:cs="宋体"/>
                      <w:kern w:val="0"/>
                      <w:szCs w:val="21"/>
                    </w:rPr>
                  </w:pPr>
                  <w:del w:id="3976" w:author="Bonnie Yang" w:date="2023-07-22T20:39:00Z">
                    <w:r w:rsidRPr="00AC6B77" w:rsidDel="00B7642F">
                      <w:rPr>
                        <w:rFonts w:eastAsiaTheme="minorHAnsi" w:cs="宋体"/>
                        <w:kern w:val="0"/>
                        <w:szCs w:val="21"/>
                      </w:rPr>
                      <w:delText xml:space="preserve">E.G., </w:delText>
                    </w:r>
                  </w:del>
                </w:p>
                <w:p w14:paraId="54B049F7" w14:textId="37F8FDA8" w:rsidR="00566A62" w:rsidRPr="00AC6B77" w:rsidDel="00B7642F" w:rsidRDefault="00566A62">
                  <w:pPr>
                    <w:widowControl/>
                    <w:spacing w:before="100" w:beforeAutospacing="1" w:after="100" w:afterAutospacing="1"/>
                    <w:jc w:val="left"/>
                    <w:rPr>
                      <w:del w:id="3977" w:author="Bonnie Yang" w:date="2023-07-22T20:39:00Z"/>
                      <w:rFonts w:eastAsiaTheme="minorHAnsi" w:cs="宋体"/>
                      <w:kern w:val="0"/>
                      <w:szCs w:val="21"/>
                    </w:rPr>
                  </w:pPr>
                  <w:del w:id="3978" w:author="Bonnie Yang" w:date="2023-07-22T20:39:00Z">
                    <w:r w:rsidRPr="00AC6B77" w:rsidDel="00B7642F">
                      <w:rPr>
                        <w:rFonts w:eastAsiaTheme="minorHAnsi" w:cs="宋体"/>
                        <w:kern w:val="0"/>
                        <w:szCs w:val="21"/>
                      </w:rPr>
                      <w:delText>Vendor Name: 711 store</w:delText>
                    </w:r>
                  </w:del>
                </w:p>
                <w:p w14:paraId="0A126246" w14:textId="2316479C" w:rsidR="00566A62" w:rsidRPr="00AC6B77" w:rsidDel="00B7642F" w:rsidRDefault="00566A62">
                  <w:pPr>
                    <w:widowControl/>
                    <w:spacing w:before="100" w:beforeAutospacing="1" w:after="100" w:afterAutospacing="1"/>
                    <w:jc w:val="left"/>
                    <w:rPr>
                      <w:del w:id="3979" w:author="Bonnie Yang" w:date="2023-07-22T20:39:00Z"/>
                      <w:rFonts w:eastAsiaTheme="minorHAnsi" w:cs="宋体"/>
                      <w:kern w:val="0"/>
                      <w:szCs w:val="21"/>
                    </w:rPr>
                  </w:pPr>
                  <w:del w:id="3980" w:author="Bonnie Yang" w:date="2023-07-22T20:39:00Z">
                    <w:r w:rsidRPr="00AC6B77" w:rsidDel="00B7642F">
                      <w:rPr>
                        <w:rFonts w:eastAsiaTheme="minorHAnsi" w:cs="宋体"/>
                        <w:kern w:val="0"/>
                        <w:szCs w:val="21"/>
                      </w:rPr>
                      <w:delText>Vendor ID: 803456</w:delText>
                    </w:r>
                  </w:del>
                </w:p>
                <w:p w14:paraId="7E50CD3A" w14:textId="4F022D71" w:rsidR="00566A62" w:rsidRPr="00AC6B77" w:rsidDel="00B7642F" w:rsidRDefault="00566A62">
                  <w:pPr>
                    <w:widowControl/>
                    <w:spacing w:before="100" w:beforeAutospacing="1" w:after="100" w:afterAutospacing="1"/>
                    <w:jc w:val="left"/>
                    <w:rPr>
                      <w:del w:id="3981" w:author="Bonnie Yang" w:date="2023-07-22T20:39:00Z"/>
                      <w:rFonts w:eastAsiaTheme="minorHAnsi" w:cs="宋体"/>
                      <w:kern w:val="0"/>
                      <w:szCs w:val="21"/>
                    </w:rPr>
                  </w:pPr>
                  <w:del w:id="3982" w:author="Bonnie Yang" w:date="2023-07-22T20:39:00Z">
                    <w:r w:rsidRPr="00AC6B77" w:rsidDel="00B7642F">
                      <w:rPr>
                        <w:rFonts w:eastAsiaTheme="minorHAnsi" w:cs="宋体"/>
                        <w:kern w:val="0"/>
                        <w:szCs w:val="21"/>
                      </w:rPr>
                      <w:delText>Type: Supplier &gt; Manufacturer</w:delText>
                    </w:r>
                  </w:del>
                </w:p>
                <w:p w14:paraId="7CDE13F1" w14:textId="797AC872" w:rsidR="00566A62" w:rsidRPr="00AC6B77" w:rsidDel="00B7642F" w:rsidRDefault="00566A62">
                  <w:pPr>
                    <w:widowControl/>
                    <w:spacing w:before="100" w:beforeAutospacing="1" w:after="100" w:afterAutospacing="1"/>
                    <w:jc w:val="left"/>
                    <w:rPr>
                      <w:del w:id="3983" w:author="Bonnie Yang" w:date="2023-07-22T20:39:00Z"/>
                      <w:rFonts w:eastAsiaTheme="minorHAnsi" w:cs="宋体"/>
                      <w:kern w:val="0"/>
                      <w:szCs w:val="21"/>
                    </w:rPr>
                  </w:pPr>
                  <w:del w:id="3984" w:author="Bonnie Yang" w:date="2023-07-22T20:39:00Z">
                    <w:r w:rsidRPr="00AC6B77" w:rsidDel="00B7642F">
                      <w:rPr>
                        <w:rFonts w:eastAsiaTheme="minorHAnsi" w:cs="宋体"/>
                        <w:b/>
                        <w:kern w:val="0"/>
                        <w:szCs w:val="21"/>
                      </w:rPr>
                      <w:delText>Then</w:delText>
                    </w:r>
                    <w:r w:rsidRPr="00AC6B77" w:rsidDel="00B7642F">
                      <w:rPr>
                        <w:rFonts w:eastAsiaTheme="minorHAnsi" w:cs="宋体"/>
                        <w:kern w:val="0"/>
                        <w:szCs w:val="21"/>
                      </w:rPr>
                      <w:delText xml:space="preserve"> Vendor ID=803456</w:delText>
                    </w:r>
                  </w:del>
                </w:p>
              </w:tc>
            </w:tr>
            <w:tr w:rsidR="00566A62" w:rsidRPr="00C8768E" w:rsidDel="00B7642F" w14:paraId="652C32D2" w14:textId="761D84BE">
              <w:trPr>
                <w:tblCellSpacing w:w="15" w:type="dxa"/>
                <w:del w:id="3985" w:author="Bonnie Yang [2]" w:date="2023-07-22T20:39:00Z"/>
              </w:trPr>
              <w:tc>
                <w:tcPr>
                  <w:tcW w:w="0" w:type="auto"/>
                  <w:gridSpan w:val="2"/>
                  <w:vAlign w:val="center"/>
                  <w:hideMark/>
                </w:tcPr>
                <w:p w14:paraId="6FBF085C" w14:textId="390BF88F" w:rsidR="00566A62" w:rsidRPr="00AC6B77" w:rsidDel="00B7642F" w:rsidRDefault="00566A62">
                  <w:pPr>
                    <w:widowControl/>
                    <w:spacing w:before="100" w:beforeAutospacing="1" w:after="100" w:afterAutospacing="1"/>
                    <w:jc w:val="left"/>
                    <w:rPr>
                      <w:del w:id="3986" w:author="Bonnie Yang" w:date="2023-07-22T20:39:00Z"/>
                      <w:rFonts w:eastAsiaTheme="minorHAnsi" w:cs="宋体"/>
                      <w:kern w:val="0"/>
                      <w:szCs w:val="21"/>
                    </w:rPr>
                  </w:pPr>
                  <w:del w:id="3987" w:author="Bonnie Yang" w:date="2023-07-22T20:39:00Z">
                    <w:r w:rsidRPr="00AC6B77" w:rsidDel="00B7642F">
                      <w:rPr>
                        <w:rFonts w:eastAsiaTheme="minorHAnsi" w:cs="宋体"/>
                        <w:kern w:val="0"/>
                        <w:szCs w:val="21"/>
                      </w:rPr>
                      <w:delText>User edits an existing vendor</w:delText>
                    </w:r>
                  </w:del>
                </w:p>
              </w:tc>
              <w:tc>
                <w:tcPr>
                  <w:tcW w:w="0" w:type="auto"/>
                  <w:gridSpan w:val="8"/>
                  <w:vAlign w:val="center"/>
                  <w:hideMark/>
                </w:tcPr>
                <w:p w14:paraId="0EB0AC62" w14:textId="3392D1FB" w:rsidR="00566A62" w:rsidRPr="00AC6B77" w:rsidDel="00B7642F" w:rsidRDefault="00566A62">
                  <w:pPr>
                    <w:widowControl/>
                    <w:spacing w:before="100" w:beforeAutospacing="1" w:after="100" w:afterAutospacing="1"/>
                    <w:jc w:val="left"/>
                    <w:rPr>
                      <w:del w:id="3988" w:author="Bonnie Yang" w:date="2023-07-22T20:39:00Z"/>
                      <w:rFonts w:eastAsiaTheme="minorHAnsi" w:cs="宋体"/>
                      <w:kern w:val="0"/>
                      <w:szCs w:val="21"/>
                    </w:rPr>
                  </w:pPr>
                  <w:del w:id="3989" w:author="Bonnie Yang" w:date="2023-07-22T20:39:00Z">
                    <w:r w:rsidRPr="00AC6B77" w:rsidDel="00B7642F">
                      <w:rPr>
                        <w:rFonts w:eastAsiaTheme="minorHAnsi" w:cs="宋体"/>
                        <w:kern w:val="0"/>
                        <w:szCs w:val="21"/>
                      </w:rPr>
                      <w:delText>User views a vendor’s type ‘Manufacturer’ on pop-up window</w:delText>
                    </w:r>
                  </w:del>
                </w:p>
              </w:tc>
              <w:tc>
                <w:tcPr>
                  <w:tcW w:w="0" w:type="auto"/>
                  <w:gridSpan w:val="7"/>
                  <w:vAlign w:val="center"/>
                  <w:hideMark/>
                </w:tcPr>
                <w:p w14:paraId="2AD1E1ED" w14:textId="4AD3F509" w:rsidR="00566A62" w:rsidRPr="00AC6B77" w:rsidDel="00B7642F" w:rsidRDefault="00566A62" w:rsidP="00566A62">
                  <w:pPr>
                    <w:widowControl/>
                    <w:numPr>
                      <w:ilvl w:val="0"/>
                      <w:numId w:val="1377"/>
                    </w:numPr>
                    <w:spacing w:before="100" w:beforeAutospacing="1" w:after="100" w:afterAutospacing="1"/>
                    <w:jc w:val="left"/>
                    <w:rPr>
                      <w:del w:id="3990" w:author="Bonnie Yang" w:date="2023-07-22T20:39:00Z"/>
                      <w:rFonts w:eastAsiaTheme="minorHAnsi" w:cs="宋体"/>
                      <w:kern w:val="0"/>
                      <w:szCs w:val="21"/>
                    </w:rPr>
                  </w:pPr>
                  <w:del w:id="3991" w:author="Bonnie Yang" w:date="2023-07-22T20:39:00Z">
                    <w:r w:rsidRPr="00AC6B77" w:rsidDel="00B7642F">
                      <w:rPr>
                        <w:rFonts w:eastAsiaTheme="minorHAnsi" w:cs="宋体"/>
                        <w:kern w:val="0"/>
                        <w:szCs w:val="21"/>
                      </w:rPr>
                      <w:delText>Display the checkbox with 'Use dummy ID'</w:delText>
                    </w:r>
                  </w:del>
                </w:p>
                <w:p w14:paraId="50D50F06" w14:textId="0FE1A153" w:rsidR="00566A62" w:rsidRPr="00AC6B77" w:rsidDel="00B7642F" w:rsidRDefault="00566A62" w:rsidP="00566A62">
                  <w:pPr>
                    <w:widowControl/>
                    <w:numPr>
                      <w:ilvl w:val="0"/>
                      <w:numId w:val="1377"/>
                    </w:numPr>
                    <w:spacing w:before="100" w:beforeAutospacing="1" w:after="100" w:afterAutospacing="1"/>
                    <w:jc w:val="left"/>
                    <w:rPr>
                      <w:del w:id="3992" w:author="Bonnie Yang" w:date="2023-07-22T20:39:00Z"/>
                      <w:rFonts w:eastAsiaTheme="minorHAnsi" w:cs="宋体"/>
                      <w:kern w:val="0"/>
                      <w:szCs w:val="21"/>
                    </w:rPr>
                  </w:pPr>
                  <w:del w:id="3993" w:author="Bonnie Yang" w:date="2023-07-22T20:39:00Z">
                    <w:r w:rsidRPr="00AC6B77" w:rsidDel="00B7642F">
                      <w:rPr>
                        <w:rFonts w:eastAsiaTheme="minorHAnsi" w:cs="宋体"/>
                        <w:kern w:val="0"/>
                        <w:szCs w:val="21"/>
                      </w:rPr>
                      <w:delText>If the vendor ID is dummy ID. The checkbox default selected. Display the value of dummy ID in the input box and gray it out. User hasn’t enter it. Then if user unselects it manually, clear the input box and user is able to enter a new ID.</w:delText>
                    </w:r>
                  </w:del>
                </w:p>
                <w:p w14:paraId="18AE2F6D" w14:textId="595C61DD" w:rsidR="00566A62" w:rsidRPr="00AC6B77" w:rsidDel="00B7642F" w:rsidRDefault="00566A62" w:rsidP="00566A62">
                  <w:pPr>
                    <w:widowControl/>
                    <w:numPr>
                      <w:ilvl w:val="0"/>
                      <w:numId w:val="1377"/>
                    </w:numPr>
                    <w:spacing w:before="100" w:beforeAutospacing="1" w:after="100" w:afterAutospacing="1"/>
                    <w:jc w:val="left"/>
                    <w:rPr>
                      <w:del w:id="3994" w:author="Bonnie Yang" w:date="2023-07-22T20:39:00Z"/>
                      <w:rFonts w:eastAsiaTheme="minorHAnsi" w:cs="宋体"/>
                      <w:kern w:val="0"/>
                      <w:szCs w:val="21"/>
                    </w:rPr>
                  </w:pPr>
                  <w:del w:id="3995" w:author="Bonnie Yang" w:date="2023-07-22T20:39:00Z">
                    <w:r w:rsidRPr="00AC6B77" w:rsidDel="00B7642F">
                      <w:rPr>
                        <w:rFonts w:eastAsiaTheme="minorHAnsi" w:cs="宋体"/>
                        <w:kern w:val="0"/>
                        <w:szCs w:val="21"/>
                      </w:rPr>
                      <w:delText>If the vendor ID isn’t dummy ID, NEVER display the checkbox. Use the previous ID as vendor ID, user can edit it.</w:delText>
                    </w:r>
                  </w:del>
                </w:p>
                <w:p w14:paraId="6D5E1EB2" w14:textId="0C4F008E" w:rsidR="00566A62" w:rsidRPr="00AC6B77" w:rsidDel="00B7642F" w:rsidRDefault="00566A62" w:rsidP="00566A62">
                  <w:pPr>
                    <w:widowControl/>
                    <w:numPr>
                      <w:ilvl w:val="0"/>
                      <w:numId w:val="1377"/>
                    </w:numPr>
                    <w:spacing w:before="100" w:beforeAutospacing="1" w:after="100" w:afterAutospacing="1"/>
                    <w:jc w:val="left"/>
                    <w:rPr>
                      <w:del w:id="3996" w:author="Bonnie Yang" w:date="2023-07-22T20:39:00Z"/>
                      <w:rFonts w:eastAsiaTheme="minorHAnsi" w:cs="宋体"/>
                      <w:kern w:val="0"/>
                      <w:szCs w:val="21"/>
                    </w:rPr>
                  </w:pPr>
                  <w:del w:id="3997" w:author="Bonnie Yang" w:date="2023-07-22T20:39:00Z">
                    <w:r w:rsidRPr="00AC6B77" w:rsidDel="00B7642F">
                      <w:rPr>
                        <w:rFonts w:eastAsiaTheme="minorHAnsi" w:cs="宋体"/>
                        <w:kern w:val="0"/>
                        <w:szCs w:val="21"/>
                      </w:rPr>
                      <w:delText>Vendor ID and Vendor Name is required. Vendor ID must unique whatever the vendor type is.</w:delText>
                    </w:r>
                  </w:del>
                </w:p>
              </w:tc>
              <w:tc>
                <w:tcPr>
                  <w:tcW w:w="0" w:type="auto"/>
                  <w:gridSpan w:val="3"/>
                  <w:vAlign w:val="center"/>
                  <w:hideMark/>
                </w:tcPr>
                <w:p w14:paraId="4ECC720C" w14:textId="004E53DE" w:rsidR="00566A62" w:rsidRPr="00AC6B77" w:rsidDel="00B7642F" w:rsidRDefault="00566A62">
                  <w:pPr>
                    <w:widowControl/>
                    <w:spacing w:before="100" w:beforeAutospacing="1" w:after="100" w:afterAutospacing="1"/>
                    <w:jc w:val="left"/>
                    <w:rPr>
                      <w:del w:id="3998" w:author="Bonnie Yang" w:date="2023-07-22T20:39:00Z"/>
                      <w:rFonts w:eastAsiaTheme="minorHAnsi" w:cs="宋体"/>
                      <w:kern w:val="0"/>
                      <w:szCs w:val="21"/>
                    </w:rPr>
                  </w:pPr>
                  <w:del w:id="3999" w:author="Bonnie Yang" w:date="2023-07-22T20:39:00Z">
                    <w:r w:rsidRPr="00AC6B77" w:rsidDel="00B7642F">
                      <w:rPr>
                        <w:rFonts w:eastAsiaTheme="minorHAnsi" w:cs="宋体"/>
                        <w:kern w:val="0"/>
                        <w:szCs w:val="21"/>
                      </w:rPr>
                      <w:delText xml:space="preserve">E.G., </w:delText>
                    </w:r>
                  </w:del>
                </w:p>
                <w:p w14:paraId="1440190B" w14:textId="4897C01D" w:rsidR="00566A62" w:rsidRPr="00AC6B77" w:rsidDel="00B7642F" w:rsidRDefault="00566A62">
                  <w:pPr>
                    <w:widowControl/>
                    <w:spacing w:before="100" w:beforeAutospacing="1" w:after="100" w:afterAutospacing="1"/>
                    <w:jc w:val="left"/>
                    <w:rPr>
                      <w:del w:id="4000" w:author="Bonnie Yang" w:date="2023-07-22T20:39:00Z"/>
                      <w:rFonts w:eastAsiaTheme="minorHAnsi" w:cs="宋体"/>
                      <w:kern w:val="0"/>
                      <w:szCs w:val="21"/>
                    </w:rPr>
                  </w:pPr>
                  <w:del w:id="4001" w:author="Bonnie Yang" w:date="2023-07-22T20:39:00Z">
                    <w:r w:rsidRPr="00AC6B77" w:rsidDel="00B7642F">
                      <w:rPr>
                        <w:rFonts w:eastAsiaTheme="minorHAnsi" w:cs="宋体"/>
                        <w:kern w:val="0"/>
                        <w:szCs w:val="21"/>
                      </w:rPr>
                      <w:delText>Vendor Name: Cup Manufacturer co.</w:delText>
                    </w:r>
                  </w:del>
                </w:p>
                <w:p w14:paraId="7A0D76EF" w14:textId="4475AC84" w:rsidR="00566A62" w:rsidRPr="00AC6B77" w:rsidDel="00B7642F" w:rsidRDefault="00566A62">
                  <w:pPr>
                    <w:widowControl/>
                    <w:spacing w:before="100" w:beforeAutospacing="1" w:after="100" w:afterAutospacing="1"/>
                    <w:jc w:val="left"/>
                    <w:rPr>
                      <w:del w:id="4002" w:author="Bonnie Yang" w:date="2023-07-22T20:39:00Z"/>
                      <w:rFonts w:eastAsiaTheme="minorHAnsi" w:cs="宋体"/>
                      <w:kern w:val="0"/>
                      <w:szCs w:val="21"/>
                    </w:rPr>
                  </w:pPr>
                  <w:del w:id="4003" w:author="Bonnie Yang" w:date="2023-07-22T20:39:00Z">
                    <w:r w:rsidRPr="00AC6B77" w:rsidDel="00B7642F">
                      <w:rPr>
                        <w:rFonts w:eastAsiaTheme="minorHAnsi" w:cs="宋体"/>
                        <w:kern w:val="0"/>
                        <w:szCs w:val="21"/>
                      </w:rPr>
                      <w:delText>Type: Manufacturer</w:delText>
                    </w:r>
                  </w:del>
                </w:p>
                <w:p w14:paraId="7198BB03" w14:textId="2A4BC721" w:rsidR="00566A62" w:rsidRPr="00AC6B77" w:rsidDel="00B7642F" w:rsidRDefault="00566A62">
                  <w:pPr>
                    <w:widowControl/>
                    <w:spacing w:before="100" w:beforeAutospacing="1" w:after="100" w:afterAutospacing="1"/>
                    <w:jc w:val="left"/>
                    <w:rPr>
                      <w:del w:id="4004" w:author="Bonnie Yang" w:date="2023-07-22T20:39:00Z"/>
                      <w:rFonts w:eastAsiaTheme="minorHAnsi" w:cs="宋体"/>
                      <w:kern w:val="0"/>
                      <w:szCs w:val="21"/>
                    </w:rPr>
                  </w:pPr>
                  <w:del w:id="4005" w:author="Bonnie Yang" w:date="2023-07-22T20:39:00Z">
                    <w:r w:rsidRPr="00AC6B77" w:rsidDel="00B7642F">
                      <w:rPr>
                        <w:rFonts w:eastAsiaTheme="minorHAnsi" w:cs="宋体"/>
                        <w:b/>
                        <w:kern w:val="0"/>
                        <w:szCs w:val="21"/>
                      </w:rPr>
                      <w:delText xml:space="preserve">If Vendor ID: DUMMY03, </w:delText>
                    </w:r>
                    <w:r w:rsidRPr="00AC6B77" w:rsidDel="00B7642F">
                      <w:rPr>
                        <w:rFonts w:eastAsiaTheme="minorHAnsi" w:cs="宋体"/>
                        <w:kern w:val="0"/>
                        <w:szCs w:val="21"/>
                      </w:rPr>
                      <w:delText>then “Use Dummy ID”=True, gray out the input box.</w:delText>
                    </w:r>
                  </w:del>
                </w:p>
                <w:p w14:paraId="0B4B5C9A" w14:textId="6A6314B0" w:rsidR="00566A62" w:rsidRPr="00AC6B77" w:rsidDel="00B7642F" w:rsidRDefault="00566A62">
                  <w:pPr>
                    <w:widowControl/>
                    <w:spacing w:before="100" w:beforeAutospacing="1" w:after="100" w:afterAutospacing="1"/>
                    <w:jc w:val="left"/>
                    <w:rPr>
                      <w:del w:id="4006" w:author="Bonnie Yang" w:date="2023-07-22T20:39:00Z"/>
                      <w:rFonts w:eastAsiaTheme="minorHAnsi" w:cs="宋体"/>
                      <w:kern w:val="0"/>
                      <w:szCs w:val="21"/>
                    </w:rPr>
                  </w:pPr>
                  <w:del w:id="4007" w:author="Bonnie Yang" w:date="2023-07-22T20:39:00Z">
                    <w:r w:rsidRPr="00AC6B77" w:rsidDel="00B7642F">
                      <w:rPr>
                        <w:rFonts w:eastAsiaTheme="minorHAnsi" w:cs="宋体"/>
                        <w:b/>
                        <w:kern w:val="0"/>
                        <w:szCs w:val="21"/>
                      </w:rPr>
                      <w:delText>If Vendor ID: 805556,</w:delText>
                    </w:r>
                    <w:r w:rsidRPr="00AC6B77" w:rsidDel="00B7642F">
                      <w:rPr>
                        <w:rFonts w:eastAsiaTheme="minorHAnsi" w:cs="宋体"/>
                        <w:kern w:val="0"/>
                        <w:szCs w:val="21"/>
                      </w:rPr>
                      <w:delText xml:space="preserve"> then “Vendor ID”=805556, editable.</w:delText>
                    </w:r>
                  </w:del>
                </w:p>
              </w:tc>
            </w:tr>
            <w:tr w:rsidR="00566A62" w:rsidRPr="00C8768E" w:rsidDel="00B7642F" w14:paraId="3E763AD9" w14:textId="653B9983">
              <w:trPr>
                <w:tblCellSpacing w:w="15" w:type="dxa"/>
                <w:del w:id="4008" w:author="Bonnie Yang [2]" w:date="2023-07-22T20:39:00Z"/>
              </w:trPr>
              <w:tc>
                <w:tcPr>
                  <w:tcW w:w="0" w:type="auto"/>
                  <w:gridSpan w:val="3"/>
                  <w:vAlign w:val="center"/>
                  <w:hideMark/>
                </w:tcPr>
                <w:p w14:paraId="6BA688F0" w14:textId="22E5B107" w:rsidR="00566A62" w:rsidRPr="00AC6B77" w:rsidDel="00B7642F" w:rsidRDefault="00566A62">
                  <w:pPr>
                    <w:widowControl/>
                    <w:spacing w:before="100" w:beforeAutospacing="1" w:after="100" w:afterAutospacing="1"/>
                    <w:jc w:val="left"/>
                    <w:rPr>
                      <w:del w:id="4009" w:author="Bonnie Yang" w:date="2023-07-22T20:39:00Z"/>
                      <w:rFonts w:eastAsiaTheme="minorHAnsi" w:cs="宋体"/>
                      <w:kern w:val="0"/>
                      <w:szCs w:val="21"/>
                    </w:rPr>
                  </w:pPr>
                  <w:del w:id="4010" w:author="Bonnie Yang" w:date="2023-07-22T20:39:00Z">
                    <w:r w:rsidRPr="00AC6B77" w:rsidDel="00B7642F">
                      <w:rPr>
                        <w:rFonts w:eastAsiaTheme="minorHAnsi" w:cs="宋体"/>
                        <w:kern w:val="0"/>
                        <w:szCs w:val="21"/>
                      </w:rPr>
                      <w:delText>User edits an existing vendor</w:delText>
                    </w:r>
                  </w:del>
                </w:p>
              </w:tc>
              <w:tc>
                <w:tcPr>
                  <w:tcW w:w="0" w:type="auto"/>
                  <w:gridSpan w:val="8"/>
                  <w:vAlign w:val="center"/>
                  <w:hideMark/>
                </w:tcPr>
                <w:p w14:paraId="6EE0598B" w14:textId="0717B660" w:rsidR="00566A62" w:rsidRPr="00AC6B77" w:rsidDel="00B7642F" w:rsidRDefault="00566A62">
                  <w:pPr>
                    <w:widowControl/>
                    <w:spacing w:before="100" w:beforeAutospacing="1" w:after="100" w:afterAutospacing="1"/>
                    <w:jc w:val="left"/>
                    <w:rPr>
                      <w:del w:id="4011" w:author="Bonnie Yang" w:date="2023-07-22T20:39:00Z"/>
                      <w:rFonts w:eastAsiaTheme="minorHAnsi" w:cs="宋体"/>
                      <w:kern w:val="0"/>
                      <w:szCs w:val="21"/>
                    </w:rPr>
                  </w:pPr>
                  <w:del w:id="4012" w:author="Bonnie Yang" w:date="2023-07-22T20:39:00Z">
                    <w:r w:rsidRPr="00AC6B77" w:rsidDel="00B7642F">
                      <w:rPr>
                        <w:rFonts w:eastAsiaTheme="minorHAnsi" w:cs="宋体"/>
                        <w:kern w:val="0"/>
                        <w:szCs w:val="21"/>
                      </w:rPr>
                      <w:delText>User changes a vendor’s type from 'Manufacturer’ into ‘Supplier' or ‘Manufacturer &amp; Supplier’</w:delText>
                    </w:r>
                  </w:del>
                </w:p>
              </w:tc>
              <w:tc>
                <w:tcPr>
                  <w:tcW w:w="0" w:type="auto"/>
                  <w:gridSpan w:val="5"/>
                  <w:vAlign w:val="center"/>
                  <w:hideMark/>
                </w:tcPr>
                <w:p w14:paraId="2FD81B2A" w14:textId="73C3FC7B" w:rsidR="00566A62" w:rsidRPr="00AC6B77" w:rsidDel="00B7642F" w:rsidRDefault="00566A62" w:rsidP="00566A62">
                  <w:pPr>
                    <w:widowControl/>
                    <w:numPr>
                      <w:ilvl w:val="0"/>
                      <w:numId w:val="1378"/>
                    </w:numPr>
                    <w:spacing w:before="100" w:beforeAutospacing="1" w:after="100" w:afterAutospacing="1"/>
                    <w:jc w:val="left"/>
                    <w:rPr>
                      <w:del w:id="4013" w:author="Bonnie Yang" w:date="2023-07-22T20:39:00Z"/>
                      <w:rFonts w:eastAsiaTheme="minorHAnsi" w:cs="宋体"/>
                      <w:kern w:val="0"/>
                      <w:szCs w:val="21"/>
                    </w:rPr>
                  </w:pPr>
                  <w:del w:id="4014" w:author="Bonnie Yang" w:date="2023-07-22T20:39:00Z">
                    <w:r w:rsidRPr="00AC6B77" w:rsidDel="00B7642F">
                      <w:rPr>
                        <w:rFonts w:eastAsiaTheme="minorHAnsi" w:cs="宋体"/>
                        <w:kern w:val="0"/>
                        <w:szCs w:val="21"/>
                      </w:rPr>
                      <w:delText>The checkbox with 'Use dummy ID' must no longer appear.</w:delText>
                    </w:r>
                  </w:del>
                </w:p>
                <w:p w14:paraId="1096E2DE" w14:textId="3AE8DC0E" w:rsidR="00566A62" w:rsidRPr="00AC6B77" w:rsidDel="00B7642F" w:rsidRDefault="00566A62" w:rsidP="00566A62">
                  <w:pPr>
                    <w:widowControl/>
                    <w:numPr>
                      <w:ilvl w:val="0"/>
                      <w:numId w:val="1378"/>
                    </w:numPr>
                    <w:spacing w:before="100" w:beforeAutospacing="1" w:after="100" w:afterAutospacing="1"/>
                    <w:jc w:val="left"/>
                    <w:rPr>
                      <w:del w:id="4015" w:author="Bonnie Yang" w:date="2023-07-22T20:39:00Z"/>
                      <w:rFonts w:eastAsiaTheme="minorHAnsi" w:cs="宋体"/>
                      <w:kern w:val="0"/>
                      <w:szCs w:val="21"/>
                    </w:rPr>
                  </w:pPr>
                  <w:del w:id="4016" w:author="Bonnie Yang" w:date="2023-07-22T20:39:00Z">
                    <w:r w:rsidRPr="00AC6B77" w:rsidDel="00B7642F">
                      <w:rPr>
                        <w:rFonts w:eastAsiaTheme="minorHAnsi" w:cs="宋体"/>
                        <w:kern w:val="0"/>
                        <w:szCs w:val="21"/>
                      </w:rPr>
                      <w:delText>If the vendor ID is dummy ID. The value of dummy ID no longer display in the input box. User has to enter a vendor ID before saving changes.</w:delText>
                    </w:r>
                  </w:del>
                </w:p>
                <w:p w14:paraId="078A1281" w14:textId="5456DBE9" w:rsidR="00566A62" w:rsidRPr="00AC6B77" w:rsidDel="00B7642F" w:rsidRDefault="00566A62" w:rsidP="00566A62">
                  <w:pPr>
                    <w:widowControl/>
                    <w:numPr>
                      <w:ilvl w:val="0"/>
                      <w:numId w:val="1378"/>
                    </w:numPr>
                    <w:spacing w:before="100" w:beforeAutospacing="1" w:after="100" w:afterAutospacing="1"/>
                    <w:jc w:val="left"/>
                    <w:rPr>
                      <w:del w:id="4017" w:author="Bonnie Yang" w:date="2023-07-22T20:39:00Z"/>
                      <w:rFonts w:eastAsiaTheme="minorHAnsi" w:cs="宋体"/>
                      <w:kern w:val="0"/>
                      <w:szCs w:val="21"/>
                    </w:rPr>
                  </w:pPr>
                  <w:del w:id="4018" w:author="Bonnie Yang" w:date="2023-07-22T20:39:00Z">
                    <w:r w:rsidRPr="00AC6B77" w:rsidDel="00B7642F">
                      <w:rPr>
                        <w:rFonts w:eastAsiaTheme="minorHAnsi" w:cs="宋体"/>
                        <w:kern w:val="0"/>
                        <w:szCs w:val="21"/>
                      </w:rPr>
                      <w:delText xml:space="preserve">If the vendor ID isn’t dummy ID, Vendor </w:delText>
                    </w:r>
                    <w:r w:rsidRPr="00AC6B77" w:rsidDel="00B7642F">
                      <w:rPr>
                        <w:rFonts w:eastAsiaTheme="minorHAnsi" w:cs="宋体"/>
                        <w:kern w:val="0"/>
                        <w:szCs w:val="21"/>
                      </w:rPr>
                      <w:lastRenderedPageBreak/>
                      <w:delText>ID=previous vendor ID, user can edit it.</w:delText>
                    </w:r>
                  </w:del>
                </w:p>
                <w:p w14:paraId="56F486A6" w14:textId="4FCE8994" w:rsidR="00566A62" w:rsidRPr="00AC6B77" w:rsidDel="00B7642F" w:rsidRDefault="00566A62" w:rsidP="00566A62">
                  <w:pPr>
                    <w:widowControl/>
                    <w:numPr>
                      <w:ilvl w:val="0"/>
                      <w:numId w:val="1378"/>
                    </w:numPr>
                    <w:spacing w:before="100" w:beforeAutospacing="1" w:after="100" w:afterAutospacing="1"/>
                    <w:jc w:val="left"/>
                    <w:rPr>
                      <w:del w:id="4019" w:author="Bonnie Yang" w:date="2023-07-22T20:39:00Z"/>
                      <w:rFonts w:eastAsiaTheme="minorHAnsi" w:cs="宋体"/>
                      <w:kern w:val="0"/>
                      <w:szCs w:val="21"/>
                    </w:rPr>
                  </w:pPr>
                  <w:del w:id="4020" w:author="Bonnie Yang" w:date="2023-07-22T20:39:00Z">
                    <w:r w:rsidRPr="00AC6B77" w:rsidDel="00B7642F">
                      <w:rPr>
                        <w:rFonts w:eastAsiaTheme="minorHAnsi" w:cs="宋体"/>
                        <w:kern w:val="0"/>
                        <w:szCs w:val="21"/>
                      </w:rPr>
                      <w:delText>Vendor ID and Vendor Name is required. Vendor ID must unique whatever the vendor type is.</w:delText>
                    </w:r>
                  </w:del>
                </w:p>
              </w:tc>
              <w:tc>
                <w:tcPr>
                  <w:tcW w:w="0" w:type="auto"/>
                  <w:gridSpan w:val="4"/>
                  <w:vAlign w:val="center"/>
                  <w:hideMark/>
                </w:tcPr>
                <w:p w14:paraId="7DDE7973" w14:textId="0860C384" w:rsidR="00566A62" w:rsidRPr="00AC6B77" w:rsidDel="00B7642F" w:rsidRDefault="00566A62">
                  <w:pPr>
                    <w:widowControl/>
                    <w:spacing w:before="100" w:beforeAutospacing="1" w:after="100" w:afterAutospacing="1"/>
                    <w:jc w:val="left"/>
                    <w:rPr>
                      <w:del w:id="4021" w:author="Bonnie Yang" w:date="2023-07-22T20:39:00Z"/>
                      <w:rFonts w:eastAsiaTheme="minorHAnsi" w:cs="宋体"/>
                      <w:kern w:val="0"/>
                      <w:szCs w:val="21"/>
                    </w:rPr>
                  </w:pPr>
                  <w:del w:id="4022" w:author="Bonnie Yang" w:date="2023-07-22T20:39:00Z">
                    <w:r w:rsidRPr="00AC6B77" w:rsidDel="00B7642F">
                      <w:rPr>
                        <w:rFonts w:eastAsiaTheme="minorHAnsi" w:cs="宋体"/>
                        <w:kern w:val="0"/>
                        <w:szCs w:val="21"/>
                      </w:rPr>
                      <w:lastRenderedPageBreak/>
                      <w:delText xml:space="preserve">E.G., </w:delText>
                    </w:r>
                  </w:del>
                </w:p>
                <w:p w14:paraId="5AE6273D" w14:textId="475BABCF" w:rsidR="00566A62" w:rsidRPr="00AC6B77" w:rsidDel="00B7642F" w:rsidRDefault="00566A62">
                  <w:pPr>
                    <w:widowControl/>
                    <w:spacing w:before="100" w:beforeAutospacing="1" w:after="100" w:afterAutospacing="1"/>
                    <w:jc w:val="left"/>
                    <w:rPr>
                      <w:del w:id="4023" w:author="Bonnie Yang" w:date="2023-07-22T20:39:00Z"/>
                      <w:rFonts w:eastAsiaTheme="minorHAnsi" w:cs="宋体"/>
                      <w:kern w:val="0"/>
                      <w:szCs w:val="21"/>
                    </w:rPr>
                  </w:pPr>
                  <w:del w:id="4024" w:author="Bonnie Yang" w:date="2023-07-22T20:39:00Z">
                    <w:r w:rsidRPr="00AC6B77" w:rsidDel="00B7642F">
                      <w:rPr>
                        <w:rFonts w:eastAsiaTheme="minorHAnsi" w:cs="宋体"/>
                        <w:kern w:val="0"/>
                        <w:szCs w:val="21"/>
                      </w:rPr>
                      <w:delText>Vendor Name: Cup Manufacturer co.</w:delText>
                    </w:r>
                  </w:del>
                </w:p>
                <w:p w14:paraId="4A7C2FBE" w14:textId="44DAFF1F" w:rsidR="00566A62" w:rsidRPr="00AC6B77" w:rsidDel="00B7642F" w:rsidRDefault="00566A62">
                  <w:pPr>
                    <w:widowControl/>
                    <w:spacing w:before="100" w:beforeAutospacing="1" w:after="100" w:afterAutospacing="1"/>
                    <w:jc w:val="left"/>
                    <w:rPr>
                      <w:del w:id="4025" w:author="Bonnie Yang" w:date="2023-07-22T20:39:00Z"/>
                      <w:rFonts w:eastAsiaTheme="minorHAnsi" w:cs="宋体"/>
                      <w:kern w:val="0"/>
                      <w:szCs w:val="21"/>
                    </w:rPr>
                  </w:pPr>
                  <w:del w:id="4026" w:author="Bonnie Yang" w:date="2023-07-22T20:39:00Z">
                    <w:r w:rsidRPr="00AC6B77" w:rsidDel="00B7642F">
                      <w:rPr>
                        <w:rFonts w:eastAsiaTheme="minorHAnsi" w:cs="宋体"/>
                        <w:kern w:val="0"/>
                        <w:szCs w:val="21"/>
                      </w:rPr>
                      <w:delText xml:space="preserve">Type: Manufacturer &gt; Supplier </w:delText>
                    </w:r>
                  </w:del>
                </w:p>
                <w:p w14:paraId="19406B09" w14:textId="06DA43E0" w:rsidR="00566A62" w:rsidRPr="00AC6B77" w:rsidDel="00B7642F" w:rsidRDefault="00566A62">
                  <w:pPr>
                    <w:widowControl/>
                    <w:spacing w:before="100" w:beforeAutospacing="1" w:after="100" w:afterAutospacing="1"/>
                    <w:jc w:val="left"/>
                    <w:rPr>
                      <w:del w:id="4027" w:author="Bonnie Yang" w:date="2023-07-22T20:39:00Z"/>
                      <w:rFonts w:eastAsiaTheme="minorHAnsi" w:cs="宋体"/>
                      <w:kern w:val="0"/>
                      <w:szCs w:val="21"/>
                    </w:rPr>
                  </w:pPr>
                  <w:del w:id="4028" w:author="Bonnie Yang" w:date="2023-07-22T20:39:00Z">
                    <w:r w:rsidRPr="00AC6B77" w:rsidDel="00B7642F">
                      <w:rPr>
                        <w:rFonts w:eastAsiaTheme="minorHAnsi" w:cs="宋体"/>
                        <w:kern w:val="0"/>
                        <w:szCs w:val="21"/>
                      </w:rPr>
                      <w:delText>If Vendor ID: DUMMY03, then Vendor ID= null, user has to enter.</w:delText>
                    </w:r>
                  </w:del>
                </w:p>
                <w:p w14:paraId="5756F808" w14:textId="46E89F7F" w:rsidR="00566A62" w:rsidRPr="00AC6B77" w:rsidDel="00B7642F" w:rsidRDefault="00566A62">
                  <w:pPr>
                    <w:widowControl/>
                    <w:spacing w:before="100" w:beforeAutospacing="1" w:after="100" w:afterAutospacing="1"/>
                    <w:jc w:val="left"/>
                    <w:rPr>
                      <w:del w:id="4029" w:author="Bonnie Yang" w:date="2023-07-22T20:39:00Z"/>
                      <w:rFonts w:eastAsiaTheme="minorHAnsi" w:cs="宋体"/>
                      <w:kern w:val="0"/>
                      <w:szCs w:val="21"/>
                    </w:rPr>
                  </w:pPr>
                  <w:del w:id="4030" w:author="Bonnie Yang" w:date="2023-07-22T20:39:00Z">
                    <w:r w:rsidRPr="00AC6B77" w:rsidDel="00B7642F">
                      <w:rPr>
                        <w:rFonts w:eastAsiaTheme="minorHAnsi" w:cs="宋体"/>
                        <w:kern w:val="0"/>
                        <w:szCs w:val="21"/>
                      </w:rPr>
                      <w:lastRenderedPageBreak/>
                      <w:delText>If Vendor ID: 805556, then Vendor ID=805556, editable.</w:delText>
                    </w:r>
                  </w:del>
                </w:p>
              </w:tc>
            </w:tr>
          </w:tbl>
          <w:p w14:paraId="58BC7EE8" w14:textId="3A7D1048" w:rsidR="00566A62" w:rsidRPr="00C8768E" w:rsidDel="00B7642F" w:rsidRDefault="00566A62">
            <w:pPr>
              <w:rPr>
                <w:del w:id="4031" w:author="Bonnie Yang" w:date="2023-07-22T20:39:00Z"/>
              </w:rPr>
            </w:pPr>
          </w:p>
          <w:p w14:paraId="525D6F95" w14:textId="22ACD576" w:rsidR="00566A62" w:rsidDel="00B7642F" w:rsidRDefault="00566A62" w:rsidP="00566A62">
            <w:pPr>
              <w:pStyle w:val="ListParagraph"/>
              <w:numPr>
                <w:ilvl w:val="0"/>
                <w:numId w:val="1319"/>
              </w:numPr>
              <w:rPr>
                <w:del w:id="4032" w:author="Bonnie Yang" w:date="2023-07-22T20:39:00Z"/>
              </w:rPr>
            </w:pPr>
            <w:del w:id="4033" w:author="Bonnie Yang" w:date="2023-07-22T20:39:00Z">
              <w:r w:rsidDel="00B7642F">
                <w:delText xml:space="preserve">‘Vendor Relationships’: Optional. </w:delText>
              </w:r>
            </w:del>
          </w:p>
          <w:p w14:paraId="658E9725" w14:textId="5172D6EB" w:rsidR="00566A62" w:rsidDel="00B7642F" w:rsidRDefault="00566A62" w:rsidP="00566A62">
            <w:pPr>
              <w:pStyle w:val="ListParagraph"/>
              <w:numPr>
                <w:ilvl w:val="0"/>
                <w:numId w:val="1321"/>
              </w:numPr>
              <w:rPr>
                <w:del w:id="4034" w:author="Bonnie Yang" w:date="2023-07-22T20:39:00Z"/>
              </w:rPr>
            </w:pPr>
            <w:del w:id="4035" w:author="Bonnie Yang" w:date="2023-07-22T20:39:00Z">
              <w:r w:rsidDel="00B7642F">
                <w:delText xml:space="preserve">User is able to search vendors by vendor name or vendor ID. Auto-suggestion by key words, so that user can selects a vendor from search result or entering an exact vendor name/ID. </w:delText>
              </w:r>
            </w:del>
          </w:p>
          <w:p w14:paraId="2A49557D" w14:textId="03C5F5F5" w:rsidR="00566A62" w:rsidDel="00B7642F" w:rsidRDefault="00566A62" w:rsidP="00566A62">
            <w:pPr>
              <w:pStyle w:val="ListParagraph"/>
              <w:numPr>
                <w:ilvl w:val="0"/>
                <w:numId w:val="1321"/>
              </w:numPr>
              <w:rPr>
                <w:del w:id="4036" w:author="Bonnie Yang" w:date="2023-07-22T20:39:00Z"/>
              </w:rPr>
            </w:pPr>
            <w:del w:id="4037" w:author="Bonnie Yang" w:date="2023-07-22T20:39:00Z">
              <w:r w:rsidDel="00B7642F">
                <w:delText>All types of Vendors could be selected for mapping relationship. Excluding selected vendors and itself.</w:delText>
              </w:r>
            </w:del>
          </w:p>
          <w:p w14:paraId="5A61573A" w14:textId="70806CDD" w:rsidR="00566A62" w:rsidDel="00B7642F" w:rsidRDefault="00566A62" w:rsidP="00566A62">
            <w:pPr>
              <w:pStyle w:val="ListParagraph"/>
              <w:numPr>
                <w:ilvl w:val="0"/>
                <w:numId w:val="1321"/>
              </w:numPr>
              <w:rPr>
                <w:del w:id="4038" w:author="Bonnie Yang" w:date="2023-07-22T20:39:00Z"/>
              </w:rPr>
            </w:pPr>
            <w:del w:id="4039" w:author="Bonnie Yang" w:date="2023-07-22T20:39:00Z">
              <w:r w:rsidDel="00B7642F">
                <w:delText xml:space="preserve">User can map multi vendors for a vendor. Display mapped vendors as “{Vendor Type}: {Vendor Name}”. Display the first word of vendor name, and if the first word is less than 3 characters display the first two words of vendor name. </w:delText>
              </w:r>
            </w:del>
          </w:p>
          <w:tbl>
            <w:tblPr>
              <w:tblStyle w:val="TableGrid"/>
              <w:tblW w:w="0" w:type="auto"/>
              <w:tblInd w:w="360" w:type="dxa"/>
              <w:tblLook w:val="04A0" w:firstRow="1" w:lastRow="0" w:firstColumn="1" w:lastColumn="0" w:noHBand="0" w:noVBand="1"/>
            </w:tblPr>
            <w:tblGrid>
              <w:gridCol w:w="3891"/>
              <w:gridCol w:w="3891"/>
            </w:tblGrid>
            <w:tr w:rsidR="00566A62" w:rsidDel="00B7642F" w14:paraId="5FCCD6E7" w14:textId="67506AA7">
              <w:trPr>
                <w:del w:id="4040" w:author="Bonnie Yang [2]" w:date="2023-07-22T20:39:00Z"/>
              </w:trPr>
              <w:tc>
                <w:tcPr>
                  <w:tcW w:w="3891" w:type="dxa"/>
                </w:tcPr>
                <w:p w14:paraId="635C3C76" w14:textId="0CFCCFF1" w:rsidR="00566A62" w:rsidDel="00B7642F" w:rsidRDefault="00566A62">
                  <w:pPr>
                    <w:pStyle w:val="ListParagraph"/>
                    <w:rPr>
                      <w:del w:id="4041" w:author="Bonnie Yang" w:date="2023-07-22T20:39:00Z"/>
                    </w:rPr>
                  </w:pPr>
                  <w:del w:id="4042" w:author="Bonnie Yang" w:date="2023-07-22T20:39:00Z">
                    <w:r w:rsidDel="00B7642F">
                      <w:rPr>
                        <w:rFonts w:hint="eastAsia"/>
                      </w:rPr>
                      <w:delText>V</w:delText>
                    </w:r>
                    <w:r w:rsidDel="00B7642F">
                      <w:delText>endor Name</w:delText>
                    </w:r>
                  </w:del>
                </w:p>
              </w:tc>
              <w:tc>
                <w:tcPr>
                  <w:tcW w:w="3891" w:type="dxa"/>
                </w:tcPr>
                <w:p w14:paraId="64886663" w14:textId="043B058B" w:rsidR="00566A62" w:rsidDel="00B7642F" w:rsidRDefault="00566A62">
                  <w:pPr>
                    <w:pStyle w:val="ListParagraph"/>
                    <w:rPr>
                      <w:del w:id="4043" w:author="Bonnie Yang" w:date="2023-07-22T20:39:00Z"/>
                    </w:rPr>
                  </w:pPr>
                  <w:del w:id="4044" w:author="Bonnie Yang" w:date="2023-07-22T20:39:00Z">
                    <w:r w:rsidDel="00B7642F">
                      <w:delText>Display as</w:delText>
                    </w:r>
                  </w:del>
                </w:p>
              </w:tc>
            </w:tr>
            <w:tr w:rsidR="00566A62" w:rsidDel="00B7642F" w14:paraId="131CD48E" w14:textId="7498DD71">
              <w:trPr>
                <w:del w:id="4045" w:author="Bonnie Yang [2]" w:date="2023-07-22T20:39:00Z"/>
              </w:trPr>
              <w:tc>
                <w:tcPr>
                  <w:tcW w:w="3891" w:type="dxa"/>
                </w:tcPr>
                <w:p w14:paraId="505D4E2F" w14:textId="2D4ADB93" w:rsidR="00566A62" w:rsidDel="00B7642F" w:rsidRDefault="00566A62">
                  <w:pPr>
                    <w:pStyle w:val="ListParagraph"/>
                    <w:rPr>
                      <w:del w:id="4046" w:author="Bonnie Yang" w:date="2023-07-22T20:39:00Z"/>
                    </w:rPr>
                  </w:pPr>
                  <w:del w:id="4047" w:author="Bonnie Yang" w:date="2023-07-22T20:39:00Z">
                    <w:r w:rsidRPr="00EC74F3" w:rsidDel="00B7642F">
                      <w:delText>WebstaurantStore</w:delText>
                    </w:r>
                  </w:del>
                </w:p>
              </w:tc>
              <w:tc>
                <w:tcPr>
                  <w:tcW w:w="3891" w:type="dxa"/>
                </w:tcPr>
                <w:p w14:paraId="268D3AFD" w14:textId="5C9FAC11" w:rsidR="00566A62" w:rsidDel="00B7642F" w:rsidRDefault="00566A62">
                  <w:pPr>
                    <w:pStyle w:val="ListParagraph"/>
                    <w:rPr>
                      <w:del w:id="4048" w:author="Bonnie Yang" w:date="2023-07-22T20:39:00Z"/>
                    </w:rPr>
                  </w:pPr>
                  <w:del w:id="4049" w:author="Bonnie Yang" w:date="2023-07-22T20:39:00Z">
                    <w:r w:rsidRPr="00EC74F3" w:rsidDel="00B7642F">
                      <w:delText>WebstaurantStore</w:delText>
                    </w:r>
                  </w:del>
                </w:p>
              </w:tc>
            </w:tr>
            <w:tr w:rsidR="00566A62" w:rsidDel="00B7642F" w14:paraId="3536651B" w14:textId="7A86819D">
              <w:trPr>
                <w:del w:id="4050" w:author="Bonnie Yang [2]" w:date="2023-07-22T20:39:00Z"/>
              </w:trPr>
              <w:tc>
                <w:tcPr>
                  <w:tcW w:w="3891" w:type="dxa"/>
                </w:tcPr>
                <w:p w14:paraId="5412FA7D" w14:textId="2EEFBAC3" w:rsidR="00566A62" w:rsidDel="00B7642F" w:rsidRDefault="00566A62">
                  <w:pPr>
                    <w:pStyle w:val="ListParagraph"/>
                    <w:rPr>
                      <w:del w:id="4051" w:author="Bonnie Yang" w:date="2023-07-22T20:39:00Z"/>
                    </w:rPr>
                  </w:pPr>
                  <w:del w:id="4052" w:author="Bonnie Yang" w:date="2023-07-22T20:39:00Z">
                    <w:r w:rsidRPr="00EC74F3" w:rsidDel="00B7642F">
                      <w:delText>Amazon</w:delText>
                    </w:r>
                  </w:del>
                </w:p>
              </w:tc>
              <w:tc>
                <w:tcPr>
                  <w:tcW w:w="3891" w:type="dxa"/>
                </w:tcPr>
                <w:p w14:paraId="7720825F" w14:textId="50878858" w:rsidR="00566A62" w:rsidDel="00B7642F" w:rsidRDefault="00566A62">
                  <w:pPr>
                    <w:pStyle w:val="ListParagraph"/>
                    <w:rPr>
                      <w:del w:id="4053" w:author="Bonnie Yang" w:date="2023-07-22T20:39:00Z"/>
                    </w:rPr>
                  </w:pPr>
                  <w:del w:id="4054" w:author="Bonnie Yang" w:date="2023-07-22T20:39:00Z">
                    <w:r w:rsidRPr="00EC74F3" w:rsidDel="00B7642F">
                      <w:delText>Amazon</w:delText>
                    </w:r>
                  </w:del>
                </w:p>
              </w:tc>
            </w:tr>
            <w:tr w:rsidR="00566A62" w:rsidDel="00B7642F" w14:paraId="52C3E587" w14:textId="20AECB2E">
              <w:trPr>
                <w:del w:id="4055" w:author="Bonnie Yang [2]" w:date="2023-07-22T20:39:00Z"/>
              </w:trPr>
              <w:tc>
                <w:tcPr>
                  <w:tcW w:w="3891" w:type="dxa"/>
                </w:tcPr>
                <w:p w14:paraId="02D19A8C" w14:textId="23E40268" w:rsidR="00566A62" w:rsidRPr="00EC74F3" w:rsidDel="00B7642F" w:rsidRDefault="00566A62">
                  <w:pPr>
                    <w:pStyle w:val="ListParagraph"/>
                    <w:rPr>
                      <w:del w:id="4056" w:author="Bonnie Yang" w:date="2023-07-22T20:39:00Z"/>
                    </w:rPr>
                  </w:pPr>
                  <w:del w:id="4057" w:author="Bonnie Yang" w:date="2023-07-22T20:39:00Z">
                    <w:r w:rsidRPr="00EC74F3" w:rsidDel="00B7642F">
                      <w:delText>M Tucker</w:delText>
                    </w:r>
                  </w:del>
                </w:p>
              </w:tc>
              <w:tc>
                <w:tcPr>
                  <w:tcW w:w="3891" w:type="dxa"/>
                </w:tcPr>
                <w:p w14:paraId="3E22A941" w14:textId="2E196E72" w:rsidR="00566A62" w:rsidRPr="00EC74F3" w:rsidDel="00B7642F" w:rsidRDefault="00566A62">
                  <w:pPr>
                    <w:pStyle w:val="ListParagraph"/>
                    <w:rPr>
                      <w:del w:id="4058" w:author="Bonnie Yang" w:date="2023-07-22T20:39:00Z"/>
                    </w:rPr>
                  </w:pPr>
                  <w:del w:id="4059" w:author="Bonnie Yang" w:date="2023-07-22T20:39:00Z">
                    <w:r w:rsidRPr="00EC74F3" w:rsidDel="00B7642F">
                      <w:delText>M Tucker</w:delText>
                    </w:r>
                  </w:del>
                </w:p>
              </w:tc>
            </w:tr>
            <w:tr w:rsidR="00566A62" w:rsidDel="00B7642F" w14:paraId="6210E840" w14:textId="661364A1">
              <w:trPr>
                <w:del w:id="4060" w:author="Bonnie Yang [2]" w:date="2023-07-22T20:39:00Z"/>
              </w:trPr>
              <w:tc>
                <w:tcPr>
                  <w:tcW w:w="3891" w:type="dxa"/>
                </w:tcPr>
                <w:p w14:paraId="40493E64" w14:textId="072E97F6" w:rsidR="00566A62" w:rsidRPr="00EC74F3" w:rsidDel="00B7642F" w:rsidRDefault="00566A62">
                  <w:pPr>
                    <w:pStyle w:val="ListParagraph"/>
                    <w:rPr>
                      <w:del w:id="4061" w:author="Bonnie Yang" w:date="2023-07-22T20:39:00Z"/>
                    </w:rPr>
                  </w:pPr>
                  <w:del w:id="4062" w:author="Bonnie Yang" w:date="2023-07-22T20:39:00Z">
                    <w:r w:rsidRPr="00EC74F3" w:rsidDel="00B7642F">
                      <w:delText>Clearbags.com</w:delText>
                    </w:r>
                  </w:del>
                </w:p>
              </w:tc>
              <w:tc>
                <w:tcPr>
                  <w:tcW w:w="3891" w:type="dxa"/>
                </w:tcPr>
                <w:p w14:paraId="54EB4DB4" w14:textId="0B58BB3A" w:rsidR="00566A62" w:rsidRPr="00EC74F3" w:rsidDel="00B7642F" w:rsidRDefault="00566A62">
                  <w:pPr>
                    <w:pStyle w:val="ListParagraph"/>
                    <w:rPr>
                      <w:del w:id="4063" w:author="Bonnie Yang" w:date="2023-07-22T20:39:00Z"/>
                    </w:rPr>
                  </w:pPr>
                  <w:del w:id="4064" w:author="Bonnie Yang" w:date="2023-07-22T20:39:00Z">
                    <w:r w:rsidRPr="00EC74F3" w:rsidDel="00B7642F">
                      <w:delText>Clearbags</w:delText>
                    </w:r>
                  </w:del>
                </w:p>
              </w:tc>
            </w:tr>
            <w:tr w:rsidR="00566A62" w:rsidDel="00B7642F" w14:paraId="4A2D7C96" w14:textId="5ED6B448">
              <w:trPr>
                <w:del w:id="4065" w:author="Bonnie Yang [2]" w:date="2023-07-22T20:39:00Z"/>
              </w:trPr>
              <w:tc>
                <w:tcPr>
                  <w:tcW w:w="3891" w:type="dxa"/>
                </w:tcPr>
                <w:p w14:paraId="3DAAD4BD" w14:textId="07D9D0DF" w:rsidR="00566A62" w:rsidRPr="00EC74F3" w:rsidDel="00B7642F" w:rsidRDefault="00566A62">
                  <w:pPr>
                    <w:pStyle w:val="ListParagraph"/>
                    <w:rPr>
                      <w:del w:id="4066" w:author="Bonnie Yang" w:date="2023-07-22T20:39:00Z"/>
                    </w:rPr>
                  </w:pPr>
                  <w:del w:id="4067" w:author="Bonnie Yang" w:date="2023-07-22T20:39:00Z">
                    <w:r w:rsidRPr="00EC74F3" w:rsidDel="00B7642F">
                      <w:delText>SVB-CC Restaurantware Llc</w:delText>
                    </w:r>
                  </w:del>
                </w:p>
              </w:tc>
              <w:tc>
                <w:tcPr>
                  <w:tcW w:w="3891" w:type="dxa"/>
                </w:tcPr>
                <w:p w14:paraId="5DB0294E" w14:textId="7B78A81F" w:rsidR="00566A62" w:rsidRPr="00EC74F3" w:rsidDel="00B7642F" w:rsidRDefault="00566A62">
                  <w:pPr>
                    <w:pStyle w:val="ListParagraph"/>
                    <w:rPr>
                      <w:del w:id="4068" w:author="Bonnie Yang" w:date="2023-07-22T20:39:00Z"/>
                    </w:rPr>
                  </w:pPr>
                  <w:del w:id="4069" w:author="Bonnie Yang" w:date="2023-07-22T20:39:00Z">
                    <w:r w:rsidRPr="00EC74F3" w:rsidDel="00B7642F">
                      <w:delText>SVB-CC</w:delText>
                    </w:r>
                  </w:del>
                </w:p>
              </w:tc>
            </w:tr>
          </w:tbl>
          <w:p w14:paraId="4E116BDF" w14:textId="3C49FE1A" w:rsidR="00566A62" w:rsidDel="00B7642F" w:rsidRDefault="00566A62" w:rsidP="00566A62">
            <w:pPr>
              <w:pStyle w:val="ListParagraph"/>
              <w:numPr>
                <w:ilvl w:val="0"/>
                <w:numId w:val="1322"/>
              </w:numPr>
              <w:rPr>
                <w:del w:id="4070" w:author="Bonnie Yang" w:date="2023-07-22T20:39:00Z"/>
              </w:rPr>
            </w:pPr>
            <w:del w:id="4071" w:author="Bonnie Yang" w:date="2023-07-22T20:39:00Z">
              <w:r w:rsidDel="00B7642F">
                <w:delText>There is a ‘X’ button for removing the relationship.</w:delText>
              </w:r>
            </w:del>
          </w:p>
          <w:p w14:paraId="0D641AA3" w14:textId="15883B55" w:rsidR="00566A62" w:rsidDel="00B7642F" w:rsidRDefault="00566A62" w:rsidP="00566A62">
            <w:pPr>
              <w:pStyle w:val="ListParagraph"/>
              <w:numPr>
                <w:ilvl w:val="0"/>
                <w:numId w:val="1322"/>
              </w:numPr>
              <w:rPr>
                <w:del w:id="4072" w:author="Bonnie Yang" w:date="2023-07-22T20:39:00Z"/>
              </w:rPr>
            </w:pPr>
            <w:del w:id="4073" w:author="Bonnie Yang" w:date="2023-07-22T20:39:00Z">
              <w:r w:rsidDel="00B7642F">
                <w:delText>when looking at data for Vendor A, Vendor A should show a relationship to Vendor B. When looking at data for Vendor B, Vendor B should show a relationship to Vendor A</w:delText>
              </w:r>
            </w:del>
          </w:p>
          <w:p w14:paraId="545EA3C6" w14:textId="3A1E9C00" w:rsidR="00566A62" w:rsidRPr="00392C79" w:rsidDel="00B7642F" w:rsidRDefault="00566A62" w:rsidP="00566A62">
            <w:pPr>
              <w:pStyle w:val="ListParagraph"/>
              <w:numPr>
                <w:ilvl w:val="0"/>
                <w:numId w:val="1319"/>
              </w:numPr>
              <w:rPr>
                <w:del w:id="4074" w:author="Bonnie Yang" w:date="2023-07-22T20:39:00Z"/>
              </w:rPr>
            </w:pPr>
            <w:del w:id="4075" w:author="Bonnie Yang" w:date="2023-07-22T20:39:00Z">
              <w:r w:rsidRPr="48BB3989" w:rsidDel="00B7642F">
                <w:rPr>
                  <w:rFonts w:eastAsiaTheme="minorEastAsia" w:cs="Arial"/>
                  <w:sz w:val="22"/>
                  <w:szCs w:val="22"/>
                </w:rPr>
                <w:delText>If any required field is missing, show inline error: [FIELD NAME] is required.</w:delText>
              </w:r>
            </w:del>
          </w:p>
          <w:p w14:paraId="4DBDC47C" w14:textId="76E481D0" w:rsidR="00566A62" w:rsidDel="00B7642F" w:rsidRDefault="00566A62" w:rsidP="00566A62">
            <w:pPr>
              <w:pStyle w:val="ListParagraph"/>
              <w:numPr>
                <w:ilvl w:val="0"/>
                <w:numId w:val="1308"/>
              </w:numPr>
              <w:rPr>
                <w:del w:id="4076" w:author="Bonnie Yang" w:date="2023-07-22T20:39:00Z"/>
                <w:rStyle w:val="Strong"/>
                <w:rFonts w:eastAsiaTheme="minorHAnsi"/>
              </w:rPr>
            </w:pPr>
            <w:del w:id="4077" w:author="Bonnie Yang" w:date="2023-07-22T20:39:00Z">
              <w:r w:rsidDel="00B7642F">
                <w:rPr>
                  <w:rStyle w:val="Strong"/>
                  <w:rFonts w:eastAsiaTheme="minorHAnsi" w:hint="eastAsia"/>
                </w:rPr>
                <w:delText>W</w:delText>
              </w:r>
              <w:r w:rsidDel="00B7642F">
                <w:rPr>
                  <w:rStyle w:val="Strong"/>
                  <w:rFonts w:eastAsiaTheme="minorHAnsi"/>
                </w:rPr>
                <w:delText xml:space="preserve">hen user clicks ‘Save’, check </w:delText>
              </w:r>
            </w:del>
          </w:p>
          <w:p w14:paraId="0427B5EC" w14:textId="5C31FE0F" w:rsidR="00566A62" w:rsidDel="00B7642F" w:rsidRDefault="00566A62" w:rsidP="00566A62">
            <w:pPr>
              <w:pStyle w:val="ListParagraph"/>
              <w:numPr>
                <w:ilvl w:val="0"/>
                <w:numId w:val="1337"/>
              </w:numPr>
              <w:rPr>
                <w:del w:id="4078" w:author="Bonnie Yang" w:date="2023-07-22T20:39:00Z"/>
                <w:rStyle w:val="Strong"/>
                <w:rFonts w:eastAsiaTheme="minorEastAsia"/>
              </w:rPr>
            </w:pPr>
            <w:del w:id="4079" w:author="Bonnie Yang" w:date="2023-07-22T20:39:00Z">
              <w:r w:rsidRPr="48BB3989" w:rsidDel="00B7642F">
                <w:rPr>
                  <w:rStyle w:val="Strong"/>
                  <w:rFonts w:eastAsiaTheme="minorEastAsia"/>
                </w:rPr>
                <w:lastRenderedPageBreak/>
                <w:delText>If there is any inline error. If yes, display error ‘Unable to create vendor. Please check the form for errors.’</w:delText>
              </w:r>
            </w:del>
          </w:p>
          <w:p w14:paraId="027ACF4B" w14:textId="7D830F5C" w:rsidR="00566A62" w:rsidDel="00B7642F" w:rsidRDefault="00566A62" w:rsidP="00566A62">
            <w:pPr>
              <w:pStyle w:val="ListParagraph"/>
              <w:numPr>
                <w:ilvl w:val="0"/>
                <w:numId w:val="1337"/>
              </w:numPr>
              <w:rPr>
                <w:del w:id="4080" w:author="Bonnie Yang" w:date="2023-07-22T20:39:00Z"/>
                <w:rStyle w:val="Strong"/>
                <w:rFonts w:eastAsiaTheme="minorEastAsia"/>
              </w:rPr>
            </w:pPr>
            <w:del w:id="4081" w:author="Bonnie Yang" w:date="2023-07-22T20:39:00Z">
              <w:r w:rsidRPr="48BB3989" w:rsidDel="00B7642F">
                <w:rPr>
                  <w:rStyle w:val="Strong"/>
                  <w:rFonts w:eastAsiaTheme="minorEastAsia"/>
                </w:rPr>
                <w:delText>If no, check if the vendor’s name or ID exists, if so, display error ‘Unable to create vendor. [Field NAME 1], [Field NAME2] already exists.’</w:delText>
              </w:r>
            </w:del>
          </w:p>
          <w:p w14:paraId="3C6F1855" w14:textId="6A373452" w:rsidR="00566A62" w:rsidDel="00B7642F" w:rsidRDefault="00566A62">
            <w:pPr>
              <w:pStyle w:val="ListParagraph"/>
              <w:ind w:left="360"/>
              <w:rPr>
                <w:del w:id="4082" w:author="Bonnie Yang" w:date="2023-07-22T20:39:00Z"/>
                <w:rStyle w:val="Strong"/>
                <w:rFonts w:eastAsiaTheme="minorHAnsi"/>
              </w:rPr>
            </w:pPr>
            <w:del w:id="4083" w:author="Bonnie Yang" w:date="2023-07-22T20:39:00Z">
              <w:r w:rsidDel="00B7642F">
                <w:rPr>
                  <w:noProof/>
                </w:rPr>
                <w:drawing>
                  <wp:inline distT="0" distB="0" distL="0" distR="0" wp14:anchorId="5E64F60E" wp14:editId="4F6F0C54">
                    <wp:extent cx="4425950" cy="581352"/>
                    <wp:effectExtent l="0" t="0" r="0" b="9525"/>
                    <wp:docPr id="2011944785" name="图片 20119447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440" descr="Graphical user interface, text, application&#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435799" cy="582646"/>
                            </a:xfrm>
                            <a:prstGeom prst="rect">
                              <a:avLst/>
                            </a:prstGeom>
                            <a:noFill/>
                            <a:ln>
                              <a:noFill/>
                            </a:ln>
                          </pic:spPr>
                        </pic:pic>
                      </a:graphicData>
                    </a:graphic>
                  </wp:inline>
                </w:drawing>
              </w:r>
            </w:del>
          </w:p>
          <w:p w14:paraId="0D05558B" w14:textId="575A6AA3" w:rsidR="00566A62" w:rsidRPr="002E7670" w:rsidDel="00B7642F" w:rsidRDefault="00566A62" w:rsidP="00566A62">
            <w:pPr>
              <w:pStyle w:val="ListParagraph"/>
              <w:numPr>
                <w:ilvl w:val="0"/>
                <w:numId w:val="1337"/>
              </w:numPr>
              <w:rPr>
                <w:del w:id="4084" w:author="Bonnie Yang" w:date="2023-07-22T20:39:00Z"/>
                <w:rStyle w:val="Strong"/>
                <w:rFonts w:eastAsiaTheme="minorHAnsi"/>
              </w:rPr>
            </w:pPr>
            <w:del w:id="4085" w:author="Bonnie Yang" w:date="2023-07-22T20:39:00Z">
              <w:r w:rsidDel="00B7642F">
                <w:rPr>
                  <w:rStyle w:val="Strong"/>
                  <w:rFonts w:eastAsiaTheme="minorHAnsi" w:hint="eastAsia"/>
                </w:rPr>
                <w:delText>I</w:delText>
              </w:r>
              <w:r w:rsidDel="00B7642F">
                <w:rPr>
                  <w:rStyle w:val="Strong"/>
                  <w:rFonts w:eastAsiaTheme="minorHAnsi"/>
                </w:rPr>
                <w:delText xml:space="preserve">f the </w:delText>
              </w:r>
              <w:r w:rsidRPr="002E7670" w:rsidDel="00B7642F">
                <w:rPr>
                  <w:rStyle w:val="Strong"/>
                  <w:rFonts w:eastAsiaTheme="minorHAnsi"/>
                </w:rPr>
                <w:delText>mapped supplier</w:delText>
              </w:r>
              <w:r w:rsidDel="00B7642F">
                <w:rPr>
                  <w:rStyle w:val="Strong"/>
                  <w:rFonts w:eastAsiaTheme="minorHAnsi"/>
                </w:rPr>
                <w:delText xml:space="preserve"> and t</w:delText>
              </w:r>
              <w:r w:rsidRPr="002E7670" w:rsidDel="00B7642F">
                <w:rPr>
                  <w:rStyle w:val="Strong"/>
                  <w:rFonts w:eastAsiaTheme="minorHAnsi"/>
                </w:rPr>
                <w:delText>he mapped manufacturer</w:delText>
              </w:r>
              <w:r w:rsidDel="00B7642F">
                <w:rPr>
                  <w:rStyle w:val="Strong"/>
                  <w:rFonts w:eastAsiaTheme="minorHAnsi"/>
                </w:rPr>
                <w:delText xml:space="preserve"> exist, if not, display error: ‘</w:delText>
              </w:r>
              <w:r w:rsidRPr="002E7670" w:rsidDel="00B7642F">
                <w:rPr>
                  <w:rStyle w:val="Strong"/>
                  <w:rFonts w:eastAsiaTheme="minorHAnsi"/>
                </w:rPr>
                <w:delText>Unable to save this vendor item: The mapped manufacturer doesn't exist.</w:delText>
              </w:r>
              <w:r w:rsidDel="00B7642F">
                <w:rPr>
                  <w:rStyle w:val="Strong"/>
                  <w:rFonts w:eastAsiaTheme="minorHAnsi"/>
                </w:rPr>
                <w:delText xml:space="preserve">’ </w:delText>
              </w:r>
              <w:r w:rsidRPr="002E7670" w:rsidDel="00B7642F">
                <w:rPr>
                  <w:rStyle w:val="Strong"/>
                  <w:rFonts w:eastAsiaTheme="minorHAnsi"/>
                </w:rPr>
                <w:delText>Or ‘Unable to save this vendor item: The mapped supplier doesn't exist.’</w:delText>
              </w:r>
            </w:del>
          </w:p>
          <w:p w14:paraId="20AF65C1" w14:textId="3A868E05" w:rsidR="00566A62" w:rsidDel="00B7642F" w:rsidRDefault="00566A62" w:rsidP="00566A62">
            <w:pPr>
              <w:pStyle w:val="ListParagraph"/>
              <w:numPr>
                <w:ilvl w:val="0"/>
                <w:numId w:val="1337"/>
              </w:numPr>
              <w:rPr>
                <w:del w:id="4086" w:author="Bonnie Yang" w:date="2023-07-22T20:39:00Z"/>
                <w:rStyle w:val="Strong"/>
                <w:rFonts w:eastAsiaTheme="minorHAnsi"/>
              </w:rPr>
            </w:pPr>
            <w:del w:id="4087" w:author="Bonnie Yang" w:date="2023-07-22T20:39:00Z">
              <w:r w:rsidDel="00B7642F">
                <w:rPr>
                  <w:rStyle w:val="Strong"/>
                  <w:rFonts w:eastAsiaTheme="minorHAnsi" w:hint="eastAsia"/>
                </w:rPr>
                <w:delText>I</w:delText>
              </w:r>
              <w:r w:rsidRPr="00AC6B77" w:rsidDel="00B7642F">
                <w:rPr>
                  <w:rStyle w:val="Strong"/>
                  <w:rFonts w:eastAsiaTheme="minorHAnsi"/>
                </w:rPr>
                <w:delText>f user edits type of vendor, check following:</w:delText>
              </w:r>
            </w:del>
          </w:p>
          <w:p w14:paraId="03DF4FB2" w14:textId="5E0D2066" w:rsidR="00566A62" w:rsidDel="00B7642F" w:rsidRDefault="00566A62" w:rsidP="00566A62">
            <w:pPr>
              <w:pStyle w:val="ListParagraph"/>
              <w:numPr>
                <w:ilvl w:val="0"/>
                <w:numId w:val="1339"/>
              </w:numPr>
              <w:rPr>
                <w:del w:id="4088" w:author="Bonnie Yang" w:date="2023-07-22T20:39:00Z"/>
                <w:rStyle w:val="Strong"/>
                <w:rFonts w:eastAsiaTheme="minorHAnsi"/>
              </w:rPr>
            </w:pPr>
            <w:del w:id="4089" w:author="Bonnie Yang" w:date="2023-07-22T20:39:00Z">
              <w:r w:rsidRPr="006B06EB" w:rsidDel="00B7642F">
                <w:rPr>
                  <w:rStyle w:val="Strong"/>
                  <w:rFonts w:eastAsiaTheme="minorHAnsi"/>
                </w:rPr>
                <w:delText>When user edits a vendor’s type, if this vendor HASN’T been mapped with any Vendor Item SKU’s ‘vendor name' AND ‘Manufacturer Information', Never display any warning. (If a vendor mapped with a soft deleted vendor item SKU, ignore the mapping relationship as editing type.)</w:delText>
              </w:r>
            </w:del>
          </w:p>
          <w:p w14:paraId="29010415" w14:textId="51C6B9C2" w:rsidR="00566A62" w:rsidDel="00B7642F" w:rsidRDefault="00566A62" w:rsidP="00566A62">
            <w:pPr>
              <w:pStyle w:val="ListParagraph"/>
              <w:numPr>
                <w:ilvl w:val="0"/>
                <w:numId w:val="1339"/>
              </w:numPr>
              <w:rPr>
                <w:del w:id="4090" w:author="Bonnie Yang" w:date="2023-07-22T20:39:00Z"/>
                <w:rStyle w:val="Strong"/>
                <w:rFonts w:eastAsiaTheme="minorHAnsi"/>
              </w:rPr>
            </w:pPr>
            <w:del w:id="4091" w:author="Bonnie Yang" w:date="2023-07-22T20:39:00Z">
              <w:r w:rsidRPr="006B06EB" w:rsidDel="00B7642F">
                <w:rPr>
                  <w:rStyle w:val="Strong"/>
                  <w:rFonts w:eastAsiaTheme="minorHAnsi"/>
                </w:rPr>
                <w:delText>When user edits a vendor’s type, no matter the vendor associated with Vendor Item SKU’s 'vendor name'/‘Manufacturer Information' or not, allow user change ‘Supplier’ into 'Manufacturer &amp; Supplier', or ‘Manufacturer’ into 'Manufacturer &amp; Supplier'.</w:delText>
              </w:r>
            </w:del>
          </w:p>
          <w:p w14:paraId="270657BF" w14:textId="0BC1667C" w:rsidR="00566A62" w:rsidRPr="00011997" w:rsidDel="00B7642F" w:rsidRDefault="00566A62" w:rsidP="00566A62">
            <w:pPr>
              <w:pStyle w:val="ListParagraph"/>
              <w:numPr>
                <w:ilvl w:val="0"/>
                <w:numId w:val="1339"/>
              </w:numPr>
              <w:rPr>
                <w:del w:id="4092" w:author="Bonnie Yang" w:date="2023-07-22T20:39:00Z"/>
                <w:rStyle w:val="Strong"/>
                <w:rFonts w:eastAsiaTheme="minorHAnsi"/>
              </w:rPr>
            </w:pPr>
            <w:del w:id="4093" w:author="Bonnie Yang" w:date="2023-07-22T20:39:00Z">
              <w:r w:rsidRPr="006B06EB" w:rsidDel="00B7642F">
                <w:rPr>
                  <w:rStyle w:val="Strong"/>
                  <w:rFonts w:eastAsiaTheme="minorHAnsi"/>
                </w:rPr>
                <w:delText xml:space="preserve">When user edits a vendor’s type, if the vendor has been associated with a vendor SKU’s 'vendor name', </w:delText>
              </w:r>
              <w:r w:rsidDel="00B7642F">
                <w:rPr>
                  <w:rStyle w:val="Strong"/>
                  <w:rFonts w:eastAsiaTheme="minorHAnsi"/>
                </w:rPr>
                <w:delText>a</w:delText>
              </w:r>
              <w:r w:rsidRPr="00011997" w:rsidDel="00B7642F">
                <w:rPr>
                  <w:rStyle w:val="Strong"/>
                  <w:rFonts w:eastAsiaTheme="minorHAnsi"/>
                </w:rPr>
                <w:delText xml:space="preserve">s user tries to change ‘Supplier’ into ‘Manufacturer', or ‘Manufacturer &amp; Supplier' into 'Manufacturer', when clicks 'Save’ display an error “Unable to save changes, the vendor has been mapped with '{Vendor Item SKU name} and other {#} Vendor Items.’ </w:delText>
              </w:r>
            </w:del>
          </w:p>
          <w:p w14:paraId="3961041E" w14:textId="25E81682" w:rsidR="00566A62" w:rsidDel="00B7642F" w:rsidRDefault="00566A62" w:rsidP="00566A62">
            <w:pPr>
              <w:pStyle w:val="ListParagraph"/>
              <w:numPr>
                <w:ilvl w:val="0"/>
                <w:numId w:val="1339"/>
              </w:numPr>
              <w:rPr>
                <w:del w:id="4094" w:author="Bonnie Yang" w:date="2023-07-22T20:39:00Z"/>
                <w:rStyle w:val="Strong"/>
                <w:rFonts w:eastAsiaTheme="minorHAnsi"/>
              </w:rPr>
            </w:pPr>
            <w:del w:id="4095" w:author="Bonnie Yang" w:date="2023-07-22T20:39:00Z">
              <w:r w:rsidRPr="00011997" w:rsidDel="00B7642F">
                <w:rPr>
                  <w:rStyle w:val="Strong"/>
                  <w:rFonts w:eastAsiaTheme="minorHAnsi"/>
                </w:rPr>
                <w:delText>When user edits a vendor’s type, if the vendor hasn’t been associated with a vendor SKU’s 'vendor name', but this vendor has been mapped with any Vendor Item SKU’s ‘Manufacturer Information',</w:delText>
              </w:r>
              <w:r w:rsidDel="00B7642F">
                <w:rPr>
                  <w:rStyle w:val="Strong"/>
                  <w:rFonts w:eastAsiaTheme="minorHAnsi"/>
                </w:rPr>
                <w:delText xml:space="preserve"> </w:delText>
              </w:r>
              <w:r w:rsidDel="00B7642F">
                <w:rPr>
                  <w:rStyle w:val="Strong"/>
                  <w:rFonts w:eastAsiaTheme="minorHAnsi" w:hint="eastAsia"/>
                </w:rPr>
                <w:delText>a</w:delText>
              </w:r>
              <w:r w:rsidRPr="00011997" w:rsidDel="00B7642F">
                <w:rPr>
                  <w:rStyle w:val="Strong"/>
                  <w:rFonts w:eastAsiaTheme="minorHAnsi"/>
                </w:rPr>
                <w:delText>s user tries to change ‘Manufacturer' into ‘Supplier’, or ‘Manufacturer &amp; Supplier' into 'Supplier', when clicks 'Save’, display a warning:</w:delText>
              </w:r>
            </w:del>
          </w:p>
          <w:p w14:paraId="59E7C28C" w14:textId="445FCD54" w:rsidR="00566A62" w:rsidDel="00B7642F" w:rsidRDefault="00566A62">
            <w:pPr>
              <w:pStyle w:val="ListParagraph"/>
              <w:ind w:left="1200"/>
              <w:rPr>
                <w:del w:id="4096" w:author="Bonnie Yang" w:date="2023-07-22T20:39:00Z"/>
                <w:rStyle w:val="Strong"/>
                <w:rFonts w:eastAsiaTheme="minorHAnsi"/>
              </w:rPr>
            </w:pPr>
            <w:del w:id="4097" w:author="Bonnie Yang" w:date="2023-07-22T20:39:00Z">
              <w:r w:rsidRPr="00011997" w:rsidDel="00B7642F">
                <w:rPr>
                  <w:rStyle w:val="Strong"/>
                  <w:rFonts w:eastAsiaTheme="minorHAnsi"/>
                </w:rPr>
                <w:delText>Header: Are you sure?</w:delText>
              </w:r>
            </w:del>
          </w:p>
          <w:p w14:paraId="2B1F51EC" w14:textId="09D38A08" w:rsidR="00566A62" w:rsidDel="00B7642F" w:rsidRDefault="00566A62">
            <w:pPr>
              <w:pStyle w:val="ListParagraph"/>
              <w:ind w:left="1200"/>
              <w:rPr>
                <w:del w:id="4098" w:author="Bonnie Yang" w:date="2023-07-22T20:39:00Z"/>
                <w:rStyle w:val="Strong"/>
                <w:rFonts w:eastAsiaTheme="minorHAnsi"/>
              </w:rPr>
            </w:pPr>
            <w:del w:id="4099" w:author="Bonnie Yang" w:date="2023-07-22T20:39:00Z">
              <w:r w:rsidRPr="00011997" w:rsidDel="00B7642F">
                <w:rPr>
                  <w:rStyle w:val="Strong"/>
                  <w:rFonts w:eastAsiaTheme="minorHAnsi"/>
                </w:rPr>
                <w:lastRenderedPageBreak/>
                <w:delText>Text: This vendor has been mapped with Vendor Item SKU’s Manufacturer Information. Are you sure you want to save changes? Actions: Cancel, Save</w:delText>
              </w:r>
              <w:r w:rsidDel="00B7642F">
                <w:rPr>
                  <w:rStyle w:val="Strong"/>
                  <w:rFonts w:eastAsiaTheme="minorHAnsi"/>
                </w:rPr>
                <w:delText>.</w:delText>
              </w:r>
            </w:del>
          </w:p>
          <w:p w14:paraId="6B969523" w14:textId="4D23CD49" w:rsidR="00566A62" w:rsidDel="00B7642F" w:rsidRDefault="00566A62">
            <w:pPr>
              <w:pStyle w:val="ListParagraph"/>
              <w:ind w:left="1200"/>
              <w:rPr>
                <w:del w:id="4100" w:author="Bonnie Yang" w:date="2023-07-22T20:39:00Z"/>
                <w:rStyle w:val="Strong"/>
                <w:rFonts w:eastAsiaTheme="minorHAnsi"/>
              </w:rPr>
            </w:pPr>
            <w:del w:id="4101" w:author="Bonnie Yang" w:date="2023-07-22T20:39:00Z">
              <w:r w:rsidRPr="00AC6B77" w:rsidDel="00B7642F">
                <w:rPr>
                  <w:rStyle w:val="Strong"/>
                  <w:rFonts w:eastAsiaTheme="minorHAnsi"/>
                </w:rPr>
                <w:delText>Afte</w:delText>
              </w:r>
              <w:r w:rsidDel="00B7642F">
                <w:rPr>
                  <w:rStyle w:val="Strong"/>
                  <w:rFonts w:eastAsiaTheme="minorHAnsi"/>
                </w:rPr>
                <w:delText>r saving changes, remove the mapping relationship with the deleted vendor and vendor item SKU or other vendors.</w:delText>
              </w:r>
            </w:del>
          </w:p>
          <w:p w14:paraId="0AE447B8" w14:textId="6E638441" w:rsidR="00566A62" w:rsidRPr="00011997" w:rsidDel="00B7642F" w:rsidRDefault="00566A62">
            <w:pPr>
              <w:pStyle w:val="ListParagraph"/>
              <w:ind w:left="1200"/>
              <w:rPr>
                <w:del w:id="4102" w:author="Bonnie Yang" w:date="2023-07-22T20:39:00Z"/>
                <w:rStyle w:val="Strong"/>
                <w:rFonts w:eastAsiaTheme="minorHAnsi"/>
              </w:rPr>
            </w:pPr>
            <w:del w:id="4103" w:author="Bonnie Yang" w:date="2023-07-22T20:39:00Z">
              <w:r w:rsidDel="00B7642F">
                <w:rPr>
                  <w:noProof/>
                </w:rPr>
                <w:drawing>
                  <wp:inline distT="0" distB="0" distL="0" distR="0" wp14:anchorId="540436AD" wp14:editId="06B15FFF">
                    <wp:extent cx="3041650" cy="1487805"/>
                    <wp:effectExtent l="0" t="0" r="6350" b="0"/>
                    <wp:docPr id="2011944786" name="图片 2011944786"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4786" name="Picture 521" descr="图形用户界面, 文本, 应用程序, 电子邮件&#10;&#10;描述已自动生成"/>
                            <pic:cNvPicPr/>
                          </pic:nvPicPr>
                          <pic:blipFill>
                            <a:blip r:embed="rId189">
                              <a:extLst>
                                <a:ext uri="{28A0092B-C50C-407E-A947-70E740481C1C}">
                                  <a14:useLocalDpi xmlns:a14="http://schemas.microsoft.com/office/drawing/2010/main" val="0"/>
                                </a:ext>
                              </a:extLst>
                            </a:blip>
                            <a:stretch>
                              <a:fillRect/>
                            </a:stretch>
                          </pic:blipFill>
                          <pic:spPr>
                            <a:xfrm>
                              <a:off x="0" y="0"/>
                              <a:ext cx="3041650" cy="1487805"/>
                            </a:xfrm>
                            <a:prstGeom prst="rect">
                              <a:avLst/>
                            </a:prstGeom>
                          </pic:spPr>
                        </pic:pic>
                      </a:graphicData>
                    </a:graphic>
                  </wp:inline>
                </w:drawing>
              </w:r>
            </w:del>
          </w:p>
          <w:p w14:paraId="72A015D0" w14:textId="71F93317" w:rsidR="00566A62" w:rsidDel="00B7642F" w:rsidRDefault="00566A62" w:rsidP="00566A62">
            <w:pPr>
              <w:pStyle w:val="ListParagraph"/>
              <w:numPr>
                <w:ilvl w:val="0"/>
                <w:numId w:val="1337"/>
              </w:numPr>
              <w:rPr>
                <w:del w:id="4104" w:author="Bonnie Yang" w:date="2023-07-22T20:39:00Z"/>
                <w:rStyle w:val="Strong"/>
                <w:rFonts w:eastAsiaTheme="minorEastAsia"/>
              </w:rPr>
            </w:pPr>
            <w:del w:id="4105" w:author="Bonnie Yang" w:date="2023-07-22T20:39:00Z">
              <w:r w:rsidRPr="48BB3989" w:rsidDel="00B7642F">
                <w:rPr>
                  <w:rStyle w:val="Strong"/>
                  <w:rFonts w:eastAsiaTheme="minorEastAsia"/>
                </w:rPr>
                <w:delText xml:space="preserve">If there is no error, save the vendor/change and display a success message ‘Successfully created [Vendor Name].’ (Success message for editing vendor ‘Successfully saved changes </w:delText>
              </w:r>
              <w:r w:rsidDel="00B7642F">
                <w:delText>to [</w:delText>
              </w:r>
              <w:r w:rsidRPr="48BB3989" w:rsidDel="00B7642F">
                <w:rPr>
                  <w:rStyle w:val="Strong"/>
                  <w:rFonts w:eastAsiaTheme="minorEastAsia"/>
                </w:rPr>
                <w:delText>Vendor</w:delText>
              </w:r>
              <w:r w:rsidDel="00B7642F">
                <w:delText xml:space="preserve"> NAME]</w:delText>
              </w:r>
              <w:r w:rsidRPr="48BB3989" w:rsidDel="00B7642F">
                <w:rPr>
                  <w:rStyle w:val="Strong"/>
                  <w:rFonts w:eastAsiaTheme="minorEastAsia"/>
                </w:rPr>
                <w:delText>.’) And go back to the vendor grid page.</w:delText>
              </w:r>
            </w:del>
          </w:p>
          <w:p w14:paraId="0271C0B5" w14:textId="6526D6F8" w:rsidR="00566A62" w:rsidDel="00B7642F" w:rsidRDefault="00566A62">
            <w:pPr>
              <w:pStyle w:val="ListParagraph"/>
              <w:ind w:left="360"/>
              <w:rPr>
                <w:del w:id="4106" w:author="Bonnie Yang" w:date="2023-07-22T20:39:00Z"/>
                <w:rStyle w:val="Strong"/>
                <w:rFonts w:eastAsiaTheme="minorHAnsi"/>
              </w:rPr>
            </w:pPr>
            <w:del w:id="4107" w:author="Bonnie Yang" w:date="2023-07-22T20:39:00Z">
              <w:r w:rsidDel="00B7642F">
                <w:rPr>
                  <w:noProof/>
                </w:rPr>
                <w:drawing>
                  <wp:inline distT="0" distB="0" distL="0" distR="0" wp14:anchorId="31145760" wp14:editId="1EC45974">
                    <wp:extent cx="4400550" cy="523875"/>
                    <wp:effectExtent l="0" t="0" r="0" b="9525"/>
                    <wp:docPr id="2011944787" name="图片 2011944787"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descr="Logo&#10;&#10;Description automatically generated with medium confidence"/>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400550" cy="523875"/>
                            </a:xfrm>
                            <a:prstGeom prst="rect">
                              <a:avLst/>
                            </a:prstGeom>
                            <a:noFill/>
                            <a:ln>
                              <a:noFill/>
                            </a:ln>
                          </pic:spPr>
                        </pic:pic>
                      </a:graphicData>
                    </a:graphic>
                  </wp:inline>
                </w:drawing>
              </w:r>
            </w:del>
          </w:p>
          <w:p w14:paraId="60FA81D8" w14:textId="6C42F6D1" w:rsidR="00566A62" w:rsidRPr="009D4416" w:rsidDel="00B7642F" w:rsidRDefault="00566A62" w:rsidP="00566A62">
            <w:pPr>
              <w:pStyle w:val="ListParagraph"/>
              <w:numPr>
                <w:ilvl w:val="0"/>
                <w:numId w:val="1308"/>
              </w:numPr>
              <w:rPr>
                <w:del w:id="4108" w:author="Bonnie Yang" w:date="2023-07-22T20:39:00Z"/>
                <w:rFonts w:eastAsiaTheme="minorHAnsi" w:cs="Arial"/>
                <w:sz w:val="22"/>
              </w:rPr>
            </w:pPr>
            <w:del w:id="4109" w:author="Bonnie Yang" w:date="2023-07-22T20:39:00Z">
              <w:r w:rsidDel="00B7642F">
                <w:rPr>
                  <w:rStyle w:val="Strong"/>
                  <w:rFonts w:eastAsiaTheme="minorHAnsi"/>
                </w:rPr>
                <w:delText xml:space="preserve"> </w:delText>
              </w:r>
              <w:r w:rsidRPr="009D4416" w:rsidDel="00B7642F">
                <w:delText>When user edit</w:delText>
              </w:r>
              <w:r w:rsidDel="00B7642F">
                <w:delText>s</w:delText>
              </w:r>
              <w:r w:rsidRPr="009D4416" w:rsidDel="00B7642F">
                <w:delText xml:space="preserve"> a vendor, update</w:delText>
              </w:r>
              <w:r w:rsidDel="00B7642F">
                <w:delText xml:space="preserve"> the vendor’s</w:delText>
              </w:r>
              <w:r w:rsidRPr="009D4416" w:rsidDel="00B7642F">
                <w:delText xml:space="preserve"> </w:delText>
              </w:r>
              <w:r w:rsidDel="00B7642F">
                <w:delText>‘Last Updated By’ and ‘Last Updated Time’</w:delText>
              </w:r>
              <w:r w:rsidRPr="009D4416" w:rsidDel="00B7642F">
                <w:delText xml:space="preserve"> field.</w:delText>
              </w:r>
            </w:del>
          </w:p>
          <w:p w14:paraId="05542E1E" w14:textId="08C510F3" w:rsidR="00566A62" w:rsidRPr="009D4416" w:rsidDel="00B7642F" w:rsidRDefault="00566A62">
            <w:pPr>
              <w:pStyle w:val="ListParagraph"/>
              <w:ind w:left="360"/>
              <w:rPr>
                <w:del w:id="4110" w:author="Bonnie Yang" w:date="2023-07-22T20:39:00Z"/>
                <w:rFonts w:eastAsiaTheme="minorHAnsi" w:cs="Arial"/>
                <w:sz w:val="22"/>
              </w:rPr>
            </w:pPr>
            <w:del w:id="4111" w:author="Bonnie Yang" w:date="2023-07-22T20:39:00Z">
              <w:r w:rsidDel="00B7642F">
                <w:delText>‘Last Updated By’: user name</w:delText>
              </w:r>
            </w:del>
          </w:p>
          <w:p w14:paraId="0979D592" w14:textId="7DEFBC96" w:rsidR="00566A62" w:rsidRPr="009D4416" w:rsidDel="00B7642F" w:rsidRDefault="00566A62">
            <w:pPr>
              <w:pStyle w:val="ListParagraph"/>
              <w:ind w:left="360"/>
              <w:rPr>
                <w:del w:id="4112" w:author="Bonnie Yang" w:date="2023-07-22T20:39:00Z"/>
                <w:rFonts w:eastAsiaTheme="minorHAnsi" w:cs="Arial"/>
                <w:sz w:val="22"/>
              </w:rPr>
            </w:pPr>
            <w:del w:id="4113" w:author="Bonnie Yang" w:date="2023-07-22T20:39:00Z">
              <w:r w:rsidDel="00B7642F">
                <w:delText>‘Last Updated Time’: format example ‘</w:delText>
              </w:r>
              <w:r w:rsidRPr="001B2B6D" w:rsidDel="00B7642F">
                <w:delText>1/22/2022 11:53 AM</w:delText>
              </w:r>
              <w:r w:rsidDel="00B7642F">
                <w:delText>’</w:delText>
              </w:r>
            </w:del>
          </w:p>
          <w:p w14:paraId="2202FD03" w14:textId="77777777" w:rsidR="00566A62" w:rsidRPr="00B7642F" w:rsidRDefault="00566A62">
            <w:pPr>
              <w:rPr>
                <w:rStyle w:val="Strong"/>
                <w:rFonts w:eastAsiaTheme="minorHAnsi"/>
              </w:rPr>
              <w:pPrChange w:id="4114" w:author="Bonnie Yang [2]" w:date="2023-07-22T20:39:00Z">
                <w:pPr>
                  <w:pStyle w:val="ListParagraph"/>
                  <w:numPr>
                    <w:numId w:val="1308"/>
                  </w:numPr>
                  <w:ind w:left="360" w:hanging="360"/>
                </w:pPr>
              </w:pPrChange>
            </w:pPr>
          </w:p>
        </w:tc>
      </w:tr>
      <w:tr w:rsidR="00566A62" w:rsidRPr="00452515" w14:paraId="3AE90530" w14:textId="77777777">
        <w:tc>
          <w:tcPr>
            <w:tcW w:w="8008" w:type="dxa"/>
          </w:tcPr>
          <w:p w14:paraId="0E672296" w14:textId="77777777" w:rsidR="00566A62" w:rsidRDefault="00566A62">
            <w:pPr>
              <w:ind w:leftChars="11" w:left="25" w:hanging="2"/>
              <w:rPr>
                <w:rStyle w:val="Strong"/>
              </w:rPr>
            </w:pPr>
            <w:r w:rsidRPr="00BF0054">
              <w:rPr>
                <w:rStyle w:val="Strong"/>
                <w:rFonts w:hint="eastAsia"/>
              </w:rPr>
              <w:lastRenderedPageBreak/>
              <w:t>Main Scenario</w:t>
            </w:r>
            <w:r>
              <w:rPr>
                <w:rStyle w:val="Strong"/>
              </w:rPr>
              <w:t>3</w:t>
            </w:r>
            <w:r w:rsidRPr="00BF0054">
              <w:rPr>
                <w:rStyle w:val="Strong"/>
                <w:rFonts w:hint="eastAsia"/>
              </w:rPr>
              <w:t>:</w:t>
            </w:r>
            <w:r>
              <w:rPr>
                <w:rStyle w:val="Strong"/>
              </w:rPr>
              <w:t xml:space="preserve"> Vendor Detail</w:t>
            </w:r>
          </w:p>
          <w:p w14:paraId="25A67B75" w14:textId="77777777" w:rsidR="00566A62" w:rsidRPr="009D4416" w:rsidRDefault="00566A62" w:rsidP="00566A62">
            <w:pPr>
              <w:pStyle w:val="ListParagraph"/>
              <w:numPr>
                <w:ilvl w:val="0"/>
                <w:numId w:val="1310"/>
              </w:numPr>
              <w:rPr>
                <w:rStyle w:val="Strong"/>
              </w:rPr>
            </w:pPr>
            <w:r>
              <w:rPr>
                <w:rStyle w:val="Strong"/>
                <w:rFonts w:eastAsiaTheme="minorHAnsi" w:hint="eastAsia"/>
              </w:rPr>
              <w:t>I</w:t>
            </w:r>
            <w:r>
              <w:rPr>
                <w:rStyle w:val="Strong"/>
                <w:rFonts w:eastAsiaTheme="minorHAnsi"/>
              </w:rPr>
              <w:t xml:space="preserve">f user clicks </w:t>
            </w:r>
            <w:r w:rsidRPr="003D77C2">
              <w:rPr>
                <w:rStyle w:val="Strong"/>
                <w:rFonts w:eastAsiaTheme="minorHAnsi" w:hint="eastAsia"/>
              </w:rPr>
              <w:t>‘</w:t>
            </w:r>
            <w:r w:rsidRPr="003D77C2">
              <w:rPr>
                <w:rStyle w:val="Strong"/>
                <w:rFonts w:eastAsiaTheme="minorHAnsi"/>
              </w:rPr>
              <w:t>Vendor Name’</w:t>
            </w:r>
            <w:r>
              <w:rPr>
                <w:rStyle w:val="Strong"/>
                <w:rFonts w:eastAsiaTheme="minorHAnsi"/>
              </w:rPr>
              <w:t xml:space="preserve"> or </w:t>
            </w:r>
            <w:r w:rsidRPr="003D77C2">
              <w:rPr>
                <w:rStyle w:val="Strong"/>
                <w:rFonts w:eastAsiaTheme="minorHAnsi" w:hint="eastAsia"/>
              </w:rPr>
              <w:t>‘</w:t>
            </w:r>
            <w:r w:rsidRPr="003D77C2">
              <w:rPr>
                <w:rStyle w:val="Strong"/>
                <w:rFonts w:eastAsiaTheme="minorHAnsi"/>
              </w:rPr>
              <w:t>Vendor ID’</w:t>
            </w:r>
            <w:r>
              <w:rPr>
                <w:rStyle w:val="Strong"/>
                <w:rFonts w:eastAsiaTheme="minorHAnsi"/>
              </w:rPr>
              <w:t>, redirect to a new page ‘Vendor Detail’</w:t>
            </w:r>
          </w:p>
          <w:p w14:paraId="7EDAFC5C" w14:textId="77777777" w:rsidR="00566A62" w:rsidRPr="009D4416" w:rsidRDefault="00566A62" w:rsidP="00566A62">
            <w:pPr>
              <w:pStyle w:val="ListParagraph"/>
              <w:numPr>
                <w:ilvl w:val="0"/>
                <w:numId w:val="1310"/>
              </w:numPr>
              <w:rPr>
                <w:rFonts w:ascii="Arial" w:hAnsi="Arial" w:cs="Arial"/>
                <w:sz w:val="22"/>
              </w:rPr>
            </w:pPr>
            <w:r>
              <w:rPr>
                <w:rStyle w:val="Strong"/>
                <w:rFonts w:eastAsiaTheme="minorHAnsi" w:hint="eastAsia"/>
              </w:rPr>
              <w:t>T</w:t>
            </w:r>
            <w:r>
              <w:rPr>
                <w:rStyle w:val="Strong"/>
                <w:rFonts w:eastAsiaTheme="minorHAnsi"/>
              </w:rPr>
              <w:t xml:space="preserve">he breadcrumb is </w:t>
            </w:r>
            <w:r>
              <w:t>“</w:t>
            </w:r>
            <w:r w:rsidRPr="00525A28">
              <w:t>Home/Vendor Items/</w:t>
            </w:r>
            <w:r>
              <w:t>V</w:t>
            </w:r>
            <w:r>
              <w:rPr>
                <w:rFonts w:hint="eastAsia"/>
              </w:rPr>
              <w:t>endors</w:t>
            </w:r>
            <w:r>
              <w:t>/Vendor Details”</w:t>
            </w:r>
          </w:p>
          <w:p w14:paraId="321052DA" w14:textId="77777777" w:rsidR="00566A62" w:rsidRPr="009D4416" w:rsidRDefault="00566A62" w:rsidP="00566A62">
            <w:pPr>
              <w:pStyle w:val="ListParagraph"/>
              <w:numPr>
                <w:ilvl w:val="0"/>
                <w:numId w:val="1310"/>
              </w:numPr>
              <w:rPr>
                <w:rStyle w:val="Strong"/>
              </w:rPr>
            </w:pPr>
            <w:r>
              <w:rPr>
                <w:rStyle w:val="Strong"/>
                <w:rFonts w:eastAsiaTheme="minorHAnsi"/>
              </w:rPr>
              <w:t>The header is ‘Vendor Name</w:t>
            </w:r>
          </w:p>
          <w:p w14:paraId="374751BC" w14:textId="77777777" w:rsidR="00566A62" w:rsidRPr="009D4416" w:rsidRDefault="00566A62" w:rsidP="00566A62">
            <w:pPr>
              <w:pStyle w:val="ListParagraph"/>
              <w:numPr>
                <w:ilvl w:val="0"/>
                <w:numId w:val="1310"/>
              </w:numPr>
              <w:rPr>
                <w:rStyle w:val="Strong"/>
              </w:rPr>
            </w:pPr>
            <w:r>
              <w:rPr>
                <w:rStyle w:val="Strong"/>
                <w:rFonts w:eastAsiaTheme="minorHAnsi"/>
              </w:rPr>
              <w:t xml:space="preserve">Display ‘&lt; Go to Vendors Grid’ link in blue. Clicking it </w:t>
            </w:r>
            <w:proofErr w:type="gramStart"/>
            <w:r>
              <w:rPr>
                <w:rStyle w:val="Strong"/>
                <w:rFonts w:eastAsiaTheme="minorHAnsi"/>
              </w:rPr>
              <w:t>redirect</w:t>
            </w:r>
            <w:proofErr w:type="gramEnd"/>
            <w:r>
              <w:rPr>
                <w:rStyle w:val="Strong"/>
                <w:rFonts w:eastAsiaTheme="minorHAnsi"/>
              </w:rPr>
              <w:t xml:space="preserve"> to vendors grid page.</w:t>
            </w:r>
          </w:p>
          <w:p w14:paraId="46175949" w14:textId="76CCF150" w:rsidR="00566A62" w:rsidDel="00B7642F" w:rsidRDefault="00566A62" w:rsidP="00566A62">
            <w:pPr>
              <w:pStyle w:val="ListParagraph"/>
              <w:numPr>
                <w:ilvl w:val="0"/>
                <w:numId w:val="1310"/>
              </w:numPr>
              <w:rPr>
                <w:del w:id="4115" w:author="Bonnie Yang" w:date="2023-07-22T20:40:00Z"/>
                <w:rStyle w:val="Strong"/>
                <w:rFonts w:eastAsiaTheme="minorHAnsi"/>
              </w:rPr>
            </w:pPr>
            <w:del w:id="4116" w:author="Bonnie Yang" w:date="2023-07-22T20:40:00Z">
              <w:r w:rsidRPr="009D4416" w:rsidDel="00B7642F">
                <w:rPr>
                  <w:rStyle w:val="Strong"/>
                  <w:rFonts w:eastAsiaTheme="minorHAnsi"/>
                </w:rPr>
                <w:delText>Display</w:delText>
              </w:r>
              <w:r w:rsidDel="00B7642F">
                <w:rPr>
                  <w:rStyle w:val="Strong"/>
                  <w:rFonts w:eastAsiaTheme="minorHAnsi"/>
                </w:rPr>
                <w:delText xml:space="preserve"> a button ‘…’ nearby ‘&lt; Go to Vendors Grid’ link. Clicking it to display options ‘Edit’, ‘Delete’. </w:delText>
              </w:r>
            </w:del>
          </w:p>
          <w:p w14:paraId="08C92402" w14:textId="29839BED" w:rsidR="00566A62" w:rsidDel="00B7642F" w:rsidRDefault="00566A62">
            <w:pPr>
              <w:pStyle w:val="ListParagraph"/>
              <w:ind w:left="360"/>
              <w:rPr>
                <w:del w:id="4117" w:author="Bonnie Yang" w:date="2023-07-22T20:40:00Z"/>
                <w:rStyle w:val="Strong"/>
                <w:rFonts w:eastAsiaTheme="minorHAnsi"/>
              </w:rPr>
            </w:pPr>
            <w:del w:id="4118" w:author="Bonnie Yang" w:date="2023-07-22T20:40:00Z">
              <w:r w:rsidDel="00B7642F">
                <w:rPr>
                  <w:noProof/>
                </w:rPr>
                <w:lastRenderedPageBreak/>
                <w:drawing>
                  <wp:inline distT="0" distB="0" distL="0" distR="0" wp14:anchorId="777BB891" wp14:editId="73BB224A">
                    <wp:extent cx="2597283" cy="476274"/>
                    <wp:effectExtent l="0" t="0" r="0" b="0"/>
                    <wp:docPr id="2011944788" name="图片 201194478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444" descr="A picture containing text&#10;&#10;Description automatically generated"/>
                            <pic:cNvPicPr/>
                          </pic:nvPicPr>
                          <pic:blipFill>
                            <a:blip r:embed="rId191"/>
                            <a:stretch>
                              <a:fillRect/>
                            </a:stretch>
                          </pic:blipFill>
                          <pic:spPr>
                            <a:xfrm>
                              <a:off x="0" y="0"/>
                              <a:ext cx="2597283" cy="476274"/>
                            </a:xfrm>
                            <a:prstGeom prst="rect">
                              <a:avLst/>
                            </a:prstGeom>
                          </pic:spPr>
                        </pic:pic>
                      </a:graphicData>
                    </a:graphic>
                  </wp:inline>
                </w:drawing>
              </w:r>
            </w:del>
          </w:p>
          <w:p w14:paraId="27771614" w14:textId="77777777" w:rsidR="00566A62" w:rsidRDefault="00566A62" w:rsidP="00566A62">
            <w:pPr>
              <w:pStyle w:val="ListParagraph"/>
              <w:numPr>
                <w:ilvl w:val="0"/>
                <w:numId w:val="1310"/>
              </w:numPr>
              <w:rPr>
                <w:rStyle w:val="Strong"/>
                <w:rFonts w:eastAsiaTheme="minorHAnsi"/>
              </w:rPr>
            </w:pPr>
            <w:r>
              <w:rPr>
                <w:rStyle w:val="Strong"/>
                <w:rFonts w:eastAsiaTheme="minorHAnsi" w:hint="eastAsia"/>
              </w:rPr>
              <w:t>D</w:t>
            </w:r>
            <w:r>
              <w:rPr>
                <w:rStyle w:val="Strong"/>
                <w:rFonts w:eastAsiaTheme="minorHAnsi"/>
              </w:rPr>
              <w:t>isplay vendor detail, display fields in certain sequence like this:</w:t>
            </w:r>
          </w:p>
          <w:p w14:paraId="1E96BD55" w14:textId="77777777" w:rsidR="00566A62" w:rsidRDefault="00566A62">
            <w:pPr>
              <w:pStyle w:val="ListParagraph"/>
              <w:ind w:left="360"/>
            </w:pPr>
            <w:r>
              <w:t>‘Vendor Type</w:t>
            </w:r>
            <w:proofErr w:type="gramStart"/>
            <w:r>
              <w:t>’, ‘</w:t>
            </w:r>
            <w:proofErr w:type="gramEnd"/>
            <w:r>
              <w:t>Vendor ID</w:t>
            </w:r>
            <w:proofErr w:type="gramStart"/>
            <w:r>
              <w:t>’, ‘</w:t>
            </w:r>
            <w:proofErr w:type="gramEnd"/>
            <w:r>
              <w:t>Vendor Name</w:t>
            </w:r>
            <w:proofErr w:type="gramStart"/>
            <w:r>
              <w:t>’, ‘</w:t>
            </w:r>
            <w:proofErr w:type="gramEnd"/>
            <w:r>
              <w:t>Vendor Relationships</w:t>
            </w:r>
            <w:proofErr w:type="gramStart"/>
            <w:r>
              <w:t>’, ‘</w:t>
            </w:r>
            <w:proofErr w:type="gramEnd"/>
            <w:r>
              <w:t>Last Updated By</w:t>
            </w:r>
            <w:proofErr w:type="gramStart"/>
            <w:r>
              <w:t>’, ‘</w:t>
            </w:r>
            <w:proofErr w:type="gramEnd"/>
            <w:r>
              <w:t xml:space="preserve">Last Updated Time’. </w:t>
            </w:r>
          </w:p>
          <w:p w14:paraId="17EA24F9" w14:textId="77777777" w:rsidR="00566A62" w:rsidRPr="00B36848" w:rsidRDefault="00566A62">
            <w:pPr>
              <w:pStyle w:val="ListParagraph"/>
              <w:ind w:left="360"/>
            </w:pPr>
            <w:r>
              <w:t xml:space="preserve">Vendor Relationships: </w:t>
            </w:r>
            <w:proofErr w:type="gramStart"/>
            <w:r>
              <w:t>Format: {type}</w:t>
            </w:r>
            <w:r>
              <w:rPr>
                <w:rFonts w:hint="eastAsia"/>
              </w:rPr>
              <w:t>:</w:t>
            </w:r>
            <w:r>
              <w:t xml:space="preserve"> {</w:t>
            </w:r>
            <w:proofErr w:type="gramEnd"/>
            <w:r>
              <w:t>vendor </w:t>
            </w:r>
            <w:proofErr w:type="gramStart"/>
            <w:r>
              <w:t xml:space="preserve">name} </w:t>
            </w:r>
            <w:r>
              <w:rPr>
                <w:rFonts w:hint="eastAsia"/>
              </w:rPr>
              <w:t>(</w:t>
            </w:r>
            <w:r>
              <w:t>{</w:t>
            </w:r>
            <w:proofErr w:type="gramEnd"/>
            <w:r>
              <w:t>vendor </w:t>
            </w:r>
            <w:proofErr w:type="gramStart"/>
            <w:r>
              <w:t>id})</w:t>
            </w:r>
            <w:proofErr w:type="gramEnd"/>
          </w:p>
          <w:p w14:paraId="0C9915B0" w14:textId="77777777" w:rsidR="00566A62" w:rsidRPr="009D4416" w:rsidRDefault="00566A62">
            <w:pPr>
              <w:pStyle w:val="ListParagraph"/>
              <w:ind w:left="360"/>
              <w:rPr>
                <w:rStyle w:val="Strong"/>
              </w:rPr>
            </w:pPr>
            <w:r>
              <w:t xml:space="preserve">If any field is null, display ‘None’ in chip, like this: </w:t>
            </w:r>
            <w:r>
              <w:rPr>
                <w:noProof/>
              </w:rPr>
              <w:drawing>
                <wp:inline distT="0" distB="0" distL="0" distR="0" wp14:anchorId="5F9D0BDF" wp14:editId="66EF5104">
                  <wp:extent cx="558829" cy="279414"/>
                  <wp:effectExtent l="0" t="0" r="0" b="6350"/>
                  <wp:docPr id="2011944789" name="图片 2011944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8829" cy="279414"/>
                          </a:xfrm>
                          <a:prstGeom prst="rect">
                            <a:avLst/>
                          </a:prstGeom>
                        </pic:spPr>
                      </pic:pic>
                    </a:graphicData>
                  </a:graphic>
                </wp:inline>
              </w:drawing>
            </w:r>
          </w:p>
          <w:p w14:paraId="67E1C160" w14:textId="77777777" w:rsidR="00566A62" w:rsidRPr="001962F0" w:rsidRDefault="00566A62">
            <w:pPr>
              <w:pStyle w:val="ListParagraph"/>
              <w:ind w:left="360"/>
              <w:rPr>
                <w:rStyle w:val="Strong"/>
                <w:rFonts w:eastAsiaTheme="minorHAnsi"/>
              </w:rPr>
            </w:pPr>
            <w:r w:rsidRPr="001962F0">
              <w:rPr>
                <w:rStyle w:val="Strong"/>
                <w:rFonts w:eastAsiaTheme="minorHAnsi"/>
                <w:noProof/>
              </w:rPr>
              <w:drawing>
                <wp:inline distT="0" distB="0" distL="0" distR="0" wp14:anchorId="0405C934" wp14:editId="63522EC5">
                  <wp:extent cx="4675847" cy="2269807"/>
                  <wp:effectExtent l="0" t="0" r="0" b="0"/>
                  <wp:docPr id="2011944790" name="图片 20119447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descr="Graphical user interface, text, application&#10;&#10;Description automatically generated"/>
                          <pic:cNvPicPr/>
                        </pic:nvPicPr>
                        <pic:blipFill>
                          <a:blip r:embed="rId193"/>
                          <a:stretch>
                            <a:fillRect/>
                          </a:stretch>
                        </pic:blipFill>
                        <pic:spPr>
                          <a:xfrm>
                            <a:off x="0" y="0"/>
                            <a:ext cx="4684593" cy="2274053"/>
                          </a:xfrm>
                          <a:prstGeom prst="rect">
                            <a:avLst/>
                          </a:prstGeom>
                        </pic:spPr>
                      </pic:pic>
                    </a:graphicData>
                  </a:graphic>
                </wp:inline>
              </w:drawing>
            </w:r>
          </w:p>
          <w:p w14:paraId="5AC461CE" w14:textId="77777777" w:rsidR="00566A62" w:rsidRPr="009D4416" w:rsidRDefault="00566A62" w:rsidP="00566A62">
            <w:pPr>
              <w:pStyle w:val="ListParagraph"/>
              <w:numPr>
                <w:ilvl w:val="0"/>
                <w:numId w:val="1310"/>
              </w:numPr>
              <w:rPr>
                <w:rStyle w:val="Strong"/>
                <w:rFonts w:eastAsiaTheme="minorHAnsi"/>
              </w:rPr>
            </w:pPr>
          </w:p>
        </w:tc>
      </w:tr>
      <w:tr w:rsidR="00566A62" w:rsidRPr="00452515" w14:paraId="40F509F4" w14:textId="77777777">
        <w:tc>
          <w:tcPr>
            <w:tcW w:w="8008" w:type="dxa"/>
          </w:tcPr>
          <w:p w14:paraId="1878C4C0" w14:textId="77777777" w:rsidR="00566A62" w:rsidRPr="00BF0054" w:rsidRDefault="00566A62">
            <w:pPr>
              <w:rPr>
                <w:rStyle w:val="Strong"/>
              </w:rPr>
            </w:pPr>
            <w:r w:rsidRPr="00BF0054">
              <w:rPr>
                <w:rStyle w:val="Strong"/>
              </w:rPr>
              <w:lastRenderedPageBreak/>
              <w:t>Extend Scenario:</w:t>
            </w:r>
          </w:p>
          <w:p w14:paraId="6C20CA12" w14:textId="77777777" w:rsidR="00566A62" w:rsidRPr="00452515" w:rsidRDefault="00566A62" w:rsidP="00566A62">
            <w:pPr>
              <w:pStyle w:val="ListParagraph"/>
              <w:numPr>
                <w:ilvl w:val="0"/>
                <w:numId w:val="1306"/>
              </w:numPr>
            </w:pPr>
            <w:r>
              <w:t>Aa</w:t>
            </w:r>
          </w:p>
        </w:tc>
      </w:tr>
    </w:tbl>
    <w:p w14:paraId="2CD9B111" w14:textId="77777777" w:rsidR="000B5BC1" w:rsidRPr="000B5BC1" w:rsidRDefault="000B5BC1" w:rsidP="000B5BC1"/>
    <w:p w14:paraId="3843F9EA" w14:textId="7DB1167E" w:rsidR="00B626FF" w:rsidRPr="00B626FF" w:rsidRDefault="00B626FF" w:rsidP="00B626FF">
      <w:pPr>
        <w:pStyle w:val="Heading2"/>
        <w:numPr>
          <w:ilvl w:val="1"/>
          <w:numId w:val="1795"/>
        </w:numPr>
        <w:rPr>
          <w:rFonts w:asciiTheme="minorHAnsi" w:eastAsiaTheme="minorEastAsia" w:hAnsiTheme="minorHAnsi" w:cstheme="minorBidi"/>
          <w:kern w:val="44"/>
          <w:sz w:val="36"/>
          <w:szCs w:val="36"/>
          <w:rPrChange w:id="4119" w:author="Bonnie Yang [2]" w:date="2023-03-06T16:41:00Z">
            <w:rPr/>
          </w:rPrChange>
        </w:rPr>
      </w:pPr>
      <w:r w:rsidRPr="008E2FDD">
        <w:rPr>
          <w:rFonts w:asciiTheme="minorHAnsi" w:eastAsiaTheme="minorEastAsia" w:hAnsiTheme="minorHAnsi" w:cstheme="minorBidi"/>
          <w:kern w:val="44"/>
          <w:sz w:val="36"/>
          <w:szCs w:val="36"/>
        </w:rPr>
        <w:t>MS1</w:t>
      </w:r>
      <w:r>
        <w:rPr>
          <w:rFonts w:asciiTheme="minorHAnsi" w:eastAsiaTheme="minorEastAsia" w:hAnsiTheme="minorHAnsi" w:cstheme="minorBidi"/>
          <w:kern w:val="44"/>
          <w:sz w:val="36"/>
          <w:szCs w:val="36"/>
        </w:rPr>
        <w:t>2</w:t>
      </w:r>
      <w:r w:rsidRPr="00B626FF">
        <w:rPr>
          <w:rFonts w:asciiTheme="minorHAnsi" w:eastAsiaTheme="minorEastAsia" w:hAnsiTheme="minorHAnsi" w:cstheme="minorBidi"/>
          <w:kern w:val="44"/>
          <w:sz w:val="36"/>
          <w:szCs w:val="36"/>
          <w:rPrChange w:id="4120" w:author="Bonnie Yang [2]" w:date="2023-03-06T16:41:00Z">
            <w:rPr/>
          </w:rPrChange>
        </w:rPr>
        <w:t>-07 SKU Mappings</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28"/>
      </w:tblGrid>
      <w:tr w:rsidR="00B626FF" w:rsidRPr="00BF0054" w14:paraId="515DBF2F" w14:textId="77777777" w:rsidTr="00D04113">
        <w:tc>
          <w:tcPr>
            <w:tcW w:w="8008" w:type="dxa"/>
          </w:tcPr>
          <w:p w14:paraId="2DBD471C" w14:textId="0FB0EABE" w:rsidR="00B626FF" w:rsidRPr="00AC6B77" w:rsidRDefault="00B626FF" w:rsidP="00D04113">
            <w:pPr>
              <w:ind w:leftChars="11" w:left="25" w:hanging="2"/>
              <w:rPr>
                <w:rStyle w:val="Strong"/>
                <w:szCs w:val="24"/>
              </w:rPr>
            </w:pPr>
            <w:r w:rsidRPr="00566A62">
              <w:rPr>
                <w:rStyle w:val="Strong"/>
              </w:rPr>
              <w:t>MS</w:t>
            </w:r>
            <w:r w:rsidRPr="00B626FF">
              <w:rPr>
                <w:rStyle w:val="Strong"/>
              </w:rPr>
              <w:t>12-07 SKU Mappings</w:t>
            </w:r>
          </w:p>
        </w:tc>
      </w:tr>
      <w:tr w:rsidR="00B626FF" w:rsidRPr="00452515" w14:paraId="3D48F73D" w14:textId="77777777" w:rsidTr="00D04113">
        <w:tc>
          <w:tcPr>
            <w:tcW w:w="8008" w:type="dxa"/>
          </w:tcPr>
          <w:p w14:paraId="147C48E4" w14:textId="77777777" w:rsidR="00B626FF" w:rsidRPr="00BF0054" w:rsidRDefault="00B626FF" w:rsidP="00D04113">
            <w:pPr>
              <w:ind w:leftChars="11" w:left="25" w:hanging="2"/>
              <w:rPr>
                <w:rStyle w:val="Strong"/>
              </w:rPr>
            </w:pPr>
            <w:r w:rsidRPr="00BF0054">
              <w:rPr>
                <w:rStyle w:val="Strong"/>
              </w:rPr>
              <w:t>Version history</w:t>
            </w:r>
          </w:p>
          <w:tbl>
            <w:tblPr>
              <w:tblStyle w:val="TableGrid"/>
              <w:tblW w:w="0" w:type="auto"/>
              <w:tblLook w:val="04A0" w:firstRow="1" w:lastRow="0" w:firstColumn="1" w:lastColumn="0" w:noHBand="0" w:noVBand="1"/>
            </w:tblPr>
            <w:tblGrid>
              <w:gridCol w:w="1426"/>
              <w:gridCol w:w="1261"/>
              <w:gridCol w:w="1445"/>
              <w:gridCol w:w="3650"/>
            </w:tblGrid>
            <w:tr w:rsidR="00B626FF" w14:paraId="6E077A12" w14:textId="77777777" w:rsidTr="00D04113">
              <w:tc>
                <w:tcPr>
                  <w:tcW w:w="1426" w:type="dxa"/>
                </w:tcPr>
                <w:p w14:paraId="7F050BFF" w14:textId="77777777" w:rsidR="00B626FF" w:rsidRDefault="00B626FF" w:rsidP="00D04113">
                  <w:pPr>
                    <w:ind w:leftChars="11" w:left="25" w:hanging="2"/>
                    <w:rPr>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261" w:type="dxa"/>
                </w:tcPr>
                <w:p w14:paraId="7FAA262D" w14:textId="77777777" w:rsidR="00B626FF" w:rsidRDefault="00B626FF" w:rsidP="00D04113">
                  <w:pPr>
                    <w:ind w:leftChars="11" w:left="25" w:hanging="2"/>
                    <w:rPr>
                      <w:rFonts w:ascii="Arial" w:hAnsi="Arial" w:cs="Arial"/>
                      <w:sz w:val="20"/>
                      <w:szCs w:val="20"/>
                    </w:rPr>
                  </w:pPr>
                  <w:r>
                    <w:rPr>
                      <w:rFonts w:ascii="Arial" w:hAnsi="Arial" w:cs="Arial"/>
                      <w:sz w:val="20"/>
                      <w:szCs w:val="20"/>
                    </w:rPr>
                    <w:t>Date</w:t>
                  </w:r>
                </w:p>
              </w:tc>
              <w:tc>
                <w:tcPr>
                  <w:tcW w:w="1445" w:type="dxa"/>
                </w:tcPr>
                <w:p w14:paraId="3D8785F5" w14:textId="77777777" w:rsidR="00B626FF" w:rsidRDefault="00B626FF" w:rsidP="00D04113">
                  <w:pPr>
                    <w:ind w:leftChars="11" w:left="25" w:hanging="2"/>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3650" w:type="dxa"/>
                </w:tcPr>
                <w:p w14:paraId="132ADA5A" w14:textId="77777777" w:rsidR="00B626FF" w:rsidRDefault="00B626FF" w:rsidP="00D04113">
                  <w:pPr>
                    <w:ind w:leftChars="11" w:left="25" w:hanging="2"/>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706147" w14:paraId="2F5321A4" w14:textId="77777777" w:rsidTr="00D04113">
              <w:tc>
                <w:tcPr>
                  <w:tcW w:w="1426" w:type="dxa"/>
                </w:tcPr>
                <w:p w14:paraId="60A7A72E" w14:textId="2809A9A1" w:rsidR="00706147" w:rsidRDefault="00706147" w:rsidP="00706147">
                  <w:pPr>
                    <w:ind w:leftChars="11" w:left="25" w:hanging="2"/>
                    <w:rPr>
                      <w:rFonts w:ascii="Arial" w:hAnsi="Arial" w:cs="Arial"/>
                      <w:sz w:val="20"/>
                      <w:szCs w:val="20"/>
                    </w:rPr>
                  </w:pPr>
                  <w:r w:rsidRPr="007A35F7">
                    <w:rPr>
                      <w:rFonts w:ascii="Arial" w:hAnsi="Arial" w:cs="Arial"/>
                    </w:rPr>
                    <w:t>1.</w:t>
                  </w:r>
                  <w:r>
                    <w:rPr>
                      <w:rFonts w:ascii="Arial" w:hAnsi="Arial" w:cs="Arial"/>
                    </w:rPr>
                    <w:t>0</w:t>
                  </w:r>
                </w:p>
              </w:tc>
              <w:tc>
                <w:tcPr>
                  <w:tcW w:w="1261" w:type="dxa"/>
                </w:tcPr>
                <w:p w14:paraId="1AC58C65" w14:textId="572A3CEB" w:rsidR="00706147" w:rsidRDefault="00706147" w:rsidP="00706147">
                  <w:pPr>
                    <w:ind w:leftChars="11" w:left="25" w:hanging="2"/>
                    <w:rPr>
                      <w:rFonts w:ascii="Arial" w:hAnsi="Arial" w:cs="Arial"/>
                      <w:sz w:val="20"/>
                      <w:szCs w:val="20"/>
                    </w:rPr>
                  </w:pPr>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3</w:t>
                  </w:r>
                  <w:r w:rsidRPr="007A35F7">
                    <w:rPr>
                      <w:rFonts w:ascii="Arial" w:hAnsi="Arial" w:cs="Arial"/>
                    </w:rPr>
                    <w:t>.</w:t>
                  </w:r>
                  <w:r>
                    <w:rPr>
                      <w:rFonts w:ascii="Arial" w:hAnsi="Arial" w:cs="Arial"/>
                    </w:rPr>
                    <w:t>6</w:t>
                  </w:r>
                </w:p>
              </w:tc>
              <w:tc>
                <w:tcPr>
                  <w:tcW w:w="1445" w:type="dxa"/>
                </w:tcPr>
                <w:p w14:paraId="27A7BBC3" w14:textId="0A6FE801" w:rsidR="00706147" w:rsidRDefault="00706147" w:rsidP="00706147">
                  <w:pPr>
                    <w:ind w:leftChars="11" w:left="25" w:hanging="2"/>
                    <w:rPr>
                      <w:rFonts w:ascii="Arial" w:hAnsi="Arial" w:cs="Arial"/>
                      <w:sz w:val="20"/>
                      <w:szCs w:val="20"/>
                    </w:rPr>
                  </w:pPr>
                  <w:r w:rsidRPr="007A35F7">
                    <w:rPr>
                      <w:rFonts w:ascii="Arial" w:hAnsi="Arial" w:cs="Arial"/>
                    </w:rPr>
                    <w:t>Bonnie</w:t>
                  </w:r>
                </w:p>
              </w:tc>
              <w:tc>
                <w:tcPr>
                  <w:tcW w:w="3650" w:type="dxa"/>
                </w:tcPr>
                <w:p w14:paraId="68DADCBD" w14:textId="2EFD9D6B" w:rsidR="00706147" w:rsidRPr="00A21876" w:rsidRDefault="00706147" w:rsidP="00706147">
                  <w:pPr>
                    <w:ind w:leftChars="11" w:left="25" w:hanging="2"/>
                    <w:rPr>
                      <w:rFonts w:ascii="Arial" w:hAnsi="Arial" w:cs="Arial"/>
                      <w:sz w:val="20"/>
                      <w:szCs w:val="20"/>
                    </w:rPr>
                  </w:pPr>
                  <w:r w:rsidRPr="00706147">
                    <w:rPr>
                      <w:rFonts w:ascii="Arial" w:hAnsi="Arial" w:cs="Arial"/>
                      <w:sz w:val="20"/>
                      <w:szCs w:val="20"/>
                    </w:rPr>
                    <w:t>Ingredient &lt;&gt; Vendor Item Mappings</w:t>
                  </w:r>
                  <w:r w:rsidR="00B74AFD">
                    <w:rPr>
                      <w:rFonts w:ascii="Arial" w:hAnsi="Arial" w:cs="Arial"/>
                      <w:sz w:val="20"/>
                      <w:szCs w:val="20"/>
                    </w:rPr>
                    <w:t xml:space="preserve">, </w:t>
                  </w:r>
                  <w:r w:rsidR="00B74AFD" w:rsidRPr="00B74AFD">
                    <w:rPr>
                      <w:rFonts w:ascii="Arial" w:hAnsi="Arial" w:cs="Arial"/>
                      <w:sz w:val="20"/>
                      <w:szCs w:val="20"/>
                    </w:rPr>
                    <w:t>Force Sync Order Grid Material IDs</w:t>
                  </w:r>
                </w:p>
              </w:tc>
            </w:tr>
            <w:tr w:rsidR="008E2FDD" w14:paraId="5B03862A" w14:textId="77777777" w:rsidTr="00D04113">
              <w:tc>
                <w:tcPr>
                  <w:tcW w:w="1426" w:type="dxa"/>
                </w:tcPr>
                <w:p w14:paraId="233E6865" w14:textId="7E40C078" w:rsidR="008E2FDD" w:rsidRDefault="008E2FDD" w:rsidP="008E2FDD">
                  <w:pPr>
                    <w:ind w:leftChars="11" w:left="25" w:hanging="2"/>
                    <w:rPr>
                      <w:rFonts w:ascii="Arial" w:hAnsi="Arial" w:cs="Arial"/>
                      <w:sz w:val="20"/>
                      <w:szCs w:val="20"/>
                    </w:rPr>
                  </w:pPr>
                  <w:ins w:id="4121" w:author="Bonnie Yang" w:date="2023-07-28T19:06:00Z">
                    <w:r>
                      <w:rPr>
                        <w:rFonts w:ascii="Arial" w:hAnsi="Arial" w:cs="Arial" w:hint="eastAsia"/>
                        <w:sz w:val="20"/>
                        <w:szCs w:val="20"/>
                      </w:rPr>
                      <w:t>1</w:t>
                    </w:r>
                    <w:r>
                      <w:rPr>
                        <w:rFonts w:ascii="Arial" w:hAnsi="Arial" w:cs="Arial"/>
                        <w:sz w:val="20"/>
                        <w:szCs w:val="20"/>
                      </w:rPr>
                      <w:t>.1</w:t>
                    </w:r>
                  </w:ins>
                </w:p>
              </w:tc>
              <w:tc>
                <w:tcPr>
                  <w:tcW w:w="1261" w:type="dxa"/>
                </w:tcPr>
                <w:p w14:paraId="2C37C009" w14:textId="5BF8FC51" w:rsidR="008E2FDD" w:rsidRDefault="008E2FDD" w:rsidP="008E2FDD">
                  <w:pPr>
                    <w:ind w:leftChars="11" w:left="25" w:hanging="2"/>
                    <w:rPr>
                      <w:rFonts w:ascii="Arial" w:hAnsi="Arial" w:cs="Arial"/>
                      <w:sz w:val="20"/>
                      <w:szCs w:val="20"/>
                    </w:rPr>
                  </w:pPr>
                  <w:ins w:id="4122" w:author="Bonnie Yang" w:date="2023-07-28T19:06:00Z">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7</w:t>
                    </w:r>
                    <w:r w:rsidRPr="007A35F7">
                      <w:rPr>
                        <w:rFonts w:ascii="Arial" w:hAnsi="Arial" w:cs="Arial"/>
                      </w:rPr>
                      <w:t>.</w:t>
                    </w:r>
                    <w:r>
                      <w:rPr>
                        <w:rFonts w:ascii="Arial" w:hAnsi="Arial" w:cs="Arial"/>
                      </w:rPr>
                      <w:t>28</w:t>
                    </w:r>
                  </w:ins>
                </w:p>
              </w:tc>
              <w:tc>
                <w:tcPr>
                  <w:tcW w:w="1445" w:type="dxa"/>
                </w:tcPr>
                <w:p w14:paraId="71CEEED6" w14:textId="09B3F68B" w:rsidR="008E2FDD" w:rsidRDefault="008E2FDD" w:rsidP="008E2FDD">
                  <w:pPr>
                    <w:ind w:leftChars="11" w:left="25" w:hanging="2"/>
                    <w:rPr>
                      <w:rFonts w:ascii="Arial" w:hAnsi="Arial" w:cs="Arial"/>
                      <w:sz w:val="20"/>
                      <w:szCs w:val="20"/>
                    </w:rPr>
                  </w:pPr>
                  <w:ins w:id="4123" w:author="Bonnie Yang" w:date="2023-07-28T19:06:00Z">
                    <w:r w:rsidRPr="007A35F7">
                      <w:rPr>
                        <w:rFonts w:ascii="Arial" w:hAnsi="Arial" w:cs="Arial"/>
                      </w:rPr>
                      <w:t>Bonnie</w:t>
                    </w:r>
                  </w:ins>
                </w:p>
              </w:tc>
              <w:tc>
                <w:tcPr>
                  <w:tcW w:w="3650" w:type="dxa"/>
                </w:tcPr>
                <w:p w14:paraId="2AAD7238" w14:textId="4A189CB6" w:rsidR="008E2FDD" w:rsidRDefault="008E2FDD" w:rsidP="008E2FDD">
                  <w:pPr>
                    <w:ind w:leftChars="11" w:left="25" w:hanging="2"/>
                    <w:rPr>
                      <w:rFonts w:ascii="Arial" w:hAnsi="Arial" w:cs="Arial"/>
                      <w:sz w:val="20"/>
                      <w:szCs w:val="20"/>
                    </w:rPr>
                  </w:pPr>
                  <w:ins w:id="4124" w:author="Bonnie Yang" w:date="2023-07-28T19:06:00Z">
                    <w:r w:rsidRPr="008E2FDD">
                      <w:rPr>
                        <w:rFonts w:ascii="Arial" w:hAnsi="Arial" w:cs="Arial"/>
                        <w:sz w:val="20"/>
                        <w:szCs w:val="20"/>
                      </w:rPr>
                      <w:t>Validations for tracking Nonfood and ingredient inventory in Pantry</w:t>
                    </w:r>
                  </w:ins>
                </w:p>
              </w:tc>
            </w:tr>
            <w:tr w:rsidR="008E2FDD" w14:paraId="28D88512" w14:textId="77777777" w:rsidTr="00D04113">
              <w:tc>
                <w:tcPr>
                  <w:tcW w:w="1426" w:type="dxa"/>
                </w:tcPr>
                <w:p w14:paraId="313EDF76" w14:textId="475C2FDA" w:rsidR="008E2FDD" w:rsidRDefault="00AE2A5A" w:rsidP="008E2FDD">
                  <w:pPr>
                    <w:ind w:leftChars="11" w:left="25" w:hanging="2"/>
                    <w:rPr>
                      <w:rFonts w:ascii="Arial" w:hAnsi="Arial" w:cs="Arial"/>
                      <w:sz w:val="20"/>
                      <w:szCs w:val="20"/>
                    </w:rPr>
                  </w:pPr>
                  <w:ins w:id="4125" w:author="Bonnie Yang" w:date="2023-08-22T16:14:00Z">
                    <w:r>
                      <w:rPr>
                        <w:rFonts w:ascii="Arial" w:hAnsi="Arial" w:cs="Arial" w:hint="eastAsia"/>
                        <w:sz w:val="20"/>
                        <w:szCs w:val="20"/>
                      </w:rPr>
                      <w:t>1</w:t>
                    </w:r>
                    <w:r>
                      <w:rPr>
                        <w:rFonts w:ascii="Arial" w:hAnsi="Arial" w:cs="Arial"/>
                        <w:sz w:val="20"/>
                        <w:szCs w:val="20"/>
                      </w:rPr>
                      <w:t>.2</w:t>
                    </w:r>
                  </w:ins>
                </w:p>
              </w:tc>
              <w:tc>
                <w:tcPr>
                  <w:tcW w:w="1261" w:type="dxa"/>
                </w:tcPr>
                <w:p w14:paraId="540F826A" w14:textId="13708962" w:rsidR="008E2FDD" w:rsidRDefault="00AE2A5A" w:rsidP="008E2FDD">
                  <w:pPr>
                    <w:ind w:leftChars="11" w:left="25" w:hanging="2"/>
                    <w:rPr>
                      <w:rFonts w:ascii="Arial" w:hAnsi="Arial" w:cs="Arial"/>
                      <w:sz w:val="20"/>
                      <w:szCs w:val="20"/>
                    </w:rPr>
                  </w:pPr>
                  <w:ins w:id="4126" w:author="Bonnie Yang" w:date="2023-08-22T16:14:00Z">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8</w:t>
                    </w:r>
                    <w:r w:rsidRPr="007A35F7">
                      <w:rPr>
                        <w:rFonts w:ascii="Arial" w:hAnsi="Arial" w:cs="Arial"/>
                      </w:rPr>
                      <w:t>.</w:t>
                    </w:r>
                    <w:r>
                      <w:rPr>
                        <w:rFonts w:ascii="Arial" w:hAnsi="Arial" w:cs="Arial"/>
                      </w:rPr>
                      <w:t>22</w:t>
                    </w:r>
                  </w:ins>
                </w:p>
              </w:tc>
              <w:tc>
                <w:tcPr>
                  <w:tcW w:w="1445" w:type="dxa"/>
                </w:tcPr>
                <w:p w14:paraId="720B0076" w14:textId="0E6AFDF2" w:rsidR="008E2FDD" w:rsidRDefault="00AE2A5A" w:rsidP="008E2FDD">
                  <w:pPr>
                    <w:ind w:leftChars="11" w:left="25" w:hanging="2"/>
                    <w:rPr>
                      <w:rFonts w:ascii="Arial" w:hAnsi="Arial" w:cs="Arial"/>
                      <w:sz w:val="20"/>
                      <w:szCs w:val="20"/>
                    </w:rPr>
                  </w:pPr>
                  <w:ins w:id="4127" w:author="Bonnie Yang" w:date="2023-08-22T16:14:00Z">
                    <w:r w:rsidRPr="007A35F7">
                      <w:rPr>
                        <w:rFonts w:ascii="Arial" w:hAnsi="Arial" w:cs="Arial"/>
                      </w:rPr>
                      <w:t>Bonnie</w:t>
                    </w:r>
                  </w:ins>
                </w:p>
              </w:tc>
              <w:tc>
                <w:tcPr>
                  <w:tcW w:w="3650" w:type="dxa"/>
                </w:tcPr>
                <w:p w14:paraId="2B1D948C" w14:textId="4101020A" w:rsidR="008E2FDD" w:rsidRDefault="00AE2A5A" w:rsidP="008E2FDD">
                  <w:pPr>
                    <w:ind w:leftChars="11" w:left="25" w:hanging="2"/>
                    <w:rPr>
                      <w:rFonts w:ascii="Arial" w:hAnsi="Arial" w:cs="Arial"/>
                      <w:sz w:val="20"/>
                      <w:szCs w:val="20"/>
                    </w:rPr>
                  </w:pPr>
                  <w:ins w:id="4128" w:author="Bonnie Yang" w:date="2023-08-22T16:13:00Z">
                    <w:r w:rsidRPr="00AE2A5A">
                      <w:rPr>
                        <w:rFonts w:ascii="Arial" w:hAnsi="Arial" w:cs="Arial"/>
                        <w:sz w:val="20"/>
                        <w:szCs w:val="20"/>
                      </w:rPr>
                      <w:t>SKU Mapping list page: Input 7-8 numbers to search</w:t>
                    </w:r>
                  </w:ins>
                </w:p>
              </w:tc>
            </w:tr>
            <w:tr w:rsidR="008E2FDD" w14:paraId="62064D3B" w14:textId="77777777" w:rsidTr="00D04113">
              <w:tc>
                <w:tcPr>
                  <w:tcW w:w="1426" w:type="dxa"/>
                </w:tcPr>
                <w:p w14:paraId="1575BE96" w14:textId="77777777" w:rsidR="008E2FDD" w:rsidRDefault="008E2FDD" w:rsidP="008E2FDD">
                  <w:pPr>
                    <w:ind w:leftChars="11" w:left="25" w:hanging="2"/>
                    <w:rPr>
                      <w:rFonts w:ascii="Arial" w:hAnsi="Arial" w:cs="Arial"/>
                      <w:sz w:val="20"/>
                      <w:szCs w:val="20"/>
                    </w:rPr>
                  </w:pPr>
                </w:p>
              </w:tc>
              <w:tc>
                <w:tcPr>
                  <w:tcW w:w="1261" w:type="dxa"/>
                </w:tcPr>
                <w:p w14:paraId="611D3910" w14:textId="77777777" w:rsidR="008E2FDD" w:rsidRDefault="008E2FDD" w:rsidP="008E2FDD">
                  <w:pPr>
                    <w:ind w:leftChars="11" w:left="25" w:hanging="2"/>
                    <w:rPr>
                      <w:rFonts w:ascii="Arial" w:hAnsi="Arial" w:cs="Arial"/>
                      <w:sz w:val="20"/>
                      <w:szCs w:val="20"/>
                    </w:rPr>
                  </w:pPr>
                </w:p>
              </w:tc>
              <w:tc>
                <w:tcPr>
                  <w:tcW w:w="1445" w:type="dxa"/>
                </w:tcPr>
                <w:p w14:paraId="3922F9F9" w14:textId="77777777" w:rsidR="008E2FDD" w:rsidRDefault="008E2FDD" w:rsidP="008E2FDD">
                  <w:pPr>
                    <w:ind w:leftChars="11" w:left="25" w:hanging="2"/>
                    <w:rPr>
                      <w:rFonts w:ascii="Arial" w:hAnsi="Arial" w:cs="Arial"/>
                      <w:sz w:val="20"/>
                      <w:szCs w:val="20"/>
                    </w:rPr>
                  </w:pPr>
                </w:p>
              </w:tc>
              <w:tc>
                <w:tcPr>
                  <w:tcW w:w="3650" w:type="dxa"/>
                </w:tcPr>
                <w:p w14:paraId="0DDC9329" w14:textId="77777777" w:rsidR="008E2FDD" w:rsidRDefault="008E2FDD" w:rsidP="008E2FDD">
                  <w:pPr>
                    <w:ind w:leftChars="11" w:left="25" w:hanging="2"/>
                    <w:rPr>
                      <w:rFonts w:ascii="Arial" w:hAnsi="Arial" w:cs="Arial"/>
                      <w:sz w:val="20"/>
                      <w:szCs w:val="20"/>
                    </w:rPr>
                  </w:pPr>
                </w:p>
              </w:tc>
            </w:tr>
          </w:tbl>
          <w:p w14:paraId="26CDB943" w14:textId="77777777" w:rsidR="00B626FF" w:rsidRDefault="00B626FF" w:rsidP="00D04113">
            <w:pPr>
              <w:ind w:leftChars="11" w:left="25" w:hanging="2"/>
              <w:rPr>
                <w:rFonts w:ascii="Arial" w:hAnsi="Arial" w:cs="Arial"/>
                <w:sz w:val="20"/>
                <w:szCs w:val="20"/>
              </w:rPr>
            </w:pPr>
          </w:p>
        </w:tc>
      </w:tr>
      <w:tr w:rsidR="00B626FF" w:rsidRPr="00452515" w14:paraId="7888E784" w14:textId="77777777" w:rsidTr="00D04113">
        <w:tc>
          <w:tcPr>
            <w:tcW w:w="8008" w:type="dxa"/>
          </w:tcPr>
          <w:p w14:paraId="3341A5F8" w14:textId="77777777" w:rsidR="00B626FF" w:rsidRPr="00BF0054" w:rsidRDefault="00B626FF" w:rsidP="00D04113">
            <w:pPr>
              <w:ind w:leftChars="11" w:left="25" w:hanging="2"/>
              <w:rPr>
                <w:rStyle w:val="Strong"/>
              </w:rPr>
            </w:pPr>
            <w:r w:rsidRPr="00BF0054">
              <w:rPr>
                <w:rStyle w:val="Strong"/>
              </w:rPr>
              <w:lastRenderedPageBreak/>
              <w:t xml:space="preserve">Stakeholder: </w:t>
            </w:r>
            <w:r w:rsidRPr="00BF0054">
              <w:rPr>
                <w:rStyle w:val="Strong"/>
                <w:rFonts w:hint="eastAsia"/>
              </w:rPr>
              <w:t>Customer</w:t>
            </w:r>
          </w:p>
        </w:tc>
      </w:tr>
      <w:tr w:rsidR="00B626FF" w:rsidRPr="00452515" w14:paraId="76D887D7" w14:textId="77777777" w:rsidTr="00D04113">
        <w:tc>
          <w:tcPr>
            <w:tcW w:w="8008" w:type="dxa"/>
          </w:tcPr>
          <w:p w14:paraId="3726BDA5" w14:textId="77777777" w:rsidR="00B626FF" w:rsidRPr="00BF0054" w:rsidRDefault="00B626FF" w:rsidP="00D04113">
            <w:pPr>
              <w:ind w:leftChars="11" w:left="25" w:hanging="2"/>
              <w:rPr>
                <w:rStyle w:val="Strong"/>
              </w:rPr>
            </w:pPr>
            <w:r w:rsidRPr="00BF0054">
              <w:rPr>
                <w:rStyle w:val="Strong"/>
              </w:rPr>
              <w:t xml:space="preserve">Pre-Condition: </w:t>
            </w:r>
          </w:p>
          <w:p w14:paraId="6446452C" w14:textId="77777777" w:rsidR="00B626FF" w:rsidRPr="00DD3CB0" w:rsidRDefault="00B626FF" w:rsidP="00D04113">
            <w:pPr>
              <w:ind w:leftChars="11" w:left="25" w:hanging="2"/>
              <w:rPr>
                <w:rFonts w:ascii="Arial" w:hAnsi="Arial" w:cs="Arial"/>
                <w:sz w:val="20"/>
                <w:szCs w:val="20"/>
              </w:rPr>
            </w:pPr>
            <w:r>
              <w:rPr>
                <w:rFonts w:hint="eastAsia"/>
              </w:rPr>
              <w:t>1.</w:t>
            </w:r>
            <w:r>
              <w:t xml:space="preserve"> Customers go to page</w:t>
            </w:r>
          </w:p>
        </w:tc>
      </w:tr>
      <w:tr w:rsidR="00B626FF" w:rsidRPr="00452515" w14:paraId="63817F40" w14:textId="77777777" w:rsidTr="00D04113">
        <w:tc>
          <w:tcPr>
            <w:tcW w:w="8008" w:type="dxa"/>
          </w:tcPr>
          <w:p w14:paraId="6BE041A8" w14:textId="77777777" w:rsidR="00B626FF" w:rsidRDefault="00B626FF" w:rsidP="00D04113">
            <w:pPr>
              <w:ind w:leftChars="11" w:left="25" w:hanging="2"/>
              <w:rPr>
                <w:rFonts w:ascii="Arial" w:hAnsi="Arial" w:cs="Arial"/>
                <w:sz w:val="20"/>
                <w:szCs w:val="20"/>
              </w:rPr>
            </w:pPr>
            <w:r>
              <w:rPr>
                <w:rFonts w:ascii="Arial" w:hAnsi="Arial" w:cs="Arial"/>
                <w:sz w:val="20"/>
                <w:szCs w:val="20"/>
              </w:rPr>
              <w:t>Prototype:</w:t>
            </w:r>
          </w:p>
          <w:p w14:paraId="1543C24B" w14:textId="416CC470" w:rsidR="00B626FF" w:rsidRPr="00452515" w:rsidRDefault="00B626FF" w:rsidP="00D04113">
            <w:pPr>
              <w:ind w:leftChars="11" w:left="25" w:hanging="2"/>
              <w:rPr>
                <w:rFonts w:ascii="Arial" w:hAnsi="Arial" w:cs="Arial"/>
                <w:sz w:val="20"/>
                <w:szCs w:val="20"/>
              </w:rPr>
            </w:pPr>
          </w:p>
        </w:tc>
      </w:tr>
      <w:tr w:rsidR="00B626FF" w:rsidRPr="00452515" w14:paraId="52EA2821" w14:textId="77777777" w:rsidTr="00D04113">
        <w:tc>
          <w:tcPr>
            <w:tcW w:w="8008" w:type="dxa"/>
          </w:tcPr>
          <w:p w14:paraId="2B620A31" w14:textId="4AD5AFB3" w:rsidR="00B626FF" w:rsidRDefault="00B626FF">
            <w:pPr>
              <w:pPrChange w:id="4129" w:author="Bonnie Yang [2]" w:date="2023-03-06T17:04:00Z">
                <w:pPr>
                  <w:ind w:leftChars="11" w:left="25" w:hanging="2"/>
                </w:pPr>
              </w:pPrChange>
            </w:pPr>
            <w:r w:rsidRPr="00BF0054">
              <w:rPr>
                <w:rStyle w:val="Strong"/>
                <w:rFonts w:hint="eastAsia"/>
              </w:rPr>
              <w:t>Main Scenario</w:t>
            </w:r>
            <w:r>
              <w:rPr>
                <w:rStyle w:val="Strong"/>
              </w:rPr>
              <w:t>1</w:t>
            </w:r>
            <w:r w:rsidRPr="00BF0054">
              <w:rPr>
                <w:rStyle w:val="Strong"/>
                <w:rFonts w:hint="eastAsia"/>
              </w:rPr>
              <w:t>:</w:t>
            </w:r>
            <w:r>
              <w:rPr>
                <w:rStyle w:val="Strong"/>
              </w:rPr>
              <w:t xml:space="preserve"> </w:t>
            </w:r>
          </w:p>
          <w:p w14:paraId="1B4C643F" w14:textId="77777777" w:rsidR="008E0D5A" w:rsidRDefault="008E0D5A" w:rsidP="008E0D5A">
            <w:pPr>
              <w:pStyle w:val="ListParagraph"/>
              <w:numPr>
                <w:ilvl w:val="0"/>
                <w:numId w:val="1796"/>
              </w:numPr>
            </w:pPr>
            <w:r>
              <w:t>Display vendor item SKUs mapped with internal items in the mapping grid.</w:t>
            </w:r>
          </w:p>
          <w:p w14:paraId="421323D8" w14:textId="52F2E70E" w:rsidR="00F2306E" w:rsidRDefault="00F2306E" w:rsidP="008E0D5A">
            <w:pPr>
              <w:pStyle w:val="ListParagraph"/>
              <w:numPr>
                <w:ilvl w:val="0"/>
                <w:numId w:val="1796"/>
              </w:numPr>
            </w:pPr>
            <w:r>
              <w:t xml:space="preserve">When </w:t>
            </w:r>
            <w:proofErr w:type="gramStart"/>
            <w:r>
              <w:t>delete</w:t>
            </w:r>
            <w:proofErr w:type="gramEnd"/>
            <w:r>
              <w:t xml:space="preserve"> SKU mapping, it is soft</w:t>
            </w:r>
            <w:r w:rsidR="00014734">
              <w:t xml:space="preserve"> </w:t>
            </w:r>
            <w:proofErr w:type="gramStart"/>
            <w:r>
              <w:t>delete</w:t>
            </w:r>
            <w:proofErr w:type="gramEnd"/>
            <w:r>
              <w:t>.</w:t>
            </w:r>
          </w:p>
          <w:p w14:paraId="6029349D" w14:textId="5DA35C16" w:rsidR="00014734" w:rsidRDefault="00014734" w:rsidP="00014734">
            <w:pPr>
              <w:pStyle w:val="ListParagraph"/>
              <w:numPr>
                <w:ilvl w:val="0"/>
                <w:numId w:val="1796"/>
              </w:numPr>
            </w:pPr>
            <w:r>
              <w:t xml:space="preserve">If the </w:t>
            </w:r>
            <w:proofErr w:type="spellStart"/>
            <w:r>
              <w:t>sku</w:t>
            </w:r>
            <w:proofErr w:type="spellEnd"/>
            <w:r>
              <w:t xml:space="preserve"> mapping is inactive, there should have “</w:t>
            </w:r>
            <w:proofErr w:type="gramStart"/>
            <w:r>
              <w:t>Reuse“ button</w:t>
            </w:r>
            <w:proofErr w:type="gramEnd"/>
            <w:r>
              <w:t xml:space="preserve"> in the Active column. After </w:t>
            </w:r>
            <w:proofErr w:type="gramStart"/>
            <w:r>
              <w:t>click</w:t>
            </w:r>
            <w:proofErr w:type="gramEnd"/>
            <w:r>
              <w:t xml:space="preserve"> the “Reuse”</w:t>
            </w:r>
            <w:r>
              <w:rPr>
                <w:rFonts w:hint="eastAsia"/>
              </w:rPr>
              <w:t>,</w:t>
            </w:r>
            <w:r>
              <w:t xml:space="preserve"> should turn </w:t>
            </w:r>
            <w:proofErr w:type="spellStart"/>
            <w:r>
              <w:t>is_active</w:t>
            </w:r>
            <w:proofErr w:type="spellEnd"/>
            <w:r>
              <w:t xml:space="preserve"> to True</w:t>
            </w:r>
            <w:r w:rsidR="00950792">
              <w:t>.</w:t>
            </w:r>
          </w:p>
          <w:p w14:paraId="791117B8" w14:textId="5F10A084" w:rsidR="00F2306E" w:rsidRDefault="00F2306E" w:rsidP="009B709E">
            <w:pPr>
              <w:pStyle w:val="ListParagraph"/>
              <w:numPr>
                <w:ilvl w:val="0"/>
                <w:numId w:val="1796"/>
              </w:numPr>
            </w:pPr>
            <w:r>
              <w:t>Show ‘Reuse’ button for soft-deleted SKU mapping, if user reuse the SKU mapping but the vendor item is inactive, we should display the error message:</w:t>
            </w:r>
          </w:p>
          <w:p w14:paraId="3B9C9F61" w14:textId="73D21603" w:rsidR="00F2306E" w:rsidRDefault="00F2306E" w:rsidP="009B709E">
            <w:pPr>
              <w:pStyle w:val="ListParagraph"/>
              <w:ind w:left="360"/>
            </w:pPr>
            <w:r>
              <w:t xml:space="preserve">‘The vendor item {vendor </w:t>
            </w:r>
            <w:proofErr w:type="spellStart"/>
            <w:r>
              <w:t>sku</w:t>
            </w:r>
            <w:proofErr w:type="spellEnd"/>
            <w:r>
              <w:t xml:space="preserve">- vendor </w:t>
            </w:r>
            <w:proofErr w:type="spellStart"/>
            <w:r>
              <w:t>sku</w:t>
            </w:r>
            <w:proofErr w:type="spellEnd"/>
            <w:r>
              <w:t xml:space="preserve"> name} is inactive, please turn it to active </w:t>
            </w:r>
            <w:r w:rsidR="007B65EB">
              <w:t>in Order Grid</w:t>
            </w:r>
            <w:r>
              <w:t xml:space="preserve"> </w:t>
            </w:r>
            <w:r w:rsidR="007B65EB" w:rsidRPr="007B65EB">
              <w:t xml:space="preserve">and sync to Cookbook, then try to reuse </w:t>
            </w:r>
            <w:proofErr w:type="gramStart"/>
            <w:r w:rsidR="007B65EB" w:rsidRPr="007B65EB">
              <w:t>again.</w:t>
            </w:r>
            <w:r>
              <w:t>.</w:t>
            </w:r>
            <w:proofErr w:type="gramEnd"/>
            <w:r>
              <w:t>’</w:t>
            </w:r>
          </w:p>
          <w:p w14:paraId="0F7EE848" w14:textId="615C7D0B" w:rsidR="000D225B" w:rsidRDefault="000D225B" w:rsidP="000D225B">
            <w:pPr>
              <w:pStyle w:val="ListParagraph"/>
              <w:numPr>
                <w:ilvl w:val="0"/>
                <w:numId w:val="1796"/>
              </w:numPr>
            </w:pPr>
            <w:r>
              <w:t xml:space="preserve">If the </w:t>
            </w:r>
            <w:r w:rsidR="005760A6">
              <w:rPr>
                <w:rFonts w:hint="eastAsia"/>
              </w:rPr>
              <w:t>internal</w:t>
            </w:r>
            <w:r>
              <w:t xml:space="preserve"> item and vendor SKU are both active, check if the internal item only links with the vendor SKU. If not only one, then check if the base unit of </w:t>
            </w:r>
            <w:proofErr w:type="gramStart"/>
            <w:r>
              <w:t>the vendor</w:t>
            </w:r>
            <w:proofErr w:type="gramEnd"/>
            <w:r>
              <w:t xml:space="preserve"> SKU is the same as the internal item</w:t>
            </w:r>
            <w:ins w:id="4130" w:author="Bonnie Yang" w:date="2023-09-18T17:49:00Z">
              <w:r w:rsidR="00EC106D">
                <w:t>, or they are the same unit category</w:t>
              </w:r>
            </w:ins>
            <w:r>
              <w:t xml:space="preserve">. </w:t>
            </w:r>
          </w:p>
          <w:p w14:paraId="3C6270B3" w14:textId="77777777" w:rsidR="000D225B" w:rsidRDefault="000D225B" w:rsidP="000D225B">
            <w:pPr>
              <w:pStyle w:val="ListParagraph"/>
              <w:ind w:left="360"/>
            </w:pPr>
            <w:r>
              <w:t xml:space="preserve">If yes, reuse. </w:t>
            </w:r>
          </w:p>
          <w:p w14:paraId="19274B83" w14:textId="06DBE164" w:rsidR="000D225B" w:rsidRDefault="000D225B" w:rsidP="000D225B">
            <w:pPr>
              <w:pStyle w:val="ListParagraph"/>
              <w:ind w:left="360"/>
            </w:pPr>
            <w:r>
              <w:t xml:space="preserve">If </w:t>
            </w:r>
            <w:proofErr w:type="gramStart"/>
            <w:r>
              <w:t>no</w:t>
            </w:r>
            <w:proofErr w:type="gramEnd"/>
            <w:r>
              <w:t>, show error:</w:t>
            </w:r>
          </w:p>
          <w:p w14:paraId="1832B813" w14:textId="7FCE9CAE" w:rsidR="000D225B" w:rsidDel="008606A1" w:rsidRDefault="000D225B" w:rsidP="000D225B">
            <w:pPr>
              <w:pStyle w:val="ListParagraph"/>
              <w:ind w:left="360"/>
              <w:rPr>
                <w:del w:id="4131" w:author="Bonnie Yang" w:date="2023-09-19T17:06:00Z"/>
              </w:rPr>
            </w:pPr>
            <w:del w:id="4132" w:author="Bonnie Yang" w:date="2023-09-19T17:06:00Z">
              <w:r w:rsidDel="008606A1">
                <w:delText>‘Unable to reuse the SKU mapping</w:delText>
              </w:r>
            </w:del>
          </w:p>
          <w:p w14:paraId="55876082" w14:textId="29DC711C" w:rsidR="008606A1" w:rsidRDefault="000D225B" w:rsidP="009B709E">
            <w:pPr>
              <w:pStyle w:val="ListParagraph"/>
              <w:ind w:left="360"/>
              <w:rPr>
                <w:ins w:id="4133" w:author="Bonnie Yang" w:date="2023-09-19T17:06:00Z"/>
              </w:rPr>
            </w:pPr>
            <w:del w:id="4134" w:author="Bonnie Yang" w:date="2023-09-19T17:06:00Z">
              <w:r w:rsidDel="008606A1">
                <w:delText>The base unit ({unit}) of vendor item does not match the inventory unit ({unit}) of the internal item’.</w:delText>
              </w:r>
            </w:del>
          </w:p>
          <w:p w14:paraId="4DF65282" w14:textId="3D02179D" w:rsidR="008606A1" w:rsidRDefault="008606A1" w:rsidP="008606A1">
            <w:pPr>
              <w:pStyle w:val="ListParagraph"/>
              <w:ind w:left="360"/>
              <w:rPr>
                <w:ins w:id="4135" w:author="Bonnie Yang" w:date="2023-09-19T17:06:00Z"/>
              </w:rPr>
            </w:pPr>
            <w:ins w:id="4136" w:author="Bonnie Yang" w:date="2023-09-19T17:06:00Z">
              <w:r>
                <w:t>Unable to reuse vendor SKU</w:t>
              </w:r>
            </w:ins>
          </w:p>
          <w:p w14:paraId="6D7379E5" w14:textId="77777777" w:rsidR="008606A1" w:rsidRDefault="008606A1" w:rsidP="008606A1">
            <w:pPr>
              <w:pStyle w:val="ListParagraph"/>
              <w:ind w:left="360"/>
              <w:rPr>
                <w:ins w:id="4137" w:author="Bonnie Yang" w:date="2023-09-19T17:07:00Z"/>
              </w:rPr>
            </w:pPr>
            <w:ins w:id="4138" w:author="Bonnie Yang" w:date="2023-09-19T17:06:00Z">
              <w:r>
                <w:t xml:space="preserve">Vendor SKU base UOM does not match/transfer into this item’s inventory UOM category. Please either adjust the vendor SKU base UOM in Order </w:t>
              </w:r>
              <w:proofErr w:type="gramStart"/>
              <w:r>
                <w:t>Grid, or</w:t>
              </w:r>
              <w:proofErr w:type="gramEnd"/>
              <w:r>
                <w:t xml:space="preserve"> remove the existing vendor SKU from item.</w:t>
              </w:r>
            </w:ins>
          </w:p>
          <w:p w14:paraId="5C79B7A4" w14:textId="77777777" w:rsidR="008606A1" w:rsidRDefault="008606A1" w:rsidP="008606A1">
            <w:pPr>
              <w:pStyle w:val="ListParagraph"/>
              <w:ind w:left="360"/>
              <w:rPr>
                <w:ins w:id="4139" w:author="Bonnie Yang" w:date="2023-09-19T17:07:00Z"/>
              </w:rPr>
            </w:pPr>
            <w:ins w:id="4140" w:author="Bonnie Yang" w:date="2023-09-19T17:06:00Z">
              <w:r>
                <w:t xml:space="preserve">Item inventory </w:t>
              </w:r>
              <w:proofErr w:type="gramStart"/>
              <w:r>
                <w:t>UOM: {</w:t>
              </w:r>
              <w:proofErr w:type="gramEnd"/>
              <w:r>
                <w:t>inventory unit of ingredient}</w:t>
              </w:r>
            </w:ins>
          </w:p>
          <w:p w14:paraId="5B905F22" w14:textId="2544D3AF" w:rsidR="008606A1" w:rsidRDefault="008606A1" w:rsidP="008606A1">
            <w:pPr>
              <w:pStyle w:val="ListParagraph"/>
              <w:ind w:left="360"/>
            </w:pPr>
            <w:ins w:id="4141" w:author="Bonnie Yang" w:date="2023-09-19T17:06:00Z">
              <w:r>
                <w:t xml:space="preserve">Vendor SKU base </w:t>
              </w:r>
              <w:proofErr w:type="gramStart"/>
              <w:r>
                <w:t>UOM: {</w:t>
              </w:r>
              <w:proofErr w:type="gramEnd"/>
              <w:r>
                <w:t>base unit of vendor SKU}</w:t>
              </w:r>
            </w:ins>
          </w:p>
          <w:p w14:paraId="3D5019E9" w14:textId="77CC90E4" w:rsidR="000D225B" w:rsidRDefault="000D225B" w:rsidP="000D225B">
            <w:pPr>
              <w:pStyle w:val="ListParagraph"/>
              <w:numPr>
                <w:ilvl w:val="0"/>
                <w:numId w:val="1796"/>
              </w:numPr>
            </w:pPr>
            <w:r>
              <w:t xml:space="preserve">If the </w:t>
            </w:r>
            <w:r w:rsidR="00DA2120">
              <w:rPr>
                <w:rFonts w:hint="eastAsia"/>
              </w:rPr>
              <w:t>internal</w:t>
            </w:r>
            <w:r w:rsidR="00DA2120">
              <w:t xml:space="preserve"> item</w:t>
            </w:r>
            <w:r>
              <w:t xml:space="preserve"> and vendor SKU are both active, the internal item only links with the vendor SKU, then check if the internal item has any published version</w:t>
            </w:r>
          </w:p>
          <w:p w14:paraId="5FD1C3E0" w14:textId="016B947D" w:rsidR="000D225B" w:rsidRDefault="000D225B" w:rsidP="000D225B">
            <w:pPr>
              <w:pStyle w:val="ListParagraph"/>
              <w:ind w:left="360"/>
            </w:pPr>
            <w:r>
              <w:lastRenderedPageBreak/>
              <w:t xml:space="preserve">If </w:t>
            </w:r>
            <w:proofErr w:type="gramStart"/>
            <w:r>
              <w:t>no</w:t>
            </w:r>
            <w:proofErr w:type="gramEnd"/>
            <w:r>
              <w:t xml:space="preserve">, reuse. </w:t>
            </w:r>
          </w:p>
          <w:p w14:paraId="6AA6556E" w14:textId="01181CCE" w:rsidR="000D225B" w:rsidRDefault="000D225B" w:rsidP="000D225B">
            <w:pPr>
              <w:pStyle w:val="ListParagraph"/>
              <w:ind w:left="360"/>
            </w:pPr>
            <w:r>
              <w:t xml:space="preserve">If any published version </w:t>
            </w:r>
            <w:proofErr w:type="gramStart"/>
            <w:r>
              <w:t>exists:</w:t>
            </w:r>
            <w:proofErr w:type="gramEnd"/>
            <w:r>
              <w:t xml:space="preserve"> check if the base unit of the vendor SKU is the same as the internal item</w:t>
            </w:r>
            <w:r w:rsidR="00EC106D">
              <w:t xml:space="preserve">, </w:t>
            </w:r>
            <w:ins w:id="4142" w:author="Bonnie Yang" w:date="2023-09-26T16:17:00Z">
              <w:r w:rsidR="00715E00">
                <w:t>or they are the same unit category</w:t>
              </w:r>
            </w:ins>
            <w:r>
              <w:t xml:space="preserve">. If yes, reuse. If no, show </w:t>
            </w:r>
            <w:proofErr w:type="gramStart"/>
            <w:r>
              <w:t>error: ‘</w:t>
            </w:r>
            <w:proofErr w:type="gramEnd"/>
            <w:r>
              <w:t>Unable to reuse the SKU mapping</w:t>
            </w:r>
          </w:p>
          <w:p w14:paraId="3CF1D0C0" w14:textId="36BD7785" w:rsidR="000D225B" w:rsidRDefault="000D225B" w:rsidP="009B709E">
            <w:pPr>
              <w:pStyle w:val="ListParagraph"/>
              <w:ind w:left="360"/>
            </w:pPr>
            <w:r>
              <w:t>The base </w:t>
            </w:r>
            <w:proofErr w:type="gramStart"/>
            <w:r>
              <w:t>unit ({unit})</w:t>
            </w:r>
            <w:proofErr w:type="gramEnd"/>
            <w:r>
              <w:t> of vendor item does not match</w:t>
            </w:r>
            <w:r w:rsidR="00EC106D">
              <w:t>/transfer</w:t>
            </w:r>
            <w:r>
              <w:t> the inventory </w:t>
            </w:r>
            <w:proofErr w:type="gramStart"/>
            <w:r>
              <w:t>unit ({unit})</w:t>
            </w:r>
            <w:proofErr w:type="gramEnd"/>
            <w:r>
              <w:t> of the internal item’.</w:t>
            </w:r>
          </w:p>
          <w:p w14:paraId="00CE6225" w14:textId="77777777" w:rsidR="000D225B" w:rsidRDefault="000D225B" w:rsidP="000D225B">
            <w:pPr>
              <w:pStyle w:val="ListParagraph"/>
              <w:numPr>
                <w:ilvl w:val="0"/>
                <w:numId w:val="1796"/>
              </w:numPr>
            </w:pPr>
            <w:r>
              <w:t xml:space="preserve">After successfully </w:t>
            </w:r>
            <w:proofErr w:type="gramStart"/>
            <w:r>
              <w:t>reuse</w:t>
            </w:r>
            <w:proofErr w:type="gramEnd"/>
            <w:r>
              <w:t xml:space="preserve"> the SKU mapping, we should:</w:t>
            </w:r>
          </w:p>
          <w:p w14:paraId="2D9549D9" w14:textId="5DA19FF7" w:rsidR="000D225B" w:rsidRDefault="000D225B" w:rsidP="000D225B">
            <w:pPr>
              <w:pStyle w:val="ListParagraph"/>
              <w:ind w:left="360"/>
            </w:pPr>
            <w:r>
              <w:t>Call OG API to sync the SKU mapping to OG.</w:t>
            </w:r>
          </w:p>
          <w:p w14:paraId="4C840757" w14:textId="095218FD" w:rsidR="000D225B" w:rsidRDefault="000D225B" w:rsidP="009B709E">
            <w:pPr>
              <w:pStyle w:val="ListParagraph"/>
              <w:ind w:left="360"/>
            </w:pPr>
            <w:r>
              <w:t xml:space="preserve">If the inventory unit of the ingredient is updated, we should update ERP Inventory Unit, </w:t>
            </w:r>
            <w:proofErr w:type="spellStart"/>
            <w:r>
              <w:t>unit_sequence_group</w:t>
            </w:r>
            <w:proofErr w:type="spellEnd"/>
            <w:r>
              <w:t xml:space="preserve"> &amp; </w:t>
            </w:r>
            <w:proofErr w:type="spellStart"/>
            <w:r>
              <w:t>purchase_unit</w:t>
            </w:r>
            <w:proofErr w:type="spellEnd"/>
            <w:r>
              <w:t xml:space="preserve"> according to inventory unit as well.</w:t>
            </w:r>
          </w:p>
          <w:p w14:paraId="407F230C" w14:textId="0D441092" w:rsidR="008E0D5A" w:rsidRDefault="008E0D5A" w:rsidP="00E3773D">
            <w:pPr>
              <w:pStyle w:val="ListParagraph"/>
              <w:numPr>
                <w:ilvl w:val="0"/>
                <w:numId w:val="1796"/>
              </w:numPr>
            </w:pPr>
            <w:r>
              <w:t xml:space="preserve">The columns should be </w:t>
            </w:r>
            <w:r w:rsidR="001B0688">
              <w:t xml:space="preserve">Item Number, </w:t>
            </w:r>
            <w:r w:rsidR="00631190">
              <w:t xml:space="preserve">Item Name, </w:t>
            </w:r>
            <w:r w:rsidR="001B0688">
              <w:t>Object Type</w:t>
            </w:r>
            <w:r w:rsidR="001B0688">
              <w:rPr>
                <w:rFonts w:hint="eastAsia"/>
              </w:rPr>
              <w:t>,</w:t>
            </w:r>
            <w:r w:rsidR="001B0688">
              <w:t xml:space="preserve"> </w:t>
            </w:r>
            <w:r>
              <w:t>Vendor SKU, Vendor SKU Name, Vendor Name</w:t>
            </w:r>
            <w:r w:rsidR="001B0688">
              <w:t>,</w:t>
            </w:r>
            <w:r w:rsidR="0078042F">
              <w:t xml:space="preserve"> </w:t>
            </w:r>
            <w:r w:rsidR="0078042F" w:rsidRPr="0078042F">
              <w:t>Vendor ID</w:t>
            </w:r>
            <w:r w:rsidR="0078042F">
              <w:rPr>
                <w:rFonts w:hint="eastAsia"/>
              </w:rPr>
              <w:t>,</w:t>
            </w:r>
            <w:r w:rsidR="001B0688">
              <w:t xml:space="preserve"> </w:t>
            </w:r>
            <w:r w:rsidR="001B0688" w:rsidRPr="008E0D5A">
              <w:t>Preference</w:t>
            </w:r>
            <w:r w:rsidR="00B74AFD">
              <w:t>, Active, Last Updated Time, Last Updated By, Action</w:t>
            </w:r>
            <w:r>
              <w:t>.</w:t>
            </w:r>
          </w:p>
          <w:p w14:paraId="0F9E5EB8" w14:textId="77777777" w:rsidR="00015A10" w:rsidRDefault="00B74AFD" w:rsidP="00015A10">
            <w:pPr>
              <w:pStyle w:val="ListParagraph"/>
              <w:numPr>
                <w:ilvl w:val="0"/>
                <w:numId w:val="1796"/>
              </w:numPr>
            </w:pPr>
            <w:r>
              <w:t>In action column, show</w:t>
            </w:r>
            <w:r w:rsidRPr="00B74AFD">
              <w:t xml:space="preserve"> ‘Sync to OG' underneath ‘Delete’ button in Action column</w:t>
            </w:r>
            <w:r>
              <w:t xml:space="preserve">, </w:t>
            </w:r>
            <w:r w:rsidRPr="00B74AFD">
              <w:t>Excluding soft-deleted SKU mapping.</w:t>
            </w:r>
          </w:p>
          <w:p w14:paraId="23E9B4ED" w14:textId="7E8A02E7" w:rsidR="00B74AFD" w:rsidRDefault="00B74AFD" w:rsidP="00015A10">
            <w:pPr>
              <w:pStyle w:val="ListParagraph"/>
              <w:numPr>
                <w:ilvl w:val="0"/>
                <w:numId w:val="1796"/>
              </w:numPr>
            </w:pPr>
            <w:r>
              <w:t>When clicking 'Sync to OG', show confirmation message:</w:t>
            </w:r>
          </w:p>
          <w:p w14:paraId="306357D6" w14:textId="565B65B8" w:rsidR="00B74AFD" w:rsidRDefault="00B74AFD" w:rsidP="00B74AFD">
            <w:pPr>
              <w:pStyle w:val="ListParagraph"/>
              <w:ind w:left="360"/>
            </w:pPr>
            <w:r>
              <w:t>'Are you sure</w:t>
            </w:r>
          </w:p>
          <w:p w14:paraId="631AF91A" w14:textId="328AD4A6" w:rsidR="00B74AFD" w:rsidRDefault="00B74AFD" w:rsidP="00B74AFD">
            <w:pPr>
              <w:pStyle w:val="ListParagraph"/>
              <w:ind w:left="360"/>
            </w:pPr>
            <w:r>
              <w:t>This action will override all the current SKU mappings of Item {item number} in Order Grid. Are you sure to sync to Order Grid?'</w:t>
            </w:r>
          </w:p>
          <w:p w14:paraId="6FCE4C11" w14:textId="25AF0FDE" w:rsidR="00B74AFD" w:rsidRDefault="00B74AFD" w:rsidP="00B74AFD">
            <w:pPr>
              <w:pStyle w:val="ListParagraph"/>
              <w:ind w:left="360"/>
            </w:pPr>
            <w:r>
              <w:t>Action: Cancel, Yes</w:t>
            </w:r>
          </w:p>
          <w:p w14:paraId="05889210" w14:textId="4202CC44" w:rsidR="00B74AFD" w:rsidRDefault="00B74AFD" w:rsidP="00B74AFD">
            <w:pPr>
              <w:pStyle w:val="ListParagraph"/>
              <w:ind w:left="360"/>
            </w:pPr>
            <w:r>
              <w:t>After successful synced to OG, show message: Successfully sync the SKU mappings of the item to Order Grid.</w:t>
            </w:r>
          </w:p>
          <w:p w14:paraId="6F4DDBEB" w14:textId="63582DB4" w:rsidR="00B74AFD" w:rsidRPr="00B74AFD" w:rsidRDefault="00B74AFD" w:rsidP="00B74AFD">
            <w:pPr>
              <w:pStyle w:val="ListParagraph"/>
              <w:ind w:left="360"/>
            </w:pPr>
            <w:r>
              <w:t xml:space="preserve">If failed to sync to OG, show error message: Failed to sync the following SKU mapping of the item to Order Grid. Due </w:t>
            </w:r>
            <w:proofErr w:type="gramStart"/>
            <w:r>
              <w:t>to: {</w:t>
            </w:r>
            <w:proofErr w:type="gramEnd"/>
            <w:r>
              <w:t xml:space="preserve">Error </w:t>
            </w:r>
            <w:proofErr w:type="gramStart"/>
            <w:r>
              <w:t>Reason}.</w:t>
            </w:r>
            <w:proofErr w:type="gramEnd"/>
          </w:p>
          <w:p w14:paraId="6F8F0D34" w14:textId="214B0BE5" w:rsidR="00015A10" w:rsidRDefault="00015A10" w:rsidP="00015A10">
            <w:pPr>
              <w:pStyle w:val="ListParagraph"/>
              <w:numPr>
                <w:ilvl w:val="0"/>
                <w:numId w:val="1796"/>
              </w:numPr>
            </w:pPr>
            <w:r>
              <w:rPr>
                <w:rFonts w:hint="eastAsia"/>
              </w:rPr>
              <w:t>When</w:t>
            </w:r>
            <w:r>
              <w:t xml:space="preserve"> </w:t>
            </w:r>
            <w:r>
              <w:rPr>
                <w:rFonts w:hint="eastAsia"/>
              </w:rPr>
              <w:t>user</w:t>
            </w:r>
            <w:r>
              <w:t xml:space="preserve"> </w:t>
            </w:r>
            <w:r w:rsidRPr="00015A10">
              <w:t>tries to delete</w:t>
            </w:r>
            <w:r>
              <w:t xml:space="preserve"> a SKU mapping, check if the item status of the linked item (ingredient/non-food item) is active, AND it ONLY linked with </w:t>
            </w:r>
            <w:r>
              <w:rPr>
                <w:rFonts w:hint="eastAsia"/>
              </w:rPr>
              <w:t>the</w:t>
            </w:r>
            <w:r w:rsidRPr="00015A10">
              <w:t> vendor SKU, </w:t>
            </w:r>
            <w:r>
              <w:t xml:space="preserve">if yes, </w:t>
            </w:r>
            <w:r w:rsidRPr="00015A10">
              <w:t>show error message: Unable to delete </w:t>
            </w:r>
            <w:r>
              <w:t>the SKU mapping</w:t>
            </w:r>
            <w:r w:rsidRPr="00015A10">
              <w:t>. Vendor item is required for a published item, please link at least one vendor SKU</w:t>
            </w:r>
            <w:r>
              <w:t xml:space="preserve"> for the item</w:t>
            </w:r>
            <w:r w:rsidRPr="00015A10">
              <w:t> before trying again.</w:t>
            </w:r>
          </w:p>
          <w:p w14:paraId="319FBE94" w14:textId="77777777" w:rsidR="00090F6F" w:rsidRDefault="0056111D" w:rsidP="00090F6F">
            <w:pPr>
              <w:pStyle w:val="ListParagraph"/>
              <w:numPr>
                <w:ilvl w:val="0"/>
                <w:numId w:val="1796"/>
              </w:numPr>
            </w:pPr>
            <w:r w:rsidRPr="0056111D">
              <w:lastRenderedPageBreak/>
              <w:t>When a vendor item is turned into 'inactive' in OG</w:t>
            </w:r>
            <w:r>
              <w:t xml:space="preserve">, </w:t>
            </w:r>
            <w:r w:rsidR="00090F6F">
              <w:t xml:space="preserve">or a vendor item is deleted in OG, </w:t>
            </w:r>
            <w:r>
              <w:t>a</w:t>
            </w:r>
            <w:r w:rsidRPr="009B709E">
              <w:t>fter updat</w:t>
            </w:r>
            <w:r>
              <w:t>ing</w:t>
            </w:r>
            <w:r w:rsidRPr="009B709E">
              <w:t> it as 'inactive' in Cookbook, if the vendor item has linked with an ingredient</w:t>
            </w:r>
            <w:r w:rsidRPr="0056111D">
              <w:t>/no</w:t>
            </w:r>
            <w:r w:rsidRPr="009B709E">
              <w:t>n-food item</w:t>
            </w:r>
            <w:r>
              <w:t xml:space="preserve">, </w:t>
            </w:r>
            <w:r w:rsidRPr="009B709E">
              <w:t>we should auto soft-delete the SKU mapping in MD. (NEW)</w:t>
            </w:r>
            <w:r w:rsidRPr="009B709E">
              <w:br/>
              <w:t xml:space="preserve">Then we should call OG API to update the SKU mapping.  </w:t>
            </w:r>
          </w:p>
          <w:p w14:paraId="1EE3BF22" w14:textId="495E3EDE" w:rsidR="00090F6F" w:rsidRDefault="00B329E6" w:rsidP="008000AE">
            <w:pPr>
              <w:pStyle w:val="ListParagraph"/>
              <w:ind w:left="360"/>
            </w:pPr>
            <w:r>
              <w:t xml:space="preserve">1) </w:t>
            </w:r>
            <w:r w:rsidR="00090F6F" w:rsidRPr="009B709E">
              <w:t>When </w:t>
            </w:r>
            <w:proofErr w:type="gramStart"/>
            <w:r w:rsidR="00090F6F" w:rsidRPr="009B709E">
              <w:t>soft-delete</w:t>
            </w:r>
            <w:proofErr w:type="gramEnd"/>
            <w:r w:rsidR="00090F6F" w:rsidRPr="009B709E">
              <w:t> the SKU mapping, if the ingredient</w:t>
            </w:r>
            <w:r w:rsidR="00090F6F">
              <w:t>/no</w:t>
            </w:r>
            <w:r w:rsidR="00090F6F" w:rsidRPr="009B709E">
              <w:t>n-food item has any published version, we should not change its inventory unit. </w:t>
            </w:r>
            <w:r w:rsidR="00090F6F">
              <w:t>I</w:t>
            </w:r>
            <w:r w:rsidR="00090F6F" w:rsidRPr="009B709E">
              <w:t>f the ingredient</w:t>
            </w:r>
            <w:r w:rsidR="00090F6F">
              <w:t>/no</w:t>
            </w:r>
            <w:r w:rsidR="00090F6F" w:rsidRPr="009B709E">
              <w:t>n</w:t>
            </w:r>
            <w:r w:rsidR="00090F6F">
              <w:t>-</w:t>
            </w:r>
            <w:r w:rsidR="00090F6F" w:rsidRPr="009B709E">
              <w:t>food item DOESN’T have any published version, we should change its inventory unit =BOM </w:t>
            </w:r>
            <w:proofErr w:type="gramStart"/>
            <w:r w:rsidR="00090F6F" w:rsidRPr="009B709E">
              <w:t>unit, and</w:t>
            </w:r>
            <w:proofErr w:type="gramEnd"/>
            <w:r w:rsidR="00090F6F" w:rsidRPr="009B709E">
              <w:t xml:space="preserve"> set the BOM unit value for ERP Inventory Unit, unit_sequence_group &amp; purchase_unit as well. </w:t>
            </w:r>
          </w:p>
          <w:p w14:paraId="3E21DF4D" w14:textId="12766BF8" w:rsidR="00B329E6" w:rsidRDefault="00B329E6" w:rsidP="00B329E6">
            <w:pPr>
              <w:pStyle w:val="ListParagraph"/>
              <w:ind w:left="360"/>
            </w:pPr>
            <w:r>
              <w:t xml:space="preserve">2) Since we auto sync vendor item from OG per 1 hour, if user </w:t>
            </w:r>
            <w:proofErr w:type="gramStart"/>
            <w:r>
              <w:t>delete</w:t>
            </w:r>
            <w:proofErr w:type="gramEnd"/>
            <w:r>
              <w:t xml:space="preserve"> a vendor item (e.g., 4395612), then create a vendor item (the same vendor SKU: 4395612) again in </w:t>
            </w:r>
            <w:proofErr w:type="gramStart"/>
            <w:r>
              <w:t>a</w:t>
            </w:r>
            <w:proofErr w:type="gramEnd"/>
            <w:r>
              <w:t xml:space="preserve"> hour.</w:t>
            </w:r>
          </w:p>
          <w:p w14:paraId="3BE3F785" w14:textId="403AF28F" w:rsidR="00B329E6" w:rsidRDefault="00B329E6" w:rsidP="00B329E6">
            <w:pPr>
              <w:pStyle w:val="ListParagraph"/>
              <w:ind w:left="360"/>
            </w:pPr>
            <w:proofErr w:type="gramStart"/>
            <w:r>
              <w:t>if</w:t>
            </w:r>
            <w:proofErr w:type="gramEnd"/>
            <w:r>
              <w:t xml:space="preserve"> the new vendor item’s OG Code is the same as the deleted one, we will override the previous data with the new one. </w:t>
            </w:r>
          </w:p>
          <w:p w14:paraId="711FFA66" w14:textId="33604C5E" w:rsidR="00B329E6" w:rsidRDefault="00B329E6" w:rsidP="00B329E6">
            <w:pPr>
              <w:pStyle w:val="ListParagraph"/>
              <w:ind w:left="360"/>
            </w:pPr>
            <w:proofErr w:type="gramStart"/>
            <w:r>
              <w:t>if</w:t>
            </w:r>
            <w:proofErr w:type="gramEnd"/>
            <w:r>
              <w:t xml:space="preserve"> the new vendor item’s OG Code is changed, we will create a new vendor item (vendor SKU= 4395612) with new OG Code. </w:t>
            </w:r>
          </w:p>
          <w:p w14:paraId="3E72E145" w14:textId="158A4F75" w:rsidR="00B329E6" w:rsidRPr="00090F6F" w:rsidRDefault="00B329E6" w:rsidP="009B709E">
            <w:pPr>
              <w:pStyle w:val="ListParagraph"/>
              <w:ind w:left="360"/>
            </w:pPr>
            <w:r>
              <w:t xml:space="preserve">However, we won’t </w:t>
            </w:r>
            <w:proofErr w:type="gramStart"/>
            <w:r>
              <w:t>soft</w:t>
            </w:r>
            <w:proofErr w:type="gramEnd"/>
            <w:r>
              <w:t xml:space="preserve"> delete the vendor SKU</w:t>
            </w:r>
            <w:r w:rsidR="008000AE">
              <w:t xml:space="preserve"> mapping in SKU mapping table</w:t>
            </w:r>
            <w:r>
              <w:t xml:space="preserve"> (since the SKU mapping is matched by vendor SKU &amp; item number).</w:t>
            </w:r>
          </w:p>
          <w:p w14:paraId="0B0E46CE" w14:textId="3279284B" w:rsidR="008E0D5A" w:rsidRDefault="008E0D5A" w:rsidP="008E0D5A">
            <w:pPr>
              <w:pStyle w:val="ListParagraph"/>
              <w:numPr>
                <w:ilvl w:val="0"/>
                <w:numId w:val="1796"/>
              </w:numPr>
            </w:pPr>
            <w:r>
              <w:rPr>
                <w:rFonts w:hint="eastAsia"/>
              </w:rPr>
              <w:t>T</w:t>
            </w:r>
            <w:r>
              <w:t xml:space="preserve">he breadcrumb is </w:t>
            </w:r>
            <w:r w:rsidRPr="008E0D5A">
              <w:t>Home/Vendor Items/</w:t>
            </w:r>
            <w:r>
              <w:t>SKU Mappings</w:t>
            </w:r>
          </w:p>
          <w:p w14:paraId="26177FE3" w14:textId="6ABC1064" w:rsidR="008E0D5A" w:rsidRDefault="008E0D5A" w:rsidP="008E0D5A">
            <w:pPr>
              <w:pStyle w:val="ListParagraph"/>
              <w:numPr>
                <w:ilvl w:val="0"/>
                <w:numId w:val="1796"/>
              </w:numPr>
            </w:pPr>
            <w:r>
              <w:t xml:space="preserve">Display page item counters </w:t>
            </w:r>
            <w:r>
              <w:rPr>
                <w:noProof/>
              </w:rPr>
              <w:drawing>
                <wp:inline distT="0" distB="0" distL="0" distR="0" wp14:anchorId="7A42CECC" wp14:editId="700462D7">
                  <wp:extent cx="1600339" cy="31244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600339" cy="312447"/>
                          </a:xfrm>
                          <a:prstGeom prst="rect">
                            <a:avLst/>
                          </a:prstGeom>
                        </pic:spPr>
                      </pic:pic>
                    </a:graphicData>
                  </a:graphic>
                </wp:inline>
              </w:drawing>
            </w:r>
          </w:p>
          <w:p w14:paraId="76991AC1" w14:textId="06E9B7B1" w:rsidR="008A1DAD" w:rsidRPr="008E0D5A" w:rsidRDefault="008A1DAD" w:rsidP="008A1DAD">
            <w:pPr>
              <w:pStyle w:val="ListParagraph"/>
              <w:numPr>
                <w:ilvl w:val="0"/>
                <w:numId w:val="1796"/>
              </w:numPr>
            </w:pPr>
            <w:r>
              <w:rPr>
                <w:rFonts w:hint="eastAsia"/>
              </w:rPr>
              <w:t>Sort</w:t>
            </w:r>
            <w:r>
              <w:t xml:space="preserve"> </w:t>
            </w:r>
            <w:r w:rsidRPr="008A1DAD">
              <w:t>the default order by 'Last Updated Time' Desc</w:t>
            </w:r>
            <w:r>
              <w:t>, as there is no filter action.</w:t>
            </w:r>
          </w:p>
          <w:p w14:paraId="0E54B859" w14:textId="1ADDFD12" w:rsidR="008E0D5A" w:rsidRDefault="008E0D5A" w:rsidP="008E0D5A">
            <w:pPr>
              <w:pStyle w:val="ListParagraph"/>
              <w:numPr>
                <w:ilvl w:val="0"/>
                <w:numId w:val="1796"/>
              </w:numPr>
            </w:pPr>
            <w:proofErr w:type="gramStart"/>
            <w:r>
              <w:t>User</w:t>
            </w:r>
            <w:proofErr w:type="gramEnd"/>
            <w:r>
              <w:t xml:space="preserve"> can search for mapping by ‘Item Number’, </w:t>
            </w:r>
            <w:r w:rsidR="00631190">
              <w:t xml:space="preserve">Item name, </w:t>
            </w:r>
            <w:r>
              <w:t>Object Type, Vendor Name, Vendor SKU, Vendor SKU Name.</w:t>
            </w:r>
          </w:p>
          <w:p w14:paraId="51426172" w14:textId="4DC45B47" w:rsidR="00631190" w:rsidRDefault="00631190" w:rsidP="00631190">
            <w:pPr>
              <w:pStyle w:val="ListParagraph"/>
              <w:ind w:left="360"/>
            </w:pPr>
            <w:r>
              <w:rPr>
                <w:rFonts w:hint="eastAsia"/>
              </w:rPr>
              <w:t>P</w:t>
            </w:r>
            <w:r>
              <w:t>laceholder: Search by Item Number, Item Name</w:t>
            </w:r>
            <w:r w:rsidRPr="00631190">
              <w:t xml:space="preserve">, </w:t>
            </w:r>
            <w:r w:rsidR="008A1DAD">
              <w:t xml:space="preserve">Object Type, </w:t>
            </w:r>
            <w:r w:rsidRPr="00631190">
              <w:t>Vendor Name, Vendor SKU, Vendor SKU Name.</w:t>
            </w:r>
            <w:r>
              <w:t xml:space="preserve"> </w:t>
            </w:r>
          </w:p>
          <w:p w14:paraId="04AE12DC" w14:textId="77777777" w:rsidR="003C2366" w:rsidRDefault="003C2366" w:rsidP="00631190">
            <w:pPr>
              <w:pStyle w:val="ListParagraph"/>
              <w:ind w:left="360"/>
            </w:pPr>
            <w:r>
              <w:rPr>
                <w:rFonts w:hint="eastAsia"/>
              </w:rPr>
              <w:t>W</w:t>
            </w:r>
            <w:r>
              <w:t>hen user enters key word, we should auto suggestion.</w:t>
            </w:r>
          </w:p>
          <w:p w14:paraId="65BEF5A1" w14:textId="60785DA9" w:rsidR="00AE2A5A" w:rsidRPr="009B709E" w:rsidRDefault="00AE2A5A" w:rsidP="009B709E">
            <w:pPr>
              <w:pStyle w:val="ListParagraph"/>
              <w:ind w:left="360"/>
            </w:pPr>
            <w:r w:rsidRPr="009B709E">
              <w:t>When </w:t>
            </w:r>
            <w:proofErr w:type="gramStart"/>
            <w:r w:rsidRPr="009B709E">
              <w:t>user</w:t>
            </w:r>
            <w:proofErr w:type="gramEnd"/>
            <w:r w:rsidRPr="009B709E">
              <w:t> search with 'numbers' (meaning keywords are all numbers, whatever how many numbers are), we should filter vendor SKU mappings of which item number</w:t>
            </w:r>
            <w:r>
              <w:rPr>
                <w:rFonts w:hint="eastAsia"/>
              </w:rPr>
              <w:t>/</w:t>
            </w:r>
            <w:r>
              <w:t>v</w:t>
            </w:r>
            <w:r w:rsidRPr="009B709E">
              <w:t xml:space="preserve">endor SKU includes the key word. It should be fuzzy search.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BECF0"/>
              <w:tblCellMar>
                <w:top w:w="15" w:type="dxa"/>
                <w:left w:w="15" w:type="dxa"/>
                <w:bottom w:w="15" w:type="dxa"/>
                <w:right w:w="15" w:type="dxa"/>
              </w:tblCellMar>
              <w:tblLook w:val="04A0" w:firstRow="1" w:lastRow="0" w:firstColumn="1" w:lastColumn="0" w:noHBand="0" w:noVBand="1"/>
            </w:tblPr>
            <w:tblGrid>
              <w:gridCol w:w="3702"/>
              <w:gridCol w:w="1162"/>
              <w:gridCol w:w="3658"/>
            </w:tblGrid>
            <w:tr w:rsidR="00AE2A5A" w:rsidRPr="00AE2A5A" w14:paraId="337D5859" w14:textId="77777777" w:rsidTr="009B709E">
              <w:trPr>
                <w:trHeight w:val="616"/>
              </w:trPr>
              <w:tc>
                <w:tcPr>
                  <w:tcW w:w="3702" w:type="dxa"/>
                  <w:shd w:val="clear" w:color="auto" w:fill="EBECF0"/>
                  <w:tcMar>
                    <w:top w:w="120" w:type="dxa"/>
                    <w:left w:w="120" w:type="dxa"/>
                    <w:bottom w:w="120" w:type="dxa"/>
                    <w:right w:w="120" w:type="dxa"/>
                  </w:tcMar>
                  <w:hideMark/>
                </w:tcPr>
                <w:p w14:paraId="02EF3122" w14:textId="77777777" w:rsidR="00AE2A5A" w:rsidRPr="00AE2A5A" w:rsidRDefault="00AE2A5A" w:rsidP="00AE2A5A">
                  <w:pPr>
                    <w:widowControl/>
                    <w:jc w:val="left"/>
                    <w:rPr>
                      <w:rFonts w:ascii="Segoe UI" w:eastAsia="宋体" w:hAnsi="Segoe UI" w:cs="Segoe UI"/>
                      <w:color w:val="172B4D"/>
                      <w:spacing w:val="-1"/>
                      <w:kern w:val="0"/>
                      <w:szCs w:val="21"/>
                    </w:rPr>
                  </w:pPr>
                  <w:r w:rsidRPr="00AE2A5A">
                    <w:rPr>
                      <w:rFonts w:ascii="Segoe UI" w:eastAsia="宋体" w:hAnsi="Segoe UI" w:cs="Segoe UI"/>
                      <w:b/>
                      <w:bCs/>
                      <w:color w:val="172B4D"/>
                      <w:spacing w:val="-1"/>
                      <w:kern w:val="0"/>
                      <w:szCs w:val="21"/>
                    </w:rPr>
                    <w:lastRenderedPageBreak/>
                    <w:t>Assumption Vendor SKU Mappings</w:t>
                  </w:r>
                </w:p>
              </w:tc>
              <w:tc>
                <w:tcPr>
                  <w:tcW w:w="1162" w:type="dxa"/>
                  <w:shd w:val="clear" w:color="auto" w:fill="EBECF0"/>
                  <w:tcMar>
                    <w:top w:w="120" w:type="dxa"/>
                    <w:left w:w="120" w:type="dxa"/>
                    <w:bottom w:w="120" w:type="dxa"/>
                    <w:right w:w="120" w:type="dxa"/>
                  </w:tcMar>
                  <w:hideMark/>
                </w:tcPr>
                <w:p w14:paraId="2D3C9E4C" w14:textId="77777777" w:rsidR="00AE2A5A" w:rsidRPr="00AE2A5A" w:rsidRDefault="00AE2A5A" w:rsidP="00AE2A5A">
                  <w:pPr>
                    <w:widowControl/>
                    <w:jc w:val="left"/>
                    <w:rPr>
                      <w:rFonts w:ascii="Segoe UI" w:eastAsia="宋体" w:hAnsi="Segoe UI" w:cs="Segoe UI"/>
                      <w:color w:val="172B4D"/>
                      <w:spacing w:val="-1"/>
                      <w:kern w:val="0"/>
                      <w:szCs w:val="21"/>
                    </w:rPr>
                  </w:pPr>
                  <w:r w:rsidRPr="00AE2A5A">
                    <w:rPr>
                      <w:rFonts w:ascii="Segoe UI" w:eastAsia="宋体" w:hAnsi="Segoe UI" w:cs="Segoe UI"/>
                      <w:b/>
                      <w:bCs/>
                      <w:color w:val="172B4D"/>
                      <w:spacing w:val="-1"/>
                      <w:kern w:val="0"/>
                      <w:szCs w:val="21"/>
                    </w:rPr>
                    <w:t>Search with key word</w:t>
                  </w:r>
                </w:p>
              </w:tc>
              <w:tc>
                <w:tcPr>
                  <w:tcW w:w="3658" w:type="dxa"/>
                  <w:shd w:val="clear" w:color="auto" w:fill="EBECF0"/>
                  <w:tcMar>
                    <w:top w:w="120" w:type="dxa"/>
                    <w:left w:w="120" w:type="dxa"/>
                    <w:bottom w:w="120" w:type="dxa"/>
                    <w:right w:w="120" w:type="dxa"/>
                  </w:tcMar>
                  <w:hideMark/>
                </w:tcPr>
                <w:p w14:paraId="0991A541" w14:textId="77777777" w:rsidR="00AE2A5A" w:rsidRPr="00AE2A5A" w:rsidRDefault="00AE2A5A" w:rsidP="00AE2A5A">
                  <w:pPr>
                    <w:widowControl/>
                    <w:jc w:val="left"/>
                    <w:rPr>
                      <w:rFonts w:ascii="Segoe UI" w:eastAsia="宋体" w:hAnsi="Segoe UI" w:cs="Segoe UI"/>
                      <w:color w:val="172B4D"/>
                      <w:spacing w:val="-1"/>
                      <w:kern w:val="0"/>
                      <w:szCs w:val="21"/>
                    </w:rPr>
                  </w:pPr>
                  <w:r w:rsidRPr="00AE2A5A">
                    <w:rPr>
                      <w:rFonts w:ascii="Segoe UI" w:eastAsia="宋体" w:hAnsi="Segoe UI" w:cs="Segoe UI"/>
                      <w:b/>
                      <w:bCs/>
                      <w:color w:val="172B4D"/>
                      <w:spacing w:val="-1"/>
                      <w:kern w:val="0"/>
                      <w:szCs w:val="21"/>
                    </w:rPr>
                    <w:t>Show Results</w:t>
                  </w:r>
                </w:p>
              </w:tc>
            </w:tr>
            <w:tr w:rsidR="00AE2A5A" w:rsidRPr="00AE2A5A" w14:paraId="67A122B1" w14:textId="77777777" w:rsidTr="009B709E">
              <w:tc>
                <w:tcPr>
                  <w:tcW w:w="3702" w:type="dxa"/>
                  <w:shd w:val="clear" w:color="auto" w:fill="EBECF0"/>
                  <w:tcMar>
                    <w:top w:w="120" w:type="dxa"/>
                    <w:left w:w="120" w:type="dxa"/>
                    <w:bottom w:w="120" w:type="dxa"/>
                    <w:right w:w="120" w:type="dxa"/>
                  </w:tcMar>
                  <w:hideMark/>
                </w:tcPr>
                <w:p w14:paraId="6AB32ED6" w14:textId="77777777" w:rsidR="00AE2A5A" w:rsidRPr="00AE2A5A" w:rsidRDefault="00AE2A5A" w:rsidP="00AE2A5A">
                  <w:pPr>
                    <w:widowControl/>
                    <w:tabs>
                      <w:tab w:val="num" w:pos="720"/>
                    </w:tabs>
                    <w:ind w:left="720" w:hanging="360"/>
                    <w:jc w:val="left"/>
                    <w:rPr>
                      <w:rFonts w:ascii="Segoe UI" w:eastAsia="宋体" w:hAnsi="Segoe UI" w:cs="Segoe UI"/>
                      <w:color w:val="172B4D"/>
                      <w:spacing w:val="-1"/>
                      <w:kern w:val="0"/>
                      <w:szCs w:val="21"/>
                    </w:rPr>
                  </w:pPr>
                  <w:r w:rsidRPr="00AE2A5A">
                    <w:rPr>
                      <w:rFonts w:ascii="Segoe UI" w:eastAsia="宋体" w:hAnsi="Segoe UI" w:cs="Segoe UI"/>
                      <w:color w:val="172B4D"/>
                      <w:spacing w:val="-1"/>
                      <w:kern w:val="0"/>
                      <w:szCs w:val="21"/>
                    </w:rPr>
                    <w:t xml:space="preserve">ingredient 50002541 - VC750299 (APPLES GRANNY SMITH 80 CT) </w:t>
                  </w:r>
                </w:p>
                <w:p w14:paraId="7718C625" w14:textId="77777777" w:rsidR="00AE2A5A" w:rsidRPr="00AE2A5A" w:rsidRDefault="00AE2A5A" w:rsidP="00AE2A5A">
                  <w:pPr>
                    <w:widowControl/>
                    <w:tabs>
                      <w:tab w:val="num" w:pos="720"/>
                    </w:tabs>
                    <w:ind w:left="720" w:hanging="360"/>
                    <w:jc w:val="left"/>
                    <w:rPr>
                      <w:rFonts w:ascii="Segoe UI" w:eastAsia="宋体" w:hAnsi="Segoe UI" w:cs="Segoe UI"/>
                      <w:color w:val="172B4D"/>
                      <w:spacing w:val="-1"/>
                      <w:kern w:val="0"/>
                      <w:szCs w:val="21"/>
                    </w:rPr>
                  </w:pPr>
                  <w:r w:rsidRPr="00AE2A5A">
                    <w:rPr>
                      <w:rFonts w:ascii="Segoe UI" w:eastAsia="宋体" w:hAnsi="Segoe UI" w:cs="Segoe UI"/>
                      <w:color w:val="172B4D"/>
                      <w:spacing w:val="-1"/>
                      <w:kern w:val="0"/>
                      <w:szCs w:val="21"/>
                    </w:rPr>
                    <w:t xml:space="preserve">ingredient 50002291- VC008244 (BACON SLAB CHERRYWOOD SMOKED) </w:t>
                  </w:r>
                </w:p>
                <w:p w14:paraId="0C7663B1" w14:textId="77777777" w:rsidR="00AE2A5A" w:rsidRPr="00AE2A5A" w:rsidRDefault="00AE2A5A" w:rsidP="00AE2A5A">
                  <w:pPr>
                    <w:widowControl/>
                    <w:tabs>
                      <w:tab w:val="num" w:pos="720"/>
                    </w:tabs>
                    <w:ind w:left="720" w:hanging="360"/>
                    <w:jc w:val="left"/>
                    <w:rPr>
                      <w:rFonts w:ascii="Segoe UI" w:eastAsia="宋体" w:hAnsi="Segoe UI" w:cs="Segoe UI"/>
                      <w:color w:val="172B4D"/>
                      <w:spacing w:val="-1"/>
                      <w:kern w:val="0"/>
                      <w:szCs w:val="21"/>
                    </w:rPr>
                  </w:pPr>
                  <w:r w:rsidRPr="00AE2A5A">
                    <w:rPr>
                      <w:rFonts w:ascii="Segoe UI" w:eastAsia="宋体" w:hAnsi="Segoe UI" w:cs="Segoe UI"/>
                      <w:color w:val="172B4D"/>
                      <w:spacing w:val="-1"/>
                      <w:kern w:val="0"/>
                      <w:szCs w:val="21"/>
                    </w:rPr>
                    <w:t xml:space="preserve">ingredient 5050299- VC033052 (CHEESE AMERICAN YELLOW 160 SL) </w:t>
                  </w:r>
                </w:p>
              </w:tc>
              <w:tc>
                <w:tcPr>
                  <w:tcW w:w="1162" w:type="dxa"/>
                  <w:shd w:val="clear" w:color="auto" w:fill="EBECF0"/>
                  <w:tcMar>
                    <w:top w:w="120" w:type="dxa"/>
                    <w:left w:w="120" w:type="dxa"/>
                    <w:bottom w:w="120" w:type="dxa"/>
                    <w:right w:w="120" w:type="dxa"/>
                  </w:tcMar>
                  <w:hideMark/>
                </w:tcPr>
                <w:p w14:paraId="34DB46A8" w14:textId="77777777" w:rsidR="00AE2A5A" w:rsidRPr="00AE2A5A" w:rsidRDefault="00AE2A5A" w:rsidP="00AE2A5A">
                  <w:pPr>
                    <w:widowControl/>
                    <w:tabs>
                      <w:tab w:val="num" w:pos="720"/>
                    </w:tabs>
                    <w:ind w:left="720" w:hanging="360"/>
                    <w:jc w:val="left"/>
                    <w:rPr>
                      <w:rFonts w:ascii="Segoe UI" w:eastAsia="宋体" w:hAnsi="Segoe UI" w:cs="Segoe UI"/>
                      <w:color w:val="172B4D"/>
                      <w:spacing w:val="-1"/>
                      <w:kern w:val="0"/>
                      <w:szCs w:val="21"/>
                    </w:rPr>
                  </w:pPr>
                  <w:r w:rsidRPr="00AE2A5A">
                    <w:rPr>
                      <w:rFonts w:ascii="Segoe UI" w:eastAsia="宋体" w:hAnsi="Segoe UI" w:cs="Segoe UI"/>
                      <w:color w:val="172B4D"/>
                      <w:spacing w:val="-1"/>
                      <w:kern w:val="0"/>
                      <w:szCs w:val="21"/>
                    </w:rPr>
                    <w:t>50299</w:t>
                  </w:r>
                </w:p>
              </w:tc>
              <w:tc>
                <w:tcPr>
                  <w:tcW w:w="3658" w:type="dxa"/>
                  <w:shd w:val="clear" w:color="auto" w:fill="EBECF0"/>
                  <w:tcMar>
                    <w:top w:w="120" w:type="dxa"/>
                    <w:left w:w="120" w:type="dxa"/>
                    <w:bottom w:w="120" w:type="dxa"/>
                    <w:right w:w="120" w:type="dxa"/>
                  </w:tcMar>
                  <w:hideMark/>
                </w:tcPr>
                <w:p w14:paraId="5B326E33" w14:textId="77777777" w:rsidR="00AE2A5A" w:rsidRPr="00AE2A5A" w:rsidRDefault="00AE2A5A" w:rsidP="00AE2A5A">
                  <w:pPr>
                    <w:widowControl/>
                    <w:tabs>
                      <w:tab w:val="num" w:pos="720"/>
                    </w:tabs>
                    <w:ind w:left="720" w:hanging="360"/>
                    <w:jc w:val="left"/>
                    <w:rPr>
                      <w:rFonts w:ascii="Segoe UI" w:eastAsia="宋体" w:hAnsi="Segoe UI" w:cs="Segoe UI"/>
                      <w:color w:val="172B4D"/>
                      <w:spacing w:val="-1"/>
                      <w:kern w:val="0"/>
                      <w:szCs w:val="21"/>
                    </w:rPr>
                  </w:pPr>
                  <w:r w:rsidRPr="00AE2A5A">
                    <w:rPr>
                      <w:rFonts w:ascii="Segoe UI" w:eastAsia="宋体" w:hAnsi="Segoe UI" w:cs="Segoe UI"/>
                      <w:color w:val="172B4D"/>
                      <w:spacing w:val="-1"/>
                      <w:kern w:val="0"/>
                      <w:szCs w:val="21"/>
                    </w:rPr>
                    <w:t xml:space="preserve">ingredient 50002541 - VC750299 (APPLES GRANNY SMITH 80 CT) </w:t>
                  </w:r>
                </w:p>
                <w:p w14:paraId="38BA8C32" w14:textId="77777777" w:rsidR="00AE2A5A" w:rsidRPr="00AE2A5A" w:rsidRDefault="00AE2A5A" w:rsidP="00AE2A5A">
                  <w:pPr>
                    <w:widowControl/>
                    <w:tabs>
                      <w:tab w:val="num" w:pos="720"/>
                    </w:tabs>
                    <w:ind w:left="720" w:hanging="360"/>
                    <w:jc w:val="left"/>
                    <w:rPr>
                      <w:rFonts w:ascii="Segoe UI" w:eastAsia="宋体" w:hAnsi="Segoe UI" w:cs="Segoe UI"/>
                      <w:color w:val="172B4D"/>
                      <w:spacing w:val="-1"/>
                      <w:kern w:val="0"/>
                      <w:szCs w:val="21"/>
                    </w:rPr>
                  </w:pPr>
                  <w:r w:rsidRPr="00AE2A5A">
                    <w:rPr>
                      <w:rFonts w:ascii="Segoe UI" w:eastAsia="宋体" w:hAnsi="Segoe UI" w:cs="Segoe UI"/>
                      <w:color w:val="172B4D"/>
                      <w:spacing w:val="-1"/>
                      <w:kern w:val="0"/>
                      <w:szCs w:val="21"/>
                    </w:rPr>
                    <w:t xml:space="preserve">ingredient 5050299- VC033052 (CHEESE AMERICAN YELLOW 160 SL) </w:t>
                  </w:r>
                </w:p>
              </w:tc>
            </w:tr>
          </w:tbl>
          <w:p w14:paraId="339D9322" w14:textId="77777777" w:rsidR="00AE2A5A" w:rsidRDefault="00AE2A5A" w:rsidP="009B709E"/>
          <w:p w14:paraId="4B3B1ADE" w14:textId="44D503A1" w:rsidR="00631190" w:rsidRDefault="00631190" w:rsidP="00631190">
            <w:pPr>
              <w:pStyle w:val="ListParagraph"/>
              <w:ind w:left="360"/>
            </w:pPr>
            <w:r>
              <w:rPr>
                <w:rFonts w:hint="eastAsia"/>
              </w:rPr>
              <w:t>W</w:t>
            </w:r>
            <w:r>
              <w:t xml:space="preserve">hen </w:t>
            </w:r>
            <w:proofErr w:type="gramStart"/>
            <w:r>
              <w:t>user enters</w:t>
            </w:r>
            <w:proofErr w:type="gramEnd"/>
            <w:r>
              <w:t xml:space="preserve"> key </w:t>
            </w:r>
            <w:proofErr w:type="gramStart"/>
            <w:r>
              <w:t>word</w:t>
            </w:r>
            <w:proofErr w:type="gramEnd"/>
            <w:r>
              <w:t xml:space="preserve"> which </w:t>
            </w:r>
            <w:proofErr w:type="gramStart"/>
            <w:r>
              <w:t>is</w:t>
            </w:r>
            <w:proofErr w:type="gramEnd"/>
            <w:r>
              <w:t xml:space="preserve"> string,</w:t>
            </w:r>
            <w:r w:rsidR="003C2366">
              <w:t xml:space="preserve"> </w:t>
            </w:r>
            <w:r>
              <w:t xml:space="preserve">we should </w:t>
            </w:r>
            <w:r w:rsidR="003C2366">
              <w:t xml:space="preserve">fuzzy </w:t>
            </w:r>
            <w:r>
              <w:t>search by item name, Vendor Name, Vendor SKU, Vendor SKU Name. Sort the search results by related range, if the same</w:t>
            </w:r>
            <w:r w:rsidR="003C2366">
              <w:t xml:space="preserve"> related range, sort by item name&gt; </w:t>
            </w:r>
            <w:r w:rsidR="003C2366" w:rsidRPr="003C2366">
              <w:t xml:space="preserve">Vendor SKU </w:t>
            </w:r>
            <w:r w:rsidR="003C2366">
              <w:t>&gt;</w:t>
            </w:r>
            <w:r w:rsidR="003C2366" w:rsidRPr="003C2366">
              <w:t>Vendor SKU Name</w:t>
            </w:r>
            <w:r w:rsidR="003C2366">
              <w:t>&gt;</w:t>
            </w:r>
            <w:r w:rsidR="003C2366" w:rsidRPr="003C2366">
              <w:t>Vendor Name</w:t>
            </w:r>
            <w:r w:rsidR="003C2366">
              <w:t>.</w:t>
            </w:r>
          </w:p>
          <w:p w14:paraId="18DC5D5E" w14:textId="41EB3897" w:rsidR="008F0615" w:rsidRDefault="008F0615" w:rsidP="008E2FDD">
            <w:pPr>
              <w:pStyle w:val="ListParagraph"/>
              <w:ind w:left="360"/>
            </w:pPr>
            <w:r>
              <w:rPr>
                <w:rFonts w:hint="eastAsia"/>
              </w:rPr>
              <w:t>I</w:t>
            </w:r>
            <w:r>
              <w:t>f user enter ‘{</w:t>
            </w:r>
            <w:r>
              <w:rPr>
                <w:rFonts w:hint="eastAsia"/>
              </w:rPr>
              <w:t>key</w:t>
            </w:r>
            <w:r>
              <w:t xml:space="preserve"> words search by} {column name}, we should </w:t>
            </w:r>
            <w:proofErr w:type="gramStart"/>
            <w:r>
              <w:t>precise</w:t>
            </w:r>
            <w:proofErr w:type="gramEnd"/>
            <w:r>
              <w:t xml:space="preserve"> search by the specific columns.</w:t>
            </w:r>
          </w:p>
          <w:p w14:paraId="7A695F9C" w14:textId="32FCB8A0" w:rsidR="00B74AFD" w:rsidRDefault="00B74AFD" w:rsidP="00566AFF">
            <w:pPr>
              <w:pStyle w:val="ListParagraph"/>
              <w:numPr>
                <w:ilvl w:val="0"/>
                <w:numId w:val="1796"/>
              </w:numPr>
            </w:pPr>
            <w:r>
              <w:rPr>
                <w:rFonts w:hint="eastAsia"/>
              </w:rPr>
              <w:t>S</w:t>
            </w:r>
            <w:r>
              <w:t>how button ‘Sync to Order Grid’ button at the left of ‘Bulk Edit Mappings’ button for bulk sync vendor SKU mappings (including soft-deleted SKU mapping) to OG.</w:t>
            </w:r>
          </w:p>
          <w:p w14:paraId="61131AB6" w14:textId="1866A592" w:rsidR="00B74AFD" w:rsidRDefault="00B74AFD" w:rsidP="00B74AFD">
            <w:pPr>
              <w:pStyle w:val="ListParagraph"/>
              <w:ind w:left="360"/>
            </w:pPr>
            <w:r>
              <w:t xml:space="preserve">If an item </w:t>
            </w:r>
            <w:proofErr w:type="gramStart"/>
            <w:r>
              <w:t>don’t</w:t>
            </w:r>
            <w:proofErr w:type="gramEnd"/>
            <w:r>
              <w:t xml:space="preserve"> have any </w:t>
            </w:r>
            <w:proofErr w:type="spellStart"/>
            <w:r>
              <w:t>acitve</w:t>
            </w:r>
            <w:proofErr w:type="spellEnd"/>
            <w:r>
              <w:t xml:space="preserve"> </w:t>
            </w:r>
            <w:proofErr w:type="spellStart"/>
            <w:r>
              <w:t>sku</w:t>
            </w:r>
            <w:proofErr w:type="spellEnd"/>
            <w:r>
              <w:t xml:space="preserve"> mapping</w:t>
            </w:r>
            <w:r>
              <w:rPr>
                <w:rFonts w:hint="eastAsia"/>
              </w:rPr>
              <w:t>,</w:t>
            </w:r>
            <w:r>
              <w:t xml:space="preserve"> then we should call OG delete API when sync</w:t>
            </w:r>
          </w:p>
          <w:p w14:paraId="04465A0E" w14:textId="6C18F6AA" w:rsidR="00B74AFD" w:rsidRDefault="00B74AFD" w:rsidP="00B74AFD">
            <w:pPr>
              <w:pStyle w:val="ListParagraph"/>
              <w:ind w:left="360"/>
            </w:pPr>
            <w:r>
              <w:t>Otherwise</w:t>
            </w:r>
            <w:r>
              <w:rPr>
                <w:rFonts w:hint="eastAsia"/>
              </w:rPr>
              <w:t>,</w:t>
            </w:r>
            <w:r>
              <w:t xml:space="preserve"> call OG </w:t>
            </w:r>
            <w:proofErr w:type="gramStart"/>
            <w:r>
              <w:t>create</w:t>
            </w:r>
            <w:proofErr w:type="gramEnd"/>
            <w:r>
              <w:t xml:space="preserve"> API to add/update </w:t>
            </w:r>
            <w:proofErr w:type="spellStart"/>
            <w:r>
              <w:t>sku</w:t>
            </w:r>
            <w:proofErr w:type="spellEnd"/>
            <w:r>
              <w:t xml:space="preserve"> mapping when sync.</w:t>
            </w:r>
            <w:r>
              <w:rPr>
                <w:noProof/>
              </w:rPr>
              <w:t xml:space="preserve"> </w:t>
            </w:r>
            <w:r>
              <w:rPr>
                <w:noProof/>
              </w:rPr>
              <w:drawing>
                <wp:inline distT="0" distB="0" distL="0" distR="0" wp14:anchorId="28DEF6D8" wp14:editId="0CB08CDF">
                  <wp:extent cx="2543194" cy="657230"/>
                  <wp:effectExtent l="0" t="0" r="9525" b="9525"/>
                  <wp:docPr id="2106377833" name="图片 2106377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77833" name=""/>
                          <pic:cNvPicPr/>
                        </pic:nvPicPr>
                        <pic:blipFill>
                          <a:blip r:embed="rId195"/>
                          <a:stretch>
                            <a:fillRect/>
                          </a:stretch>
                        </pic:blipFill>
                        <pic:spPr>
                          <a:xfrm>
                            <a:off x="0" y="0"/>
                            <a:ext cx="2543194" cy="657230"/>
                          </a:xfrm>
                          <a:prstGeom prst="rect">
                            <a:avLst/>
                          </a:prstGeom>
                        </pic:spPr>
                      </pic:pic>
                    </a:graphicData>
                  </a:graphic>
                </wp:inline>
              </w:drawing>
            </w:r>
          </w:p>
          <w:p w14:paraId="76A1ACFF" w14:textId="1F954E9E" w:rsidR="00B74AFD" w:rsidRDefault="00B74AFD" w:rsidP="00B74AFD">
            <w:pPr>
              <w:pStyle w:val="ListParagraph"/>
              <w:numPr>
                <w:ilvl w:val="0"/>
                <w:numId w:val="1796"/>
              </w:numPr>
            </w:pPr>
            <w:r>
              <w:rPr>
                <w:rFonts w:hint="eastAsia"/>
              </w:rPr>
              <w:t>A</w:t>
            </w:r>
            <w:r>
              <w:t>fter clicking 'Sync to Order Grid' button, show confirmation message:</w:t>
            </w:r>
          </w:p>
          <w:p w14:paraId="6BE89194" w14:textId="77777777" w:rsidR="00B74AFD" w:rsidRDefault="00B74AFD" w:rsidP="00B74AFD">
            <w:r>
              <w:t>'Are you sure</w:t>
            </w:r>
          </w:p>
          <w:p w14:paraId="467D0565" w14:textId="77777777" w:rsidR="00B74AFD" w:rsidRDefault="00B74AFD" w:rsidP="00B74AFD">
            <w:r>
              <w:t>This action will override all current mappings in Order Grid. Are you sure to sync to Order Grid?'</w:t>
            </w:r>
          </w:p>
          <w:p w14:paraId="7E0EAF3C" w14:textId="77777777" w:rsidR="00B74AFD" w:rsidRDefault="00B74AFD" w:rsidP="00B74AFD">
            <w:r>
              <w:t>Action: Cancel, Yes</w:t>
            </w:r>
          </w:p>
          <w:p w14:paraId="3BC31B45" w14:textId="17A95C7A" w:rsidR="00B74AFD" w:rsidRDefault="00B74AFD" w:rsidP="00B74AFD">
            <w:r>
              <w:t xml:space="preserve">After clicking 'Yes' action, show message: 'Syncing SKU Mappings to Order Grid is in process, please see </w:t>
            </w:r>
            <w:proofErr w:type="gramStart"/>
            <w:r>
              <w:t>the final result</w:t>
            </w:r>
            <w:proofErr w:type="gramEnd"/>
            <w:r>
              <w:t xml:space="preserve"> in the Sync Log Job for </w:t>
            </w:r>
            <w:proofErr w:type="gramStart"/>
            <w:r>
              <w:t>final result</w:t>
            </w:r>
            <w:proofErr w:type="gramEnd"/>
            <w:r>
              <w:t xml:space="preserve"> later.</w:t>
            </w:r>
          </w:p>
          <w:p w14:paraId="6330EBEC" w14:textId="6F64973F" w:rsidR="008E0D5A" w:rsidRDefault="00566AFF" w:rsidP="00566AFF">
            <w:pPr>
              <w:pStyle w:val="ListParagraph"/>
              <w:numPr>
                <w:ilvl w:val="0"/>
                <w:numId w:val="1796"/>
              </w:numPr>
            </w:pPr>
            <w:r>
              <w:rPr>
                <w:rFonts w:hint="eastAsia"/>
              </w:rPr>
              <w:t>I</w:t>
            </w:r>
            <w:r>
              <w:t>f any vendor item SKU hasn’t been associated with any internal item, we should not display it in the grid.</w:t>
            </w:r>
          </w:p>
          <w:p w14:paraId="786ABADC" w14:textId="68462B04" w:rsidR="00566AFF" w:rsidRDefault="00566AFF" w:rsidP="00566AFF">
            <w:pPr>
              <w:pStyle w:val="ListParagraph"/>
              <w:numPr>
                <w:ilvl w:val="0"/>
                <w:numId w:val="1796"/>
              </w:numPr>
            </w:pPr>
            <w:r>
              <w:rPr>
                <w:rFonts w:hint="eastAsia"/>
              </w:rPr>
              <w:lastRenderedPageBreak/>
              <w:t>Display</w:t>
            </w:r>
            <w:r>
              <w:t xml:space="preserve"> a button ‘Bulk Edit Mappings’, </w:t>
            </w:r>
            <w:proofErr w:type="gramStart"/>
            <w:r>
              <w:t>hovers</w:t>
            </w:r>
            <w:proofErr w:type="gramEnd"/>
            <w:r>
              <w:t xml:space="preserve"> over it to show ‘Download Template’ and ‘Bulk Upload’ options.</w:t>
            </w:r>
          </w:p>
          <w:p w14:paraId="35BC40B4" w14:textId="1CFC46AB" w:rsidR="00566AFF" w:rsidRDefault="00566AFF" w:rsidP="008E2FDD">
            <w:pPr>
              <w:pStyle w:val="ListParagraph"/>
              <w:ind w:left="360"/>
            </w:pPr>
            <w:r>
              <w:rPr>
                <w:noProof/>
              </w:rPr>
              <w:drawing>
                <wp:inline distT="0" distB="0" distL="0" distR="0" wp14:anchorId="02A7E117" wp14:editId="5474056C">
                  <wp:extent cx="1638442" cy="983065"/>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pic:nvPicPr>
                        <pic:blipFill>
                          <a:blip r:embed="rId196">
                            <a:extLst>
                              <a:ext uri="{28A0092B-C50C-407E-A947-70E740481C1C}">
                                <a14:useLocalDpi xmlns:a14="http://schemas.microsoft.com/office/drawing/2010/main" val="0"/>
                              </a:ext>
                            </a:extLst>
                          </a:blip>
                          <a:stretch>
                            <a:fillRect/>
                          </a:stretch>
                        </pic:blipFill>
                        <pic:spPr>
                          <a:xfrm>
                            <a:off x="0" y="0"/>
                            <a:ext cx="1638442" cy="983065"/>
                          </a:xfrm>
                          <a:prstGeom prst="rect">
                            <a:avLst/>
                          </a:prstGeom>
                        </pic:spPr>
                      </pic:pic>
                    </a:graphicData>
                  </a:graphic>
                </wp:inline>
              </w:drawing>
            </w:r>
          </w:p>
          <w:p w14:paraId="749D2285" w14:textId="27D4B3DA" w:rsidR="00566AFF" w:rsidRDefault="00566AFF" w:rsidP="008E2FDD">
            <w:pPr>
              <w:pStyle w:val="ListParagraph"/>
              <w:numPr>
                <w:ilvl w:val="0"/>
                <w:numId w:val="1796"/>
              </w:numPr>
            </w:pPr>
            <w:r>
              <w:rPr>
                <w:rFonts w:hint="eastAsia"/>
              </w:rPr>
              <w:t>V</w:t>
            </w:r>
            <w:r>
              <w:t>alidation as bulk upload file:</w:t>
            </w:r>
          </w:p>
          <w:p w14:paraId="4D8ECBCC" w14:textId="4F3EA7DE" w:rsidR="003006DB" w:rsidRDefault="003006DB" w:rsidP="00566AFF">
            <w:pPr>
              <w:pStyle w:val="ListParagraph"/>
              <w:numPr>
                <w:ilvl w:val="0"/>
                <w:numId w:val="1797"/>
              </w:numPr>
            </w:pPr>
            <w:r>
              <w:t xml:space="preserve">The vendor SKU is the key </w:t>
            </w:r>
            <w:proofErr w:type="gramStart"/>
            <w:r>
              <w:t>of</w:t>
            </w:r>
            <w:proofErr w:type="gramEnd"/>
            <w:r>
              <w:t xml:space="preserve"> a vendor item SKU. Required.</w:t>
            </w:r>
          </w:p>
          <w:p w14:paraId="1AC74EB9" w14:textId="5AC05170" w:rsidR="003006DB" w:rsidRDefault="003006DB" w:rsidP="00566AFF">
            <w:pPr>
              <w:pStyle w:val="ListParagraph"/>
              <w:numPr>
                <w:ilvl w:val="0"/>
                <w:numId w:val="1797"/>
              </w:numPr>
            </w:pPr>
            <w:r>
              <w:rPr>
                <w:rFonts w:hint="eastAsia"/>
              </w:rPr>
              <w:t>T</w:t>
            </w:r>
            <w:r>
              <w:t xml:space="preserve">he item number is the key </w:t>
            </w:r>
            <w:proofErr w:type="gramStart"/>
            <w:r>
              <w:t>of</w:t>
            </w:r>
            <w:proofErr w:type="gramEnd"/>
            <w:r>
              <w:t xml:space="preserve"> a</w:t>
            </w:r>
            <w:r w:rsidR="008E2FDD">
              <w:t>n ingredient/non-food</w:t>
            </w:r>
            <w:r>
              <w:t xml:space="preserve"> item. Required.</w:t>
            </w:r>
          </w:p>
          <w:p w14:paraId="62865DDB" w14:textId="6F932D64" w:rsidR="00F44B4E" w:rsidRDefault="003006DB" w:rsidP="00AD4AD7">
            <w:pPr>
              <w:pStyle w:val="ListParagraph"/>
              <w:numPr>
                <w:ilvl w:val="0"/>
                <w:numId w:val="1797"/>
              </w:numPr>
            </w:pPr>
            <w:r>
              <w:rPr>
                <w:rFonts w:hint="eastAsia"/>
              </w:rPr>
              <w:t>I</w:t>
            </w:r>
            <w:r>
              <w:t xml:space="preserve">f any mapping exists in database, we should override it with the bulk upload file (Including the mapped internal item, preference value). For example: a vendor item SKU is mapped with item A in database, we can </w:t>
            </w:r>
            <w:r w:rsidR="00775F4A">
              <w:t>remap</w:t>
            </w:r>
            <w:r>
              <w:t xml:space="preserve"> it with </w:t>
            </w:r>
            <w:proofErr w:type="gramStart"/>
            <w:r>
              <w:t>other</w:t>
            </w:r>
            <w:proofErr w:type="gramEnd"/>
            <w:r>
              <w:t xml:space="preserve"> item </w:t>
            </w:r>
            <w:r w:rsidR="00F44B4E">
              <w:t xml:space="preserve">(e.g., item B) </w:t>
            </w:r>
            <w:r>
              <w:t>according to the file.</w:t>
            </w:r>
            <w:r w:rsidR="00AD4AD7">
              <w:t xml:space="preserve"> </w:t>
            </w:r>
            <w:r w:rsidR="00F44B4E">
              <w:t>Before overriding it, w</w:t>
            </w:r>
            <w:r w:rsidR="00AD4AD7">
              <w:rPr>
                <w:rFonts w:hint="eastAsia"/>
              </w:rPr>
              <w:t>e</w:t>
            </w:r>
            <w:r w:rsidR="00AD4AD7">
              <w:t xml:space="preserve"> </w:t>
            </w:r>
            <w:r w:rsidR="00F44B4E">
              <w:rPr>
                <w:rFonts w:hint="eastAsia"/>
              </w:rPr>
              <w:t>need</w:t>
            </w:r>
            <w:r w:rsidR="00F44B4E">
              <w:t xml:space="preserve"> to check:</w:t>
            </w:r>
          </w:p>
          <w:p w14:paraId="101FA916" w14:textId="6067746F" w:rsidR="00F44B4E" w:rsidRDefault="00F44B4E" w:rsidP="00F44B4E">
            <w:pPr>
              <w:pStyle w:val="ListParagraph"/>
              <w:ind w:left="780"/>
            </w:pPr>
            <w:r>
              <w:t>If the SKU mapping is the only one for item A, if yes, skip it and show an error message.</w:t>
            </w:r>
          </w:p>
          <w:p w14:paraId="5A4C06F9" w14:textId="56CCF49B" w:rsidR="00F44B4E" w:rsidRPr="00F44B4E" w:rsidRDefault="00F44B4E" w:rsidP="009B709E">
            <w:pPr>
              <w:pStyle w:val="ListParagraph"/>
              <w:ind w:left="780"/>
            </w:pPr>
            <w:r>
              <w:rPr>
                <w:rFonts w:hint="eastAsia"/>
              </w:rPr>
              <w:t>I</w:t>
            </w:r>
            <w:r>
              <w:t xml:space="preserve">f no, check if base </w:t>
            </w:r>
            <w:proofErr w:type="spellStart"/>
            <w:r>
              <w:t>uom</w:t>
            </w:r>
            <w:proofErr w:type="spellEnd"/>
            <w:r>
              <w:t xml:space="preserve"> of the vendor SKU =inventory unit of item B,</w:t>
            </w:r>
            <w:ins w:id="4143" w:author="Bonnie Yang" w:date="2023-09-18T18:00:00Z">
              <w:r w:rsidR="00EC106D">
                <w:t xml:space="preserve"> or they are the same category,</w:t>
              </w:r>
            </w:ins>
            <w:r>
              <w:t xml:space="preserve"> if no, skip it (don’t </w:t>
            </w:r>
            <w:proofErr w:type="spellStart"/>
            <w:r>
              <w:t>dislink</w:t>
            </w:r>
            <w:proofErr w:type="spellEnd"/>
            <w:r>
              <w:t xml:space="preserve"> the vendor SKU with item A) and show error message.</w:t>
            </w:r>
          </w:p>
          <w:p w14:paraId="79B20F15" w14:textId="579049EF" w:rsidR="00775F4A" w:rsidRDefault="00775F4A" w:rsidP="00566AFF">
            <w:pPr>
              <w:pStyle w:val="ListParagraph"/>
              <w:numPr>
                <w:ilvl w:val="0"/>
                <w:numId w:val="1797"/>
              </w:numPr>
            </w:pPr>
            <w:r>
              <w:t xml:space="preserve">Check if ‘vendor SKU </w:t>
            </w:r>
            <w:r>
              <w:rPr>
                <w:rFonts w:hint="eastAsia"/>
              </w:rPr>
              <w:t>exist</w:t>
            </w:r>
            <w:r>
              <w:t>s or not.</w:t>
            </w:r>
          </w:p>
          <w:p w14:paraId="4E0729BE" w14:textId="2799DA71" w:rsidR="00775F4A" w:rsidRDefault="00775F4A" w:rsidP="00775F4A">
            <w:pPr>
              <w:pStyle w:val="ListParagraph"/>
              <w:numPr>
                <w:ilvl w:val="0"/>
                <w:numId w:val="1797"/>
              </w:numPr>
            </w:pPr>
            <w:r>
              <w:t xml:space="preserve">Check if ‘item number’ </w:t>
            </w:r>
            <w:r>
              <w:rPr>
                <w:rFonts w:hint="eastAsia"/>
              </w:rPr>
              <w:t>exist</w:t>
            </w:r>
            <w:r>
              <w:t>s or not.</w:t>
            </w:r>
          </w:p>
          <w:p w14:paraId="66D7A269" w14:textId="233EF0DB" w:rsidR="008E0D5A" w:rsidRDefault="00775F4A" w:rsidP="008E2FDD">
            <w:pPr>
              <w:pStyle w:val="ListParagraph"/>
              <w:numPr>
                <w:ilvl w:val="0"/>
                <w:numId w:val="1797"/>
              </w:numPr>
            </w:pPr>
            <w:r>
              <w:t xml:space="preserve">Check if the item </w:t>
            </w:r>
            <w:proofErr w:type="gramStart"/>
            <w:r>
              <w:t>object type is</w:t>
            </w:r>
            <w:proofErr w:type="gramEnd"/>
            <w:r>
              <w:t xml:space="preserve"> </w:t>
            </w:r>
            <w:r w:rsidR="008E2FDD">
              <w:t xml:space="preserve">ingredient </w:t>
            </w:r>
            <w:r>
              <w:rPr>
                <w:rFonts w:hint="eastAsia"/>
              </w:rPr>
              <w:t>or</w:t>
            </w:r>
            <w:r w:rsidR="008E0D5A">
              <w:t xml:space="preserve"> non-food</w:t>
            </w:r>
            <w:r>
              <w:t>.</w:t>
            </w:r>
          </w:p>
          <w:p w14:paraId="2C5C4B3B" w14:textId="156F4786" w:rsidR="00775F4A" w:rsidRDefault="00775F4A" w:rsidP="00566AFF">
            <w:pPr>
              <w:pStyle w:val="ListParagraph"/>
              <w:numPr>
                <w:ilvl w:val="0"/>
                <w:numId w:val="1797"/>
              </w:numPr>
            </w:pPr>
            <w:r>
              <w:rPr>
                <w:rFonts w:hint="eastAsia"/>
              </w:rPr>
              <w:t>C</w:t>
            </w:r>
            <w:r>
              <w:t xml:space="preserve">heck if the data </w:t>
            </w:r>
            <w:r w:rsidR="00844251">
              <w:t>is conflict</w:t>
            </w:r>
            <w:r>
              <w:t xml:space="preserve"> or not </w:t>
            </w:r>
            <w:r w:rsidR="008E2FDD">
              <w:t xml:space="preserve">in the </w:t>
            </w:r>
            <w:proofErr w:type="gramStart"/>
            <w:r w:rsidR="008E2FDD">
              <w:t xml:space="preserve">template </w:t>
            </w:r>
            <w:r>
              <w:t>(‘</w:t>
            </w:r>
            <w:proofErr w:type="gramEnd"/>
            <w:r>
              <w:t>vendor SKU’ mapped item number)</w:t>
            </w:r>
          </w:p>
          <w:p w14:paraId="34C265D6" w14:textId="77777777" w:rsidR="008E2FDD" w:rsidRDefault="00775F4A" w:rsidP="008E2FDD">
            <w:pPr>
              <w:pStyle w:val="ListParagraph"/>
              <w:numPr>
                <w:ilvl w:val="0"/>
                <w:numId w:val="1797"/>
              </w:numPr>
            </w:pPr>
            <w:r>
              <w:rPr>
                <w:rFonts w:hint="eastAsia"/>
              </w:rPr>
              <w:t>C</w:t>
            </w:r>
            <w:r>
              <w:t xml:space="preserve">heck if the preference value </w:t>
            </w:r>
            <w:proofErr w:type="gramStart"/>
            <w:r>
              <w:t>available</w:t>
            </w:r>
            <w:proofErr w:type="gramEnd"/>
            <w:r>
              <w:t xml:space="preserve"> or not</w:t>
            </w:r>
          </w:p>
          <w:p w14:paraId="0B090039" w14:textId="3D95A368" w:rsidR="00E20F2C" w:rsidRDefault="00E20F2C" w:rsidP="008E2FDD">
            <w:pPr>
              <w:pStyle w:val="ListParagraph"/>
              <w:numPr>
                <w:ilvl w:val="0"/>
                <w:numId w:val="1797"/>
              </w:numPr>
            </w:pPr>
            <w:r w:rsidRPr="00E20F2C">
              <w:t>Check if UOM of the vendor SKU item is missing, if yes, skip it.</w:t>
            </w:r>
          </w:p>
          <w:p w14:paraId="111C0343" w14:textId="6FB0A478" w:rsidR="008E2FDD" w:rsidRDefault="008E2FDD" w:rsidP="008E2FDD">
            <w:pPr>
              <w:pStyle w:val="ListParagraph"/>
              <w:numPr>
                <w:ilvl w:val="0"/>
                <w:numId w:val="1797"/>
              </w:numPr>
              <w:rPr>
                <w:ins w:id="4144" w:author="Bonnie Yang" w:date="2023-07-28T19:16:00Z"/>
              </w:rPr>
            </w:pPr>
            <w:r>
              <w:t>C</w:t>
            </w:r>
            <w:r>
              <w:rPr>
                <w:rFonts w:hint="eastAsia"/>
              </w:rPr>
              <w:t>heck</w:t>
            </w:r>
            <w:r>
              <w:t xml:space="preserve"> if </w:t>
            </w:r>
            <w:ins w:id="4145" w:author="Bonnie Yang" w:date="2023-09-18T18:07:00Z">
              <w:r w:rsidR="00D62DBD" w:rsidRPr="00D62DBD">
                <w:t>more than one vendor items linked wit</w:t>
              </w:r>
            </w:ins>
            <w:ins w:id="4146" w:author="Bonnie Yang" w:date="2023-09-26T16:18:00Z">
              <w:r w:rsidR="00A711AA">
                <w:t>h</w:t>
              </w:r>
            </w:ins>
            <w:ins w:id="4147" w:author="Bonnie Yang" w:date="2023-09-18T18:07:00Z">
              <w:r w:rsidR="00D62DBD" w:rsidRPr="00D62DBD">
                <w:t xml:space="preserve"> the internal item in the template</w:t>
              </w:r>
            </w:ins>
            <w:ins w:id="4148" w:author="Bonnie Yang" w:date="2023-09-26T16:19:00Z">
              <w:r w:rsidR="00A711AA">
                <w:t>, AND the ingredient has lin</w:t>
              </w:r>
            </w:ins>
            <w:ins w:id="4149" w:author="Bonnie Yang" w:date="2023-09-26T16:20:00Z">
              <w:r w:rsidR="00A711AA">
                <w:t>ked with any vendor SKU in DB</w:t>
              </w:r>
            </w:ins>
            <w:ins w:id="4150" w:author="Bonnie Yang" w:date="2023-07-28T19:12:00Z">
              <w:r>
                <w:t xml:space="preserve"> </w:t>
              </w:r>
            </w:ins>
            <w:del w:id="4151" w:author="Bonnie Yang" w:date="2023-09-18T18:07:00Z">
              <w:r>
                <w:delText xml:space="preserve">the inventory unit of raw material item is null (meaning it hasn’t been linked with any vendor SKU), </w:delText>
              </w:r>
            </w:del>
            <w:r>
              <w:t xml:space="preserve">ensure the base unit (inventory </w:t>
            </w:r>
            <w:r w:rsidR="00A711AA">
              <w:t>UOM</w:t>
            </w:r>
            <w:r>
              <w:t xml:space="preserve"> in vendor SKU items) of all vendor SKU items </w:t>
            </w:r>
            <w:ins w:id="4152" w:author="Bonnie Yang" w:date="2023-09-18T18:08:00Z">
              <w:r w:rsidR="00D62DBD">
                <w:t xml:space="preserve">and inventory </w:t>
              </w:r>
              <w:r w:rsidR="00D62DBD">
                <w:lastRenderedPageBreak/>
                <w:t xml:space="preserve">unit of the internal item </w:t>
              </w:r>
            </w:ins>
            <w:r>
              <w:t>are the same</w:t>
            </w:r>
            <w:ins w:id="4153" w:author="Bonnie Yang" w:date="2023-09-18T18:04:00Z">
              <w:r w:rsidR="00D62DBD">
                <w:t xml:space="preserve"> or the same category</w:t>
              </w:r>
            </w:ins>
            <w:r>
              <w:t xml:space="preserve">. If no, skip </w:t>
            </w:r>
            <w:del w:id="4154" w:author="Bonnie Yang" w:date="2023-09-30T16:01:00Z">
              <w:r>
                <w:delText xml:space="preserve">all </w:delText>
              </w:r>
            </w:del>
            <w:r>
              <w:t>these vendor SKUs</w:t>
            </w:r>
            <w:r w:rsidR="00D62DBD">
              <w:t xml:space="preserve"> </w:t>
            </w:r>
            <w:ins w:id="4155" w:author="Bonnie Yang" w:date="2023-09-30T16:01:00Z">
              <w:r w:rsidR="00665B9E">
                <w:t>which are not the same category</w:t>
              </w:r>
            </w:ins>
            <w:ins w:id="4156" w:author="Bonnie Yang" w:date="2023-09-30T16:02:00Z">
              <w:r w:rsidR="00665B9E">
                <w:t xml:space="preserve"> </w:t>
              </w:r>
            </w:ins>
            <w:r w:rsidR="00D62DBD">
              <w:t>in the template.</w:t>
            </w:r>
          </w:p>
          <w:p w14:paraId="02FCB17B" w14:textId="42CDDDBD" w:rsidR="00A711AA" w:rsidRDefault="00A711AA" w:rsidP="00A711AA">
            <w:pPr>
              <w:pStyle w:val="ListParagraph"/>
              <w:numPr>
                <w:ilvl w:val="0"/>
                <w:numId w:val="1797"/>
              </w:numPr>
            </w:pPr>
            <w:ins w:id="4157" w:author="Bonnie Yang" w:date="2023-09-26T16:20:00Z">
              <w:r>
                <w:t>C</w:t>
              </w:r>
              <w:r>
                <w:rPr>
                  <w:rFonts w:hint="eastAsia"/>
                </w:rPr>
                <w:t>heck</w:t>
              </w:r>
              <w:r>
                <w:t xml:space="preserve"> if </w:t>
              </w:r>
              <w:r w:rsidRPr="00D62DBD">
                <w:t xml:space="preserve">more than one vendor items </w:t>
              </w:r>
              <w:proofErr w:type="gramStart"/>
              <w:r w:rsidRPr="00D62DBD">
                <w:t>linked</w:t>
              </w:r>
              <w:proofErr w:type="gramEnd"/>
              <w:r w:rsidRPr="00D62DBD">
                <w:t xml:space="preserve"> wit</w:t>
              </w:r>
              <w:r>
                <w:t>h</w:t>
              </w:r>
              <w:r w:rsidRPr="00D62DBD">
                <w:t xml:space="preserve"> the internal item in the template</w:t>
              </w:r>
              <w:r>
                <w:t xml:space="preserve">, AND the ingredient </w:t>
              </w:r>
            </w:ins>
            <w:ins w:id="4158" w:author="Bonnie Yang" w:date="2023-09-26T16:21:00Z">
              <w:r>
                <w:t>HASN’T</w:t>
              </w:r>
            </w:ins>
            <w:ins w:id="4159" w:author="Bonnie Yang" w:date="2023-09-26T16:20:00Z">
              <w:r>
                <w:t xml:space="preserve"> linked with any vendor SKU in DB</w:t>
              </w:r>
            </w:ins>
            <w:ins w:id="4160" w:author="Bonnie Yang" w:date="2023-09-26T16:21:00Z">
              <w:r>
                <w:t>. Ensure the base unit (inventory UOM in vendor SKU items) of all vendor SKU items are the same or the same category. If no, skip these vendor SKUs</w:t>
              </w:r>
            </w:ins>
            <w:ins w:id="4161" w:author="Bonnie Yang" w:date="2023-09-30T16:06:00Z">
              <w:r w:rsidR="00665B9E">
                <w:t xml:space="preserve"> which are not the same category</w:t>
              </w:r>
            </w:ins>
            <w:ins w:id="4162" w:author="Bonnie Yang" w:date="2023-09-26T16:21:00Z">
              <w:r>
                <w:t xml:space="preserve"> in the template.</w:t>
              </w:r>
            </w:ins>
          </w:p>
          <w:p w14:paraId="5C824A16" w14:textId="09283BA2" w:rsidR="00F8043F" w:rsidRDefault="008E2FDD" w:rsidP="009B709E">
            <w:pPr>
              <w:pStyle w:val="ListParagraph"/>
              <w:numPr>
                <w:ilvl w:val="0"/>
                <w:numId w:val="1797"/>
              </w:numPr>
            </w:pPr>
            <w:r>
              <w:t xml:space="preserve">If the inventory unit of raw material item </w:t>
            </w:r>
            <w:proofErr w:type="gramStart"/>
            <w:r>
              <w:t>is !</w:t>
            </w:r>
            <w:proofErr w:type="gramEnd"/>
            <w:r>
              <w:t xml:space="preserve">= null, ensure these new vendor SKU items base units are the same as existing inventory unit of the raw material item. If </w:t>
            </w:r>
            <w:proofErr w:type="gramStart"/>
            <w:r>
              <w:t>no</w:t>
            </w:r>
            <w:proofErr w:type="gramEnd"/>
            <w:r>
              <w:t>, skip all these vendor SKUs in the template.</w:t>
            </w:r>
          </w:p>
          <w:p w14:paraId="67C7D885" w14:textId="5EAF82D7" w:rsidR="00F8043F" w:rsidRDefault="00F8043F" w:rsidP="00F8043F">
            <w:pPr>
              <w:pStyle w:val="ListParagraph"/>
              <w:ind w:left="780"/>
            </w:pPr>
            <w:r>
              <w:t>For vendor SKU linked with non-food item, the base unit of vendor SKUs must =</w:t>
            </w:r>
            <w:proofErr w:type="spellStart"/>
            <w:r>
              <w:t>ea</w:t>
            </w:r>
            <w:proofErr w:type="spellEnd"/>
            <w:r>
              <w:t xml:space="preserve"> AND qty=1.</w:t>
            </w:r>
          </w:p>
          <w:p w14:paraId="08677F88" w14:textId="286E9207" w:rsidR="00F8043F" w:rsidRDefault="00F8043F" w:rsidP="009B709E">
            <w:pPr>
              <w:pStyle w:val="ListParagraph"/>
              <w:ind w:left="780"/>
            </w:pPr>
            <w:r>
              <w:t xml:space="preserve">For vendor SKU linked with ingredient item, the base unit of vendor SKUs </w:t>
            </w:r>
            <w:proofErr w:type="gramStart"/>
            <w:r>
              <w:t>must</w:t>
            </w:r>
            <w:proofErr w:type="gramEnd"/>
            <w:r>
              <w:t xml:space="preserve"> </w:t>
            </w:r>
            <w:r w:rsidR="00B16F76">
              <w:t xml:space="preserve">the same </w:t>
            </w:r>
            <w:proofErr w:type="spellStart"/>
            <w:r w:rsidR="00B16F76">
              <w:rPr>
                <w:rFonts w:hint="eastAsia"/>
              </w:rPr>
              <w:t>catogery</w:t>
            </w:r>
            <w:proofErr w:type="spellEnd"/>
            <w:r w:rsidR="00B16F76">
              <w:t xml:space="preserve"> as the </w:t>
            </w:r>
            <w:r>
              <w:t>inventory unit of the ingredient.</w:t>
            </w:r>
          </w:p>
          <w:p w14:paraId="34A9B506" w14:textId="36472650" w:rsidR="00A711AA" w:rsidRDefault="00A711AA" w:rsidP="001F6928">
            <w:pPr>
              <w:pStyle w:val="ListParagraph"/>
              <w:numPr>
                <w:ilvl w:val="0"/>
                <w:numId w:val="1797"/>
              </w:numPr>
              <w:rPr>
                <w:ins w:id="4163" w:author="Bonnie Yang" w:date="2023-09-26T16:23:00Z"/>
              </w:rPr>
            </w:pPr>
            <w:ins w:id="4164" w:author="Bonnie Yang" w:date="2023-09-26T16:23:00Z">
              <w:r>
                <w:rPr>
                  <w:rFonts w:hint="eastAsia"/>
                </w:rPr>
                <w:t>T</w:t>
              </w:r>
              <w:r>
                <w:t xml:space="preserve">he </w:t>
              </w:r>
              <w:proofErr w:type="gramStart"/>
              <w:r>
                <w:t>same unit</w:t>
              </w:r>
              <w:proofErr w:type="gramEnd"/>
              <w:r>
                <w:t xml:space="preserve"> category:</w:t>
              </w:r>
            </w:ins>
          </w:p>
          <w:p w14:paraId="4D0C22AC" w14:textId="77777777" w:rsidR="00A711AA" w:rsidRDefault="00A711AA" w:rsidP="00A711AA">
            <w:pPr>
              <w:pStyle w:val="ListParagraph"/>
              <w:tabs>
                <w:tab w:val="left" w:pos="732"/>
                <w:tab w:val="left" w:pos="1158"/>
              </w:tabs>
              <w:ind w:left="449"/>
              <w:rPr>
                <w:ins w:id="4165" w:author="Bonnie Yang" w:date="2023-09-26T16:23:00Z"/>
              </w:rPr>
            </w:pPr>
            <w:ins w:id="4166" w:author="Bonnie Yang" w:date="2023-09-26T16:23:00Z">
              <w:r>
                <w:t xml:space="preserve">Both are mass, or both are </w:t>
              </w:r>
              <w:proofErr w:type="gramStart"/>
              <w:r>
                <w:t>column</w:t>
              </w:r>
              <w:proofErr w:type="gramEnd"/>
            </w:ins>
          </w:p>
          <w:p w14:paraId="659AF36E" w14:textId="77777777" w:rsidR="00A711AA" w:rsidRDefault="00A711AA" w:rsidP="00A711AA">
            <w:pPr>
              <w:pStyle w:val="ListParagraph"/>
              <w:tabs>
                <w:tab w:val="left" w:pos="732"/>
                <w:tab w:val="left" w:pos="1158"/>
              </w:tabs>
              <w:ind w:left="449"/>
              <w:rPr>
                <w:ins w:id="4167" w:author="Bonnie Yang" w:date="2023-09-26T16:23:00Z"/>
              </w:rPr>
            </w:pPr>
            <w:ins w:id="4168" w:author="Bonnie Yang" w:date="2023-09-26T16:23:00Z">
              <w:r>
                <w:t>But if inventory unit=</w:t>
              </w:r>
              <w:proofErr w:type="spellStart"/>
              <w:r>
                <w:t>ea</w:t>
              </w:r>
              <w:proofErr w:type="spellEnd"/>
              <w:r>
                <w:t>, the base UOM of vendor item should be the same.</w:t>
              </w:r>
            </w:ins>
          </w:p>
          <w:p w14:paraId="04799FBA" w14:textId="77777777" w:rsidR="00A711AA" w:rsidRDefault="00A711AA" w:rsidP="00A711AA">
            <w:pPr>
              <w:pStyle w:val="ListParagraph"/>
              <w:tabs>
                <w:tab w:val="left" w:pos="732"/>
                <w:tab w:val="left" w:pos="1158"/>
              </w:tabs>
              <w:ind w:left="449"/>
              <w:rPr>
                <w:ins w:id="4169" w:author="Bonnie Yang" w:date="2023-09-26T16:23:00Z"/>
              </w:rPr>
            </w:pPr>
            <w:ins w:id="4170" w:author="Bonnie Yang" w:date="2023-09-26T16:23:00Z">
              <w:r>
                <w:t>Unit categories:</w:t>
              </w:r>
            </w:ins>
          </w:p>
          <w:p w14:paraId="48F1511A" w14:textId="5D1F0846" w:rsidR="00A711AA" w:rsidRDefault="00A711AA" w:rsidP="00A711AA">
            <w:pPr>
              <w:pStyle w:val="ListParagraph"/>
              <w:tabs>
                <w:tab w:val="left" w:pos="732"/>
                <w:tab w:val="left" w:pos="1158"/>
              </w:tabs>
              <w:ind w:left="449"/>
              <w:rPr>
                <w:ins w:id="4171" w:author="Bonnie Yang" w:date="2023-09-26T16:23:00Z"/>
              </w:rPr>
            </w:pPr>
            <w:ins w:id="4172" w:author="Bonnie Yang" w:date="2023-09-26T16:23:00Z">
              <w:r>
                <w:t xml:space="preserve">Mass: oz, kg, g, </w:t>
              </w:r>
              <w:proofErr w:type="spellStart"/>
              <w:r>
                <w:t>lb</w:t>
              </w:r>
              <w:proofErr w:type="spellEnd"/>
              <w:r>
                <w:t>, mg</w:t>
              </w:r>
            </w:ins>
          </w:p>
          <w:p w14:paraId="6CC12490" w14:textId="783CC3AC" w:rsidR="00A711AA" w:rsidRDefault="00A711AA" w:rsidP="00A711AA">
            <w:pPr>
              <w:pStyle w:val="ListParagraph"/>
              <w:tabs>
                <w:tab w:val="left" w:pos="732"/>
                <w:tab w:val="left" w:pos="1158"/>
              </w:tabs>
              <w:ind w:left="449"/>
              <w:rPr>
                <w:ins w:id="4173" w:author="Bonnie Yang" w:date="2023-09-26T16:23:00Z"/>
              </w:rPr>
            </w:pPr>
            <w:proofErr w:type="spellStart"/>
            <w:ins w:id="4174" w:author="Bonnie Yang" w:date="2023-09-26T16:23:00Z">
              <w:r>
                <w:t>Volumn</w:t>
              </w:r>
              <w:proofErr w:type="spellEnd"/>
              <w:r>
                <w:t xml:space="preserve">: ml, gal, l, </w:t>
              </w:r>
              <w:proofErr w:type="spellStart"/>
              <w:r>
                <w:t>floz</w:t>
              </w:r>
              <w:proofErr w:type="spellEnd"/>
              <w:r>
                <w:t xml:space="preserve">, pt, tbsp, tsp, cup, </w:t>
              </w:r>
              <w:proofErr w:type="spellStart"/>
              <w:proofErr w:type="gramStart"/>
              <w:r>
                <w:t>fl.oz</w:t>
              </w:r>
            </w:ins>
            <w:proofErr w:type="spellEnd"/>
            <w:proofErr w:type="gramEnd"/>
            <w:r w:rsidR="0089297F">
              <w:t>, qt</w:t>
            </w:r>
          </w:p>
          <w:p w14:paraId="232E94B8" w14:textId="6B2347B5" w:rsidR="00A711AA" w:rsidRDefault="00A711AA">
            <w:pPr>
              <w:pStyle w:val="ListParagraph"/>
              <w:tabs>
                <w:tab w:val="left" w:pos="732"/>
                <w:tab w:val="left" w:pos="1158"/>
              </w:tabs>
              <w:ind w:left="449"/>
              <w:rPr>
                <w:ins w:id="4175" w:author="Bonnie Yang" w:date="2023-09-26T16:23:00Z"/>
              </w:rPr>
              <w:pPrChange w:id="4176" w:author="Bonnie Yang [2]" w:date="2023-09-26T16:23:00Z">
                <w:pPr>
                  <w:pStyle w:val="ListParagraph"/>
                  <w:numPr>
                    <w:numId w:val="1797"/>
                  </w:numPr>
                  <w:ind w:left="780" w:hanging="420"/>
                </w:pPr>
              </w:pPrChange>
            </w:pPr>
            <w:ins w:id="4177" w:author="Bonnie Yang" w:date="2023-09-26T16:23:00Z">
              <w:r>
                <w:t>Other: EA, CS</w:t>
              </w:r>
            </w:ins>
          </w:p>
          <w:p w14:paraId="17BCF21A" w14:textId="6187E003" w:rsidR="001F6928" w:rsidRDefault="008E2FDD" w:rsidP="001F6928">
            <w:pPr>
              <w:pStyle w:val="ListParagraph"/>
              <w:numPr>
                <w:ilvl w:val="0"/>
                <w:numId w:val="1797"/>
              </w:numPr>
            </w:pPr>
            <w:r>
              <w:t>If user tries to unlink all linked vendor SKU items from a raw material item, check</w:t>
            </w:r>
            <w:r w:rsidR="001F6928">
              <w:t>:</w:t>
            </w:r>
          </w:p>
          <w:p w14:paraId="64499FAA" w14:textId="2B631291" w:rsidR="001F6928" w:rsidRDefault="001F6928" w:rsidP="001F6928">
            <w:pPr>
              <w:pStyle w:val="ListParagraph"/>
              <w:ind w:left="780"/>
            </w:pPr>
            <w:proofErr w:type="gramStart"/>
            <w:r>
              <w:t>if</w:t>
            </w:r>
            <w:proofErr w:type="gramEnd"/>
            <w:r>
              <w:t xml:space="preserve"> the </w:t>
            </w:r>
            <w:r w:rsidR="00AD4AD7">
              <w:t>item status of the</w:t>
            </w:r>
            <w:r>
              <w:t xml:space="preserve"> main item </w:t>
            </w:r>
            <w:r w:rsidR="00AD4AD7">
              <w:t>is active</w:t>
            </w:r>
            <w:r>
              <w:t xml:space="preserve">, if yes, skip all these deleted vendor SKUs in </w:t>
            </w:r>
            <w:proofErr w:type="gramStart"/>
            <w:r>
              <w:t>them</w:t>
            </w:r>
            <w:proofErr w:type="gramEnd"/>
            <w:r>
              <w:t xml:space="preserve"> template. (Ensure at least one vendor SKU linked for the published item)</w:t>
            </w:r>
          </w:p>
          <w:p w14:paraId="2669D233" w14:textId="02BF11AA" w:rsidR="004F5D16" w:rsidRDefault="004F5D16" w:rsidP="0007333F">
            <w:pPr>
              <w:pStyle w:val="ListParagraph"/>
              <w:numPr>
                <w:ilvl w:val="0"/>
                <w:numId w:val="1797"/>
              </w:numPr>
            </w:pPr>
            <w:proofErr w:type="gramStart"/>
            <w:r w:rsidRPr="004F5D16">
              <w:t xml:space="preserve">  </w:t>
            </w:r>
            <w:r>
              <w:rPr>
                <w:rFonts w:hint="eastAsia"/>
              </w:rPr>
              <w:t>V</w:t>
            </w:r>
            <w:r w:rsidRPr="004F5D16">
              <w:t>alidate</w:t>
            </w:r>
            <w:proofErr w:type="gramEnd"/>
            <w:r w:rsidRPr="004F5D16">
              <w:t xml:space="preserve"> whether the ingredient/non-food item’s stock UOM is the same system as the vendor SKU stock UOM. If not, show error message</w:t>
            </w:r>
            <w:r>
              <w:rPr>
                <w:rFonts w:hint="eastAsia"/>
              </w:rPr>
              <w:t xml:space="preserve">: </w:t>
            </w:r>
            <w:r w:rsidRPr="004F5D16">
              <w:t>Vendor SKU’s Stock UOM does not match/transfer into item’s</w:t>
            </w:r>
            <w:r w:rsidRPr="004F5D16">
              <w:rPr>
                <w:b/>
                <w:bCs/>
              </w:rPr>
              <w:t xml:space="preserve"> </w:t>
            </w:r>
            <w:r w:rsidRPr="004F5D16">
              <w:t>Stock UOM</w:t>
            </w:r>
            <w:r w:rsidRPr="004F5D16">
              <w:rPr>
                <w:b/>
                <w:bCs/>
              </w:rPr>
              <w:t xml:space="preserve"> </w:t>
            </w:r>
            <w:r w:rsidRPr="004F5D16">
              <w:t>category</w:t>
            </w:r>
          </w:p>
          <w:p w14:paraId="3D2D22FC" w14:textId="558DF96D" w:rsidR="004F5D16" w:rsidRPr="004F5D16" w:rsidRDefault="004F5D16" w:rsidP="004F5D16">
            <w:pPr>
              <w:pStyle w:val="ListParagraph"/>
              <w:numPr>
                <w:ilvl w:val="0"/>
                <w:numId w:val="1797"/>
              </w:numPr>
            </w:pPr>
            <w:r>
              <w:rPr>
                <w:rFonts w:hint="eastAsia"/>
              </w:rPr>
              <w:lastRenderedPageBreak/>
              <w:t>Validate whether either the item or vendor SKU is missing Stock UOM, if so, show error message:</w:t>
            </w:r>
            <w:r w:rsidR="008A19A2">
              <w:rPr>
                <w:rFonts w:hint="eastAsia"/>
              </w:rPr>
              <w:t xml:space="preserve"> Vendor SKU or item is missing Stock UOM.</w:t>
            </w:r>
          </w:p>
          <w:p w14:paraId="618D0BDC" w14:textId="0E4C1E21" w:rsidR="004F5D16" w:rsidRDefault="004F5D16" w:rsidP="004F5D16">
            <w:pPr>
              <w:pStyle w:val="ListParagraph"/>
              <w:ind w:left="780"/>
              <w:rPr>
                <w:rFonts w:hint="eastAsia"/>
              </w:rPr>
            </w:pPr>
          </w:p>
          <w:p w14:paraId="16FF7474" w14:textId="77777777" w:rsidR="003B4F76" w:rsidRDefault="00844251" w:rsidP="003B4F76">
            <w:pPr>
              <w:pStyle w:val="ListParagraph"/>
              <w:numPr>
                <w:ilvl w:val="0"/>
                <w:numId w:val="1796"/>
              </w:numPr>
            </w:pPr>
            <w:r>
              <w:t>Display message after the bulk update action:</w:t>
            </w:r>
          </w:p>
          <w:p w14:paraId="23326B13" w14:textId="172EC738" w:rsidR="003B4F76" w:rsidRDefault="003B4F76" w:rsidP="008E2FDD">
            <w:pPr>
              <w:pStyle w:val="ListParagraph"/>
              <w:numPr>
                <w:ilvl w:val="0"/>
                <w:numId w:val="1982"/>
              </w:numPr>
            </w:pPr>
            <w:r>
              <w:t>All mappings succeeded message: Successfully updated</w:t>
            </w:r>
            <w:r w:rsidR="00E3176D">
              <w:t>/deleted</w:t>
            </w:r>
            <w:r>
              <w:t xml:space="preserve"> SKU mappings.</w:t>
            </w:r>
          </w:p>
          <w:p w14:paraId="6A54BA54" w14:textId="70B7168B" w:rsidR="003B4F76" w:rsidRDefault="003B4F76" w:rsidP="008E2FDD">
            <w:pPr>
              <w:pStyle w:val="ListParagraph"/>
              <w:numPr>
                <w:ilvl w:val="0"/>
                <w:numId w:val="1982"/>
              </w:numPr>
            </w:pPr>
            <w:r>
              <w:t>All mappings failed</w:t>
            </w:r>
            <w:r>
              <w:rPr>
                <w:rFonts w:hint="eastAsia"/>
              </w:rPr>
              <w:t>:</w:t>
            </w:r>
            <w:r>
              <w:t xml:space="preserve"> Failed </w:t>
            </w:r>
            <w:r w:rsidR="00496DFF">
              <w:rPr>
                <w:rFonts w:hint="eastAsia"/>
              </w:rPr>
              <w:t>to</w:t>
            </w:r>
            <w:r w:rsidR="00496DFF">
              <w:t xml:space="preserve"> </w:t>
            </w:r>
            <w:r>
              <w:t>update SKU mappings. Please refer to the following details.</w:t>
            </w:r>
          </w:p>
          <w:p w14:paraId="044F9AA3" w14:textId="6FC37346" w:rsidR="003B4F76" w:rsidRDefault="003B4F76" w:rsidP="003B4F76">
            <w:pPr>
              <w:pStyle w:val="ListParagraph"/>
              <w:ind w:left="360"/>
            </w:pPr>
            <w:r>
              <w:rPr>
                <w:rFonts w:hint="eastAsia"/>
              </w:rPr>
              <w:t>{</w:t>
            </w:r>
            <w:r>
              <w:t>Error Reason1}</w:t>
            </w:r>
          </w:p>
          <w:p w14:paraId="382A2696" w14:textId="671F8264" w:rsidR="003B4F76" w:rsidRDefault="003B4F76" w:rsidP="003B4F76">
            <w:pPr>
              <w:pStyle w:val="ListParagraph"/>
              <w:ind w:left="360"/>
            </w:pPr>
            <w:r>
              <w:rPr>
                <w:rFonts w:hint="eastAsia"/>
              </w:rPr>
              <w:t>{</w:t>
            </w:r>
            <w:r>
              <w:t>Error Reason2}</w:t>
            </w:r>
          </w:p>
          <w:p w14:paraId="62E33B2D" w14:textId="7CD4C72F" w:rsidR="00E3176D" w:rsidRDefault="00496DFF" w:rsidP="003B4F76">
            <w:pPr>
              <w:pStyle w:val="ListParagraph"/>
              <w:ind w:left="360"/>
            </w:pPr>
            <w:r w:rsidRPr="00496DFF">
              <w:t>Failed to delete SKU mappings</w:t>
            </w:r>
            <w:r>
              <w:t xml:space="preserve">: </w:t>
            </w:r>
            <w:r w:rsidR="00E3176D" w:rsidRPr="00E3176D">
              <w:t>Cannot find the SKU Mapping {Item_number</w:t>
            </w:r>
            <w:r>
              <w:t>1</w:t>
            </w:r>
            <w:r w:rsidR="00E3176D" w:rsidRPr="00E3176D">
              <w:t>}</w:t>
            </w:r>
            <w:proofErr w:type="gramStart"/>
            <w:r w:rsidR="00E3176D" w:rsidRPr="00E3176D">
              <w:t>-{</w:t>
            </w:r>
            <w:proofErr w:type="gramEnd"/>
            <w:r w:rsidR="00E3176D" w:rsidRPr="00E3176D">
              <w:t>Vendor SKU</w:t>
            </w:r>
            <w:r>
              <w:t>1</w:t>
            </w:r>
            <w:r w:rsidR="00E3176D" w:rsidRPr="00E3176D">
              <w:t>}</w:t>
            </w:r>
            <w:r>
              <w:t>;</w:t>
            </w:r>
            <w:r w:rsidRPr="00E3176D">
              <w:t xml:space="preserve"> {Item_number</w:t>
            </w:r>
            <w:r>
              <w:t>2</w:t>
            </w:r>
            <w:r w:rsidRPr="00E3176D">
              <w:t>}</w:t>
            </w:r>
            <w:proofErr w:type="gramStart"/>
            <w:r w:rsidRPr="00E3176D">
              <w:t>-{</w:t>
            </w:r>
            <w:proofErr w:type="gramEnd"/>
            <w:r w:rsidRPr="00E3176D">
              <w:t>Vendor SKU</w:t>
            </w:r>
            <w:r>
              <w:t>2</w:t>
            </w:r>
            <w:r w:rsidRPr="00E3176D">
              <w:t>}</w:t>
            </w:r>
            <w:r>
              <w:t>;</w:t>
            </w:r>
            <w:r w:rsidR="00E3176D" w:rsidRPr="00E3176D">
              <w:t xml:space="preserve"> </w:t>
            </w:r>
            <w:r w:rsidR="00E3176D">
              <w:t>(</w:t>
            </w:r>
            <w:r w:rsidR="00E3176D" w:rsidRPr="00E3176D">
              <w:t>For example, 5007901-210PC481K</w:t>
            </w:r>
            <w:r w:rsidR="00E3176D">
              <w:t>)</w:t>
            </w:r>
          </w:p>
          <w:p w14:paraId="2F764537" w14:textId="59BFDEDB" w:rsidR="003B4F76" w:rsidRDefault="003B4F76" w:rsidP="008E2FDD">
            <w:pPr>
              <w:pStyle w:val="ListParagraph"/>
              <w:numPr>
                <w:ilvl w:val="0"/>
                <w:numId w:val="1982"/>
              </w:numPr>
            </w:pPr>
            <w:r>
              <w:t>Partial Success - Indicates that only some mapping succeede</w:t>
            </w:r>
            <w:r>
              <w:rPr>
                <w:rFonts w:hint="eastAsia"/>
              </w:rPr>
              <w:t>d</w:t>
            </w:r>
            <w:r>
              <w:t xml:space="preserve">, message is as </w:t>
            </w:r>
            <w:proofErr w:type="gramStart"/>
            <w:r>
              <w:t>following</w:t>
            </w:r>
            <w:proofErr w:type="gramEnd"/>
            <w:r>
              <w:t>:</w:t>
            </w:r>
          </w:p>
          <w:p w14:paraId="2A887500" w14:textId="77777777" w:rsidR="004E03E1" w:rsidRDefault="00E3176D" w:rsidP="008E2FDD">
            <w:pPr>
              <w:pStyle w:val="ListParagraph"/>
              <w:ind w:left="360"/>
            </w:pPr>
            <w:r>
              <w:t xml:space="preserve">Partial success to </w:t>
            </w:r>
            <w:r w:rsidR="00844251">
              <w:t>updated</w:t>
            </w:r>
            <w:r>
              <w:t>/deleted</w:t>
            </w:r>
            <w:r w:rsidR="00844251">
              <w:t xml:space="preserve"> SKU mappings. </w:t>
            </w:r>
            <w:r w:rsidR="00496DFF" w:rsidRPr="00496DFF">
              <w:t>Please refer to the following details.</w:t>
            </w:r>
          </w:p>
          <w:p w14:paraId="7E549EF3" w14:textId="0FF1FE18" w:rsidR="004E03E1" w:rsidRDefault="004E03E1" w:rsidP="008E2FDD">
            <w:pPr>
              <w:pStyle w:val="ListParagraph"/>
              <w:ind w:left="360"/>
            </w:pPr>
            <w:r>
              <w:t xml:space="preserve">1. </w:t>
            </w:r>
            <w:r w:rsidR="000A7FCE">
              <w:rPr>
                <w:rFonts w:hint="eastAsia"/>
              </w:rPr>
              <w:t>M</w:t>
            </w:r>
            <w:r w:rsidR="000A7FCE">
              <w:t xml:space="preserve">issing required values: </w:t>
            </w:r>
            <w:proofErr w:type="gramStart"/>
            <w:r w:rsidR="000A7FCE">
              <w:t>Row #,</w:t>
            </w:r>
            <w:proofErr w:type="gramEnd"/>
            <w:r w:rsidR="000A7FCE">
              <w:t xml:space="preserve"> </w:t>
            </w:r>
            <w:proofErr w:type="gramStart"/>
            <w:r w:rsidR="000A7FCE">
              <w:t>Row#.</w:t>
            </w:r>
            <w:proofErr w:type="gramEnd"/>
            <w:r w:rsidR="000A7FCE">
              <w:t xml:space="preserve"> </w:t>
            </w:r>
          </w:p>
          <w:p w14:paraId="6500C6A9" w14:textId="24040460" w:rsidR="004E03E1" w:rsidRDefault="004E03E1" w:rsidP="008E2FDD">
            <w:pPr>
              <w:pStyle w:val="ListParagraph"/>
              <w:ind w:left="360"/>
            </w:pPr>
            <w:r>
              <w:t>2.</w:t>
            </w:r>
            <w:r w:rsidR="00844251">
              <w:t>Cannot find Vendor SKU ‘{vendor</w:t>
            </w:r>
            <w:r w:rsidR="0016686B">
              <w:t xml:space="preserve"> SKU</w:t>
            </w:r>
            <w:r w:rsidR="009E3E97">
              <w:t xml:space="preserve"> </w:t>
            </w:r>
            <w:proofErr w:type="gramStart"/>
            <w:r w:rsidR="00844251">
              <w:t>1}, ‘</w:t>
            </w:r>
            <w:r w:rsidR="0016686B">
              <w:t>{</w:t>
            </w:r>
            <w:proofErr w:type="gramEnd"/>
            <w:r w:rsidR="0016686B">
              <w:t xml:space="preserve">vendor SKU </w:t>
            </w:r>
            <w:proofErr w:type="gramStart"/>
            <w:r w:rsidR="0016686B">
              <w:t>2}</w:t>
            </w:r>
            <w:r w:rsidR="00844251">
              <w:t>.</w:t>
            </w:r>
            <w:proofErr w:type="gramEnd"/>
          </w:p>
          <w:p w14:paraId="59E2345E" w14:textId="7248A892" w:rsidR="004E03E1" w:rsidRDefault="004E03E1" w:rsidP="008E2FDD">
            <w:pPr>
              <w:pStyle w:val="ListParagraph"/>
              <w:ind w:left="360"/>
            </w:pPr>
            <w:r>
              <w:t>3.</w:t>
            </w:r>
            <w:r w:rsidR="00844251">
              <w:t xml:space="preserve">Cannot find internal item ‘{Item </w:t>
            </w:r>
            <w:proofErr w:type="gramStart"/>
            <w:r w:rsidR="00844251">
              <w:t>Number1}, ‘{</w:t>
            </w:r>
            <w:proofErr w:type="gramEnd"/>
            <w:r w:rsidR="00844251">
              <w:t xml:space="preserve">Item </w:t>
            </w:r>
            <w:proofErr w:type="gramStart"/>
            <w:r w:rsidR="00844251">
              <w:t>Number2}.</w:t>
            </w:r>
            <w:proofErr w:type="gramEnd"/>
          </w:p>
          <w:p w14:paraId="658A8F8F" w14:textId="3BD8FCA2" w:rsidR="004E03E1" w:rsidRDefault="004E03E1" w:rsidP="008E2FDD">
            <w:pPr>
              <w:pStyle w:val="ListParagraph"/>
              <w:ind w:left="360"/>
            </w:pPr>
            <w:r>
              <w:t>4.</w:t>
            </w:r>
            <w:r w:rsidR="00844251">
              <w:t xml:space="preserve">Internal Item object type isn’t available (must be integration or non-food item): Row #, </w:t>
            </w:r>
            <w:proofErr w:type="gramStart"/>
            <w:r w:rsidR="00844251">
              <w:t>Row#.</w:t>
            </w:r>
            <w:proofErr w:type="gramEnd"/>
          </w:p>
          <w:p w14:paraId="02B34C82" w14:textId="77777777" w:rsidR="004E03E1" w:rsidRDefault="004E03E1" w:rsidP="004E03E1">
            <w:pPr>
              <w:pStyle w:val="ListParagraph"/>
              <w:ind w:left="360"/>
            </w:pPr>
            <w:r>
              <w:t>5</w:t>
            </w:r>
            <w:r>
              <w:rPr>
                <w:rFonts w:hint="eastAsia"/>
              </w:rPr>
              <w:t>.</w:t>
            </w:r>
            <w:r w:rsidR="00844251">
              <w:t xml:space="preserve">Preference value isn’t available (must be integer between 1 and 10): </w:t>
            </w:r>
            <w:proofErr w:type="gramStart"/>
            <w:r w:rsidR="00844251">
              <w:t>Row #,</w:t>
            </w:r>
            <w:proofErr w:type="gramEnd"/>
            <w:r w:rsidR="00844251">
              <w:t xml:space="preserve"> Row#</w:t>
            </w:r>
          </w:p>
          <w:p w14:paraId="0DC7574B" w14:textId="0C9440B9" w:rsidR="004E03E1" w:rsidRDefault="004E03E1" w:rsidP="004E03E1">
            <w:pPr>
              <w:pStyle w:val="ListParagraph"/>
              <w:ind w:left="360"/>
            </w:pPr>
            <w:r>
              <w:t>6.</w:t>
            </w:r>
            <w:r w:rsidR="00844251">
              <w:t xml:space="preserve">Conflict data in the file: </w:t>
            </w:r>
            <w:proofErr w:type="gramStart"/>
            <w:r w:rsidR="00844251">
              <w:t>Row # &amp;</w:t>
            </w:r>
            <w:proofErr w:type="gramEnd"/>
            <w:r w:rsidR="00844251">
              <w:t xml:space="preserve"> </w:t>
            </w:r>
            <w:proofErr w:type="gramStart"/>
            <w:r w:rsidR="00844251">
              <w:t>Row#,</w:t>
            </w:r>
            <w:proofErr w:type="gramEnd"/>
            <w:r w:rsidR="00844251">
              <w:t xml:space="preserve"> </w:t>
            </w:r>
            <w:proofErr w:type="gramStart"/>
            <w:r w:rsidR="00844251">
              <w:t>Row # &amp;</w:t>
            </w:r>
            <w:proofErr w:type="gramEnd"/>
            <w:r w:rsidR="00844251">
              <w:t xml:space="preserve"> Row#</w:t>
            </w:r>
          </w:p>
          <w:p w14:paraId="0BF3DEDD" w14:textId="77777777" w:rsidR="00E20F2C" w:rsidRDefault="004E03E1" w:rsidP="00E20F2C">
            <w:pPr>
              <w:pStyle w:val="ListParagraph"/>
              <w:ind w:left="360"/>
            </w:pPr>
            <w:r>
              <w:t>7.</w:t>
            </w:r>
            <w:r w:rsidR="00E20F2C">
              <w:t xml:space="preserve"> Vendor SKU(s) is Missing UOM:</w:t>
            </w:r>
            <w:r>
              <w:t xml:space="preserve"> </w:t>
            </w:r>
            <w:r w:rsidR="00E20F2C">
              <w:t>Row #, Row#</w:t>
            </w:r>
          </w:p>
          <w:p w14:paraId="3AC3640C" w14:textId="6E85A2F2" w:rsidR="00F44B4E" w:rsidRDefault="00F44B4E" w:rsidP="00F44B4E">
            <w:pPr>
              <w:pStyle w:val="ListParagraph"/>
              <w:ind w:left="360"/>
            </w:pPr>
            <w:r>
              <w:t>8. Vendor SKU has been</w:t>
            </w:r>
            <w:r w:rsidR="00D529ED">
              <w:t xml:space="preserve"> associated</w:t>
            </w:r>
            <w:r>
              <w:t xml:space="preserve"> with </w:t>
            </w:r>
            <w:r w:rsidR="00D529ED">
              <w:t>another</w:t>
            </w:r>
            <w:r>
              <w:t xml:space="preserve"> item, please </w:t>
            </w:r>
            <w:r w:rsidR="00D529ED">
              <w:t>disassociate</w:t>
            </w:r>
            <w:r>
              <w:t xml:space="preserve"> it manually first.</w:t>
            </w:r>
          </w:p>
          <w:p w14:paraId="4FF60265" w14:textId="56D567BB" w:rsidR="00AC4EB0" w:rsidRDefault="00AC4EB0" w:rsidP="00AC4EB0">
            <w:pPr>
              <w:pStyle w:val="ListParagraph"/>
              <w:ind w:left="360"/>
            </w:pPr>
            <w:r>
              <w:t xml:space="preserve">Row # </w:t>
            </w:r>
            <w:r w:rsidR="00D529ED" w:rsidRPr="00496DFF">
              <w:t xml:space="preserve">{Vendor </w:t>
            </w:r>
            <w:proofErr w:type="gramStart"/>
            <w:r w:rsidR="00D529ED" w:rsidRPr="00496DFF">
              <w:t>SKU1}</w:t>
            </w:r>
            <w:r w:rsidR="00D529ED">
              <w:t>-</w:t>
            </w:r>
            <w:r w:rsidR="00F44B4E" w:rsidRPr="00496DFF">
              <w:t>{</w:t>
            </w:r>
            <w:proofErr w:type="gramEnd"/>
            <w:r w:rsidR="00F44B4E" w:rsidRPr="00496DFF">
              <w:t>Item_number1}</w:t>
            </w:r>
            <w:r>
              <w:t xml:space="preserve"> </w:t>
            </w:r>
            <w:r>
              <w:rPr>
                <w:rFonts w:hint="eastAsia"/>
              </w:rPr>
              <w:t>in</w:t>
            </w:r>
            <w:r>
              <w:t xml:space="preserve"> template </w:t>
            </w:r>
          </w:p>
          <w:p w14:paraId="24EB001A" w14:textId="0D3A067C" w:rsidR="00F44B4E" w:rsidRDefault="00AC4EB0" w:rsidP="00AC4EB0">
            <w:pPr>
              <w:pStyle w:val="ListParagraph"/>
              <w:ind w:left="360"/>
            </w:pPr>
            <w:r>
              <w:t xml:space="preserve">Row # </w:t>
            </w:r>
            <w:r w:rsidR="00D529ED" w:rsidRPr="00496DFF">
              <w:t xml:space="preserve">{Vendor </w:t>
            </w:r>
            <w:proofErr w:type="gramStart"/>
            <w:r w:rsidR="00D529ED" w:rsidRPr="00496DFF">
              <w:t>SKU</w:t>
            </w:r>
            <w:r w:rsidR="00D529ED">
              <w:t>2</w:t>
            </w:r>
            <w:r w:rsidR="00D529ED" w:rsidRPr="00496DFF">
              <w:t>}</w:t>
            </w:r>
            <w:r w:rsidR="00D529ED">
              <w:t>-</w:t>
            </w:r>
            <w:r w:rsidR="00D529ED" w:rsidRPr="00496DFF">
              <w:t>{</w:t>
            </w:r>
            <w:proofErr w:type="gramEnd"/>
            <w:r w:rsidR="00D529ED" w:rsidRPr="00496DFF">
              <w:t>Item_number</w:t>
            </w:r>
            <w:r w:rsidR="00D529ED">
              <w:t>2</w:t>
            </w:r>
            <w:r w:rsidR="00D529ED" w:rsidRPr="00496DFF">
              <w:t>}</w:t>
            </w:r>
            <w:r>
              <w:t xml:space="preserve"> </w:t>
            </w:r>
            <w:r>
              <w:rPr>
                <w:rFonts w:hint="eastAsia"/>
              </w:rPr>
              <w:t>in</w:t>
            </w:r>
            <w:r>
              <w:t xml:space="preserve"> template</w:t>
            </w:r>
          </w:p>
          <w:p w14:paraId="075CB07F" w14:textId="315D1570" w:rsidR="004E03E1" w:rsidRDefault="00F44B4E" w:rsidP="00E20F2C">
            <w:pPr>
              <w:pStyle w:val="ListParagraph"/>
              <w:ind w:left="360"/>
            </w:pPr>
            <w:r>
              <w:t>9</w:t>
            </w:r>
            <w:r w:rsidR="00E20F2C">
              <w:t>.</w:t>
            </w:r>
            <w:r w:rsidR="004E03E1" w:rsidRPr="0007397D">
              <w:rPr>
                <w:strike/>
              </w:rPr>
              <w:t>Base unit is inconsistent with inventory unit of internal item</w:t>
            </w:r>
          </w:p>
          <w:p w14:paraId="1B3543FD" w14:textId="1DDCE948" w:rsidR="004E03E1" w:rsidRPr="0007397D" w:rsidRDefault="004E03E1" w:rsidP="004E03E1">
            <w:pPr>
              <w:pStyle w:val="ListParagraph"/>
              <w:ind w:left="360"/>
              <w:rPr>
                <w:strike/>
              </w:rPr>
            </w:pPr>
            <w:r w:rsidRPr="0007397D">
              <w:rPr>
                <w:rFonts w:hint="eastAsia"/>
                <w:strike/>
              </w:rPr>
              <w:lastRenderedPageBreak/>
              <w:t>I</w:t>
            </w:r>
            <w:r w:rsidRPr="0007397D">
              <w:rPr>
                <w:strike/>
              </w:rPr>
              <w:t>tem {item number</w:t>
            </w:r>
            <w:r w:rsidR="00E20F2C" w:rsidRPr="0007397D">
              <w:rPr>
                <w:strike/>
              </w:rPr>
              <w:t xml:space="preserve"> </w:t>
            </w:r>
            <w:proofErr w:type="gramStart"/>
            <w:r w:rsidR="00E20F2C" w:rsidRPr="0007397D">
              <w:rPr>
                <w:strike/>
              </w:rPr>
              <w:t>1</w:t>
            </w:r>
            <w:r w:rsidRPr="0007397D">
              <w:rPr>
                <w:strike/>
              </w:rPr>
              <w:t xml:space="preserve">} </w:t>
            </w:r>
            <w:r w:rsidR="00E20F2C" w:rsidRPr="0007397D">
              <w:rPr>
                <w:strike/>
              </w:rPr>
              <w:t>({</w:t>
            </w:r>
            <w:proofErr w:type="gramEnd"/>
            <w:r w:rsidR="00E20F2C" w:rsidRPr="0007397D">
              <w:rPr>
                <w:strike/>
              </w:rPr>
              <w:t xml:space="preserve">inventory </w:t>
            </w:r>
            <w:proofErr w:type="gramStart"/>
            <w:r w:rsidR="00E20F2C" w:rsidRPr="0007397D">
              <w:rPr>
                <w:strike/>
              </w:rPr>
              <w:t>unit})</w:t>
            </w:r>
            <w:proofErr w:type="gramEnd"/>
            <w:r w:rsidR="00E20F2C" w:rsidRPr="0007397D">
              <w:rPr>
                <w:strike/>
              </w:rPr>
              <w:t xml:space="preserve"> </w:t>
            </w:r>
            <w:r w:rsidRPr="0007397D">
              <w:rPr>
                <w:strike/>
              </w:rPr>
              <w:t>vs {Vendor SKU</w:t>
            </w:r>
            <w:r w:rsidR="00E20F2C" w:rsidRPr="0007397D">
              <w:rPr>
                <w:strike/>
              </w:rPr>
              <w:t xml:space="preserve"> </w:t>
            </w:r>
            <w:proofErr w:type="gramStart"/>
            <w:r w:rsidR="00E20F2C" w:rsidRPr="0007397D">
              <w:rPr>
                <w:strike/>
              </w:rPr>
              <w:t>1</w:t>
            </w:r>
            <w:r w:rsidRPr="0007397D">
              <w:rPr>
                <w:strike/>
              </w:rPr>
              <w:t>} (Row #)</w:t>
            </w:r>
            <w:proofErr w:type="gramEnd"/>
            <w:r w:rsidR="00E20F2C" w:rsidRPr="0007397D">
              <w:rPr>
                <w:strike/>
              </w:rPr>
              <w:t xml:space="preserve">, {Vendor SKU </w:t>
            </w:r>
            <w:proofErr w:type="gramStart"/>
            <w:r w:rsidR="00E20F2C" w:rsidRPr="0007397D">
              <w:rPr>
                <w:strike/>
              </w:rPr>
              <w:t>2} (Row #)</w:t>
            </w:r>
            <w:proofErr w:type="gramEnd"/>
            <w:r w:rsidR="00E20F2C" w:rsidRPr="0007397D">
              <w:rPr>
                <w:strike/>
              </w:rPr>
              <w:t xml:space="preserve">, {Vendor SKU </w:t>
            </w:r>
            <w:proofErr w:type="gramStart"/>
            <w:r w:rsidR="00E20F2C" w:rsidRPr="0007397D">
              <w:rPr>
                <w:strike/>
              </w:rPr>
              <w:t>3} (Row #)</w:t>
            </w:r>
            <w:proofErr w:type="gramEnd"/>
          </w:p>
          <w:p w14:paraId="4D399DFB" w14:textId="04220BAE" w:rsidR="00E20F2C" w:rsidRPr="0007397D" w:rsidRDefault="00E20F2C" w:rsidP="00E20F2C">
            <w:pPr>
              <w:pStyle w:val="ListParagraph"/>
              <w:ind w:left="360"/>
              <w:rPr>
                <w:strike/>
              </w:rPr>
            </w:pPr>
            <w:r w:rsidRPr="0007397D">
              <w:rPr>
                <w:rFonts w:hint="eastAsia"/>
                <w:strike/>
              </w:rPr>
              <w:t>I</w:t>
            </w:r>
            <w:r w:rsidRPr="0007397D">
              <w:rPr>
                <w:strike/>
              </w:rPr>
              <w:t xml:space="preserve">tem {item number 2} vs {Vendor SKU </w:t>
            </w:r>
            <w:proofErr w:type="gramStart"/>
            <w:r w:rsidRPr="0007397D">
              <w:rPr>
                <w:strike/>
              </w:rPr>
              <w:t>2} (Row #)</w:t>
            </w:r>
            <w:proofErr w:type="gramEnd"/>
            <w:r w:rsidRPr="0007397D">
              <w:rPr>
                <w:strike/>
              </w:rPr>
              <w:t xml:space="preserve">, {Vendor SKU </w:t>
            </w:r>
            <w:proofErr w:type="gramStart"/>
            <w:r w:rsidRPr="0007397D">
              <w:rPr>
                <w:strike/>
              </w:rPr>
              <w:t>2} (Row #)</w:t>
            </w:r>
            <w:proofErr w:type="gramEnd"/>
            <w:r w:rsidRPr="0007397D">
              <w:rPr>
                <w:strike/>
              </w:rPr>
              <w:t xml:space="preserve">, {Vendor SKU </w:t>
            </w:r>
            <w:proofErr w:type="gramStart"/>
            <w:r w:rsidRPr="0007397D">
              <w:rPr>
                <w:strike/>
              </w:rPr>
              <w:t>3} (Row #)</w:t>
            </w:r>
            <w:proofErr w:type="gramEnd"/>
            <w:r w:rsidRPr="0007397D">
              <w:rPr>
                <w:strike/>
              </w:rPr>
              <w:t xml:space="preserve"> (tip: if inventory unit=null, don’t </w:t>
            </w:r>
            <w:proofErr w:type="gramStart"/>
            <w:r w:rsidRPr="0007397D">
              <w:rPr>
                <w:strike/>
              </w:rPr>
              <w:t>show</w:t>
            </w:r>
            <w:r w:rsidRPr="0007397D">
              <w:rPr>
                <w:rFonts w:hint="eastAsia"/>
                <w:strike/>
              </w:rPr>
              <w:t xml:space="preserve"> </w:t>
            </w:r>
            <w:r w:rsidRPr="0007397D">
              <w:rPr>
                <w:strike/>
              </w:rPr>
              <w:t>‘({</w:t>
            </w:r>
            <w:proofErr w:type="gramEnd"/>
            <w:r w:rsidRPr="0007397D">
              <w:rPr>
                <w:strike/>
              </w:rPr>
              <w:t xml:space="preserve">inventory </w:t>
            </w:r>
            <w:proofErr w:type="gramStart"/>
            <w:r w:rsidRPr="0007397D">
              <w:rPr>
                <w:strike/>
              </w:rPr>
              <w:t>unit})</w:t>
            </w:r>
            <w:proofErr w:type="gramEnd"/>
            <w:r w:rsidRPr="0007397D">
              <w:rPr>
                <w:strike/>
              </w:rPr>
              <w:t>’)</w:t>
            </w:r>
          </w:p>
          <w:p w14:paraId="204BC83C" w14:textId="2CA7A666" w:rsidR="006E72D9" w:rsidDel="00A711AA" w:rsidRDefault="006E72D9" w:rsidP="00E20F2C">
            <w:pPr>
              <w:pStyle w:val="ListParagraph"/>
              <w:ind w:left="360"/>
              <w:rPr>
                <w:del w:id="4178" w:author="Bonnie Yang" w:date="2023-09-26T16:26:00Z"/>
              </w:rPr>
            </w:pPr>
            <w:r>
              <w:t>Vendor SKU’s Base Unit </w:t>
            </w:r>
            <w:ins w:id="4179" w:author="Bonnie Yang" w:date="2023-09-26T16:26:00Z">
              <w:r w:rsidR="00A711AA" w:rsidRPr="00665B9E">
                <w:rPr>
                  <w:rPrChange w:id="4180" w:author="Bonnie Yang [2]" w:date="2023-09-30T16:11:00Z">
                    <w:rPr>
                      <w:rFonts w:ascii="Segoe UI" w:hAnsi="Segoe UI" w:cs="Segoe UI"/>
                      <w:color w:val="172B4D"/>
                      <w:spacing w:val="-1"/>
                      <w:szCs w:val="21"/>
                      <w:shd w:val="clear" w:color="auto" w:fill="EBECF0"/>
                    </w:rPr>
                  </w:rPrChange>
                </w:rPr>
                <w:t>does not match/transfer into item’s</w:t>
              </w:r>
              <w:r w:rsidR="00A711AA" w:rsidRPr="00665B9E">
                <w:rPr>
                  <w:rPrChange w:id="4181" w:author="Bonnie Yang [2]" w:date="2023-09-30T16:11:00Z">
                    <w:rPr>
                      <w:rStyle w:val="Strong"/>
                      <w:rFonts w:ascii="Segoe UI" w:hAnsi="Segoe UI" w:cs="Segoe UI"/>
                      <w:color w:val="172B4D"/>
                      <w:spacing w:val="-1"/>
                      <w:sz w:val="21"/>
                      <w:szCs w:val="21"/>
                      <w:shd w:val="clear" w:color="auto" w:fill="EBECF0"/>
                    </w:rPr>
                  </w:rPrChange>
                </w:rPr>
                <w:t xml:space="preserve"> </w:t>
              </w:r>
              <w:r w:rsidR="00A711AA" w:rsidRPr="00665B9E">
                <w:rPr>
                  <w:rPrChange w:id="4182" w:author="Bonnie Yang [2]" w:date="2023-09-30T16:11:00Z">
                    <w:rPr>
                      <w:rFonts w:ascii="Segoe UI" w:hAnsi="Segoe UI" w:cs="Segoe UI"/>
                      <w:color w:val="172B4D"/>
                      <w:spacing w:val="-1"/>
                      <w:szCs w:val="21"/>
                      <w:shd w:val="clear" w:color="auto" w:fill="EBECF0"/>
                    </w:rPr>
                  </w:rPrChange>
                </w:rPr>
                <w:t>inventory UOM</w:t>
              </w:r>
              <w:r w:rsidR="00A711AA" w:rsidRPr="00665B9E">
                <w:rPr>
                  <w:rPrChange w:id="4183" w:author="Bonnie Yang [2]" w:date="2023-09-30T16:11:00Z">
                    <w:rPr>
                      <w:rStyle w:val="Strong"/>
                      <w:rFonts w:ascii="Segoe UI" w:hAnsi="Segoe UI" w:cs="Segoe UI"/>
                      <w:color w:val="172B4D"/>
                      <w:spacing w:val="-1"/>
                      <w:sz w:val="21"/>
                      <w:szCs w:val="21"/>
                      <w:shd w:val="clear" w:color="auto" w:fill="EBECF0"/>
                    </w:rPr>
                  </w:rPrChange>
                </w:rPr>
                <w:t xml:space="preserve"> </w:t>
              </w:r>
              <w:r w:rsidR="00A711AA" w:rsidRPr="00665B9E">
                <w:rPr>
                  <w:rPrChange w:id="4184" w:author="Bonnie Yang [2]" w:date="2023-09-30T16:11:00Z">
                    <w:rPr>
                      <w:rFonts w:ascii="Segoe UI" w:hAnsi="Segoe UI" w:cs="Segoe UI"/>
                      <w:color w:val="172B4D"/>
                      <w:spacing w:val="-1"/>
                      <w:szCs w:val="21"/>
                      <w:shd w:val="clear" w:color="auto" w:fill="EBECF0"/>
                    </w:rPr>
                  </w:rPrChange>
                </w:rPr>
                <w:t>category</w:t>
              </w:r>
              <w:r w:rsidR="00A711AA" w:rsidDel="00A711AA">
                <w:t xml:space="preserve"> </w:t>
              </w:r>
            </w:ins>
            <w:del w:id="4185" w:author="Bonnie Yang" w:date="2023-09-26T16:26:00Z">
              <w:r w:rsidDel="00A711AA">
                <w:delText>must be same as </w:delText>
              </w:r>
              <w:r w:rsidR="00F6444C" w:rsidDel="00A711AA">
                <w:delText>Cookbook</w:delText>
              </w:r>
              <w:r w:rsidDel="00A711AA">
                <w:delText> item’s inventory unit.  </w:delText>
              </w:r>
            </w:del>
          </w:p>
          <w:p w14:paraId="3B6DD2F1" w14:textId="475157D4" w:rsidR="006E72D9" w:rsidRDefault="00F6444C" w:rsidP="006E72D9">
            <w:pPr>
              <w:pStyle w:val="ListParagraph"/>
              <w:ind w:left="360"/>
            </w:pPr>
            <w:del w:id="4186" w:author="Bonnie Yang" w:date="2023-09-26T16:26:00Z">
              <w:r w:rsidDel="00A711AA">
                <w:delText xml:space="preserve">Cookbook </w:delText>
              </w:r>
            </w:del>
            <w:r w:rsidR="00271817">
              <w:t>Item {item number </w:t>
            </w:r>
            <w:proofErr w:type="gramStart"/>
            <w:r w:rsidR="00271817">
              <w:t>1} </w:t>
            </w:r>
            <w:r>
              <w:t>(</w:t>
            </w:r>
            <w:r w:rsidR="00271817">
              <w:t>{</w:t>
            </w:r>
            <w:proofErr w:type="gramEnd"/>
            <w:r w:rsidR="00271817">
              <w:t>inventor </w:t>
            </w:r>
            <w:proofErr w:type="gramStart"/>
            <w:r w:rsidR="00271817">
              <w:t>unit}</w:t>
            </w:r>
            <w:r>
              <w:t>)</w:t>
            </w:r>
            <w:proofErr w:type="gramEnd"/>
            <w:r>
              <w:t> </w:t>
            </w:r>
            <w:r w:rsidR="00271817">
              <w:t>vs {Vendor SKU </w:t>
            </w:r>
            <w:del w:id="4187" w:author="Bonnie Yang" w:date="2023-09-26T16:27:00Z">
              <w:r w:rsidR="00271817" w:rsidDel="00A711AA">
                <w:delText>2</w:delText>
              </w:r>
            </w:del>
            <w:ins w:id="4188" w:author="Bonnie Yang" w:date="2023-09-26T16:27:00Z">
              <w:r w:rsidR="00A711AA">
                <w:t>1</w:t>
              </w:r>
            </w:ins>
            <w:r w:rsidR="00271817">
              <w:t>} (</w:t>
            </w:r>
            <w:proofErr w:type="gramStart"/>
            <w:r w:rsidR="00271817">
              <w:t>Row #)</w:t>
            </w:r>
            <w:proofErr w:type="gramEnd"/>
            <w:r w:rsidR="00271817">
              <w:t>, {Vendor SKU </w:t>
            </w:r>
            <w:proofErr w:type="gramStart"/>
            <w:r w:rsidR="00271817">
              <w:t>2} (Row #)</w:t>
            </w:r>
            <w:proofErr w:type="gramEnd"/>
            <w:r w:rsidR="00271817">
              <w:t>, {Vendor SKU </w:t>
            </w:r>
            <w:proofErr w:type="gramStart"/>
            <w:r w:rsidR="00271817">
              <w:t>3} (Row #)</w:t>
            </w:r>
            <w:proofErr w:type="gramEnd"/>
          </w:p>
          <w:p w14:paraId="019054D4" w14:textId="0581CD7F" w:rsidR="00E20F2C" w:rsidRPr="00AE1084" w:rsidRDefault="00F44B4E" w:rsidP="00E20F2C">
            <w:pPr>
              <w:pStyle w:val="ListParagraph"/>
              <w:ind w:left="360"/>
              <w:rPr>
                <w:strike/>
                <w:lang w:val="sv-SE"/>
              </w:rPr>
            </w:pPr>
            <w:r w:rsidRPr="00AE1084">
              <w:rPr>
                <w:strike/>
                <w:lang w:val="sv-SE"/>
              </w:rPr>
              <w:t>10</w:t>
            </w:r>
            <w:r w:rsidR="00E20F2C" w:rsidRPr="00AE1084">
              <w:rPr>
                <w:strike/>
                <w:lang w:val="sv-SE"/>
              </w:rPr>
              <w:t>.</w:t>
            </w:r>
            <w:r w:rsidR="009F7498" w:rsidRPr="00AE1084">
              <w:rPr>
                <w:strike/>
                <w:lang w:val="sv-SE"/>
              </w:rPr>
              <w:t xml:space="preserve"> Vendor SKU m</w:t>
            </w:r>
            <w:r w:rsidR="00E20F2C" w:rsidRPr="00AE1084">
              <w:rPr>
                <w:strike/>
                <w:lang w:val="sv-SE"/>
              </w:rPr>
              <w:t>issing base UOM ‘ea’ &amp; qty=1</w:t>
            </w:r>
          </w:p>
          <w:p w14:paraId="387B200F" w14:textId="44AA1B6E" w:rsidR="006E72D9" w:rsidRPr="00AE1084" w:rsidRDefault="006E72D9" w:rsidP="006E72D9">
            <w:pPr>
              <w:pStyle w:val="ListParagraph"/>
              <w:ind w:left="360"/>
              <w:rPr>
                <w:strike/>
                <w:lang w:val="sv-SE"/>
              </w:rPr>
            </w:pPr>
            <w:r w:rsidRPr="00AE1084">
              <w:rPr>
                <w:strike/>
                <w:lang w:val="sv-SE"/>
              </w:rPr>
              <w:t>Row # {Item number 1} - {Vendor SKU 1}</w:t>
            </w:r>
          </w:p>
          <w:p w14:paraId="41AEC1AC" w14:textId="2204D5E9" w:rsidR="006E72D9" w:rsidRPr="00AE1084" w:rsidRDefault="006E72D9" w:rsidP="006E72D9">
            <w:pPr>
              <w:pStyle w:val="ListParagraph"/>
              <w:ind w:left="360"/>
              <w:rPr>
                <w:strike/>
                <w:lang w:val="sv-SE"/>
              </w:rPr>
            </w:pPr>
            <w:r w:rsidRPr="00AE1084">
              <w:rPr>
                <w:strike/>
                <w:lang w:val="sv-SE"/>
              </w:rPr>
              <w:t>Row # {Item number 2} - {Vendor SKU 1}</w:t>
            </w:r>
          </w:p>
          <w:p w14:paraId="0D6D27C3" w14:textId="6CD513BB" w:rsidR="00E20F2C" w:rsidRPr="00AE1084" w:rsidRDefault="00E20F2C" w:rsidP="00E20F2C">
            <w:pPr>
              <w:pStyle w:val="ListParagraph"/>
              <w:ind w:left="360"/>
              <w:rPr>
                <w:strike/>
                <w:lang w:val="sv-SE"/>
              </w:rPr>
            </w:pPr>
            <w:r w:rsidRPr="00AE1084">
              <w:rPr>
                <w:strike/>
                <w:lang w:val="sv-SE"/>
              </w:rPr>
              <w:t>Item {item number 2} vs {Vendor SKU 2} (Row #), {Vendor SKU 2} (Row #)</w:t>
            </w:r>
          </w:p>
          <w:p w14:paraId="6AF94D0F" w14:textId="77777777" w:rsidR="00A83EF3" w:rsidRDefault="00496DFF" w:rsidP="00A83EF3">
            <w:pPr>
              <w:pStyle w:val="ListParagraph"/>
              <w:ind w:left="360"/>
            </w:pPr>
            <w:r w:rsidRPr="00496DFF">
              <w:t xml:space="preserve">Failed to delete SKU mappings: </w:t>
            </w:r>
          </w:p>
          <w:p w14:paraId="5672EE24" w14:textId="77777777" w:rsidR="00A83EF3" w:rsidRDefault="00496DFF" w:rsidP="0007397D">
            <w:pPr>
              <w:pStyle w:val="ListParagraph"/>
              <w:numPr>
                <w:ilvl w:val="0"/>
                <w:numId w:val="2039"/>
              </w:numPr>
            </w:pPr>
            <w:r w:rsidRPr="00496DFF">
              <w:t xml:space="preserve">Cannot find the SKU Mapping </w:t>
            </w:r>
          </w:p>
          <w:p w14:paraId="17577437" w14:textId="5840B3C9" w:rsidR="00A83EF3" w:rsidRDefault="00496DFF" w:rsidP="00A83EF3">
            <w:pPr>
              <w:pStyle w:val="ListParagraph"/>
              <w:ind w:left="878"/>
            </w:pPr>
            <w:r w:rsidRPr="00496DFF">
              <w:t>{Item_number1}</w:t>
            </w:r>
            <w:proofErr w:type="gramStart"/>
            <w:r w:rsidRPr="00496DFF">
              <w:t>-{</w:t>
            </w:r>
            <w:proofErr w:type="gramEnd"/>
            <w:r w:rsidRPr="00496DFF">
              <w:t>Vendor SKU1</w:t>
            </w:r>
            <w:proofErr w:type="gramStart"/>
            <w:r w:rsidRPr="00496DFF">
              <w:t>};</w:t>
            </w:r>
            <w:proofErr w:type="gramEnd"/>
          </w:p>
          <w:p w14:paraId="64E79040" w14:textId="79114F9F" w:rsidR="00A83EF3" w:rsidRDefault="00496DFF" w:rsidP="0007397D">
            <w:pPr>
              <w:pStyle w:val="ListParagraph"/>
              <w:ind w:left="878"/>
            </w:pPr>
            <w:r w:rsidRPr="00496DFF">
              <w:t>{Item_number2}</w:t>
            </w:r>
            <w:proofErr w:type="gramStart"/>
            <w:r w:rsidRPr="00496DFF">
              <w:t>-{</w:t>
            </w:r>
            <w:proofErr w:type="gramEnd"/>
            <w:r w:rsidRPr="00496DFF">
              <w:t xml:space="preserve">Vendor </w:t>
            </w:r>
            <w:proofErr w:type="gramStart"/>
            <w:r w:rsidRPr="00496DFF">
              <w:t>SKU2};</w:t>
            </w:r>
            <w:proofErr w:type="gramEnd"/>
            <w:r w:rsidRPr="00496DFF">
              <w:t xml:space="preserve"> (For example, 5007901-210PC481</w:t>
            </w:r>
            <w:proofErr w:type="gramStart"/>
            <w:r w:rsidRPr="00496DFF">
              <w:t>K(</w:t>
            </w:r>
            <w:proofErr w:type="gramEnd"/>
            <w:r w:rsidRPr="00496DFF">
              <w:t>808648))</w:t>
            </w:r>
          </w:p>
          <w:p w14:paraId="1C90F74F" w14:textId="77777777" w:rsidR="00A83EF3" w:rsidRDefault="00A83EF3" w:rsidP="0007397D">
            <w:pPr>
              <w:pStyle w:val="ListParagraph"/>
              <w:numPr>
                <w:ilvl w:val="0"/>
                <w:numId w:val="2039"/>
              </w:numPr>
            </w:pPr>
            <w:r>
              <w:t>Vendor item is required for a published item, please ensure at least one vendor SKU linked it.</w:t>
            </w:r>
          </w:p>
          <w:p w14:paraId="3806C8F3" w14:textId="2F55CAA8" w:rsidR="00A83EF3" w:rsidRDefault="00A83EF3" w:rsidP="00A83EF3">
            <w:pPr>
              <w:pStyle w:val="ListParagraph"/>
              <w:ind w:left="878"/>
            </w:pPr>
            <w:r w:rsidRPr="00496DFF">
              <w:t>{Item_number1}</w:t>
            </w:r>
            <w:proofErr w:type="gramStart"/>
            <w:r w:rsidRPr="00496DFF">
              <w:t>-{</w:t>
            </w:r>
            <w:proofErr w:type="gramEnd"/>
            <w:r w:rsidRPr="00496DFF">
              <w:t xml:space="preserve">Vendor </w:t>
            </w:r>
            <w:proofErr w:type="gramStart"/>
            <w:r w:rsidRPr="00496DFF">
              <w:t>SKU1}; {</w:t>
            </w:r>
            <w:proofErr w:type="gramEnd"/>
            <w:r w:rsidRPr="00496DFF">
              <w:t>Vendor SKU</w:t>
            </w:r>
            <w:r>
              <w:t>2</w:t>
            </w:r>
            <w:r w:rsidRPr="00496DFF">
              <w:t>}</w:t>
            </w:r>
          </w:p>
          <w:p w14:paraId="0DF66271" w14:textId="1F8E7AB9" w:rsidR="00A83EF3" w:rsidRDefault="00A83EF3" w:rsidP="0007397D">
            <w:pPr>
              <w:pStyle w:val="ListParagraph"/>
              <w:ind w:left="878"/>
            </w:pPr>
            <w:r w:rsidRPr="00496DFF">
              <w:t>{Item_number2}</w:t>
            </w:r>
            <w:proofErr w:type="gramStart"/>
            <w:r w:rsidRPr="00496DFF">
              <w:t>-{</w:t>
            </w:r>
            <w:proofErr w:type="gramEnd"/>
            <w:r w:rsidRPr="00496DFF">
              <w:t>Vendor SKU2}</w:t>
            </w:r>
          </w:p>
          <w:p w14:paraId="3EB6093C" w14:textId="65BAF068" w:rsidR="008E2FDD" w:rsidRDefault="008E2FDD" w:rsidP="008E2FDD">
            <w:pPr>
              <w:pStyle w:val="ListParagraph"/>
              <w:numPr>
                <w:ilvl w:val="0"/>
                <w:numId w:val="1796"/>
              </w:numPr>
            </w:pPr>
            <w:r>
              <w:t>I</w:t>
            </w:r>
            <w:r w:rsidRPr="008E2FDD">
              <w:t xml:space="preserve">f there </w:t>
            </w:r>
            <w:proofErr w:type="gramStart"/>
            <w:r w:rsidRPr="008E2FDD">
              <w:t>are</w:t>
            </w:r>
            <w:proofErr w:type="gramEnd"/>
            <w:r w:rsidRPr="008E2FDD">
              <w:t xml:space="preserve"> deletion/add vendor SKU item for </w:t>
            </w:r>
            <w:proofErr w:type="gramStart"/>
            <w:r w:rsidRPr="008E2FDD">
              <w:t>a raw</w:t>
            </w:r>
            <w:proofErr w:type="gramEnd"/>
            <w:r w:rsidRPr="008E2FDD">
              <w:t xml:space="preserve"> material at the same time in the template, we should implement add first, then implement deletion.</w:t>
            </w:r>
          </w:p>
          <w:p w14:paraId="2E2BB280" w14:textId="75A0F227" w:rsidR="00A83EF3" w:rsidRDefault="00A83EF3" w:rsidP="0007397D">
            <w:pPr>
              <w:pStyle w:val="ListParagraph"/>
              <w:numPr>
                <w:ilvl w:val="0"/>
                <w:numId w:val="1796"/>
              </w:numPr>
            </w:pPr>
            <w:r>
              <w:rPr>
                <w:rFonts w:hint="eastAsia"/>
              </w:rPr>
              <w:t>After</w:t>
            </w:r>
            <w:r>
              <w:t xml:space="preserve"> update SKU mapping, if the ingredient item only has a DRAFT version, the inventory unit is different from the new base unit, we should auto-update it with the new base unit</w:t>
            </w:r>
            <w:ins w:id="4189" w:author="Bonnie Yang" w:date="2023-09-18T18:16:00Z">
              <w:r w:rsidR="00FE4157">
                <w:t xml:space="preserve"> of the first linked vendor item in the template</w:t>
              </w:r>
            </w:ins>
            <w:r>
              <w:t>.</w:t>
            </w:r>
          </w:p>
          <w:p w14:paraId="054140D4" w14:textId="11361C8B" w:rsidR="00A83EF3" w:rsidRDefault="00A83EF3" w:rsidP="00A83EF3">
            <w:pPr>
              <w:pStyle w:val="ListParagraph"/>
              <w:ind w:left="360"/>
            </w:pPr>
            <w:r>
              <w:t xml:space="preserve">If the ingredient only has a draft version, when all its linked vendor SKU items are unlinked, we should auto-set the inventory unit of the ingredient as </w:t>
            </w:r>
            <w:r w:rsidR="00FE4157">
              <w:t>its BOM unit</w:t>
            </w:r>
            <w:r>
              <w:t xml:space="preserve">. </w:t>
            </w:r>
          </w:p>
          <w:p w14:paraId="1323FFC4" w14:textId="3360B379" w:rsidR="00A83EF3" w:rsidRDefault="00A83EF3" w:rsidP="0007397D">
            <w:pPr>
              <w:pStyle w:val="ListParagraph"/>
              <w:ind w:left="360"/>
            </w:pPr>
            <w:r>
              <w:lastRenderedPageBreak/>
              <w:t>In the change log, updated by is the user who unlinks all vendor SKU</w:t>
            </w:r>
          </w:p>
          <w:p w14:paraId="453EBE0F" w14:textId="2184780D" w:rsidR="00844251" w:rsidRDefault="00FA2CCF" w:rsidP="00844251">
            <w:pPr>
              <w:pStyle w:val="ListParagraph"/>
              <w:numPr>
                <w:ilvl w:val="0"/>
                <w:numId w:val="1796"/>
              </w:numPr>
            </w:pPr>
            <w:r>
              <w:rPr>
                <w:rFonts w:hint="eastAsia"/>
              </w:rPr>
              <w:t>W</w:t>
            </w:r>
            <w:r>
              <w:t xml:space="preserve">hen user </w:t>
            </w:r>
            <w:proofErr w:type="gramStart"/>
            <w:r>
              <w:t>updated</w:t>
            </w:r>
            <w:proofErr w:type="gramEnd"/>
            <w:r>
              <w:t xml:space="preserve"> SKU mappings, it should be updated in</w:t>
            </w:r>
            <w:r w:rsidRPr="00FA2CCF">
              <w:t xml:space="preserve"> item level instead of item version level.</w:t>
            </w:r>
            <w:r>
              <w:t xml:space="preserve"> We should update the active version and future version as well.</w:t>
            </w:r>
          </w:p>
          <w:p w14:paraId="26D91ACD" w14:textId="4F9834F4" w:rsidR="00E128F0" w:rsidRDefault="00E128F0" w:rsidP="008E2FDD">
            <w:pPr>
              <w:pStyle w:val="ListParagraph"/>
              <w:numPr>
                <w:ilvl w:val="0"/>
                <w:numId w:val="1796"/>
              </w:numPr>
            </w:pPr>
            <w:r w:rsidRPr="00E128F0">
              <w:t>Based on an item level, when the SKU mapping of an item is changed, we need to call the API</w:t>
            </w:r>
          </w:p>
          <w:p w14:paraId="7175EF0E" w14:textId="42E1842F" w:rsidR="00E128F0" w:rsidRDefault="00E128F0" w:rsidP="00E128F0">
            <w:pPr>
              <w:pStyle w:val="ListParagraph"/>
              <w:ind w:left="360"/>
            </w:pPr>
            <w:r>
              <w:t xml:space="preserve">the API will override so we should call the API assuming </w:t>
            </w:r>
            <w:proofErr w:type="gramStart"/>
            <w:r>
              <w:t>your</w:t>
            </w:r>
            <w:proofErr w:type="gramEnd"/>
            <w:r>
              <w:t xml:space="preserve"> only deleting one of multiple mappings.</w:t>
            </w:r>
          </w:p>
          <w:p w14:paraId="088F349D" w14:textId="5460DD4D" w:rsidR="00E128F0" w:rsidRPr="00E128F0" w:rsidRDefault="00E128F0" w:rsidP="008E2FDD">
            <w:pPr>
              <w:pStyle w:val="ListParagraph"/>
              <w:ind w:left="360"/>
            </w:pPr>
            <w:r>
              <w:t xml:space="preserve"> If </w:t>
            </w:r>
            <w:proofErr w:type="gramStart"/>
            <w:r>
              <w:t>your</w:t>
            </w:r>
            <w:proofErr w:type="gramEnd"/>
            <w:r>
              <w:t xml:space="preserve"> deleting all the mappings then we need to call the DELETE endpoint from OG.</w:t>
            </w:r>
          </w:p>
          <w:p w14:paraId="4D38F4D0" w14:textId="77777777" w:rsidR="00E128F0" w:rsidRDefault="00E128F0" w:rsidP="00844251">
            <w:pPr>
              <w:pStyle w:val="ListParagraph"/>
              <w:numPr>
                <w:ilvl w:val="0"/>
                <w:numId w:val="1796"/>
              </w:numPr>
            </w:pPr>
          </w:p>
          <w:p w14:paraId="638CFB2D" w14:textId="7391E9AE" w:rsidR="00844251" w:rsidRDefault="00844251" w:rsidP="00844251"/>
          <w:p w14:paraId="3FBEA289" w14:textId="77777777" w:rsidR="00844251" w:rsidRPr="008E0D5A" w:rsidRDefault="00844251" w:rsidP="008E2FDD"/>
          <w:p w14:paraId="6B2DB0F2" w14:textId="77777777" w:rsidR="00B626FF" w:rsidRPr="00C11AA9" w:rsidRDefault="00B626FF" w:rsidP="00D04113">
            <w:pPr>
              <w:ind w:leftChars="11" w:left="25" w:hanging="2"/>
            </w:pPr>
          </w:p>
        </w:tc>
      </w:tr>
      <w:tr w:rsidR="00B626FF" w:rsidRPr="00452515" w14:paraId="6C7CFBA0" w14:textId="77777777" w:rsidTr="00D04113">
        <w:tc>
          <w:tcPr>
            <w:tcW w:w="8008" w:type="dxa"/>
          </w:tcPr>
          <w:p w14:paraId="58DF2CFE" w14:textId="77777777" w:rsidR="00B626FF" w:rsidRPr="00BF0054" w:rsidRDefault="00B626FF" w:rsidP="00D04113">
            <w:pPr>
              <w:rPr>
                <w:rStyle w:val="Strong"/>
              </w:rPr>
            </w:pPr>
            <w:r w:rsidRPr="00BF0054">
              <w:rPr>
                <w:rStyle w:val="Strong"/>
              </w:rPr>
              <w:lastRenderedPageBreak/>
              <w:t>Extend Scenario:</w:t>
            </w:r>
          </w:p>
          <w:p w14:paraId="0B8D92E1" w14:textId="4CA9897B" w:rsidR="00317DCD" w:rsidRDefault="00317DCD" w:rsidP="00317DCD">
            <w:pPr>
              <w:pStyle w:val="ListParagraph"/>
              <w:numPr>
                <w:ilvl w:val="0"/>
                <w:numId w:val="2010"/>
              </w:numPr>
            </w:pPr>
            <w:r w:rsidRPr="009B709E">
              <w:t xml:space="preserve">The existing SKU Mapping API </w:t>
            </w:r>
            <w:hyperlink r:id="rId197" w:history="1">
              <w:r w:rsidRPr="009B709E">
                <w:t>External SKU Mapping API Definition</w:t>
              </w:r>
            </w:hyperlink>
            <w:r w:rsidRPr="009B709E">
              <w:t xml:space="preserve"> </w:t>
            </w:r>
          </w:p>
          <w:p w14:paraId="5694824A" w14:textId="667A9519" w:rsidR="00317DCD" w:rsidRPr="009B709E" w:rsidRDefault="00317DCD" w:rsidP="009B709E">
            <w:pPr>
              <w:pStyle w:val="ListParagraph"/>
              <w:ind w:left="360"/>
            </w:pPr>
            <w:r>
              <w:rPr>
                <w:rFonts w:hint="eastAsia"/>
              </w:rPr>
              <w:t>(</w:t>
            </w:r>
            <w:r w:rsidRPr="00317DCD">
              <w:t>https://wonder.atlassian.net/wiki/spaces/CT/pages/2784887098/External+SKU+Mapping+API+Definition</w:t>
            </w:r>
            <w:r>
              <w:t>)</w:t>
            </w:r>
          </w:p>
          <w:p w14:paraId="5148779C" w14:textId="77777777" w:rsidR="00317DCD" w:rsidRPr="009B709E" w:rsidRDefault="00317DCD" w:rsidP="009B709E">
            <w:pPr>
              <w:pStyle w:val="ListParagraph"/>
              <w:ind w:left="360"/>
            </w:pPr>
            <w:r w:rsidRPr="009B709E">
              <w:t xml:space="preserve">SKU Mapping </w:t>
            </w:r>
            <w:proofErr w:type="spellStart"/>
            <w:r w:rsidRPr="009B709E">
              <w:t>infomation</w:t>
            </w:r>
            <w:proofErr w:type="spellEnd"/>
          </w:p>
          <w:p w14:paraId="64218C83" w14:textId="77777777" w:rsidR="00317DCD" w:rsidRPr="009B709E" w:rsidRDefault="00317DCD" w:rsidP="009B709E">
            <w:pPr>
              <w:pStyle w:val="ListParagraph"/>
              <w:ind w:left="360"/>
            </w:pPr>
            <w:r w:rsidRPr="009B709E">
              <w:t>Vendor items UOM, UPC, Pack quantity</w:t>
            </w:r>
          </w:p>
          <w:p w14:paraId="04CDF6AD" w14:textId="0CBB4FAC" w:rsidR="00317DCD" w:rsidRPr="00452515" w:rsidRDefault="00317DCD" w:rsidP="009B709E"/>
        </w:tc>
      </w:tr>
    </w:tbl>
    <w:p w14:paraId="3AF7AC9A" w14:textId="337A4471" w:rsidR="000B5BC1" w:rsidRDefault="000B5BC1" w:rsidP="001405C7"/>
    <w:p w14:paraId="24DFF574" w14:textId="717B08AB" w:rsidR="00E77E48" w:rsidRPr="002277CF" w:rsidRDefault="00E77E48">
      <w:pPr>
        <w:pStyle w:val="Heading2"/>
        <w:ind w:left="340"/>
        <w:pPrChange w:id="4190" w:author="Bonnie Yang [2]" w:date="2023-09-28T17:26:00Z">
          <w:pPr>
            <w:pStyle w:val="Heading2"/>
            <w:numPr>
              <w:numId w:val="1795"/>
            </w:numPr>
          </w:pPr>
        </w:pPrChange>
      </w:pPr>
      <w:r w:rsidRPr="008E2FDD">
        <w:t>MS1</w:t>
      </w:r>
      <w:r>
        <w:t>2</w:t>
      </w:r>
      <w:r w:rsidRPr="002277CF">
        <w:t>-0</w:t>
      </w:r>
      <w:r>
        <w:t>8 Vendor Item Validation</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28"/>
      </w:tblGrid>
      <w:tr w:rsidR="00E77E48" w14:paraId="6DD3EEAB" w14:textId="77777777" w:rsidTr="00E77E48">
        <w:tc>
          <w:tcPr>
            <w:tcW w:w="8008" w:type="dxa"/>
            <w:tcBorders>
              <w:top w:val="single" w:sz="4" w:space="0" w:color="auto"/>
              <w:left w:val="single" w:sz="4" w:space="0" w:color="auto"/>
              <w:bottom w:val="single" w:sz="4" w:space="0" w:color="auto"/>
              <w:right w:val="single" w:sz="4" w:space="0" w:color="auto"/>
            </w:tcBorders>
            <w:hideMark/>
          </w:tcPr>
          <w:p w14:paraId="04B6A491" w14:textId="2B8147A2" w:rsidR="00E77E48" w:rsidRDefault="00E77E48">
            <w:pPr>
              <w:rPr>
                <w:rStyle w:val="Strong"/>
              </w:rPr>
            </w:pPr>
            <w:r>
              <w:rPr>
                <w:rStyle w:val="Strong"/>
              </w:rPr>
              <w:t>MS02-</w:t>
            </w:r>
            <w:del w:id="4191" w:author="Bonnie Yang" w:date="2023-09-29T18:07:00Z">
              <w:r w:rsidDel="00E27848">
                <w:rPr>
                  <w:rStyle w:val="Strong"/>
                </w:rPr>
                <w:delText xml:space="preserve">19 </w:delText>
              </w:r>
            </w:del>
            <w:ins w:id="4192" w:author="Bonnie Yang" w:date="2023-09-29T18:07:00Z">
              <w:r w:rsidR="00E27848">
                <w:rPr>
                  <w:rStyle w:val="Strong"/>
                </w:rPr>
                <w:t xml:space="preserve">08 </w:t>
              </w:r>
            </w:ins>
            <w:ins w:id="4193" w:author="Bonnie Yang" w:date="2023-09-28T18:53:00Z">
              <w:r w:rsidR="00E751DA">
                <w:rPr>
                  <w:rStyle w:val="Strong"/>
                </w:rPr>
                <w:t>V</w:t>
              </w:r>
              <w:r w:rsidR="00E751DA">
                <w:rPr>
                  <w:rStyle w:val="Strong"/>
                  <w:rFonts w:hint="eastAsia"/>
                </w:rPr>
                <w:t>endor</w:t>
              </w:r>
              <w:r w:rsidR="00E751DA">
                <w:rPr>
                  <w:rStyle w:val="Strong"/>
                </w:rPr>
                <w:t xml:space="preserve"> </w:t>
              </w:r>
            </w:ins>
            <w:r>
              <w:rPr>
                <w:rStyle w:val="Strong"/>
              </w:rPr>
              <w:t>Item validation</w:t>
            </w:r>
          </w:p>
        </w:tc>
      </w:tr>
      <w:tr w:rsidR="00E77E48" w14:paraId="5483E84D" w14:textId="77777777" w:rsidTr="00E77E48">
        <w:tc>
          <w:tcPr>
            <w:tcW w:w="8008" w:type="dxa"/>
            <w:tcBorders>
              <w:top w:val="single" w:sz="4" w:space="0" w:color="auto"/>
              <w:left w:val="single" w:sz="4" w:space="0" w:color="auto"/>
              <w:bottom w:val="single" w:sz="4" w:space="0" w:color="auto"/>
              <w:right w:val="single" w:sz="4" w:space="0" w:color="auto"/>
            </w:tcBorders>
            <w:hideMark/>
          </w:tcPr>
          <w:p w14:paraId="76780576" w14:textId="77777777" w:rsidR="00E77E48" w:rsidRDefault="00E77E48">
            <w:pPr>
              <w:rPr>
                <w:rStyle w:val="Strong"/>
              </w:rPr>
            </w:pPr>
            <w:r>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E77E48" w14:paraId="574B2EBA" w14:textId="77777777">
              <w:trPr>
                <w:jc w:val="center"/>
              </w:trPr>
              <w:tc>
                <w:tcPr>
                  <w:tcW w:w="1169" w:type="dxa"/>
                  <w:tcBorders>
                    <w:top w:val="single" w:sz="4" w:space="0" w:color="auto"/>
                    <w:left w:val="single" w:sz="4" w:space="0" w:color="auto"/>
                    <w:bottom w:val="single" w:sz="4" w:space="0" w:color="auto"/>
                    <w:right w:val="single" w:sz="4" w:space="0" w:color="auto"/>
                  </w:tcBorders>
                  <w:hideMark/>
                </w:tcPr>
                <w:p w14:paraId="75767D12" w14:textId="77777777" w:rsidR="00E77E48" w:rsidRDefault="00E77E48">
                  <w:r>
                    <w:rPr>
                      <w:rFonts w:ascii="Arial" w:hAnsi="Arial" w:cs="Arial"/>
                    </w:rPr>
                    <w:t>Version</w:t>
                  </w:r>
                </w:p>
              </w:tc>
              <w:tc>
                <w:tcPr>
                  <w:tcW w:w="1357" w:type="dxa"/>
                  <w:tcBorders>
                    <w:top w:val="single" w:sz="4" w:space="0" w:color="auto"/>
                    <w:left w:val="single" w:sz="4" w:space="0" w:color="auto"/>
                    <w:bottom w:val="single" w:sz="4" w:space="0" w:color="auto"/>
                    <w:right w:val="single" w:sz="4" w:space="0" w:color="auto"/>
                  </w:tcBorders>
                  <w:hideMark/>
                </w:tcPr>
                <w:p w14:paraId="5DA90975" w14:textId="77777777" w:rsidR="00E77E48" w:rsidRDefault="00E77E48">
                  <w:pPr>
                    <w:rPr>
                      <w:rFonts w:ascii="Arial" w:hAnsi="Arial" w:cs="Arial"/>
                    </w:rPr>
                  </w:pPr>
                  <w:r>
                    <w:rPr>
                      <w:rFonts w:ascii="Arial" w:hAnsi="Arial" w:cs="Arial"/>
                    </w:rPr>
                    <w:t>Date</w:t>
                  </w:r>
                </w:p>
              </w:tc>
              <w:tc>
                <w:tcPr>
                  <w:tcW w:w="1315" w:type="dxa"/>
                  <w:tcBorders>
                    <w:top w:val="single" w:sz="4" w:space="0" w:color="auto"/>
                    <w:left w:val="single" w:sz="4" w:space="0" w:color="auto"/>
                    <w:bottom w:val="single" w:sz="4" w:space="0" w:color="auto"/>
                    <w:right w:val="single" w:sz="4" w:space="0" w:color="auto"/>
                  </w:tcBorders>
                  <w:hideMark/>
                </w:tcPr>
                <w:p w14:paraId="38DCB954" w14:textId="77777777" w:rsidR="00E77E48" w:rsidRDefault="00E77E48">
                  <w:pPr>
                    <w:rPr>
                      <w:rFonts w:ascii="Arial" w:hAnsi="Arial" w:cs="Arial"/>
                    </w:rPr>
                  </w:pPr>
                  <w:r>
                    <w:rPr>
                      <w:rFonts w:ascii="Arial" w:hAnsi="Arial" w:cs="Arial"/>
                    </w:rPr>
                    <w:t>Updated By</w:t>
                  </w:r>
                </w:p>
              </w:tc>
              <w:tc>
                <w:tcPr>
                  <w:tcW w:w="3924" w:type="dxa"/>
                  <w:tcBorders>
                    <w:top w:val="single" w:sz="4" w:space="0" w:color="auto"/>
                    <w:left w:val="single" w:sz="4" w:space="0" w:color="auto"/>
                    <w:bottom w:val="single" w:sz="4" w:space="0" w:color="auto"/>
                    <w:right w:val="single" w:sz="4" w:space="0" w:color="auto"/>
                  </w:tcBorders>
                  <w:hideMark/>
                </w:tcPr>
                <w:p w14:paraId="06BE8D9B" w14:textId="77777777" w:rsidR="00E77E48" w:rsidRDefault="00E77E48">
                  <w:pPr>
                    <w:rPr>
                      <w:rFonts w:ascii="Arial" w:hAnsi="Arial" w:cs="Arial"/>
                    </w:rPr>
                  </w:pPr>
                  <w:r>
                    <w:rPr>
                      <w:rFonts w:ascii="Arial" w:hAnsi="Arial" w:cs="Arial"/>
                    </w:rPr>
                    <w:t>Description</w:t>
                  </w:r>
                </w:p>
              </w:tc>
            </w:tr>
            <w:tr w:rsidR="00E77E48" w14:paraId="2CA69710" w14:textId="77777777">
              <w:trPr>
                <w:jc w:val="center"/>
              </w:trPr>
              <w:tc>
                <w:tcPr>
                  <w:tcW w:w="1169" w:type="dxa"/>
                  <w:tcBorders>
                    <w:top w:val="single" w:sz="4" w:space="0" w:color="auto"/>
                    <w:left w:val="single" w:sz="4" w:space="0" w:color="auto"/>
                    <w:bottom w:val="single" w:sz="4" w:space="0" w:color="auto"/>
                    <w:right w:val="single" w:sz="4" w:space="0" w:color="auto"/>
                  </w:tcBorders>
                  <w:hideMark/>
                </w:tcPr>
                <w:p w14:paraId="7A4C70FB" w14:textId="77777777" w:rsidR="00E77E48" w:rsidRDefault="00E77E48">
                  <w:pPr>
                    <w:rPr>
                      <w:rFonts w:ascii="Arial" w:hAnsi="Arial" w:cs="Arial"/>
                    </w:rPr>
                  </w:pPr>
                  <w:r>
                    <w:rPr>
                      <w:rFonts w:ascii="Arial" w:hAnsi="Arial" w:cs="Arial"/>
                    </w:rPr>
                    <w:t>1.0</w:t>
                  </w:r>
                </w:p>
              </w:tc>
              <w:tc>
                <w:tcPr>
                  <w:tcW w:w="1357" w:type="dxa"/>
                  <w:tcBorders>
                    <w:top w:val="single" w:sz="4" w:space="0" w:color="auto"/>
                    <w:left w:val="single" w:sz="4" w:space="0" w:color="auto"/>
                    <w:bottom w:val="single" w:sz="4" w:space="0" w:color="auto"/>
                    <w:right w:val="single" w:sz="4" w:space="0" w:color="auto"/>
                  </w:tcBorders>
                  <w:hideMark/>
                </w:tcPr>
                <w:p w14:paraId="61973E19" w14:textId="631885EE" w:rsidR="00E77E48" w:rsidRDefault="00E77E48">
                  <w:pPr>
                    <w:rPr>
                      <w:rFonts w:ascii="Arial" w:hAnsi="Arial" w:cs="Arial"/>
                    </w:rPr>
                  </w:pPr>
                  <w:r>
                    <w:rPr>
                      <w:rFonts w:ascii="Arial" w:hAnsi="Arial" w:cs="Arial"/>
                    </w:rPr>
                    <w:t>2023.9.28</w:t>
                  </w:r>
                </w:p>
              </w:tc>
              <w:tc>
                <w:tcPr>
                  <w:tcW w:w="1315" w:type="dxa"/>
                  <w:tcBorders>
                    <w:top w:val="single" w:sz="4" w:space="0" w:color="auto"/>
                    <w:left w:val="single" w:sz="4" w:space="0" w:color="auto"/>
                    <w:bottom w:val="single" w:sz="4" w:space="0" w:color="auto"/>
                    <w:right w:val="single" w:sz="4" w:space="0" w:color="auto"/>
                  </w:tcBorders>
                  <w:hideMark/>
                </w:tcPr>
                <w:p w14:paraId="02363B19" w14:textId="77777777" w:rsidR="00E77E48" w:rsidRDefault="00E77E48">
                  <w:pPr>
                    <w:rPr>
                      <w:rFonts w:ascii="Arial" w:hAnsi="Arial" w:cs="Arial"/>
                    </w:rPr>
                  </w:pPr>
                  <w:r>
                    <w:rPr>
                      <w:rFonts w:ascii="Arial" w:hAnsi="Arial" w:cs="Arial"/>
                    </w:rPr>
                    <w:t>Bonnie</w:t>
                  </w:r>
                </w:p>
              </w:tc>
              <w:tc>
                <w:tcPr>
                  <w:tcW w:w="3924" w:type="dxa"/>
                  <w:tcBorders>
                    <w:top w:val="single" w:sz="4" w:space="0" w:color="auto"/>
                    <w:left w:val="single" w:sz="4" w:space="0" w:color="auto"/>
                    <w:bottom w:val="single" w:sz="4" w:space="0" w:color="auto"/>
                    <w:right w:val="single" w:sz="4" w:space="0" w:color="auto"/>
                  </w:tcBorders>
                  <w:hideMark/>
                </w:tcPr>
                <w:p w14:paraId="7585E4C7" w14:textId="1C8E4623" w:rsidR="00E77E48" w:rsidRDefault="00E77E48">
                  <w:pPr>
                    <w:rPr>
                      <w:rFonts w:ascii="Arial" w:hAnsi="Arial" w:cs="Arial"/>
                    </w:rPr>
                  </w:pPr>
                  <w:r>
                    <w:rPr>
                      <w:rFonts w:ascii="Arial" w:hAnsi="Arial" w:cs="Arial"/>
                    </w:rPr>
                    <w:t>First version</w:t>
                  </w:r>
                </w:p>
              </w:tc>
            </w:tr>
            <w:tr w:rsidR="00E77E48" w14:paraId="2FD3CC23" w14:textId="77777777">
              <w:trPr>
                <w:jc w:val="center"/>
              </w:trPr>
              <w:tc>
                <w:tcPr>
                  <w:tcW w:w="1169" w:type="dxa"/>
                  <w:tcBorders>
                    <w:top w:val="single" w:sz="4" w:space="0" w:color="auto"/>
                    <w:left w:val="single" w:sz="4" w:space="0" w:color="auto"/>
                    <w:bottom w:val="single" w:sz="4" w:space="0" w:color="auto"/>
                    <w:right w:val="single" w:sz="4" w:space="0" w:color="auto"/>
                  </w:tcBorders>
                </w:tcPr>
                <w:p w14:paraId="0DFE1975" w14:textId="77777777" w:rsidR="00E77E48" w:rsidRDefault="00E77E48"/>
              </w:tc>
              <w:tc>
                <w:tcPr>
                  <w:tcW w:w="1357" w:type="dxa"/>
                  <w:tcBorders>
                    <w:top w:val="single" w:sz="4" w:space="0" w:color="auto"/>
                    <w:left w:val="single" w:sz="4" w:space="0" w:color="auto"/>
                    <w:bottom w:val="single" w:sz="4" w:space="0" w:color="auto"/>
                    <w:right w:val="single" w:sz="4" w:space="0" w:color="auto"/>
                  </w:tcBorders>
                </w:tcPr>
                <w:p w14:paraId="68234C68" w14:textId="77777777" w:rsidR="00E77E48" w:rsidRDefault="00E77E48"/>
              </w:tc>
              <w:tc>
                <w:tcPr>
                  <w:tcW w:w="1315" w:type="dxa"/>
                  <w:tcBorders>
                    <w:top w:val="single" w:sz="4" w:space="0" w:color="auto"/>
                    <w:left w:val="single" w:sz="4" w:space="0" w:color="auto"/>
                    <w:bottom w:val="single" w:sz="4" w:space="0" w:color="auto"/>
                    <w:right w:val="single" w:sz="4" w:space="0" w:color="auto"/>
                  </w:tcBorders>
                </w:tcPr>
                <w:p w14:paraId="2D3726BF" w14:textId="77777777" w:rsidR="00E77E48" w:rsidRDefault="00E77E48"/>
              </w:tc>
              <w:tc>
                <w:tcPr>
                  <w:tcW w:w="3924" w:type="dxa"/>
                  <w:tcBorders>
                    <w:top w:val="single" w:sz="4" w:space="0" w:color="auto"/>
                    <w:left w:val="single" w:sz="4" w:space="0" w:color="auto"/>
                    <w:bottom w:val="single" w:sz="4" w:space="0" w:color="auto"/>
                    <w:right w:val="single" w:sz="4" w:space="0" w:color="auto"/>
                  </w:tcBorders>
                </w:tcPr>
                <w:p w14:paraId="37D6359E" w14:textId="77777777" w:rsidR="00E77E48" w:rsidRDefault="00E77E48"/>
              </w:tc>
            </w:tr>
            <w:tr w:rsidR="00E77E48" w14:paraId="64FB2280" w14:textId="77777777">
              <w:trPr>
                <w:jc w:val="center"/>
              </w:trPr>
              <w:tc>
                <w:tcPr>
                  <w:tcW w:w="1169" w:type="dxa"/>
                  <w:tcBorders>
                    <w:top w:val="single" w:sz="4" w:space="0" w:color="auto"/>
                    <w:left w:val="single" w:sz="4" w:space="0" w:color="auto"/>
                    <w:bottom w:val="single" w:sz="4" w:space="0" w:color="auto"/>
                    <w:right w:val="single" w:sz="4" w:space="0" w:color="auto"/>
                  </w:tcBorders>
                </w:tcPr>
                <w:p w14:paraId="6B4B171B" w14:textId="77777777" w:rsidR="00E77E48" w:rsidRDefault="00E77E48"/>
              </w:tc>
              <w:tc>
                <w:tcPr>
                  <w:tcW w:w="1357" w:type="dxa"/>
                  <w:tcBorders>
                    <w:top w:val="single" w:sz="4" w:space="0" w:color="auto"/>
                    <w:left w:val="single" w:sz="4" w:space="0" w:color="auto"/>
                    <w:bottom w:val="single" w:sz="4" w:space="0" w:color="auto"/>
                    <w:right w:val="single" w:sz="4" w:space="0" w:color="auto"/>
                  </w:tcBorders>
                </w:tcPr>
                <w:p w14:paraId="3AC25015" w14:textId="77777777" w:rsidR="00E77E48" w:rsidRDefault="00E77E48"/>
              </w:tc>
              <w:tc>
                <w:tcPr>
                  <w:tcW w:w="1315" w:type="dxa"/>
                  <w:tcBorders>
                    <w:top w:val="single" w:sz="4" w:space="0" w:color="auto"/>
                    <w:left w:val="single" w:sz="4" w:space="0" w:color="auto"/>
                    <w:bottom w:val="single" w:sz="4" w:space="0" w:color="auto"/>
                    <w:right w:val="single" w:sz="4" w:space="0" w:color="auto"/>
                  </w:tcBorders>
                </w:tcPr>
                <w:p w14:paraId="4B871769" w14:textId="77777777" w:rsidR="00E77E48" w:rsidRDefault="00E77E48"/>
              </w:tc>
              <w:tc>
                <w:tcPr>
                  <w:tcW w:w="3924" w:type="dxa"/>
                  <w:tcBorders>
                    <w:top w:val="single" w:sz="4" w:space="0" w:color="auto"/>
                    <w:left w:val="single" w:sz="4" w:space="0" w:color="auto"/>
                    <w:bottom w:val="single" w:sz="4" w:space="0" w:color="auto"/>
                    <w:right w:val="single" w:sz="4" w:space="0" w:color="auto"/>
                  </w:tcBorders>
                </w:tcPr>
                <w:p w14:paraId="1899F28F" w14:textId="77777777" w:rsidR="00E77E48" w:rsidRDefault="00E77E48"/>
              </w:tc>
            </w:tr>
            <w:tr w:rsidR="00E77E48" w14:paraId="4248142C" w14:textId="77777777">
              <w:trPr>
                <w:jc w:val="center"/>
              </w:trPr>
              <w:tc>
                <w:tcPr>
                  <w:tcW w:w="1169" w:type="dxa"/>
                  <w:tcBorders>
                    <w:top w:val="single" w:sz="4" w:space="0" w:color="auto"/>
                    <w:left w:val="single" w:sz="4" w:space="0" w:color="auto"/>
                    <w:bottom w:val="single" w:sz="4" w:space="0" w:color="auto"/>
                    <w:right w:val="single" w:sz="4" w:space="0" w:color="auto"/>
                  </w:tcBorders>
                </w:tcPr>
                <w:p w14:paraId="11677E71" w14:textId="77777777" w:rsidR="00E77E48" w:rsidRDefault="00E77E48"/>
              </w:tc>
              <w:tc>
                <w:tcPr>
                  <w:tcW w:w="1357" w:type="dxa"/>
                  <w:tcBorders>
                    <w:top w:val="single" w:sz="4" w:space="0" w:color="auto"/>
                    <w:left w:val="single" w:sz="4" w:space="0" w:color="auto"/>
                    <w:bottom w:val="single" w:sz="4" w:space="0" w:color="auto"/>
                    <w:right w:val="single" w:sz="4" w:space="0" w:color="auto"/>
                  </w:tcBorders>
                </w:tcPr>
                <w:p w14:paraId="4A6A64C8" w14:textId="77777777" w:rsidR="00E77E48" w:rsidRDefault="00E77E48"/>
              </w:tc>
              <w:tc>
                <w:tcPr>
                  <w:tcW w:w="1315" w:type="dxa"/>
                  <w:tcBorders>
                    <w:top w:val="single" w:sz="4" w:space="0" w:color="auto"/>
                    <w:left w:val="single" w:sz="4" w:space="0" w:color="auto"/>
                    <w:bottom w:val="single" w:sz="4" w:space="0" w:color="auto"/>
                    <w:right w:val="single" w:sz="4" w:space="0" w:color="auto"/>
                  </w:tcBorders>
                </w:tcPr>
                <w:p w14:paraId="6EA91B2E" w14:textId="77777777" w:rsidR="00E77E48" w:rsidRDefault="00E77E48"/>
              </w:tc>
              <w:tc>
                <w:tcPr>
                  <w:tcW w:w="3924" w:type="dxa"/>
                  <w:tcBorders>
                    <w:top w:val="single" w:sz="4" w:space="0" w:color="auto"/>
                    <w:left w:val="single" w:sz="4" w:space="0" w:color="auto"/>
                    <w:bottom w:val="single" w:sz="4" w:space="0" w:color="auto"/>
                    <w:right w:val="single" w:sz="4" w:space="0" w:color="auto"/>
                  </w:tcBorders>
                </w:tcPr>
                <w:p w14:paraId="68849B56" w14:textId="77777777" w:rsidR="00E77E48" w:rsidRDefault="00E77E48"/>
              </w:tc>
            </w:tr>
            <w:tr w:rsidR="00E77E48" w14:paraId="3958CA58" w14:textId="77777777">
              <w:trPr>
                <w:jc w:val="center"/>
              </w:trPr>
              <w:tc>
                <w:tcPr>
                  <w:tcW w:w="1169" w:type="dxa"/>
                  <w:tcBorders>
                    <w:top w:val="single" w:sz="4" w:space="0" w:color="auto"/>
                    <w:left w:val="single" w:sz="4" w:space="0" w:color="auto"/>
                    <w:bottom w:val="single" w:sz="4" w:space="0" w:color="auto"/>
                    <w:right w:val="single" w:sz="4" w:space="0" w:color="auto"/>
                  </w:tcBorders>
                </w:tcPr>
                <w:p w14:paraId="623AC555" w14:textId="77777777" w:rsidR="00E77E48" w:rsidRDefault="00E77E48"/>
              </w:tc>
              <w:tc>
                <w:tcPr>
                  <w:tcW w:w="1357" w:type="dxa"/>
                  <w:tcBorders>
                    <w:top w:val="single" w:sz="4" w:space="0" w:color="auto"/>
                    <w:left w:val="single" w:sz="4" w:space="0" w:color="auto"/>
                    <w:bottom w:val="single" w:sz="4" w:space="0" w:color="auto"/>
                    <w:right w:val="single" w:sz="4" w:space="0" w:color="auto"/>
                  </w:tcBorders>
                </w:tcPr>
                <w:p w14:paraId="03B1368F" w14:textId="77777777" w:rsidR="00E77E48" w:rsidRDefault="00E77E48"/>
              </w:tc>
              <w:tc>
                <w:tcPr>
                  <w:tcW w:w="1315" w:type="dxa"/>
                  <w:tcBorders>
                    <w:top w:val="single" w:sz="4" w:space="0" w:color="auto"/>
                    <w:left w:val="single" w:sz="4" w:space="0" w:color="auto"/>
                    <w:bottom w:val="single" w:sz="4" w:space="0" w:color="auto"/>
                    <w:right w:val="single" w:sz="4" w:space="0" w:color="auto"/>
                  </w:tcBorders>
                </w:tcPr>
                <w:p w14:paraId="4086B5E9" w14:textId="77777777" w:rsidR="00E77E48" w:rsidRDefault="00E77E48"/>
              </w:tc>
              <w:tc>
                <w:tcPr>
                  <w:tcW w:w="3924" w:type="dxa"/>
                  <w:tcBorders>
                    <w:top w:val="single" w:sz="4" w:space="0" w:color="auto"/>
                    <w:left w:val="single" w:sz="4" w:space="0" w:color="auto"/>
                    <w:bottom w:val="single" w:sz="4" w:space="0" w:color="auto"/>
                    <w:right w:val="single" w:sz="4" w:space="0" w:color="auto"/>
                  </w:tcBorders>
                </w:tcPr>
                <w:p w14:paraId="0AFD7AB3" w14:textId="77777777" w:rsidR="00E77E48" w:rsidRDefault="00E77E48"/>
              </w:tc>
            </w:tr>
            <w:tr w:rsidR="00E77E48" w14:paraId="28C9BB44" w14:textId="77777777">
              <w:trPr>
                <w:jc w:val="center"/>
              </w:trPr>
              <w:tc>
                <w:tcPr>
                  <w:tcW w:w="1169" w:type="dxa"/>
                  <w:tcBorders>
                    <w:top w:val="single" w:sz="4" w:space="0" w:color="auto"/>
                    <w:left w:val="single" w:sz="4" w:space="0" w:color="auto"/>
                    <w:bottom w:val="single" w:sz="4" w:space="0" w:color="auto"/>
                    <w:right w:val="single" w:sz="4" w:space="0" w:color="auto"/>
                  </w:tcBorders>
                </w:tcPr>
                <w:p w14:paraId="1E5756FB" w14:textId="77777777" w:rsidR="00E77E48" w:rsidRDefault="00E77E48"/>
              </w:tc>
              <w:tc>
                <w:tcPr>
                  <w:tcW w:w="1357" w:type="dxa"/>
                  <w:tcBorders>
                    <w:top w:val="single" w:sz="4" w:space="0" w:color="auto"/>
                    <w:left w:val="single" w:sz="4" w:space="0" w:color="auto"/>
                    <w:bottom w:val="single" w:sz="4" w:space="0" w:color="auto"/>
                    <w:right w:val="single" w:sz="4" w:space="0" w:color="auto"/>
                  </w:tcBorders>
                </w:tcPr>
                <w:p w14:paraId="17B099D4" w14:textId="77777777" w:rsidR="00E77E48" w:rsidRDefault="00E77E48"/>
              </w:tc>
              <w:tc>
                <w:tcPr>
                  <w:tcW w:w="1315" w:type="dxa"/>
                  <w:tcBorders>
                    <w:top w:val="single" w:sz="4" w:space="0" w:color="auto"/>
                    <w:left w:val="single" w:sz="4" w:space="0" w:color="auto"/>
                    <w:bottom w:val="single" w:sz="4" w:space="0" w:color="auto"/>
                    <w:right w:val="single" w:sz="4" w:space="0" w:color="auto"/>
                  </w:tcBorders>
                </w:tcPr>
                <w:p w14:paraId="6D0A07CB" w14:textId="77777777" w:rsidR="00E77E48" w:rsidRDefault="00E77E48"/>
              </w:tc>
              <w:tc>
                <w:tcPr>
                  <w:tcW w:w="3924" w:type="dxa"/>
                  <w:tcBorders>
                    <w:top w:val="single" w:sz="4" w:space="0" w:color="auto"/>
                    <w:left w:val="single" w:sz="4" w:space="0" w:color="auto"/>
                    <w:bottom w:val="single" w:sz="4" w:space="0" w:color="auto"/>
                    <w:right w:val="single" w:sz="4" w:space="0" w:color="auto"/>
                  </w:tcBorders>
                </w:tcPr>
                <w:p w14:paraId="34D9F646" w14:textId="77777777" w:rsidR="00E77E48" w:rsidRDefault="00E77E48"/>
              </w:tc>
            </w:tr>
          </w:tbl>
          <w:p w14:paraId="5E21DF64" w14:textId="77777777" w:rsidR="00E77E48" w:rsidRDefault="00E77E48"/>
        </w:tc>
      </w:tr>
      <w:tr w:rsidR="00E77E48" w14:paraId="6A535C8C" w14:textId="77777777" w:rsidTr="00E77E48">
        <w:tc>
          <w:tcPr>
            <w:tcW w:w="8008" w:type="dxa"/>
            <w:tcBorders>
              <w:top w:val="single" w:sz="4" w:space="0" w:color="auto"/>
              <w:left w:val="single" w:sz="4" w:space="0" w:color="auto"/>
              <w:bottom w:val="single" w:sz="4" w:space="0" w:color="auto"/>
              <w:right w:val="single" w:sz="4" w:space="0" w:color="auto"/>
            </w:tcBorders>
            <w:hideMark/>
          </w:tcPr>
          <w:p w14:paraId="6373BE2B" w14:textId="77777777" w:rsidR="00E77E48" w:rsidRDefault="00E77E48">
            <w:r>
              <w:rPr>
                <w:rStyle w:val="Strong"/>
              </w:rPr>
              <w:t>Stakeholder:</w:t>
            </w:r>
            <w:r>
              <w:rPr>
                <w:rFonts w:hint="eastAsia"/>
              </w:rPr>
              <w:t xml:space="preserve"> User with privilege</w:t>
            </w:r>
          </w:p>
        </w:tc>
      </w:tr>
      <w:tr w:rsidR="00E77E48" w14:paraId="2ACF61A8" w14:textId="77777777" w:rsidTr="00E77E48">
        <w:tc>
          <w:tcPr>
            <w:tcW w:w="8008" w:type="dxa"/>
            <w:tcBorders>
              <w:top w:val="single" w:sz="4" w:space="0" w:color="auto"/>
              <w:left w:val="single" w:sz="4" w:space="0" w:color="auto"/>
              <w:bottom w:val="single" w:sz="4" w:space="0" w:color="auto"/>
              <w:right w:val="single" w:sz="4" w:space="0" w:color="auto"/>
            </w:tcBorders>
            <w:hideMark/>
          </w:tcPr>
          <w:p w14:paraId="1B125A67" w14:textId="77777777" w:rsidR="00E77E48" w:rsidRDefault="00E77E48">
            <w:pPr>
              <w:rPr>
                <w:rStyle w:val="Strong"/>
              </w:rPr>
            </w:pPr>
            <w:r>
              <w:rPr>
                <w:rStyle w:val="Strong"/>
              </w:rPr>
              <w:t xml:space="preserve">Pre-Condition: </w:t>
            </w:r>
          </w:p>
          <w:p w14:paraId="2A22D858" w14:textId="77777777" w:rsidR="00E77E48" w:rsidRDefault="00E77E48">
            <w:pPr>
              <w:rPr>
                <w:sz w:val="20"/>
                <w:szCs w:val="20"/>
              </w:rPr>
            </w:pPr>
            <w:r>
              <w:rPr>
                <w:rFonts w:hint="eastAsia"/>
              </w:rPr>
              <w:t>The user goes to the page</w:t>
            </w:r>
            <w:r>
              <w:rPr>
                <w:rFonts w:ascii="Arial" w:hAnsi="Arial" w:cs="Arial"/>
                <w:sz w:val="20"/>
                <w:szCs w:val="20"/>
              </w:rPr>
              <w:t xml:space="preserve"> </w:t>
            </w:r>
          </w:p>
          <w:p w14:paraId="15D260EB" w14:textId="6E40B96A" w:rsidR="00E77E48" w:rsidRDefault="00E77E48">
            <w:pPr>
              <w:rPr>
                <w:sz w:val="20"/>
                <w:szCs w:val="20"/>
                <w:lang w:val="it-IT"/>
              </w:rPr>
            </w:pPr>
            <w:r>
              <w:rPr>
                <w:rFonts w:hint="eastAsia"/>
                <w:sz w:val="20"/>
                <w:szCs w:val="20"/>
                <w:lang w:val="it-IT"/>
              </w:rPr>
              <w:lastRenderedPageBreak/>
              <w:t xml:space="preserve">Fiagma: </w:t>
            </w:r>
            <w:r>
              <w:fldChar w:fldCharType="begin"/>
            </w:r>
            <w:r>
              <w:instrText>HYPERLINK "https://www.figma.com/file/yfoApEyQqgvWMWe9ZLA9uI/CB-Design-(eng-ready)---Sp-15-20?type=design&amp;node-id=1980-2426&amp;mode=design&amp;t=YQ7Wjo8fbmd8pkJ0-0"</w:instrText>
            </w:r>
            <w:r>
              <w:fldChar w:fldCharType="separate"/>
            </w:r>
            <w:r w:rsidRPr="00CE1C4A">
              <w:rPr>
                <w:rStyle w:val="Hyperlink"/>
                <w:sz w:val="20"/>
                <w:szCs w:val="20"/>
                <w:lang w:val="it-IT"/>
              </w:rPr>
              <w:t>https://www.figma.com/file/yfoApEyQqgvWMWe9ZLA9uI/CB-Design-(eng-ready)---Sp-15-20?type=design&amp;node-id=1980-2426&amp;mode=design&amp;t=YQ7Wjo8fbmd8pkJ0-0</w:t>
            </w:r>
            <w:r>
              <w:fldChar w:fldCharType="end"/>
            </w:r>
          </w:p>
          <w:p w14:paraId="38630EE1" w14:textId="3FE5A14F" w:rsidR="00E77E48" w:rsidRDefault="00E77E48">
            <w:pPr>
              <w:rPr>
                <w:sz w:val="20"/>
                <w:szCs w:val="20"/>
                <w:lang w:val="it-IT"/>
              </w:rPr>
            </w:pPr>
            <w:r w:rsidRPr="00E77E48">
              <w:rPr>
                <w:sz w:val="20"/>
                <w:szCs w:val="20"/>
                <w:lang w:val="it-IT"/>
              </w:rPr>
              <w:t>https://www.figma.com/file/yfoApEyQqgvWMWe9ZLA9uI/CB-Design-(eng-ready)---Sp-15-20?type=design&amp;node-id=107-3458&amp;mode=design&amp;t=yPBEzI2qrJKwmUoI-0</w:t>
            </w:r>
          </w:p>
          <w:p w14:paraId="2BA3B567" w14:textId="1A70C23B" w:rsidR="00E77E48" w:rsidRDefault="00E77E48">
            <w:pPr>
              <w:rPr>
                <w:sz w:val="20"/>
                <w:szCs w:val="20"/>
              </w:rPr>
            </w:pPr>
            <w:r>
              <w:rPr>
                <w:rFonts w:hint="eastAsia"/>
                <w:sz w:val="20"/>
                <w:szCs w:val="20"/>
              </w:rPr>
              <w:t xml:space="preserve">Related issue: </w:t>
            </w:r>
            <w:hyperlink r:id="rId198" w:history="1">
              <w:r w:rsidRPr="00CE1C4A">
                <w:rPr>
                  <w:rStyle w:val="Hyperlink"/>
                  <w:rFonts w:hint="eastAsia"/>
                  <w:sz w:val="20"/>
                  <w:szCs w:val="20"/>
                </w:rPr>
                <w:t>https://wonder.atlassian.net/browse/MD-9299</w:t>
              </w:r>
            </w:hyperlink>
          </w:p>
          <w:p w14:paraId="0867394A" w14:textId="7587FBEA" w:rsidR="00E77E48" w:rsidRDefault="00E77E48">
            <w:pPr>
              <w:rPr>
                <w:sz w:val="20"/>
                <w:szCs w:val="20"/>
              </w:rPr>
            </w:pPr>
            <w:r w:rsidRPr="00E77E48">
              <w:rPr>
                <w:sz w:val="20"/>
                <w:szCs w:val="20"/>
              </w:rPr>
              <w:t>https://wonder.atlassian.net/browse/MD-10021</w:t>
            </w:r>
          </w:p>
          <w:p w14:paraId="4272F3A1" w14:textId="77777777" w:rsidR="00E77E48" w:rsidRDefault="00E77E48">
            <w:pPr>
              <w:rPr>
                <w:b/>
                <w:bCs/>
                <w:sz w:val="20"/>
                <w:szCs w:val="20"/>
              </w:rPr>
            </w:pPr>
            <w:r>
              <w:rPr>
                <w:rFonts w:hint="eastAsia"/>
                <w:b/>
                <w:bCs/>
                <w:sz w:val="20"/>
                <w:szCs w:val="20"/>
              </w:rPr>
              <w:t>Background:</w:t>
            </w:r>
          </w:p>
          <w:p w14:paraId="4AE769B7" w14:textId="24300CD7" w:rsidR="00E77E48" w:rsidRDefault="00E77E48">
            <w:pPr>
              <w:rPr>
                <w:rFonts w:ascii="Arial" w:hAnsi="Arial" w:cs="Arial"/>
                <w:sz w:val="20"/>
                <w:szCs w:val="20"/>
              </w:rPr>
            </w:pPr>
          </w:p>
        </w:tc>
      </w:tr>
      <w:tr w:rsidR="00E77E48" w14:paraId="5D7172B0" w14:textId="77777777" w:rsidTr="00E77E48">
        <w:tc>
          <w:tcPr>
            <w:tcW w:w="8008" w:type="dxa"/>
            <w:tcBorders>
              <w:top w:val="single" w:sz="4" w:space="0" w:color="auto"/>
              <w:left w:val="single" w:sz="4" w:space="0" w:color="auto"/>
              <w:bottom w:val="single" w:sz="4" w:space="0" w:color="auto"/>
              <w:right w:val="single" w:sz="4" w:space="0" w:color="auto"/>
            </w:tcBorders>
          </w:tcPr>
          <w:p w14:paraId="70E22B24" w14:textId="77777777" w:rsidR="00E77E48" w:rsidRPr="00E77E48" w:rsidRDefault="00E77E48">
            <w:pPr>
              <w:rPr>
                <w:rFonts w:eastAsia="宋体" w:cs="宋体"/>
                <w:b/>
                <w:bCs/>
                <w:kern w:val="0"/>
                <w:szCs w:val="24"/>
              </w:rPr>
            </w:pPr>
            <w:r w:rsidRPr="00E77E48">
              <w:rPr>
                <w:rFonts w:eastAsia="宋体" w:cs="宋体" w:hint="eastAsia"/>
                <w:b/>
                <w:bCs/>
                <w:kern w:val="0"/>
                <w:szCs w:val="24"/>
              </w:rPr>
              <w:lastRenderedPageBreak/>
              <w:t>Main Scenario:</w:t>
            </w:r>
          </w:p>
          <w:p w14:paraId="2F9DFE5D" w14:textId="328CA7A4" w:rsidR="00E77E48" w:rsidRDefault="00E77E48" w:rsidP="00E77E48">
            <w:pPr>
              <w:pStyle w:val="ListParagraph"/>
              <w:numPr>
                <w:ilvl w:val="1"/>
                <w:numId w:val="1797"/>
              </w:numPr>
              <w:ind w:left="307" w:hanging="283"/>
              <w:rPr>
                <w:kern w:val="2"/>
              </w:rPr>
            </w:pPr>
            <w:r>
              <w:rPr>
                <w:rFonts w:hint="eastAsia"/>
                <w:kern w:val="2"/>
              </w:rPr>
              <w:t>Support validation of vendor item.</w:t>
            </w:r>
          </w:p>
          <w:p w14:paraId="73F502BA" w14:textId="7BE020BF" w:rsidR="00B660F9" w:rsidRPr="00B660F9" w:rsidRDefault="00B660F9">
            <w:pPr>
              <w:pStyle w:val="ListParagraph"/>
              <w:numPr>
                <w:ilvl w:val="1"/>
                <w:numId w:val="1797"/>
              </w:numPr>
              <w:ind w:left="307" w:hanging="283"/>
              <w:rPr>
                <w:kern w:val="2"/>
              </w:rPr>
              <w:pPrChange w:id="4194" w:author="Bonnie Yang [2]" w:date="2023-07-29T11:48:00Z">
                <w:pPr>
                  <w:pStyle w:val="ListParagraph"/>
                  <w:numPr>
                    <w:numId w:val="1073"/>
                  </w:numPr>
                  <w:ind w:leftChars="11" w:left="25" w:hanging="2"/>
                </w:pPr>
              </w:pPrChange>
            </w:pPr>
            <w:r w:rsidRPr="00317DCD">
              <w:t>No matter if a vendor SKU has linked with an ingredient</w:t>
            </w:r>
            <w:r>
              <w:t>/non-food</w:t>
            </w:r>
            <w:r w:rsidRPr="00317DCD">
              <w:t xml:space="preserve"> item or not, validate as follows:</w:t>
            </w:r>
          </w:p>
          <w:p w14:paraId="39C2A733" w14:textId="77777777" w:rsidR="00B660F9" w:rsidRDefault="00B660F9" w:rsidP="00B660F9">
            <w:pPr>
              <w:pStyle w:val="ListParagraph"/>
              <w:numPr>
                <w:ilvl w:val="1"/>
                <w:numId w:val="369"/>
              </w:numPr>
            </w:pPr>
            <w:r>
              <w:t xml:space="preserve">If the vendor SKU has linked with an ingredient item, check: (show this in first row if more than one </w:t>
            </w:r>
            <w:proofErr w:type="gramStart"/>
            <w:r>
              <w:t>messages</w:t>
            </w:r>
            <w:proofErr w:type="gramEnd"/>
            <w:r>
              <w:t xml:space="preserve"> exist)</w:t>
            </w:r>
          </w:p>
          <w:p w14:paraId="7B952F5B" w14:textId="2592F26C" w:rsidR="00B660F9" w:rsidDel="00391F44" w:rsidRDefault="00B660F9" w:rsidP="00B660F9">
            <w:pPr>
              <w:pStyle w:val="ListParagraph"/>
              <w:ind w:left="840"/>
              <w:rPr>
                <w:del w:id="4195" w:author="Bonnie Yang" w:date="2023-09-29T17:48:00Z"/>
              </w:rPr>
            </w:pPr>
            <w:r>
              <w:t>if its base unit is same</w:t>
            </w:r>
            <w:ins w:id="4196" w:author="Bonnie Yang" w:date="2023-09-29T17:43:00Z">
              <w:r w:rsidR="00AC42F7">
                <w:t xml:space="preserve"> unit category</w:t>
              </w:r>
            </w:ins>
            <w:r>
              <w:t xml:space="preserve"> as the inventory unit of the linked ingredient, if no, show warning </w:t>
            </w:r>
            <w:proofErr w:type="spellStart"/>
            <w:r>
              <w:t>message</w:t>
            </w:r>
            <w:del w:id="4197" w:author="Bonnie Yang" w:date="2023-09-29T17:48:00Z">
              <w:r w:rsidDel="00391F44">
                <w:delText>: ‘</w:delText>
              </w:r>
              <w:r w:rsidRPr="006074BE" w:rsidDel="00391F44">
                <w:delText>'</w:delText>
              </w:r>
              <w:r w:rsidDel="00391F44">
                <w:delText xml:space="preserve">’ </w:delText>
              </w:r>
              <w:r w:rsidRPr="00C50FF0" w:rsidDel="00391F44">
                <w:delText>Base Unit is not equal to {Item number} {Inventory Unit}</w:delText>
              </w:r>
              <w:r w:rsidDel="00391F44">
                <w:delText>’</w:delText>
              </w:r>
            </w:del>
          </w:p>
          <w:p w14:paraId="269F8515" w14:textId="77777777" w:rsidR="00B660F9" w:rsidRDefault="00B660F9">
            <w:pPr>
              <w:pStyle w:val="ListParagraph"/>
              <w:ind w:left="840"/>
              <w:pPrChange w:id="4198" w:author="Bonnie Yang [2]" w:date="2023-09-29T17:48:00Z">
                <w:pPr>
                  <w:pStyle w:val="ListParagraph"/>
                  <w:numPr>
                    <w:ilvl w:val="1"/>
                    <w:numId w:val="369"/>
                  </w:numPr>
                  <w:ind w:left="840" w:hanging="420"/>
                </w:pPr>
              </w:pPrChange>
            </w:pPr>
            <w:r>
              <w:t>I</w:t>
            </w:r>
            <w:r>
              <w:rPr>
                <w:rFonts w:hint="eastAsia"/>
              </w:rPr>
              <w:t>f</w:t>
            </w:r>
            <w:proofErr w:type="spellEnd"/>
            <w:r>
              <w:t xml:space="preserve"> the vendor SKU has linked with non-food, ensure a UOM is ‘EA' and qty=1 (meaning user </w:t>
            </w:r>
            <w:proofErr w:type="gramStart"/>
            <w:r>
              <w:t>has to</w:t>
            </w:r>
            <w:proofErr w:type="gramEnd"/>
            <w:r>
              <w:t xml:space="preserve"> set 'EA’ with qty=1 in OG) (show this in first row if more than one </w:t>
            </w:r>
            <w:proofErr w:type="gramStart"/>
            <w:r>
              <w:t>messages exist</w:t>
            </w:r>
            <w:proofErr w:type="gramEnd"/>
            <w:r>
              <w:t xml:space="preserve">). If </w:t>
            </w:r>
            <w:proofErr w:type="gramStart"/>
            <w:r>
              <w:t>no</w:t>
            </w:r>
            <w:proofErr w:type="gramEnd"/>
            <w:r>
              <w:t>, show warning message: 'Missing UOM 'EA' with qty=1’</w:t>
            </w:r>
          </w:p>
          <w:p w14:paraId="50C14A66" w14:textId="73A58B2E" w:rsidR="00B660F9" w:rsidRDefault="00B660F9" w:rsidP="00B660F9">
            <w:pPr>
              <w:pStyle w:val="ListParagraph"/>
              <w:numPr>
                <w:ilvl w:val="1"/>
                <w:numId w:val="369"/>
              </w:numPr>
            </w:pPr>
            <w:r>
              <w:t xml:space="preserve">If any validation above is failed, show </w:t>
            </w:r>
            <w:proofErr w:type="gramStart"/>
            <w:r>
              <w:t>an</w:t>
            </w:r>
            <w:proofErr w:type="gramEnd"/>
            <w:r>
              <w:t xml:space="preserve"> message on the specific vendor SKU detail page, like this:</w:t>
            </w:r>
          </w:p>
          <w:p w14:paraId="0B5A402D" w14:textId="77777777" w:rsidR="00391F44" w:rsidRDefault="00391F44" w:rsidP="00391F44">
            <w:pPr>
              <w:rPr>
                <w:ins w:id="4199" w:author="Bonnie Yang" w:date="2023-09-29T17:48:00Z"/>
              </w:rPr>
            </w:pPr>
            <w:ins w:id="4200" w:author="Bonnie Yang" w:date="2023-09-29T17:47:00Z">
              <w:r>
                <w:t xml:space="preserve">1. </w:t>
              </w:r>
            </w:ins>
            <w:ins w:id="4201" w:author="Bonnie Yang" w:date="2023-09-29T17:48:00Z">
              <w:r>
                <w:t>Missing UOM 'EA' with qty=1</w:t>
              </w:r>
            </w:ins>
          </w:p>
          <w:p w14:paraId="0D3411F9" w14:textId="0309FA74" w:rsidR="00391F44" w:rsidRDefault="00391F44" w:rsidP="00391F44">
            <w:pPr>
              <w:rPr>
                <w:ins w:id="4202" w:author="Bonnie Yang" w:date="2023-09-29T17:47:00Z"/>
                <w:rFonts w:eastAsia="宋体" w:cs="宋体"/>
                <w:kern w:val="0"/>
                <w:szCs w:val="24"/>
              </w:rPr>
            </w:pPr>
            <w:ins w:id="4203" w:author="Bonnie Yang" w:date="2023-09-29T17:48:00Z">
              <w:r>
                <w:t>2.</w:t>
              </w:r>
            </w:ins>
            <w:ins w:id="4204" w:author="Bonnie Yang" w:date="2023-09-29T17:47:00Z">
              <w:r w:rsidRPr="00391F44">
                <w:t>Missing PO default UOM</w:t>
              </w:r>
            </w:ins>
          </w:p>
          <w:p w14:paraId="58942D85" w14:textId="47F47D41" w:rsidR="00B660F9" w:rsidRDefault="00391F44">
            <w:pPr>
              <w:pPrChange w:id="4205" w:author="Bonnie Yang [2]" w:date="2023-09-29T17:47:00Z">
                <w:pPr>
                  <w:pStyle w:val="ListParagraph"/>
                  <w:numPr>
                    <w:ilvl w:val="1"/>
                    <w:numId w:val="1084"/>
                  </w:numPr>
                  <w:ind w:left="1200" w:hanging="480"/>
                </w:pPr>
              </w:pPrChange>
            </w:pPr>
            <w:ins w:id="4206" w:author="Bonnie Yang" w:date="2023-09-29T17:48:00Z">
              <w:r>
                <w:t>3</w:t>
              </w:r>
            </w:ins>
            <w:ins w:id="4207" w:author="Bonnie Yang" w:date="2023-09-29T17:47:00Z">
              <w:r>
                <w:t>.</w:t>
              </w:r>
            </w:ins>
            <w:ins w:id="4208" w:author="Bonnie Yang" w:date="2023-09-29T17:48:00Z">
              <w:r>
                <w:rPr>
                  <w:rFonts w:eastAsia="宋体" w:cs="宋体" w:hint="eastAsia"/>
                  <w:kern w:val="0"/>
                  <w:szCs w:val="24"/>
                </w:rPr>
                <w:t xml:space="preserve"> M</w:t>
              </w:r>
              <w:r>
                <w:rPr>
                  <w:rFonts w:eastAsia="宋体" w:cs="宋体"/>
                  <w:kern w:val="0"/>
                  <w:szCs w:val="24"/>
                </w:rPr>
                <w:t>issing price of PO default UOM</w:t>
              </w:r>
            </w:ins>
            <w:del w:id="4209" w:author="Bonnie Yang" w:date="2023-09-29T17:48:00Z">
              <w:r w:rsidR="00B660F9" w:rsidDel="00391F44">
                <w:delText xml:space="preserve"> </w:delText>
              </w:r>
            </w:del>
            <w:r w:rsidR="00B660F9">
              <w:t xml:space="preserve"> </w:t>
            </w:r>
            <w:del w:id="4210" w:author="Bonnie Yang" w:date="2023-09-29T18:02:00Z">
              <w:r w:rsidR="00B660F9" w:rsidDel="00E27848">
                <w:delText>(Show more)</w:delText>
              </w:r>
            </w:del>
          </w:p>
          <w:p w14:paraId="47A323DA" w14:textId="036B2DB3" w:rsidR="00B660F9" w:rsidDel="00E27848" w:rsidRDefault="00B660F9">
            <w:pPr>
              <w:ind w:left="720"/>
              <w:rPr>
                <w:del w:id="4211" w:author="Bonnie Yang" w:date="2023-09-29T18:02:00Z"/>
              </w:rPr>
              <w:pPrChange w:id="4212" w:author="Bonnie Yang [2]" w:date="2023-08-02T19:15:00Z">
                <w:pPr>
                  <w:pStyle w:val="ListParagraph"/>
                  <w:numPr>
                    <w:ilvl w:val="1"/>
                    <w:numId w:val="369"/>
                  </w:numPr>
                  <w:ind w:left="840" w:hanging="420"/>
                </w:pPr>
              </w:pPrChange>
            </w:pPr>
            <w:del w:id="4213" w:author="Bonnie Yang" w:date="2023-09-29T18:02:00Z">
              <w:r w:rsidDel="00E27848">
                <w:rPr>
                  <w:rFonts w:hint="eastAsia"/>
                </w:rPr>
                <w:delText>S</w:delText>
              </w:r>
              <w:r w:rsidDel="00E27848">
                <w:delText>how error message up to 3 rows, if too more to show, please show ‘Show more’, click it to expand the message.</w:delText>
              </w:r>
            </w:del>
          </w:p>
          <w:p w14:paraId="0B230159" w14:textId="77777777" w:rsidR="00B660F9" w:rsidRDefault="00B660F9">
            <w:pPr>
              <w:pPrChange w:id="4214" w:author="Bonnie Yang [2]" w:date="2023-08-02T20:55:00Z">
                <w:pPr>
                  <w:pStyle w:val="ListParagraph"/>
                  <w:numPr>
                    <w:numId w:val="1265"/>
                  </w:numPr>
                  <w:ind w:left="360" w:hanging="360"/>
                </w:pPr>
              </w:pPrChange>
            </w:pPr>
          </w:p>
          <w:p w14:paraId="1D99FAE5" w14:textId="77777777" w:rsidR="00B660F9" w:rsidRPr="00B660F9" w:rsidRDefault="00B660F9" w:rsidP="00B660F9"/>
          <w:p w14:paraId="5B33FA0B" w14:textId="65C918A9" w:rsidR="00E77E48" w:rsidRDefault="00E77E48" w:rsidP="00E77E48">
            <w:pPr>
              <w:pStyle w:val="ListParagraph"/>
              <w:numPr>
                <w:ilvl w:val="1"/>
                <w:numId w:val="1797"/>
              </w:numPr>
              <w:ind w:left="307" w:hanging="283"/>
              <w:rPr>
                <w:kern w:val="2"/>
              </w:rPr>
            </w:pPr>
            <w:r>
              <w:rPr>
                <w:kern w:val="2"/>
              </w:rPr>
              <w:t>Show message for invalid data in</w:t>
            </w:r>
            <w:ins w:id="4215" w:author="Bonnie Yang" w:date="2023-09-29T17:51:00Z">
              <w:r w:rsidR="00391F44">
                <w:rPr>
                  <w:kern w:val="2"/>
                </w:rPr>
                <w:t xml:space="preserve"> cards on</w:t>
              </w:r>
            </w:ins>
            <w:r>
              <w:rPr>
                <w:kern w:val="2"/>
              </w:rPr>
              <w:t xml:space="preserve"> vendor item detail page </w:t>
            </w:r>
            <w:ins w:id="4216" w:author="Bonnie Yang" w:date="2023-09-29T17:51:00Z">
              <w:r w:rsidR="00391F44">
                <w:rPr>
                  <w:kern w:val="2"/>
                </w:rPr>
                <w:t>respectively</w:t>
              </w:r>
            </w:ins>
          </w:p>
          <w:p w14:paraId="1C648D7D" w14:textId="30C949EF" w:rsidR="00E27848" w:rsidRPr="00E27848" w:rsidRDefault="00E27848">
            <w:pPr>
              <w:pStyle w:val="ListParagraph"/>
              <w:numPr>
                <w:ilvl w:val="1"/>
                <w:numId w:val="1797"/>
              </w:numPr>
              <w:ind w:left="307" w:hanging="283"/>
              <w:rPr>
                <w:ins w:id="4217" w:author="Bonnie Yang" w:date="2023-09-29T18:00:00Z"/>
                <w:kern w:val="2"/>
                <w:rPrChange w:id="4218" w:author="Bonnie Yang [2]" w:date="2023-09-29T18:02:00Z">
                  <w:rPr>
                    <w:ins w:id="4219" w:author="Bonnie Yang" w:date="2023-09-29T18:00:00Z"/>
                  </w:rPr>
                </w:rPrChange>
              </w:rPr>
              <w:pPrChange w:id="4220" w:author="Bonnie Yang [2]" w:date="2023-09-29T18:01:00Z">
                <w:pPr>
                  <w:pStyle w:val="ListParagraph"/>
                  <w:ind w:left="420"/>
                </w:pPr>
              </w:pPrChange>
            </w:pPr>
            <w:ins w:id="4221" w:author="Bonnie Yang" w:date="2023-09-29T17:58:00Z">
              <w:r w:rsidRPr="00E27848">
                <w:rPr>
                  <w:rFonts w:hint="eastAsia"/>
                  <w:kern w:val="2"/>
                </w:rPr>
                <w:t>I</w:t>
              </w:r>
              <w:r w:rsidRPr="00E27848">
                <w:rPr>
                  <w:kern w:val="2"/>
                </w:rPr>
                <w:t>f missing vendor SKU name, show</w:t>
              </w:r>
            </w:ins>
            <w:ins w:id="4222" w:author="Bonnie Yang" w:date="2023-09-29T17:59:00Z">
              <w:r w:rsidRPr="00E27848">
                <w:rPr>
                  <w:kern w:val="2"/>
                </w:rPr>
                <w:t xml:space="preserve"> </w:t>
              </w:r>
              <w:r>
                <w:rPr>
                  <w:noProof/>
                </w:rPr>
                <w:drawing>
                  <wp:inline distT="0" distB="0" distL="0" distR="0" wp14:anchorId="70CD69C4" wp14:editId="135F7AF8">
                    <wp:extent cx="452441" cy="200026"/>
                    <wp:effectExtent l="0" t="0" r="5080" b="0"/>
                    <wp:docPr id="2026063382" name="图片 2026063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63382" name=""/>
                            <pic:cNvPicPr/>
                          </pic:nvPicPr>
                          <pic:blipFill>
                            <a:blip r:embed="rId199"/>
                            <a:stretch>
                              <a:fillRect/>
                            </a:stretch>
                          </pic:blipFill>
                          <pic:spPr>
                            <a:xfrm>
                              <a:off x="0" y="0"/>
                              <a:ext cx="452441" cy="200026"/>
                            </a:xfrm>
                            <a:prstGeom prst="rect">
                              <a:avLst/>
                            </a:prstGeom>
                          </pic:spPr>
                        </pic:pic>
                      </a:graphicData>
                    </a:graphic>
                  </wp:inline>
                </w:drawing>
              </w:r>
              <w:r w:rsidRPr="00E27848">
                <w:rPr>
                  <w:kern w:val="2"/>
                </w:rPr>
                <w:t xml:space="preserve"> on Basic Information card. If </w:t>
              </w:r>
              <w:r>
                <w:t>any warning message exists in unit</w:t>
              </w:r>
            </w:ins>
            <w:ins w:id="4223" w:author="Bonnie Yang" w:date="2023-09-29T18:00:00Z">
              <w:r>
                <w:t xml:space="preserve"> conversions card, show ‘Error: </w:t>
              </w:r>
              <w:r w:rsidRPr="00E27848">
                <w:t>Unit of Measure Discrepancy</w:t>
              </w:r>
              <w:r>
                <w:t xml:space="preserve">’, user can click </w:t>
              </w:r>
            </w:ins>
            <w:ins w:id="4224" w:author="Bonnie Yang" w:date="2023-09-29T18:01:00Z">
              <w:r>
                <w:rPr>
                  <w:noProof/>
                </w:rPr>
                <w:drawing>
                  <wp:inline distT="0" distB="0" distL="0" distR="0" wp14:anchorId="4FDD3796" wp14:editId="74AA42BE">
                    <wp:extent cx="95251" cy="95251"/>
                    <wp:effectExtent l="0" t="0" r="0" b="0"/>
                    <wp:docPr id="389689748" name="图片 389689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89748" name=""/>
                            <pic:cNvPicPr/>
                          </pic:nvPicPr>
                          <pic:blipFill>
                            <a:blip r:embed="rId200"/>
                            <a:stretch>
                              <a:fillRect/>
                            </a:stretch>
                          </pic:blipFill>
                          <pic:spPr>
                            <a:xfrm>
                              <a:off x="0" y="0"/>
                              <a:ext cx="95251" cy="95251"/>
                            </a:xfrm>
                            <a:prstGeom prst="rect">
                              <a:avLst/>
                            </a:prstGeom>
                          </pic:spPr>
                        </pic:pic>
                      </a:graphicData>
                    </a:graphic>
                  </wp:inline>
                </w:drawing>
              </w:r>
              <w:r>
                <w:t xml:space="preserve"> to unfold the details</w:t>
              </w:r>
            </w:ins>
            <w:ins w:id="4225" w:author="Bonnie Yang" w:date="2023-09-29T18:02:00Z">
              <w:r>
                <w:t>.</w:t>
              </w:r>
            </w:ins>
          </w:p>
          <w:p w14:paraId="403402C2" w14:textId="22A9F306" w:rsidR="00E27848" w:rsidRPr="00E27848" w:rsidRDefault="00E27848">
            <w:pPr>
              <w:pStyle w:val="ListParagraph"/>
              <w:ind w:left="307"/>
              <w:rPr>
                <w:ins w:id="4226" w:author="Bonnie Yang" w:date="2023-09-29T17:58:00Z"/>
                <w:kern w:val="2"/>
              </w:rPr>
              <w:pPrChange w:id="4227" w:author="Bonnie Yang [2]" w:date="2023-09-29T18:00:00Z">
                <w:pPr>
                  <w:pStyle w:val="ListParagraph"/>
                  <w:numPr>
                    <w:ilvl w:val="1"/>
                    <w:numId w:val="1797"/>
                  </w:numPr>
                  <w:ind w:left="307" w:hanging="283"/>
                </w:pPr>
              </w:pPrChange>
            </w:pPr>
            <w:ins w:id="4228" w:author="Bonnie Yang" w:date="2023-09-29T18:00:00Z">
              <w:r>
                <w:rPr>
                  <w:noProof/>
                </w:rPr>
                <w:drawing>
                  <wp:inline distT="0" distB="0" distL="0" distR="0" wp14:anchorId="6CDCF8B4" wp14:editId="743E1530">
                    <wp:extent cx="1724038" cy="366715"/>
                    <wp:effectExtent l="0" t="0" r="0" b="0"/>
                    <wp:docPr id="1246974809" name="图片 124697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74809" name=""/>
                            <pic:cNvPicPr/>
                          </pic:nvPicPr>
                          <pic:blipFill>
                            <a:blip r:embed="rId201"/>
                            <a:stretch>
                              <a:fillRect/>
                            </a:stretch>
                          </pic:blipFill>
                          <pic:spPr>
                            <a:xfrm>
                              <a:off x="0" y="0"/>
                              <a:ext cx="1724038" cy="366715"/>
                            </a:xfrm>
                            <a:prstGeom prst="rect">
                              <a:avLst/>
                            </a:prstGeom>
                          </pic:spPr>
                        </pic:pic>
                      </a:graphicData>
                    </a:graphic>
                  </wp:inline>
                </w:drawing>
              </w:r>
            </w:ins>
          </w:p>
          <w:p w14:paraId="1A0F45E8" w14:textId="1EB6198B" w:rsidR="00E27848" w:rsidRPr="00E77E48" w:rsidRDefault="00E27848" w:rsidP="00E77E48">
            <w:pPr>
              <w:pStyle w:val="ListParagraph"/>
              <w:numPr>
                <w:ilvl w:val="1"/>
                <w:numId w:val="1797"/>
              </w:numPr>
              <w:ind w:left="307" w:hanging="283"/>
              <w:rPr>
                <w:kern w:val="2"/>
              </w:rPr>
            </w:pPr>
            <w:ins w:id="4229" w:author="Bonnie Yang" w:date="2023-09-29T18:02:00Z">
              <w:r>
                <w:rPr>
                  <w:rFonts w:hint="eastAsia"/>
                  <w:kern w:val="2"/>
                </w:rPr>
                <w:lastRenderedPageBreak/>
                <w:t>V</w:t>
              </w:r>
              <w:r>
                <w:rPr>
                  <w:kern w:val="2"/>
                </w:rPr>
                <w:t>alidation details:</w:t>
              </w:r>
            </w:ins>
          </w:p>
          <w:tbl>
            <w:tblPr>
              <w:tblW w:w="7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2002"/>
              <w:gridCol w:w="3033"/>
              <w:gridCol w:w="2780"/>
            </w:tblGrid>
            <w:tr w:rsidR="00E77E48" w14:paraId="572F05EC" w14:textId="77777777" w:rsidTr="00B660F9">
              <w:trPr>
                <w:trHeight w:val="687"/>
              </w:trPr>
              <w:tc>
                <w:tcPr>
                  <w:tcW w:w="2002" w:type="dxa"/>
                  <w:tcBorders>
                    <w:top w:val="single" w:sz="4" w:space="0" w:color="auto"/>
                    <w:left w:val="single" w:sz="4" w:space="0" w:color="auto"/>
                    <w:bottom w:val="single" w:sz="4" w:space="0" w:color="auto"/>
                    <w:right w:val="single" w:sz="4" w:space="0" w:color="auto"/>
                  </w:tcBorders>
                  <w:shd w:val="clear" w:color="auto" w:fill="FFFFFF"/>
                  <w:tcMar>
                    <w:top w:w="0" w:type="dxa"/>
                    <w:left w:w="0" w:type="dxa"/>
                    <w:bottom w:w="0" w:type="dxa"/>
                    <w:right w:w="0" w:type="dxa"/>
                  </w:tcMar>
                  <w:hideMark/>
                </w:tcPr>
                <w:p w14:paraId="740C640A" w14:textId="77777777" w:rsidR="00E77E48" w:rsidRDefault="00E77E48">
                  <w:pPr>
                    <w:widowControl/>
                    <w:jc w:val="left"/>
                    <w:rPr>
                      <w:rFonts w:eastAsia="宋体" w:cs="宋体"/>
                      <w:kern w:val="0"/>
                      <w:szCs w:val="24"/>
                    </w:rPr>
                  </w:pPr>
                  <w:r>
                    <w:rPr>
                      <w:rFonts w:eastAsia="宋体" w:cs="宋体" w:hint="eastAsia"/>
                      <w:kern w:val="0"/>
                      <w:szCs w:val="24"/>
                    </w:rPr>
                    <w:t>Field</w:t>
                  </w:r>
                </w:p>
              </w:tc>
              <w:tc>
                <w:tcPr>
                  <w:tcW w:w="3033" w:type="dxa"/>
                  <w:tcBorders>
                    <w:top w:val="single" w:sz="4" w:space="0" w:color="auto"/>
                    <w:left w:val="single" w:sz="4" w:space="0" w:color="auto"/>
                    <w:bottom w:val="single" w:sz="4" w:space="0" w:color="auto"/>
                    <w:right w:val="single" w:sz="4" w:space="0" w:color="auto"/>
                  </w:tcBorders>
                  <w:shd w:val="clear" w:color="auto" w:fill="FFFFFF"/>
                  <w:tcMar>
                    <w:top w:w="0" w:type="dxa"/>
                    <w:left w:w="0" w:type="dxa"/>
                    <w:bottom w:w="0" w:type="dxa"/>
                    <w:right w:w="0" w:type="dxa"/>
                  </w:tcMar>
                  <w:hideMark/>
                </w:tcPr>
                <w:p w14:paraId="1A66D0FE" w14:textId="77777777" w:rsidR="00E77E48" w:rsidRDefault="00E77E48">
                  <w:pPr>
                    <w:widowControl/>
                    <w:jc w:val="left"/>
                    <w:rPr>
                      <w:rFonts w:eastAsia="宋体" w:cs="宋体"/>
                      <w:kern w:val="0"/>
                      <w:szCs w:val="24"/>
                    </w:rPr>
                  </w:pPr>
                  <w:r>
                    <w:rPr>
                      <w:rFonts w:eastAsia="宋体" w:cs="宋体" w:hint="eastAsia"/>
                      <w:kern w:val="0"/>
                      <w:szCs w:val="24"/>
                    </w:rPr>
                    <w:t>Validation Type</w:t>
                  </w:r>
                </w:p>
              </w:tc>
              <w:tc>
                <w:tcPr>
                  <w:tcW w:w="2780" w:type="dxa"/>
                  <w:tcBorders>
                    <w:top w:val="single" w:sz="4" w:space="0" w:color="auto"/>
                    <w:left w:val="single" w:sz="4" w:space="0" w:color="auto"/>
                    <w:bottom w:val="single" w:sz="4" w:space="0" w:color="auto"/>
                    <w:right w:val="single" w:sz="4" w:space="0" w:color="auto"/>
                  </w:tcBorders>
                  <w:shd w:val="clear" w:color="auto" w:fill="FFFFFF"/>
                  <w:tcMar>
                    <w:top w:w="0" w:type="dxa"/>
                    <w:left w:w="0" w:type="dxa"/>
                    <w:bottom w:w="0" w:type="dxa"/>
                    <w:right w:w="0" w:type="dxa"/>
                  </w:tcMar>
                  <w:hideMark/>
                </w:tcPr>
                <w:p w14:paraId="756C4F67" w14:textId="3349BFD0" w:rsidR="00E77E48" w:rsidRDefault="00E77E48">
                  <w:pPr>
                    <w:widowControl/>
                    <w:jc w:val="left"/>
                    <w:rPr>
                      <w:rFonts w:eastAsia="宋体" w:cs="宋体"/>
                      <w:kern w:val="0"/>
                      <w:szCs w:val="24"/>
                    </w:rPr>
                  </w:pPr>
                  <w:r>
                    <w:rPr>
                      <w:rFonts w:eastAsia="宋体" w:cs="宋体"/>
                      <w:kern w:val="0"/>
                      <w:szCs w:val="24"/>
                    </w:rPr>
                    <w:t>Message</w:t>
                  </w:r>
                </w:p>
              </w:tc>
            </w:tr>
            <w:tr w:rsidR="00E77E48" w14:paraId="3BEE9ECB" w14:textId="77777777" w:rsidTr="00B660F9">
              <w:trPr>
                <w:trHeight w:val="687"/>
              </w:trPr>
              <w:tc>
                <w:tcPr>
                  <w:tcW w:w="2002" w:type="dxa"/>
                  <w:tcBorders>
                    <w:top w:val="single" w:sz="4" w:space="0" w:color="auto"/>
                    <w:left w:val="single" w:sz="4" w:space="0" w:color="auto"/>
                    <w:bottom w:val="single" w:sz="4" w:space="0" w:color="auto"/>
                    <w:right w:val="single" w:sz="4" w:space="0" w:color="auto"/>
                  </w:tcBorders>
                  <w:shd w:val="clear" w:color="auto" w:fill="FFFFFF"/>
                  <w:tcMar>
                    <w:top w:w="0" w:type="dxa"/>
                    <w:left w:w="0" w:type="dxa"/>
                    <w:bottom w:w="0" w:type="dxa"/>
                    <w:right w:w="0" w:type="dxa"/>
                  </w:tcMar>
                </w:tcPr>
                <w:p w14:paraId="559FFB0C" w14:textId="363EDD05" w:rsidR="00E77E48" w:rsidRDefault="00E77E48">
                  <w:pPr>
                    <w:widowControl/>
                    <w:jc w:val="left"/>
                    <w:rPr>
                      <w:rFonts w:eastAsia="宋体" w:cs="宋体"/>
                      <w:kern w:val="0"/>
                      <w:szCs w:val="24"/>
                    </w:rPr>
                  </w:pPr>
                  <w:r>
                    <w:rPr>
                      <w:rFonts w:eastAsia="宋体" w:cs="宋体" w:hint="eastAsia"/>
                      <w:kern w:val="0"/>
                      <w:szCs w:val="24"/>
                    </w:rPr>
                    <w:t>UOM</w:t>
                  </w:r>
                  <w:r>
                    <w:rPr>
                      <w:rFonts w:eastAsia="宋体" w:cs="宋体"/>
                      <w:kern w:val="0"/>
                      <w:szCs w:val="24"/>
                    </w:rPr>
                    <w:t xml:space="preserve"> section</w:t>
                  </w:r>
                </w:p>
              </w:tc>
              <w:tc>
                <w:tcPr>
                  <w:tcW w:w="3033" w:type="dxa"/>
                  <w:tcBorders>
                    <w:top w:val="single" w:sz="4" w:space="0" w:color="auto"/>
                    <w:left w:val="single" w:sz="4" w:space="0" w:color="auto"/>
                    <w:bottom w:val="single" w:sz="4" w:space="0" w:color="auto"/>
                    <w:right w:val="single" w:sz="4" w:space="0" w:color="auto"/>
                  </w:tcBorders>
                  <w:shd w:val="clear" w:color="auto" w:fill="FFFFFF"/>
                  <w:tcMar>
                    <w:top w:w="0" w:type="dxa"/>
                    <w:left w:w="0" w:type="dxa"/>
                    <w:bottom w:w="0" w:type="dxa"/>
                    <w:right w:w="0" w:type="dxa"/>
                  </w:tcMar>
                </w:tcPr>
                <w:p w14:paraId="3C19E311" w14:textId="314D5081" w:rsidR="00E77E48" w:rsidRDefault="00E77E48">
                  <w:pPr>
                    <w:widowControl/>
                    <w:jc w:val="left"/>
                    <w:rPr>
                      <w:rFonts w:eastAsia="宋体" w:cs="宋体"/>
                      <w:kern w:val="0"/>
                      <w:szCs w:val="24"/>
                    </w:rPr>
                  </w:pPr>
                  <w:r>
                    <w:rPr>
                      <w:rFonts w:eastAsia="宋体" w:cs="宋体" w:hint="eastAsia"/>
                      <w:kern w:val="0"/>
                      <w:szCs w:val="24"/>
                    </w:rPr>
                    <w:t>N</w:t>
                  </w:r>
                  <w:r>
                    <w:rPr>
                      <w:rFonts w:eastAsia="宋体" w:cs="宋体"/>
                      <w:kern w:val="0"/>
                      <w:szCs w:val="24"/>
                    </w:rPr>
                    <w:t>ot null</w:t>
                  </w:r>
                </w:p>
                <w:p w14:paraId="756EDAD1" w14:textId="53514BE3" w:rsidR="00E77E48" w:rsidRDefault="00E77E48">
                  <w:pPr>
                    <w:widowControl/>
                    <w:jc w:val="left"/>
                    <w:rPr>
                      <w:rFonts w:eastAsia="宋体" w:cs="宋体"/>
                      <w:kern w:val="0"/>
                      <w:szCs w:val="24"/>
                    </w:rPr>
                  </w:pPr>
                  <w:r w:rsidRPr="00E77E48">
                    <w:rPr>
                      <w:rFonts w:eastAsia="宋体" w:cs="宋体"/>
                      <w:kern w:val="0"/>
                      <w:szCs w:val="24"/>
                    </w:rPr>
                    <w:t xml:space="preserve">Note: meaning </w:t>
                  </w:r>
                  <w:r>
                    <w:rPr>
                      <w:rFonts w:eastAsia="宋体" w:cs="宋体"/>
                      <w:kern w:val="0"/>
                      <w:szCs w:val="24"/>
                    </w:rPr>
                    <w:t>at least one</w:t>
                  </w:r>
                  <w:r w:rsidRPr="00E77E48">
                    <w:rPr>
                      <w:rFonts w:eastAsia="宋体" w:cs="宋体"/>
                      <w:kern w:val="0"/>
                      <w:szCs w:val="24"/>
                    </w:rPr>
                    <w:t xml:space="preserve"> UOM </w:t>
                  </w:r>
                  <w:r>
                    <w:rPr>
                      <w:rFonts w:eastAsia="宋体" w:cs="宋体"/>
                      <w:kern w:val="0"/>
                      <w:szCs w:val="24"/>
                    </w:rPr>
                    <w:t>exist</w:t>
                  </w:r>
                </w:p>
              </w:tc>
              <w:tc>
                <w:tcPr>
                  <w:tcW w:w="2780" w:type="dxa"/>
                  <w:tcBorders>
                    <w:top w:val="single" w:sz="4" w:space="0" w:color="auto"/>
                    <w:left w:val="single" w:sz="4" w:space="0" w:color="auto"/>
                    <w:bottom w:val="single" w:sz="4" w:space="0" w:color="auto"/>
                    <w:right w:val="single" w:sz="4" w:space="0" w:color="auto"/>
                  </w:tcBorders>
                  <w:shd w:val="clear" w:color="auto" w:fill="FFFFFF"/>
                  <w:tcMar>
                    <w:top w:w="0" w:type="dxa"/>
                    <w:left w:w="0" w:type="dxa"/>
                    <w:bottom w:w="0" w:type="dxa"/>
                    <w:right w:w="0" w:type="dxa"/>
                  </w:tcMar>
                </w:tcPr>
                <w:p w14:paraId="38CD6D80" w14:textId="535E360D" w:rsidR="00E77E48" w:rsidRDefault="00B660F9">
                  <w:pPr>
                    <w:widowControl/>
                    <w:jc w:val="left"/>
                    <w:rPr>
                      <w:rFonts w:eastAsia="宋体" w:cs="宋体"/>
                      <w:kern w:val="0"/>
                      <w:szCs w:val="24"/>
                    </w:rPr>
                  </w:pPr>
                  <w:r>
                    <w:rPr>
                      <w:rFonts w:eastAsia="宋体" w:cs="宋体"/>
                      <w:kern w:val="0"/>
                      <w:szCs w:val="24"/>
                    </w:rPr>
                    <w:t xml:space="preserve">Missing </w:t>
                  </w:r>
                  <w:r w:rsidR="00E77E48">
                    <w:rPr>
                      <w:rFonts w:eastAsia="宋体" w:cs="宋体"/>
                      <w:kern w:val="0"/>
                      <w:szCs w:val="24"/>
                    </w:rPr>
                    <w:t xml:space="preserve">UOM </w:t>
                  </w:r>
                </w:p>
              </w:tc>
            </w:tr>
            <w:tr w:rsidR="00E77E48" w14:paraId="6569971B" w14:textId="77777777" w:rsidTr="00B660F9">
              <w:trPr>
                <w:trHeight w:val="687"/>
              </w:trPr>
              <w:tc>
                <w:tcPr>
                  <w:tcW w:w="2002" w:type="dxa"/>
                  <w:tcBorders>
                    <w:top w:val="single" w:sz="4" w:space="0" w:color="auto"/>
                    <w:left w:val="single" w:sz="4" w:space="0" w:color="auto"/>
                    <w:bottom w:val="single" w:sz="4" w:space="0" w:color="auto"/>
                    <w:right w:val="single" w:sz="4" w:space="0" w:color="auto"/>
                  </w:tcBorders>
                  <w:shd w:val="clear" w:color="auto" w:fill="FFFFFF"/>
                  <w:tcMar>
                    <w:top w:w="0" w:type="dxa"/>
                    <w:left w:w="0" w:type="dxa"/>
                    <w:bottom w:w="0" w:type="dxa"/>
                    <w:right w:w="0" w:type="dxa"/>
                  </w:tcMar>
                </w:tcPr>
                <w:p w14:paraId="64EC911F" w14:textId="154B89E2" w:rsidR="00E77E48" w:rsidRDefault="00E77E48">
                  <w:pPr>
                    <w:widowControl/>
                    <w:jc w:val="left"/>
                    <w:rPr>
                      <w:rFonts w:eastAsia="宋体" w:cs="宋体"/>
                      <w:kern w:val="0"/>
                      <w:szCs w:val="24"/>
                    </w:rPr>
                  </w:pPr>
                  <w:r>
                    <w:rPr>
                      <w:rFonts w:eastAsia="宋体" w:cs="宋体" w:hint="eastAsia"/>
                      <w:kern w:val="0"/>
                      <w:szCs w:val="24"/>
                    </w:rPr>
                    <w:t>V</w:t>
                  </w:r>
                  <w:r>
                    <w:rPr>
                      <w:rFonts w:eastAsia="宋体" w:cs="宋体"/>
                      <w:kern w:val="0"/>
                      <w:szCs w:val="24"/>
                    </w:rPr>
                    <w:t>endor SKU Name</w:t>
                  </w:r>
                </w:p>
              </w:tc>
              <w:tc>
                <w:tcPr>
                  <w:tcW w:w="3033" w:type="dxa"/>
                  <w:tcBorders>
                    <w:top w:val="single" w:sz="4" w:space="0" w:color="auto"/>
                    <w:left w:val="single" w:sz="4" w:space="0" w:color="auto"/>
                    <w:bottom w:val="single" w:sz="4" w:space="0" w:color="auto"/>
                    <w:right w:val="single" w:sz="4" w:space="0" w:color="auto"/>
                  </w:tcBorders>
                  <w:shd w:val="clear" w:color="auto" w:fill="FFFFFF"/>
                  <w:tcMar>
                    <w:top w:w="0" w:type="dxa"/>
                    <w:left w:w="0" w:type="dxa"/>
                    <w:bottom w:w="0" w:type="dxa"/>
                    <w:right w:w="0" w:type="dxa"/>
                  </w:tcMar>
                </w:tcPr>
                <w:p w14:paraId="62883730" w14:textId="39F1143D" w:rsidR="00E77E48" w:rsidRDefault="00E77E48" w:rsidP="00E77E48">
                  <w:pPr>
                    <w:widowControl/>
                    <w:spacing w:before="100" w:beforeAutospacing="1" w:after="100" w:afterAutospacing="1"/>
                    <w:jc w:val="left"/>
                    <w:rPr>
                      <w:rFonts w:eastAsia="宋体" w:cs="宋体"/>
                      <w:kern w:val="0"/>
                      <w:szCs w:val="24"/>
                    </w:rPr>
                  </w:pPr>
                  <w:r>
                    <w:rPr>
                      <w:rFonts w:eastAsia="宋体" w:cs="宋体" w:hint="eastAsia"/>
                      <w:kern w:val="0"/>
                      <w:szCs w:val="24"/>
                    </w:rPr>
                    <w:t>Not null</w:t>
                  </w:r>
                </w:p>
              </w:tc>
              <w:tc>
                <w:tcPr>
                  <w:tcW w:w="2780" w:type="dxa"/>
                  <w:tcBorders>
                    <w:top w:val="single" w:sz="4" w:space="0" w:color="auto"/>
                    <w:left w:val="single" w:sz="4" w:space="0" w:color="auto"/>
                    <w:bottom w:val="single" w:sz="4" w:space="0" w:color="auto"/>
                    <w:right w:val="single" w:sz="4" w:space="0" w:color="auto"/>
                  </w:tcBorders>
                  <w:shd w:val="clear" w:color="auto" w:fill="FFFFFF"/>
                  <w:tcMar>
                    <w:top w:w="0" w:type="dxa"/>
                    <w:left w:w="0" w:type="dxa"/>
                    <w:bottom w:w="0" w:type="dxa"/>
                    <w:right w:w="0" w:type="dxa"/>
                  </w:tcMar>
                </w:tcPr>
                <w:p w14:paraId="1EBA1FFB" w14:textId="2BED36A5" w:rsidR="00E77E48" w:rsidRDefault="00B660F9">
                  <w:pPr>
                    <w:widowControl/>
                    <w:jc w:val="left"/>
                    <w:rPr>
                      <w:rFonts w:eastAsia="宋体" w:cs="宋体"/>
                      <w:kern w:val="0"/>
                      <w:szCs w:val="24"/>
                    </w:rPr>
                  </w:pPr>
                  <w:r>
                    <w:rPr>
                      <w:rFonts w:eastAsia="宋体" w:cs="宋体"/>
                      <w:kern w:val="0"/>
                      <w:szCs w:val="24"/>
                    </w:rPr>
                    <w:t xml:space="preserve">Missing </w:t>
                  </w:r>
                  <w:r w:rsidR="00E77E48" w:rsidRPr="00E77E48">
                    <w:rPr>
                      <w:rFonts w:eastAsia="宋体" w:cs="宋体"/>
                      <w:kern w:val="0"/>
                      <w:szCs w:val="24"/>
                    </w:rPr>
                    <w:t>Vendor SKU name</w:t>
                  </w:r>
                  <w:r w:rsidR="00E77E48">
                    <w:rPr>
                      <w:rFonts w:eastAsia="宋体" w:cs="宋体"/>
                      <w:kern w:val="0"/>
                      <w:szCs w:val="24"/>
                    </w:rPr>
                    <w:t xml:space="preserve"> </w:t>
                  </w:r>
                </w:p>
              </w:tc>
            </w:tr>
            <w:tr w:rsidR="00E77E48" w14:paraId="477FAD09" w14:textId="77777777" w:rsidTr="00B660F9">
              <w:tc>
                <w:tcPr>
                  <w:tcW w:w="2002"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420310F7" w14:textId="77777777" w:rsidR="00E77E48" w:rsidRDefault="00E77E48">
                  <w:pPr>
                    <w:widowControl/>
                    <w:jc w:val="left"/>
                    <w:rPr>
                      <w:rFonts w:eastAsia="宋体" w:cs="宋体"/>
                      <w:kern w:val="0"/>
                      <w:szCs w:val="24"/>
                    </w:rPr>
                  </w:pPr>
                  <w:r>
                    <w:rPr>
                      <w:rFonts w:eastAsia="宋体" w:cs="宋体" w:hint="eastAsia"/>
                      <w:kern w:val="0"/>
                      <w:szCs w:val="24"/>
                    </w:rPr>
                    <w:t>Inventory UOM</w:t>
                  </w:r>
                </w:p>
              </w:tc>
              <w:tc>
                <w:tcPr>
                  <w:tcW w:w="3033"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6B06230B" w14:textId="116B9CA1" w:rsidR="00E77E48" w:rsidRDefault="00E77E48">
                  <w:pPr>
                    <w:widowControl/>
                    <w:spacing w:before="100" w:beforeAutospacing="1" w:after="100" w:afterAutospacing="1"/>
                    <w:jc w:val="left"/>
                    <w:rPr>
                      <w:rFonts w:eastAsia="宋体" w:cs="宋体"/>
                      <w:kern w:val="0"/>
                      <w:szCs w:val="24"/>
                    </w:rPr>
                  </w:pPr>
                  <w:r>
                    <w:rPr>
                      <w:rFonts w:eastAsia="宋体" w:cs="宋体" w:hint="eastAsia"/>
                      <w:kern w:val="0"/>
                      <w:szCs w:val="24"/>
                    </w:rPr>
                    <w:t xml:space="preserve">Should be the </w:t>
                  </w:r>
                  <w:ins w:id="4230" w:author="Bonnie Yang" w:date="2023-09-28T18:02:00Z">
                    <w:r w:rsidR="00B660F9">
                      <w:rPr>
                        <w:rFonts w:eastAsia="宋体" w:cs="宋体" w:hint="eastAsia"/>
                        <w:kern w:val="0"/>
                        <w:szCs w:val="24"/>
                      </w:rPr>
                      <w:t>same</w:t>
                    </w:r>
                    <w:r w:rsidR="00B660F9">
                      <w:rPr>
                        <w:rFonts w:eastAsia="宋体" w:cs="宋体"/>
                        <w:kern w:val="0"/>
                        <w:szCs w:val="24"/>
                      </w:rPr>
                      <w:t xml:space="preserve"> unit category</w:t>
                    </w:r>
                    <w:r w:rsidR="00B660F9" w:rsidDel="00B660F9">
                      <w:rPr>
                        <w:rFonts w:eastAsia="宋体" w:cs="宋体" w:hint="eastAsia"/>
                        <w:kern w:val="0"/>
                        <w:szCs w:val="24"/>
                      </w:rPr>
                      <w:t xml:space="preserve"> </w:t>
                    </w:r>
                  </w:ins>
                  <w:r>
                    <w:rPr>
                      <w:rFonts w:eastAsia="宋体" w:cs="宋体" w:hint="eastAsia"/>
                      <w:kern w:val="0"/>
                      <w:szCs w:val="24"/>
                    </w:rPr>
                    <w:t>as the inventory unit of the linked ingredient item</w:t>
                  </w:r>
                </w:p>
              </w:tc>
              <w:tc>
                <w:tcPr>
                  <w:tcW w:w="2780"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062252B5" w14:textId="77777777" w:rsidR="00AC42F7" w:rsidRDefault="00AC42F7">
                  <w:pPr>
                    <w:widowControl/>
                    <w:jc w:val="left"/>
                    <w:rPr>
                      <w:ins w:id="4231" w:author="Bonnie Yang" w:date="2023-09-29T17:41:00Z"/>
                      <w:rFonts w:eastAsia="宋体" w:cs="宋体"/>
                      <w:kern w:val="0"/>
                      <w:szCs w:val="24"/>
                    </w:rPr>
                  </w:pPr>
                  <w:ins w:id="4232" w:author="Bonnie Yang" w:date="2023-09-29T17:41:00Z">
                    <w:r w:rsidRPr="00AC42F7">
                      <w:rPr>
                        <w:rFonts w:eastAsia="宋体" w:cs="宋体"/>
                        <w:kern w:val="0"/>
                        <w:szCs w:val="24"/>
                      </w:rPr>
                      <w:t xml:space="preserve">Vendor SKU base UOM does not match/transfer into item’s inventory UOM category. </w:t>
                    </w:r>
                    <w:r w:rsidRPr="00AC42F7">
                      <w:rPr>
                        <w:rFonts w:eastAsia="宋体" w:cs="宋体"/>
                        <w:kern w:val="0"/>
                        <w:szCs w:val="24"/>
                      </w:rPr>
                      <w:cr/>
                    </w:r>
                  </w:ins>
                </w:p>
                <w:p w14:paraId="22C1CF23" w14:textId="77777777" w:rsidR="00AC42F7" w:rsidRDefault="00AC42F7">
                  <w:pPr>
                    <w:widowControl/>
                    <w:jc w:val="left"/>
                    <w:rPr>
                      <w:ins w:id="4233" w:author="Bonnie Yang" w:date="2023-09-29T17:41:00Z"/>
                      <w:rFonts w:eastAsia="宋体" w:cs="宋体"/>
                      <w:kern w:val="0"/>
                      <w:szCs w:val="24"/>
                    </w:rPr>
                  </w:pPr>
                  <w:ins w:id="4234" w:author="Bonnie Yang" w:date="2023-09-29T17:41:00Z">
                    <w:r w:rsidRPr="00AC42F7">
                      <w:rPr>
                        <w:rFonts w:eastAsia="宋体" w:cs="宋体"/>
                        <w:kern w:val="0"/>
                        <w:szCs w:val="24"/>
                      </w:rPr>
                      <w:t xml:space="preserve">Item inventory </w:t>
                    </w:r>
                    <w:proofErr w:type="gramStart"/>
                    <w:r w:rsidRPr="00AC42F7">
                      <w:rPr>
                        <w:rFonts w:eastAsia="宋体" w:cs="宋体"/>
                        <w:kern w:val="0"/>
                        <w:szCs w:val="24"/>
                      </w:rPr>
                      <w:t>UOM: {</w:t>
                    </w:r>
                    <w:proofErr w:type="gramEnd"/>
                    <w:r w:rsidRPr="00AC42F7">
                      <w:rPr>
                        <w:rFonts w:eastAsia="宋体" w:cs="宋体"/>
                        <w:kern w:val="0"/>
                        <w:szCs w:val="24"/>
                      </w:rPr>
                      <w:t>inventory unit of ingredient}</w:t>
                    </w:r>
                    <w:r w:rsidRPr="00AC42F7">
                      <w:rPr>
                        <w:rFonts w:eastAsia="宋体" w:cs="宋体"/>
                        <w:kern w:val="0"/>
                        <w:szCs w:val="24"/>
                      </w:rPr>
                      <w:cr/>
                    </w:r>
                  </w:ins>
                </w:p>
                <w:p w14:paraId="657B552E" w14:textId="401FE5DB" w:rsidR="00E77E48" w:rsidRDefault="00AC42F7">
                  <w:pPr>
                    <w:widowControl/>
                    <w:jc w:val="left"/>
                    <w:rPr>
                      <w:rFonts w:eastAsia="宋体" w:cs="宋体"/>
                      <w:kern w:val="0"/>
                      <w:szCs w:val="24"/>
                    </w:rPr>
                  </w:pPr>
                  <w:ins w:id="4235" w:author="Bonnie Yang" w:date="2023-09-29T17:41:00Z">
                    <w:r w:rsidRPr="00AC42F7">
                      <w:rPr>
                        <w:rFonts w:eastAsia="宋体" w:cs="宋体"/>
                        <w:kern w:val="0"/>
                        <w:szCs w:val="24"/>
                      </w:rPr>
                      <w:t xml:space="preserve">Vendor SKU base </w:t>
                    </w:r>
                    <w:proofErr w:type="gramStart"/>
                    <w:r w:rsidRPr="00AC42F7">
                      <w:rPr>
                        <w:rFonts w:eastAsia="宋体" w:cs="宋体"/>
                        <w:kern w:val="0"/>
                        <w:szCs w:val="24"/>
                      </w:rPr>
                      <w:t>UOM: {</w:t>
                    </w:r>
                    <w:proofErr w:type="gramEnd"/>
                    <w:r w:rsidRPr="00AC42F7">
                      <w:rPr>
                        <w:rFonts w:eastAsia="宋体" w:cs="宋体"/>
                        <w:kern w:val="0"/>
                        <w:szCs w:val="24"/>
                      </w:rPr>
                      <w:t>base unit of vendor SKU}</w:t>
                    </w:r>
                  </w:ins>
                </w:p>
              </w:tc>
            </w:tr>
            <w:tr w:rsidR="00AC42F7" w14:paraId="650636A3" w14:textId="77777777" w:rsidTr="00B660F9">
              <w:trPr>
                <w:ins w:id="4236" w:author="Bonnie Yang [2]" w:date="2023-09-29T17:43:00Z"/>
              </w:trPr>
              <w:tc>
                <w:tcPr>
                  <w:tcW w:w="2002"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tcPr>
                <w:p w14:paraId="37F30BE3" w14:textId="2A7384C5" w:rsidR="00AC42F7" w:rsidRDefault="00AC42F7" w:rsidP="00AC42F7">
                  <w:pPr>
                    <w:widowControl/>
                    <w:jc w:val="left"/>
                    <w:rPr>
                      <w:ins w:id="4237" w:author="Bonnie Yang" w:date="2023-09-29T17:43:00Z"/>
                      <w:rFonts w:eastAsia="宋体" w:cs="宋体"/>
                      <w:kern w:val="0"/>
                      <w:szCs w:val="24"/>
                    </w:rPr>
                  </w:pPr>
                  <w:ins w:id="4238" w:author="Bonnie Yang" w:date="2023-09-29T17:43:00Z">
                    <w:r>
                      <w:rPr>
                        <w:rFonts w:eastAsia="宋体" w:cs="宋体" w:hint="eastAsia"/>
                        <w:kern w:val="0"/>
                        <w:szCs w:val="24"/>
                      </w:rPr>
                      <w:t>Inventory UOM</w:t>
                    </w:r>
                  </w:ins>
                </w:p>
              </w:tc>
              <w:tc>
                <w:tcPr>
                  <w:tcW w:w="3033"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tcPr>
                <w:p w14:paraId="021BC914" w14:textId="7C5DA5AE" w:rsidR="00AC42F7" w:rsidRDefault="00AC42F7" w:rsidP="00AC42F7">
                  <w:pPr>
                    <w:widowControl/>
                    <w:spacing w:before="100" w:beforeAutospacing="1" w:after="100" w:afterAutospacing="1"/>
                    <w:jc w:val="left"/>
                    <w:rPr>
                      <w:ins w:id="4239" w:author="Bonnie Yang" w:date="2023-09-29T17:43:00Z"/>
                      <w:rFonts w:eastAsia="宋体" w:cs="宋体"/>
                      <w:kern w:val="0"/>
                      <w:szCs w:val="24"/>
                    </w:rPr>
                  </w:pPr>
                  <w:proofErr w:type="gramStart"/>
                  <w:ins w:id="4240" w:author="Bonnie Yang" w:date="2023-09-29T17:43:00Z">
                    <w:r>
                      <w:rPr>
                        <w:rFonts w:eastAsia="宋体" w:cs="宋体" w:hint="eastAsia"/>
                        <w:kern w:val="0"/>
                        <w:szCs w:val="24"/>
                      </w:rPr>
                      <w:t>Should</w:t>
                    </w:r>
                    <w:proofErr w:type="gramEnd"/>
                    <w:r>
                      <w:rPr>
                        <w:rFonts w:eastAsia="宋体" w:cs="宋体" w:hint="eastAsia"/>
                        <w:kern w:val="0"/>
                        <w:szCs w:val="24"/>
                      </w:rPr>
                      <w:t xml:space="preserve"> be the same</w:t>
                    </w:r>
                    <w:r>
                      <w:rPr>
                        <w:rFonts w:eastAsia="宋体" w:cs="宋体"/>
                        <w:kern w:val="0"/>
                        <w:szCs w:val="24"/>
                      </w:rPr>
                      <w:t xml:space="preserve"> unit category</w:t>
                    </w:r>
                    <w:r w:rsidDel="00B660F9">
                      <w:rPr>
                        <w:rFonts w:eastAsia="宋体" w:cs="宋体" w:hint="eastAsia"/>
                        <w:kern w:val="0"/>
                        <w:szCs w:val="24"/>
                      </w:rPr>
                      <w:t xml:space="preserve"> </w:t>
                    </w:r>
                    <w:r>
                      <w:rPr>
                        <w:rFonts w:eastAsia="宋体" w:cs="宋体" w:hint="eastAsia"/>
                        <w:kern w:val="0"/>
                        <w:szCs w:val="24"/>
                      </w:rPr>
                      <w:t>as the inventory unit of the linked non-food item</w:t>
                    </w:r>
                  </w:ins>
                </w:p>
              </w:tc>
              <w:tc>
                <w:tcPr>
                  <w:tcW w:w="2780"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tcPr>
                <w:p w14:paraId="7EFDADEC" w14:textId="2D715CBD" w:rsidR="00AC42F7" w:rsidRPr="00AC42F7" w:rsidRDefault="00AC42F7" w:rsidP="00AC42F7">
                  <w:pPr>
                    <w:widowControl/>
                    <w:jc w:val="left"/>
                    <w:rPr>
                      <w:ins w:id="4241" w:author="Bonnie Yang" w:date="2023-09-29T17:43:00Z"/>
                      <w:rFonts w:eastAsia="宋体" w:cs="宋体"/>
                      <w:kern w:val="0"/>
                      <w:szCs w:val="24"/>
                    </w:rPr>
                  </w:pPr>
                  <w:ins w:id="4242" w:author="Bonnie Yang" w:date="2023-09-29T17:43:00Z">
                    <w:r>
                      <w:t>Missing UOM 'EA' with qty=1</w:t>
                    </w:r>
                  </w:ins>
                </w:p>
              </w:tc>
            </w:tr>
            <w:tr w:rsidR="00AC42F7" w14:paraId="1CD35B5D" w14:textId="77777777" w:rsidTr="00B660F9">
              <w:tc>
                <w:tcPr>
                  <w:tcW w:w="2002"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6E6B41B2" w14:textId="77777777" w:rsidR="00AC42F7" w:rsidRDefault="00AC42F7" w:rsidP="00AC42F7">
                  <w:pPr>
                    <w:widowControl/>
                    <w:jc w:val="left"/>
                    <w:rPr>
                      <w:rFonts w:eastAsia="宋体" w:cs="宋体"/>
                      <w:kern w:val="0"/>
                      <w:szCs w:val="24"/>
                    </w:rPr>
                  </w:pPr>
                  <w:r>
                    <w:rPr>
                      <w:rFonts w:eastAsia="宋体" w:cs="宋体" w:hint="eastAsia"/>
                      <w:kern w:val="0"/>
                      <w:szCs w:val="24"/>
                    </w:rPr>
                    <w:t>Purchase UOM</w:t>
                  </w:r>
                </w:p>
              </w:tc>
              <w:tc>
                <w:tcPr>
                  <w:tcW w:w="3033"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23C448F8" w14:textId="2DA963B6" w:rsidR="00AC42F7" w:rsidRDefault="00AC42F7" w:rsidP="00AC42F7">
                  <w:pPr>
                    <w:widowControl/>
                    <w:spacing w:before="100" w:beforeAutospacing="1" w:after="100" w:afterAutospacing="1"/>
                    <w:jc w:val="left"/>
                    <w:rPr>
                      <w:rFonts w:eastAsia="宋体" w:cs="宋体"/>
                      <w:kern w:val="0"/>
                      <w:szCs w:val="24"/>
                    </w:rPr>
                  </w:pPr>
                  <w:ins w:id="4243" w:author="Bonnie Yang" w:date="2023-09-28T17:56:00Z">
                    <w:r>
                      <w:t>at least one UOM with 'PO default=TRUE</w:t>
                    </w:r>
                    <w:r w:rsidDel="00B660F9">
                      <w:rPr>
                        <w:rFonts w:eastAsia="宋体" w:cs="宋体" w:hint="eastAsia"/>
                        <w:kern w:val="0"/>
                        <w:szCs w:val="24"/>
                      </w:rPr>
                      <w:t xml:space="preserve"> </w:t>
                    </w:r>
                  </w:ins>
                  <w:del w:id="4244" w:author="Bonnie Yang" w:date="2023-09-28T17:56:00Z">
                    <w:r w:rsidDel="00B660F9">
                      <w:rPr>
                        <w:rFonts w:eastAsia="宋体" w:cs="宋体" w:hint="eastAsia"/>
                        <w:kern w:val="0"/>
                        <w:szCs w:val="24"/>
                      </w:rPr>
                      <w:delText>Not null</w:delText>
                    </w:r>
                  </w:del>
                </w:p>
              </w:tc>
              <w:tc>
                <w:tcPr>
                  <w:tcW w:w="2780"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3C301CF3" w14:textId="7A0B729F" w:rsidR="00AC42F7" w:rsidRDefault="00AC42F7" w:rsidP="00AC42F7">
                  <w:pPr>
                    <w:widowControl/>
                    <w:jc w:val="left"/>
                    <w:rPr>
                      <w:rFonts w:eastAsia="宋体" w:cs="宋体"/>
                      <w:kern w:val="0"/>
                      <w:szCs w:val="24"/>
                    </w:rPr>
                  </w:pPr>
                  <w:r>
                    <w:rPr>
                      <w:rFonts w:eastAsia="宋体" w:cs="宋体"/>
                      <w:kern w:val="0"/>
                      <w:szCs w:val="24"/>
                    </w:rPr>
                    <w:t>Missing PO default UOM</w:t>
                  </w:r>
                </w:p>
              </w:tc>
            </w:tr>
            <w:tr w:rsidR="00AC42F7" w14:paraId="71C5E00D" w14:textId="77777777" w:rsidTr="00B660F9">
              <w:tc>
                <w:tcPr>
                  <w:tcW w:w="2002"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7364C464" w14:textId="77777777" w:rsidR="00AC42F7" w:rsidRDefault="00AC42F7" w:rsidP="00AC42F7">
                  <w:pPr>
                    <w:widowControl/>
                    <w:jc w:val="left"/>
                    <w:rPr>
                      <w:rFonts w:eastAsia="宋体" w:cs="宋体"/>
                      <w:kern w:val="0"/>
                      <w:szCs w:val="24"/>
                    </w:rPr>
                  </w:pPr>
                  <w:r>
                    <w:rPr>
                      <w:rFonts w:eastAsia="宋体" w:cs="宋体" w:hint="eastAsia"/>
                      <w:kern w:val="0"/>
                      <w:szCs w:val="24"/>
                    </w:rPr>
                    <w:t>Purchase Price</w:t>
                  </w:r>
                </w:p>
              </w:tc>
              <w:tc>
                <w:tcPr>
                  <w:tcW w:w="3033"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7BCF26B6" w14:textId="1D40534C" w:rsidR="00AC42F7" w:rsidRDefault="00AC42F7" w:rsidP="00AC42F7">
                  <w:pPr>
                    <w:widowControl/>
                    <w:spacing w:before="100" w:beforeAutospacing="1" w:after="100" w:afterAutospacing="1"/>
                    <w:jc w:val="left"/>
                    <w:rPr>
                      <w:rFonts w:eastAsia="宋体" w:cs="宋体"/>
                      <w:kern w:val="0"/>
                      <w:szCs w:val="24"/>
                    </w:rPr>
                  </w:pPr>
                  <w:proofErr w:type="gramStart"/>
                  <w:ins w:id="4245" w:author="Bonnie Yang" w:date="2023-09-28T17:57:00Z">
                    <w:r>
                      <w:t>the</w:t>
                    </w:r>
                    <w:proofErr w:type="gramEnd"/>
                    <w:r>
                      <w:t xml:space="preserve"> price of UOM with 'PO default=TRUE' is </w:t>
                    </w:r>
                  </w:ins>
                  <w:r>
                    <w:rPr>
                      <w:rFonts w:eastAsia="宋体" w:cs="宋体" w:hint="eastAsia"/>
                      <w:kern w:val="0"/>
                      <w:szCs w:val="24"/>
                    </w:rPr>
                    <w:t>Not null</w:t>
                  </w:r>
                </w:p>
              </w:tc>
              <w:tc>
                <w:tcPr>
                  <w:tcW w:w="2780"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550D1405" w14:textId="2F94A79D" w:rsidR="00AC42F7" w:rsidRDefault="00AC42F7" w:rsidP="00AC42F7">
                  <w:pPr>
                    <w:widowControl/>
                    <w:jc w:val="left"/>
                    <w:rPr>
                      <w:rFonts w:eastAsia="宋体" w:cs="宋体"/>
                      <w:kern w:val="0"/>
                      <w:szCs w:val="24"/>
                    </w:rPr>
                  </w:pPr>
                  <w:r>
                    <w:rPr>
                      <w:rFonts w:eastAsia="宋体" w:cs="宋体" w:hint="eastAsia"/>
                      <w:kern w:val="0"/>
                      <w:szCs w:val="24"/>
                    </w:rPr>
                    <w:t>M</w:t>
                  </w:r>
                  <w:r>
                    <w:rPr>
                      <w:rFonts w:eastAsia="宋体" w:cs="宋体"/>
                      <w:kern w:val="0"/>
                      <w:szCs w:val="24"/>
                    </w:rPr>
                    <w:t>issing price of PO default UOM</w:t>
                  </w:r>
                </w:p>
              </w:tc>
            </w:tr>
            <w:tr w:rsidR="00AC42F7" w14:paraId="63E286F2" w14:textId="77777777" w:rsidTr="00B660F9">
              <w:tc>
                <w:tcPr>
                  <w:tcW w:w="2002"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4F314390" w14:textId="77777777" w:rsidR="00AC42F7" w:rsidRDefault="00AC42F7" w:rsidP="00AC42F7">
                  <w:pPr>
                    <w:widowControl/>
                    <w:jc w:val="left"/>
                    <w:rPr>
                      <w:rFonts w:eastAsia="宋体" w:cs="宋体"/>
                      <w:kern w:val="0"/>
                      <w:szCs w:val="24"/>
                    </w:rPr>
                  </w:pPr>
                  <w:r>
                    <w:rPr>
                      <w:rFonts w:eastAsia="宋体" w:cs="宋体" w:hint="eastAsia"/>
                      <w:kern w:val="0"/>
                      <w:szCs w:val="24"/>
                    </w:rPr>
                    <w:t>Pack Size</w:t>
                  </w:r>
                </w:p>
              </w:tc>
              <w:tc>
                <w:tcPr>
                  <w:tcW w:w="3033"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2FF9DA6F" w14:textId="77777777" w:rsidR="00AC42F7" w:rsidRDefault="00AC42F7" w:rsidP="00AC42F7">
                  <w:pPr>
                    <w:widowControl/>
                    <w:spacing w:before="100" w:beforeAutospacing="1" w:after="100" w:afterAutospacing="1"/>
                    <w:jc w:val="left"/>
                    <w:rPr>
                      <w:rFonts w:eastAsia="宋体" w:cs="宋体"/>
                      <w:kern w:val="0"/>
                      <w:szCs w:val="24"/>
                    </w:rPr>
                  </w:pPr>
                  <w:r>
                    <w:rPr>
                      <w:rFonts w:eastAsia="宋体" w:cs="宋体" w:hint="eastAsia"/>
                      <w:kern w:val="0"/>
                      <w:szCs w:val="24"/>
                    </w:rPr>
                    <w:t>Not null</w:t>
                  </w:r>
                </w:p>
                <w:p w14:paraId="1F3D961D" w14:textId="77777777" w:rsidR="00AC42F7" w:rsidRDefault="00AC42F7" w:rsidP="00AC42F7">
                  <w:pPr>
                    <w:widowControl/>
                    <w:spacing w:before="100" w:beforeAutospacing="1" w:after="100" w:afterAutospacing="1"/>
                    <w:jc w:val="left"/>
                    <w:rPr>
                      <w:rFonts w:eastAsia="宋体" w:cs="宋体"/>
                      <w:kern w:val="0"/>
                      <w:szCs w:val="24"/>
                    </w:rPr>
                  </w:pPr>
                  <w:r>
                    <w:rPr>
                      <w:rFonts w:eastAsia="宋体" w:cs="宋体" w:hint="eastAsia"/>
                      <w:kern w:val="0"/>
                      <w:szCs w:val="24"/>
                    </w:rPr>
                    <w:t>Should be integer</w:t>
                  </w:r>
                </w:p>
              </w:tc>
              <w:tc>
                <w:tcPr>
                  <w:tcW w:w="2780"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18B49C72" w14:textId="26FDF20E" w:rsidR="00AC42F7" w:rsidRDefault="00AC42F7" w:rsidP="00AC42F7">
                  <w:pPr>
                    <w:widowControl/>
                    <w:jc w:val="left"/>
                    <w:rPr>
                      <w:rFonts w:eastAsia="宋体" w:cs="宋体"/>
                      <w:kern w:val="0"/>
                      <w:szCs w:val="24"/>
                    </w:rPr>
                  </w:pPr>
                  <w:ins w:id="4246" w:author="Bonnie Yang" w:date="2023-09-28T18:02:00Z">
                    <w:r w:rsidRPr="00B660F9">
                      <w:rPr>
                        <w:rFonts w:eastAsia="宋体" w:cs="宋体"/>
                        <w:kern w:val="0"/>
                        <w:szCs w:val="24"/>
                      </w:rPr>
                      <w:t xml:space="preserve">Pack Size </w:t>
                    </w:r>
                  </w:ins>
                  <w:ins w:id="4247" w:author="Bonnie Yang" w:date="2023-09-29T17:49:00Z">
                    <w:r w:rsidR="00391F44">
                      <w:rPr>
                        <w:rFonts w:eastAsia="宋体" w:cs="宋体"/>
                        <w:kern w:val="0"/>
                        <w:szCs w:val="24"/>
                      </w:rPr>
                      <w:t>should be integer</w:t>
                    </w:r>
                  </w:ins>
                </w:p>
              </w:tc>
            </w:tr>
          </w:tbl>
          <w:p w14:paraId="045FE156" w14:textId="77777777" w:rsidR="00E77E48" w:rsidRDefault="00E77E48">
            <w:pPr>
              <w:pStyle w:val="ListParagraph"/>
              <w:ind w:left="420"/>
              <w:rPr>
                <w:kern w:val="2"/>
              </w:rPr>
            </w:pPr>
          </w:p>
          <w:p w14:paraId="51810389" w14:textId="77777777" w:rsidR="00E77E48" w:rsidRDefault="00E77E48" w:rsidP="00E27848">
            <w:pPr>
              <w:pStyle w:val="ListParagraph"/>
              <w:ind w:left="420" w:hanging="420"/>
            </w:pPr>
          </w:p>
        </w:tc>
      </w:tr>
      <w:tr w:rsidR="00E77E48" w14:paraId="03A5B6A2" w14:textId="77777777" w:rsidTr="00E77E48">
        <w:tc>
          <w:tcPr>
            <w:tcW w:w="8008" w:type="dxa"/>
            <w:tcBorders>
              <w:top w:val="single" w:sz="4" w:space="0" w:color="auto"/>
              <w:left w:val="single" w:sz="4" w:space="0" w:color="auto"/>
              <w:bottom w:val="single" w:sz="4" w:space="0" w:color="auto"/>
              <w:right w:val="single" w:sz="4" w:space="0" w:color="auto"/>
            </w:tcBorders>
          </w:tcPr>
          <w:p w14:paraId="6449B48F" w14:textId="77777777" w:rsidR="00E77E48" w:rsidRDefault="00E77E48">
            <w:pPr>
              <w:ind w:firstLineChars="100" w:firstLine="210"/>
            </w:pPr>
            <w:r>
              <w:rPr>
                <w:rFonts w:hint="eastAsia"/>
              </w:rPr>
              <w:lastRenderedPageBreak/>
              <w:t>Extend Scenario:</w:t>
            </w:r>
          </w:p>
          <w:p w14:paraId="71637A83" w14:textId="2E0D459A" w:rsidR="00E23B57" w:rsidRDefault="00E23B57">
            <w:pPr>
              <w:pStyle w:val="ListParagraph"/>
              <w:numPr>
                <w:ilvl w:val="0"/>
                <w:numId w:val="18"/>
              </w:numPr>
              <w:rPr>
                <w:ins w:id="4248" w:author="Bonnie Yang" w:date="2023-11-10T20:10:00Z"/>
              </w:rPr>
              <w:pPrChange w:id="4249" w:author="Bonnie Yang [2]" w:date="2023-11-10T20:10:00Z">
                <w:pPr/>
              </w:pPrChange>
            </w:pPr>
            <w:ins w:id="4250" w:author="Bonnie Yang" w:date="2023-11-10T20:10:00Z">
              <w:r>
                <w:t>W</w:t>
              </w:r>
            </w:ins>
          </w:p>
          <w:tbl>
            <w:tblPr>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85"/>
              <w:gridCol w:w="6817"/>
            </w:tblGrid>
            <w:tr w:rsidR="00E23B57" w:rsidRPr="00E23B57" w14:paraId="54E40B1A" w14:textId="77777777" w:rsidTr="00E23B57">
              <w:trPr>
                <w:trHeight w:val="468"/>
                <w:ins w:id="4251" w:author="Bonnie Yang [2]" w:date="2023-11-10T20:10:00Z"/>
              </w:trPr>
              <w:tc>
                <w:tcPr>
                  <w:tcW w:w="2151" w:type="dxa"/>
                  <w:tcMar>
                    <w:top w:w="120" w:type="dxa"/>
                    <w:left w:w="120" w:type="dxa"/>
                    <w:bottom w:w="120" w:type="dxa"/>
                    <w:right w:w="120" w:type="dxa"/>
                  </w:tcMar>
                  <w:hideMark/>
                </w:tcPr>
                <w:p w14:paraId="39304F85" w14:textId="77777777" w:rsidR="00E23B57" w:rsidRPr="00E23B57" w:rsidRDefault="00E23B57" w:rsidP="00E23B57">
                  <w:pPr>
                    <w:widowControl/>
                    <w:jc w:val="left"/>
                    <w:rPr>
                      <w:ins w:id="4252" w:author="Bonnie Yang" w:date="2023-11-10T20:10:00Z"/>
                      <w:rFonts w:ascii="Segoe UI" w:eastAsia="宋体" w:hAnsi="Segoe UI" w:cs="Segoe UI"/>
                      <w:color w:val="172B4D"/>
                      <w:spacing w:val="-1"/>
                      <w:kern w:val="0"/>
                      <w:szCs w:val="21"/>
                    </w:rPr>
                  </w:pPr>
                  <w:ins w:id="4253" w:author="Bonnie Yang" w:date="2023-11-10T20:10:00Z">
                    <w:r w:rsidRPr="00E23B57">
                      <w:rPr>
                        <w:rFonts w:ascii="Segoe UI" w:eastAsia="宋体" w:hAnsi="Segoe UI" w:cs="Segoe UI"/>
                        <w:b/>
                        <w:bCs/>
                        <w:color w:val="172B4D"/>
                        <w:spacing w:val="-1"/>
                        <w:kern w:val="0"/>
                        <w:szCs w:val="21"/>
                      </w:rPr>
                      <w:t xml:space="preserve">When </w:t>
                    </w:r>
                  </w:ins>
                </w:p>
              </w:tc>
              <w:tc>
                <w:tcPr>
                  <w:tcW w:w="6377" w:type="dxa"/>
                  <w:tcMar>
                    <w:top w:w="120" w:type="dxa"/>
                    <w:left w:w="120" w:type="dxa"/>
                    <w:bottom w:w="120" w:type="dxa"/>
                    <w:right w:w="120" w:type="dxa"/>
                  </w:tcMar>
                  <w:hideMark/>
                </w:tcPr>
                <w:p w14:paraId="0D677444" w14:textId="77777777" w:rsidR="00E23B57" w:rsidRPr="00E23B57" w:rsidRDefault="00E23B57" w:rsidP="00E23B57">
                  <w:pPr>
                    <w:widowControl/>
                    <w:jc w:val="left"/>
                    <w:rPr>
                      <w:ins w:id="4254" w:author="Bonnie Yang" w:date="2023-11-10T20:10:00Z"/>
                      <w:rFonts w:ascii="Segoe UI" w:eastAsia="宋体" w:hAnsi="Segoe UI" w:cs="Segoe UI"/>
                      <w:color w:val="172B4D"/>
                      <w:spacing w:val="-1"/>
                      <w:kern w:val="0"/>
                      <w:szCs w:val="21"/>
                    </w:rPr>
                  </w:pPr>
                  <w:ins w:id="4255" w:author="Bonnie Yang" w:date="2023-11-10T20:10:00Z">
                    <w:r w:rsidRPr="00E23B57">
                      <w:rPr>
                        <w:rFonts w:ascii="Segoe UI" w:eastAsia="宋体" w:hAnsi="Segoe UI" w:cs="Segoe UI"/>
                        <w:b/>
                        <w:bCs/>
                        <w:color w:val="172B4D"/>
                        <w:spacing w:val="-1"/>
                        <w:kern w:val="0"/>
                        <w:szCs w:val="21"/>
                      </w:rPr>
                      <w:t xml:space="preserve">Then </w:t>
                    </w:r>
                  </w:ins>
                </w:p>
              </w:tc>
            </w:tr>
            <w:tr w:rsidR="00E23B57" w:rsidRPr="00E23B57" w14:paraId="2F5180F1" w14:textId="77777777" w:rsidTr="00E23B57">
              <w:trPr>
                <w:ins w:id="4256" w:author="Bonnie Yang [2]" w:date="2023-11-10T20:10:00Z"/>
              </w:trPr>
              <w:tc>
                <w:tcPr>
                  <w:tcW w:w="2151" w:type="dxa"/>
                  <w:tcMar>
                    <w:top w:w="120" w:type="dxa"/>
                    <w:left w:w="120" w:type="dxa"/>
                    <w:bottom w:w="120" w:type="dxa"/>
                    <w:right w:w="120" w:type="dxa"/>
                  </w:tcMar>
                  <w:hideMark/>
                </w:tcPr>
                <w:p w14:paraId="4B8AB957" w14:textId="77777777" w:rsidR="00E23B57" w:rsidRPr="00E23B57" w:rsidRDefault="00E23B57" w:rsidP="00E23B57">
                  <w:pPr>
                    <w:widowControl/>
                    <w:jc w:val="left"/>
                    <w:rPr>
                      <w:ins w:id="4257" w:author="Bonnie Yang" w:date="2023-11-10T20:10:00Z"/>
                      <w:rFonts w:ascii="Segoe UI" w:eastAsia="宋体" w:hAnsi="Segoe UI" w:cs="Segoe UI"/>
                      <w:color w:val="172B4D"/>
                      <w:spacing w:val="-1"/>
                      <w:kern w:val="0"/>
                      <w:szCs w:val="21"/>
                    </w:rPr>
                  </w:pPr>
                  <w:ins w:id="4258" w:author="Bonnie Yang" w:date="2023-11-10T20:10:00Z">
                    <w:r w:rsidRPr="00E23B57">
                      <w:rPr>
                        <w:rFonts w:ascii="Segoe UI" w:eastAsia="宋体" w:hAnsi="Segoe UI" w:cs="Segoe UI"/>
                        <w:color w:val="172B4D"/>
                        <w:spacing w:val="-1"/>
                        <w:kern w:val="0"/>
                        <w:szCs w:val="21"/>
                      </w:rPr>
                      <w:lastRenderedPageBreak/>
                      <w:t>If the ingredient hasn’t been published, and there is ONLY one linked vendor item</w:t>
                    </w:r>
                  </w:ins>
                </w:p>
              </w:tc>
              <w:tc>
                <w:tcPr>
                  <w:tcW w:w="6377" w:type="dxa"/>
                  <w:tcMar>
                    <w:top w:w="120" w:type="dxa"/>
                    <w:left w:w="120" w:type="dxa"/>
                    <w:bottom w:w="120" w:type="dxa"/>
                    <w:right w:w="120" w:type="dxa"/>
                  </w:tcMar>
                  <w:hideMark/>
                </w:tcPr>
                <w:p w14:paraId="23F510BB" w14:textId="77777777" w:rsidR="00E23B57" w:rsidRPr="00E23B57" w:rsidRDefault="00E23B57" w:rsidP="00E23B57">
                  <w:pPr>
                    <w:widowControl/>
                    <w:tabs>
                      <w:tab w:val="num" w:pos="720"/>
                    </w:tabs>
                    <w:ind w:left="720" w:hanging="360"/>
                    <w:jc w:val="left"/>
                    <w:rPr>
                      <w:ins w:id="4259" w:author="Bonnie Yang" w:date="2023-11-10T20:10:00Z"/>
                      <w:rFonts w:ascii="Segoe UI" w:eastAsia="宋体" w:hAnsi="Segoe UI" w:cs="Segoe UI"/>
                      <w:color w:val="172B4D"/>
                      <w:spacing w:val="-1"/>
                      <w:kern w:val="0"/>
                      <w:szCs w:val="21"/>
                    </w:rPr>
                  </w:pPr>
                  <w:ins w:id="4260" w:author="Bonnie Yang" w:date="2023-11-10T20:10:00Z">
                    <w:r w:rsidRPr="00E23B57">
                      <w:rPr>
                        <w:rFonts w:ascii="Segoe UI" w:eastAsia="宋体" w:hAnsi="Segoe UI" w:cs="Segoe UI"/>
                        <w:color w:val="172B4D"/>
                        <w:spacing w:val="-1"/>
                        <w:kern w:val="0"/>
                        <w:szCs w:val="21"/>
                      </w:rPr>
                      <w:t xml:space="preserve">auto update the inventory unit of the ingredient according to the new base </w:t>
                    </w:r>
                    <w:proofErr w:type="spellStart"/>
                    <w:r w:rsidRPr="00E23B57">
                      <w:rPr>
                        <w:rFonts w:ascii="Segoe UI" w:eastAsia="宋体" w:hAnsi="Segoe UI" w:cs="Segoe UI"/>
                        <w:color w:val="172B4D"/>
                        <w:spacing w:val="-1"/>
                        <w:kern w:val="0"/>
                        <w:szCs w:val="21"/>
                      </w:rPr>
                      <w:t>uom</w:t>
                    </w:r>
                    <w:proofErr w:type="spellEnd"/>
                  </w:ins>
                </w:p>
                <w:p w14:paraId="0B8F8C69" w14:textId="77777777" w:rsidR="00E23B57" w:rsidRPr="00E23B57" w:rsidRDefault="00E23B57" w:rsidP="00E23B57">
                  <w:pPr>
                    <w:widowControl/>
                    <w:tabs>
                      <w:tab w:val="num" w:pos="720"/>
                    </w:tabs>
                    <w:ind w:left="720" w:hanging="360"/>
                    <w:jc w:val="left"/>
                    <w:rPr>
                      <w:ins w:id="4261" w:author="Bonnie Yang" w:date="2023-11-10T20:10:00Z"/>
                      <w:rFonts w:ascii="Segoe UI" w:eastAsia="宋体" w:hAnsi="Segoe UI" w:cs="Segoe UI"/>
                      <w:color w:val="172B4D"/>
                      <w:spacing w:val="-1"/>
                      <w:kern w:val="0"/>
                      <w:szCs w:val="21"/>
                    </w:rPr>
                  </w:pPr>
                  <w:proofErr w:type="gramStart"/>
                  <w:ins w:id="4262" w:author="Bonnie Yang" w:date="2023-11-10T20:10:00Z">
                    <w:r w:rsidRPr="00E23B57">
                      <w:rPr>
                        <w:rFonts w:ascii="Segoe UI" w:eastAsia="宋体" w:hAnsi="Segoe UI" w:cs="Segoe UI"/>
                        <w:color w:val="172B4D"/>
                        <w:spacing w:val="-1"/>
                        <w:kern w:val="0"/>
                        <w:szCs w:val="21"/>
                      </w:rPr>
                      <w:t>we</w:t>
                    </w:r>
                    <w:proofErr w:type="gramEnd"/>
                    <w:r w:rsidRPr="00E23B57">
                      <w:rPr>
                        <w:rFonts w:ascii="Segoe UI" w:eastAsia="宋体" w:hAnsi="Segoe UI" w:cs="Segoe UI"/>
                        <w:color w:val="172B4D"/>
                        <w:spacing w:val="-1"/>
                        <w:kern w:val="0"/>
                        <w:szCs w:val="21"/>
                      </w:rPr>
                      <w:t xml:space="preserve"> should update ERP Inventory Unit, </w:t>
                    </w:r>
                    <w:proofErr w:type="spellStart"/>
                    <w:r w:rsidRPr="00E23B57">
                      <w:rPr>
                        <w:rFonts w:ascii="Segoe UI" w:eastAsia="宋体" w:hAnsi="Segoe UI" w:cs="Segoe UI"/>
                        <w:color w:val="172B4D"/>
                        <w:spacing w:val="-1"/>
                        <w:kern w:val="0"/>
                        <w:szCs w:val="21"/>
                      </w:rPr>
                      <w:t>unit_sequence_group</w:t>
                    </w:r>
                    <w:proofErr w:type="spellEnd"/>
                    <w:r w:rsidRPr="00E23B57">
                      <w:rPr>
                        <w:rFonts w:ascii="Segoe UI" w:eastAsia="宋体" w:hAnsi="Segoe UI" w:cs="Segoe UI"/>
                        <w:color w:val="172B4D"/>
                        <w:spacing w:val="-1"/>
                        <w:kern w:val="0"/>
                        <w:szCs w:val="21"/>
                      </w:rPr>
                      <w:t xml:space="preserve"> &amp; </w:t>
                    </w:r>
                    <w:proofErr w:type="spellStart"/>
                    <w:r w:rsidRPr="00E23B57">
                      <w:rPr>
                        <w:rFonts w:ascii="Segoe UI" w:eastAsia="宋体" w:hAnsi="Segoe UI" w:cs="Segoe UI"/>
                        <w:color w:val="172B4D"/>
                        <w:spacing w:val="-1"/>
                        <w:kern w:val="0"/>
                        <w:szCs w:val="21"/>
                      </w:rPr>
                      <w:t>purchase_unit</w:t>
                    </w:r>
                    <w:proofErr w:type="spellEnd"/>
                    <w:r w:rsidRPr="00E23B57">
                      <w:rPr>
                        <w:rFonts w:ascii="Segoe UI" w:eastAsia="宋体" w:hAnsi="Segoe UI" w:cs="Segoe UI"/>
                        <w:color w:val="172B4D"/>
                        <w:spacing w:val="-1"/>
                        <w:kern w:val="0"/>
                        <w:szCs w:val="21"/>
                      </w:rPr>
                      <w:t xml:space="preserve"> according to inventory unit as well.</w:t>
                    </w:r>
                  </w:ins>
                </w:p>
                <w:p w14:paraId="1D0A4DA5" w14:textId="77777777" w:rsidR="00E23B57" w:rsidRPr="00E23B57" w:rsidRDefault="00E23B57" w:rsidP="00E23B57">
                  <w:pPr>
                    <w:widowControl/>
                    <w:tabs>
                      <w:tab w:val="num" w:pos="720"/>
                    </w:tabs>
                    <w:ind w:left="720" w:hanging="360"/>
                    <w:jc w:val="left"/>
                    <w:rPr>
                      <w:ins w:id="4263" w:author="Bonnie Yang" w:date="2023-11-10T20:10:00Z"/>
                      <w:rFonts w:ascii="Segoe UI" w:eastAsia="宋体" w:hAnsi="Segoe UI" w:cs="Segoe UI"/>
                      <w:color w:val="172B4D"/>
                      <w:spacing w:val="-1"/>
                      <w:kern w:val="0"/>
                      <w:szCs w:val="21"/>
                    </w:rPr>
                  </w:pPr>
                  <w:ins w:id="4264" w:author="Bonnie Yang" w:date="2023-11-10T20:10:00Z">
                    <w:r w:rsidRPr="00E23B57">
                      <w:rPr>
                        <w:rFonts w:ascii="Segoe UI" w:eastAsia="宋体" w:hAnsi="Segoe UI" w:cs="Segoe UI"/>
                        <w:color w:val="172B4D"/>
                        <w:spacing w:val="-1"/>
                        <w:kern w:val="0"/>
                        <w:szCs w:val="21"/>
                      </w:rPr>
                      <w:t>Record change history if the inventory unit is changed</w:t>
                    </w:r>
                  </w:ins>
                </w:p>
              </w:tc>
            </w:tr>
            <w:tr w:rsidR="00E23B57" w:rsidRPr="00E23B57" w14:paraId="1A45AF60" w14:textId="77777777" w:rsidTr="00E23B57">
              <w:trPr>
                <w:ins w:id="4265" w:author="Bonnie Yang [2]" w:date="2023-11-10T20:10:00Z"/>
              </w:trPr>
              <w:tc>
                <w:tcPr>
                  <w:tcW w:w="2151" w:type="dxa"/>
                  <w:tcMar>
                    <w:top w:w="120" w:type="dxa"/>
                    <w:left w:w="120" w:type="dxa"/>
                    <w:bottom w:w="120" w:type="dxa"/>
                    <w:right w:w="120" w:type="dxa"/>
                  </w:tcMar>
                  <w:hideMark/>
                </w:tcPr>
                <w:p w14:paraId="64CC7AC2" w14:textId="77777777" w:rsidR="00E23B57" w:rsidRPr="00E23B57" w:rsidRDefault="00E23B57" w:rsidP="00E23B57">
                  <w:pPr>
                    <w:widowControl/>
                    <w:jc w:val="left"/>
                    <w:rPr>
                      <w:ins w:id="4266" w:author="Bonnie Yang" w:date="2023-11-10T20:10:00Z"/>
                      <w:rFonts w:ascii="Segoe UI" w:eastAsia="宋体" w:hAnsi="Segoe UI" w:cs="Segoe UI"/>
                      <w:color w:val="172B4D"/>
                      <w:spacing w:val="-1"/>
                      <w:kern w:val="0"/>
                      <w:szCs w:val="21"/>
                    </w:rPr>
                  </w:pPr>
                  <w:ins w:id="4267" w:author="Bonnie Yang" w:date="2023-11-10T20:10:00Z">
                    <w:r w:rsidRPr="00E23B57">
                      <w:rPr>
                        <w:rFonts w:ascii="Segoe UI" w:eastAsia="宋体" w:hAnsi="Segoe UI" w:cs="Segoe UI"/>
                        <w:color w:val="172B4D"/>
                        <w:spacing w:val="-1"/>
                        <w:kern w:val="0"/>
                        <w:szCs w:val="21"/>
                      </w:rPr>
                      <w:t>If the ingredient hasn’t been published, and there are more than one linked vendor items</w:t>
                    </w:r>
                  </w:ins>
                </w:p>
              </w:tc>
              <w:tc>
                <w:tcPr>
                  <w:tcW w:w="6377" w:type="dxa"/>
                  <w:tcMar>
                    <w:top w:w="120" w:type="dxa"/>
                    <w:left w:w="120" w:type="dxa"/>
                    <w:bottom w:w="120" w:type="dxa"/>
                    <w:right w:w="120" w:type="dxa"/>
                  </w:tcMar>
                  <w:hideMark/>
                </w:tcPr>
                <w:p w14:paraId="138E632F" w14:textId="77777777" w:rsidR="00E23B57" w:rsidRPr="00E23B57" w:rsidRDefault="00E23B57" w:rsidP="00E23B57">
                  <w:pPr>
                    <w:widowControl/>
                    <w:tabs>
                      <w:tab w:val="num" w:pos="720"/>
                    </w:tabs>
                    <w:ind w:left="720" w:hanging="360"/>
                    <w:jc w:val="left"/>
                    <w:rPr>
                      <w:ins w:id="4268" w:author="Bonnie Yang" w:date="2023-11-10T20:10:00Z"/>
                      <w:rFonts w:ascii="Segoe UI" w:eastAsia="宋体" w:hAnsi="Segoe UI" w:cs="Segoe UI"/>
                      <w:color w:val="172B4D"/>
                      <w:spacing w:val="-1"/>
                      <w:kern w:val="0"/>
                      <w:szCs w:val="21"/>
                    </w:rPr>
                  </w:pPr>
                  <w:ins w:id="4269" w:author="Bonnie Yang" w:date="2023-11-10T20:10:00Z">
                    <w:r w:rsidRPr="00E23B57">
                      <w:rPr>
                        <w:rFonts w:ascii="Segoe UI" w:eastAsia="宋体" w:hAnsi="Segoe UI" w:cs="Segoe UI"/>
                        <w:color w:val="172B4D"/>
                        <w:spacing w:val="-1"/>
                        <w:kern w:val="0"/>
                        <w:szCs w:val="21"/>
                      </w:rPr>
                      <w:t xml:space="preserve">The inventory unit of the ingredient = the base </w:t>
                    </w:r>
                    <w:proofErr w:type="spellStart"/>
                    <w:r w:rsidRPr="00E23B57">
                      <w:rPr>
                        <w:rFonts w:ascii="Segoe UI" w:eastAsia="宋体" w:hAnsi="Segoe UI" w:cs="Segoe UI"/>
                        <w:color w:val="172B4D"/>
                        <w:spacing w:val="-1"/>
                        <w:kern w:val="0"/>
                        <w:szCs w:val="21"/>
                      </w:rPr>
                      <w:t>uom</w:t>
                    </w:r>
                    <w:proofErr w:type="spellEnd"/>
                    <w:r w:rsidRPr="00E23B57">
                      <w:rPr>
                        <w:rFonts w:ascii="Segoe UI" w:eastAsia="宋体" w:hAnsi="Segoe UI" w:cs="Segoe UI"/>
                        <w:color w:val="172B4D"/>
                        <w:spacing w:val="-1"/>
                        <w:kern w:val="0"/>
                        <w:szCs w:val="21"/>
                      </w:rPr>
                      <w:t xml:space="preserve"> of first linked vendor item in DB. We should unlink the vendor item of which base </w:t>
                    </w:r>
                    <w:proofErr w:type="spellStart"/>
                    <w:r w:rsidRPr="00E23B57">
                      <w:rPr>
                        <w:rFonts w:ascii="Segoe UI" w:eastAsia="宋体" w:hAnsi="Segoe UI" w:cs="Segoe UI"/>
                        <w:color w:val="172B4D"/>
                        <w:spacing w:val="-1"/>
                        <w:kern w:val="0"/>
                        <w:szCs w:val="21"/>
                      </w:rPr>
                      <w:t>uom</w:t>
                    </w:r>
                    <w:proofErr w:type="spellEnd"/>
                    <w:r w:rsidRPr="00E23B57">
                      <w:rPr>
                        <w:rFonts w:ascii="Segoe UI" w:eastAsia="宋体" w:hAnsi="Segoe UI" w:cs="Segoe UI"/>
                        <w:color w:val="172B4D"/>
                        <w:spacing w:val="-1"/>
                        <w:kern w:val="0"/>
                        <w:szCs w:val="21"/>
                      </w:rPr>
                      <w:t xml:space="preserve"> is </w:t>
                    </w:r>
                    <w:r w:rsidRPr="00E23B57">
                      <w:rPr>
                        <w:rFonts w:ascii="Segoe UI" w:eastAsia="宋体" w:hAnsi="Segoe UI" w:cs="Segoe UI"/>
                        <w:b/>
                        <w:bCs/>
                        <w:color w:val="172B4D"/>
                        <w:spacing w:val="-1"/>
                        <w:kern w:val="0"/>
                        <w:szCs w:val="21"/>
                      </w:rPr>
                      <w:t>NOT</w:t>
                    </w:r>
                    <w:r w:rsidRPr="00E23B57">
                      <w:rPr>
                        <w:rFonts w:ascii="Segoe UI" w:eastAsia="宋体" w:hAnsi="Segoe UI" w:cs="Segoe UI"/>
                        <w:color w:val="172B4D"/>
                        <w:spacing w:val="-1"/>
                        <w:kern w:val="0"/>
                        <w:szCs w:val="21"/>
                      </w:rPr>
                      <w:t xml:space="preserve"> the same category as the inventory unit</w:t>
                    </w:r>
                  </w:ins>
                </w:p>
                <w:p w14:paraId="587FBB78" w14:textId="77777777" w:rsidR="00E23B57" w:rsidRPr="00E23B57" w:rsidRDefault="00E23B57" w:rsidP="00E23B57">
                  <w:pPr>
                    <w:widowControl/>
                    <w:tabs>
                      <w:tab w:val="num" w:pos="720"/>
                    </w:tabs>
                    <w:ind w:left="720" w:hanging="360"/>
                    <w:jc w:val="left"/>
                    <w:rPr>
                      <w:ins w:id="4270" w:author="Bonnie Yang" w:date="2023-11-10T20:10:00Z"/>
                      <w:rFonts w:ascii="Segoe UI" w:eastAsia="宋体" w:hAnsi="Segoe UI" w:cs="Segoe UI"/>
                      <w:color w:val="172B4D"/>
                      <w:spacing w:val="-1"/>
                      <w:kern w:val="0"/>
                      <w:szCs w:val="21"/>
                    </w:rPr>
                  </w:pPr>
                  <w:ins w:id="4271" w:author="Bonnie Yang" w:date="2023-11-10T20:10:00Z">
                    <w:r w:rsidRPr="00E23B57">
                      <w:rPr>
                        <w:rFonts w:ascii="Segoe UI" w:eastAsia="宋体" w:hAnsi="Segoe UI" w:cs="Segoe UI"/>
                        <w:color w:val="172B4D"/>
                        <w:spacing w:val="-1"/>
                        <w:kern w:val="0"/>
                        <w:szCs w:val="21"/>
                      </w:rPr>
                      <w:t xml:space="preserve">If the inventory unit is updated, we should update ERP Inventory Unit, </w:t>
                    </w:r>
                    <w:proofErr w:type="spellStart"/>
                    <w:r w:rsidRPr="00E23B57">
                      <w:rPr>
                        <w:rFonts w:ascii="Segoe UI" w:eastAsia="宋体" w:hAnsi="Segoe UI" w:cs="Segoe UI"/>
                        <w:color w:val="172B4D"/>
                        <w:spacing w:val="-1"/>
                        <w:kern w:val="0"/>
                        <w:szCs w:val="21"/>
                      </w:rPr>
                      <w:t>unit_sequence_group</w:t>
                    </w:r>
                    <w:proofErr w:type="spellEnd"/>
                    <w:r w:rsidRPr="00E23B57">
                      <w:rPr>
                        <w:rFonts w:ascii="Segoe UI" w:eastAsia="宋体" w:hAnsi="Segoe UI" w:cs="Segoe UI"/>
                        <w:color w:val="172B4D"/>
                        <w:spacing w:val="-1"/>
                        <w:kern w:val="0"/>
                        <w:szCs w:val="21"/>
                      </w:rPr>
                      <w:t xml:space="preserve"> &amp; </w:t>
                    </w:r>
                    <w:proofErr w:type="spellStart"/>
                    <w:r w:rsidRPr="00E23B57">
                      <w:rPr>
                        <w:rFonts w:ascii="Segoe UI" w:eastAsia="宋体" w:hAnsi="Segoe UI" w:cs="Segoe UI"/>
                        <w:color w:val="172B4D"/>
                        <w:spacing w:val="-1"/>
                        <w:kern w:val="0"/>
                        <w:szCs w:val="21"/>
                      </w:rPr>
                      <w:t>purchase_unit</w:t>
                    </w:r>
                    <w:proofErr w:type="spellEnd"/>
                    <w:r w:rsidRPr="00E23B57">
                      <w:rPr>
                        <w:rFonts w:ascii="Segoe UI" w:eastAsia="宋体" w:hAnsi="Segoe UI" w:cs="Segoe UI"/>
                        <w:color w:val="172B4D"/>
                        <w:spacing w:val="-1"/>
                        <w:kern w:val="0"/>
                        <w:szCs w:val="21"/>
                      </w:rPr>
                      <w:t xml:space="preserve"> according to inventory unit as well.</w:t>
                    </w:r>
                  </w:ins>
                </w:p>
                <w:p w14:paraId="3747C9AE" w14:textId="77777777" w:rsidR="00E23B57" w:rsidRPr="00E23B57" w:rsidRDefault="00E23B57" w:rsidP="00E23B57">
                  <w:pPr>
                    <w:widowControl/>
                    <w:tabs>
                      <w:tab w:val="num" w:pos="720"/>
                    </w:tabs>
                    <w:ind w:left="720" w:hanging="360"/>
                    <w:jc w:val="left"/>
                    <w:rPr>
                      <w:ins w:id="4272" w:author="Bonnie Yang" w:date="2023-11-10T20:10:00Z"/>
                      <w:rFonts w:ascii="Segoe UI" w:eastAsia="宋体" w:hAnsi="Segoe UI" w:cs="Segoe UI"/>
                      <w:color w:val="172B4D"/>
                      <w:spacing w:val="-1"/>
                      <w:kern w:val="0"/>
                      <w:szCs w:val="21"/>
                    </w:rPr>
                  </w:pPr>
                  <w:ins w:id="4273" w:author="Bonnie Yang" w:date="2023-11-10T20:10:00Z">
                    <w:r w:rsidRPr="00E23B57">
                      <w:rPr>
                        <w:rFonts w:ascii="Segoe UI" w:eastAsia="宋体" w:hAnsi="Segoe UI" w:cs="Segoe UI"/>
                        <w:color w:val="172B4D"/>
                        <w:spacing w:val="-1"/>
                        <w:kern w:val="0"/>
                        <w:szCs w:val="21"/>
                      </w:rPr>
                      <w:t>Record change history if the inventory unit is changed</w:t>
                    </w:r>
                  </w:ins>
                </w:p>
                <w:p w14:paraId="5810DEF1" w14:textId="77777777" w:rsidR="00E23B57" w:rsidRPr="00E23B57" w:rsidRDefault="00E23B57" w:rsidP="00E23B57">
                  <w:pPr>
                    <w:widowControl/>
                    <w:tabs>
                      <w:tab w:val="num" w:pos="720"/>
                    </w:tabs>
                    <w:ind w:left="720" w:hanging="360"/>
                    <w:jc w:val="left"/>
                    <w:rPr>
                      <w:ins w:id="4274" w:author="Bonnie Yang" w:date="2023-11-10T20:10:00Z"/>
                      <w:rFonts w:ascii="Segoe UI" w:eastAsia="宋体" w:hAnsi="Segoe UI" w:cs="Segoe UI"/>
                      <w:color w:val="172B4D"/>
                      <w:spacing w:val="-1"/>
                      <w:kern w:val="0"/>
                      <w:szCs w:val="21"/>
                    </w:rPr>
                  </w:pPr>
                  <w:ins w:id="4275" w:author="Bonnie Yang" w:date="2023-11-10T20:10:00Z">
                    <w:r w:rsidRPr="00E23B57">
                      <w:rPr>
                        <w:rFonts w:ascii="Segoe UI" w:eastAsia="宋体" w:hAnsi="Segoe UI" w:cs="Segoe UI"/>
                        <w:color w:val="172B4D"/>
                        <w:spacing w:val="-1"/>
                        <w:kern w:val="0"/>
                        <w:szCs w:val="21"/>
                      </w:rPr>
                      <w:t>After unlinked SKU mapping, we should auto sync it to OG and generate a sync log.</w:t>
                    </w:r>
                    <w:r w:rsidRPr="00E23B57">
                      <w:rPr>
                        <w:rFonts w:ascii="Segoe UI" w:eastAsia="宋体" w:hAnsi="Segoe UI" w:cs="Segoe UI"/>
                        <w:b/>
                        <w:bCs/>
                        <w:color w:val="172B4D"/>
                        <w:spacing w:val="-1"/>
                        <w:kern w:val="0"/>
                        <w:szCs w:val="21"/>
                      </w:rPr>
                      <w:t xml:space="preserve"> (Updated by Bonnie: 11/7)</w:t>
                    </w:r>
                  </w:ins>
                </w:p>
              </w:tc>
            </w:tr>
            <w:tr w:rsidR="00E23B57" w:rsidRPr="00E23B57" w14:paraId="7B813E04" w14:textId="77777777" w:rsidTr="00E23B57">
              <w:trPr>
                <w:ins w:id="4276" w:author="Bonnie Yang [2]" w:date="2023-11-10T20:10:00Z"/>
              </w:trPr>
              <w:tc>
                <w:tcPr>
                  <w:tcW w:w="2151" w:type="dxa"/>
                  <w:tcMar>
                    <w:top w:w="120" w:type="dxa"/>
                    <w:left w:w="120" w:type="dxa"/>
                    <w:bottom w:w="120" w:type="dxa"/>
                    <w:right w:w="120" w:type="dxa"/>
                  </w:tcMar>
                  <w:hideMark/>
                </w:tcPr>
                <w:p w14:paraId="7E65B7F5" w14:textId="77777777" w:rsidR="00E23B57" w:rsidRPr="00E23B57" w:rsidRDefault="00E23B57" w:rsidP="00E23B57">
                  <w:pPr>
                    <w:widowControl/>
                    <w:jc w:val="left"/>
                    <w:rPr>
                      <w:ins w:id="4277" w:author="Bonnie Yang" w:date="2023-11-10T20:10:00Z"/>
                      <w:rFonts w:ascii="Segoe UI" w:eastAsia="宋体" w:hAnsi="Segoe UI" w:cs="Segoe UI"/>
                      <w:color w:val="172B4D"/>
                      <w:spacing w:val="-1"/>
                      <w:kern w:val="0"/>
                      <w:szCs w:val="21"/>
                    </w:rPr>
                  </w:pPr>
                  <w:ins w:id="4278" w:author="Bonnie Yang" w:date="2023-11-10T20:10:00Z">
                    <w:r w:rsidRPr="00E23B57">
                      <w:rPr>
                        <w:rFonts w:ascii="Segoe UI" w:eastAsia="宋体" w:hAnsi="Segoe UI" w:cs="Segoe UI"/>
                        <w:color w:val="172B4D"/>
                        <w:spacing w:val="-1"/>
                        <w:kern w:val="0"/>
                        <w:szCs w:val="21"/>
                      </w:rPr>
                      <w:t>If the ingredient has been published</w:t>
                    </w:r>
                  </w:ins>
                </w:p>
              </w:tc>
              <w:tc>
                <w:tcPr>
                  <w:tcW w:w="6377" w:type="dxa"/>
                  <w:tcMar>
                    <w:top w:w="120" w:type="dxa"/>
                    <w:left w:w="120" w:type="dxa"/>
                    <w:bottom w:w="120" w:type="dxa"/>
                    <w:right w:w="120" w:type="dxa"/>
                  </w:tcMar>
                  <w:hideMark/>
                </w:tcPr>
                <w:p w14:paraId="1F4F3A27" w14:textId="77777777" w:rsidR="00E23B57" w:rsidRPr="00E23B57" w:rsidRDefault="00E23B57" w:rsidP="00E23B57">
                  <w:pPr>
                    <w:widowControl/>
                    <w:tabs>
                      <w:tab w:val="num" w:pos="720"/>
                    </w:tabs>
                    <w:ind w:left="720" w:hanging="360"/>
                    <w:jc w:val="left"/>
                    <w:rPr>
                      <w:ins w:id="4279" w:author="Bonnie Yang" w:date="2023-11-10T20:10:00Z"/>
                      <w:rFonts w:ascii="Segoe UI" w:eastAsia="宋体" w:hAnsi="Segoe UI" w:cs="Segoe UI"/>
                      <w:color w:val="172B4D"/>
                      <w:spacing w:val="-1"/>
                      <w:kern w:val="0"/>
                      <w:szCs w:val="21"/>
                    </w:rPr>
                  </w:pPr>
                  <w:ins w:id="4280" w:author="Bonnie Yang" w:date="2023-11-10T20:10:00Z">
                    <w:r w:rsidRPr="00E23B57">
                      <w:rPr>
                        <w:rFonts w:ascii="Segoe UI" w:eastAsia="宋体" w:hAnsi="Segoe UI" w:cs="Segoe UI"/>
                        <w:color w:val="172B4D"/>
                        <w:spacing w:val="-1"/>
                        <w:kern w:val="0"/>
                        <w:szCs w:val="21"/>
                      </w:rPr>
                      <w:t xml:space="preserve">We should unlink the vendor item of which base </w:t>
                    </w:r>
                    <w:proofErr w:type="spellStart"/>
                    <w:r w:rsidRPr="00E23B57">
                      <w:rPr>
                        <w:rFonts w:ascii="Segoe UI" w:eastAsia="宋体" w:hAnsi="Segoe UI" w:cs="Segoe UI"/>
                        <w:color w:val="172B4D"/>
                        <w:spacing w:val="-1"/>
                        <w:kern w:val="0"/>
                        <w:szCs w:val="21"/>
                      </w:rPr>
                      <w:t>uom</w:t>
                    </w:r>
                    <w:proofErr w:type="spellEnd"/>
                    <w:r w:rsidRPr="00E23B57">
                      <w:rPr>
                        <w:rFonts w:ascii="Segoe UI" w:eastAsia="宋体" w:hAnsi="Segoe UI" w:cs="Segoe UI"/>
                        <w:color w:val="172B4D"/>
                        <w:spacing w:val="-1"/>
                        <w:kern w:val="0"/>
                        <w:szCs w:val="21"/>
                      </w:rPr>
                      <w:t xml:space="preserve"> is </w:t>
                    </w:r>
                    <w:r w:rsidRPr="00E23B57">
                      <w:rPr>
                        <w:rFonts w:ascii="Segoe UI" w:eastAsia="宋体" w:hAnsi="Segoe UI" w:cs="Segoe UI"/>
                        <w:b/>
                        <w:bCs/>
                        <w:color w:val="172B4D"/>
                        <w:spacing w:val="-1"/>
                        <w:kern w:val="0"/>
                        <w:szCs w:val="21"/>
                      </w:rPr>
                      <w:t>NOT</w:t>
                    </w:r>
                    <w:r w:rsidRPr="00E23B57">
                      <w:rPr>
                        <w:rFonts w:ascii="Segoe UI" w:eastAsia="宋体" w:hAnsi="Segoe UI" w:cs="Segoe UI"/>
                        <w:color w:val="172B4D"/>
                        <w:spacing w:val="-1"/>
                        <w:kern w:val="0"/>
                        <w:szCs w:val="21"/>
                      </w:rPr>
                      <w:t xml:space="preserve"> the same category as the inventory unit</w:t>
                    </w:r>
                  </w:ins>
                </w:p>
                <w:p w14:paraId="3D769F4B" w14:textId="77777777" w:rsidR="00E23B57" w:rsidRPr="00E23B57" w:rsidRDefault="00E23B57" w:rsidP="00E23B57">
                  <w:pPr>
                    <w:widowControl/>
                    <w:tabs>
                      <w:tab w:val="num" w:pos="720"/>
                    </w:tabs>
                    <w:ind w:left="720" w:hanging="360"/>
                    <w:jc w:val="left"/>
                    <w:rPr>
                      <w:ins w:id="4281" w:author="Bonnie Yang" w:date="2023-11-10T20:10:00Z"/>
                      <w:rFonts w:ascii="Segoe UI" w:eastAsia="宋体" w:hAnsi="Segoe UI" w:cs="Segoe UI"/>
                      <w:color w:val="172B4D"/>
                      <w:spacing w:val="-1"/>
                      <w:kern w:val="0"/>
                      <w:szCs w:val="21"/>
                    </w:rPr>
                  </w:pPr>
                  <w:ins w:id="4282" w:author="Bonnie Yang" w:date="2023-11-10T20:10:00Z">
                    <w:r w:rsidRPr="00E23B57">
                      <w:rPr>
                        <w:rFonts w:ascii="Segoe UI" w:eastAsia="宋体" w:hAnsi="Segoe UI" w:cs="Segoe UI"/>
                        <w:color w:val="172B4D"/>
                        <w:spacing w:val="-1"/>
                        <w:kern w:val="0"/>
                        <w:szCs w:val="21"/>
                      </w:rPr>
                      <w:t>Retrigger validation of the ingredient: if all the linked vendor item are unlinked, show validation for the ingredient: missing vendor item</w:t>
                    </w:r>
                  </w:ins>
                </w:p>
                <w:p w14:paraId="0AC9D1C6" w14:textId="77777777" w:rsidR="00E23B57" w:rsidRPr="00E23B57" w:rsidRDefault="00E23B57" w:rsidP="00E23B57">
                  <w:pPr>
                    <w:widowControl/>
                    <w:tabs>
                      <w:tab w:val="num" w:pos="720"/>
                    </w:tabs>
                    <w:ind w:left="720" w:hanging="360"/>
                    <w:jc w:val="left"/>
                    <w:rPr>
                      <w:ins w:id="4283" w:author="Bonnie Yang" w:date="2023-11-10T20:10:00Z"/>
                      <w:rFonts w:ascii="Segoe UI" w:eastAsia="宋体" w:hAnsi="Segoe UI" w:cs="Segoe UI"/>
                      <w:color w:val="172B4D"/>
                      <w:spacing w:val="-1"/>
                      <w:kern w:val="0"/>
                      <w:szCs w:val="21"/>
                    </w:rPr>
                  </w:pPr>
                  <w:ins w:id="4284" w:author="Bonnie Yang" w:date="2023-11-10T20:10:00Z">
                    <w:r w:rsidRPr="00E23B57">
                      <w:rPr>
                        <w:rFonts w:ascii="Segoe UI" w:eastAsia="宋体" w:hAnsi="Segoe UI" w:cs="Segoe UI"/>
                        <w:color w:val="172B4D"/>
                        <w:spacing w:val="-1"/>
                        <w:kern w:val="0"/>
                        <w:szCs w:val="21"/>
                      </w:rPr>
                      <w:t>After unlinked SKU mapping, we should auto sync it to OG and generate a sync log.</w:t>
                    </w:r>
                    <w:r w:rsidRPr="00E23B57">
                      <w:rPr>
                        <w:rFonts w:ascii="Segoe UI" w:eastAsia="宋体" w:hAnsi="Segoe UI" w:cs="Segoe UI"/>
                        <w:b/>
                        <w:bCs/>
                        <w:color w:val="172B4D"/>
                        <w:spacing w:val="-1"/>
                        <w:kern w:val="0"/>
                        <w:szCs w:val="21"/>
                      </w:rPr>
                      <w:t xml:space="preserve"> (Updated by Bonnie: 11/7)</w:t>
                    </w:r>
                  </w:ins>
                </w:p>
              </w:tc>
            </w:tr>
            <w:tr w:rsidR="00E23B57" w:rsidRPr="00E23B57" w14:paraId="0B78B8F6" w14:textId="77777777" w:rsidTr="00E23B57">
              <w:trPr>
                <w:ins w:id="4285" w:author="Bonnie Yang [2]" w:date="2023-11-10T20:10:00Z"/>
              </w:trPr>
              <w:tc>
                <w:tcPr>
                  <w:tcW w:w="2151" w:type="dxa"/>
                  <w:tcMar>
                    <w:top w:w="120" w:type="dxa"/>
                    <w:left w:w="120" w:type="dxa"/>
                    <w:bottom w:w="120" w:type="dxa"/>
                    <w:right w:w="120" w:type="dxa"/>
                  </w:tcMar>
                  <w:hideMark/>
                </w:tcPr>
                <w:p w14:paraId="28351C49" w14:textId="77777777" w:rsidR="00E23B57" w:rsidRPr="00E23B57" w:rsidRDefault="00E23B57" w:rsidP="00E23B57">
                  <w:pPr>
                    <w:widowControl/>
                    <w:jc w:val="left"/>
                    <w:rPr>
                      <w:ins w:id="4286" w:author="Bonnie Yang" w:date="2023-11-10T20:10:00Z"/>
                      <w:rFonts w:ascii="Segoe UI" w:eastAsia="宋体" w:hAnsi="Segoe UI" w:cs="Segoe UI"/>
                      <w:color w:val="172B4D"/>
                      <w:spacing w:val="-1"/>
                      <w:kern w:val="0"/>
                      <w:szCs w:val="21"/>
                    </w:rPr>
                  </w:pPr>
                  <w:ins w:id="4287" w:author="Bonnie Yang" w:date="2023-11-10T20:10:00Z">
                    <w:r w:rsidRPr="00E23B57">
                      <w:rPr>
                        <w:rFonts w:ascii="Segoe UI" w:eastAsia="宋体" w:hAnsi="Segoe UI" w:cs="Segoe UI"/>
                        <w:color w:val="172B4D"/>
                        <w:spacing w:val="-1"/>
                        <w:kern w:val="0"/>
                        <w:szCs w:val="21"/>
                      </w:rPr>
                      <w:t xml:space="preserve">A vendor item’s Base UOM is </w:t>
                    </w:r>
                    <w:proofErr w:type="gramStart"/>
                    <w:r w:rsidRPr="00E23B57">
                      <w:rPr>
                        <w:rFonts w:ascii="Segoe UI" w:eastAsia="宋体" w:hAnsi="Segoe UI" w:cs="Segoe UI"/>
                        <w:color w:val="172B4D"/>
                        <w:spacing w:val="-1"/>
                        <w:kern w:val="0"/>
                        <w:szCs w:val="21"/>
                      </w:rPr>
                      <w:t>update</w:t>
                    </w:r>
                    <w:proofErr w:type="gramEnd"/>
                    <w:r w:rsidRPr="00E23B57">
                      <w:rPr>
                        <w:rFonts w:ascii="Segoe UI" w:eastAsia="宋体" w:hAnsi="Segoe UI" w:cs="Segoe UI"/>
                        <w:color w:val="172B4D"/>
                        <w:spacing w:val="-1"/>
                        <w:kern w:val="0"/>
                        <w:szCs w:val="21"/>
                      </w:rPr>
                      <w:t>, AND it is unlinked with an ingredient/non-food item</w:t>
                    </w:r>
                  </w:ins>
                </w:p>
              </w:tc>
              <w:tc>
                <w:tcPr>
                  <w:tcW w:w="6377" w:type="dxa"/>
                  <w:tcMar>
                    <w:top w:w="120" w:type="dxa"/>
                    <w:left w:w="120" w:type="dxa"/>
                    <w:bottom w:w="120" w:type="dxa"/>
                    <w:right w:w="120" w:type="dxa"/>
                  </w:tcMar>
                  <w:hideMark/>
                </w:tcPr>
                <w:p w14:paraId="188AE7AD" w14:textId="77777777" w:rsidR="00E23B57" w:rsidRPr="00E23B57" w:rsidRDefault="00E23B57" w:rsidP="00E23B57">
                  <w:pPr>
                    <w:widowControl/>
                    <w:tabs>
                      <w:tab w:val="num" w:pos="720"/>
                    </w:tabs>
                    <w:ind w:left="720" w:hanging="360"/>
                    <w:jc w:val="left"/>
                    <w:rPr>
                      <w:ins w:id="4288" w:author="Bonnie Yang" w:date="2023-11-10T20:10:00Z"/>
                      <w:rFonts w:ascii="Segoe UI" w:eastAsia="宋体" w:hAnsi="Segoe UI" w:cs="Segoe UI"/>
                      <w:color w:val="172B4D"/>
                      <w:spacing w:val="-1"/>
                      <w:kern w:val="0"/>
                      <w:szCs w:val="21"/>
                    </w:rPr>
                  </w:pPr>
                  <w:ins w:id="4289" w:author="Bonnie Yang" w:date="2023-11-10T20:10:00Z">
                    <w:r w:rsidRPr="00E23B57">
                      <w:rPr>
                        <w:rFonts w:ascii="Segoe UI" w:eastAsia="宋体" w:hAnsi="Segoe UI" w:cs="Segoe UI"/>
                        <w:color w:val="172B4D"/>
                        <w:spacing w:val="-1"/>
                        <w:kern w:val="0"/>
                        <w:szCs w:val="21"/>
                      </w:rPr>
                      <w:t>Send an alert to the slack change</w:t>
                    </w:r>
                  </w:ins>
                </w:p>
                <w:p w14:paraId="23E69272" w14:textId="77777777" w:rsidR="00E23B57" w:rsidRPr="00E23B57" w:rsidRDefault="00E23B57" w:rsidP="00E23B57">
                  <w:pPr>
                    <w:widowControl/>
                    <w:tabs>
                      <w:tab w:val="num" w:pos="720"/>
                    </w:tabs>
                    <w:ind w:left="720" w:hanging="360"/>
                    <w:jc w:val="left"/>
                    <w:rPr>
                      <w:ins w:id="4290" w:author="Bonnie Yang" w:date="2023-11-10T20:10:00Z"/>
                      <w:rFonts w:ascii="Segoe UI" w:eastAsia="宋体" w:hAnsi="Segoe UI" w:cs="Segoe UI"/>
                      <w:color w:val="172B4D"/>
                      <w:spacing w:val="-1"/>
                      <w:kern w:val="0"/>
                      <w:szCs w:val="21"/>
                    </w:rPr>
                  </w:pPr>
                  <w:ins w:id="4291" w:author="Bonnie Yang" w:date="2023-11-10T20:10:00Z">
                    <w:r w:rsidRPr="00E23B57">
                      <w:rPr>
                        <w:rFonts w:ascii="Segoe UI" w:eastAsia="宋体" w:hAnsi="Segoe UI" w:cs="Segoe UI"/>
                        <w:color w:val="172B4D"/>
                        <w:spacing w:val="-1"/>
                        <w:kern w:val="0"/>
                        <w:szCs w:val="21"/>
                      </w:rPr>
                      <w:t>Message:</w:t>
                    </w:r>
                  </w:ins>
                </w:p>
                <w:p w14:paraId="5F8CD489" w14:textId="77777777" w:rsidR="00E23B57" w:rsidRPr="00E23B57" w:rsidRDefault="00E23B57" w:rsidP="00E23B57">
                  <w:pPr>
                    <w:widowControl/>
                    <w:tabs>
                      <w:tab w:val="num" w:pos="720"/>
                    </w:tabs>
                    <w:ind w:left="720" w:hanging="360"/>
                    <w:jc w:val="left"/>
                    <w:rPr>
                      <w:ins w:id="4292" w:author="Bonnie Yang" w:date="2023-11-10T20:10:00Z"/>
                      <w:rFonts w:ascii="Segoe UI" w:eastAsia="宋体" w:hAnsi="Segoe UI" w:cs="Segoe UI"/>
                      <w:color w:val="172B4D"/>
                      <w:spacing w:val="-1"/>
                      <w:kern w:val="0"/>
                      <w:szCs w:val="21"/>
                    </w:rPr>
                  </w:pPr>
                  <w:ins w:id="4293" w:author="Bonnie Yang" w:date="2023-11-10T20:10:00Z">
                    <w:r w:rsidRPr="00E23B57">
                      <w:rPr>
                        <w:rFonts w:ascii="Segoe UI" w:eastAsia="宋体" w:hAnsi="Segoe UI" w:cs="Segoe UI"/>
                        <w:color w:val="172B4D"/>
                        <w:spacing w:val="-1"/>
                        <w:kern w:val="0"/>
                        <w:szCs w:val="21"/>
                      </w:rPr>
                      <w:t>'[09/22/2023] Unlinked Cookbook items with Order Grid items</w:t>
                    </w:r>
                  </w:ins>
                </w:p>
                <w:p w14:paraId="38C283A8" w14:textId="77777777" w:rsidR="00E23B57" w:rsidRPr="00E23B57" w:rsidRDefault="00E23B57" w:rsidP="00E23B57">
                  <w:pPr>
                    <w:widowControl/>
                    <w:tabs>
                      <w:tab w:val="num" w:pos="720"/>
                    </w:tabs>
                    <w:ind w:left="720" w:hanging="360"/>
                    <w:jc w:val="left"/>
                    <w:rPr>
                      <w:ins w:id="4294" w:author="Bonnie Yang" w:date="2023-11-10T20:10:00Z"/>
                      <w:rFonts w:ascii="Segoe UI" w:eastAsia="宋体" w:hAnsi="Segoe UI" w:cs="Segoe UI"/>
                      <w:color w:val="172B4D"/>
                      <w:spacing w:val="-1"/>
                      <w:kern w:val="0"/>
                      <w:szCs w:val="21"/>
                    </w:rPr>
                  </w:pPr>
                  <w:ins w:id="4295" w:author="Bonnie Yang" w:date="2023-11-10T20:10:00Z">
                    <w:r w:rsidRPr="00E23B57">
                      <w:rPr>
                        <w:rFonts w:ascii="Segoe UI" w:eastAsia="宋体" w:hAnsi="Segoe UI" w:cs="Segoe UI"/>
                        <w:color w:val="172B4D"/>
                        <w:spacing w:val="-1"/>
                        <w:kern w:val="0"/>
                        <w:szCs w:val="21"/>
                      </w:rPr>
                      <w:t xml:space="preserve">Cookbook </w:t>
                    </w:r>
                    <w:proofErr w:type="gramStart"/>
                    <w:r w:rsidRPr="00E23B57">
                      <w:rPr>
                        <w:rFonts w:ascii="Segoe UI" w:eastAsia="宋体" w:hAnsi="Segoe UI" w:cs="Segoe UI"/>
                        <w:color w:val="172B4D"/>
                        <w:spacing w:val="-1"/>
                        <w:kern w:val="0"/>
                        <w:szCs w:val="21"/>
                      </w:rPr>
                      <w:t>item’s</w:t>
                    </w:r>
                    <w:proofErr w:type="gramEnd"/>
                    <w:r w:rsidRPr="00E23B57">
                      <w:rPr>
                        <w:rFonts w:ascii="Segoe UI" w:eastAsia="宋体" w:hAnsi="Segoe UI" w:cs="Segoe UI"/>
                        <w:color w:val="172B4D"/>
                        <w:spacing w:val="-1"/>
                        <w:kern w:val="0"/>
                        <w:szCs w:val="21"/>
                      </w:rPr>
                      <w:t xml:space="preserve"> UOM </w:t>
                    </w:r>
                    <w:proofErr w:type="gramStart"/>
                    <w:r w:rsidRPr="00E23B57">
                      <w:rPr>
                        <w:rFonts w:ascii="Segoe UI" w:eastAsia="宋体" w:hAnsi="Segoe UI" w:cs="Segoe UI"/>
                        <w:color w:val="172B4D"/>
                        <w:spacing w:val="-1"/>
                        <w:kern w:val="0"/>
                        <w:szCs w:val="21"/>
                      </w:rPr>
                      <w:t>is</w:t>
                    </w:r>
                    <w:proofErr w:type="gramEnd"/>
                    <w:r w:rsidRPr="00E23B57">
                      <w:rPr>
                        <w:rFonts w:ascii="Segoe UI" w:eastAsia="宋体" w:hAnsi="Segoe UI" w:cs="Segoe UI"/>
                        <w:color w:val="172B4D"/>
                        <w:spacing w:val="-1"/>
                        <w:kern w:val="0"/>
                        <w:szCs w:val="21"/>
                      </w:rPr>
                      <w:t xml:space="preserve"> not the same unit category as OG items, successfully unlinked the following Cookbook items with OG items.</w:t>
                    </w:r>
                  </w:ins>
                </w:p>
                <w:p w14:paraId="19418F7D" w14:textId="77777777" w:rsidR="00E23B57" w:rsidRPr="00E23B57" w:rsidRDefault="00E23B57" w:rsidP="00E23B57">
                  <w:pPr>
                    <w:widowControl/>
                    <w:tabs>
                      <w:tab w:val="num" w:pos="720"/>
                    </w:tabs>
                    <w:ind w:left="720" w:hanging="360"/>
                    <w:jc w:val="left"/>
                    <w:rPr>
                      <w:ins w:id="4296" w:author="Bonnie Yang" w:date="2023-11-10T20:10:00Z"/>
                      <w:rFonts w:ascii="Segoe UI" w:eastAsia="宋体" w:hAnsi="Segoe UI" w:cs="Segoe UI"/>
                      <w:color w:val="172B4D"/>
                      <w:spacing w:val="-1"/>
                      <w:kern w:val="0"/>
                      <w:szCs w:val="21"/>
                    </w:rPr>
                  </w:pPr>
                  <w:ins w:id="4297" w:author="Bonnie Yang" w:date="2023-11-10T20:10:00Z">
                    <w:r w:rsidRPr="00E23B57">
                      <w:rPr>
                        <w:rFonts w:ascii="Segoe UI" w:eastAsia="宋体" w:hAnsi="Segoe UI" w:cs="Segoe UI"/>
                        <w:color w:val="172B4D"/>
                        <w:spacing w:val="-1"/>
                        <w:kern w:val="0"/>
                        <w:szCs w:val="21"/>
                      </w:rPr>
                      <w:t xml:space="preserve">Download the updated doc </w:t>
                    </w:r>
                    <w:r w:rsidRPr="00E23B57">
                      <w:rPr>
                        <w:rFonts w:ascii="Segoe UI" w:eastAsia="宋体" w:hAnsi="Segoe UI" w:cs="Segoe UI"/>
                        <w:b/>
                        <w:bCs/>
                        <w:color w:val="172B4D"/>
                        <w:spacing w:val="-1"/>
                        <w:kern w:val="0"/>
                        <w:szCs w:val="21"/>
                      </w:rPr>
                      <w:t>here'</w:t>
                    </w:r>
                  </w:ins>
                </w:p>
                <w:p w14:paraId="4B7BD014" w14:textId="77777777" w:rsidR="00E23B57" w:rsidRDefault="00E23B57" w:rsidP="00E23B57">
                  <w:pPr>
                    <w:widowControl/>
                    <w:tabs>
                      <w:tab w:val="num" w:pos="720"/>
                    </w:tabs>
                    <w:ind w:left="720" w:hanging="360"/>
                    <w:jc w:val="left"/>
                    <w:rPr>
                      <w:ins w:id="4298" w:author="Bonnie Yang" w:date="2023-11-10T20:12:00Z"/>
                      <w:rFonts w:ascii="Segoe UI" w:eastAsia="宋体" w:hAnsi="Segoe UI" w:cs="Segoe UI"/>
                      <w:color w:val="172B4D"/>
                      <w:spacing w:val="-1"/>
                      <w:kern w:val="0"/>
                      <w:szCs w:val="21"/>
                    </w:rPr>
                  </w:pPr>
                  <w:ins w:id="4299" w:author="Bonnie Yang" w:date="2023-11-10T20:10:00Z">
                    <w:r w:rsidRPr="00E23B57">
                      <w:rPr>
                        <w:rFonts w:ascii="Segoe UI" w:eastAsia="宋体" w:hAnsi="Segoe UI" w:cs="Segoe UI"/>
                        <w:color w:val="172B4D"/>
                        <w:spacing w:val="-1"/>
                        <w:kern w:val="0"/>
                        <w:szCs w:val="21"/>
                      </w:rPr>
                      <w:t>Template:</w:t>
                    </w:r>
                  </w:ins>
                </w:p>
                <w:p w14:paraId="032A5E85" w14:textId="30CFF680" w:rsidR="00E23B57" w:rsidRPr="00E23B57" w:rsidRDefault="00E23B57">
                  <w:pPr>
                    <w:widowControl/>
                    <w:tabs>
                      <w:tab w:val="num" w:pos="720"/>
                    </w:tabs>
                    <w:jc w:val="left"/>
                    <w:rPr>
                      <w:ins w:id="4300" w:author="Bonnie Yang" w:date="2023-11-10T20:10:00Z"/>
                      <w:rFonts w:ascii="Segoe UI" w:eastAsia="宋体" w:hAnsi="Segoe UI" w:cs="Segoe UI"/>
                      <w:color w:val="172B4D"/>
                      <w:spacing w:val="-1"/>
                      <w:kern w:val="0"/>
                      <w:szCs w:val="21"/>
                    </w:rPr>
                    <w:pPrChange w:id="4301" w:author="Bonnie Yang [2]" w:date="2023-11-10T20:12:00Z">
                      <w:pPr>
                        <w:widowControl/>
                        <w:tabs>
                          <w:tab w:val="num" w:pos="720"/>
                        </w:tabs>
                        <w:ind w:left="720" w:hanging="360"/>
                        <w:jc w:val="left"/>
                      </w:pPr>
                    </w:pPrChange>
                  </w:pPr>
                  <w:ins w:id="4302" w:author="Bonnie Yang" w:date="2023-11-10T20:12:00Z">
                    <w:r>
                      <w:rPr>
                        <w:noProof/>
                      </w:rPr>
                      <w:drawing>
                        <wp:inline distT="0" distB="0" distL="0" distR="0" wp14:anchorId="35305D59" wp14:editId="1CED0606">
                          <wp:extent cx="4220975" cy="301632"/>
                          <wp:effectExtent l="0" t="0" r="8255" b="3175"/>
                          <wp:docPr id="1933878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78342" name=""/>
                                  <pic:cNvPicPr/>
                                </pic:nvPicPr>
                                <pic:blipFill>
                                  <a:blip r:embed="rId202"/>
                                  <a:stretch>
                                    <a:fillRect/>
                                  </a:stretch>
                                </pic:blipFill>
                                <pic:spPr>
                                  <a:xfrm>
                                    <a:off x="0" y="0"/>
                                    <a:ext cx="4266890" cy="304913"/>
                                  </a:xfrm>
                                  <a:prstGeom prst="rect">
                                    <a:avLst/>
                                  </a:prstGeom>
                                </pic:spPr>
                              </pic:pic>
                            </a:graphicData>
                          </a:graphic>
                        </wp:inline>
                      </w:drawing>
                    </w:r>
                  </w:ins>
                </w:p>
              </w:tc>
            </w:tr>
            <w:tr w:rsidR="00E23B57" w:rsidRPr="00E23B57" w14:paraId="01EEF711" w14:textId="77777777" w:rsidTr="00E23B57">
              <w:trPr>
                <w:ins w:id="4303" w:author="Bonnie Yang [2]" w:date="2023-11-10T20:12:00Z"/>
              </w:trPr>
              <w:tc>
                <w:tcPr>
                  <w:tcW w:w="2151" w:type="dxa"/>
                  <w:tcMar>
                    <w:top w:w="120" w:type="dxa"/>
                    <w:left w:w="120" w:type="dxa"/>
                    <w:bottom w:w="120" w:type="dxa"/>
                    <w:right w:w="120" w:type="dxa"/>
                  </w:tcMar>
                </w:tcPr>
                <w:p w14:paraId="524E4D92" w14:textId="7DEA35EC" w:rsidR="00E23B57" w:rsidRPr="00E23B57" w:rsidRDefault="00E23B57" w:rsidP="00E23B57">
                  <w:pPr>
                    <w:widowControl/>
                    <w:jc w:val="left"/>
                    <w:rPr>
                      <w:ins w:id="4304" w:author="Bonnie Yang" w:date="2023-11-10T20:12:00Z"/>
                      <w:rFonts w:ascii="Segoe UI" w:eastAsia="宋体" w:hAnsi="Segoe UI" w:cs="Segoe UI"/>
                      <w:color w:val="172B4D"/>
                      <w:spacing w:val="-1"/>
                      <w:kern w:val="0"/>
                      <w:szCs w:val="21"/>
                    </w:rPr>
                  </w:pPr>
                  <w:ins w:id="4305" w:author="Bonnie Yang" w:date="2023-11-10T20:13:00Z">
                    <w:r w:rsidRPr="00E23B57">
                      <w:rPr>
                        <w:rFonts w:ascii="Segoe UI" w:eastAsia="宋体" w:hAnsi="Segoe UI" w:cs="Segoe UI"/>
                        <w:color w:val="172B4D"/>
                        <w:spacing w:val="-1"/>
                        <w:kern w:val="0"/>
                        <w:szCs w:val="21"/>
                      </w:rPr>
                      <w:t>Feature toggle</w:t>
                    </w:r>
                  </w:ins>
                </w:p>
              </w:tc>
              <w:tc>
                <w:tcPr>
                  <w:tcW w:w="6377" w:type="dxa"/>
                  <w:tcMar>
                    <w:top w:w="120" w:type="dxa"/>
                    <w:left w:w="120" w:type="dxa"/>
                    <w:bottom w:w="120" w:type="dxa"/>
                    <w:right w:w="120" w:type="dxa"/>
                  </w:tcMar>
                </w:tcPr>
                <w:p w14:paraId="2521DC7C" w14:textId="7952A99C" w:rsidR="00E23B57" w:rsidRPr="00E23B57" w:rsidRDefault="00E23B57" w:rsidP="00E23B57">
                  <w:pPr>
                    <w:widowControl/>
                    <w:tabs>
                      <w:tab w:val="num" w:pos="720"/>
                    </w:tabs>
                    <w:jc w:val="left"/>
                    <w:rPr>
                      <w:ins w:id="4306" w:author="Bonnie Yang" w:date="2023-11-10T20:14:00Z"/>
                      <w:rFonts w:ascii="Segoe UI" w:eastAsia="宋体" w:hAnsi="Segoe UI" w:cs="Segoe UI"/>
                      <w:color w:val="172B4D"/>
                      <w:spacing w:val="-1"/>
                      <w:kern w:val="0"/>
                      <w:szCs w:val="21"/>
                    </w:rPr>
                  </w:pPr>
                  <w:ins w:id="4307" w:author="Bonnie Yang" w:date="2023-11-10T20:14:00Z">
                    <w:r>
                      <w:rPr>
                        <w:rFonts w:ascii="Segoe UI" w:eastAsia="宋体" w:hAnsi="Segoe UI" w:cs="Segoe UI"/>
                        <w:color w:val="172B4D"/>
                        <w:spacing w:val="-1"/>
                        <w:kern w:val="0"/>
                        <w:szCs w:val="21"/>
                      </w:rPr>
                      <w:t>A</w:t>
                    </w:r>
                    <w:r w:rsidRPr="00E23B57">
                      <w:rPr>
                        <w:rFonts w:ascii="Segoe UI" w:eastAsia="宋体" w:hAnsi="Segoe UI" w:cs="Segoe UI"/>
                        <w:color w:val="172B4D"/>
                        <w:spacing w:val="-1"/>
                        <w:kern w:val="0"/>
                        <w:szCs w:val="21"/>
                      </w:rPr>
                      <w:t xml:space="preserve"> new feature toggle execute-unlink-flag to control the write access of the unlink action</w:t>
                    </w:r>
                  </w:ins>
                </w:p>
                <w:p w14:paraId="65B6E445" w14:textId="504BC26F" w:rsidR="00E23B57" w:rsidRPr="00E23B57" w:rsidRDefault="00E23B57" w:rsidP="00E23B57">
                  <w:pPr>
                    <w:widowControl/>
                    <w:tabs>
                      <w:tab w:val="num" w:pos="720"/>
                    </w:tabs>
                    <w:jc w:val="left"/>
                    <w:rPr>
                      <w:ins w:id="4308" w:author="Bonnie Yang" w:date="2023-11-10T20:14:00Z"/>
                      <w:rFonts w:ascii="Segoe UI" w:eastAsia="宋体" w:hAnsi="Segoe UI" w:cs="Segoe UI"/>
                      <w:color w:val="172B4D"/>
                      <w:spacing w:val="-1"/>
                      <w:kern w:val="0"/>
                      <w:szCs w:val="21"/>
                    </w:rPr>
                  </w:pPr>
                  <w:ins w:id="4309" w:author="Bonnie Yang" w:date="2023-11-10T20:14:00Z">
                    <w:r w:rsidRPr="00E23B57">
                      <w:rPr>
                        <w:rFonts w:ascii="Segoe UI" w:eastAsia="宋体" w:hAnsi="Segoe UI" w:cs="Segoe UI"/>
                        <w:color w:val="172B4D"/>
                        <w:spacing w:val="-1"/>
                        <w:kern w:val="0"/>
                        <w:szCs w:val="21"/>
                      </w:rPr>
                      <w:t>when execute-unlink-flag = true: really unlink</w:t>
                    </w:r>
                  </w:ins>
                </w:p>
                <w:p w14:paraId="2102C291" w14:textId="346028F2" w:rsidR="00E23B57" w:rsidRPr="00E23B57" w:rsidRDefault="00E23B57">
                  <w:pPr>
                    <w:widowControl/>
                    <w:tabs>
                      <w:tab w:val="num" w:pos="720"/>
                    </w:tabs>
                    <w:jc w:val="left"/>
                    <w:rPr>
                      <w:ins w:id="4310" w:author="Bonnie Yang" w:date="2023-11-10T20:12:00Z"/>
                      <w:rFonts w:ascii="Segoe UI" w:eastAsia="宋体" w:hAnsi="Segoe UI" w:cs="Segoe UI"/>
                      <w:color w:val="172B4D"/>
                      <w:spacing w:val="-1"/>
                      <w:kern w:val="0"/>
                      <w:szCs w:val="21"/>
                    </w:rPr>
                    <w:pPrChange w:id="4311" w:author="Bonnie Yang [2]" w:date="2023-11-10T20:14:00Z">
                      <w:pPr>
                        <w:widowControl/>
                        <w:tabs>
                          <w:tab w:val="num" w:pos="720"/>
                        </w:tabs>
                        <w:ind w:left="720" w:hanging="360"/>
                        <w:jc w:val="left"/>
                      </w:pPr>
                    </w:pPrChange>
                  </w:pPr>
                  <w:ins w:id="4312" w:author="Bonnie Yang" w:date="2023-11-10T20:14:00Z">
                    <w:r w:rsidRPr="00E23B57">
                      <w:rPr>
                        <w:rFonts w:ascii="Segoe UI" w:eastAsia="宋体" w:hAnsi="Segoe UI" w:cs="Segoe UI"/>
                        <w:color w:val="172B4D"/>
                        <w:spacing w:val="-1"/>
                        <w:kern w:val="0"/>
                        <w:szCs w:val="21"/>
                      </w:rPr>
                      <w:t>when execute-unlink-flag = false: skip all logic in this ticket</w:t>
                    </w:r>
                  </w:ins>
                </w:p>
              </w:tc>
            </w:tr>
          </w:tbl>
          <w:p w14:paraId="3F9EE69D" w14:textId="77777777" w:rsidR="00E23B57" w:rsidRPr="00E23B57" w:rsidRDefault="00E23B57">
            <w:pPr>
              <w:rPr>
                <w:ins w:id="4313" w:author="Bonnie Yang" w:date="2023-11-10T20:10:00Z"/>
              </w:rPr>
              <w:pPrChange w:id="4314" w:author="Bonnie Yang [2]" w:date="2023-11-10T20:10:00Z">
                <w:pPr>
                  <w:pStyle w:val="ListParagraph"/>
                  <w:numPr>
                    <w:numId w:val="18"/>
                  </w:numPr>
                  <w:ind w:left="360" w:hanging="360"/>
                </w:pPr>
              </w:pPrChange>
            </w:pPr>
          </w:p>
          <w:p w14:paraId="079B4D81" w14:textId="77777777" w:rsidR="00E23B57" w:rsidRDefault="00E23B57">
            <w:pPr>
              <w:pStyle w:val="ListParagraph"/>
              <w:numPr>
                <w:ilvl w:val="0"/>
                <w:numId w:val="18"/>
              </w:numPr>
              <w:rPr>
                <w:ins w:id="4315" w:author="Bonnie Yang" w:date="2023-11-10T20:09:00Z"/>
              </w:rPr>
              <w:pPrChange w:id="4316" w:author="Bonnie Yang [2]" w:date="2023-11-10T20:09:00Z">
                <w:pPr/>
              </w:pPrChange>
            </w:pPr>
          </w:p>
          <w:p w14:paraId="7AA0BDFE" w14:textId="77777777" w:rsidR="00E23B57" w:rsidRDefault="00E23B57"/>
        </w:tc>
      </w:tr>
      <w:tr w:rsidR="00E77E48" w14:paraId="69D1AD2B" w14:textId="77777777" w:rsidTr="00E77E48">
        <w:tc>
          <w:tcPr>
            <w:tcW w:w="8008" w:type="dxa"/>
            <w:tcBorders>
              <w:top w:val="single" w:sz="4" w:space="0" w:color="auto"/>
              <w:left w:val="single" w:sz="4" w:space="0" w:color="auto"/>
              <w:bottom w:val="single" w:sz="4" w:space="0" w:color="auto"/>
              <w:right w:val="single" w:sz="4" w:space="0" w:color="auto"/>
            </w:tcBorders>
          </w:tcPr>
          <w:p w14:paraId="075C13FC" w14:textId="77777777" w:rsidR="00E77E48" w:rsidRDefault="00E77E48">
            <w:r>
              <w:rPr>
                <w:rFonts w:hint="eastAsia"/>
              </w:rPr>
              <w:lastRenderedPageBreak/>
              <w:t>Exception Scenario:</w:t>
            </w:r>
          </w:p>
          <w:p w14:paraId="727767B0" w14:textId="77777777" w:rsidR="00E77E48" w:rsidRDefault="00E77E48"/>
        </w:tc>
      </w:tr>
      <w:tr w:rsidR="00E77E48" w14:paraId="44600BBF" w14:textId="77777777" w:rsidTr="00E77E48">
        <w:tc>
          <w:tcPr>
            <w:tcW w:w="8008" w:type="dxa"/>
            <w:tcBorders>
              <w:top w:val="single" w:sz="4" w:space="0" w:color="auto"/>
              <w:left w:val="single" w:sz="4" w:space="0" w:color="auto"/>
              <w:bottom w:val="single" w:sz="4" w:space="0" w:color="auto"/>
              <w:right w:val="single" w:sz="4" w:space="0" w:color="auto"/>
            </w:tcBorders>
            <w:hideMark/>
          </w:tcPr>
          <w:p w14:paraId="2BED298F" w14:textId="77777777" w:rsidR="00E77E48" w:rsidRDefault="00E77E48">
            <w:r>
              <w:rPr>
                <w:rFonts w:hint="eastAsia"/>
              </w:rPr>
              <w:t>Notes:</w:t>
            </w:r>
          </w:p>
        </w:tc>
      </w:tr>
      <w:tr w:rsidR="00E77E48" w14:paraId="6BD26FB1" w14:textId="77777777" w:rsidTr="00E77E48">
        <w:tc>
          <w:tcPr>
            <w:tcW w:w="8008" w:type="dxa"/>
            <w:tcBorders>
              <w:top w:val="single" w:sz="4" w:space="0" w:color="auto"/>
              <w:left w:val="single" w:sz="4" w:space="0" w:color="auto"/>
              <w:bottom w:val="single" w:sz="4" w:space="0" w:color="auto"/>
              <w:right w:val="single" w:sz="4" w:space="0" w:color="auto"/>
            </w:tcBorders>
            <w:hideMark/>
          </w:tcPr>
          <w:p w14:paraId="33AF6C17" w14:textId="77777777" w:rsidR="00E77E48" w:rsidRDefault="00E77E48">
            <w:r>
              <w:rPr>
                <w:rFonts w:hint="eastAsia"/>
              </w:rPr>
              <w:t>Q/A:</w:t>
            </w:r>
          </w:p>
        </w:tc>
      </w:tr>
    </w:tbl>
    <w:p w14:paraId="74A06FED" w14:textId="2A3F74A0" w:rsidR="00B626FF" w:rsidRDefault="00B626FF" w:rsidP="001405C7"/>
    <w:p w14:paraId="5F69E634" w14:textId="77777777" w:rsidR="00B626FF" w:rsidRPr="00892838" w:rsidRDefault="00B626FF" w:rsidP="001405C7"/>
    <w:p w14:paraId="698FFFD4" w14:textId="23CD6CA9" w:rsidR="00C816C3" w:rsidRPr="00C816C3" w:rsidRDefault="00A330D9" w:rsidP="00C816C3">
      <w:pPr>
        <w:pStyle w:val="Heading1"/>
        <w:numPr>
          <w:ilvl w:val="0"/>
          <w:numId w:val="1482"/>
        </w:numPr>
        <w:ind w:left="420" w:hanging="420"/>
      </w:pPr>
      <w:r>
        <w:rPr>
          <w:rStyle w:val="Heading2Char"/>
          <w:rFonts w:hint="eastAsia"/>
        </w:rPr>
        <w:t>Tran-</w:t>
      </w:r>
      <w:r w:rsidR="00236123">
        <w:t>Configurations</w:t>
      </w:r>
      <w:r w:rsidR="000516FB">
        <w:t xml:space="preserve"> &amp; Locations</w:t>
      </w:r>
    </w:p>
    <w:p w14:paraId="5456575C" w14:textId="12CDB5DC" w:rsidR="00C816C3" w:rsidRDefault="00A330D9" w:rsidP="00C816C3">
      <w:pPr>
        <w:pStyle w:val="Heading2"/>
      </w:pPr>
      <w:r>
        <w:rPr>
          <w:rStyle w:val="Heading2Char"/>
          <w:rFonts w:hint="eastAsia"/>
        </w:rPr>
        <w:t>Tran-</w:t>
      </w:r>
      <w:r w:rsidR="00C816C3" w:rsidRPr="00236123">
        <w:rPr>
          <w:rStyle w:val="Heading2Char"/>
        </w:rPr>
        <w:t>MS1</w:t>
      </w:r>
      <w:r w:rsidR="006F0303">
        <w:t>3</w:t>
      </w:r>
      <w:r w:rsidR="00C816C3" w:rsidRPr="000B5BC1">
        <w:t>-0</w:t>
      </w:r>
      <w:r w:rsidR="00C816C3">
        <w:t>1</w:t>
      </w:r>
      <w:r w:rsidR="00C816C3" w:rsidRPr="000B5BC1">
        <w:t xml:space="preserve"> </w:t>
      </w:r>
      <w:r w:rsidR="00C816C3">
        <w:t>Manage Dietary</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C816C3" w:rsidRPr="00452515" w14:paraId="444FDCEA" w14:textId="77777777" w:rsidTr="00A330D9">
        <w:tc>
          <w:tcPr>
            <w:tcW w:w="8008" w:type="dxa"/>
          </w:tcPr>
          <w:p w14:paraId="551C9368" w14:textId="1B0B9A2F" w:rsidR="00C816C3" w:rsidRPr="00452515" w:rsidRDefault="00C816C3">
            <w:r w:rsidRPr="00A11413">
              <w:rPr>
                <w:b/>
                <w:bCs/>
              </w:rPr>
              <w:t>RS1</w:t>
            </w:r>
            <w:r w:rsidR="007E5822">
              <w:rPr>
                <w:b/>
                <w:bCs/>
              </w:rPr>
              <w:t>2</w:t>
            </w:r>
            <w:r w:rsidRPr="00A11413">
              <w:rPr>
                <w:b/>
              </w:rPr>
              <w:t>-0</w:t>
            </w:r>
            <w:r>
              <w:t>1 Manage Dietary</w:t>
            </w:r>
          </w:p>
        </w:tc>
      </w:tr>
      <w:tr w:rsidR="00C816C3" w14:paraId="685A68DA" w14:textId="77777777" w:rsidTr="00A330D9">
        <w:tc>
          <w:tcPr>
            <w:tcW w:w="8008" w:type="dxa"/>
          </w:tcPr>
          <w:p w14:paraId="46DAD892" w14:textId="77777777" w:rsidR="00C816C3" w:rsidRDefault="00C816C3">
            <w:r>
              <w:t>Version history</w:t>
            </w:r>
          </w:p>
          <w:tbl>
            <w:tblPr>
              <w:tblStyle w:val="TableGrid"/>
              <w:tblW w:w="0" w:type="auto"/>
              <w:tblLook w:val="04A0" w:firstRow="1" w:lastRow="0" w:firstColumn="1" w:lastColumn="0" w:noHBand="0" w:noVBand="1"/>
            </w:tblPr>
            <w:tblGrid>
              <w:gridCol w:w="1434"/>
              <w:gridCol w:w="1276"/>
              <w:gridCol w:w="4819"/>
            </w:tblGrid>
            <w:tr w:rsidR="00C816C3" w14:paraId="3D825E6C" w14:textId="77777777" w:rsidTr="00A330D9">
              <w:tc>
                <w:tcPr>
                  <w:tcW w:w="1434" w:type="dxa"/>
                </w:tcPr>
                <w:p w14:paraId="54B33187" w14:textId="77777777" w:rsidR="00C816C3" w:rsidRDefault="00C816C3">
                  <w:r>
                    <w:rPr>
                      <w:rFonts w:hint="eastAsia"/>
                    </w:rPr>
                    <w:t>V</w:t>
                  </w:r>
                  <w:r>
                    <w:t>ersion</w:t>
                  </w:r>
                </w:p>
              </w:tc>
              <w:tc>
                <w:tcPr>
                  <w:tcW w:w="1276" w:type="dxa"/>
                </w:tcPr>
                <w:p w14:paraId="797FF5BC" w14:textId="77777777" w:rsidR="00C816C3" w:rsidRDefault="00C816C3">
                  <w:r>
                    <w:rPr>
                      <w:rFonts w:hint="eastAsia"/>
                    </w:rPr>
                    <w:t>U</w:t>
                  </w:r>
                  <w:r>
                    <w:t>pdated By</w:t>
                  </w:r>
                </w:p>
              </w:tc>
              <w:tc>
                <w:tcPr>
                  <w:tcW w:w="4819" w:type="dxa"/>
                </w:tcPr>
                <w:p w14:paraId="3D032A81" w14:textId="77777777" w:rsidR="00C816C3" w:rsidRDefault="00C816C3">
                  <w:r>
                    <w:rPr>
                      <w:rFonts w:hint="eastAsia"/>
                    </w:rPr>
                    <w:t>D</w:t>
                  </w:r>
                  <w:r>
                    <w:t>escription</w:t>
                  </w:r>
                </w:p>
              </w:tc>
            </w:tr>
            <w:tr w:rsidR="00C816C3" w14:paraId="525D779D" w14:textId="77777777" w:rsidTr="00A330D9">
              <w:tc>
                <w:tcPr>
                  <w:tcW w:w="1434" w:type="dxa"/>
                </w:tcPr>
                <w:p w14:paraId="4D6D1A9E" w14:textId="77777777" w:rsidR="00C816C3" w:rsidRDefault="00C816C3">
                  <w:r>
                    <w:rPr>
                      <w:rFonts w:hint="eastAsia"/>
                    </w:rPr>
                    <w:t>2</w:t>
                  </w:r>
                  <w:r>
                    <w:t>019.11.21</w:t>
                  </w:r>
                </w:p>
              </w:tc>
              <w:tc>
                <w:tcPr>
                  <w:tcW w:w="1276" w:type="dxa"/>
                </w:tcPr>
                <w:p w14:paraId="6DA300E1" w14:textId="77777777" w:rsidR="00C816C3" w:rsidRDefault="00C816C3">
                  <w:r>
                    <w:rPr>
                      <w:rFonts w:hint="eastAsia"/>
                    </w:rPr>
                    <w:t>L</w:t>
                  </w:r>
                  <w:r>
                    <w:t>isa</w:t>
                  </w:r>
                </w:p>
              </w:tc>
              <w:tc>
                <w:tcPr>
                  <w:tcW w:w="4819" w:type="dxa"/>
                </w:tcPr>
                <w:p w14:paraId="21659DA5" w14:textId="77777777" w:rsidR="00C816C3" w:rsidRDefault="00C816C3">
                  <w:r>
                    <w:rPr>
                      <w:rFonts w:hint="eastAsia"/>
                    </w:rPr>
                    <w:t>F</w:t>
                  </w:r>
                  <w:r>
                    <w:t>irst version</w:t>
                  </w:r>
                </w:p>
              </w:tc>
            </w:tr>
            <w:tr w:rsidR="00C816C3" w14:paraId="6E347EF4" w14:textId="77777777" w:rsidTr="00A330D9">
              <w:tc>
                <w:tcPr>
                  <w:tcW w:w="1434" w:type="dxa"/>
                </w:tcPr>
                <w:p w14:paraId="66C2B679" w14:textId="77777777" w:rsidR="00C816C3" w:rsidRDefault="00C816C3"/>
              </w:tc>
              <w:tc>
                <w:tcPr>
                  <w:tcW w:w="1276" w:type="dxa"/>
                </w:tcPr>
                <w:p w14:paraId="56DF2423" w14:textId="77777777" w:rsidR="00C816C3" w:rsidRDefault="00C816C3"/>
              </w:tc>
              <w:tc>
                <w:tcPr>
                  <w:tcW w:w="4819" w:type="dxa"/>
                </w:tcPr>
                <w:p w14:paraId="497A26EF" w14:textId="77777777" w:rsidR="00C816C3" w:rsidRDefault="00C816C3"/>
              </w:tc>
            </w:tr>
            <w:tr w:rsidR="00C816C3" w14:paraId="194D9623" w14:textId="77777777" w:rsidTr="00A330D9">
              <w:tc>
                <w:tcPr>
                  <w:tcW w:w="1434" w:type="dxa"/>
                </w:tcPr>
                <w:p w14:paraId="6EF75890" w14:textId="77777777" w:rsidR="00C816C3" w:rsidRDefault="00C816C3"/>
              </w:tc>
              <w:tc>
                <w:tcPr>
                  <w:tcW w:w="1276" w:type="dxa"/>
                </w:tcPr>
                <w:p w14:paraId="220D8B51" w14:textId="77777777" w:rsidR="00C816C3" w:rsidRDefault="00C816C3"/>
              </w:tc>
              <w:tc>
                <w:tcPr>
                  <w:tcW w:w="4819" w:type="dxa"/>
                </w:tcPr>
                <w:p w14:paraId="7CA677C4" w14:textId="77777777" w:rsidR="00C816C3" w:rsidRDefault="00C816C3"/>
              </w:tc>
            </w:tr>
            <w:tr w:rsidR="00C816C3" w14:paraId="4F97E1FA" w14:textId="77777777" w:rsidTr="00A330D9">
              <w:tc>
                <w:tcPr>
                  <w:tcW w:w="1434" w:type="dxa"/>
                </w:tcPr>
                <w:p w14:paraId="508580F9" w14:textId="77777777" w:rsidR="00C816C3" w:rsidRDefault="00C816C3"/>
              </w:tc>
              <w:tc>
                <w:tcPr>
                  <w:tcW w:w="1276" w:type="dxa"/>
                </w:tcPr>
                <w:p w14:paraId="2CB1BC81" w14:textId="77777777" w:rsidR="00C816C3" w:rsidRDefault="00C816C3"/>
              </w:tc>
              <w:tc>
                <w:tcPr>
                  <w:tcW w:w="4819" w:type="dxa"/>
                </w:tcPr>
                <w:p w14:paraId="399977DB" w14:textId="77777777" w:rsidR="00C816C3" w:rsidRDefault="00C816C3"/>
              </w:tc>
            </w:tr>
            <w:tr w:rsidR="00C816C3" w14:paraId="41B8CF47" w14:textId="77777777" w:rsidTr="00A330D9">
              <w:tc>
                <w:tcPr>
                  <w:tcW w:w="1434" w:type="dxa"/>
                </w:tcPr>
                <w:p w14:paraId="10C5105C" w14:textId="77777777" w:rsidR="00C816C3" w:rsidRDefault="00C816C3"/>
              </w:tc>
              <w:tc>
                <w:tcPr>
                  <w:tcW w:w="1276" w:type="dxa"/>
                </w:tcPr>
                <w:p w14:paraId="73115968" w14:textId="77777777" w:rsidR="00C816C3" w:rsidRDefault="00C816C3"/>
              </w:tc>
              <w:tc>
                <w:tcPr>
                  <w:tcW w:w="4819" w:type="dxa"/>
                </w:tcPr>
                <w:p w14:paraId="7B9FEFA0" w14:textId="77777777" w:rsidR="00C816C3" w:rsidRDefault="00C816C3"/>
              </w:tc>
            </w:tr>
          </w:tbl>
          <w:p w14:paraId="69F49DE6" w14:textId="77777777" w:rsidR="00C816C3" w:rsidRDefault="00C816C3"/>
        </w:tc>
      </w:tr>
      <w:tr w:rsidR="00C816C3" w:rsidRPr="00452515" w14:paraId="06F2EC14" w14:textId="77777777" w:rsidTr="00A330D9">
        <w:tc>
          <w:tcPr>
            <w:tcW w:w="8008" w:type="dxa"/>
          </w:tcPr>
          <w:p w14:paraId="6F756D67" w14:textId="77777777" w:rsidR="00C816C3" w:rsidRPr="00452515" w:rsidRDefault="00C816C3">
            <w:r w:rsidRPr="00452515">
              <w:t xml:space="preserve">Stakeholder: </w:t>
            </w:r>
            <w:r>
              <w:t>User with privilege</w:t>
            </w:r>
          </w:p>
        </w:tc>
      </w:tr>
      <w:tr w:rsidR="00C816C3" w:rsidRPr="00DD3CB0" w14:paraId="5AAF153B" w14:textId="77777777" w:rsidTr="00A330D9">
        <w:tc>
          <w:tcPr>
            <w:tcW w:w="8008" w:type="dxa"/>
          </w:tcPr>
          <w:p w14:paraId="30575EDC" w14:textId="77777777" w:rsidR="00C816C3" w:rsidRDefault="00C816C3">
            <w:r w:rsidRPr="00452515">
              <w:t xml:space="preserve">Pre-Condition: </w:t>
            </w:r>
          </w:p>
          <w:p w14:paraId="22DEDC1D" w14:textId="77777777" w:rsidR="00C816C3" w:rsidRPr="00DD3CB0" w:rsidRDefault="00C816C3">
            <w:pPr>
              <w:rPr>
                <w:rFonts w:ascii="Arial" w:hAnsi="Arial" w:cs="Arial"/>
                <w:sz w:val="20"/>
                <w:szCs w:val="20"/>
              </w:rPr>
            </w:pPr>
            <w:r>
              <w:t>The user goes to the page</w:t>
            </w:r>
            <w:r w:rsidRPr="00DD3CB0">
              <w:rPr>
                <w:rFonts w:ascii="Arial" w:hAnsi="Arial" w:cs="Arial"/>
                <w:sz w:val="20"/>
                <w:szCs w:val="20"/>
              </w:rPr>
              <w:t xml:space="preserve"> </w:t>
            </w:r>
          </w:p>
        </w:tc>
      </w:tr>
      <w:tr w:rsidR="00C816C3" w:rsidRPr="00C11AA9" w14:paraId="1E95D3E3" w14:textId="77777777" w:rsidTr="00A330D9">
        <w:tc>
          <w:tcPr>
            <w:tcW w:w="8008" w:type="dxa"/>
          </w:tcPr>
          <w:p w14:paraId="09CE6A54" w14:textId="77777777" w:rsidR="00C816C3" w:rsidRDefault="00C816C3">
            <w:r w:rsidRPr="00103C0C">
              <w:rPr>
                <w:rFonts w:hint="eastAsia"/>
              </w:rPr>
              <w:t>Main Scenario:</w:t>
            </w:r>
          </w:p>
          <w:p w14:paraId="10D38B5B" w14:textId="211C1E7F" w:rsidR="00C816C3" w:rsidRPr="00C11AA9" w:rsidRDefault="00A330D9" w:rsidP="00A330D9">
            <w:r w:rsidRPr="00A330D9">
              <w:t>https://wonder.atlassian.net/wiki/x/JQMg_w</w:t>
            </w:r>
          </w:p>
        </w:tc>
      </w:tr>
      <w:tr w:rsidR="00C816C3" w:rsidRPr="00452515" w14:paraId="21498AE4" w14:textId="77777777" w:rsidTr="00A330D9">
        <w:tc>
          <w:tcPr>
            <w:tcW w:w="8008" w:type="dxa"/>
          </w:tcPr>
          <w:p w14:paraId="74EE7D49" w14:textId="77777777" w:rsidR="00C816C3" w:rsidRDefault="00C816C3">
            <w:r w:rsidRPr="00452515">
              <w:t>Extend Scenario:</w:t>
            </w:r>
          </w:p>
          <w:p w14:paraId="7C4940D8" w14:textId="77777777" w:rsidR="00C816C3" w:rsidRPr="00452515" w:rsidRDefault="00C816C3"/>
        </w:tc>
      </w:tr>
      <w:tr w:rsidR="00C816C3" w:rsidRPr="00452515" w14:paraId="5FEB6951" w14:textId="77777777" w:rsidTr="00A330D9">
        <w:tc>
          <w:tcPr>
            <w:tcW w:w="8008" w:type="dxa"/>
          </w:tcPr>
          <w:p w14:paraId="1D622060" w14:textId="77777777" w:rsidR="00C816C3" w:rsidRDefault="00C816C3">
            <w:r w:rsidRPr="00452515">
              <w:t>Exception Scenario:</w:t>
            </w:r>
          </w:p>
          <w:p w14:paraId="5880CAA8" w14:textId="77777777" w:rsidR="00C816C3" w:rsidRPr="00452515" w:rsidRDefault="00C816C3"/>
        </w:tc>
      </w:tr>
      <w:tr w:rsidR="00C816C3" w:rsidRPr="00452515" w14:paraId="211E024F" w14:textId="77777777" w:rsidTr="00A330D9">
        <w:tc>
          <w:tcPr>
            <w:tcW w:w="8008" w:type="dxa"/>
          </w:tcPr>
          <w:p w14:paraId="653443E8" w14:textId="77777777" w:rsidR="00C816C3" w:rsidRPr="00452515" w:rsidRDefault="00C816C3">
            <w:r w:rsidRPr="00452515">
              <w:t>Notes:</w:t>
            </w:r>
          </w:p>
        </w:tc>
      </w:tr>
      <w:tr w:rsidR="00C816C3" w:rsidRPr="00452515" w14:paraId="41DBB1F8" w14:textId="77777777" w:rsidTr="00A330D9">
        <w:tc>
          <w:tcPr>
            <w:tcW w:w="8008" w:type="dxa"/>
          </w:tcPr>
          <w:p w14:paraId="174B612D" w14:textId="77777777" w:rsidR="00C816C3" w:rsidRPr="00452515" w:rsidRDefault="00C816C3">
            <w:r w:rsidRPr="00452515">
              <w:t>Q/A:</w:t>
            </w:r>
          </w:p>
        </w:tc>
      </w:tr>
    </w:tbl>
    <w:p w14:paraId="4FB65F1E" w14:textId="77777777" w:rsidR="00C816C3" w:rsidRPr="00C816C3" w:rsidRDefault="00C816C3" w:rsidP="00C816C3"/>
    <w:p w14:paraId="602868E5" w14:textId="560DDC05" w:rsidR="00236123" w:rsidRDefault="00A330D9" w:rsidP="00CC2484">
      <w:pPr>
        <w:pStyle w:val="Heading2"/>
        <w:jc w:val="left"/>
      </w:pPr>
      <w:r>
        <w:rPr>
          <w:rStyle w:val="Heading2Char"/>
          <w:rFonts w:hint="eastAsia"/>
        </w:rPr>
        <w:t>Tran-</w:t>
      </w:r>
      <w:r w:rsidR="00236123" w:rsidRPr="00236123">
        <w:rPr>
          <w:rStyle w:val="Heading2Char"/>
        </w:rPr>
        <w:t>MS1</w:t>
      </w:r>
      <w:r w:rsidR="006F0303">
        <w:t>3</w:t>
      </w:r>
      <w:r w:rsidR="00236123" w:rsidRPr="000B5BC1">
        <w:t>-0</w:t>
      </w:r>
      <w:r w:rsidR="00C816C3">
        <w:t>2</w:t>
      </w:r>
      <w:r w:rsidR="00236123" w:rsidRPr="000B5BC1">
        <w:t xml:space="preserve"> </w:t>
      </w:r>
      <w:r w:rsidR="00C816C3">
        <w:t>Units</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9D3D82" w:rsidRPr="00452515" w14:paraId="6C5CF853" w14:textId="77777777" w:rsidTr="00A330D9">
        <w:tc>
          <w:tcPr>
            <w:tcW w:w="8008" w:type="dxa"/>
          </w:tcPr>
          <w:p w14:paraId="6C6B5306" w14:textId="77777777" w:rsidR="009D3D82" w:rsidRPr="00452515" w:rsidRDefault="009D3D82" w:rsidP="00D04113">
            <w:r w:rsidRPr="00A11413">
              <w:rPr>
                <w:b/>
                <w:bCs/>
              </w:rPr>
              <w:t>RS10</w:t>
            </w:r>
            <w:r w:rsidRPr="00A11413">
              <w:rPr>
                <w:b/>
              </w:rPr>
              <w:t>-0</w:t>
            </w:r>
            <w:r>
              <w:t xml:space="preserve">2 </w:t>
            </w:r>
            <w:r>
              <w:rPr>
                <w:rFonts w:hint="eastAsia"/>
              </w:rPr>
              <w:t>Units</w:t>
            </w:r>
          </w:p>
        </w:tc>
      </w:tr>
      <w:tr w:rsidR="009D3D82" w:rsidRPr="00452515" w14:paraId="4B409DD0" w14:textId="77777777" w:rsidTr="00A330D9">
        <w:tc>
          <w:tcPr>
            <w:tcW w:w="8008" w:type="dxa"/>
          </w:tcPr>
          <w:p w14:paraId="45AF7EC4" w14:textId="77777777" w:rsidR="009D3D82" w:rsidRDefault="009D3D82" w:rsidP="00D04113">
            <w:r>
              <w:t>Version history</w:t>
            </w:r>
          </w:p>
          <w:tbl>
            <w:tblPr>
              <w:tblStyle w:val="TableGrid"/>
              <w:tblW w:w="0" w:type="auto"/>
              <w:tblLook w:val="04A0" w:firstRow="1" w:lastRow="0" w:firstColumn="1" w:lastColumn="0" w:noHBand="0" w:noVBand="1"/>
            </w:tblPr>
            <w:tblGrid>
              <w:gridCol w:w="1434"/>
              <w:gridCol w:w="1276"/>
              <w:gridCol w:w="4819"/>
            </w:tblGrid>
            <w:tr w:rsidR="009D3D82" w14:paraId="18459EB5" w14:textId="77777777" w:rsidTr="00A330D9">
              <w:tc>
                <w:tcPr>
                  <w:tcW w:w="1434" w:type="dxa"/>
                </w:tcPr>
                <w:p w14:paraId="789EED5B" w14:textId="77777777" w:rsidR="009D3D82" w:rsidRDefault="009D3D82" w:rsidP="00D04113">
                  <w:r>
                    <w:rPr>
                      <w:rFonts w:hint="eastAsia"/>
                    </w:rPr>
                    <w:t>V</w:t>
                  </w:r>
                  <w:r>
                    <w:t>ersion</w:t>
                  </w:r>
                </w:p>
              </w:tc>
              <w:tc>
                <w:tcPr>
                  <w:tcW w:w="1276" w:type="dxa"/>
                </w:tcPr>
                <w:p w14:paraId="0404B931" w14:textId="77777777" w:rsidR="009D3D82" w:rsidRDefault="009D3D82" w:rsidP="00D04113">
                  <w:r>
                    <w:rPr>
                      <w:rFonts w:hint="eastAsia"/>
                    </w:rPr>
                    <w:t>U</w:t>
                  </w:r>
                  <w:r>
                    <w:t>pdated By</w:t>
                  </w:r>
                </w:p>
              </w:tc>
              <w:tc>
                <w:tcPr>
                  <w:tcW w:w="4819" w:type="dxa"/>
                </w:tcPr>
                <w:p w14:paraId="44414D77" w14:textId="77777777" w:rsidR="009D3D82" w:rsidRDefault="009D3D82" w:rsidP="00D04113">
                  <w:r>
                    <w:rPr>
                      <w:rFonts w:hint="eastAsia"/>
                    </w:rPr>
                    <w:t>D</w:t>
                  </w:r>
                  <w:r>
                    <w:t>escription</w:t>
                  </w:r>
                </w:p>
              </w:tc>
            </w:tr>
            <w:tr w:rsidR="009D3D82" w14:paraId="76889A44" w14:textId="77777777" w:rsidTr="00A330D9">
              <w:tc>
                <w:tcPr>
                  <w:tcW w:w="1434" w:type="dxa"/>
                </w:tcPr>
                <w:p w14:paraId="41E63C60" w14:textId="77777777" w:rsidR="009D3D82" w:rsidRDefault="009D3D82" w:rsidP="00D04113">
                  <w:r>
                    <w:rPr>
                      <w:rFonts w:hint="eastAsia"/>
                    </w:rPr>
                    <w:t>2</w:t>
                  </w:r>
                  <w:r>
                    <w:t>020.</w:t>
                  </w:r>
                </w:p>
              </w:tc>
              <w:tc>
                <w:tcPr>
                  <w:tcW w:w="1276" w:type="dxa"/>
                </w:tcPr>
                <w:p w14:paraId="38A718AD" w14:textId="77777777" w:rsidR="009D3D82" w:rsidRDefault="009D3D82" w:rsidP="00D04113">
                  <w:r>
                    <w:rPr>
                      <w:rFonts w:hint="eastAsia"/>
                    </w:rPr>
                    <w:t>L</w:t>
                  </w:r>
                  <w:r>
                    <w:t>isa</w:t>
                  </w:r>
                </w:p>
              </w:tc>
              <w:tc>
                <w:tcPr>
                  <w:tcW w:w="4819" w:type="dxa"/>
                </w:tcPr>
                <w:p w14:paraId="7D6A6A9A" w14:textId="77777777" w:rsidR="009D3D82" w:rsidRDefault="009D3D82" w:rsidP="00D04113">
                  <w:r>
                    <w:rPr>
                      <w:rFonts w:hint="eastAsia"/>
                    </w:rPr>
                    <w:t>F</w:t>
                  </w:r>
                  <w:r>
                    <w:t>irst version</w:t>
                  </w:r>
                </w:p>
              </w:tc>
            </w:tr>
            <w:tr w:rsidR="009D3D82" w14:paraId="23705D2F" w14:textId="77777777" w:rsidTr="00A330D9">
              <w:tc>
                <w:tcPr>
                  <w:tcW w:w="1434" w:type="dxa"/>
                </w:tcPr>
                <w:p w14:paraId="71931A83" w14:textId="77777777" w:rsidR="009D3D82" w:rsidRDefault="009D3D82" w:rsidP="00D04113">
                  <w:r>
                    <w:t>2020.3.20</w:t>
                  </w:r>
                </w:p>
              </w:tc>
              <w:tc>
                <w:tcPr>
                  <w:tcW w:w="1276" w:type="dxa"/>
                </w:tcPr>
                <w:p w14:paraId="336CFE83" w14:textId="77777777" w:rsidR="009D3D82" w:rsidRDefault="009D3D82" w:rsidP="00D04113">
                  <w:r>
                    <w:t>Lisa</w:t>
                  </w:r>
                </w:p>
              </w:tc>
              <w:tc>
                <w:tcPr>
                  <w:tcW w:w="4819" w:type="dxa"/>
                </w:tcPr>
                <w:p w14:paraId="776CC938" w14:textId="77777777" w:rsidR="009D3D82" w:rsidRDefault="009D3D82" w:rsidP="00D04113">
                  <w:r>
                    <w:t>Minor changes</w:t>
                  </w:r>
                </w:p>
              </w:tc>
            </w:tr>
            <w:tr w:rsidR="009D3D82" w14:paraId="21FF9E85" w14:textId="77777777" w:rsidTr="00A330D9">
              <w:tc>
                <w:tcPr>
                  <w:tcW w:w="1434" w:type="dxa"/>
                </w:tcPr>
                <w:p w14:paraId="28B3A706" w14:textId="77777777" w:rsidR="009D3D82" w:rsidRDefault="009D3D82" w:rsidP="00D04113">
                  <w:r>
                    <w:t>2020.4.24</w:t>
                  </w:r>
                </w:p>
              </w:tc>
              <w:tc>
                <w:tcPr>
                  <w:tcW w:w="1276" w:type="dxa"/>
                </w:tcPr>
                <w:p w14:paraId="0F1B4795" w14:textId="77777777" w:rsidR="009D3D82" w:rsidRDefault="009D3D82" w:rsidP="00D04113">
                  <w:r>
                    <w:t>Lisa</w:t>
                  </w:r>
                </w:p>
              </w:tc>
              <w:tc>
                <w:tcPr>
                  <w:tcW w:w="4819" w:type="dxa"/>
                </w:tcPr>
                <w:p w14:paraId="2495CDA9" w14:textId="77777777" w:rsidR="009D3D82" w:rsidRDefault="009D3D82" w:rsidP="00D04113">
                  <w:r>
                    <w:t>Add common unit conversions</w:t>
                  </w:r>
                </w:p>
              </w:tc>
            </w:tr>
            <w:tr w:rsidR="009D3D82" w14:paraId="18B682AE" w14:textId="77777777" w:rsidTr="00A330D9">
              <w:tc>
                <w:tcPr>
                  <w:tcW w:w="1434" w:type="dxa"/>
                </w:tcPr>
                <w:p w14:paraId="66710ACA" w14:textId="77777777" w:rsidR="009D3D82" w:rsidRDefault="009D3D82" w:rsidP="00D04113"/>
              </w:tc>
              <w:tc>
                <w:tcPr>
                  <w:tcW w:w="1276" w:type="dxa"/>
                </w:tcPr>
                <w:p w14:paraId="19B7C33F" w14:textId="77777777" w:rsidR="009D3D82" w:rsidRDefault="009D3D82" w:rsidP="00D04113"/>
              </w:tc>
              <w:tc>
                <w:tcPr>
                  <w:tcW w:w="4819" w:type="dxa"/>
                </w:tcPr>
                <w:p w14:paraId="39CA15E3" w14:textId="77777777" w:rsidR="009D3D82" w:rsidRDefault="009D3D82" w:rsidP="00D04113"/>
              </w:tc>
            </w:tr>
            <w:tr w:rsidR="009D3D82" w14:paraId="45907AFB" w14:textId="77777777" w:rsidTr="00A330D9">
              <w:tc>
                <w:tcPr>
                  <w:tcW w:w="1434" w:type="dxa"/>
                </w:tcPr>
                <w:p w14:paraId="2CBFFF31" w14:textId="77777777" w:rsidR="009D3D82" w:rsidRDefault="009D3D82" w:rsidP="00D04113"/>
              </w:tc>
              <w:tc>
                <w:tcPr>
                  <w:tcW w:w="1276" w:type="dxa"/>
                </w:tcPr>
                <w:p w14:paraId="5CADB432" w14:textId="77777777" w:rsidR="009D3D82" w:rsidRDefault="009D3D82" w:rsidP="00D04113"/>
              </w:tc>
              <w:tc>
                <w:tcPr>
                  <w:tcW w:w="4819" w:type="dxa"/>
                </w:tcPr>
                <w:p w14:paraId="0EE6C140" w14:textId="77777777" w:rsidR="009D3D82" w:rsidRDefault="009D3D82" w:rsidP="00D04113"/>
              </w:tc>
            </w:tr>
          </w:tbl>
          <w:p w14:paraId="52CADB01" w14:textId="77777777" w:rsidR="009D3D82" w:rsidRDefault="009D3D82" w:rsidP="00D04113"/>
        </w:tc>
      </w:tr>
      <w:tr w:rsidR="009D3D82" w:rsidRPr="00452515" w14:paraId="70AD0961" w14:textId="77777777" w:rsidTr="00A330D9">
        <w:tc>
          <w:tcPr>
            <w:tcW w:w="8008" w:type="dxa"/>
          </w:tcPr>
          <w:p w14:paraId="08F31659" w14:textId="77777777" w:rsidR="009D3D82" w:rsidRPr="00452515" w:rsidRDefault="009D3D82" w:rsidP="00D04113">
            <w:r w:rsidRPr="00452515">
              <w:lastRenderedPageBreak/>
              <w:t xml:space="preserve">Stakeholder: </w:t>
            </w:r>
            <w:r>
              <w:t>User with privilege</w:t>
            </w:r>
          </w:p>
        </w:tc>
      </w:tr>
      <w:tr w:rsidR="009D3D82" w:rsidRPr="00452515" w14:paraId="208A8EC6" w14:textId="77777777" w:rsidTr="00A330D9">
        <w:tc>
          <w:tcPr>
            <w:tcW w:w="8008" w:type="dxa"/>
          </w:tcPr>
          <w:p w14:paraId="394DBF28" w14:textId="77777777" w:rsidR="009D3D82" w:rsidRDefault="009D3D82" w:rsidP="00D04113">
            <w:r w:rsidRPr="00452515">
              <w:t xml:space="preserve">Pre-Condition: </w:t>
            </w:r>
          </w:p>
          <w:p w14:paraId="76AB312D" w14:textId="77777777" w:rsidR="009D3D82" w:rsidRPr="00DD3CB0" w:rsidRDefault="009D3D82" w:rsidP="00D04113">
            <w:pPr>
              <w:rPr>
                <w:rFonts w:ascii="Arial" w:hAnsi="Arial" w:cs="Arial"/>
                <w:sz w:val="20"/>
                <w:szCs w:val="20"/>
              </w:rPr>
            </w:pPr>
            <w:r>
              <w:t>The user goes to the page</w:t>
            </w:r>
            <w:r w:rsidRPr="00DD3CB0">
              <w:rPr>
                <w:rFonts w:ascii="Arial" w:hAnsi="Arial" w:cs="Arial"/>
                <w:sz w:val="20"/>
                <w:szCs w:val="20"/>
              </w:rPr>
              <w:t xml:space="preserve"> </w:t>
            </w:r>
          </w:p>
        </w:tc>
      </w:tr>
      <w:tr w:rsidR="009D3D82" w:rsidRPr="00452515" w14:paraId="1B57F20E" w14:textId="77777777" w:rsidTr="00A330D9">
        <w:tc>
          <w:tcPr>
            <w:tcW w:w="8008" w:type="dxa"/>
          </w:tcPr>
          <w:p w14:paraId="7E940C7B" w14:textId="02EC3BF5" w:rsidR="009D3D82" w:rsidRPr="0062626E" w:rsidRDefault="009D3D82" w:rsidP="00D04113">
            <w:pPr>
              <w:rPr>
                <w:b/>
                <w:bCs/>
              </w:rPr>
            </w:pPr>
            <w:r w:rsidRPr="0062626E">
              <w:rPr>
                <w:rFonts w:hint="eastAsia"/>
                <w:b/>
                <w:bCs/>
              </w:rPr>
              <w:t>Main Scenario</w:t>
            </w:r>
            <w:r w:rsidR="0062626E" w:rsidRPr="0062626E">
              <w:rPr>
                <w:b/>
                <w:bCs/>
              </w:rPr>
              <w:t xml:space="preserve"> 1</w:t>
            </w:r>
            <w:r w:rsidRPr="0062626E">
              <w:rPr>
                <w:rFonts w:hint="eastAsia"/>
                <w:b/>
                <w:bCs/>
              </w:rPr>
              <w:t>:</w:t>
            </w:r>
            <w:r w:rsidR="0062626E" w:rsidRPr="0062626E">
              <w:rPr>
                <w:b/>
                <w:bCs/>
              </w:rPr>
              <w:t xml:space="preserve"> Cookbook Unit</w:t>
            </w:r>
          </w:p>
          <w:p w14:paraId="21858BFB" w14:textId="64C3E812" w:rsidR="009D3D82" w:rsidRPr="00C11AA9" w:rsidRDefault="00A330D9" w:rsidP="00A330D9">
            <w:pPr>
              <w:pStyle w:val="NoSpacing"/>
              <w:ind w:left="0"/>
            </w:pPr>
            <w:r w:rsidRPr="00A330D9">
              <w:t>https://wonder.atlassian.net/wiki/x/2AIm_w</w:t>
            </w:r>
          </w:p>
        </w:tc>
      </w:tr>
      <w:tr w:rsidR="0062626E" w:rsidRPr="00452515" w14:paraId="75AC5602" w14:textId="77777777" w:rsidTr="00A330D9">
        <w:tc>
          <w:tcPr>
            <w:tcW w:w="8008" w:type="dxa"/>
          </w:tcPr>
          <w:p w14:paraId="0E296849" w14:textId="25CAF572" w:rsidR="0062626E" w:rsidRPr="0062626E" w:rsidRDefault="0062626E" w:rsidP="0062626E">
            <w:pPr>
              <w:rPr>
                <w:b/>
                <w:bCs/>
              </w:rPr>
            </w:pPr>
            <w:r w:rsidRPr="0062626E">
              <w:rPr>
                <w:rFonts w:hint="eastAsia"/>
                <w:b/>
                <w:bCs/>
              </w:rPr>
              <w:t>Main Scenario</w:t>
            </w:r>
            <w:r w:rsidRPr="0062626E">
              <w:rPr>
                <w:b/>
                <w:bCs/>
              </w:rPr>
              <w:t xml:space="preserve"> 2</w:t>
            </w:r>
            <w:r w:rsidRPr="0062626E">
              <w:rPr>
                <w:rFonts w:hint="eastAsia"/>
                <w:b/>
                <w:bCs/>
              </w:rPr>
              <w:t>:</w:t>
            </w:r>
            <w:r w:rsidRPr="0062626E">
              <w:rPr>
                <w:b/>
                <w:bCs/>
              </w:rPr>
              <w:t xml:space="preserve"> OG UOMs</w:t>
            </w:r>
          </w:p>
          <w:p w14:paraId="6E52B310" w14:textId="5D8AA365" w:rsidR="0062626E" w:rsidRPr="00103C0C" w:rsidRDefault="0062626E" w:rsidP="0062626E"/>
        </w:tc>
      </w:tr>
      <w:tr w:rsidR="009D3D82" w:rsidRPr="00452515" w14:paraId="655F31F9" w14:textId="77777777" w:rsidTr="00A330D9">
        <w:tc>
          <w:tcPr>
            <w:tcW w:w="8008" w:type="dxa"/>
          </w:tcPr>
          <w:p w14:paraId="17EDBCB5" w14:textId="77777777" w:rsidR="009D3D82" w:rsidRDefault="009D3D82" w:rsidP="00D04113">
            <w:r w:rsidRPr="00452515">
              <w:t>Extend Scenario:</w:t>
            </w:r>
            <w:r>
              <w:t xml:space="preserve"> Global unit conversions</w:t>
            </w:r>
          </w:p>
          <w:p w14:paraId="0974EAC5" w14:textId="515B6D38" w:rsidR="009D3D82" w:rsidRPr="00452515" w:rsidRDefault="009D3D82" w:rsidP="00A330D9"/>
        </w:tc>
      </w:tr>
      <w:tr w:rsidR="009D3D82" w:rsidRPr="00452515" w14:paraId="56291247" w14:textId="77777777" w:rsidTr="00A330D9">
        <w:tc>
          <w:tcPr>
            <w:tcW w:w="8008" w:type="dxa"/>
          </w:tcPr>
          <w:p w14:paraId="100D1652" w14:textId="77777777" w:rsidR="009D3D82" w:rsidRDefault="009D3D82" w:rsidP="00D04113">
            <w:r w:rsidRPr="00452515">
              <w:t>Exception Scenario:</w:t>
            </w:r>
          </w:p>
          <w:p w14:paraId="611DFABD" w14:textId="77777777" w:rsidR="009D3D82" w:rsidRPr="00452515" w:rsidRDefault="009D3D82" w:rsidP="00D04113"/>
        </w:tc>
      </w:tr>
      <w:tr w:rsidR="009D3D82" w:rsidRPr="00452515" w14:paraId="5EF68AB4" w14:textId="77777777" w:rsidTr="00A330D9">
        <w:tc>
          <w:tcPr>
            <w:tcW w:w="8008" w:type="dxa"/>
          </w:tcPr>
          <w:p w14:paraId="00AF2409" w14:textId="77777777" w:rsidR="009D3D82" w:rsidRDefault="009D3D82" w:rsidP="00D04113">
            <w:r w:rsidRPr="00452515">
              <w:t>Notes:</w:t>
            </w:r>
          </w:p>
          <w:p w14:paraId="3EF88441" w14:textId="77777777" w:rsidR="009D3D82" w:rsidRPr="00452515" w:rsidRDefault="009D3D82" w:rsidP="00D04113"/>
        </w:tc>
      </w:tr>
      <w:tr w:rsidR="009D3D82" w:rsidRPr="00452515" w14:paraId="6B288C0B" w14:textId="77777777" w:rsidTr="00A330D9">
        <w:tc>
          <w:tcPr>
            <w:tcW w:w="8008" w:type="dxa"/>
          </w:tcPr>
          <w:p w14:paraId="3333F41B" w14:textId="77777777" w:rsidR="009D3D82" w:rsidRPr="00452515" w:rsidRDefault="009D3D82" w:rsidP="00D04113">
            <w:r w:rsidRPr="00452515">
              <w:t>Q/A:</w:t>
            </w:r>
          </w:p>
        </w:tc>
      </w:tr>
    </w:tbl>
    <w:p w14:paraId="08827CAD" w14:textId="7857F46A" w:rsidR="00C816C3" w:rsidRDefault="00C816C3" w:rsidP="00CC2484">
      <w:pPr>
        <w:jc w:val="left"/>
      </w:pPr>
    </w:p>
    <w:p w14:paraId="70653E27" w14:textId="77777777" w:rsidR="009D3D82" w:rsidRDefault="009D3D82" w:rsidP="00CC2484">
      <w:pPr>
        <w:jc w:val="left"/>
      </w:pPr>
    </w:p>
    <w:p w14:paraId="3EB4D008" w14:textId="2C2D095C" w:rsidR="00C816C3" w:rsidRDefault="00B14B6A" w:rsidP="00CC2484">
      <w:pPr>
        <w:pStyle w:val="Heading2"/>
        <w:jc w:val="left"/>
      </w:pPr>
      <w:r>
        <w:rPr>
          <w:rStyle w:val="Heading2Char"/>
          <w:rFonts w:hint="eastAsia"/>
        </w:rPr>
        <w:t>Tran-</w:t>
      </w:r>
      <w:r w:rsidR="00C816C3" w:rsidRPr="00236123">
        <w:rPr>
          <w:rStyle w:val="Heading2Char"/>
        </w:rPr>
        <w:t>MS1</w:t>
      </w:r>
      <w:r w:rsidR="006F0303">
        <w:t>3</w:t>
      </w:r>
      <w:r w:rsidR="00C816C3" w:rsidRPr="000B5BC1">
        <w:t>-0</w:t>
      </w:r>
      <w:r w:rsidR="00C816C3">
        <w:t>3</w:t>
      </w:r>
      <w:r w:rsidR="00C816C3" w:rsidRPr="000B5BC1">
        <w:t xml:space="preserve"> </w:t>
      </w:r>
      <w:r w:rsidR="00C816C3">
        <w:t>Allergens Page</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9D3D82" w:rsidRPr="00452515" w14:paraId="55A7A8B6" w14:textId="77777777" w:rsidTr="00B14B6A">
        <w:tc>
          <w:tcPr>
            <w:tcW w:w="8008" w:type="dxa"/>
          </w:tcPr>
          <w:p w14:paraId="0397125A" w14:textId="77777777" w:rsidR="009D3D82" w:rsidRPr="00452515" w:rsidRDefault="009D3D82" w:rsidP="00D04113">
            <w:r w:rsidRPr="00A11413">
              <w:rPr>
                <w:b/>
                <w:bCs/>
              </w:rPr>
              <w:t>RS10</w:t>
            </w:r>
            <w:r w:rsidRPr="00A11413">
              <w:rPr>
                <w:b/>
              </w:rPr>
              <w:t>-0</w:t>
            </w:r>
            <w:r>
              <w:t xml:space="preserve">3 Allergens </w:t>
            </w:r>
            <w:r>
              <w:rPr>
                <w:rFonts w:hint="eastAsia"/>
              </w:rPr>
              <w:t>Page</w:t>
            </w:r>
          </w:p>
        </w:tc>
      </w:tr>
      <w:tr w:rsidR="009D3D82" w:rsidRPr="00452515" w14:paraId="14D7B9E6" w14:textId="77777777" w:rsidTr="00B14B6A">
        <w:tc>
          <w:tcPr>
            <w:tcW w:w="8008" w:type="dxa"/>
          </w:tcPr>
          <w:p w14:paraId="1C0039CB" w14:textId="77777777" w:rsidR="009D3D82" w:rsidRDefault="009D3D82" w:rsidP="00D04113">
            <w:r>
              <w:t>Version history</w:t>
            </w:r>
          </w:p>
          <w:tbl>
            <w:tblPr>
              <w:tblStyle w:val="TableGrid"/>
              <w:tblW w:w="0" w:type="auto"/>
              <w:tblLook w:val="04A0" w:firstRow="1" w:lastRow="0" w:firstColumn="1" w:lastColumn="0" w:noHBand="0" w:noVBand="1"/>
            </w:tblPr>
            <w:tblGrid>
              <w:gridCol w:w="1100"/>
              <w:gridCol w:w="1083"/>
              <w:gridCol w:w="1183"/>
              <w:gridCol w:w="3618"/>
            </w:tblGrid>
            <w:tr w:rsidR="00B671ED" w14:paraId="2730BA8A" w14:textId="77777777" w:rsidTr="00B14B6A">
              <w:tc>
                <w:tcPr>
                  <w:tcW w:w="1100" w:type="dxa"/>
                </w:tcPr>
                <w:p w14:paraId="14474FA9" w14:textId="1ED36831" w:rsidR="00B671ED" w:rsidRDefault="00B671ED" w:rsidP="00B671ED">
                  <w:r>
                    <w:rPr>
                      <w:rFonts w:hint="eastAsia"/>
                    </w:rPr>
                    <w:t>Version</w:t>
                  </w:r>
                </w:p>
              </w:tc>
              <w:tc>
                <w:tcPr>
                  <w:tcW w:w="1083" w:type="dxa"/>
                </w:tcPr>
                <w:p w14:paraId="03E48659" w14:textId="4BE23D6D" w:rsidR="00B671ED" w:rsidRDefault="00B671ED" w:rsidP="00B671ED">
                  <w:r>
                    <w:rPr>
                      <w:rFonts w:hint="eastAsia"/>
                    </w:rPr>
                    <w:t>Date</w:t>
                  </w:r>
                </w:p>
              </w:tc>
              <w:tc>
                <w:tcPr>
                  <w:tcW w:w="1183" w:type="dxa"/>
                </w:tcPr>
                <w:p w14:paraId="0DB53F38" w14:textId="38DFFC72" w:rsidR="00B671ED" w:rsidRDefault="00B671ED" w:rsidP="00B671ED">
                  <w:r>
                    <w:rPr>
                      <w:rFonts w:hint="eastAsia"/>
                    </w:rPr>
                    <w:t>U</w:t>
                  </w:r>
                  <w:r>
                    <w:t>pdated By</w:t>
                  </w:r>
                </w:p>
              </w:tc>
              <w:tc>
                <w:tcPr>
                  <w:tcW w:w="3618" w:type="dxa"/>
                </w:tcPr>
                <w:p w14:paraId="7D46FBA4" w14:textId="77777777" w:rsidR="00B671ED" w:rsidRDefault="00B671ED" w:rsidP="00B671ED">
                  <w:r>
                    <w:rPr>
                      <w:rFonts w:hint="eastAsia"/>
                    </w:rPr>
                    <w:t>D</w:t>
                  </w:r>
                  <w:r>
                    <w:t>escription</w:t>
                  </w:r>
                </w:p>
              </w:tc>
            </w:tr>
            <w:tr w:rsidR="00B671ED" w14:paraId="64B191AA" w14:textId="77777777" w:rsidTr="00B14B6A">
              <w:tc>
                <w:tcPr>
                  <w:tcW w:w="1100" w:type="dxa"/>
                </w:tcPr>
                <w:p w14:paraId="17E6C80E" w14:textId="13A72F12" w:rsidR="00B671ED" w:rsidRDefault="00B671ED" w:rsidP="00B671ED">
                  <w:r>
                    <w:rPr>
                      <w:rFonts w:hint="eastAsia"/>
                    </w:rPr>
                    <w:t>1.0</w:t>
                  </w:r>
                </w:p>
              </w:tc>
              <w:tc>
                <w:tcPr>
                  <w:tcW w:w="1083" w:type="dxa"/>
                </w:tcPr>
                <w:p w14:paraId="3113783F" w14:textId="415B4DDF" w:rsidR="00B671ED" w:rsidRDefault="00B671ED" w:rsidP="00B671ED">
                  <w:r>
                    <w:rPr>
                      <w:rFonts w:hint="eastAsia"/>
                    </w:rPr>
                    <w:t>2</w:t>
                  </w:r>
                  <w:r>
                    <w:t>020.4.15</w:t>
                  </w:r>
                </w:p>
              </w:tc>
              <w:tc>
                <w:tcPr>
                  <w:tcW w:w="1183" w:type="dxa"/>
                </w:tcPr>
                <w:p w14:paraId="73E483CD" w14:textId="749FC9F3" w:rsidR="00B671ED" w:rsidRDefault="00B671ED" w:rsidP="00B671ED">
                  <w:r>
                    <w:rPr>
                      <w:rFonts w:hint="eastAsia"/>
                    </w:rPr>
                    <w:t>L</w:t>
                  </w:r>
                  <w:r>
                    <w:t>isa</w:t>
                  </w:r>
                </w:p>
              </w:tc>
              <w:tc>
                <w:tcPr>
                  <w:tcW w:w="3618" w:type="dxa"/>
                </w:tcPr>
                <w:p w14:paraId="20A13D18" w14:textId="77777777" w:rsidR="00B671ED" w:rsidRDefault="00B671ED" w:rsidP="00B671ED">
                  <w:r>
                    <w:rPr>
                      <w:rFonts w:hint="eastAsia"/>
                    </w:rPr>
                    <w:t>F</w:t>
                  </w:r>
                  <w:r>
                    <w:t>irst version</w:t>
                  </w:r>
                </w:p>
              </w:tc>
            </w:tr>
            <w:tr w:rsidR="00B671ED" w14:paraId="015BCABE" w14:textId="77777777" w:rsidTr="00B14B6A">
              <w:tc>
                <w:tcPr>
                  <w:tcW w:w="1100" w:type="dxa"/>
                </w:tcPr>
                <w:p w14:paraId="1464C82B" w14:textId="5598821E" w:rsidR="00B671ED" w:rsidRDefault="00B671ED" w:rsidP="00B671ED">
                  <w:r>
                    <w:rPr>
                      <w:rFonts w:hint="eastAsia"/>
                    </w:rPr>
                    <w:t>1.1</w:t>
                  </w:r>
                </w:p>
              </w:tc>
              <w:tc>
                <w:tcPr>
                  <w:tcW w:w="1083" w:type="dxa"/>
                </w:tcPr>
                <w:p w14:paraId="3F6F3D4A" w14:textId="66C74498" w:rsidR="00B671ED" w:rsidRDefault="00B671ED" w:rsidP="00B671ED">
                  <w:r>
                    <w:rPr>
                      <w:rFonts w:hint="eastAsia"/>
                    </w:rPr>
                    <w:t>2024.6.18</w:t>
                  </w:r>
                </w:p>
              </w:tc>
              <w:tc>
                <w:tcPr>
                  <w:tcW w:w="1183" w:type="dxa"/>
                </w:tcPr>
                <w:p w14:paraId="0382A996" w14:textId="22E828BA" w:rsidR="00B671ED" w:rsidRDefault="00B671ED" w:rsidP="00B671ED">
                  <w:r>
                    <w:rPr>
                      <w:rFonts w:hint="eastAsia"/>
                    </w:rPr>
                    <w:t>Bonnie</w:t>
                  </w:r>
                </w:p>
              </w:tc>
              <w:tc>
                <w:tcPr>
                  <w:tcW w:w="3618" w:type="dxa"/>
                </w:tcPr>
                <w:p w14:paraId="46B0A2A1" w14:textId="4B02B408" w:rsidR="00B671ED" w:rsidRDefault="00B671ED" w:rsidP="00B671ED">
                  <w:r w:rsidRPr="00B671ED">
                    <w:t>Allergen Tags - Ensure Merch Continuity</w:t>
                  </w:r>
                  <w:r>
                    <w:rPr>
                      <w:rFonts w:hint="eastAsia"/>
                    </w:rPr>
                    <w:t xml:space="preserve"> (</w:t>
                  </w:r>
                  <w:r w:rsidRPr="00B671ED">
                    <w:t>MD-12948</w:t>
                  </w:r>
                  <w:r>
                    <w:rPr>
                      <w:rFonts w:hint="eastAsia"/>
                    </w:rPr>
                    <w:t>)</w:t>
                  </w:r>
                </w:p>
              </w:tc>
            </w:tr>
            <w:tr w:rsidR="00B671ED" w14:paraId="74869041" w14:textId="77777777" w:rsidTr="00B14B6A">
              <w:tc>
                <w:tcPr>
                  <w:tcW w:w="1100" w:type="dxa"/>
                </w:tcPr>
                <w:p w14:paraId="21414A96" w14:textId="77777777" w:rsidR="00B671ED" w:rsidRDefault="00B671ED" w:rsidP="00B671ED"/>
              </w:tc>
              <w:tc>
                <w:tcPr>
                  <w:tcW w:w="1083" w:type="dxa"/>
                </w:tcPr>
                <w:p w14:paraId="7A8BAF33" w14:textId="77777777" w:rsidR="00B671ED" w:rsidRDefault="00B671ED" w:rsidP="00B671ED"/>
              </w:tc>
              <w:tc>
                <w:tcPr>
                  <w:tcW w:w="1183" w:type="dxa"/>
                </w:tcPr>
                <w:p w14:paraId="1E2754D3" w14:textId="1E994F80" w:rsidR="00B671ED" w:rsidRDefault="00B671ED" w:rsidP="00B671ED"/>
              </w:tc>
              <w:tc>
                <w:tcPr>
                  <w:tcW w:w="3618" w:type="dxa"/>
                </w:tcPr>
                <w:p w14:paraId="65EDF2C0" w14:textId="77777777" w:rsidR="00B671ED" w:rsidRDefault="00B671ED" w:rsidP="00B671ED"/>
              </w:tc>
            </w:tr>
            <w:tr w:rsidR="00B671ED" w14:paraId="4617ADB5" w14:textId="77777777" w:rsidTr="00B14B6A">
              <w:tc>
                <w:tcPr>
                  <w:tcW w:w="1100" w:type="dxa"/>
                </w:tcPr>
                <w:p w14:paraId="3D074EB0" w14:textId="77777777" w:rsidR="00B671ED" w:rsidRDefault="00B671ED" w:rsidP="00B671ED"/>
              </w:tc>
              <w:tc>
                <w:tcPr>
                  <w:tcW w:w="1083" w:type="dxa"/>
                </w:tcPr>
                <w:p w14:paraId="715FF7F2" w14:textId="77777777" w:rsidR="00B671ED" w:rsidRDefault="00B671ED" w:rsidP="00B671ED"/>
              </w:tc>
              <w:tc>
                <w:tcPr>
                  <w:tcW w:w="1183" w:type="dxa"/>
                </w:tcPr>
                <w:p w14:paraId="182EDFC7" w14:textId="4BAE1B73" w:rsidR="00B671ED" w:rsidRDefault="00B671ED" w:rsidP="00B671ED"/>
              </w:tc>
              <w:tc>
                <w:tcPr>
                  <w:tcW w:w="3618" w:type="dxa"/>
                </w:tcPr>
                <w:p w14:paraId="594BA577" w14:textId="77777777" w:rsidR="00B671ED" w:rsidRDefault="00B671ED" w:rsidP="00B671ED"/>
              </w:tc>
            </w:tr>
            <w:tr w:rsidR="00B671ED" w14:paraId="4C9E58B3" w14:textId="77777777" w:rsidTr="00B14B6A">
              <w:tc>
                <w:tcPr>
                  <w:tcW w:w="1100" w:type="dxa"/>
                </w:tcPr>
                <w:p w14:paraId="0E7CD386" w14:textId="77777777" w:rsidR="00B671ED" w:rsidRDefault="00B671ED" w:rsidP="00B671ED"/>
              </w:tc>
              <w:tc>
                <w:tcPr>
                  <w:tcW w:w="1083" w:type="dxa"/>
                </w:tcPr>
                <w:p w14:paraId="2572930B" w14:textId="77777777" w:rsidR="00B671ED" w:rsidRDefault="00B671ED" w:rsidP="00B671ED"/>
              </w:tc>
              <w:tc>
                <w:tcPr>
                  <w:tcW w:w="1183" w:type="dxa"/>
                </w:tcPr>
                <w:p w14:paraId="7D0BCD1B" w14:textId="20CAF701" w:rsidR="00B671ED" w:rsidRDefault="00B671ED" w:rsidP="00B671ED"/>
              </w:tc>
              <w:tc>
                <w:tcPr>
                  <w:tcW w:w="3618" w:type="dxa"/>
                </w:tcPr>
                <w:p w14:paraId="48C870DB" w14:textId="77777777" w:rsidR="00B671ED" w:rsidRDefault="00B671ED" w:rsidP="00B671ED"/>
              </w:tc>
            </w:tr>
          </w:tbl>
          <w:p w14:paraId="71BDAE61" w14:textId="77777777" w:rsidR="009D3D82" w:rsidRDefault="009D3D82" w:rsidP="00D04113"/>
        </w:tc>
      </w:tr>
      <w:tr w:rsidR="009D3D82" w:rsidRPr="00452515" w14:paraId="25878D8F" w14:textId="77777777" w:rsidTr="00B14B6A">
        <w:tc>
          <w:tcPr>
            <w:tcW w:w="8008" w:type="dxa"/>
          </w:tcPr>
          <w:p w14:paraId="33036D5E" w14:textId="77777777" w:rsidR="009D3D82" w:rsidRPr="00452515" w:rsidRDefault="009D3D82" w:rsidP="00D04113">
            <w:r w:rsidRPr="00452515">
              <w:t xml:space="preserve">Stakeholder: </w:t>
            </w:r>
            <w:r>
              <w:t>User with privilege</w:t>
            </w:r>
          </w:p>
        </w:tc>
      </w:tr>
      <w:tr w:rsidR="009D3D82" w:rsidRPr="00452515" w14:paraId="028EACEA" w14:textId="77777777" w:rsidTr="00B14B6A">
        <w:tc>
          <w:tcPr>
            <w:tcW w:w="8008" w:type="dxa"/>
          </w:tcPr>
          <w:p w14:paraId="5C4E7BB1" w14:textId="77777777" w:rsidR="009D3D82" w:rsidRDefault="009D3D82" w:rsidP="00D04113">
            <w:r w:rsidRPr="00452515">
              <w:t xml:space="preserve">Pre-Condition: </w:t>
            </w:r>
          </w:p>
          <w:p w14:paraId="49EC1FD9" w14:textId="77777777" w:rsidR="009D3D82" w:rsidRPr="00DD3CB0" w:rsidRDefault="009D3D82" w:rsidP="00D04113">
            <w:pPr>
              <w:rPr>
                <w:rFonts w:ascii="Arial" w:hAnsi="Arial" w:cs="Arial"/>
                <w:sz w:val="20"/>
                <w:szCs w:val="20"/>
              </w:rPr>
            </w:pPr>
            <w:r>
              <w:t>The user goes to the page</w:t>
            </w:r>
            <w:r w:rsidRPr="00DD3CB0">
              <w:rPr>
                <w:rFonts w:ascii="Arial" w:hAnsi="Arial" w:cs="Arial"/>
                <w:sz w:val="20"/>
                <w:szCs w:val="20"/>
              </w:rPr>
              <w:t xml:space="preserve"> </w:t>
            </w:r>
          </w:p>
        </w:tc>
      </w:tr>
      <w:tr w:rsidR="009D3D82" w:rsidRPr="00452515" w14:paraId="2B8A050F" w14:textId="77777777" w:rsidTr="00B14B6A">
        <w:tc>
          <w:tcPr>
            <w:tcW w:w="8008" w:type="dxa"/>
          </w:tcPr>
          <w:p w14:paraId="368C41C2" w14:textId="77777777" w:rsidR="009D3D82" w:rsidRPr="00103C0C" w:rsidRDefault="009D3D82" w:rsidP="00D04113">
            <w:r w:rsidRPr="00103C0C">
              <w:rPr>
                <w:rFonts w:hint="eastAsia"/>
              </w:rPr>
              <w:t>Main Scenario:</w:t>
            </w:r>
          </w:p>
          <w:p w14:paraId="09C6D29A" w14:textId="2221E129" w:rsidR="00E05423" w:rsidRPr="00C11AA9" w:rsidRDefault="00B14B6A" w:rsidP="00B14B6A">
            <w:r>
              <w:rPr>
                <w:rFonts w:hint="eastAsia"/>
              </w:rPr>
              <w:t xml:space="preserve">Refer to </w:t>
            </w:r>
            <w:hyperlink r:id="rId203" w:history="1">
              <w:r w:rsidRPr="00F5143E">
                <w:rPr>
                  <w:rStyle w:val="Hyperlink"/>
                </w:rPr>
                <w:t>https://wonder.atlassian.net/wiki/x/5gCt8w</w:t>
              </w:r>
            </w:hyperlink>
            <w:r>
              <w:rPr>
                <w:rFonts w:hint="eastAsia"/>
              </w:rPr>
              <w:t xml:space="preserve"> for details.</w:t>
            </w:r>
          </w:p>
        </w:tc>
      </w:tr>
      <w:tr w:rsidR="009D3D82" w:rsidRPr="00452515" w14:paraId="7C4AB6B5" w14:textId="77777777" w:rsidTr="00B14B6A">
        <w:tc>
          <w:tcPr>
            <w:tcW w:w="8008" w:type="dxa"/>
          </w:tcPr>
          <w:p w14:paraId="68F0E33E" w14:textId="77777777" w:rsidR="009D3D82" w:rsidRPr="00452515" w:rsidRDefault="009D3D82" w:rsidP="00D04113"/>
        </w:tc>
      </w:tr>
      <w:tr w:rsidR="009D3D82" w:rsidRPr="00452515" w14:paraId="2A7B264C" w14:textId="77777777" w:rsidTr="00B14B6A">
        <w:tc>
          <w:tcPr>
            <w:tcW w:w="8008" w:type="dxa"/>
          </w:tcPr>
          <w:p w14:paraId="59504140" w14:textId="77777777" w:rsidR="009D3D82" w:rsidRDefault="009D3D82" w:rsidP="00D04113">
            <w:r w:rsidRPr="00452515">
              <w:t>Exception Scenario:</w:t>
            </w:r>
          </w:p>
          <w:p w14:paraId="76E42C0F" w14:textId="77777777" w:rsidR="009D3D82" w:rsidRPr="00452515" w:rsidRDefault="009D3D82" w:rsidP="00D04113"/>
        </w:tc>
      </w:tr>
      <w:tr w:rsidR="009D3D82" w:rsidRPr="00452515" w14:paraId="2BDB8AE6" w14:textId="77777777" w:rsidTr="00B14B6A">
        <w:tc>
          <w:tcPr>
            <w:tcW w:w="8008" w:type="dxa"/>
          </w:tcPr>
          <w:p w14:paraId="51790C59" w14:textId="77777777" w:rsidR="009D3D82" w:rsidRPr="00452515" w:rsidRDefault="009D3D82" w:rsidP="00D04113">
            <w:r w:rsidRPr="00452515">
              <w:t>Notes:</w:t>
            </w:r>
          </w:p>
        </w:tc>
      </w:tr>
      <w:tr w:rsidR="009D3D82" w:rsidRPr="00452515" w14:paraId="79D90F47" w14:textId="77777777" w:rsidTr="00B14B6A">
        <w:tc>
          <w:tcPr>
            <w:tcW w:w="8008" w:type="dxa"/>
          </w:tcPr>
          <w:p w14:paraId="206C67DB" w14:textId="77777777" w:rsidR="009D3D82" w:rsidRPr="00452515" w:rsidRDefault="009D3D82" w:rsidP="00D04113">
            <w:r w:rsidRPr="00452515">
              <w:t>Q/A:</w:t>
            </w:r>
          </w:p>
        </w:tc>
      </w:tr>
    </w:tbl>
    <w:p w14:paraId="61487600" w14:textId="57E7A8A0" w:rsidR="00C816C3" w:rsidRDefault="00C816C3" w:rsidP="00CC2484">
      <w:pPr>
        <w:jc w:val="left"/>
      </w:pPr>
    </w:p>
    <w:p w14:paraId="774523DA" w14:textId="77777777" w:rsidR="009D3D82" w:rsidRDefault="009D3D82" w:rsidP="00CC2484">
      <w:pPr>
        <w:jc w:val="left"/>
      </w:pPr>
    </w:p>
    <w:p w14:paraId="0703CD12" w14:textId="5F00FA51" w:rsidR="00C816C3" w:rsidRDefault="00A330D9" w:rsidP="00CC2484">
      <w:pPr>
        <w:pStyle w:val="Heading2"/>
        <w:jc w:val="left"/>
      </w:pPr>
      <w:r>
        <w:rPr>
          <w:rStyle w:val="Heading2Char"/>
          <w:rFonts w:hint="eastAsia"/>
        </w:rPr>
        <w:lastRenderedPageBreak/>
        <w:t>Tran-</w:t>
      </w:r>
      <w:r w:rsidR="00C816C3" w:rsidRPr="00236123">
        <w:rPr>
          <w:rStyle w:val="Heading2Char"/>
        </w:rPr>
        <w:t>MS1</w:t>
      </w:r>
      <w:r w:rsidR="006F0303">
        <w:t>3</w:t>
      </w:r>
      <w:r w:rsidR="00C816C3" w:rsidRPr="000B5BC1">
        <w:t>-0</w:t>
      </w:r>
      <w:r w:rsidR="00C816C3">
        <w:t>4 Concept Management</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9D3D82" w:rsidRPr="00452515" w14:paraId="5468B8DB" w14:textId="77777777" w:rsidTr="00A330D9">
        <w:tc>
          <w:tcPr>
            <w:tcW w:w="8008" w:type="dxa"/>
          </w:tcPr>
          <w:p w14:paraId="0F29DF50" w14:textId="121DCA03" w:rsidR="009D3D82" w:rsidRPr="00452515" w:rsidRDefault="00B43302" w:rsidP="00D04113">
            <w:r>
              <w:t>M</w:t>
            </w:r>
            <w:r w:rsidR="009D3D82" w:rsidRPr="003E7C30">
              <w:t>S1</w:t>
            </w:r>
            <w:r>
              <w:t>3</w:t>
            </w:r>
            <w:r w:rsidR="009D3D82" w:rsidRPr="003E7C30">
              <w:t>-04</w:t>
            </w:r>
            <w:r w:rsidR="009D3D82">
              <w:t xml:space="preserve"> </w:t>
            </w:r>
            <w:r w:rsidR="009D3D82" w:rsidRPr="00BE5B24">
              <w:t xml:space="preserve">Concept </w:t>
            </w:r>
            <w:r w:rsidR="009D3D82">
              <w:t>M</w:t>
            </w:r>
            <w:r w:rsidR="009D3D82">
              <w:rPr>
                <w:rFonts w:hint="eastAsia"/>
              </w:rPr>
              <w:t>anagement</w:t>
            </w:r>
          </w:p>
        </w:tc>
      </w:tr>
      <w:tr w:rsidR="009D3D82" w:rsidRPr="00452515" w14:paraId="208992DE" w14:textId="77777777" w:rsidTr="00A330D9">
        <w:tc>
          <w:tcPr>
            <w:tcW w:w="8008" w:type="dxa"/>
          </w:tcPr>
          <w:p w14:paraId="50889D9F" w14:textId="77777777" w:rsidR="009D3D82" w:rsidRDefault="009D3D82" w:rsidP="00D04113">
            <w:r>
              <w:t>Version history</w:t>
            </w:r>
          </w:p>
          <w:tbl>
            <w:tblPr>
              <w:tblStyle w:val="TableGrid"/>
              <w:tblW w:w="0" w:type="auto"/>
              <w:tblLook w:val="04A0" w:firstRow="1" w:lastRow="0" w:firstColumn="1" w:lastColumn="0" w:noHBand="0" w:noVBand="1"/>
            </w:tblPr>
            <w:tblGrid>
              <w:gridCol w:w="1365"/>
              <w:gridCol w:w="1083"/>
              <w:gridCol w:w="1221"/>
              <w:gridCol w:w="4113"/>
            </w:tblGrid>
            <w:tr w:rsidR="009D3D82" w14:paraId="5D5FFBB0" w14:textId="77777777" w:rsidTr="00915EB4">
              <w:tc>
                <w:tcPr>
                  <w:tcW w:w="1365" w:type="dxa"/>
                </w:tcPr>
                <w:p w14:paraId="2413C477" w14:textId="77777777" w:rsidR="009D3D82" w:rsidRDefault="009D3D82" w:rsidP="00D04113">
                  <w:r>
                    <w:rPr>
                      <w:rFonts w:hint="eastAsia"/>
                    </w:rPr>
                    <w:t>V</w:t>
                  </w:r>
                  <w:r>
                    <w:t>ersion</w:t>
                  </w:r>
                </w:p>
              </w:tc>
              <w:tc>
                <w:tcPr>
                  <w:tcW w:w="1083" w:type="dxa"/>
                </w:tcPr>
                <w:p w14:paraId="2564CBB2" w14:textId="77777777" w:rsidR="009D3D82" w:rsidRDefault="009D3D82" w:rsidP="00D04113">
                  <w:r>
                    <w:rPr>
                      <w:rFonts w:hint="eastAsia"/>
                    </w:rPr>
                    <w:t>D</w:t>
                  </w:r>
                  <w:r>
                    <w:t>ate</w:t>
                  </w:r>
                </w:p>
              </w:tc>
              <w:tc>
                <w:tcPr>
                  <w:tcW w:w="1221" w:type="dxa"/>
                </w:tcPr>
                <w:p w14:paraId="26E72390" w14:textId="77777777" w:rsidR="009D3D82" w:rsidRDefault="009D3D82" w:rsidP="00D04113">
                  <w:r>
                    <w:rPr>
                      <w:rFonts w:hint="eastAsia"/>
                    </w:rPr>
                    <w:t>U</w:t>
                  </w:r>
                  <w:r>
                    <w:t>pdated By</w:t>
                  </w:r>
                </w:p>
              </w:tc>
              <w:tc>
                <w:tcPr>
                  <w:tcW w:w="4113" w:type="dxa"/>
                </w:tcPr>
                <w:p w14:paraId="0C4C1220" w14:textId="77777777" w:rsidR="009D3D82" w:rsidRDefault="009D3D82" w:rsidP="00D04113">
                  <w:r>
                    <w:rPr>
                      <w:rFonts w:hint="eastAsia"/>
                    </w:rPr>
                    <w:t>D</w:t>
                  </w:r>
                  <w:r>
                    <w:t>escription</w:t>
                  </w:r>
                </w:p>
              </w:tc>
            </w:tr>
            <w:tr w:rsidR="009D3D82" w14:paraId="001EB1D4" w14:textId="77777777" w:rsidTr="00915EB4">
              <w:tc>
                <w:tcPr>
                  <w:tcW w:w="1365" w:type="dxa"/>
                </w:tcPr>
                <w:p w14:paraId="46477344" w14:textId="77777777" w:rsidR="009D3D82" w:rsidRDefault="009D3D82" w:rsidP="00D04113">
                  <w:r>
                    <w:t>V1.0</w:t>
                  </w:r>
                </w:p>
              </w:tc>
              <w:tc>
                <w:tcPr>
                  <w:tcW w:w="1083" w:type="dxa"/>
                </w:tcPr>
                <w:p w14:paraId="3E1DD9DC" w14:textId="77777777" w:rsidR="009D3D82" w:rsidRDefault="009D3D82" w:rsidP="00D04113">
                  <w:r>
                    <w:rPr>
                      <w:rFonts w:hint="eastAsia"/>
                    </w:rPr>
                    <w:t>2</w:t>
                  </w:r>
                  <w:r>
                    <w:t>020.5.26</w:t>
                  </w:r>
                </w:p>
              </w:tc>
              <w:tc>
                <w:tcPr>
                  <w:tcW w:w="1221" w:type="dxa"/>
                </w:tcPr>
                <w:p w14:paraId="1A3BA4D1" w14:textId="77777777" w:rsidR="009D3D82" w:rsidRDefault="009D3D82" w:rsidP="00D04113">
                  <w:r>
                    <w:rPr>
                      <w:rFonts w:hint="eastAsia"/>
                    </w:rPr>
                    <w:t>L</w:t>
                  </w:r>
                  <w:r>
                    <w:t>isa</w:t>
                  </w:r>
                </w:p>
              </w:tc>
              <w:tc>
                <w:tcPr>
                  <w:tcW w:w="4113" w:type="dxa"/>
                </w:tcPr>
                <w:p w14:paraId="7D2E9BDF" w14:textId="77777777" w:rsidR="009D3D82" w:rsidRDefault="009D3D82" w:rsidP="00D04113">
                  <w:r>
                    <w:rPr>
                      <w:rFonts w:hint="eastAsia"/>
                    </w:rPr>
                    <w:t>F</w:t>
                  </w:r>
                  <w:r>
                    <w:t>irst version</w:t>
                  </w:r>
                </w:p>
              </w:tc>
            </w:tr>
            <w:tr w:rsidR="009D3D82" w14:paraId="21A3BAC8" w14:textId="77777777" w:rsidTr="00915EB4">
              <w:tc>
                <w:tcPr>
                  <w:tcW w:w="1365" w:type="dxa"/>
                </w:tcPr>
                <w:p w14:paraId="3498B036" w14:textId="77777777" w:rsidR="009D3D82" w:rsidRDefault="009D3D82" w:rsidP="00D04113">
                  <w:r>
                    <w:rPr>
                      <w:rFonts w:hint="eastAsia"/>
                    </w:rPr>
                    <w:t>V</w:t>
                  </w:r>
                  <w:r>
                    <w:t>1.1</w:t>
                  </w:r>
                </w:p>
              </w:tc>
              <w:tc>
                <w:tcPr>
                  <w:tcW w:w="1083" w:type="dxa"/>
                </w:tcPr>
                <w:p w14:paraId="60ACE92C" w14:textId="77777777" w:rsidR="009D3D82" w:rsidRDefault="009D3D82" w:rsidP="00D04113">
                  <w:r>
                    <w:rPr>
                      <w:rFonts w:hint="eastAsia"/>
                    </w:rPr>
                    <w:t>2</w:t>
                  </w:r>
                  <w:r>
                    <w:t>021.7.16</w:t>
                  </w:r>
                </w:p>
              </w:tc>
              <w:tc>
                <w:tcPr>
                  <w:tcW w:w="1221" w:type="dxa"/>
                </w:tcPr>
                <w:p w14:paraId="647A383D" w14:textId="77777777" w:rsidR="009D3D82" w:rsidRDefault="009D3D82" w:rsidP="00D04113">
                  <w:r>
                    <w:rPr>
                      <w:rFonts w:hint="eastAsia"/>
                    </w:rPr>
                    <w:t>Bonnie</w:t>
                  </w:r>
                </w:p>
              </w:tc>
              <w:tc>
                <w:tcPr>
                  <w:tcW w:w="4113" w:type="dxa"/>
                </w:tcPr>
                <w:p w14:paraId="3FCC74A5" w14:textId="77777777" w:rsidR="009D3D82" w:rsidRDefault="009D3D82" w:rsidP="00D04113">
                  <w:r w:rsidRPr="004B5098">
                    <w:t>Manage Concepts in Cookbook (Middle Layer)</w:t>
                  </w:r>
                </w:p>
              </w:tc>
            </w:tr>
            <w:tr w:rsidR="009D3D82" w14:paraId="3ECE6D6B" w14:textId="77777777" w:rsidTr="00915EB4">
              <w:tc>
                <w:tcPr>
                  <w:tcW w:w="1365" w:type="dxa"/>
                </w:tcPr>
                <w:p w14:paraId="21414028" w14:textId="77777777" w:rsidR="009D3D82" w:rsidRDefault="009D3D82" w:rsidP="00D04113">
                  <w:r>
                    <w:rPr>
                      <w:rFonts w:hint="eastAsia"/>
                    </w:rPr>
                    <w:t>V</w:t>
                  </w:r>
                  <w:r>
                    <w:t>1.2</w:t>
                  </w:r>
                </w:p>
              </w:tc>
              <w:tc>
                <w:tcPr>
                  <w:tcW w:w="1083" w:type="dxa"/>
                </w:tcPr>
                <w:p w14:paraId="5F470C88" w14:textId="77777777" w:rsidR="009D3D82" w:rsidRDefault="009D3D82" w:rsidP="00D04113">
                  <w:r>
                    <w:rPr>
                      <w:rFonts w:hint="eastAsia"/>
                    </w:rPr>
                    <w:t>2</w:t>
                  </w:r>
                  <w:r>
                    <w:t>022.7.13</w:t>
                  </w:r>
                </w:p>
              </w:tc>
              <w:tc>
                <w:tcPr>
                  <w:tcW w:w="1221" w:type="dxa"/>
                </w:tcPr>
                <w:p w14:paraId="43B89A9E" w14:textId="77777777" w:rsidR="009D3D82" w:rsidRDefault="009D3D82" w:rsidP="00D04113">
                  <w:r>
                    <w:rPr>
                      <w:rFonts w:hint="eastAsia"/>
                    </w:rPr>
                    <w:t>Bonnie</w:t>
                  </w:r>
                </w:p>
              </w:tc>
              <w:tc>
                <w:tcPr>
                  <w:tcW w:w="4113" w:type="dxa"/>
                </w:tcPr>
                <w:p w14:paraId="1C1077BE" w14:textId="77777777" w:rsidR="009D3D82" w:rsidRDefault="009D3D82" w:rsidP="00D04113">
                  <w:r w:rsidRPr="00265868">
                    <w:t xml:space="preserve">One concept </w:t>
                  </w:r>
                  <w:proofErr w:type="gramStart"/>
                  <w:r w:rsidRPr="00265868">
                    <w:t>map</w:t>
                  </w:r>
                  <w:r>
                    <w:t>s</w:t>
                  </w:r>
                  <w:proofErr w:type="gramEnd"/>
                  <w:r w:rsidRPr="00265868">
                    <w:t xml:space="preserve"> to multiple restaurants</w:t>
                  </w:r>
                </w:p>
              </w:tc>
            </w:tr>
            <w:tr w:rsidR="004B360F" w14:paraId="47026C1D" w14:textId="77777777" w:rsidTr="00915EB4">
              <w:tc>
                <w:tcPr>
                  <w:tcW w:w="1365" w:type="dxa"/>
                </w:tcPr>
                <w:p w14:paraId="104880F5" w14:textId="23B42687" w:rsidR="004B360F" w:rsidRDefault="004B360F" w:rsidP="004B360F">
                  <w:ins w:id="4317" w:author="Bonnie Yang" w:date="2023-06-08T14:10:00Z">
                    <w:r w:rsidRPr="007A35F7">
                      <w:rPr>
                        <w:rFonts w:ascii="Arial" w:hAnsi="Arial" w:cs="Arial"/>
                      </w:rPr>
                      <w:t>1.</w:t>
                    </w:r>
                    <w:r>
                      <w:rPr>
                        <w:rFonts w:ascii="Arial" w:hAnsi="Arial" w:cs="Arial"/>
                      </w:rPr>
                      <w:t>3</w:t>
                    </w:r>
                  </w:ins>
                </w:p>
              </w:tc>
              <w:tc>
                <w:tcPr>
                  <w:tcW w:w="1083" w:type="dxa"/>
                </w:tcPr>
                <w:p w14:paraId="4887FDBC" w14:textId="2FD40FF9" w:rsidR="004B360F" w:rsidRDefault="004B360F" w:rsidP="004B360F">
                  <w:ins w:id="4318" w:author="Bonnie Yang" w:date="2023-06-08T14:10:00Z">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6</w:t>
                    </w:r>
                    <w:r w:rsidRPr="007A35F7">
                      <w:rPr>
                        <w:rFonts w:ascii="Arial" w:hAnsi="Arial" w:cs="Arial"/>
                      </w:rPr>
                      <w:t>.</w:t>
                    </w:r>
                    <w:r>
                      <w:rPr>
                        <w:rFonts w:ascii="Arial" w:hAnsi="Arial" w:cs="Arial"/>
                      </w:rPr>
                      <w:t>8</w:t>
                    </w:r>
                  </w:ins>
                </w:p>
              </w:tc>
              <w:tc>
                <w:tcPr>
                  <w:tcW w:w="1221" w:type="dxa"/>
                </w:tcPr>
                <w:p w14:paraId="241E011F" w14:textId="75759A98" w:rsidR="004B360F" w:rsidRDefault="004B360F" w:rsidP="004B360F">
                  <w:ins w:id="4319" w:author="Bonnie Yang" w:date="2023-06-08T14:10:00Z">
                    <w:r w:rsidRPr="007A35F7">
                      <w:rPr>
                        <w:rFonts w:ascii="Arial" w:hAnsi="Arial" w:cs="Arial"/>
                      </w:rPr>
                      <w:t>Bonnie</w:t>
                    </w:r>
                  </w:ins>
                </w:p>
              </w:tc>
              <w:tc>
                <w:tcPr>
                  <w:tcW w:w="4113" w:type="dxa"/>
                </w:tcPr>
                <w:p w14:paraId="2E1DC45A" w14:textId="3BB8C2F0" w:rsidR="004B360F" w:rsidRDefault="004B360F" w:rsidP="004B360F">
                  <w:ins w:id="4320" w:author="Bonnie Yang" w:date="2023-06-08T14:10:00Z">
                    <w:r w:rsidRPr="00C0751B">
                      <w:t>Concept management</w:t>
                    </w:r>
                  </w:ins>
                </w:p>
              </w:tc>
            </w:tr>
            <w:tr w:rsidR="004B360F" w14:paraId="1862B5D3" w14:textId="77777777" w:rsidTr="00915EB4">
              <w:tc>
                <w:tcPr>
                  <w:tcW w:w="1365" w:type="dxa"/>
                </w:tcPr>
                <w:p w14:paraId="42FA6FF3" w14:textId="77777777" w:rsidR="004B360F" w:rsidRDefault="004B360F" w:rsidP="004B360F"/>
              </w:tc>
              <w:tc>
                <w:tcPr>
                  <w:tcW w:w="1083" w:type="dxa"/>
                </w:tcPr>
                <w:p w14:paraId="1CA587D5" w14:textId="77777777" w:rsidR="004B360F" w:rsidRDefault="004B360F" w:rsidP="004B360F"/>
              </w:tc>
              <w:tc>
                <w:tcPr>
                  <w:tcW w:w="1221" w:type="dxa"/>
                </w:tcPr>
                <w:p w14:paraId="1558C5F5" w14:textId="77777777" w:rsidR="004B360F" w:rsidRDefault="004B360F" w:rsidP="004B360F"/>
              </w:tc>
              <w:tc>
                <w:tcPr>
                  <w:tcW w:w="4113" w:type="dxa"/>
                </w:tcPr>
                <w:p w14:paraId="09AEF7BD" w14:textId="77777777" w:rsidR="004B360F" w:rsidRDefault="004B360F" w:rsidP="004B360F"/>
              </w:tc>
            </w:tr>
          </w:tbl>
          <w:p w14:paraId="1DE620EB" w14:textId="77777777" w:rsidR="009D3D82" w:rsidRDefault="009D3D82" w:rsidP="00D04113"/>
        </w:tc>
      </w:tr>
      <w:tr w:rsidR="009D3D82" w:rsidRPr="00452515" w14:paraId="59AA088D" w14:textId="77777777" w:rsidTr="00A330D9">
        <w:tc>
          <w:tcPr>
            <w:tcW w:w="8008" w:type="dxa"/>
          </w:tcPr>
          <w:p w14:paraId="58D40AAA" w14:textId="77777777" w:rsidR="009D3D82" w:rsidRPr="00452515" w:rsidRDefault="009D3D82" w:rsidP="00D04113">
            <w:r w:rsidRPr="00452515">
              <w:t xml:space="preserve">Stakeholder: </w:t>
            </w:r>
            <w:r>
              <w:t>User with privilege</w:t>
            </w:r>
          </w:p>
        </w:tc>
      </w:tr>
      <w:tr w:rsidR="009D3D82" w:rsidRPr="00452515" w14:paraId="39E4D30A" w14:textId="77777777" w:rsidTr="00A330D9">
        <w:tc>
          <w:tcPr>
            <w:tcW w:w="8008" w:type="dxa"/>
          </w:tcPr>
          <w:p w14:paraId="6B16FF88" w14:textId="77777777" w:rsidR="009D3D82" w:rsidRDefault="009D3D82" w:rsidP="00D04113">
            <w:r w:rsidRPr="00452515">
              <w:t xml:space="preserve">Pre-Condition: </w:t>
            </w:r>
          </w:p>
          <w:p w14:paraId="6C55FD57" w14:textId="77777777" w:rsidR="009D3D82" w:rsidRPr="00DD3CB0" w:rsidRDefault="009D3D82" w:rsidP="00D04113">
            <w:pPr>
              <w:rPr>
                <w:rFonts w:ascii="Arial" w:hAnsi="Arial" w:cs="Arial"/>
                <w:sz w:val="20"/>
                <w:szCs w:val="20"/>
              </w:rPr>
            </w:pPr>
            <w:r>
              <w:t>The user goes to the page</w:t>
            </w:r>
            <w:r w:rsidRPr="00DD3CB0">
              <w:rPr>
                <w:rFonts w:ascii="Arial" w:hAnsi="Arial" w:cs="Arial"/>
                <w:sz w:val="20"/>
                <w:szCs w:val="20"/>
              </w:rPr>
              <w:t xml:space="preserve"> </w:t>
            </w:r>
          </w:p>
        </w:tc>
      </w:tr>
      <w:tr w:rsidR="009D3D82" w:rsidRPr="00452515" w14:paraId="2B102537" w14:textId="77777777" w:rsidTr="00A330D9">
        <w:tc>
          <w:tcPr>
            <w:tcW w:w="8008" w:type="dxa"/>
          </w:tcPr>
          <w:p w14:paraId="1A80F7C8" w14:textId="77777777" w:rsidR="009D3D82" w:rsidRPr="00103C0C" w:rsidRDefault="009D3D82" w:rsidP="00D04113">
            <w:r w:rsidRPr="00103C0C">
              <w:rPr>
                <w:rFonts w:hint="eastAsia"/>
              </w:rPr>
              <w:t>Main Scenario:</w:t>
            </w:r>
          </w:p>
          <w:p w14:paraId="1079C891" w14:textId="004E4706" w:rsidR="009D3D82" w:rsidRPr="00C11AA9" w:rsidRDefault="00A330D9" w:rsidP="00915EB4">
            <w:r w:rsidRPr="00A330D9">
              <w:t>https://wonder.atlassian.net/wiki/x/rAIm_w</w:t>
            </w:r>
          </w:p>
        </w:tc>
      </w:tr>
      <w:tr w:rsidR="009D3D82" w:rsidRPr="00452515" w14:paraId="6BDC1B1E" w14:textId="77777777" w:rsidTr="00A330D9">
        <w:tc>
          <w:tcPr>
            <w:tcW w:w="8008" w:type="dxa"/>
          </w:tcPr>
          <w:p w14:paraId="25706DD9" w14:textId="77777777" w:rsidR="009D3D82" w:rsidRDefault="009D3D82" w:rsidP="00D04113">
            <w:r w:rsidRPr="00452515">
              <w:t>Extend Scenario:</w:t>
            </w:r>
          </w:p>
          <w:p w14:paraId="6532E084" w14:textId="77777777" w:rsidR="009D3D82" w:rsidRPr="00452515" w:rsidRDefault="009D3D82" w:rsidP="00D04113"/>
        </w:tc>
      </w:tr>
      <w:tr w:rsidR="009D3D82" w:rsidRPr="00452515" w14:paraId="2BF2C12D" w14:textId="77777777" w:rsidTr="00A330D9">
        <w:tc>
          <w:tcPr>
            <w:tcW w:w="8008" w:type="dxa"/>
          </w:tcPr>
          <w:p w14:paraId="76092EB4" w14:textId="77777777" w:rsidR="009D3D82" w:rsidRDefault="009D3D82" w:rsidP="00D04113">
            <w:r w:rsidRPr="00452515">
              <w:t>Exception Scenario:</w:t>
            </w:r>
          </w:p>
          <w:p w14:paraId="5951A34E" w14:textId="77777777" w:rsidR="009D3D82" w:rsidRPr="00452515" w:rsidRDefault="009D3D82" w:rsidP="00D04113"/>
        </w:tc>
      </w:tr>
      <w:tr w:rsidR="009D3D82" w:rsidRPr="00452515" w14:paraId="119F7236" w14:textId="77777777" w:rsidTr="00A330D9">
        <w:tc>
          <w:tcPr>
            <w:tcW w:w="8008" w:type="dxa"/>
          </w:tcPr>
          <w:p w14:paraId="1AE9AD06" w14:textId="77777777" w:rsidR="009D3D82" w:rsidRPr="00452515" w:rsidRDefault="009D3D82" w:rsidP="00D04113">
            <w:r w:rsidRPr="00452515">
              <w:t>Notes:</w:t>
            </w:r>
          </w:p>
        </w:tc>
      </w:tr>
      <w:tr w:rsidR="009D3D82" w:rsidRPr="00452515" w14:paraId="215D1F70" w14:textId="77777777" w:rsidTr="00A330D9">
        <w:tc>
          <w:tcPr>
            <w:tcW w:w="8008" w:type="dxa"/>
          </w:tcPr>
          <w:p w14:paraId="2CED297B" w14:textId="77777777" w:rsidR="009D3D82" w:rsidRPr="00452515" w:rsidRDefault="009D3D82" w:rsidP="00D04113">
            <w:r w:rsidRPr="00452515">
              <w:t>Q/A:</w:t>
            </w:r>
          </w:p>
        </w:tc>
      </w:tr>
    </w:tbl>
    <w:p w14:paraId="6D3CDD03" w14:textId="153408D1" w:rsidR="00C816C3" w:rsidRDefault="00C816C3" w:rsidP="00CC2484">
      <w:pPr>
        <w:jc w:val="left"/>
      </w:pPr>
    </w:p>
    <w:p w14:paraId="0084B4CC" w14:textId="77777777" w:rsidR="00A33603" w:rsidRDefault="00A33603" w:rsidP="00A33603">
      <w:pPr>
        <w:pStyle w:val="Heading2"/>
        <w:jc w:val="left"/>
        <w:rPr>
          <w:ins w:id="4321" w:author="Bonnie Yang" w:date="2022-12-01T18:30:00Z"/>
        </w:rPr>
      </w:pPr>
      <w:ins w:id="4322" w:author="Bonnie Yang" w:date="2022-12-01T18:30:00Z">
        <w:r w:rsidRPr="00236123">
          <w:rPr>
            <w:rStyle w:val="Heading2Char"/>
          </w:rPr>
          <w:t>MS1</w:t>
        </w:r>
        <w:r>
          <w:t>3</w:t>
        </w:r>
        <w:r w:rsidRPr="000B5BC1">
          <w:t>-0</w:t>
        </w:r>
        <w:r>
          <w:t>5</w:t>
        </w:r>
        <w:r w:rsidRPr="000B5BC1">
          <w:t xml:space="preserve"> </w:t>
        </w:r>
        <w:r>
          <w:t>Filter Code management</w:t>
        </w:r>
      </w:ins>
    </w:p>
    <w:p w14:paraId="7E189B32" w14:textId="77777777" w:rsidR="00A33603" w:rsidRDefault="00A33603" w:rsidP="00A33603">
      <w:pPr>
        <w:jc w:val="left"/>
        <w:rPr>
          <w:ins w:id="4323" w:author="Bonnie Yang" w:date="2022-12-01T18:30:00Z"/>
        </w:rPr>
      </w:pPr>
    </w:p>
    <w:p w14:paraId="57E02F15" w14:textId="0C717B47" w:rsidR="00C816C3" w:rsidDel="00A33603" w:rsidRDefault="00C816C3" w:rsidP="00CC2484">
      <w:pPr>
        <w:pStyle w:val="Heading2"/>
        <w:jc w:val="left"/>
        <w:rPr>
          <w:del w:id="4324" w:author="Bonnie Yang" w:date="2022-12-01T18:30:00Z"/>
        </w:rPr>
      </w:pPr>
      <w:del w:id="4325" w:author="Bonnie Yang" w:date="2022-12-01T18:30:00Z">
        <w:r w:rsidRPr="00236123" w:rsidDel="00A33603">
          <w:rPr>
            <w:rStyle w:val="Heading2Char"/>
          </w:rPr>
          <w:delText>MS1</w:delText>
        </w:r>
        <w:r w:rsidR="006F0303" w:rsidDel="00A33603">
          <w:delText>3</w:delText>
        </w:r>
        <w:r w:rsidRPr="000B5BC1" w:rsidDel="00A33603">
          <w:delText>-0</w:delText>
        </w:r>
        <w:r w:rsidDel="00A33603">
          <w:delText>6</w:delText>
        </w:r>
        <w:r w:rsidRPr="000B5BC1" w:rsidDel="00A33603">
          <w:delText xml:space="preserve"> </w:delText>
        </w:r>
        <w:r w:rsidRPr="001B0FB0" w:rsidDel="00A33603">
          <w:delText>Chef App Configurations</w:delText>
        </w:r>
        <w:r w:rsidDel="00A33603">
          <w:delText xml:space="preserve"> – Item Data</w:delText>
        </w:r>
      </w:del>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F22874" w:rsidRPr="00452515" w:rsidDel="00A33603" w14:paraId="6B2CB0EC" w14:textId="3F4B5DB5">
        <w:tc>
          <w:tcPr>
            <w:tcW w:w="8008" w:type="dxa"/>
          </w:tcPr>
          <w:p w14:paraId="3CE9AA07" w14:textId="1D07621B" w:rsidR="00F22874" w:rsidRPr="00452515" w:rsidDel="00A33603" w:rsidRDefault="006F0303">
            <w:pPr>
              <w:rPr>
                <w:del w:id="4326" w:author="Bonnie Yang" w:date="2022-12-01T18:30:00Z"/>
              </w:rPr>
            </w:pPr>
            <w:del w:id="4327" w:author="Bonnie Yang" w:date="2022-12-01T18:30:00Z">
              <w:r w:rsidDel="00A33603">
                <w:rPr>
                  <w:b/>
                  <w:bCs/>
                </w:rPr>
                <w:delText>M</w:delText>
              </w:r>
              <w:r w:rsidR="00F22874" w:rsidRPr="00A11413" w:rsidDel="00A33603">
                <w:rPr>
                  <w:b/>
                  <w:bCs/>
                </w:rPr>
                <w:delText>S1</w:delText>
              </w:r>
              <w:r w:rsidDel="00A33603">
                <w:rPr>
                  <w:b/>
                  <w:bCs/>
                </w:rPr>
                <w:delText>3</w:delText>
              </w:r>
              <w:r w:rsidR="00F22874" w:rsidRPr="00A11413" w:rsidDel="00A33603">
                <w:rPr>
                  <w:b/>
                </w:rPr>
                <w:delText>-0</w:delText>
              </w:r>
              <w:r w:rsidR="00F22874" w:rsidDel="00A33603">
                <w:delText xml:space="preserve">6 </w:delText>
              </w:r>
              <w:r w:rsidR="00F22874" w:rsidDel="00A33603">
                <w:rPr>
                  <w:rFonts w:hint="eastAsia"/>
                </w:rPr>
                <w:delText>chef</w:delText>
              </w:r>
              <w:r w:rsidR="00F22874" w:rsidDel="00A33603">
                <w:delText xml:space="preserve"> App Configuration – Item Data</w:delText>
              </w:r>
            </w:del>
          </w:p>
        </w:tc>
      </w:tr>
      <w:tr w:rsidR="00F22874" w:rsidRPr="00452515" w:rsidDel="00A33603" w14:paraId="3A305BD2" w14:textId="5E488B72">
        <w:tc>
          <w:tcPr>
            <w:tcW w:w="8008" w:type="dxa"/>
          </w:tcPr>
          <w:p w14:paraId="2C8C3A88" w14:textId="1D99F3BE" w:rsidR="00F22874" w:rsidDel="00A33603" w:rsidRDefault="00F22874">
            <w:pPr>
              <w:rPr>
                <w:del w:id="4328" w:author="Bonnie Yang" w:date="2022-12-01T18:30:00Z"/>
              </w:rPr>
            </w:pPr>
            <w:del w:id="4329" w:author="Bonnie Yang" w:date="2022-12-01T18:30:00Z">
              <w:r w:rsidDel="00A33603">
                <w:delText>Version history</w:delText>
              </w:r>
            </w:del>
          </w:p>
          <w:tbl>
            <w:tblPr>
              <w:tblStyle w:val="TableGrid"/>
              <w:tblW w:w="0" w:type="auto"/>
              <w:tblLook w:val="04A0" w:firstRow="1" w:lastRow="0" w:firstColumn="1" w:lastColumn="0" w:noHBand="0" w:noVBand="1"/>
            </w:tblPr>
            <w:tblGrid>
              <w:gridCol w:w="1164"/>
              <w:gridCol w:w="1381"/>
              <w:gridCol w:w="1214"/>
              <w:gridCol w:w="4023"/>
            </w:tblGrid>
            <w:tr w:rsidR="00F22874" w:rsidDel="00A33603" w14:paraId="4E26AB6C" w14:textId="2BC69C9E">
              <w:tc>
                <w:tcPr>
                  <w:tcW w:w="1164" w:type="dxa"/>
                </w:tcPr>
                <w:p w14:paraId="1AAE435B" w14:textId="33DEA511" w:rsidR="00F22874" w:rsidDel="00A33603" w:rsidRDefault="00F22874">
                  <w:pPr>
                    <w:rPr>
                      <w:del w:id="4330" w:author="Bonnie Yang" w:date="2022-12-01T18:30:00Z"/>
                    </w:rPr>
                  </w:pPr>
                  <w:del w:id="4331" w:author="Bonnie Yang" w:date="2022-12-01T18:30:00Z">
                    <w:r w:rsidDel="00A33603">
                      <w:rPr>
                        <w:rFonts w:hint="eastAsia"/>
                      </w:rPr>
                      <w:delText>V</w:delText>
                    </w:r>
                    <w:r w:rsidDel="00A33603">
                      <w:delText>ersion</w:delText>
                    </w:r>
                  </w:del>
                </w:p>
              </w:tc>
              <w:tc>
                <w:tcPr>
                  <w:tcW w:w="1381" w:type="dxa"/>
                </w:tcPr>
                <w:p w14:paraId="2A5ACCA2" w14:textId="6DC8E1DB" w:rsidR="00F22874" w:rsidDel="00A33603" w:rsidRDefault="00F22874">
                  <w:pPr>
                    <w:rPr>
                      <w:del w:id="4332" w:author="Bonnie Yang" w:date="2022-12-01T18:30:00Z"/>
                    </w:rPr>
                  </w:pPr>
                  <w:del w:id="4333" w:author="Bonnie Yang" w:date="2022-12-01T18:30:00Z">
                    <w:r w:rsidDel="00A33603">
                      <w:delText>Date</w:delText>
                    </w:r>
                  </w:del>
                </w:p>
              </w:tc>
              <w:tc>
                <w:tcPr>
                  <w:tcW w:w="1214" w:type="dxa"/>
                </w:tcPr>
                <w:p w14:paraId="78691CC5" w14:textId="01C201E8" w:rsidR="00F22874" w:rsidDel="00A33603" w:rsidRDefault="00F22874">
                  <w:pPr>
                    <w:rPr>
                      <w:del w:id="4334" w:author="Bonnie Yang" w:date="2022-12-01T18:30:00Z"/>
                    </w:rPr>
                  </w:pPr>
                  <w:del w:id="4335" w:author="Bonnie Yang" w:date="2022-12-01T18:30:00Z">
                    <w:r w:rsidDel="00A33603">
                      <w:rPr>
                        <w:rFonts w:hint="eastAsia"/>
                      </w:rPr>
                      <w:delText>U</w:delText>
                    </w:r>
                    <w:r w:rsidDel="00A33603">
                      <w:delText>pdated By</w:delText>
                    </w:r>
                  </w:del>
                </w:p>
              </w:tc>
              <w:tc>
                <w:tcPr>
                  <w:tcW w:w="4023" w:type="dxa"/>
                </w:tcPr>
                <w:p w14:paraId="73819B10" w14:textId="4BF90877" w:rsidR="00F22874" w:rsidDel="00A33603" w:rsidRDefault="00F22874">
                  <w:pPr>
                    <w:rPr>
                      <w:del w:id="4336" w:author="Bonnie Yang" w:date="2022-12-01T18:30:00Z"/>
                    </w:rPr>
                  </w:pPr>
                  <w:del w:id="4337" w:author="Bonnie Yang" w:date="2022-12-01T18:30:00Z">
                    <w:r w:rsidDel="00A33603">
                      <w:rPr>
                        <w:rFonts w:hint="eastAsia"/>
                      </w:rPr>
                      <w:delText>D</w:delText>
                    </w:r>
                    <w:r w:rsidDel="00A33603">
                      <w:delText>escription</w:delText>
                    </w:r>
                  </w:del>
                </w:p>
              </w:tc>
            </w:tr>
            <w:tr w:rsidR="00F22874" w:rsidDel="00A33603" w14:paraId="0457DD0E" w14:textId="43218653">
              <w:tc>
                <w:tcPr>
                  <w:tcW w:w="1164" w:type="dxa"/>
                </w:tcPr>
                <w:p w14:paraId="3C8B3CC1" w14:textId="26F96E08" w:rsidR="00F22874" w:rsidDel="00A33603" w:rsidRDefault="00F22874">
                  <w:pPr>
                    <w:rPr>
                      <w:del w:id="4338" w:author="Bonnie Yang" w:date="2022-12-01T18:30:00Z"/>
                    </w:rPr>
                  </w:pPr>
                  <w:del w:id="4339" w:author="Bonnie Yang" w:date="2022-12-01T18:30:00Z">
                    <w:r w:rsidDel="00A33603">
                      <w:rPr>
                        <w:rFonts w:hint="eastAsia"/>
                      </w:rPr>
                      <w:delText>1</w:delText>
                    </w:r>
                    <w:r w:rsidDel="00A33603">
                      <w:delText>.0</w:delText>
                    </w:r>
                  </w:del>
                </w:p>
              </w:tc>
              <w:tc>
                <w:tcPr>
                  <w:tcW w:w="1381" w:type="dxa"/>
                </w:tcPr>
                <w:p w14:paraId="44A68EE1" w14:textId="389C44A3" w:rsidR="00F22874" w:rsidDel="00A33603" w:rsidRDefault="00F22874">
                  <w:pPr>
                    <w:rPr>
                      <w:del w:id="4340" w:author="Bonnie Yang" w:date="2022-12-01T18:30:00Z"/>
                    </w:rPr>
                  </w:pPr>
                  <w:del w:id="4341" w:author="Bonnie Yang" w:date="2022-12-01T18:30:00Z">
                    <w:r w:rsidDel="00A33603">
                      <w:rPr>
                        <w:rFonts w:hint="eastAsia"/>
                      </w:rPr>
                      <w:delText>2</w:delText>
                    </w:r>
                    <w:r w:rsidDel="00A33603">
                      <w:delText>020.10.21</w:delText>
                    </w:r>
                  </w:del>
                </w:p>
              </w:tc>
              <w:tc>
                <w:tcPr>
                  <w:tcW w:w="1214" w:type="dxa"/>
                </w:tcPr>
                <w:p w14:paraId="44C4349D" w14:textId="0BE9A6B2" w:rsidR="00F22874" w:rsidDel="00A33603" w:rsidRDefault="00F22874">
                  <w:pPr>
                    <w:rPr>
                      <w:del w:id="4342" w:author="Bonnie Yang" w:date="2022-12-01T18:30:00Z"/>
                    </w:rPr>
                  </w:pPr>
                  <w:del w:id="4343" w:author="Bonnie Yang" w:date="2022-12-01T18:30:00Z">
                    <w:r w:rsidDel="00A33603">
                      <w:delText>Bevis</w:delText>
                    </w:r>
                  </w:del>
                </w:p>
              </w:tc>
              <w:tc>
                <w:tcPr>
                  <w:tcW w:w="4023" w:type="dxa"/>
                </w:tcPr>
                <w:p w14:paraId="362353F0" w14:textId="4DE0C63A" w:rsidR="00F22874" w:rsidDel="00A33603" w:rsidRDefault="00F22874">
                  <w:pPr>
                    <w:rPr>
                      <w:del w:id="4344" w:author="Bonnie Yang" w:date="2022-12-01T18:30:00Z"/>
                    </w:rPr>
                  </w:pPr>
                  <w:del w:id="4345" w:author="Bonnie Yang" w:date="2022-12-01T18:30:00Z">
                    <w:r w:rsidDel="00A33603">
                      <w:rPr>
                        <w:rFonts w:hint="eastAsia"/>
                      </w:rPr>
                      <w:delText>F</w:delText>
                    </w:r>
                    <w:r w:rsidDel="00A33603">
                      <w:delText>irst version</w:delText>
                    </w:r>
                  </w:del>
                </w:p>
              </w:tc>
            </w:tr>
            <w:tr w:rsidR="00F22874" w:rsidDel="00A33603" w14:paraId="08E5A12C" w14:textId="40B76850">
              <w:tc>
                <w:tcPr>
                  <w:tcW w:w="1164" w:type="dxa"/>
                </w:tcPr>
                <w:p w14:paraId="39C824C6" w14:textId="6D22B0F4" w:rsidR="00F22874" w:rsidDel="00A33603" w:rsidRDefault="00F22874">
                  <w:pPr>
                    <w:rPr>
                      <w:del w:id="4346" w:author="Bonnie Yang" w:date="2022-12-01T18:30:00Z"/>
                    </w:rPr>
                  </w:pPr>
                  <w:del w:id="4347" w:author="Bonnie Yang" w:date="2022-12-01T18:30:00Z">
                    <w:r w:rsidDel="00A33603">
                      <w:rPr>
                        <w:rFonts w:hint="eastAsia"/>
                      </w:rPr>
                      <w:delText>1</w:delText>
                    </w:r>
                    <w:r w:rsidDel="00A33603">
                      <w:delText>.1</w:delText>
                    </w:r>
                  </w:del>
                </w:p>
              </w:tc>
              <w:tc>
                <w:tcPr>
                  <w:tcW w:w="1381" w:type="dxa"/>
                </w:tcPr>
                <w:p w14:paraId="4E378CBB" w14:textId="4ED8CEDE" w:rsidR="00F22874" w:rsidDel="00A33603" w:rsidRDefault="00F22874">
                  <w:pPr>
                    <w:rPr>
                      <w:del w:id="4348" w:author="Bonnie Yang" w:date="2022-12-01T18:30:00Z"/>
                    </w:rPr>
                  </w:pPr>
                  <w:del w:id="4349" w:author="Bonnie Yang" w:date="2022-12-01T18:30:00Z">
                    <w:r w:rsidDel="00A33603">
                      <w:rPr>
                        <w:rFonts w:hint="eastAsia"/>
                      </w:rPr>
                      <w:delText>2</w:delText>
                    </w:r>
                    <w:r w:rsidDel="00A33603">
                      <w:delText>022.2.18</w:delText>
                    </w:r>
                  </w:del>
                </w:p>
              </w:tc>
              <w:tc>
                <w:tcPr>
                  <w:tcW w:w="1214" w:type="dxa"/>
                </w:tcPr>
                <w:p w14:paraId="441EC2BE" w14:textId="45FE864D" w:rsidR="00F22874" w:rsidDel="00A33603" w:rsidRDefault="00F22874">
                  <w:pPr>
                    <w:rPr>
                      <w:del w:id="4350" w:author="Bonnie Yang" w:date="2022-12-01T18:30:00Z"/>
                    </w:rPr>
                  </w:pPr>
                  <w:del w:id="4351" w:author="Bonnie Yang" w:date="2022-12-01T18:30:00Z">
                    <w:r w:rsidDel="00A33603">
                      <w:rPr>
                        <w:rFonts w:hint="eastAsia"/>
                      </w:rPr>
                      <w:delText>B</w:delText>
                    </w:r>
                    <w:r w:rsidDel="00A33603">
                      <w:delText>onnie</w:delText>
                    </w:r>
                  </w:del>
                </w:p>
              </w:tc>
              <w:tc>
                <w:tcPr>
                  <w:tcW w:w="4023" w:type="dxa"/>
                </w:tcPr>
                <w:p w14:paraId="6B21C092" w14:textId="69962933" w:rsidR="00F22874" w:rsidDel="00A33603" w:rsidRDefault="00F22874">
                  <w:pPr>
                    <w:rPr>
                      <w:del w:id="4352" w:author="Bonnie Yang" w:date="2022-12-01T18:30:00Z"/>
                    </w:rPr>
                  </w:pPr>
                  <w:del w:id="4353" w:author="Bonnie Yang" w:date="2022-12-01T18:30:00Z">
                    <w:r w:rsidRPr="001F4BE6" w:rsidDel="00A33603">
                      <w:delText>Add new field 'Note' in Item Data in Chef APP Configs page</w:delText>
                    </w:r>
                  </w:del>
                </w:p>
              </w:tc>
            </w:tr>
            <w:tr w:rsidR="00F22874" w:rsidDel="00A33603" w14:paraId="33EAE2E3" w14:textId="0662FA99">
              <w:tc>
                <w:tcPr>
                  <w:tcW w:w="1164" w:type="dxa"/>
                </w:tcPr>
                <w:p w14:paraId="6C64B979" w14:textId="57299649" w:rsidR="00F22874" w:rsidDel="00A33603" w:rsidRDefault="00F22874">
                  <w:pPr>
                    <w:rPr>
                      <w:del w:id="4354" w:author="Bonnie Yang" w:date="2022-12-01T18:30:00Z"/>
                    </w:rPr>
                  </w:pPr>
                </w:p>
              </w:tc>
              <w:tc>
                <w:tcPr>
                  <w:tcW w:w="1381" w:type="dxa"/>
                </w:tcPr>
                <w:p w14:paraId="6F2C4267" w14:textId="71774476" w:rsidR="00F22874" w:rsidDel="00A33603" w:rsidRDefault="00F22874">
                  <w:pPr>
                    <w:rPr>
                      <w:del w:id="4355" w:author="Bonnie Yang" w:date="2022-12-01T18:30:00Z"/>
                    </w:rPr>
                  </w:pPr>
                </w:p>
              </w:tc>
              <w:tc>
                <w:tcPr>
                  <w:tcW w:w="1214" w:type="dxa"/>
                </w:tcPr>
                <w:p w14:paraId="0FFC558B" w14:textId="078A49D3" w:rsidR="00F22874" w:rsidDel="00A33603" w:rsidRDefault="00F22874">
                  <w:pPr>
                    <w:rPr>
                      <w:del w:id="4356" w:author="Bonnie Yang" w:date="2022-12-01T18:30:00Z"/>
                    </w:rPr>
                  </w:pPr>
                </w:p>
              </w:tc>
              <w:tc>
                <w:tcPr>
                  <w:tcW w:w="4023" w:type="dxa"/>
                </w:tcPr>
                <w:p w14:paraId="5E6A6D2B" w14:textId="5F3EC6F1" w:rsidR="00F22874" w:rsidDel="00A33603" w:rsidRDefault="00F22874">
                  <w:pPr>
                    <w:rPr>
                      <w:del w:id="4357" w:author="Bonnie Yang" w:date="2022-12-01T18:30:00Z"/>
                    </w:rPr>
                  </w:pPr>
                </w:p>
              </w:tc>
            </w:tr>
          </w:tbl>
          <w:p w14:paraId="550EF741" w14:textId="1E347A67" w:rsidR="00F22874" w:rsidDel="00A33603" w:rsidRDefault="00F22874">
            <w:pPr>
              <w:rPr>
                <w:del w:id="4358" w:author="Bonnie Yang" w:date="2022-12-01T18:30:00Z"/>
              </w:rPr>
            </w:pPr>
          </w:p>
        </w:tc>
      </w:tr>
      <w:tr w:rsidR="00F22874" w:rsidRPr="00452515" w:rsidDel="00A33603" w14:paraId="5392A249" w14:textId="12C11ABA">
        <w:tc>
          <w:tcPr>
            <w:tcW w:w="8008" w:type="dxa"/>
          </w:tcPr>
          <w:p w14:paraId="6C3F4DA5" w14:textId="3E63B91B" w:rsidR="00F22874" w:rsidRPr="00452515" w:rsidDel="00A33603" w:rsidRDefault="00F22874">
            <w:pPr>
              <w:rPr>
                <w:del w:id="4359" w:author="Bonnie Yang" w:date="2022-12-01T18:30:00Z"/>
              </w:rPr>
            </w:pPr>
            <w:del w:id="4360" w:author="Bonnie Yang" w:date="2022-12-01T18:30:00Z">
              <w:r w:rsidRPr="00452515" w:rsidDel="00A33603">
                <w:delText xml:space="preserve">Stakeholder: </w:delText>
              </w:r>
              <w:r w:rsidDel="00A33603">
                <w:delText>User with privilege</w:delText>
              </w:r>
            </w:del>
          </w:p>
        </w:tc>
      </w:tr>
      <w:tr w:rsidR="00F22874" w:rsidRPr="00452515" w:rsidDel="00A33603" w14:paraId="6DF8F97B" w14:textId="2F1043F3">
        <w:tc>
          <w:tcPr>
            <w:tcW w:w="8008" w:type="dxa"/>
          </w:tcPr>
          <w:p w14:paraId="3B68A15D" w14:textId="2E3F711A" w:rsidR="00F22874" w:rsidDel="00A33603" w:rsidRDefault="00F22874">
            <w:pPr>
              <w:rPr>
                <w:del w:id="4361" w:author="Bonnie Yang" w:date="2022-12-01T18:30:00Z"/>
              </w:rPr>
            </w:pPr>
            <w:del w:id="4362" w:author="Bonnie Yang" w:date="2022-12-01T18:30:00Z">
              <w:r w:rsidRPr="00452515" w:rsidDel="00A33603">
                <w:delText xml:space="preserve">Pre-Condition: </w:delText>
              </w:r>
            </w:del>
          </w:p>
          <w:p w14:paraId="38033444" w14:textId="01A8429D" w:rsidR="00F22874" w:rsidRPr="00DD3CB0" w:rsidDel="00A33603" w:rsidRDefault="00F22874">
            <w:pPr>
              <w:rPr>
                <w:del w:id="4363" w:author="Bonnie Yang" w:date="2022-12-01T18:30:00Z"/>
                <w:rFonts w:ascii="Arial" w:hAnsi="Arial" w:cs="Arial"/>
                <w:sz w:val="20"/>
                <w:szCs w:val="20"/>
              </w:rPr>
            </w:pPr>
            <w:del w:id="4364" w:author="Bonnie Yang" w:date="2022-12-01T18:30:00Z">
              <w:r w:rsidDel="00A33603">
                <w:delText>The user goes to the page</w:delText>
              </w:r>
              <w:r w:rsidRPr="00DD3CB0" w:rsidDel="00A33603">
                <w:rPr>
                  <w:rFonts w:ascii="Arial" w:hAnsi="Arial" w:cs="Arial"/>
                  <w:sz w:val="20"/>
                  <w:szCs w:val="20"/>
                </w:rPr>
                <w:delText xml:space="preserve"> </w:delText>
              </w:r>
              <w:r w:rsidDel="00A33603">
                <w:rPr>
                  <w:rFonts w:ascii="Arial" w:hAnsi="Arial" w:cs="Arial"/>
                  <w:sz w:val="20"/>
                  <w:szCs w:val="20"/>
                </w:rPr>
                <w:delText>Chef App Configuration</w:delText>
              </w:r>
            </w:del>
          </w:p>
        </w:tc>
      </w:tr>
      <w:tr w:rsidR="00F22874" w:rsidRPr="00452515" w:rsidDel="00A33603" w14:paraId="16464708" w14:textId="22D3B722">
        <w:tc>
          <w:tcPr>
            <w:tcW w:w="8008" w:type="dxa"/>
          </w:tcPr>
          <w:p w14:paraId="0387C94A" w14:textId="39B8BFB5" w:rsidR="00F22874" w:rsidDel="00A33603" w:rsidRDefault="00F22874">
            <w:pPr>
              <w:ind w:left="360" w:hanging="360"/>
              <w:rPr>
                <w:del w:id="4365" w:author="Bonnie Yang" w:date="2022-12-01T18:30:00Z"/>
              </w:rPr>
            </w:pPr>
            <w:del w:id="4366" w:author="Bonnie Yang" w:date="2022-12-01T18:30:00Z">
              <w:r w:rsidDel="00A33603">
                <w:delText>Main Scenario:</w:delText>
              </w:r>
            </w:del>
          </w:p>
          <w:p w14:paraId="0B41DB0D" w14:textId="7F9F6013" w:rsidR="00F22874" w:rsidDel="00A33603" w:rsidRDefault="00F22874">
            <w:pPr>
              <w:ind w:left="360" w:hanging="360"/>
              <w:rPr>
                <w:del w:id="4367" w:author="Bonnie Yang" w:date="2022-12-01T18:30:00Z"/>
              </w:rPr>
            </w:pPr>
          </w:p>
          <w:p w14:paraId="787D39EA" w14:textId="6827E6CB" w:rsidR="00F22874" w:rsidDel="00A33603" w:rsidRDefault="00F22874">
            <w:pPr>
              <w:rPr>
                <w:del w:id="4368" w:author="Bonnie Yang" w:date="2022-12-01T18:30:00Z"/>
              </w:rPr>
            </w:pPr>
            <w:del w:id="4369" w:author="Bonnie Yang" w:date="2022-12-01T18:30:00Z">
              <w:r w:rsidDel="00A33603">
                <w:rPr>
                  <w:rFonts w:hint="eastAsia"/>
                </w:rPr>
                <w:lastRenderedPageBreak/>
                <w:delText>Get</w:delText>
              </w:r>
              <w:r w:rsidDel="00A33603">
                <w:delText xml:space="preserve"> all wonder recipes which Recipe Type are Truck. </w:delText>
              </w:r>
            </w:del>
          </w:p>
          <w:p w14:paraId="7723CF0C" w14:textId="3D0FA998" w:rsidR="00F22874" w:rsidDel="00A33603" w:rsidRDefault="00F22874">
            <w:pPr>
              <w:rPr>
                <w:del w:id="4370" w:author="Bonnie Yang" w:date="2022-12-01T18:30:00Z"/>
              </w:rPr>
            </w:pPr>
            <w:del w:id="4371" w:author="Bonnie Yang" w:date="2022-12-01T18:30:00Z">
              <w:r w:rsidDel="00A33603">
                <w:delText>They could be searched by ItemNumber, ItemName and Restaurant (multiple restaurants).</w:delText>
              </w:r>
            </w:del>
          </w:p>
          <w:p w14:paraId="33CB081B" w14:textId="65CE2FD0" w:rsidR="00F22874" w:rsidDel="00A33603" w:rsidRDefault="00F22874">
            <w:pPr>
              <w:rPr>
                <w:del w:id="4372" w:author="Bonnie Yang" w:date="2022-12-01T18:30:00Z"/>
              </w:rPr>
            </w:pPr>
            <w:del w:id="4373" w:author="Bonnie Yang" w:date="2022-12-01T18:30:00Z">
              <w:r w:rsidRPr="0066540E" w:rsidDel="00A33603">
                <w:delText xml:space="preserve">Empty </w:delText>
              </w:r>
              <w:r w:rsidDel="00A33603">
                <w:delText>Q</w:delText>
              </w:r>
              <w:r w:rsidRPr="0066540E" w:rsidDel="00A33603">
                <w:delText>uality</w:delText>
              </w:r>
              <w:r w:rsidDel="00A33603">
                <w:delText xml:space="preserve"> I</w:delText>
              </w:r>
              <w:r w:rsidDel="00A33603">
                <w:rPr>
                  <w:rFonts w:hint="eastAsia"/>
                </w:rPr>
                <w:delText>ndex</w:delText>
              </w:r>
              <w:r w:rsidDel="00A33603">
                <w:delText xml:space="preserve"> and </w:delText>
              </w:r>
              <w:r w:rsidRPr="0066540E" w:rsidDel="00A33603">
                <w:delText xml:space="preserve">Empty </w:delText>
              </w:r>
              <w:r w:rsidDel="00A33603">
                <w:delText>Oven Capacity to filter whose quality index and oven capacity is null.</w:delText>
              </w:r>
            </w:del>
          </w:p>
          <w:p w14:paraId="0F02BA52" w14:textId="0E1C81B2" w:rsidR="00F22874" w:rsidDel="00A33603" w:rsidRDefault="00F22874" w:rsidP="00F22874">
            <w:pPr>
              <w:pStyle w:val="ListParagraph"/>
              <w:numPr>
                <w:ilvl w:val="0"/>
                <w:numId w:val="1016"/>
              </w:numPr>
              <w:rPr>
                <w:del w:id="4374" w:author="Bonnie Yang" w:date="2022-12-01T18:30:00Z"/>
              </w:rPr>
            </w:pPr>
            <w:del w:id="4375" w:author="Bonnie Yang" w:date="2022-12-01T18:30:00Z">
              <w:r w:rsidDel="00A33603">
                <w:delText>Set up Quality Index</w:delText>
              </w:r>
              <w:r w:rsidDel="00A33603">
                <w:rPr>
                  <w:rFonts w:hint="eastAsia"/>
                </w:rPr>
                <w:delText>,</w:delText>
              </w:r>
              <w:r w:rsidDel="00A33603">
                <w:delText xml:space="preserve"> Oven Capacity </w:delText>
              </w:r>
              <w:r w:rsidDel="00A33603">
                <w:rPr>
                  <w:rFonts w:hint="eastAsia"/>
                </w:rPr>
                <w:delText>and</w:delText>
              </w:r>
              <w:r w:rsidDel="00A33603">
                <w:delText xml:space="preserve"> Kit Location</w:delText>
              </w:r>
            </w:del>
          </w:p>
          <w:p w14:paraId="76B28C57" w14:textId="659E1459" w:rsidR="00F22874" w:rsidDel="00A33603" w:rsidRDefault="00F22874" w:rsidP="00F22874">
            <w:pPr>
              <w:pStyle w:val="ListParagraph"/>
              <w:numPr>
                <w:ilvl w:val="0"/>
                <w:numId w:val="1292"/>
              </w:numPr>
              <w:rPr>
                <w:del w:id="4376" w:author="Bonnie Yang" w:date="2022-12-01T18:30:00Z"/>
              </w:rPr>
            </w:pPr>
            <w:del w:id="4377" w:author="Bonnie Yang" w:date="2022-12-01T18:30:00Z">
              <w:r w:rsidDel="00A33603">
                <w:delText>Quality Index: T</w:delText>
              </w:r>
              <w:r w:rsidRPr="00C0328D" w:rsidDel="00A33603">
                <w:delText>he sequence in which the items are being complete is in line with their quality index score.</w:delText>
              </w:r>
            </w:del>
          </w:p>
          <w:p w14:paraId="3ABEDA6B" w14:textId="7853946B" w:rsidR="00F22874" w:rsidDel="00A33603" w:rsidRDefault="00F22874" w:rsidP="00F22874">
            <w:pPr>
              <w:pStyle w:val="ListParagraph"/>
              <w:numPr>
                <w:ilvl w:val="0"/>
                <w:numId w:val="1292"/>
              </w:numPr>
              <w:rPr>
                <w:del w:id="4378" w:author="Bonnie Yang" w:date="2022-12-01T18:30:00Z"/>
              </w:rPr>
            </w:pPr>
            <w:del w:id="4379" w:author="Bonnie Yang" w:date="2022-12-01T18:30:00Z">
              <w:r w:rsidDel="00A33603">
                <w:delText>It</w:delText>
              </w:r>
              <w:r w:rsidRPr="007A769E" w:rsidDel="00A33603">
                <w:delText xml:space="preserve"> is a positive integer, range 0-100</w:delText>
              </w:r>
            </w:del>
          </w:p>
          <w:p w14:paraId="46CE1B9A" w14:textId="5CB73578" w:rsidR="00F22874" w:rsidDel="00A33603" w:rsidRDefault="00F22874" w:rsidP="00F22874">
            <w:pPr>
              <w:pStyle w:val="ListParagraph"/>
              <w:numPr>
                <w:ilvl w:val="0"/>
                <w:numId w:val="1292"/>
              </w:numPr>
              <w:rPr>
                <w:del w:id="4380" w:author="Bonnie Yang" w:date="2022-12-01T18:30:00Z"/>
              </w:rPr>
            </w:pPr>
            <w:del w:id="4381" w:author="Bonnie Yang" w:date="2022-12-01T18:30:00Z">
              <w:r w:rsidDel="00A33603">
                <w:delText xml:space="preserve">Oven </w:delText>
              </w:r>
              <w:r w:rsidDel="00A33603">
                <w:rPr>
                  <w:rFonts w:hint="eastAsia"/>
                </w:rPr>
                <w:delText>Capacity:</w:delText>
              </w:r>
              <w:r w:rsidDel="00A33603">
                <w:delText xml:space="preserve"> H</w:delText>
              </w:r>
              <w:r w:rsidRPr="007A769E" w:rsidDel="00A33603">
                <w:delText>ow many of that item can cook in the same Turbo Oven at the same time.</w:delText>
              </w:r>
            </w:del>
          </w:p>
          <w:p w14:paraId="6C05CFE4" w14:textId="60029F3B" w:rsidR="00F22874" w:rsidDel="00A33603" w:rsidRDefault="00F22874" w:rsidP="00F22874">
            <w:pPr>
              <w:pStyle w:val="ListParagraph"/>
              <w:numPr>
                <w:ilvl w:val="0"/>
                <w:numId w:val="1292"/>
              </w:numPr>
              <w:rPr>
                <w:del w:id="4382" w:author="Bonnie Yang" w:date="2022-12-01T18:30:00Z"/>
              </w:rPr>
            </w:pPr>
            <w:del w:id="4383" w:author="Bonnie Yang" w:date="2022-12-01T18:30:00Z">
              <w:r w:rsidDel="00A33603">
                <w:delText xml:space="preserve">It is a </w:delText>
              </w:r>
              <w:r w:rsidRPr="007A769E" w:rsidDel="00A33603">
                <w:delText>positive integer</w:delText>
              </w:r>
              <w:r w:rsidDel="00A33603">
                <w:delText>.</w:delText>
              </w:r>
            </w:del>
          </w:p>
          <w:p w14:paraId="36053BB7" w14:textId="3955C2E3" w:rsidR="00F22874" w:rsidDel="00A33603" w:rsidRDefault="00F22874" w:rsidP="00F22874">
            <w:pPr>
              <w:pStyle w:val="ListParagraph"/>
              <w:numPr>
                <w:ilvl w:val="0"/>
                <w:numId w:val="1292"/>
              </w:numPr>
              <w:rPr>
                <w:del w:id="4384" w:author="Bonnie Yang" w:date="2022-12-01T18:30:00Z"/>
              </w:rPr>
            </w:pPr>
            <w:del w:id="4385" w:author="Bonnie Yang" w:date="2022-12-01T18:30:00Z">
              <w:r w:rsidDel="00A33603">
                <w:delText>Kit Location: T</w:delText>
              </w:r>
              <w:r w:rsidRPr="001520E1" w:rsidDel="00A33603">
                <w:delText>he exact location in the refrigerator</w:delText>
              </w:r>
              <w:r w:rsidDel="00A33603">
                <w:delText xml:space="preserve"> on truck.</w:delText>
              </w:r>
            </w:del>
          </w:p>
          <w:p w14:paraId="01D0A5E3" w14:textId="00079804" w:rsidR="00F22874" w:rsidDel="00A33603" w:rsidRDefault="00F22874" w:rsidP="00F22874">
            <w:pPr>
              <w:pStyle w:val="ListParagraph"/>
              <w:numPr>
                <w:ilvl w:val="0"/>
                <w:numId w:val="1292"/>
              </w:numPr>
              <w:rPr>
                <w:del w:id="4386" w:author="Bonnie Yang" w:date="2022-12-01T18:30:00Z"/>
              </w:rPr>
            </w:pPr>
            <w:del w:id="4387" w:author="Bonnie Yang" w:date="2022-12-01T18:30:00Z">
              <w:r w:rsidDel="00A33603">
                <w:delText>It is a string value.</w:delText>
              </w:r>
            </w:del>
          </w:p>
          <w:p w14:paraId="3C78B71A" w14:textId="70F73615" w:rsidR="00F22874" w:rsidDel="00A33603" w:rsidRDefault="00F22874" w:rsidP="00F22874">
            <w:pPr>
              <w:pStyle w:val="ListParagraph"/>
              <w:numPr>
                <w:ilvl w:val="0"/>
                <w:numId w:val="1294"/>
              </w:numPr>
              <w:ind w:left="452"/>
              <w:rPr>
                <w:del w:id="4388" w:author="Bonnie Yang" w:date="2022-12-01T18:30:00Z"/>
              </w:rPr>
            </w:pPr>
            <w:del w:id="4389" w:author="Bonnie Yang" w:date="2022-12-01T18:30:00Z">
              <w:r w:rsidDel="00A33603">
                <w:delText>Add a new column ‘Note' at the right of 'Fryer Limit’.</w:delText>
              </w:r>
            </w:del>
          </w:p>
          <w:p w14:paraId="7E153EC7" w14:textId="50638375" w:rsidR="00F22874" w:rsidDel="00A33603" w:rsidRDefault="00F22874" w:rsidP="00F22874">
            <w:pPr>
              <w:pStyle w:val="ListParagraph"/>
              <w:numPr>
                <w:ilvl w:val="0"/>
                <w:numId w:val="1295"/>
              </w:numPr>
              <w:rPr>
                <w:del w:id="4390" w:author="Bonnie Yang" w:date="2022-12-01T18:30:00Z"/>
              </w:rPr>
            </w:pPr>
            <w:del w:id="4391" w:author="Bonnie Yang" w:date="2022-12-01T18:30:00Z">
              <w:r w:rsidDel="00A33603">
                <w:delText>Optional</w:delText>
              </w:r>
            </w:del>
          </w:p>
          <w:p w14:paraId="10166370" w14:textId="4D543670" w:rsidR="00F22874" w:rsidDel="00A33603" w:rsidRDefault="00F22874" w:rsidP="00F22874">
            <w:pPr>
              <w:pStyle w:val="ListParagraph"/>
              <w:numPr>
                <w:ilvl w:val="0"/>
                <w:numId w:val="1295"/>
              </w:numPr>
              <w:rPr>
                <w:del w:id="4392" w:author="Bonnie Yang" w:date="2022-12-01T18:30:00Z"/>
              </w:rPr>
            </w:pPr>
            <w:del w:id="4393" w:author="Bonnie Yang" w:date="2022-12-01T18:30:00Z">
              <w:r w:rsidDel="00A33603">
                <w:delText>Free text form with alpha-numeric and special characters allowed</w:delText>
              </w:r>
            </w:del>
          </w:p>
          <w:p w14:paraId="45F17F00" w14:textId="3179C26C" w:rsidR="00F22874" w:rsidDel="00A33603" w:rsidRDefault="00F22874" w:rsidP="00F22874">
            <w:pPr>
              <w:pStyle w:val="ListParagraph"/>
              <w:numPr>
                <w:ilvl w:val="0"/>
                <w:numId w:val="1295"/>
              </w:numPr>
              <w:rPr>
                <w:del w:id="4394" w:author="Bonnie Yang" w:date="2022-12-01T18:30:00Z"/>
              </w:rPr>
            </w:pPr>
            <w:del w:id="4395" w:author="Bonnie Yang" w:date="2022-12-01T18:30:00Z">
              <w:r w:rsidDel="00A33603">
                <w:delText>Up to 140 characters (including spaces)</w:delText>
              </w:r>
            </w:del>
          </w:p>
          <w:p w14:paraId="5CA20F7F" w14:textId="1F8FAA76" w:rsidR="00F22874" w:rsidDel="00A33603" w:rsidRDefault="00F22874">
            <w:pPr>
              <w:pStyle w:val="ListParagraph"/>
              <w:ind w:left="360"/>
              <w:rPr>
                <w:del w:id="4396" w:author="Bonnie Yang" w:date="2022-12-01T18:30:00Z"/>
              </w:rPr>
            </w:pPr>
            <w:del w:id="4397" w:author="Bonnie Yang" w:date="2022-12-01T18:30:00Z">
              <w:r w:rsidDel="00A33603">
                <w:rPr>
                  <w:noProof/>
                </w:rPr>
                <w:drawing>
                  <wp:inline distT="0" distB="0" distL="0" distR="0" wp14:anchorId="47395539" wp14:editId="7D87561A">
                    <wp:extent cx="4566729" cy="2337246"/>
                    <wp:effectExtent l="0" t="0" r="5715"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570063" cy="2338952"/>
                            </a:xfrm>
                            <a:prstGeom prst="rect">
                              <a:avLst/>
                            </a:prstGeom>
                            <a:noFill/>
                            <a:ln>
                              <a:noFill/>
                            </a:ln>
                          </pic:spPr>
                        </pic:pic>
                      </a:graphicData>
                    </a:graphic>
                  </wp:inline>
                </w:drawing>
              </w:r>
            </w:del>
          </w:p>
          <w:p w14:paraId="50395593" w14:textId="658B3D11" w:rsidR="00F22874" w:rsidDel="00A33603" w:rsidRDefault="00F22874">
            <w:pPr>
              <w:pStyle w:val="ListParagraph"/>
              <w:ind w:left="360"/>
              <w:rPr>
                <w:del w:id="4398" w:author="Bonnie Yang" w:date="2022-12-01T18:30:00Z"/>
              </w:rPr>
            </w:pPr>
          </w:p>
          <w:p w14:paraId="4294CB75" w14:textId="46558DE3" w:rsidR="00F22874" w:rsidDel="00A33603" w:rsidRDefault="00F22874" w:rsidP="00F22874">
            <w:pPr>
              <w:pStyle w:val="ListParagraph"/>
              <w:numPr>
                <w:ilvl w:val="0"/>
                <w:numId w:val="1016"/>
              </w:numPr>
              <w:rPr>
                <w:del w:id="4399" w:author="Bonnie Yang" w:date="2022-12-01T18:30:00Z"/>
              </w:rPr>
            </w:pPr>
            <w:del w:id="4400" w:author="Bonnie Yang" w:date="2022-12-01T18:30:00Z">
              <w:r w:rsidDel="00A33603">
                <w:delText>Download and Import</w:delText>
              </w:r>
            </w:del>
          </w:p>
          <w:p w14:paraId="614E2649" w14:textId="6D7F7999" w:rsidR="00F22874" w:rsidDel="00A33603" w:rsidRDefault="00F22874">
            <w:pPr>
              <w:pStyle w:val="ListParagraph"/>
              <w:ind w:left="360"/>
              <w:rPr>
                <w:del w:id="4401" w:author="Bonnie Yang" w:date="2022-12-01T18:30:00Z"/>
              </w:rPr>
            </w:pPr>
            <w:del w:id="4402" w:author="Bonnie Yang" w:date="2022-12-01T18:30:00Z">
              <w:r w:rsidDel="00A33603">
                <w:lastRenderedPageBreak/>
                <w:delText xml:space="preserve">Download all search result in Excel template, and it could be edit and import again, excel name [Chef App Configurations.xlsx]. </w:delText>
              </w:r>
              <w:r w:rsidRPr="00F330E2" w:rsidDel="00A33603">
                <w:delText>As user ‘Download' item data, add this field 'Note’ to the file.</w:delText>
              </w:r>
            </w:del>
          </w:p>
          <w:p w14:paraId="0E1FB61C" w14:textId="6391F8EC" w:rsidR="00F22874" w:rsidDel="00A33603" w:rsidRDefault="00F22874" w:rsidP="00F22874">
            <w:pPr>
              <w:pStyle w:val="ListParagraph"/>
              <w:numPr>
                <w:ilvl w:val="0"/>
                <w:numId w:val="1016"/>
              </w:numPr>
              <w:rPr>
                <w:del w:id="4403" w:author="Bonnie Yang" w:date="2022-12-01T18:30:00Z"/>
              </w:rPr>
            </w:pPr>
            <w:del w:id="4404" w:author="Bonnie Yang" w:date="2022-12-01T18:30:00Z">
              <w:r w:rsidDel="00A33603">
                <w:delText>When import or save:</w:delText>
              </w:r>
            </w:del>
          </w:p>
          <w:p w14:paraId="7199FFC0" w14:textId="1DF1C72A" w:rsidR="00F22874" w:rsidDel="00A33603" w:rsidRDefault="00F22874" w:rsidP="00F22874">
            <w:pPr>
              <w:pStyle w:val="ListParagraph"/>
              <w:numPr>
                <w:ilvl w:val="0"/>
                <w:numId w:val="1296"/>
              </w:numPr>
              <w:rPr>
                <w:del w:id="4405" w:author="Bonnie Yang" w:date="2022-12-01T18:30:00Z"/>
              </w:rPr>
            </w:pPr>
            <w:del w:id="4406" w:author="Bonnie Yang" w:date="2022-12-01T18:30:00Z">
              <w:r w:rsidDel="00A33603">
                <w:delText>If any item’s quality index is out of range 0-100, shows message "Quality Index should be integer between 0 and 100, please help check the items {items}"</w:delText>
              </w:r>
            </w:del>
          </w:p>
          <w:p w14:paraId="3BF54FB4" w14:textId="291062BC" w:rsidR="00F22874" w:rsidDel="00A33603" w:rsidRDefault="00F22874" w:rsidP="00F22874">
            <w:pPr>
              <w:pStyle w:val="ListParagraph"/>
              <w:numPr>
                <w:ilvl w:val="0"/>
                <w:numId w:val="1296"/>
              </w:numPr>
              <w:rPr>
                <w:del w:id="4407" w:author="Bonnie Yang" w:date="2022-12-01T18:30:00Z"/>
              </w:rPr>
            </w:pPr>
            <w:del w:id="4408" w:author="Bonnie Yang" w:date="2022-12-01T18:30:00Z">
              <w:r w:rsidDel="00A33603">
                <w:delText>If any item’s Oven Capacity is negative, shows message " Oven Capacity should be positive integer, please help check the items {items}"</w:delText>
              </w:r>
            </w:del>
          </w:p>
          <w:p w14:paraId="4CFF760B" w14:textId="7FA4C378" w:rsidR="00F22874" w:rsidDel="00A33603" w:rsidRDefault="00F22874" w:rsidP="00F22874">
            <w:pPr>
              <w:pStyle w:val="ListParagraph"/>
              <w:numPr>
                <w:ilvl w:val="0"/>
                <w:numId w:val="1296"/>
              </w:numPr>
              <w:rPr>
                <w:del w:id="4409" w:author="Bonnie Yang" w:date="2022-12-01T18:30:00Z"/>
              </w:rPr>
            </w:pPr>
            <w:del w:id="4410" w:author="Bonnie Yang" w:date="2022-12-01T18:30:00Z">
              <w:r w:rsidDel="00A33603">
                <w:delText xml:space="preserve">Kit Location can be free text value. </w:delText>
              </w:r>
            </w:del>
          </w:p>
          <w:p w14:paraId="7F607309" w14:textId="64AFD422" w:rsidR="00F22874" w:rsidDel="00A33603" w:rsidRDefault="00F22874" w:rsidP="00F22874">
            <w:pPr>
              <w:pStyle w:val="ListParagraph"/>
              <w:numPr>
                <w:ilvl w:val="0"/>
                <w:numId w:val="1296"/>
              </w:numPr>
              <w:rPr>
                <w:del w:id="4411" w:author="Bonnie Yang" w:date="2022-12-01T18:30:00Z"/>
              </w:rPr>
            </w:pPr>
            <w:del w:id="4412" w:author="Bonnie Yang" w:date="2022-12-01T18:30:00Z">
              <w:r w:rsidDel="00A33603">
                <w:delText>If user import a file with the field 'Note', the value of note is able to update.</w:delText>
              </w:r>
            </w:del>
          </w:p>
          <w:p w14:paraId="322A27D1" w14:textId="37C5301E" w:rsidR="00F22874" w:rsidRPr="00C11AA9" w:rsidDel="00A33603" w:rsidRDefault="00F22874" w:rsidP="00F22874">
            <w:pPr>
              <w:pStyle w:val="ListParagraph"/>
              <w:numPr>
                <w:ilvl w:val="0"/>
                <w:numId w:val="1296"/>
              </w:numPr>
              <w:rPr>
                <w:del w:id="4413" w:author="Bonnie Yang" w:date="2022-12-01T18:30:00Z"/>
              </w:rPr>
            </w:pPr>
            <w:del w:id="4414" w:author="Bonnie Yang" w:date="2022-12-01T18:30:00Z">
              <w:r w:rsidDel="00A33603">
                <w:delText>As user tries to save, check if there is any bad value of note, if so, display an error 'Unable to save, note is up to 140 characters'.</w:delText>
              </w:r>
            </w:del>
          </w:p>
        </w:tc>
      </w:tr>
      <w:tr w:rsidR="00F22874" w:rsidRPr="00452515" w:rsidDel="00A33603" w14:paraId="384842D9" w14:textId="4C5E3AFB">
        <w:tc>
          <w:tcPr>
            <w:tcW w:w="8008" w:type="dxa"/>
          </w:tcPr>
          <w:p w14:paraId="211FCA09" w14:textId="5D798848" w:rsidR="00F22874" w:rsidDel="00A33603" w:rsidRDefault="00F22874">
            <w:pPr>
              <w:rPr>
                <w:del w:id="4415" w:author="Bonnie Yang" w:date="2022-12-01T18:30:00Z"/>
              </w:rPr>
            </w:pPr>
            <w:del w:id="4416" w:author="Bonnie Yang" w:date="2022-12-01T18:30:00Z">
              <w:r w:rsidRPr="00452515" w:rsidDel="00A33603">
                <w:lastRenderedPageBreak/>
                <w:delText>Ex</w:delText>
              </w:r>
              <w:r w:rsidDel="00A33603">
                <w:delText>tend</w:delText>
              </w:r>
              <w:r w:rsidRPr="00452515" w:rsidDel="00A33603">
                <w:delText xml:space="preserve"> Scenario:</w:delText>
              </w:r>
            </w:del>
          </w:p>
          <w:p w14:paraId="5B9683B9" w14:textId="0FBFCE69" w:rsidR="00F22874" w:rsidRPr="00452515" w:rsidDel="00A33603" w:rsidRDefault="00F22874">
            <w:pPr>
              <w:rPr>
                <w:del w:id="4417" w:author="Bonnie Yang" w:date="2022-12-01T18:30:00Z"/>
              </w:rPr>
            </w:pPr>
            <w:del w:id="4418" w:author="Bonnie Yang" w:date="2022-12-01T18:30:00Z">
              <w:r w:rsidDel="00A33603">
                <w:delText>Note: When Filter code Dropdown is used on edit/create item page, sort by filter code type ASC.</w:delText>
              </w:r>
            </w:del>
          </w:p>
        </w:tc>
      </w:tr>
    </w:tbl>
    <w:p w14:paraId="6E475DC3" w14:textId="1292A9CA" w:rsidR="00C816C3" w:rsidRDefault="00C816C3" w:rsidP="00CC2484">
      <w:pPr>
        <w:jc w:val="left"/>
      </w:pPr>
    </w:p>
    <w:p w14:paraId="20D0C5A7" w14:textId="2BB932A9" w:rsidR="00C816C3" w:rsidRDefault="00C816C3" w:rsidP="00CC2484">
      <w:pPr>
        <w:pStyle w:val="Heading2"/>
        <w:jc w:val="left"/>
      </w:pPr>
      <w:r w:rsidRPr="00236123">
        <w:rPr>
          <w:rStyle w:val="Heading2Char"/>
        </w:rPr>
        <w:t>MS1</w:t>
      </w:r>
      <w:r w:rsidR="006F0303">
        <w:t>3</w:t>
      </w:r>
      <w:r w:rsidRPr="000B5BC1">
        <w:t>-0</w:t>
      </w:r>
      <w:r>
        <w:t>9</w:t>
      </w:r>
      <w:r w:rsidRPr="000B5BC1">
        <w:t xml:space="preserve"> </w:t>
      </w:r>
      <w:r w:rsidRPr="005F285C">
        <w:t>Chef App Configurations</w:t>
      </w:r>
      <w:r>
        <w:t xml:space="preserve"> - </w:t>
      </w:r>
      <w:r w:rsidRPr="005F285C">
        <w:t>Appliance Settings</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28"/>
      </w:tblGrid>
      <w:tr w:rsidR="00063BB7" w:rsidRPr="00452515" w14:paraId="7141100A" w14:textId="77777777" w:rsidTr="00651C83">
        <w:tc>
          <w:tcPr>
            <w:tcW w:w="8008" w:type="dxa"/>
          </w:tcPr>
          <w:p w14:paraId="6B532F0E" w14:textId="6D604A06" w:rsidR="00063BB7" w:rsidRPr="007E5822" w:rsidRDefault="004C7B50" w:rsidP="007E5822">
            <w:pPr>
              <w:ind w:leftChars="12" w:left="26" w:hanging="1"/>
            </w:pPr>
            <w:r w:rsidRPr="004C7B50">
              <w:t>MS1</w:t>
            </w:r>
            <w:r w:rsidR="006F0303">
              <w:t>3</w:t>
            </w:r>
            <w:r w:rsidR="00063BB7" w:rsidRPr="004C7B50">
              <w:t>-0</w:t>
            </w:r>
            <w:r w:rsidR="007E5822">
              <w:t>9</w:t>
            </w:r>
            <w:r w:rsidR="00063BB7">
              <w:t xml:space="preserve"> </w:t>
            </w:r>
            <w:r>
              <w:t>C</w:t>
            </w:r>
            <w:r w:rsidR="00063BB7">
              <w:rPr>
                <w:rFonts w:hint="eastAsia"/>
              </w:rPr>
              <w:t>hef</w:t>
            </w:r>
            <w:r w:rsidR="00063BB7">
              <w:t xml:space="preserve"> App Configuration –</w:t>
            </w:r>
            <w:r w:rsidR="00063BB7" w:rsidRPr="001076B8">
              <w:t>Appliance Settings</w:t>
            </w:r>
          </w:p>
        </w:tc>
      </w:tr>
      <w:tr w:rsidR="00063BB7" w:rsidRPr="00452515" w14:paraId="1B913561" w14:textId="77777777" w:rsidTr="00651C83">
        <w:tc>
          <w:tcPr>
            <w:tcW w:w="8008" w:type="dxa"/>
          </w:tcPr>
          <w:p w14:paraId="68113575" w14:textId="77777777" w:rsidR="00063BB7" w:rsidRDefault="00063BB7" w:rsidP="00063BB7">
            <w:pPr>
              <w:ind w:leftChars="12" w:left="26" w:hanging="1"/>
            </w:pPr>
            <w:r>
              <w:t>Version history</w:t>
            </w:r>
          </w:p>
          <w:tbl>
            <w:tblPr>
              <w:tblStyle w:val="TableGrid"/>
              <w:tblW w:w="0" w:type="auto"/>
              <w:tblLook w:val="04A0" w:firstRow="1" w:lastRow="0" w:firstColumn="1" w:lastColumn="0" w:noHBand="0" w:noVBand="1"/>
            </w:tblPr>
            <w:tblGrid>
              <w:gridCol w:w="1015"/>
              <w:gridCol w:w="1403"/>
              <w:gridCol w:w="1432"/>
              <w:gridCol w:w="4339"/>
            </w:tblGrid>
            <w:tr w:rsidR="00903EEE" w14:paraId="697F848A" w14:textId="77777777" w:rsidTr="00651C83">
              <w:tc>
                <w:tcPr>
                  <w:tcW w:w="1015" w:type="dxa"/>
                </w:tcPr>
                <w:p w14:paraId="32B6ED15" w14:textId="2334173A" w:rsidR="00903EEE" w:rsidRDefault="00903EEE" w:rsidP="00063BB7">
                  <w:pPr>
                    <w:ind w:leftChars="12" w:left="26" w:hanging="1"/>
                  </w:pPr>
                  <w:r>
                    <w:rPr>
                      <w:rFonts w:hint="eastAsia"/>
                    </w:rPr>
                    <w:t>V</w:t>
                  </w:r>
                  <w:r>
                    <w:t>ersion</w:t>
                  </w:r>
                </w:p>
              </w:tc>
              <w:tc>
                <w:tcPr>
                  <w:tcW w:w="1403" w:type="dxa"/>
                </w:tcPr>
                <w:p w14:paraId="773CC402" w14:textId="152D9F12" w:rsidR="00903EEE" w:rsidRDefault="00903EEE" w:rsidP="00063BB7">
                  <w:pPr>
                    <w:ind w:leftChars="12" w:left="26" w:hanging="1"/>
                  </w:pPr>
                  <w:r>
                    <w:t>Date</w:t>
                  </w:r>
                </w:p>
              </w:tc>
              <w:tc>
                <w:tcPr>
                  <w:tcW w:w="1432" w:type="dxa"/>
                </w:tcPr>
                <w:p w14:paraId="71388040" w14:textId="77777777" w:rsidR="00903EEE" w:rsidRDefault="00903EEE" w:rsidP="00063BB7">
                  <w:pPr>
                    <w:ind w:leftChars="12" w:left="26" w:hanging="1"/>
                  </w:pPr>
                  <w:r>
                    <w:rPr>
                      <w:rFonts w:hint="eastAsia"/>
                    </w:rPr>
                    <w:t>U</w:t>
                  </w:r>
                  <w:r>
                    <w:t>pdated By</w:t>
                  </w:r>
                </w:p>
              </w:tc>
              <w:tc>
                <w:tcPr>
                  <w:tcW w:w="4339" w:type="dxa"/>
                </w:tcPr>
                <w:p w14:paraId="1F9D1D73" w14:textId="77777777" w:rsidR="00903EEE" w:rsidRDefault="00903EEE" w:rsidP="00063BB7">
                  <w:pPr>
                    <w:ind w:leftChars="12" w:left="26" w:hanging="1"/>
                  </w:pPr>
                  <w:r>
                    <w:rPr>
                      <w:rFonts w:hint="eastAsia"/>
                    </w:rPr>
                    <w:t>D</w:t>
                  </w:r>
                  <w:r>
                    <w:t>escription</w:t>
                  </w:r>
                </w:p>
              </w:tc>
            </w:tr>
            <w:tr w:rsidR="00903EEE" w14:paraId="0A719B48" w14:textId="77777777" w:rsidTr="00651C83">
              <w:tc>
                <w:tcPr>
                  <w:tcW w:w="1015" w:type="dxa"/>
                </w:tcPr>
                <w:p w14:paraId="1416650C" w14:textId="2B4109C5" w:rsidR="00903EEE" w:rsidRDefault="00903EEE" w:rsidP="00063BB7">
                  <w:pPr>
                    <w:ind w:leftChars="12" w:left="26" w:hanging="1"/>
                  </w:pPr>
                  <w:r>
                    <w:rPr>
                      <w:rFonts w:hint="eastAsia"/>
                    </w:rPr>
                    <w:t>1</w:t>
                  </w:r>
                  <w:r>
                    <w:t>.0</w:t>
                  </w:r>
                </w:p>
              </w:tc>
              <w:tc>
                <w:tcPr>
                  <w:tcW w:w="1403" w:type="dxa"/>
                </w:tcPr>
                <w:p w14:paraId="5C0C9213" w14:textId="5E6CEEEA" w:rsidR="00903EEE" w:rsidRDefault="00903EEE" w:rsidP="00063BB7">
                  <w:pPr>
                    <w:ind w:leftChars="12" w:left="26" w:hanging="1"/>
                  </w:pPr>
                  <w:r>
                    <w:rPr>
                      <w:rFonts w:hint="eastAsia"/>
                    </w:rPr>
                    <w:t>2</w:t>
                  </w:r>
                  <w:r>
                    <w:t>022.6.21</w:t>
                  </w:r>
                </w:p>
              </w:tc>
              <w:tc>
                <w:tcPr>
                  <w:tcW w:w="1432" w:type="dxa"/>
                </w:tcPr>
                <w:p w14:paraId="694CCAFA" w14:textId="77777777" w:rsidR="00903EEE" w:rsidRDefault="00903EEE" w:rsidP="00063BB7">
                  <w:pPr>
                    <w:ind w:leftChars="12" w:left="26" w:hanging="1"/>
                  </w:pPr>
                  <w:r>
                    <w:rPr>
                      <w:rFonts w:hint="eastAsia"/>
                    </w:rPr>
                    <w:t>M</w:t>
                  </w:r>
                  <w:r>
                    <w:t>onica</w:t>
                  </w:r>
                </w:p>
              </w:tc>
              <w:tc>
                <w:tcPr>
                  <w:tcW w:w="4339" w:type="dxa"/>
                </w:tcPr>
                <w:p w14:paraId="4213BE20" w14:textId="77777777" w:rsidR="00903EEE" w:rsidRDefault="00903EEE" w:rsidP="00063BB7">
                  <w:pPr>
                    <w:ind w:leftChars="12" w:left="26" w:hanging="1"/>
                  </w:pPr>
                  <w:r w:rsidRPr="005F285C">
                    <w:t>Appliance Settings</w:t>
                  </w:r>
                  <w:r>
                    <w:t xml:space="preserve"> </w:t>
                  </w:r>
                  <w:r>
                    <w:rPr>
                      <w:rFonts w:hint="eastAsia"/>
                    </w:rPr>
                    <w:t>Page</w:t>
                  </w:r>
                </w:p>
              </w:tc>
            </w:tr>
            <w:tr w:rsidR="00903EEE" w14:paraId="1DC87426" w14:textId="77777777" w:rsidTr="00651C83">
              <w:tc>
                <w:tcPr>
                  <w:tcW w:w="1015" w:type="dxa"/>
                </w:tcPr>
                <w:p w14:paraId="5A5FCB85" w14:textId="7F179E96" w:rsidR="00903EEE" w:rsidRDefault="00903EEE" w:rsidP="00063BB7">
                  <w:pPr>
                    <w:ind w:leftChars="12" w:left="26" w:hanging="1"/>
                  </w:pPr>
                  <w:r>
                    <w:rPr>
                      <w:rFonts w:hint="eastAsia"/>
                    </w:rPr>
                    <w:t>1</w:t>
                  </w:r>
                  <w:r>
                    <w:t>.1</w:t>
                  </w:r>
                </w:p>
              </w:tc>
              <w:tc>
                <w:tcPr>
                  <w:tcW w:w="1403" w:type="dxa"/>
                </w:tcPr>
                <w:p w14:paraId="435EE1D6" w14:textId="6DD33331" w:rsidR="00903EEE" w:rsidRDefault="00903EEE" w:rsidP="00063BB7">
                  <w:pPr>
                    <w:ind w:leftChars="12" w:left="26" w:hanging="1"/>
                  </w:pPr>
                  <w:r>
                    <w:rPr>
                      <w:rFonts w:hint="eastAsia"/>
                    </w:rPr>
                    <w:t>2</w:t>
                  </w:r>
                  <w:r>
                    <w:t>022.7.1</w:t>
                  </w:r>
                </w:p>
              </w:tc>
              <w:tc>
                <w:tcPr>
                  <w:tcW w:w="1432" w:type="dxa"/>
                </w:tcPr>
                <w:p w14:paraId="2A0AAFED" w14:textId="77777777" w:rsidR="00903EEE" w:rsidRDefault="00903EEE" w:rsidP="00063BB7">
                  <w:pPr>
                    <w:ind w:leftChars="12" w:left="26" w:hanging="1"/>
                  </w:pPr>
                  <w:r>
                    <w:rPr>
                      <w:rFonts w:hint="eastAsia"/>
                    </w:rPr>
                    <w:t>M</w:t>
                  </w:r>
                  <w:r>
                    <w:t>onica</w:t>
                  </w:r>
                </w:p>
              </w:tc>
              <w:tc>
                <w:tcPr>
                  <w:tcW w:w="4339" w:type="dxa"/>
                </w:tcPr>
                <w:p w14:paraId="770BE120" w14:textId="77777777" w:rsidR="00903EEE" w:rsidRDefault="00903EEE" w:rsidP="00063BB7">
                  <w:pPr>
                    <w:ind w:leftChars="12" w:left="26" w:hanging="1"/>
                  </w:pPr>
                  <w:r>
                    <w:t>C</w:t>
                  </w:r>
                  <w:r w:rsidRPr="00071F14">
                    <w:t>hange the Carter Hoffman temps to be free text</w:t>
                  </w:r>
                </w:p>
              </w:tc>
            </w:tr>
            <w:tr w:rsidR="00903EEE" w14:paraId="3249BA3F" w14:textId="77777777" w:rsidTr="00651C83">
              <w:tc>
                <w:tcPr>
                  <w:tcW w:w="1015" w:type="dxa"/>
                </w:tcPr>
                <w:p w14:paraId="3BE459DB" w14:textId="3B1AB4AE" w:rsidR="00903EEE" w:rsidRDefault="00903EEE" w:rsidP="0042762B">
                  <w:pPr>
                    <w:ind w:leftChars="12" w:left="26" w:hanging="1"/>
                  </w:pPr>
                  <w:r>
                    <w:rPr>
                      <w:rFonts w:hint="eastAsia"/>
                    </w:rPr>
                    <w:t>1</w:t>
                  </w:r>
                  <w:r>
                    <w:t>.2</w:t>
                  </w:r>
                </w:p>
              </w:tc>
              <w:tc>
                <w:tcPr>
                  <w:tcW w:w="1403" w:type="dxa"/>
                </w:tcPr>
                <w:p w14:paraId="21ED004C" w14:textId="6EDD53CA" w:rsidR="00903EEE" w:rsidRDefault="00903EEE" w:rsidP="0042762B">
                  <w:pPr>
                    <w:ind w:leftChars="12" w:left="26" w:hanging="1"/>
                  </w:pPr>
                  <w:r>
                    <w:rPr>
                      <w:rFonts w:hint="eastAsia"/>
                    </w:rPr>
                    <w:t>2</w:t>
                  </w:r>
                  <w:r>
                    <w:t>022.10.24</w:t>
                  </w:r>
                </w:p>
              </w:tc>
              <w:tc>
                <w:tcPr>
                  <w:tcW w:w="1432" w:type="dxa"/>
                </w:tcPr>
                <w:p w14:paraId="1C311FEE" w14:textId="7F0B6052" w:rsidR="00903EEE" w:rsidRDefault="00903EEE" w:rsidP="0042762B">
                  <w:pPr>
                    <w:ind w:leftChars="12" w:left="26" w:hanging="1"/>
                  </w:pPr>
                  <w:r>
                    <w:t>B</w:t>
                  </w:r>
                  <w:r>
                    <w:rPr>
                      <w:rFonts w:hint="eastAsia"/>
                    </w:rPr>
                    <w:t>onnie</w:t>
                  </w:r>
                </w:p>
              </w:tc>
              <w:tc>
                <w:tcPr>
                  <w:tcW w:w="4339" w:type="dxa"/>
                </w:tcPr>
                <w:p w14:paraId="23A2A968" w14:textId="44C052C9" w:rsidR="00903EEE" w:rsidRDefault="00903EEE" w:rsidP="0042762B">
                  <w:pPr>
                    <w:ind w:leftChars="12" w:left="26" w:hanging="1"/>
                  </w:pPr>
                  <w:r w:rsidRPr="0042762B">
                    <w:t>Support to export/import appliance setting by restaurant</w:t>
                  </w:r>
                </w:p>
              </w:tc>
            </w:tr>
            <w:tr w:rsidR="0052381D" w14:paraId="4AB02B9C" w14:textId="77777777" w:rsidTr="00651C83">
              <w:tc>
                <w:tcPr>
                  <w:tcW w:w="1015" w:type="dxa"/>
                </w:tcPr>
                <w:p w14:paraId="130D7756" w14:textId="6F4DD6EA" w:rsidR="0052381D" w:rsidRDefault="0052381D" w:rsidP="0052381D">
                  <w:pPr>
                    <w:ind w:leftChars="12" w:left="26" w:hanging="1"/>
                  </w:pPr>
                  <w:r>
                    <w:rPr>
                      <w:rFonts w:hint="eastAsia"/>
                    </w:rPr>
                    <w:t>1</w:t>
                  </w:r>
                  <w:r>
                    <w:t>.3</w:t>
                  </w:r>
                </w:p>
              </w:tc>
              <w:tc>
                <w:tcPr>
                  <w:tcW w:w="1403" w:type="dxa"/>
                </w:tcPr>
                <w:p w14:paraId="06A7E0EF" w14:textId="15863B24" w:rsidR="0052381D" w:rsidRDefault="0052381D" w:rsidP="0052381D">
                  <w:pPr>
                    <w:ind w:leftChars="12" w:left="26" w:hanging="1"/>
                  </w:pPr>
                  <w:r>
                    <w:rPr>
                      <w:rFonts w:hint="eastAsia"/>
                    </w:rPr>
                    <w:t>2</w:t>
                  </w:r>
                  <w:r>
                    <w:t>022.12.12</w:t>
                  </w:r>
                </w:p>
              </w:tc>
              <w:tc>
                <w:tcPr>
                  <w:tcW w:w="1432" w:type="dxa"/>
                </w:tcPr>
                <w:p w14:paraId="716CE2C3" w14:textId="1F06929F" w:rsidR="0052381D" w:rsidRDefault="0052381D" w:rsidP="0052381D">
                  <w:pPr>
                    <w:ind w:leftChars="12" w:left="26" w:hanging="1"/>
                  </w:pPr>
                  <w:r>
                    <w:t>B</w:t>
                  </w:r>
                  <w:r>
                    <w:rPr>
                      <w:rFonts w:hint="eastAsia"/>
                    </w:rPr>
                    <w:t>onnie</w:t>
                  </w:r>
                </w:p>
              </w:tc>
              <w:tc>
                <w:tcPr>
                  <w:tcW w:w="4339" w:type="dxa"/>
                </w:tcPr>
                <w:p w14:paraId="7944424B" w14:textId="3486FBFD" w:rsidR="0052381D" w:rsidRPr="0042762B" w:rsidRDefault="0052381D" w:rsidP="0052381D">
                  <w:pPr>
                    <w:ind w:leftChars="12" w:left="26" w:hanging="1"/>
                  </w:pPr>
                  <w:r w:rsidRPr="0052381D">
                    <w:t>Restaurant Based Appliance Settings</w:t>
                  </w:r>
                </w:p>
              </w:tc>
            </w:tr>
            <w:tr w:rsidR="00024A43" w14:paraId="01267430" w14:textId="77777777" w:rsidTr="00024A43">
              <w:trPr>
                <w:ins w:id="4419" w:author="Bonnie Yang [2]" w:date="2023-04-11T10:18:00Z"/>
              </w:trPr>
              <w:tc>
                <w:tcPr>
                  <w:tcW w:w="1015" w:type="dxa"/>
                </w:tcPr>
                <w:p w14:paraId="10A4E5EB" w14:textId="1D0C523E" w:rsidR="00024A43" w:rsidRDefault="00024A43" w:rsidP="00024A43">
                  <w:pPr>
                    <w:ind w:leftChars="12" w:left="26" w:hanging="1"/>
                    <w:rPr>
                      <w:ins w:id="4420" w:author="Bonnie Yang" w:date="2023-04-11T10:18:00Z"/>
                    </w:rPr>
                  </w:pPr>
                  <w:ins w:id="4421" w:author="Bonnie Yang" w:date="2023-04-11T10:18:00Z">
                    <w:r>
                      <w:rPr>
                        <w:rFonts w:hint="eastAsia"/>
                      </w:rPr>
                      <w:t>1</w:t>
                    </w:r>
                    <w:r>
                      <w:t>.4</w:t>
                    </w:r>
                  </w:ins>
                </w:p>
              </w:tc>
              <w:tc>
                <w:tcPr>
                  <w:tcW w:w="1403" w:type="dxa"/>
                </w:tcPr>
                <w:p w14:paraId="21153579" w14:textId="338820F8" w:rsidR="00024A43" w:rsidRDefault="00024A43" w:rsidP="00024A43">
                  <w:pPr>
                    <w:ind w:leftChars="12" w:left="26" w:hanging="1"/>
                    <w:rPr>
                      <w:ins w:id="4422" w:author="Bonnie Yang" w:date="2023-04-11T10:18:00Z"/>
                    </w:rPr>
                  </w:pPr>
                  <w:ins w:id="4423" w:author="Bonnie Yang" w:date="2023-04-11T10:18:00Z">
                    <w:r>
                      <w:rPr>
                        <w:rFonts w:hint="eastAsia"/>
                      </w:rPr>
                      <w:t>2</w:t>
                    </w:r>
                    <w:r>
                      <w:t>023.4.11</w:t>
                    </w:r>
                  </w:ins>
                </w:p>
              </w:tc>
              <w:tc>
                <w:tcPr>
                  <w:tcW w:w="1432" w:type="dxa"/>
                </w:tcPr>
                <w:p w14:paraId="45B13946" w14:textId="42D27161" w:rsidR="00024A43" w:rsidRDefault="00024A43" w:rsidP="00024A43">
                  <w:pPr>
                    <w:ind w:leftChars="12" w:left="26" w:hanging="1"/>
                    <w:rPr>
                      <w:ins w:id="4424" w:author="Bonnie Yang" w:date="2023-04-11T10:18:00Z"/>
                    </w:rPr>
                  </w:pPr>
                  <w:ins w:id="4425" w:author="Bonnie Yang" w:date="2023-04-11T10:18:00Z">
                    <w:r>
                      <w:t>B</w:t>
                    </w:r>
                    <w:r>
                      <w:rPr>
                        <w:rFonts w:hint="eastAsia"/>
                      </w:rPr>
                      <w:t>onnie</w:t>
                    </w:r>
                  </w:ins>
                </w:p>
              </w:tc>
              <w:tc>
                <w:tcPr>
                  <w:tcW w:w="4339" w:type="dxa"/>
                </w:tcPr>
                <w:p w14:paraId="3AEF15DC" w14:textId="58F52827" w:rsidR="00024A43" w:rsidRPr="0052381D" w:rsidRDefault="00024A43" w:rsidP="00024A43">
                  <w:pPr>
                    <w:ind w:leftChars="12" w:left="26" w:hanging="1"/>
                    <w:rPr>
                      <w:ins w:id="4426" w:author="Bonnie Yang" w:date="2023-04-11T10:18:00Z"/>
                    </w:rPr>
                  </w:pPr>
                  <w:ins w:id="4427" w:author="Bonnie Yang" w:date="2023-04-11T10:19:00Z">
                    <w:r w:rsidRPr="00024A43">
                      <w:t>Cookbook data entry changes to support HDR 3.0 KDS</w:t>
                    </w:r>
                  </w:ins>
                </w:p>
              </w:tc>
            </w:tr>
          </w:tbl>
          <w:p w14:paraId="2E1CA275" w14:textId="77777777" w:rsidR="00063BB7" w:rsidRDefault="00063BB7" w:rsidP="00063BB7">
            <w:pPr>
              <w:ind w:leftChars="12" w:left="26" w:hanging="1"/>
            </w:pPr>
          </w:p>
        </w:tc>
      </w:tr>
      <w:tr w:rsidR="00063BB7" w:rsidRPr="00452515" w14:paraId="627D6E22" w14:textId="77777777" w:rsidTr="00651C83">
        <w:tc>
          <w:tcPr>
            <w:tcW w:w="8008" w:type="dxa"/>
          </w:tcPr>
          <w:p w14:paraId="2CB979AB" w14:textId="77777777" w:rsidR="00063BB7" w:rsidRPr="00452515" w:rsidRDefault="00063BB7" w:rsidP="00063BB7">
            <w:pPr>
              <w:ind w:leftChars="12" w:left="26" w:hanging="1"/>
            </w:pPr>
            <w:r w:rsidRPr="00452515">
              <w:t xml:space="preserve">Stakeholder: </w:t>
            </w:r>
            <w:r>
              <w:t>User with privilege</w:t>
            </w:r>
          </w:p>
        </w:tc>
      </w:tr>
      <w:tr w:rsidR="00063BB7" w:rsidRPr="00452515" w14:paraId="19CB242E" w14:textId="77777777" w:rsidTr="00651C83">
        <w:tc>
          <w:tcPr>
            <w:tcW w:w="8008" w:type="dxa"/>
          </w:tcPr>
          <w:p w14:paraId="00F70677" w14:textId="77777777" w:rsidR="00063BB7" w:rsidRDefault="00063BB7" w:rsidP="00063BB7">
            <w:pPr>
              <w:ind w:leftChars="12" w:left="26" w:hanging="1"/>
            </w:pPr>
            <w:r w:rsidRPr="00452515">
              <w:t xml:space="preserve">Pre-Condition: </w:t>
            </w:r>
          </w:p>
          <w:p w14:paraId="1FBFBD3A" w14:textId="77777777" w:rsidR="00063BB7" w:rsidRPr="00DD3CB0" w:rsidRDefault="00063BB7" w:rsidP="00063BB7">
            <w:pPr>
              <w:ind w:leftChars="12" w:left="26" w:hanging="1"/>
              <w:rPr>
                <w:rFonts w:ascii="Arial" w:hAnsi="Arial" w:cs="Arial"/>
                <w:sz w:val="20"/>
                <w:szCs w:val="20"/>
              </w:rPr>
            </w:pPr>
          </w:p>
        </w:tc>
      </w:tr>
      <w:tr w:rsidR="00063BB7" w:rsidRPr="00452515" w14:paraId="5E1B3D27" w14:textId="77777777" w:rsidTr="00651C83">
        <w:tc>
          <w:tcPr>
            <w:tcW w:w="8008" w:type="dxa"/>
          </w:tcPr>
          <w:p w14:paraId="2137A9FA" w14:textId="77777777" w:rsidR="00063BB7" w:rsidRDefault="00063BB7" w:rsidP="00063BB7">
            <w:pPr>
              <w:ind w:leftChars="-12" w:left="309" w:hanging="334"/>
            </w:pPr>
            <w:r>
              <w:t>Main Scenario:</w:t>
            </w:r>
          </w:p>
          <w:p w14:paraId="6F80B2EC" w14:textId="77777777" w:rsidR="00063BB7" w:rsidRDefault="00063BB7" w:rsidP="00063BB7">
            <w:pPr>
              <w:ind w:leftChars="-12" w:left="309" w:hanging="334"/>
            </w:pPr>
            <w:r>
              <w:rPr>
                <w:rFonts w:hint="eastAsia"/>
              </w:rPr>
              <w:lastRenderedPageBreak/>
              <w:t>1</w:t>
            </w:r>
            <w:r>
              <w:t xml:space="preserve">. </w:t>
            </w:r>
            <w:r w:rsidRPr="002F296F">
              <w:t>Add the Appliance Settings page under the “Chef App Configs”:</w:t>
            </w:r>
            <w:r>
              <w:rPr>
                <w:noProof/>
              </w:rPr>
              <w:drawing>
                <wp:inline distT="0" distB="0" distL="0" distR="0" wp14:anchorId="2B463992" wp14:editId="1665D531">
                  <wp:extent cx="1357345" cy="1720850"/>
                  <wp:effectExtent l="0" t="0" r="0" b="0"/>
                  <wp:docPr id="2011944590" name="图片 2011944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373841" cy="1741764"/>
                          </a:xfrm>
                          <a:prstGeom prst="rect">
                            <a:avLst/>
                          </a:prstGeom>
                          <a:noFill/>
                        </pic:spPr>
                      </pic:pic>
                    </a:graphicData>
                  </a:graphic>
                </wp:inline>
              </w:drawing>
            </w:r>
          </w:p>
          <w:p w14:paraId="375CFACA" w14:textId="18934A1C" w:rsidR="00063BB7" w:rsidRDefault="00063BB7">
            <w:pPr>
              <w:pStyle w:val="ListParagraph"/>
              <w:numPr>
                <w:ilvl w:val="0"/>
                <w:numId w:val="1526"/>
              </w:numPr>
              <w:pPrChange w:id="4428" w:author="Bonnie Yang [2]" w:date="2022-10-24T14:34:00Z">
                <w:pPr>
                  <w:ind w:leftChars="-12" w:left="-25" w:firstLineChars="100" w:firstLine="210"/>
                </w:pPr>
              </w:pPrChange>
            </w:pPr>
            <w:r w:rsidRPr="002F296F">
              <w:t>Users can filter the</w:t>
            </w:r>
            <w:r w:rsidR="0052381D">
              <w:t xml:space="preserve"> appliance settings by</w:t>
            </w:r>
            <w:r w:rsidRPr="002F296F">
              <w:t xml:space="preserve"> Restaurant Name.</w:t>
            </w:r>
            <w:r>
              <w:rPr>
                <w:noProof/>
              </w:rPr>
              <w:drawing>
                <wp:inline distT="0" distB="0" distL="0" distR="0" wp14:anchorId="77AB5BE4" wp14:editId="03F1291A">
                  <wp:extent cx="2863850" cy="428420"/>
                  <wp:effectExtent l="0" t="0" r="0" b="0"/>
                  <wp:docPr id="2011944817" name="图片 201194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049616" cy="456210"/>
                          </a:xfrm>
                          <a:prstGeom prst="rect">
                            <a:avLst/>
                          </a:prstGeom>
                          <a:noFill/>
                        </pic:spPr>
                      </pic:pic>
                    </a:graphicData>
                  </a:graphic>
                </wp:inline>
              </w:drawing>
            </w:r>
          </w:p>
          <w:p w14:paraId="1420DB49" w14:textId="04EB5EA8" w:rsidR="005407EA" w:rsidRDefault="005407EA" w:rsidP="00E22762">
            <w:pPr>
              <w:pStyle w:val="ListParagraph"/>
              <w:numPr>
                <w:ilvl w:val="0"/>
                <w:numId w:val="1526"/>
              </w:numPr>
            </w:pPr>
            <w:r>
              <w:rPr>
                <w:rFonts w:hint="eastAsia"/>
              </w:rPr>
              <w:t>D</w:t>
            </w:r>
            <w:r>
              <w:t xml:space="preserve">isplay checkbox at the most left column, when user selects at least one </w:t>
            </w:r>
            <w:r w:rsidR="0052381D">
              <w:t>restaurant</w:t>
            </w:r>
            <w:r>
              <w:t>, display the bulk action bar and user only could select checkboxes, change pages. That means button ‘Clear’, ‘Search’</w:t>
            </w:r>
            <w:r w:rsidR="00E22762">
              <w:t>,</w:t>
            </w:r>
            <w:r>
              <w:t xml:space="preserve"> </w:t>
            </w:r>
            <w:r w:rsidR="00E22762">
              <w:t xml:space="preserve">‘Import’ </w:t>
            </w:r>
            <w:r>
              <w:t>and action column are disable.</w:t>
            </w:r>
          </w:p>
          <w:p w14:paraId="0A10818D" w14:textId="097291E4" w:rsidR="00E22762" w:rsidRDefault="00E22762" w:rsidP="00E22762">
            <w:pPr>
              <w:pStyle w:val="ListParagraph"/>
              <w:numPr>
                <w:ilvl w:val="0"/>
                <w:numId w:val="1528"/>
              </w:numPr>
            </w:pPr>
            <w:r>
              <w:rPr>
                <w:rFonts w:hint="eastAsia"/>
              </w:rPr>
              <w:t>Move</w:t>
            </w:r>
            <w:r>
              <w:t xml:space="preserve"> ‘Export’ button into bulk action bar. And keep the ‘Import’ </w:t>
            </w:r>
            <w:r>
              <w:rPr>
                <w:rFonts w:hint="eastAsia"/>
              </w:rPr>
              <w:t>button</w:t>
            </w:r>
            <w:r>
              <w:t xml:space="preserve"> at the right of ‘Create’ button.</w:t>
            </w:r>
          </w:p>
          <w:p w14:paraId="0B539DBD" w14:textId="4EB4627E" w:rsidR="00E22762" w:rsidRDefault="00E22762" w:rsidP="00024A43">
            <w:pPr>
              <w:pStyle w:val="ListParagraph"/>
              <w:numPr>
                <w:ilvl w:val="0"/>
                <w:numId w:val="1528"/>
              </w:numPr>
            </w:pPr>
            <w:r>
              <w:rPr>
                <w:rFonts w:hint="eastAsia"/>
              </w:rPr>
              <w:t>D</w:t>
            </w:r>
            <w:r>
              <w:t xml:space="preserve">isplay ‘# </w:t>
            </w:r>
            <w:r w:rsidR="0052381D">
              <w:t xml:space="preserve">restaurants </w:t>
            </w:r>
            <w:r>
              <w:t>selected’ copy at the left of bulk action bar.</w:t>
            </w:r>
          </w:p>
          <w:p w14:paraId="1C222161" w14:textId="5460E671" w:rsidR="00E22762" w:rsidRPr="00E22762" w:rsidRDefault="00E22762" w:rsidP="00024A43">
            <w:r>
              <w:rPr>
                <w:noProof/>
              </w:rPr>
              <w:drawing>
                <wp:inline distT="0" distB="0" distL="0" distR="0" wp14:anchorId="4559764D" wp14:editId="3A0309AF">
                  <wp:extent cx="5236633" cy="1415620"/>
                  <wp:effectExtent l="0" t="0" r="2540" b="0"/>
                  <wp:docPr id="2011944827" name="图片 2011944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43004" cy="1417342"/>
                          </a:xfrm>
                          <a:prstGeom prst="rect">
                            <a:avLst/>
                          </a:prstGeom>
                        </pic:spPr>
                      </pic:pic>
                    </a:graphicData>
                  </a:graphic>
                </wp:inline>
              </w:drawing>
            </w:r>
          </w:p>
          <w:p w14:paraId="40B43064" w14:textId="6D0C4D96" w:rsidR="00FE3DE7" w:rsidRDefault="007D2BAC">
            <w:pPr>
              <w:pStyle w:val="ListParagraph"/>
              <w:numPr>
                <w:ilvl w:val="0"/>
                <w:numId w:val="1526"/>
              </w:numPr>
            </w:pPr>
            <w:r w:rsidRPr="002F296F">
              <w:t>Appliance Settings</w:t>
            </w:r>
            <w:r>
              <w:t xml:space="preserve"> list: </w:t>
            </w:r>
            <w:r w:rsidR="00063BB7" w:rsidRPr="002F296F">
              <w:t xml:space="preserve">User could find following </w:t>
            </w:r>
            <w:r w:rsidR="0052381D">
              <w:t>restaurants</w:t>
            </w:r>
            <w:r w:rsidR="0052381D" w:rsidRPr="002F296F">
              <w:t xml:space="preserve"> </w:t>
            </w:r>
            <w:r w:rsidR="00063BB7" w:rsidRPr="002F296F">
              <w:t xml:space="preserve">on the </w:t>
            </w:r>
            <w:proofErr w:type="spellStart"/>
            <w:r w:rsidR="00063BB7" w:rsidRPr="002F296F">
              <w:t>ApplianceSettings</w:t>
            </w:r>
            <w:proofErr w:type="spellEnd"/>
            <w:r w:rsidR="00063BB7" w:rsidRPr="002F296F">
              <w:t xml:space="preserve"> Page:</w:t>
            </w:r>
            <w:r>
              <w:rPr>
                <w:noProof/>
              </w:rPr>
              <w:t xml:space="preserve"> </w:t>
            </w:r>
          </w:p>
          <w:p w14:paraId="3B8A2989" w14:textId="163F7830" w:rsidR="00FE3DE7" w:rsidRDefault="00FE3DE7" w:rsidP="00FE3DE7">
            <w:pPr>
              <w:pStyle w:val="ListParagraph"/>
              <w:ind w:left="420"/>
            </w:pPr>
            <w:r>
              <w:rPr>
                <w:noProof/>
              </w:rPr>
              <w:lastRenderedPageBreak/>
              <w:drawing>
                <wp:inline distT="0" distB="0" distL="0" distR="0" wp14:anchorId="3FDC5EF2" wp14:editId="3D919DF7">
                  <wp:extent cx="5133617" cy="2063457"/>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139407" cy="2065784"/>
                          </a:xfrm>
                          <a:prstGeom prst="rect">
                            <a:avLst/>
                          </a:prstGeom>
                          <a:noFill/>
                          <a:ln>
                            <a:noFill/>
                          </a:ln>
                        </pic:spPr>
                      </pic:pic>
                    </a:graphicData>
                  </a:graphic>
                </wp:inline>
              </w:drawing>
            </w:r>
          </w:p>
          <w:p w14:paraId="050DDA99" w14:textId="767080E0" w:rsidR="00063BB7" w:rsidRDefault="00063BB7" w:rsidP="00024A43">
            <w:pPr>
              <w:pStyle w:val="ListParagraph"/>
              <w:ind w:left="420"/>
            </w:pPr>
          </w:p>
          <w:p w14:paraId="726279AB" w14:textId="2293CD98" w:rsidR="007D2BAC" w:rsidRDefault="00F020E1" w:rsidP="00063BB7">
            <w:pPr>
              <w:pStyle w:val="ListParagraph"/>
              <w:numPr>
                <w:ilvl w:val="0"/>
                <w:numId w:val="1419"/>
              </w:numPr>
              <w:ind w:leftChars="-12" w:left="309" w:hanging="334"/>
            </w:pPr>
            <w:r>
              <w:t>Remove ‘Concept ID’ column.</w:t>
            </w:r>
          </w:p>
          <w:p w14:paraId="7F87D06F" w14:textId="4B15AD82" w:rsidR="00063BB7" w:rsidRDefault="00FE3DE7" w:rsidP="00063BB7">
            <w:pPr>
              <w:pStyle w:val="ListParagraph"/>
              <w:numPr>
                <w:ilvl w:val="0"/>
                <w:numId w:val="1419"/>
              </w:numPr>
              <w:ind w:leftChars="-12" w:left="309" w:hanging="334"/>
            </w:pPr>
            <w:r>
              <w:t xml:space="preserve">Restaurant </w:t>
            </w:r>
            <w:r w:rsidR="00063BB7">
              <w:t>Name</w:t>
            </w:r>
          </w:p>
          <w:p w14:paraId="18541CA6" w14:textId="77777777" w:rsidR="00063BB7" w:rsidRDefault="00063BB7" w:rsidP="00063BB7">
            <w:pPr>
              <w:pStyle w:val="ListParagraph"/>
              <w:numPr>
                <w:ilvl w:val="0"/>
                <w:numId w:val="1420"/>
              </w:numPr>
              <w:ind w:leftChars="-12" w:left="309" w:hanging="334"/>
            </w:pPr>
            <w:r>
              <w:t>Appliance Name should be defined by the current ENUM.</w:t>
            </w:r>
          </w:p>
          <w:p w14:paraId="6DDBDC8D" w14:textId="6F7D167B" w:rsidR="00063BB7" w:rsidRDefault="00063BB7" w:rsidP="00063BB7">
            <w:pPr>
              <w:pStyle w:val="ListParagraph"/>
              <w:numPr>
                <w:ilvl w:val="0"/>
                <w:numId w:val="1420"/>
              </w:numPr>
              <w:ind w:leftChars="-12" w:left="309" w:hanging="334"/>
            </w:pPr>
            <w:r>
              <w:t xml:space="preserve">By default, display all </w:t>
            </w:r>
            <w:proofErr w:type="gramStart"/>
            <w:r w:rsidR="00FE3DE7">
              <w:t>restaurant</w:t>
            </w:r>
            <w:proofErr w:type="gramEnd"/>
            <w:r>
              <w:t xml:space="preserve"> ordered by Last Updated Time. If Last Updated Time is the same, </w:t>
            </w:r>
            <w:r w:rsidR="00FE3DE7">
              <w:t>restaurants</w:t>
            </w:r>
            <w:r>
              <w:t xml:space="preserve"> are ordered by </w:t>
            </w:r>
            <w:r w:rsidR="00FE3DE7">
              <w:t>restaurant</w:t>
            </w:r>
            <w:r>
              <w:t xml:space="preserve"> name according to first letter. (We should migrate the existing data to get Last Updated </w:t>
            </w:r>
            <w:proofErr w:type="gramStart"/>
            <w:r>
              <w:t>Time )</w:t>
            </w:r>
            <w:proofErr w:type="gramEnd"/>
          </w:p>
          <w:p w14:paraId="26A8FBAB" w14:textId="77777777" w:rsidR="00063BB7" w:rsidRDefault="00063BB7" w:rsidP="00063BB7">
            <w:pPr>
              <w:pStyle w:val="ListParagraph"/>
              <w:numPr>
                <w:ilvl w:val="0"/>
                <w:numId w:val="1420"/>
              </w:numPr>
              <w:ind w:leftChars="-12" w:left="309" w:hanging="334"/>
            </w:pPr>
            <w:r>
              <w:t xml:space="preserve">Modified by: The person who </w:t>
            </w:r>
            <w:proofErr w:type="gramStart"/>
            <w:r>
              <w:t>latest updated the</w:t>
            </w:r>
            <w:proofErr w:type="gramEnd"/>
            <w:r>
              <w:t xml:space="preserve"> Appliance Settings.</w:t>
            </w:r>
          </w:p>
          <w:p w14:paraId="3BCB9F12" w14:textId="77777777" w:rsidR="00063BB7" w:rsidRDefault="00063BB7" w:rsidP="00063BB7">
            <w:pPr>
              <w:pStyle w:val="ListParagraph"/>
              <w:numPr>
                <w:ilvl w:val="0"/>
                <w:numId w:val="1420"/>
              </w:numPr>
              <w:ind w:leftChars="-12" w:left="309" w:hanging="334"/>
            </w:pPr>
            <w:r>
              <w:t>Last Updated Date: The date that the Appliance Settings last updated; Date format: mm/dd/</w:t>
            </w:r>
            <w:proofErr w:type="spellStart"/>
            <w:r>
              <w:t>yyyy</w:t>
            </w:r>
            <w:proofErr w:type="spellEnd"/>
          </w:p>
          <w:p w14:paraId="0DA2481D" w14:textId="516FE2FA" w:rsidR="00063BB7" w:rsidRDefault="00063BB7" w:rsidP="00063BB7">
            <w:pPr>
              <w:pStyle w:val="ListParagraph"/>
              <w:numPr>
                <w:ilvl w:val="0"/>
                <w:numId w:val="1420"/>
              </w:numPr>
              <w:ind w:leftChars="-12" w:left="309" w:hanging="334"/>
            </w:pPr>
            <w:r>
              <w:t xml:space="preserve">Actions: User could do the </w:t>
            </w:r>
            <w:r w:rsidR="00FE3DE7">
              <w:t xml:space="preserve">copy, </w:t>
            </w:r>
            <w:r>
              <w:t>edit and delete the Appliance Settings after clicking the “Edit” button.</w:t>
            </w:r>
          </w:p>
          <w:p w14:paraId="15806976" w14:textId="70A0FCF4" w:rsidR="009461BC" w:rsidRDefault="009461BC" w:rsidP="00063BB7">
            <w:pPr>
              <w:pStyle w:val="ListParagraph"/>
              <w:numPr>
                <w:ilvl w:val="0"/>
                <w:numId w:val="1420"/>
              </w:numPr>
              <w:ind w:leftChars="-12" w:left="309" w:hanging="334"/>
            </w:pPr>
            <w:r>
              <w:rPr>
                <w:rFonts w:hint="eastAsia"/>
              </w:rPr>
              <w:t>C</w:t>
            </w:r>
            <w:r>
              <w:t xml:space="preserve">lick ‘Copy’ icon, pop up a side panel window to copy appliance setting. </w:t>
            </w:r>
            <w:r>
              <w:rPr>
                <w:noProof/>
              </w:rPr>
              <w:drawing>
                <wp:inline distT="0" distB="0" distL="0" distR="0" wp14:anchorId="2B520189" wp14:editId="6A4EEB2D">
                  <wp:extent cx="4278291" cy="2208823"/>
                  <wp:effectExtent l="0" t="0" r="8255" b="1270"/>
                  <wp:docPr id="2011945048" name="图片 2011945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287506" cy="2213581"/>
                          </a:xfrm>
                          <a:prstGeom prst="rect">
                            <a:avLst/>
                          </a:prstGeom>
                          <a:noFill/>
                          <a:ln>
                            <a:noFill/>
                          </a:ln>
                        </pic:spPr>
                      </pic:pic>
                    </a:graphicData>
                  </a:graphic>
                </wp:inline>
              </w:drawing>
            </w:r>
          </w:p>
          <w:p w14:paraId="640D16B7" w14:textId="77777777" w:rsidR="009461BC" w:rsidRDefault="009461BC" w:rsidP="00063BB7">
            <w:pPr>
              <w:pStyle w:val="ListParagraph"/>
              <w:numPr>
                <w:ilvl w:val="0"/>
                <w:numId w:val="1420"/>
              </w:numPr>
              <w:ind w:leftChars="-12" w:left="309" w:hanging="334"/>
            </w:pPr>
            <w:r>
              <w:rPr>
                <w:rFonts w:hint="eastAsia"/>
              </w:rPr>
              <w:lastRenderedPageBreak/>
              <w:t>O</w:t>
            </w:r>
            <w:r>
              <w:t>n the copy pop-up window:</w:t>
            </w:r>
          </w:p>
          <w:p w14:paraId="2E21D9BA" w14:textId="652D5671" w:rsidR="009461BC" w:rsidRDefault="009461BC" w:rsidP="00024A43">
            <w:pPr>
              <w:pStyle w:val="ListParagraph"/>
              <w:ind w:left="309"/>
            </w:pPr>
            <w:r>
              <w:t xml:space="preserve">Display header ‘Copy Appliance Settings’. </w:t>
            </w:r>
          </w:p>
          <w:p w14:paraId="75BDE770" w14:textId="6A613457" w:rsidR="009461BC" w:rsidRDefault="009461BC" w:rsidP="00024A43">
            <w:pPr>
              <w:pStyle w:val="ListParagraph"/>
              <w:ind w:left="309"/>
            </w:pPr>
            <w:r>
              <w:t>Display copy ‘Copy From</w:t>
            </w:r>
          </w:p>
          <w:p w14:paraId="6B151426" w14:textId="175A1428" w:rsidR="009461BC" w:rsidRDefault="009461BC" w:rsidP="009461BC">
            <w:pPr>
              <w:pStyle w:val="ListParagraph"/>
              <w:ind w:left="309"/>
            </w:pPr>
            <w:r>
              <w:t>{Restaurant Name}’</w:t>
            </w:r>
          </w:p>
          <w:p w14:paraId="75C3F39B" w14:textId="30C06DB7" w:rsidR="009461BC" w:rsidRDefault="009461BC" w:rsidP="009461BC">
            <w:pPr>
              <w:pStyle w:val="ListParagraph"/>
              <w:ind w:left="309"/>
            </w:pPr>
            <w:r>
              <w:rPr>
                <w:rFonts w:hint="eastAsia"/>
              </w:rPr>
              <w:t>D</w:t>
            </w:r>
            <w:r>
              <w:t xml:space="preserve">isplay: ‘Copy to Restaurant Name’ with an input box. Required, single </w:t>
            </w:r>
            <w:proofErr w:type="gramStart"/>
            <w:r>
              <w:t>select</w:t>
            </w:r>
            <w:proofErr w:type="gramEnd"/>
            <w:r>
              <w:t>, we should exclude the restaurant which is ‘copy from’ from the search list.</w:t>
            </w:r>
            <w:r w:rsidR="000B33B2">
              <w:t xml:space="preserve"> Inline error: Restaurant name is required.</w:t>
            </w:r>
          </w:p>
          <w:p w14:paraId="36DC1087" w14:textId="07157290" w:rsidR="009461BC" w:rsidRPr="009461BC" w:rsidRDefault="009461BC" w:rsidP="009461BC">
            <w:pPr>
              <w:pStyle w:val="ListParagraph"/>
              <w:ind w:left="309"/>
            </w:pPr>
            <w:r>
              <w:t>When save, check if the selected restaurant with existing appliance settings, if yes, display an error message ‘Unable to save the settings. The restaurant</w:t>
            </w:r>
            <w:r w:rsidR="008B5F45">
              <w:t xml:space="preserve"> already </w:t>
            </w:r>
            <w:proofErr w:type="gramStart"/>
            <w:r w:rsidR="008B5F45">
              <w:t>exists an appliance</w:t>
            </w:r>
            <w:proofErr w:type="gramEnd"/>
            <w:r w:rsidR="008B5F45">
              <w:t xml:space="preserve"> </w:t>
            </w:r>
            <w:proofErr w:type="gramStart"/>
            <w:r w:rsidR="008B5F45">
              <w:t>settings</w:t>
            </w:r>
            <w:proofErr w:type="gramEnd"/>
            <w:r w:rsidR="008B5F45">
              <w:t>.</w:t>
            </w:r>
            <w:r>
              <w:t xml:space="preserve">’ </w:t>
            </w:r>
          </w:p>
          <w:p w14:paraId="7EDC7429" w14:textId="77777777" w:rsidR="009461BC" w:rsidRDefault="009461BC" w:rsidP="00024A43"/>
          <w:p w14:paraId="25B53A75" w14:textId="4B275EC0" w:rsidR="00063BB7" w:rsidRDefault="00063BB7" w:rsidP="00063BB7">
            <w:pPr>
              <w:pStyle w:val="ListParagraph"/>
              <w:numPr>
                <w:ilvl w:val="0"/>
                <w:numId w:val="1420"/>
              </w:numPr>
              <w:ind w:leftChars="-12" w:left="309" w:hanging="334"/>
            </w:pPr>
            <w:r>
              <w:t>Click the Create button on the top right, and the pup up the “Create New Appliance Settings” side window.</w:t>
            </w:r>
            <w:r w:rsidR="00FE3DE7">
              <w:t xml:space="preserve"> </w:t>
            </w:r>
            <w:r w:rsidR="00FE3DE7">
              <w:rPr>
                <w:noProof/>
              </w:rPr>
              <w:drawing>
                <wp:inline distT="0" distB="0" distL="0" distR="0" wp14:anchorId="70B9A9E0" wp14:editId="4F6C3DAE">
                  <wp:extent cx="3972581" cy="2608629"/>
                  <wp:effectExtent l="0" t="0" r="8890" b="1270"/>
                  <wp:docPr id="2011945045" name="图片 2011945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11945045"/>
                          <pic:cNvPicPr/>
                        </pic:nvPicPr>
                        <pic:blipFill>
                          <a:blip r:embed="rId210">
                            <a:extLst>
                              <a:ext uri="{28A0092B-C50C-407E-A947-70E740481C1C}">
                                <a14:useLocalDpi xmlns:a14="http://schemas.microsoft.com/office/drawing/2010/main" val="0"/>
                              </a:ext>
                            </a:extLst>
                          </a:blip>
                          <a:stretch>
                            <a:fillRect/>
                          </a:stretch>
                        </pic:blipFill>
                        <pic:spPr>
                          <a:xfrm>
                            <a:off x="0" y="0"/>
                            <a:ext cx="3972581" cy="2608629"/>
                          </a:xfrm>
                          <a:prstGeom prst="rect">
                            <a:avLst/>
                          </a:prstGeom>
                        </pic:spPr>
                      </pic:pic>
                    </a:graphicData>
                  </a:graphic>
                </wp:inline>
              </w:drawing>
            </w:r>
          </w:p>
          <w:p w14:paraId="34905DA4" w14:textId="30C3DF4C" w:rsidR="00063BB7" w:rsidRDefault="00063BB7" w:rsidP="00063BB7">
            <w:pPr>
              <w:pStyle w:val="ListParagraph"/>
              <w:numPr>
                <w:ilvl w:val="0"/>
                <w:numId w:val="1420"/>
              </w:numPr>
              <w:ind w:leftChars="-12" w:left="309" w:hanging="334"/>
            </w:pPr>
            <w:r>
              <w:t xml:space="preserve">Choose the </w:t>
            </w:r>
            <w:r w:rsidR="00FE3DE7">
              <w:t>restaurants</w:t>
            </w:r>
            <w:r>
              <w:t xml:space="preserve">: Dropdown list of </w:t>
            </w:r>
            <w:proofErr w:type="gramStart"/>
            <w:r>
              <w:t xml:space="preserve">the </w:t>
            </w:r>
            <w:r w:rsidR="00FE3DE7">
              <w:t>restaurants</w:t>
            </w:r>
            <w:proofErr w:type="gramEnd"/>
          </w:p>
          <w:p w14:paraId="21652CD4" w14:textId="77777777" w:rsidR="00063BB7" w:rsidRDefault="00063BB7" w:rsidP="00063BB7">
            <w:pPr>
              <w:pStyle w:val="ListParagraph"/>
              <w:numPr>
                <w:ilvl w:val="0"/>
                <w:numId w:val="1420"/>
              </w:numPr>
              <w:ind w:leftChars="-12" w:left="309" w:hanging="334"/>
            </w:pPr>
            <w:r>
              <w:t xml:space="preserve">Following instructions </w:t>
            </w:r>
            <w:proofErr w:type="gramStart"/>
            <w:r>
              <w:t>could</w:t>
            </w:r>
            <w:proofErr w:type="gramEnd"/>
            <w:r>
              <w:t xml:space="preserve"> be found in UC #004 Create New Appliance Settings.</w:t>
            </w:r>
          </w:p>
          <w:p w14:paraId="41758919" w14:textId="77777777" w:rsidR="00063BB7" w:rsidRDefault="00063BB7" w:rsidP="00063BB7">
            <w:pPr>
              <w:pStyle w:val="ListParagraph"/>
              <w:numPr>
                <w:ilvl w:val="0"/>
                <w:numId w:val="1420"/>
              </w:numPr>
              <w:ind w:leftChars="-12" w:left="309" w:hanging="334"/>
            </w:pPr>
            <w:r>
              <w:t>Click Save.</w:t>
            </w:r>
          </w:p>
          <w:p w14:paraId="551953E1" w14:textId="77777777" w:rsidR="00063BB7" w:rsidRDefault="00063BB7" w:rsidP="00063BB7">
            <w:pPr>
              <w:ind w:leftChars="-12" w:left="309" w:hanging="334"/>
            </w:pPr>
            <w:r w:rsidRPr="005866EE">
              <w:t>Note: We do not support the “Effective Date” for MVP.</w:t>
            </w:r>
          </w:p>
          <w:p w14:paraId="45845F14" w14:textId="13945156" w:rsidR="00F020E1" w:rsidRDefault="00F020E1" w:rsidP="00F020E1">
            <w:pPr>
              <w:pStyle w:val="ListParagraph"/>
              <w:numPr>
                <w:ilvl w:val="0"/>
                <w:numId w:val="1529"/>
              </w:numPr>
              <w:ind w:left="447" w:hanging="425"/>
            </w:pPr>
            <w:r>
              <w:t>‘</w:t>
            </w:r>
            <w:r>
              <w:rPr>
                <w:rFonts w:hint="eastAsia"/>
              </w:rPr>
              <w:t>I</w:t>
            </w:r>
            <w:r>
              <w:t>mport’ button: When user clicks ‘Import’, pop up a confirmation window,</w:t>
            </w:r>
          </w:p>
          <w:p w14:paraId="3C0118B3" w14:textId="496FD967" w:rsidR="00F020E1" w:rsidRDefault="00F020E1" w:rsidP="00F020E1">
            <w:pPr>
              <w:pStyle w:val="ListParagraph"/>
              <w:ind w:left="447"/>
            </w:pPr>
            <w:r>
              <w:rPr>
                <w:rFonts w:hint="eastAsia"/>
              </w:rPr>
              <w:t>A</w:t>
            </w:r>
            <w:r>
              <w:t>re you sure</w:t>
            </w:r>
          </w:p>
          <w:p w14:paraId="62F42765" w14:textId="62C1F134" w:rsidR="00F020E1" w:rsidRDefault="00F020E1" w:rsidP="00F020E1">
            <w:pPr>
              <w:pStyle w:val="ListParagraph"/>
              <w:ind w:left="447"/>
            </w:pPr>
            <w:r>
              <w:rPr>
                <w:rFonts w:hint="eastAsia"/>
              </w:rPr>
              <w:lastRenderedPageBreak/>
              <w:t>A</w:t>
            </w:r>
            <w:r>
              <w:t xml:space="preserve">re you sure you want to update appliance settings of </w:t>
            </w:r>
            <w:r w:rsidR="00FE3DE7">
              <w:t>restaurant</w:t>
            </w:r>
            <w:r>
              <w:t>(s)?</w:t>
            </w:r>
          </w:p>
          <w:p w14:paraId="1CC75FCE" w14:textId="6012AF53" w:rsidR="00F06239" w:rsidRPr="00F06239" w:rsidRDefault="00F06239" w:rsidP="00024A43">
            <w:pPr>
              <w:pStyle w:val="ListParagraph"/>
              <w:ind w:left="447"/>
            </w:pPr>
            <w:r>
              <w:rPr>
                <w:rFonts w:hint="eastAsia"/>
              </w:rPr>
              <w:t>A</w:t>
            </w:r>
            <w:r>
              <w:t xml:space="preserve">ction: ‘Cancel’: discard the import action. </w:t>
            </w:r>
            <w:proofErr w:type="gramStart"/>
            <w:r>
              <w:t>‘Continue</w:t>
            </w:r>
            <w:proofErr w:type="gramEnd"/>
            <w:r>
              <w:t>’: import the appliance settings.</w:t>
            </w:r>
          </w:p>
          <w:p w14:paraId="205ED43D" w14:textId="77777777" w:rsidR="00506ECD" w:rsidRDefault="00F06239" w:rsidP="00F020E1">
            <w:pPr>
              <w:pStyle w:val="ListParagraph"/>
              <w:numPr>
                <w:ilvl w:val="0"/>
                <w:numId w:val="1529"/>
              </w:numPr>
              <w:ind w:left="447" w:hanging="425"/>
            </w:pPr>
            <w:r>
              <w:t xml:space="preserve">When </w:t>
            </w:r>
            <w:proofErr w:type="gramStart"/>
            <w:r>
              <w:t>user</w:t>
            </w:r>
            <w:proofErr w:type="gramEnd"/>
            <w:r>
              <w:t xml:space="preserve"> </w:t>
            </w:r>
            <w:r w:rsidR="00BC4458">
              <w:t>import a file to update appliance settings</w:t>
            </w:r>
            <w:r w:rsidR="00506ECD">
              <w:t>:</w:t>
            </w:r>
          </w:p>
          <w:p w14:paraId="3AE7FE1B" w14:textId="30B08A48" w:rsidR="00F06239" w:rsidRDefault="00506ECD" w:rsidP="00024A43">
            <w:pPr>
              <w:pStyle w:val="ListParagraph"/>
              <w:numPr>
                <w:ilvl w:val="0"/>
                <w:numId w:val="1531"/>
              </w:numPr>
            </w:pPr>
            <w:r>
              <w:t>U</w:t>
            </w:r>
            <w:r w:rsidR="00BC4458">
              <w:t xml:space="preserve">tilize </w:t>
            </w:r>
            <w:r w:rsidR="00FE3DE7">
              <w:t>restaurant</w:t>
            </w:r>
            <w:r w:rsidR="00024A43">
              <w:t xml:space="preserve"> </w:t>
            </w:r>
            <w:r w:rsidR="00BC4458">
              <w:t xml:space="preserve">name to update existing </w:t>
            </w:r>
            <w:r w:rsidR="00FE3DE7">
              <w:t>restaurant</w:t>
            </w:r>
            <w:r>
              <w:t>.</w:t>
            </w:r>
            <w:r w:rsidR="00BC4458">
              <w:t xml:space="preserve"> </w:t>
            </w:r>
          </w:p>
          <w:p w14:paraId="06A17AB2" w14:textId="3F1B10F5" w:rsidR="00506ECD" w:rsidRDefault="00506ECD" w:rsidP="00BC4458">
            <w:pPr>
              <w:pStyle w:val="ListParagraph"/>
              <w:numPr>
                <w:ilvl w:val="0"/>
                <w:numId w:val="1530"/>
              </w:numPr>
            </w:pPr>
            <w:r>
              <w:rPr>
                <w:rFonts w:hint="eastAsia"/>
              </w:rPr>
              <w:t>T</w:t>
            </w:r>
            <w:r>
              <w:t xml:space="preserve">he </w:t>
            </w:r>
            <w:r w:rsidR="00FE3DE7">
              <w:t>restaurant</w:t>
            </w:r>
            <w:r>
              <w:t xml:space="preserve"> name should be </w:t>
            </w:r>
            <w:proofErr w:type="gramStart"/>
            <w:r>
              <w:t>exactly the same</w:t>
            </w:r>
            <w:proofErr w:type="gramEnd"/>
            <w:r>
              <w:t>.</w:t>
            </w:r>
          </w:p>
          <w:p w14:paraId="1D2C5A6E" w14:textId="543B6BC0" w:rsidR="00BC4458" w:rsidRDefault="00BC4458" w:rsidP="00024A43">
            <w:pPr>
              <w:pStyle w:val="ListParagraph"/>
              <w:numPr>
                <w:ilvl w:val="0"/>
                <w:numId w:val="1530"/>
              </w:numPr>
            </w:pPr>
            <w:r>
              <w:rPr>
                <w:rFonts w:hint="eastAsia"/>
              </w:rPr>
              <w:t>I</w:t>
            </w:r>
            <w:r>
              <w:t>gnore the place at the beginning and last.</w:t>
            </w:r>
          </w:p>
          <w:p w14:paraId="3928AC17" w14:textId="44872FB1" w:rsidR="00BC4458" w:rsidRDefault="00BC4458" w:rsidP="00BC4458">
            <w:pPr>
              <w:pStyle w:val="ListParagraph"/>
              <w:numPr>
                <w:ilvl w:val="0"/>
                <w:numId w:val="1530"/>
              </w:numPr>
            </w:pPr>
            <w:r>
              <w:rPr>
                <w:rFonts w:hint="eastAsia"/>
              </w:rPr>
              <w:t>C</w:t>
            </w:r>
            <w:r>
              <w:t>ase insensitive.</w:t>
            </w:r>
          </w:p>
          <w:p w14:paraId="13F61A01" w14:textId="0E8BDEA6" w:rsidR="00506ECD" w:rsidRDefault="00506ECD" w:rsidP="00506ECD">
            <w:pPr>
              <w:pStyle w:val="ListParagraph"/>
              <w:numPr>
                <w:ilvl w:val="0"/>
                <w:numId w:val="1531"/>
              </w:numPr>
            </w:pPr>
            <w:r>
              <w:rPr>
                <w:rFonts w:hint="eastAsia"/>
              </w:rPr>
              <w:t>I</w:t>
            </w:r>
            <w:r>
              <w:t xml:space="preserve">f any </w:t>
            </w:r>
            <w:r w:rsidR="00FE3DE7">
              <w:t>restaurant</w:t>
            </w:r>
            <w:r>
              <w:t xml:space="preserve"> name isn’t mapped with existing alliance settings of </w:t>
            </w:r>
            <w:r w:rsidR="00FE3DE7">
              <w:t>restauran</w:t>
            </w:r>
            <w:r>
              <w:t xml:space="preserve">t name, we should ignore the appliance setting of the </w:t>
            </w:r>
            <w:r w:rsidR="00FE3DE7">
              <w:t>restaurant</w:t>
            </w:r>
            <w:r>
              <w:t xml:space="preserve"> as update existing data. After updated, display a message:</w:t>
            </w:r>
          </w:p>
          <w:p w14:paraId="5F5A113B" w14:textId="5CE3D362" w:rsidR="00506ECD" w:rsidRDefault="00506ECD" w:rsidP="00506ECD">
            <w:pPr>
              <w:pStyle w:val="ListParagraph"/>
              <w:ind w:left="867"/>
            </w:pPr>
            <w:r>
              <w:t xml:space="preserve">If no error, “Successfully updated # </w:t>
            </w:r>
            <w:r w:rsidR="00FE3DE7">
              <w:t>restaurants’</w:t>
            </w:r>
            <w:r w:rsidR="00024A43">
              <w:t xml:space="preserve"> </w:t>
            </w:r>
            <w:r>
              <w:t>appliance settings.”</w:t>
            </w:r>
          </w:p>
          <w:p w14:paraId="4BA7221C" w14:textId="1FDEAC8B" w:rsidR="00506ECD" w:rsidRDefault="00506ECD">
            <w:pPr>
              <w:pStyle w:val="ListParagraph"/>
              <w:ind w:left="867"/>
            </w:pPr>
            <w:r>
              <w:rPr>
                <w:rFonts w:hint="eastAsia"/>
              </w:rPr>
              <w:t>I</w:t>
            </w:r>
            <w:r>
              <w:t xml:space="preserve">f any ignoration, ‘Successfully updated # </w:t>
            </w:r>
            <w:r w:rsidR="00FE3DE7">
              <w:t>restaurants’</w:t>
            </w:r>
            <w:r>
              <w:t xml:space="preserve"> appliance settings. And failed to update the following </w:t>
            </w:r>
            <w:r w:rsidR="00FE3DE7">
              <w:t>restaurants’</w:t>
            </w:r>
            <w:r>
              <w:t xml:space="preserve"> </w:t>
            </w:r>
            <w:proofErr w:type="gramStart"/>
            <w:r>
              <w:t>data: {</w:t>
            </w:r>
            <w:proofErr w:type="gramEnd"/>
            <w:r w:rsidR="00FE3DE7">
              <w:t>restaurant</w:t>
            </w:r>
            <w:r>
              <w:t xml:space="preserve"> name </w:t>
            </w:r>
            <w:proofErr w:type="gramStart"/>
            <w:r>
              <w:t>1}, {</w:t>
            </w:r>
            <w:proofErr w:type="gramEnd"/>
            <w:r w:rsidR="00FE3DE7">
              <w:t>restaurant</w:t>
            </w:r>
            <w:r>
              <w:t xml:space="preserve"> name </w:t>
            </w:r>
            <w:proofErr w:type="gramStart"/>
            <w:r>
              <w:t>2}’</w:t>
            </w:r>
            <w:proofErr w:type="gramEnd"/>
            <w:r>
              <w:t xml:space="preserve"> </w:t>
            </w:r>
            <w:proofErr w:type="gramStart"/>
            <w:r>
              <w:t>A</w:t>
            </w:r>
            <w:r>
              <w:rPr>
                <w:rFonts w:hint="eastAsia"/>
              </w:rPr>
              <w:t>ction</w:t>
            </w:r>
            <w:r>
              <w:t>: ‘</w:t>
            </w:r>
            <w:proofErr w:type="gramEnd"/>
            <w:r>
              <w:t>OK’: close the message.</w:t>
            </w:r>
          </w:p>
          <w:p w14:paraId="31BCCE55" w14:textId="64CF92E4" w:rsidR="000049CE" w:rsidRDefault="000049CE" w:rsidP="00024A43">
            <w:pPr>
              <w:pStyle w:val="ListParagraph"/>
              <w:ind w:left="867"/>
            </w:pPr>
            <w:r>
              <w:rPr>
                <w:rFonts w:hint="eastAsia"/>
              </w:rPr>
              <w:t>I</w:t>
            </w:r>
            <w:r>
              <w:t xml:space="preserve">f all </w:t>
            </w:r>
            <w:r w:rsidR="00FE3DE7">
              <w:t>restaurants</w:t>
            </w:r>
            <w:r>
              <w:t xml:space="preserve"> cannot be found, display error message: ‘Unable to update all </w:t>
            </w:r>
            <w:r w:rsidR="00FE3DE7">
              <w:t>restaurants</w:t>
            </w:r>
            <w:r>
              <w:t> in file. Cannot find </w:t>
            </w:r>
            <w:r w:rsidR="00FE3DE7">
              <w:t>restaurant</w:t>
            </w:r>
            <w:r>
              <w:t> names in system.’</w:t>
            </w:r>
          </w:p>
          <w:p w14:paraId="47B3C9BC" w14:textId="7EC0862A" w:rsidR="00063BB7" w:rsidRPr="00C138D4" w:rsidRDefault="00063BB7" w:rsidP="00024A43">
            <w:pPr>
              <w:pStyle w:val="ListParagraph"/>
              <w:numPr>
                <w:ilvl w:val="0"/>
                <w:numId w:val="1529"/>
              </w:numPr>
              <w:ind w:left="447" w:hanging="425"/>
            </w:pPr>
            <w:r>
              <w:t xml:space="preserve">Page Permission: </w:t>
            </w:r>
          </w:p>
          <w:p w14:paraId="574F19D2" w14:textId="77777777" w:rsidR="00063BB7" w:rsidRDefault="00063BB7" w:rsidP="00063BB7">
            <w:pPr>
              <w:ind w:leftChars="-12" w:left="309" w:hanging="334"/>
            </w:pPr>
            <w:r>
              <w:t>User could choose the page permission as following screenshot shows:</w:t>
            </w:r>
            <w:r>
              <w:rPr>
                <w:noProof/>
              </w:rPr>
              <w:drawing>
                <wp:inline distT="0" distB="0" distL="0" distR="0" wp14:anchorId="401654ED" wp14:editId="33C4D307">
                  <wp:extent cx="2920848" cy="946150"/>
                  <wp:effectExtent l="0" t="0" r="0" b="6350"/>
                  <wp:docPr id="2011944820" name="图片 201194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983803" cy="966543"/>
                          </a:xfrm>
                          <a:prstGeom prst="rect">
                            <a:avLst/>
                          </a:prstGeom>
                          <a:noFill/>
                        </pic:spPr>
                      </pic:pic>
                    </a:graphicData>
                  </a:graphic>
                </wp:inline>
              </w:drawing>
            </w:r>
            <w:r>
              <w:rPr>
                <w:noProof/>
              </w:rPr>
              <w:drawing>
                <wp:inline distT="0" distB="0" distL="0" distR="0" wp14:anchorId="20E07F99" wp14:editId="01588FCF">
                  <wp:extent cx="4608667" cy="1555750"/>
                  <wp:effectExtent l="0" t="0" r="1905" b="6350"/>
                  <wp:docPr id="2011944821" name="图片 2011944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657828" cy="1572345"/>
                          </a:xfrm>
                          <a:prstGeom prst="rect">
                            <a:avLst/>
                          </a:prstGeom>
                          <a:noFill/>
                        </pic:spPr>
                      </pic:pic>
                    </a:graphicData>
                  </a:graphic>
                </wp:inline>
              </w:drawing>
            </w:r>
          </w:p>
          <w:p w14:paraId="109E760B" w14:textId="02CB2042" w:rsidR="00063BB7" w:rsidRDefault="00063BB7" w:rsidP="00063BB7">
            <w:pPr>
              <w:ind w:leftChars="-12" w:left="309" w:hanging="334"/>
            </w:pPr>
            <w:r>
              <w:rPr>
                <w:rFonts w:hint="eastAsia"/>
              </w:rPr>
              <w:t>3</w:t>
            </w:r>
            <w:r>
              <w:t xml:space="preserve">. </w:t>
            </w:r>
            <w:r w:rsidRPr="00C138D4">
              <w:t xml:space="preserve">Appliance Management of Certain </w:t>
            </w:r>
            <w:r w:rsidR="009461BC">
              <w:t>Restaurant</w:t>
            </w:r>
            <w:r>
              <w:t xml:space="preserve">: </w:t>
            </w:r>
          </w:p>
          <w:p w14:paraId="2A2334ED" w14:textId="48E3F1A3" w:rsidR="00063BB7" w:rsidRDefault="00063BB7" w:rsidP="00063BB7">
            <w:pPr>
              <w:pStyle w:val="ListParagraph"/>
              <w:numPr>
                <w:ilvl w:val="0"/>
                <w:numId w:val="1422"/>
              </w:numPr>
              <w:ind w:leftChars="-12" w:left="309" w:hanging="334"/>
            </w:pPr>
            <w:r>
              <w:lastRenderedPageBreak/>
              <w:t xml:space="preserve">Click the “View” button on the Appliance Settings Page and enter the existing appliance Managements of this </w:t>
            </w:r>
            <w:r w:rsidR="009461BC">
              <w:t>restaurant</w:t>
            </w:r>
            <w:r>
              <w:t>.</w:t>
            </w:r>
          </w:p>
          <w:p w14:paraId="23B23307" w14:textId="77777777" w:rsidR="00063BB7" w:rsidRDefault="00063BB7" w:rsidP="00063BB7">
            <w:pPr>
              <w:pStyle w:val="ListParagraph"/>
              <w:numPr>
                <w:ilvl w:val="0"/>
                <w:numId w:val="1422"/>
              </w:numPr>
              <w:ind w:leftChars="-12" w:left="309" w:hanging="334"/>
            </w:pPr>
            <w:r>
              <w:t xml:space="preserve">If there </w:t>
            </w:r>
            <w:proofErr w:type="gramStart"/>
            <w:r>
              <w:t>is</w:t>
            </w:r>
            <w:proofErr w:type="gramEnd"/>
            <w:r>
              <w:t xml:space="preserve"> no existing Appliances, show blank and the user could create/add the new appliance after clicking the Create button on the top right. </w:t>
            </w:r>
          </w:p>
          <w:p w14:paraId="065C5F99" w14:textId="77777777" w:rsidR="00063BB7" w:rsidRDefault="00063BB7" w:rsidP="00063BB7">
            <w:pPr>
              <w:pStyle w:val="ListParagraph"/>
              <w:numPr>
                <w:ilvl w:val="0"/>
                <w:numId w:val="1422"/>
              </w:numPr>
              <w:ind w:leftChars="-12" w:left="309" w:hanging="334"/>
            </w:pPr>
            <w:r>
              <w:t xml:space="preserve">Display the existing Appliances Settings: </w:t>
            </w:r>
          </w:p>
          <w:p w14:paraId="20CC3212" w14:textId="039953B1" w:rsidR="00063BB7" w:rsidRDefault="00063BB7" w:rsidP="00063BB7">
            <w:pPr>
              <w:pStyle w:val="ListParagraph"/>
              <w:ind w:leftChars="-12" w:left="309" w:hanging="334"/>
            </w:pPr>
            <w:r>
              <w:t>Appliance Name- Display the existing Appliances Name; The appliances names are: Cater Hoffman, Hot Box, Turbo Oven, Water Bath</w:t>
            </w:r>
            <w:ins w:id="4429" w:author="Bonnie Yang" w:date="2023-07-23T17:38:00Z">
              <w:r w:rsidR="00AA6C99">
                <w:t xml:space="preserve">, </w:t>
              </w:r>
              <w:r w:rsidR="00AA6C99" w:rsidRPr="00AA6C99">
                <w:t>S</w:t>
              </w:r>
              <w:r w:rsidR="00AA6C99">
                <w:t>team Table</w:t>
              </w:r>
              <w:r w:rsidR="00AA6C99" w:rsidRPr="00AA6C99">
                <w:t xml:space="preserve"> and C</w:t>
              </w:r>
              <w:r w:rsidR="00AA6C99">
                <w:t>-</w:t>
              </w:r>
              <w:r w:rsidR="00AA6C99" w:rsidRPr="00AA6C99">
                <w:t>VAP</w:t>
              </w:r>
            </w:ins>
            <w:r>
              <w:t>. These are ordered by appliances' names according to first letter.</w:t>
            </w:r>
          </w:p>
          <w:p w14:paraId="54A9ACF0" w14:textId="77777777" w:rsidR="00063BB7" w:rsidRDefault="00063BB7" w:rsidP="00063BB7">
            <w:pPr>
              <w:pStyle w:val="ListParagraph"/>
              <w:ind w:leftChars="-12" w:left="309" w:hanging="334"/>
            </w:pPr>
            <w:r>
              <w:t>Settings- We should display the corresponding fields according to different appliances. The corresponding matching relationship should be</w:t>
            </w:r>
            <w:proofErr w:type="gramStart"/>
            <w:r>
              <w:t>:(“ *</w:t>
            </w:r>
            <w:proofErr w:type="gramEnd"/>
            <w:r>
              <w:t xml:space="preserve"> ” the means required field)</w:t>
            </w:r>
          </w:p>
          <w:p w14:paraId="0C5C4935" w14:textId="77777777" w:rsidR="00063BB7" w:rsidRDefault="00063BB7" w:rsidP="00063BB7">
            <w:pPr>
              <w:pStyle w:val="ListParagraph"/>
              <w:ind w:leftChars="-12" w:left="-25" w:firstLineChars="100" w:firstLine="210"/>
            </w:pPr>
            <w:r>
              <w:t>TURBO_OVEN</w:t>
            </w:r>
          </w:p>
          <w:p w14:paraId="4B713DCF" w14:textId="77777777" w:rsidR="00063BB7" w:rsidRDefault="00063BB7" w:rsidP="00063BB7">
            <w:pPr>
              <w:pStyle w:val="ListParagraph"/>
              <w:ind w:leftChars="-12" w:left="-25" w:firstLineChars="100" w:firstLine="210"/>
            </w:pPr>
            <w:r>
              <w:t>Temperature*: Dropdown that is constrained by the following values: 475, 525, 500, 550</w:t>
            </w:r>
          </w:p>
          <w:p w14:paraId="525D19F2" w14:textId="77777777" w:rsidR="00063BB7" w:rsidRDefault="00063BB7" w:rsidP="00063BB7">
            <w:pPr>
              <w:pStyle w:val="ListParagraph"/>
              <w:ind w:leftChars="-12" w:left="-25" w:firstLineChars="100" w:firstLine="210"/>
            </w:pPr>
            <w:r>
              <w:t>Parent Button*: Required, Free Text</w:t>
            </w:r>
          </w:p>
          <w:p w14:paraId="58B93A65" w14:textId="77777777" w:rsidR="00063BB7" w:rsidRDefault="00063BB7" w:rsidP="00063BB7">
            <w:pPr>
              <w:pStyle w:val="ListParagraph"/>
              <w:ind w:leftChars="-12" w:left="-25" w:firstLineChars="100" w:firstLine="210"/>
            </w:pPr>
            <w:r>
              <w:t>Child Buttons*: Required, Free Text</w:t>
            </w:r>
          </w:p>
          <w:p w14:paraId="55021A98" w14:textId="77777777" w:rsidR="00063BB7" w:rsidRDefault="00063BB7" w:rsidP="00063BB7">
            <w:pPr>
              <w:pStyle w:val="ListParagraph"/>
              <w:ind w:leftChars="-12" w:left="-25" w:firstLineChars="100" w:firstLine="210"/>
            </w:pPr>
            <w:r>
              <w:t>Cook Time*: Required, must be greater than 0, in seconds</w:t>
            </w:r>
          </w:p>
          <w:p w14:paraId="4CC31442" w14:textId="77777777" w:rsidR="00063BB7" w:rsidRDefault="00063BB7" w:rsidP="00063BB7">
            <w:pPr>
              <w:pStyle w:val="ListParagraph"/>
              <w:ind w:leftChars="-12" w:left="-25" w:firstLineChars="100" w:firstLine="210"/>
            </w:pPr>
            <w:r>
              <w:t xml:space="preserve">Step: Optional, Step </w:t>
            </w:r>
            <w:proofErr w:type="gramStart"/>
            <w:r>
              <w:t>No#,</w:t>
            </w:r>
            <w:proofErr w:type="gramEnd"/>
            <w:r>
              <w:t xml:space="preserve"> Percent Time, Wind Speed: The options range in increments of 5 from 10 to 100</w:t>
            </w:r>
          </w:p>
          <w:p w14:paraId="72ECF60D" w14:textId="0CDDA2EC" w:rsidR="00063BB7" w:rsidRDefault="00063BB7" w:rsidP="00063BB7">
            <w:pPr>
              <w:pStyle w:val="ListParagraph"/>
              <w:ind w:leftChars="-12" w:left="-25" w:firstLineChars="100" w:firstLine="210"/>
              <w:rPr>
                <w:ins w:id="4430" w:author="Bonnie Yang" w:date="2023-07-23T17:41:00Z"/>
              </w:rPr>
            </w:pPr>
            <w:r>
              <w:t>WATER_BATH: Temperature*- Dropdown list that is constrained by the following values: 175, 165, 194</w:t>
            </w:r>
          </w:p>
          <w:p w14:paraId="1EB998D4" w14:textId="77777777" w:rsidR="0081448E" w:rsidRDefault="00AA6C99" w:rsidP="00063BB7">
            <w:pPr>
              <w:pStyle w:val="ListParagraph"/>
              <w:ind w:leftChars="-12" w:left="-25" w:firstLineChars="100" w:firstLine="210"/>
              <w:rPr>
                <w:ins w:id="4431" w:author="Bonnie Yang" w:date="2023-07-23T17:58:00Z"/>
              </w:rPr>
            </w:pPr>
            <w:ins w:id="4432" w:author="Bonnie Yang" w:date="2023-07-23T17:41:00Z">
              <w:r w:rsidRPr="00AA6C99">
                <w:t>S</w:t>
              </w:r>
              <w:r>
                <w:t>team Table</w:t>
              </w:r>
            </w:ins>
            <w:ins w:id="4433" w:author="Bonnie Yang" w:date="2023-07-23T17:42:00Z">
              <w:r>
                <w:t>/</w:t>
              </w:r>
            </w:ins>
            <w:ins w:id="4434" w:author="Bonnie Yang" w:date="2023-07-23T17:41:00Z">
              <w:r w:rsidRPr="00AA6C99">
                <w:t>C</w:t>
              </w:r>
              <w:r>
                <w:t>-</w:t>
              </w:r>
              <w:r w:rsidRPr="00AA6C99">
                <w:t>VAP</w:t>
              </w:r>
              <w:r>
                <w:t xml:space="preserve">: </w:t>
              </w:r>
            </w:ins>
            <w:ins w:id="4435" w:author="Bonnie Yang" w:date="2023-07-23T17:42:00Z">
              <w:r>
                <w:t xml:space="preserve">user </w:t>
              </w:r>
            </w:ins>
            <w:proofErr w:type="gramStart"/>
            <w:ins w:id="4436" w:author="Bonnie Yang" w:date="2023-07-23T17:43:00Z">
              <w:r w:rsidRPr="00AA6C99">
                <w:rPr>
                  <w:rPrChange w:id="4437" w:author="Bonnie Yang [2]" w:date="2023-07-23T17:44:00Z">
                    <w:rPr>
                      <w:rFonts w:ascii="Segoe UI" w:eastAsiaTheme="minorEastAsia" w:hAnsi="Segoe UI" w:cs="Segoe UI"/>
                      <w:b/>
                      <w:bCs/>
                      <w:color w:val="172B4D"/>
                      <w:spacing w:val="-1"/>
                      <w:kern w:val="2"/>
                      <w:szCs w:val="22"/>
                      <w:shd w:val="clear" w:color="auto" w:fill="FFFFFF"/>
                    </w:rPr>
                  </w:rPrChange>
                </w:rPr>
                <w:t>is able to</w:t>
              </w:r>
              <w:proofErr w:type="gramEnd"/>
              <w:r w:rsidRPr="00AA6C99">
                <w:rPr>
                  <w:rPrChange w:id="4438" w:author="Bonnie Yang [2]" w:date="2023-07-23T17:44:00Z">
                    <w:rPr>
                      <w:rFonts w:ascii="Segoe UI" w:eastAsiaTheme="minorEastAsia" w:hAnsi="Segoe UI" w:cs="Segoe UI"/>
                      <w:b/>
                      <w:bCs/>
                      <w:color w:val="172B4D"/>
                      <w:spacing w:val="-1"/>
                      <w:kern w:val="2"/>
                      <w:szCs w:val="22"/>
                      <w:shd w:val="clear" w:color="auto" w:fill="FFFFFF"/>
                    </w:rPr>
                  </w:rPrChange>
                </w:rPr>
                <w:t xml:space="preserve"> </w:t>
              </w:r>
              <w:proofErr w:type="spellStart"/>
              <w:r w:rsidRPr="00AA6C99">
                <w:rPr>
                  <w:rPrChange w:id="4439" w:author="Bonnie Yang [2]" w:date="2023-07-23T17:44:00Z">
                    <w:rPr>
                      <w:rFonts w:ascii="Segoe UI" w:eastAsiaTheme="minorEastAsia" w:hAnsi="Segoe UI" w:cs="Segoe UI"/>
                      <w:b/>
                      <w:bCs/>
                      <w:color w:val="172B4D"/>
                      <w:spacing w:val="-1"/>
                      <w:kern w:val="2"/>
                      <w:szCs w:val="22"/>
                      <w:shd w:val="clear" w:color="auto" w:fill="FFFFFF"/>
                    </w:rPr>
                  </w:rPrChange>
                </w:rPr>
                <w:t>defind</w:t>
              </w:r>
              <w:proofErr w:type="spellEnd"/>
              <w:r w:rsidRPr="00AA6C99">
                <w:rPr>
                  <w:rPrChange w:id="4440" w:author="Bonnie Yang [2]" w:date="2023-07-23T17:44:00Z">
                    <w:rPr>
                      <w:rFonts w:ascii="Segoe UI" w:eastAsiaTheme="minorEastAsia" w:hAnsi="Segoe UI" w:cs="Segoe UI"/>
                      <w:b/>
                      <w:bCs/>
                      <w:color w:val="172B4D"/>
                      <w:spacing w:val="-1"/>
                      <w:kern w:val="2"/>
                      <w:szCs w:val="22"/>
                      <w:shd w:val="clear" w:color="auto" w:fill="FFFFFF"/>
                    </w:rPr>
                  </w:rPrChange>
                </w:rPr>
                <w:t xml:space="preserve"> temperature: free form, Minimum 1 number; maximum 3 numbers, integer. Refer to 'Water Bath'.</w:t>
              </w:r>
            </w:ins>
            <w:ins w:id="4441" w:author="Bonnie Yang" w:date="2023-07-23T17:42:00Z">
              <w:r>
                <w:t xml:space="preserve"> </w:t>
              </w:r>
            </w:ins>
          </w:p>
          <w:p w14:paraId="3D3095CB" w14:textId="591BE8AA" w:rsidR="00AA6C99" w:rsidRDefault="0081448E" w:rsidP="00063BB7">
            <w:pPr>
              <w:pStyle w:val="ListParagraph"/>
              <w:ind w:leftChars="-12" w:left="-25" w:firstLineChars="100" w:firstLine="210"/>
            </w:pPr>
            <w:ins w:id="4442" w:author="Bonnie Yang" w:date="2023-07-23T17:58:00Z">
              <w:r>
                <w:rPr>
                  <w:noProof/>
                </w:rPr>
                <w:lastRenderedPageBreak/>
                <w:drawing>
                  <wp:inline distT="0" distB="0" distL="0" distR="0" wp14:anchorId="4984185C" wp14:editId="6BA7605B">
                    <wp:extent cx="2119328" cy="2257442"/>
                    <wp:effectExtent l="0" t="0" r="0" b="0"/>
                    <wp:docPr id="843955796" name="图片 843955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55796" name=""/>
                            <pic:cNvPicPr/>
                          </pic:nvPicPr>
                          <pic:blipFill>
                            <a:blip r:embed="rId213"/>
                            <a:stretch>
                              <a:fillRect/>
                            </a:stretch>
                          </pic:blipFill>
                          <pic:spPr>
                            <a:xfrm>
                              <a:off x="0" y="0"/>
                              <a:ext cx="2119328" cy="2257442"/>
                            </a:xfrm>
                            <a:prstGeom prst="rect">
                              <a:avLst/>
                            </a:prstGeom>
                          </pic:spPr>
                        </pic:pic>
                      </a:graphicData>
                    </a:graphic>
                  </wp:inline>
                </w:drawing>
              </w:r>
            </w:ins>
          </w:p>
          <w:p w14:paraId="07A834E8" w14:textId="77777777" w:rsidR="00063BB7" w:rsidRDefault="00063BB7" w:rsidP="00063BB7">
            <w:pPr>
              <w:pStyle w:val="ListParagraph"/>
              <w:ind w:leftChars="-12" w:left="-25" w:firstLineChars="100" w:firstLine="210"/>
            </w:pPr>
            <w:r>
              <w:t xml:space="preserve">CARTER_HOFFMAN: Slots-This value comes from "slots"; Temperature*: </w:t>
            </w:r>
            <w:r w:rsidRPr="00071F14">
              <w:t>free text</w:t>
            </w:r>
          </w:p>
          <w:p w14:paraId="5B025636" w14:textId="77777777" w:rsidR="00063BB7" w:rsidRDefault="00063BB7" w:rsidP="00063BB7">
            <w:pPr>
              <w:pStyle w:val="ListParagraph"/>
              <w:ind w:leftChars="-12" w:left="-25" w:firstLineChars="100" w:firstLine="210"/>
            </w:pPr>
            <w:r>
              <w:t>HOT_BOX: Temperature*, Dropdown input that is constrained by the following values: 110, 175, 180, 200</w:t>
            </w:r>
          </w:p>
          <w:p w14:paraId="03B23CB9" w14:textId="77777777" w:rsidR="00063BB7" w:rsidRDefault="00063BB7" w:rsidP="00063BB7">
            <w:pPr>
              <w:pStyle w:val="ListParagraph"/>
              <w:ind w:leftChars="-12" w:left="-25" w:firstLineChars="100" w:firstLine="210"/>
            </w:pPr>
            <w:r>
              <w:t>Users can Edit or Delete the existing appliance settings by clicking the Edit/ Delete button.</w:t>
            </w:r>
          </w:p>
          <w:p w14:paraId="67D03648" w14:textId="77777777" w:rsidR="00063BB7" w:rsidRDefault="00063BB7" w:rsidP="00063BB7">
            <w:pPr>
              <w:ind w:leftChars="-12" w:left="309" w:hanging="334"/>
            </w:pPr>
            <w:r>
              <w:rPr>
                <w:rFonts w:hint="eastAsia"/>
              </w:rPr>
              <w:t>4</w:t>
            </w:r>
            <w:r>
              <w:t xml:space="preserve">. </w:t>
            </w:r>
            <w:r w:rsidRPr="00FE6A9E">
              <w:t>Edit an Appliance’s Settings</w:t>
            </w:r>
          </w:p>
          <w:p w14:paraId="39BF6763" w14:textId="77777777" w:rsidR="00063BB7" w:rsidRDefault="00063BB7" w:rsidP="00063BB7">
            <w:pPr>
              <w:ind w:leftChars="-12" w:left="309" w:hanging="334"/>
            </w:pPr>
            <w:r w:rsidRPr="00FE6A9E">
              <w:t xml:space="preserve">Click the “Edit” button on the Appliance setting list, then the appliance info will pop up on the right with the “Appliance Settings Management” masked as a grey background. (Take the Turbo Oven as </w:t>
            </w:r>
            <w:proofErr w:type="gramStart"/>
            <w:r w:rsidRPr="00FE6A9E">
              <w:t>the</w:t>
            </w:r>
            <w:proofErr w:type="gramEnd"/>
            <w:r w:rsidRPr="00FE6A9E">
              <w:t xml:space="preserve"> example)</w:t>
            </w:r>
          </w:p>
          <w:p w14:paraId="7EEE04C5" w14:textId="77777777" w:rsidR="00063BB7" w:rsidRDefault="00063BB7" w:rsidP="00063BB7">
            <w:pPr>
              <w:ind w:leftChars="-12" w:left="309" w:hanging="334"/>
            </w:pPr>
            <w:r>
              <w:rPr>
                <w:noProof/>
              </w:rPr>
              <w:drawing>
                <wp:inline distT="0" distB="0" distL="0" distR="0" wp14:anchorId="1206CCF1" wp14:editId="29F0E935">
                  <wp:extent cx="2347247" cy="1841500"/>
                  <wp:effectExtent l="0" t="0" r="0" b="6350"/>
                  <wp:docPr id="2011944822" name="图片 2011944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364948" cy="1855387"/>
                          </a:xfrm>
                          <a:prstGeom prst="rect">
                            <a:avLst/>
                          </a:prstGeom>
                          <a:noFill/>
                        </pic:spPr>
                      </pic:pic>
                    </a:graphicData>
                  </a:graphic>
                </wp:inline>
              </w:drawing>
            </w:r>
          </w:p>
          <w:p w14:paraId="0C3A0888" w14:textId="77777777" w:rsidR="00063BB7" w:rsidRDefault="00063BB7" w:rsidP="00063BB7">
            <w:pPr>
              <w:ind w:leftChars="-12" w:left="309" w:hanging="334"/>
            </w:pPr>
            <w:r>
              <w:t>According to the mapping relationship described above. All the corresponding info should auto fill (if there is) and display on the side pup-up, the parameters are:(Take the Turbo Oven as the example)</w:t>
            </w:r>
          </w:p>
          <w:p w14:paraId="296612C3" w14:textId="77777777" w:rsidR="00063BB7" w:rsidRDefault="00063BB7" w:rsidP="00063BB7">
            <w:pPr>
              <w:pStyle w:val="ListParagraph"/>
              <w:numPr>
                <w:ilvl w:val="0"/>
                <w:numId w:val="1423"/>
              </w:numPr>
              <w:ind w:leftChars="-12" w:left="309" w:hanging="334"/>
            </w:pPr>
            <w:r>
              <w:t>Concept</w:t>
            </w:r>
            <w:r>
              <w:rPr>
                <w:rFonts w:hint="eastAsia"/>
              </w:rPr>
              <w:t>-</w:t>
            </w:r>
            <w:r>
              <w:t xml:space="preserve"> not allow editing</w:t>
            </w:r>
          </w:p>
          <w:p w14:paraId="4BEA9603" w14:textId="77777777" w:rsidR="00063BB7" w:rsidRDefault="00063BB7" w:rsidP="00063BB7">
            <w:pPr>
              <w:pStyle w:val="ListParagraph"/>
              <w:numPr>
                <w:ilvl w:val="0"/>
                <w:numId w:val="1423"/>
              </w:numPr>
              <w:ind w:leftChars="-12" w:left="309" w:hanging="334"/>
            </w:pPr>
            <w:r>
              <w:t>Temperature</w:t>
            </w:r>
            <w:r>
              <w:rPr>
                <w:rFonts w:hint="eastAsia"/>
              </w:rPr>
              <w:t>:</w:t>
            </w:r>
            <w:r>
              <w:t xml:space="preserve"> Required, </w:t>
            </w:r>
            <w:proofErr w:type="gramStart"/>
            <w:r>
              <w:t>The</w:t>
            </w:r>
            <w:proofErr w:type="gramEnd"/>
            <w:r>
              <w:t xml:space="preserve"> temperature should be Dropdown list that is constrained by the following values based on the appliance:</w:t>
            </w:r>
          </w:p>
          <w:p w14:paraId="0189BC66" w14:textId="77777777" w:rsidR="00063BB7" w:rsidRDefault="00063BB7" w:rsidP="00063BB7">
            <w:pPr>
              <w:pStyle w:val="ListParagraph"/>
              <w:ind w:leftChars="-12" w:left="309" w:hanging="334"/>
            </w:pPr>
            <w:r>
              <w:t>water bath (F): 175, 165, 194</w:t>
            </w:r>
          </w:p>
          <w:p w14:paraId="1C0D3739" w14:textId="77777777" w:rsidR="00063BB7" w:rsidRDefault="00063BB7" w:rsidP="00063BB7">
            <w:pPr>
              <w:pStyle w:val="ListParagraph"/>
              <w:ind w:leftChars="-12" w:left="309" w:hanging="334"/>
            </w:pPr>
            <w:r>
              <w:t>Turbo (F): 475, 525, 500, 550</w:t>
            </w:r>
          </w:p>
          <w:p w14:paraId="420C58F4" w14:textId="77777777" w:rsidR="00063BB7" w:rsidRDefault="00063BB7" w:rsidP="00063BB7">
            <w:pPr>
              <w:pStyle w:val="ListParagraph"/>
              <w:ind w:leftChars="-12" w:left="309" w:hanging="334"/>
            </w:pPr>
            <w:r>
              <w:lastRenderedPageBreak/>
              <w:t>Hot Box (F): 110, 175, 180, 200</w:t>
            </w:r>
          </w:p>
          <w:p w14:paraId="6EBD6669" w14:textId="77777777" w:rsidR="00063BB7" w:rsidRDefault="00063BB7" w:rsidP="00063BB7">
            <w:pPr>
              <w:pStyle w:val="ListParagraph"/>
              <w:numPr>
                <w:ilvl w:val="0"/>
                <w:numId w:val="1423"/>
              </w:numPr>
              <w:ind w:leftChars="-12" w:left="309" w:hanging="334"/>
            </w:pPr>
            <w:r>
              <w:t>Cook Time</w:t>
            </w:r>
            <w:r>
              <w:rPr>
                <w:rFonts w:hint="eastAsia"/>
              </w:rPr>
              <w:t>:</w:t>
            </w:r>
            <w:r>
              <w:rPr>
                <w:rFonts w:hint="eastAsia"/>
              </w:rPr>
              <w:t>＞</w:t>
            </w:r>
            <w:r>
              <w:t>0; the format should show as the following:</w:t>
            </w:r>
          </w:p>
          <w:p w14:paraId="730EC387" w14:textId="77777777" w:rsidR="00063BB7" w:rsidRPr="00CF22EB" w:rsidRDefault="00063BB7" w:rsidP="00063BB7">
            <w:pPr>
              <w:pStyle w:val="ListParagraph"/>
              <w:ind w:leftChars="-12" w:left="309" w:hanging="334"/>
            </w:pPr>
            <w:r>
              <w:rPr>
                <w:noProof/>
              </w:rPr>
              <w:drawing>
                <wp:inline distT="0" distB="0" distL="0" distR="0" wp14:anchorId="1A2F5DD0" wp14:editId="262EB9F3">
                  <wp:extent cx="3879850" cy="561135"/>
                  <wp:effectExtent l="0" t="0" r="6350" b="0"/>
                  <wp:docPr id="2011944823" name="图片 2011944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903480" cy="564553"/>
                          </a:xfrm>
                          <a:prstGeom prst="rect">
                            <a:avLst/>
                          </a:prstGeom>
                          <a:noFill/>
                        </pic:spPr>
                      </pic:pic>
                    </a:graphicData>
                  </a:graphic>
                </wp:inline>
              </w:drawing>
            </w:r>
          </w:p>
          <w:p w14:paraId="186FF5C6" w14:textId="77777777" w:rsidR="00063BB7" w:rsidRDefault="00063BB7" w:rsidP="00063BB7">
            <w:pPr>
              <w:pStyle w:val="ListParagraph"/>
              <w:numPr>
                <w:ilvl w:val="0"/>
                <w:numId w:val="1423"/>
              </w:numPr>
              <w:ind w:leftChars="-12" w:left="309" w:hanging="334"/>
            </w:pPr>
            <w:r>
              <w:t>Parent Button</w:t>
            </w:r>
            <w:r>
              <w:rPr>
                <w:rFonts w:hint="eastAsia"/>
              </w:rPr>
              <w:t>-</w:t>
            </w:r>
            <w:r>
              <w:t xml:space="preserve"> Required if appliance is Turbo Oven. Not required for other appliances. User could add more than one Parent Buttons after clicking the “Add Parent Button”</w:t>
            </w:r>
          </w:p>
          <w:p w14:paraId="1A347DC8" w14:textId="77777777" w:rsidR="00063BB7" w:rsidRDefault="00063BB7" w:rsidP="00063BB7">
            <w:pPr>
              <w:pStyle w:val="ListParagraph"/>
              <w:numPr>
                <w:ilvl w:val="0"/>
                <w:numId w:val="1423"/>
              </w:numPr>
              <w:ind w:leftChars="-12" w:left="309" w:hanging="334"/>
            </w:pPr>
            <w:r>
              <w:t xml:space="preserve">Child Button- Required if appliance is Turbo Oven. Not required for other appliances. This field will only </w:t>
            </w:r>
            <w:proofErr w:type="gramStart"/>
            <w:r>
              <w:t>allow</w:t>
            </w:r>
            <w:proofErr w:type="gramEnd"/>
            <w:r>
              <w:t xml:space="preserve"> to edit once the Parent Button </w:t>
            </w:r>
            <w:proofErr w:type="gramStart"/>
            <w:r>
              <w:t>texted</w:t>
            </w:r>
            <w:proofErr w:type="gramEnd"/>
            <w:r>
              <w:t>. User could add more than one Child Buttons after clicking the “Add Child Button”</w:t>
            </w:r>
          </w:p>
          <w:p w14:paraId="6ACA14C1" w14:textId="77777777" w:rsidR="00063BB7" w:rsidRDefault="00063BB7" w:rsidP="00063BB7">
            <w:pPr>
              <w:pStyle w:val="ListParagraph"/>
              <w:numPr>
                <w:ilvl w:val="0"/>
                <w:numId w:val="1423"/>
              </w:numPr>
              <w:ind w:leftChars="-12" w:left="309" w:hanging="334"/>
            </w:pPr>
            <w:r>
              <w:t>Steps- Click the “Add New Steps” button and the Present Time and Wind Speed buttons will auto appear: Precent Time; Wind Speed</w:t>
            </w:r>
          </w:p>
          <w:p w14:paraId="658B2BAB" w14:textId="77777777" w:rsidR="00063BB7" w:rsidRDefault="00063BB7" w:rsidP="00063BB7">
            <w:pPr>
              <w:ind w:leftChars="-12" w:left="309" w:hanging="334"/>
            </w:pPr>
            <w:r>
              <w:rPr>
                <w:rFonts w:hint="eastAsia"/>
              </w:rPr>
              <w:t>5</w:t>
            </w:r>
            <w:r>
              <w:t xml:space="preserve">. </w:t>
            </w:r>
            <w:r w:rsidRPr="00BF2211">
              <w:t>Create New Appliance Settings</w:t>
            </w:r>
          </w:p>
          <w:p w14:paraId="27172D31" w14:textId="77777777" w:rsidR="00063BB7" w:rsidRDefault="00063BB7" w:rsidP="00063BB7">
            <w:pPr>
              <w:ind w:leftChars="-12" w:left="309" w:hanging="334"/>
            </w:pPr>
            <w:r>
              <w:t xml:space="preserve">Update the existing Line Build page with different information based on the appliance, once the corresponding Appliance and buttons </w:t>
            </w:r>
            <w:proofErr w:type="gramStart"/>
            <w:r>
              <w:t>selected</w:t>
            </w:r>
            <w:proofErr w:type="gramEnd"/>
            <w:r>
              <w:t>:</w:t>
            </w:r>
          </w:p>
          <w:p w14:paraId="3F2D841F" w14:textId="77777777" w:rsidR="00063BB7" w:rsidRDefault="00063BB7" w:rsidP="00063BB7">
            <w:pPr>
              <w:ind w:leftChars="-12" w:left="309" w:hanging="334"/>
            </w:pPr>
            <w:r>
              <w:rPr>
                <w:noProof/>
              </w:rPr>
              <w:drawing>
                <wp:inline distT="0" distB="0" distL="0" distR="0" wp14:anchorId="69A05A65" wp14:editId="47B8BA98">
                  <wp:extent cx="4831078" cy="1299114"/>
                  <wp:effectExtent l="0" t="0" r="0" b="0"/>
                  <wp:docPr id="2011944825" name="图片 2011944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977010" cy="1338356"/>
                          </a:xfrm>
                          <a:prstGeom prst="rect">
                            <a:avLst/>
                          </a:prstGeom>
                          <a:noFill/>
                        </pic:spPr>
                      </pic:pic>
                    </a:graphicData>
                  </a:graphic>
                </wp:inline>
              </w:drawing>
            </w:r>
          </w:p>
          <w:p w14:paraId="50327280" w14:textId="77777777" w:rsidR="00063BB7" w:rsidRDefault="00063BB7" w:rsidP="00063BB7">
            <w:pPr>
              <w:ind w:leftChars="-12" w:left="309" w:hanging="334"/>
            </w:pPr>
            <w:r>
              <w:t>Note: We don’t need to display the Wind Speed or Temperature on the line build page, just needs to be included in the response contract for downstream consumers like the chef app.</w:t>
            </w:r>
          </w:p>
          <w:p w14:paraId="3A5F7F27" w14:textId="77777777" w:rsidR="00063BB7" w:rsidRDefault="00063BB7" w:rsidP="00063BB7">
            <w:pPr>
              <w:ind w:leftChars="-12" w:left="309" w:hanging="334"/>
            </w:pPr>
            <w:r>
              <w:t xml:space="preserve">Once the Appliance </w:t>
            </w:r>
            <w:proofErr w:type="gramStart"/>
            <w:r>
              <w:t>selected</w:t>
            </w:r>
            <w:proofErr w:type="gramEnd"/>
            <w:r>
              <w:t>, the corresponding Cook Time will automatically populate.</w:t>
            </w:r>
          </w:p>
          <w:p w14:paraId="7C9DCF29" w14:textId="77777777" w:rsidR="00063BB7" w:rsidRPr="00917961" w:rsidRDefault="00063BB7" w:rsidP="00063BB7">
            <w:pPr>
              <w:ind w:leftChars="-12" w:left="309" w:hanging="334"/>
            </w:pPr>
            <w:r>
              <w:rPr>
                <w:rFonts w:hint="eastAsia"/>
              </w:rPr>
              <w:t>6</w:t>
            </w:r>
            <w:r>
              <w:t>. We should support the Import and Export JSON doc for Appliance Information.</w:t>
            </w:r>
          </w:p>
          <w:p w14:paraId="4D21497C" w14:textId="77777777" w:rsidR="00063BB7" w:rsidRPr="00917961" w:rsidRDefault="00063BB7" w:rsidP="00063BB7">
            <w:pPr>
              <w:ind w:leftChars="-12" w:left="309" w:hanging="334"/>
            </w:pPr>
            <w:r>
              <w:t xml:space="preserve">In all environments, display an “Import” button in Appliance Settings page for users who has the permission to create Appliances. </w:t>
            </w:r>
          </w:p>
          <w:p w14:paraId="110D01FA" w14:textId="77777777" w:rsidR="00063BB7" w:rsidRDefault="00063BB7" w:rsidP="00063BB7">
            <w:pPr>
              <w:ind w:leftChars="-12" w:left="309" w:hanging="334"/>
            </w:pPr>
            <w:r>
              <w:t xml:space="preserve">In all environments, display an “Export” button in Appliance Settings page for users who has the permission to create Appliances: </w:t>
            </w:r>
          </w:p>
          <w:p w14:paraId="3B1184D3" w14:textId="77777777" w:rsidR="00063BB7" w:rsidRDefault="00063BB7" w:rsidP="00063BB7">
            <w:pPr>
              <w:ind w:leftChars="-12" w:left="309" w:hanging="334"/>
              <w:rPr>
                <w:ins w:id="4443" w:author="Bonnie Yang" w:date="2023-04-11T10:22:00Z"/>
              </w:rPr>
            </w:pPr>
            <w:r w:rsidRPr="00917961">
              <w:t>File name: [</w:t>
            </w:r>
            <w:proofErr w:type="spellStart"/>
            <w:r w:rsidRPr="00917961">
              <w:t>AppliancesSettings</w:t>
            </w:r>
            <w:proofErr w:type="spellEnd"/>
            <w:proofErr w:type="gramStart"/>
            <w:r w:rsidRPr="00917961">
              <w:t>][</w:t>
            </w:r>
            <w:proofErr w:type="gramEnd"/>
            <w:r w:rsidRPr="00917961">
              <w:t>DATE in MM-DD-</w:t>
            </w:r>
            <w:proofErr w:type="gramStart"/>
            <w:r w:rsidRPr="00917961">
              <w:t>YY] {Environment}.</w:t>
            </w:r>
            <w:proofErr w:type="gramEnd"/>
            <w:r w:rsidRPr="00917961">
              <w:t xml:space="preserve"> Like this: AppliancesSettings_3-31-22_PRO</w:t>
            </w:r>
          </w:p>
          <w:p w14:paraId="342A43FD" w14:textId="77777777" w:rsidR="00882159" w:rsidRDefault="00882159" w:rsidP="00882159">
            <w:pPr>
              <w:pStyle w:val="ListParagraph"/>
              <w:numPr>
                <w:ilvl w:val="0"/>
                <w:numId w:val="1829"/>
              </w:numPr>
              <w:rPr>
                <w:ins w:id="4444" w:author="Bonnie Yang" w:date="2023-04-11T10:33:00Z"/>
              </w:rPr>
            </w:pPr>
            <w:ins w:id="4445" w:author="Bonnie Yang" w:date="2023-04-11T10:33:00Z">
              <w:r w:rsidRPr="00882159">
                <w:t xml:space="preserve">When user has set parameter for turbo oven in a restaurant, we should still show 'Turbo Oven' option in pop-up window of Create New Appliances Settings. After creating more than 1 turbo </w:t>
              </w:r>
              <w:proofErr w:type="gramStart"/>
              <w:r w:rsidRPr="00882159">
                <w:t>ovens</w:t>
              </w:r>
              <w:proofErr w:type="gramEnd"/>
              <w:r w:rsidRPr="00882159">
                <w:t>, show more than 1 record in the appliance list.</w:t>
              </w:r>
            </w:ins>
          </w:p>
          <w:p w14:paraId="1146B48E" w14:textId="036FA866" w:rsidR="00882159" w:rsidRPr="00882159" w:rsidRDefault="00882159">
            <w:pPr>
              <w:pStyle w:val="ListParagraph"/>
              <w:ind w:left="360"/>
              <w:rPr>
                <w:ins w:id="4446" w:author="Bonnie Yang" w:date="2023-04-11T10:33:00Z"/>
              </w:rPr>
              <w:pPrChange w:id="4447" w:author="Bonnie Yang [2]" w:date="2023-04-11T10:33:00Z">
                <w:pPr>
                  <w:pStyle w:val="ListParagraph"/>
                  <w:numPr>
                    <w:numId w:val="1829"/>
                  </w:numPr>
                  <w:ind w:left="360" w:hanging="360"/>
                </w:pPr>
              </w:pPrChange>
            </w:pPr>
            <w:ins w:id="4448" w:author="Bonnie Yang" w:date="2023-04-11T10:33:00Z">
              <w:r>
                <w:rPr>
                  <w:noProof/>
                </w:rPr>
                <w:lastRenderedPageBreak/>
                <w:drawing>
                  <wp:inline distT="0" distB="0" distL="0" distR="0" wp14:anchorId="102F7F4A" wp14:editId="5F38547D">
                    <wp:extent cx="14992352" cy="501014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pic:nvPicPr>
                          <pic:blipFill>
                            <a:blip r:embed="rId217">
                              <a:extLst>
                                <a:ext uri="{28A0092B-C50C-407E-A947-70E740481C1C}">
                                  <a14:useLocalDpi xmlns:a14="http://schemas.microsoft.com/office/drawing/2010/main" val="0"/>
                                </a:ext>
                              </a:extLst>
                            </a:blip>
                            <a:stretch>
                              <a:fillRect/>
                            </a:stretch>
                          </pic:blipFill>
                          <pic:spPr>
                            <a:xfrm>
                              <a:off x="0" y="0"/>
                              <a:ext cx="14992352" cy="5010148"/>
                            </a:xfrm>
                            <a:prstGeom prst="rect">
                              <a:avLst/>
                            </a:prstGeom>
                          </pic:spPr>
                        </pic:pic>
                      </a:graphicData>
                    </a:graphic>
                  </wp:inline>
                </w:drawing>
              </w:r>
            </w:ins>
          </w:p>
          <w:p w14:paraId="5DB0D33D" w14:textId="5517618E" w:rsidR="00882159" w:rsidRDefault="00651C83">
            <w:pPr>
              <w:rPr>
                <w:ins w:id="4449" w:author="Bonnie Yang" w:date="2023-04-11T10:41:00Z"/>
              </w:rPr>
              <w:pPrChange w:id="4450" w:author="Bonnie Yang [2]" w:date="2023-04-11T10:41:00Z">
                <w:pPr>
                  <w:pStyle w:val="ListParagraph"/>
                  <w:numPr>
                    <w:numId w:val="1829"/>
                  </w:numPr>
                  <w:ind w:left="360" w:hanging="360"/>
                </w:pPr>
              </w:pPrChange>
            </w:pPr>
            <w:ins w:id="4451" w:author="Bonnie Yang" w:date="2023-04-11T10:41:00Z">
              <w:r>
                <w:rPr>
                  <w:noProof/>
                </w:rPr>
                <w:lastRenderedPageBreak/>
                <w:drawing>
                  <wp:inline distT="0" distB="0" distL="0" distR="0" wp14:anchorId="6EB5665D" wp14:editId="1E9BF9B1">
                    <wp:extent cx="9582149" cy="495299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pic:nvPicPr>
                          <pic:blipFill>
                            <a:blip r:embed="rId218">
                              <a:extLst>
                                <a:ext uri="{28A0092B-C50C-407E-A947-70E740481C1C}">
                                  <a14:useLocalDpi xmlns:a14="http://schemas.microsoft.com/office/drawing/2010/main" val="0"/>
                                </a:ext>
                              </a:extLst>
                            </a:blip>
                            <a:stretch>
                              <a:fillRect/>
                            </a:stretch>
                          </pic:blipFill>
                          <pic:spPr>
                            <a:xfrm>
                              <a:off x="0" y="0"/>
                              <a:ext cx="9582149" cy="4952998"/>
                            </a:xfrm>
                            <a:prstGeom prst="rect">
                              <a:avLst/>
                            </a:prstGeom>
                          </pic:spPr>
                        </pic:pic>
                      </a:graphicData>
                    </a:graphic>
                  </wp:inline>
                </w:drawing>
              </w:r>
            </w:ins>
          </w:p>
          <w:p w14:paraId="6CD4C303" w14:textId="77777777" w:rsidR="00651C83" w:rsidRDefault="00651C83">
            <w:pPr>
              <w:pStyle w:val="ListParagraph"/>
              <w:numPr>
                <w:ilvl w:val="0"/>
                <w:numId w:val="1829"/>
              </w:numPr>
              <w:pPrChange w:id="4452" w:author="Bonnie Yang [2]" w:date="2023-04-11T10:23:00Z">
                <w:pPr>
                  <w:ind w:leftChars="-12" w:left="309" w:hanging="334"/>
                </w:pPr>
              </w:pPrChange>
            </w:pPr>
          </w:p>
          <w:p w14:paraId="2A21648D" w14:textId="77777777" w:rsidR="00063BB7" w:rsidRPr="002F296F" w:rsidRDefault="00063BB7" w:rsidP="00063BB7">
            <w:pPr>
              <w:ind w:leftChars="-12" w:left="309" w:hanging="334"/>
            </w:pPr>
            <w:r>
              <w:rPr>
                <w:noProof/>
              </w:rPr>
              <w:drawing>
                <wp:inline distT="0" distB="0" distL="0" distR="0" wp14:anchorId="14DB3442" wp14:editId="3870960D">
                  <wp:extent cx="4803775" cy="701724"/>
                  <wp:effectExtent l="0" t="0" r="0" b="3175"/>
                  <wp:docPr id="2011944826" name="图片 2011944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929101" cy="720031"/>
                          </a:xfrm>
                          <a:prstGeom prst="rect">
                            <a:avLst/>
                          </a:prstGeom>
                          <a:noFill/>
                        </pic:spPr>
                      </pic:pic>
                    </a:graphicData>
                  </a:graphic>
                </wp:inline>
              </w:drawing>
            </w:r>
          </w:p>
        </w:tc>
      </w:tr>
      <w:tr w:rsidR="00063BB7" w:rsidRPr="00452515" w14:paraId="586B6673" w14:textId="77777777" w:rsidTr="00651C83">
        <w:tc>
          <w:tcPr>
            <w:tcW w:w="8008" w:type="dxa"/>
          </w:tcPr>
          <w:p w14:paraId="5605E964" w14:textId="77777777" w:rsidR="00063BB7" w:rsidRDefault="00063BB7" w:rsidP="00063BB7">
            <w:pPr>
              <w:ind w:leftChars="12" w:left="25"/>
            </w:pPr>
            <w:r w:rsidRPr="00452515">
              <w:lastRenderedPageBreak/>
              <w:t>Ex</w:t>
            </w:r>
            <w:r>
              <w:t>tend</w:t>
            </w:r>
            <w:r w:rsidRPr="00452515">
              <w:t xml:space="preserve"> Scenario:</w:t>
            </w:r>
          </w:p>
          <w:p w14:paraId="3BD79492" w14:textId="77777777" w:rsidR="00063BB7" w:rsidRPr="00452515" w:rsidRDefault="00063BB7" w:rsidP="00063BB7">
            <w:pPr>
              <w:ind w:leftChars="12" w:left="25"/>
            </w:pPr>
            <w:r>
              <w:t xml:space="preserve">Note: </w:t>
            </w:r>
          </w:p>
        </w:tc>
      </w:tr>
    </w:tbl>
    <w:p w14:paraId="39824A54" w14:textId="33198764" w:rsidR="00C816C3" w:rsidRDefault="00C816C3" w:rsidP="00CC2484">
      <w:pPr>
        <w:jc w:val="left"/>
      </w:pPr>
    </w:p>
    <w:p w14:paraId="756BE283" w14:textId="77777777" w:rsidR="00063BB7" w:rsidRDefault="00063BB7" w:rsidP="00CC2484">
      <w:pPr>
        <w:jc w:val="left"/>
      </w:pPr>
    </w:p>
    <w:p w14:paraId="744552CD" w14:textId="2637A5E8" w:rsidR="00C816C3" w:rsidRDefault="00ED57F1" w:rsidP="00CC2484">
      <w:pPr>
        <w:pStyle w:val="Heading2"/>
        <w:jc w:val="left"/>
      </w:pPr>
      <w:r>
        <w:rPr>
          <w:rStyle w:val="Heading2Char"/>
          <w:rFonts w:hint="eastAsia"/>
        </w:rPr>
        <w:t>Tran-</w:t>
      </w:r>
      <w:r w:rsidR="00C816C3" w:rsidRPr="00236123">
        <w:rPr>
          <w:rStyle w:val="Heading2Char"/>
        </w:rPr>
        <w:t>MS1</w:t>
      </w:r>
      <w:r w:rsidR="006F0303">
        <w:t>3</w:t>
      </w:r>
      <w:r w:rsidR="00C816C3" w:rsidRPr="000B5BC1">
        <w:t>-</w:t>
      </w:r>
      <w:r w:rsidR="00C816C3">
        <w:t>10</w:t>
      </w:r>
      <w:r w:rsidR="00C816C3" w:rsidRPr="000B5BC1">
        <w:t xml:space="preserve"> </w:t>
      </w:r>
      <w:del w:id="4453" w:author="Bonnie Yang" w:date="2023-03-06T18:07:00Z">
        <w:r w:rsidR="00C816C3" w:rsidDel="000516FB">
          <w:rPr>
            <w:rFonts w:hint="eastAsia"/>
          </w:rPr>
          <w:delText>Route</w:delText>
        </w:r>
        <w:r w:rsidR="00C816C3" w:rsidDel="000516FB">
          <w:delText xml:space="preserve">s </w:delText>
        </w:r>
      </w:del>
      <w:ins w:id="4454" w:author="Bonnie Yang" w:date="2023-03-06T18:07:00Z">
        <w:r w:rsidR="000516FB">
          <w:t xml:space="preserve">Location </w:t>
        </w:r>
      </w:ins>
      <w:r w:rsidR="00C816C3">
        <w:t>Mapping</w:t>
      </w:r>
      <w:ins w:id="4455" w:author="Bonnie Yang" w:date="2023-03-06T18:07:00Z">
        <w:r w:rsidR="000516FB">
          <w:t>s</w:t>
        </w:r>
      </w:ins>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CC2484" w:rsidRPr="00452515" w14:paraId="37C73783" w14:textId="77777777" w:rsidTr="00ED57F1">
        <w:tc>
          <w:tcPr>
            <w:tcW w:w="8008" w:type="dxa"/>
          </w:tcPr>
          <w:p w14:paraId="2BECD57F" w14:textId="0A0C60FB" w:rsidR="00CC2484" w:rsidRPr="00452515" w:rsidRDefault="00A74ADD">
            <w:pPr>
              <w:ind w:leftChars="12" w:left="542" w:hangingChars="246" w:hanging="517"/>
            </w:pPr>
            <w:r>
              <w:rPr>
                <w:b/>
                <w:bCs/>
              </w:rPr>
              <w:t>MS</w:t>
            </w:r>
            <w:r w:rsidR="00CC2484" w:rsidRPr="00B15AF3">
              <w:rPr>
                <w:b/>
                <w:bCs/>
              </w:rPr>
              <w:t>1</w:t>
            </w:r>
            <w:r w:rsidR="006F0303">
              <w:rPr>
                <w:b/>
                <w:bCs/>
              </w:rPr>
              <w:t>3</w:t>
            </w:r>
            <w:r w:rsidR="00CC2484" w:rsidRPr="00B15AF3">
              <w:rPr>
                <w:b/>
                <w:bCs/>
              </w:rPr>
              <w:t xml:space="preserve">-10 </w:t>
            </w:r>
            <w:del w:id="4456" w:author="Bonnie Yang" w:date="2023-03-06T18:07:00Z">
              <w:r w:rsidR="00CC2484" w:rsidRPr="00B15AF3" w:rsidDel="000516FB">
                <w:rPr>
                  <w:b/>
                  <w:bCs/>
                </w:rPr>
                <w:delText>Route</w:delText>
              </w:r>
              <w:r w:rsidR="00CC2484" w:rsidDel="000516FB">
                <w:rPr>
                  <w:b/>
                  <w:bCs/>
                </w:rPr>
                <w:delText xml:space="preserve">s </w:delText>
              </w:r>
            </w:del>
            <w:ins w:id="4457" w:author="Bonnie Yang" w:date="2023-03-06T18:07:00Z">
              <w:r w:rsidR="000516FB">
                <w:rPr>
                  <w:b/>
                  <w:bCs/>
                </w:rPr>
                <w:t xml:space="preserve">Location </w:t>
              </w:r>
            </w:ins>
            <w:r w:rsidR="00CC2484">
              <w:rPr>
                <w:b/>
                <w:bCs/>
              </w:rPr>
              <w:t>Mapping</w:t>
            </w:r>
            <w:ins w:id="4458" w:author="Bonnie Yang" w:date="2023-03-06T18:07:00Z">
              <w:r w:rsidR="000516FB">
                <w:rPr>
                  <w:b/>
                  <w:bCs/>
                </w:rPr>
                <w:t>s</w:t>
              </w:r>
            </w:ins>
          </w:p>
        </w:tc>
      </w:tr>
      <w:tr w:rsidR="00CC2484" w14:paraId="5B98F69B" w14:textId="77777777" w:rsidTr="00ED57F1">
        <w:tc>
          <w:tcPr>
            <w:tcW w:w="8008" w:type="dxa"/>
          </w:tcPr>
          <w:p w14:paraId="70A97647" w14:textId="77777777" w:rsidR="00CC2484" w:rsidRDefault="00CC2484">
            <w:pPr>
              <w:ind w:leftChars="12" w:left="542" w:hangingChars="246" w:hanging="517"/>
            </w:pPr>
            <w:r>
              <w:t>Version history</w:t>
            </w:r>
          </w:p>
          <w:tbl>
            <w:tblPr>
              <w:tblStyle w:val="TableGrid"/>
              <w:tblW w:w="0" w:type="auto"/>
              <w:tblLook w:val="04A0" w:firstRow="1" w:lastRow="0" w:firstColumn="1" w:lastColumn="0" w:noHBand="0" w:noVBand="1"/>
            </w:tblPr>
            <w:tblGrid>
              <w:gridCol w:w="1158"/>
              <w:gridCol w:w="1981"/>
              <w:gridCol w:w="1641"/>
              <w:gridCol w:w="3002"/>
            </w:tblGrid>
            <w:tr w:rsidR="00CC2484" w14:paraId="792EDB06" w14:textId="77777777">
              <w:tc>
                <w:tcPr>
                  <w:tcW w:w="1158" w:type="dxa"/>
                </w:tcPr>
                <w:p w14:paraId="302B6BE5" w14:textId="77777777" w:rsidR="00CC2484" w:rsidRDefault="00CC2484">
                  <w:pPr>
                    <w:ind w:leftChars="93" w:left="541" w:hangingChars="165" w:hanging="346"/>
                  </w:pPr>
                  <w:r>
                    <w:rPr>
                      <w:rFonts w:hint="eastAsia"/>
                    </w:rPr>
                    <w:t>V</w:t>
                  </w:r>
                  <w:r>
                    <w:t>ersion</w:t>
                  </w:r>
                </w:p>
              </w:tc>
              <w:tc>
                <w:tcPr>
                  <w:tcW w:w="1981" w:type="dxa"/>
                </w:tcPr>
                <w:p w14:paraId="0CD6EB77" w14:textId="77777777" w:rsidR="00CC2484" w:rsidRDefault="00CC2484">
                  <w:pPr>
                    <w:ind w:leftChars="86" w:left="542" w:hangingChars="172" w:hanging="361"/>
                  </w:pPr>
                  <w:r>
                    <w:rPr>
                      <w:rFonts w:hint="eastAsia"/>
                    </w:rPr>
                    <w:t>U</w:t>
                  </w:r>
                  <w:r>
                    <w:t>pdated By</w:t>
                  </w:r>
                </w:p>
              </w:tc>
              <w:tc>
                <w:tcPr>
                  <w:tcW w:w="1641" w:type="dxa"/>
                </w:tcPr>
                <w:p w14:paraId="2C13DB58" w14:textId="77777777" w:rsidR="00CC2484" w:rsidRDefault="00CC2484">
                  <w:pPr>
                    <w:ind w:leftChars="52" w:left="542" w:hangingChars="206" w:hanging="433"/>
                  </w:pPr>
                  <w:r>
                    <w:rPr>
                      <w:rFonts w:hint="eastAsia"/>
                    </w:rPr>
                    <w:t>Date</w:t>
                  </w:r>
                </w:p>
              </w:tc>
              <w:tc>
                <w:tcPr>
                  <w:tcW w:w="3002" w:type="dxa"/>
                </w:tcPr>
                <w:p w14:paraId="10D291C5" w14:textId="77777777" w:rsidR="00CC2484" w:rsidRDefault="00CC2484">
                  <w:pPr>
                    <w:ind w:leftChars="45" w:left="96" w:hanging="2"/>
                    <w:pPrChange w:id="4459" w:author="Bonnie Yang [2]" w:date="2022-10-24T17:50:00Z">
                      <w:pPr>
                        <w:ind w:leftChars="103" w:left="541" w:hangingChars="155" w:hanging="325"/>
                      </w:pPr>
                    </w:pPrChange>
                  </w:pPr>
                  <w:r>
                    <w:rPr>
                      <w:rFonts w:hint="eastAsia"/>
                    </w:rPr>
                    <w:t>D</w:t>
                  </w:r>
                  <w:r>
                    <w:t>escription</w:t>
                  </w:r>
                </w:p>
              </w:tc>
            </w:tr>
            <w:tr w:rsidR="00CC2484" w14:paraId="15C4E626" w14:textId="77777777">
              <w:tc>
                <w:tcPr>
                  <w:tcW w:w="1158" w:type="dxa"/>
                </w:tcPr>
                <w:p w14:paraId="159578AF" w14:textId="77777777" w:rsidR="00CC2484" w:rsidRDefault="00CC2484">
                  <w:pPr>
                    <w:ind w:leftChars="93" w:left="541" w:hangingChars="165" w:hanging="346"/>
                  </w:pPr>
                  <w:r>
                    <w:rPr>
                      <w:rFonts w:hint="eastAsia"/>
                    </w:rPr>
                    <w:t>1</w:t>
                  </w:r>
                  <w:r>
                    <w:t>.0</w:t>
                  </w:r>
                </w:p>
              </w:tc>
              <w:tc>
                <w:tcPr>
                  <w:tcW w:w="1981" w:type="dxa"/>
                </w:tcPr>
                <w:p w14:paraId="22437CA9" w14:textId="77777777" w:rsidR="00CC2484" w:rsidRDefault="00CC2484">
                  <w:pPr>
                    <w:ind w:leftChars="86" w:left="542" w:hangingChars="172" w:hanging="361"/>
                  </w:pPr>
                  <w:r>
                    <w:rPr>
                      <w:rFonts w:hint="eastAsia"/>
                    </w:rPr>
                    <w:t>Monica</w:t>
                  </w:r>
                </w:p>
              </w:tc>
              <w:tc>
                <w:tcPr>
                  <w:tcW w:w="1641" w:type="dxa"/>
                </w:tcPr>
                <w:p w14:paraId="121223E2" w14:textId="77777777" w:rsidR="00CC2484" w:rsidRDefault="00CC2484">
                  <w:pPr>
                    <w:ind w:leftChars="52" w:left="542" w:hangingChars="206" w:hanging="433"/>
                  </w:pPr>
                  <w:r>
                    <w:rPr>
                      <w:rFonts w:hint="eastAsia"/>
                    </w:rPr>
                    <w:t>2</w:t>
                  </w:r>
                  <w:r>
                    <w:t>022.6.30</w:t>
                  </w:r>
                </w:p>
              </w:tc>
              <w:tc>
                <w:tcPr>
                  <w:tcW w:w="3002" w:type="dxa"/>
                </w:tcPr>
                <w:p w14:paraId="5CF74953" w14:textId="77777777" w:rsidR="00CC2484" w:rsidRDefault="00CC2484">
                  <w:pPr>
                    <w:ind w:leftChars="45" w:left="96" w:hanging="2"/>
                    <w:pPrChange w:id="4460" w:author="Bonnie Yang [2]" w:date="2022-10-24T17:49:00Z">
                      <w:pPr>
                        <w:ind w:leftChars="103" w:left="541" w:hangingChars="155" w:hanging="325"/>
                      </w:pPr>
                    </w:pPrChange>
                  </w:pPr>
                  <w:r>
                    <w:rPr>
                      <w:rFonts w:hint="eastAsia"/>
                    </w:rPr>
                    <w:t>F</w:t>
                  </w:r>
                  <w:r>
                    <w:t>irst version</w:t>
                  </w:r>
                </w:p>
              </w:tc>
            </w:tr>
            <w:tr w:rsidR="00E61A78" w14:paraId="1EA4E03F" w14:textId="77777777">
              <w:tc>
                <w:tcPr>
                  <w:tcW w:w="1158" w:type="dxa"/>
                </w:tcPr>
                <w:p w14:paraId="3DBDEFFC" w14:textId="6C7967B7" w:rsidR="00E61A78" w:rsidRDefault="00E61A78" w:rsidP="00E61A78">
                  <w:pPr>
                    <w:ind w:leftChars="93" w:left="541" w:hangingChars="165" w:hanging="346"/>
                  </w:pPr>
                  <w:r>
                    <w:rPr>
                      <w:rFonts w:hint="eastAsia"/>
                    </w:rPr>
                    <w:t>1</w:t>
                  </w:r>
                  <w:r>
                    <w:t>.1</w:t>
                  </w:r>
                </w:p>
              </w:tc>
              <w:tc>
                <w:tcPr>
                  <w:tcW w:w="1981" w:type="dxa"/>
                </w:tcPr>
                <w:p w14:paraId="3AAC6885" w14:textId="1D2A1289" w:rsidR="00E61A78" w:rsidRDefault="00E61A78" w:rsidP="00E61A78">
                  <w:pPr>
                    <w:ind w:leftChars="86" w:left="542" w:hangingChars="172" w:hanging="361"/>
                  </w:pPr>
                  <w:r>
                    <w:rPr>
                      <w:rFonts w:hint="eastAsia"/>
                    </w:rPr>
                    <w:t>Bonnie</w:t>
                  </w:r>
                </w:p>
              </w:tc>
              <w:tc>
                <w:tcPr>
                  <w:tcW w:w="1641" w:type="dxa"/>
                </w:tcPr>
                <w:p w14:paraId="03328538" w14:textId="7215CCA9" w:rsidR="00E61A78" w:rsidRDefault="00E61A78" w:rsidP="00E61A78">
                  <w:pPr>
                    <w:ind w:leftChars="52" w:left="542" w:hangingChars="206" w:hanging="433"/>
                  </w:pPr>
                  <w:r>
                    <w:rPr>
                      <w:rFonts w:hint="eastAsia"/>
                    </w:rPr>
                    <w:t>2</w:t>
                  </w:r>
                  <w:r>
                    <w:t>022.9.28</w:t>
                  </w:r>
                </w:p>
              </w:tc>
              <w:tc>
                <w:tcPr>
                  <w:tcW w:w="3002" w:type="dxa"/>
                </w:tcPr>
                <w:p w14:paraId="442D7316" w14:textId="495966C1" w:rsidR="00E61A78" w:rsidRDefault="00E61A78">
                  <w:pPr>
                    <w:ind w:leftChars="45" w:left="96" w:hanging="2"/>
                    <w:jc w:val="left"/>
                    <w:pPrChange w:id="4461" w:author="Bonnie Yang [2]" w:date="2022-10-24T17:49:00Z">
                      <w:pPr>
                        <w:ind w:leftChars="103" w:left="541" w:hangingChars="155" w:hanging="325"/>
                        <w:jc w:val="left"/>
                      </w:pPr>
                    </w:pPrChange>
                  </w:pPr>
                  <w:r w:rsidRPr="0012671A">
                    <w:t xml:space="preserve">Routes Mapping </w:t>
                  </w:r>
                  <w:r w:rsidRPr="0012671A">
                    <w:lastRenderedPageBreak/>
                    <w:t>enhancement</w:t>
                  </w:r>
                </w:p>
              </w:tc>
            </w:tr>
            <w:tr w:rsidR="00985EDF" w14:paraId="57840032" w14:textId="77777777">
              <w:tc>
                <w:tcPr>
                  <w:tcW w:w="1158" w:type="dxa"/>
                </w:tcPr>
                <w:p w14:paraId="363BA5C8" w14:textId="0797251C" w:rsidR="00985EDF" w:rsidRDefault="00985EDF" w:rsidP="00985EDF">
                  <w:pPr>
                    <w:ind w:leftChars="93" w:left="541" w:hangingChars="165" w:hanging="346"/>
                  </w:pPr>
                  <w:r>
                    <w:lastRenderedPageBreak/>
                    <w:t>1.2</w:t>
                  </w:r>
                </w:p>
              </w:tc>
              <w:tc>
                <w:tcPr>
                  <w:tcW w:w="1981" w:type="dxa"/>
                </w:tcPr>
                <w:p w14:paraId="2953BBC8" w14:textId="70F5AEEA" w:rsidR="00985EDF" w:rsidRDefault="00985EDF" w:rsidP="00985EDF">
                  <w:pPr>
                    <w:ind w:leftChars="86" w:left="542" w:hangingChars="172" w:hanging="361"/>
                  </w:pPr>
                  <w:r>
                    <w:t>2022.10.21</w:t>
                  </w:r>
                </w:p>
              </w:tc>
              <w:tc>
                <w:tcPr>
                  <w:tcW w:w="1641" w:type="dxa"/>
                </w:tcPr>
                <w:p w14:paraId="0C579E22" w14:textId="0DD70FD1" w:rsidR="00985EDF" w:rsidRDefault="00985EDF" w:rsidP="00985EDF">
                  <w:pPr>
                    <w:ind w:leftChars="52" w:left="542" w:hangingChars="206" w:hanging="433"/>
                  </w:pPr>
                  <w:r>
                    <w:rPr>
                      <w:rFonts w:hint="eastAsia"/>
                    </w:rPr>
                    <w:t>Bonnie</w:t>
                  </w:r>
                </w:p>
              </w:tc>
              <w:tc>
                <w:tcPr>
                  <w:tcW w:w="3002" w:type="dxa"/>
                </w:tcPr>
                <w:p w14:paraId="185A33DA" w14:textId="0E867435" w:rsidR="00985EDF" w:rsidRDefault="00985EDF">
                  <w:pPr>
                    <w:ind w:leftChars="46" w:left="97"/>
                    <w:pPrChange w:id="4462" w:author="Bonnie Yang [2]" w:date="2022-10-24T17:49:00Z">
                      <w:pPr>
                        <w:ind w:leftChars="103" w:left="541" w:hangingChars="155" w:hanging="325"/>
                      </w:pPr>
                    </w:pPrChange>
                  </w:pPr>
                  <w:r w:rsidRPr="00290D28">
                    <w:t>Create Production Card for Recipe Details</w:t>
                  </w:r>
                </w:p>
              </w:tc>
            </w:tr>
            <w:tr w:rsidR="00AC3528" w14:paraId="11B8D403" w14:textId="77777777">
              <w:tc>
                <w:tcPr>
                  <w:tcW w:w="1158" w:type="dxa"/>
                </w:tcPr>
                <w:p w14:paraId="7E085B5F" w14:textId="7969E383" w:rsidR="00AC3528" w:rsidRDefault="00AC3528" w:rsidP="00AC3528">
                  <w:pPr>
                    <w:ind w:leftChars="93" w:left="541" w:hangingChars="165" w:hanging="346"/>
                  </w:pPr>
                  <w:r>
                    <w:t>1.3</w:t>
                  </w:r>
                </w:p>
              </w:tc>
              <w:tc>
                <w:tcPr>
                  <w:tcW w:w="1981" w:type="dxa"/>
                </w:tcPr>
                <w:p w14:paraId="21A64A38" w14:textId="56019F49" w:rsidR="00AC3528" w:rsidRDefault="00AC3528" w:rsidP="00AC3528">
                  <w:pPr>
                    <w:ind w:leftChars="86" w:left="542" w:hangingChars="172" w:hanging="361"/>
                  </w:pPr>
                  <w:r>
                    <w:t>2022.11.14</w:t>
                  </w:r>
                </w:p>
              </w:tc>
              <w:tc>
                <w:tcPr>
                  <w:tcW w:w="1641" w:type="dxa"/>
                </w:tcPr>
                <w:p w14:paraId="0379FFD1" w14:textId="6D3F7DC6" w:rsidR="00AC3528" w:rsidRDefault="00AC3528" w:rsidP="00AC3528">
                  <w:pPr>
                    <w:ind w:leftChars="52" w:left="542" w:hangingChars="206" w:hanging="433"/>
                  </w:pPr>
                  <w:r>
                    <w:rPr>
                      <w:rFonts w:hint="eastAsia"/>
                    </w:rPr>
                    <w:t>Bonnie</w:t>
                  </w:r>
                </w:p>
              </w:tc>
              <w:tc>
                <w:tcPr>
                  <w:tcW w:w="3002" w:type="dxa"/>
                </w:tcPr>
                <w:p w14:paraId="7A57B49D" w14:textId="1FBBE0F3" w:rsidR="00AC3528" w:rsidRDefault="00AC3528">
                  <w:pPr>
                    <w:ind w:left="2"/>
                    <w:pPrChange w:id="4463" w:author="Bonnie Yang [2]" w:date="2022-11-14T15:59:00Z">
                      <w:pPr>
                        <w:ind w:leftChars="103" w:left="541" w:hangingChars="155" w:hanging="325"/>
                      </w:pPr>
                    </w:pPrChange>
                  </w:pPr>
                  <w:r w:rsidRPr="00AC3528">
                    <w:t>Support to create Kitchen location and Sub-location in UI</w:t>
                  </w:r>
                </w:p>
              </w:tc>
            </w:tr>
            <w:tr w:rsidR="00816D53" w14:paraId="4D933AB8" w14:textId="77777777">
              <w:tc>
                <w:tcPr>
                  <w:tcW w:w="1158" w:type="dxa"/>
                </w:tcPr>
                <w:p w14:paraId="7AAA3CFF" w14:textId="78884D6F" w:rsidR="00816D53" w:rsidRDefault="00816D53" w:rsidP="00816D53">
                  <w:pPr>
                    <w:ind w:leftChars="93" w:left="541" w:hangingChars="165" w:hanging="346"/>
                  </w:pPr>
                  <w:ins w:id="4464" w:author="Bonnie Yang" w:date="2023-03-07T10:26:00Z">
                    <w:r>
                      <w:t>1.4</w:t>
                    </w:r>
                  </w:ins>
                </w:p>
              </w:tc>
              <w:tc>
                <w:tcPr>
                  <w:tcW w:w="1981" w:type="dxa"/>
                </w:tcPr>
                <w:p w14:paraId="6FF2EE88" w14:textId="385D68D7" w:rsidR="00816D53" w:rsidRDefault="00816D53" w:rsidP="00816D53">
                  <w:pPr>
                    <w:ind w:leftChars="86" w:left="542" w:hangingChars="172" w:hanging="361"/>
                  </w:pPr>
                  <w:ins w:id="4465" w:author="Bonnie Yang" w:date="2023-03-07T10:26:00Z">
                    <w:r>
                      <w:t>2023.3.7</w:t>
                    </w:r>
                  </w:ins>
                </w:p>
              </w:tc>
              <w:tc>
                <w:tcPr>
                  <w:tcW w:w="1641" w:type="dxa"/>
                </w:tcPr>
                <w:p w14:paraId="55B5C6D3" w14:textId="1318B18C" w:rsidR="00816D53" w:rsidRDefault="00816D53" w:rsidP="00816D53">
                  <w:pPr>
                    <w:ind w:leftChars="52" w:left="542" w:hangingChars="206" w:hanging="433"/>
                  </w:pPr>
                  <w:ins w:id="4466" w:author="Bonnie Yang" w:date="2023-03-07T10:26:00Z">
                    <w:r>
                      <w:rPr>
                        <w:rFonts w:hint="eastAsia"/>
                      </w:rPr>
                      <w:t>Bonnie</w:t>
                    </w:r>
                  </w:ins>
                </w:p>
              </w:tc>
              <w:tc>
                <w:tcPr>
                  <w:tcW w:w="3002" w:type="dxa"/>
                </w:tcPr>
                <w:p w14:paraId="39996A63" w14:textId="692693A6" w:rsidR="00816D53" w:rsidRDefault="00816D53">
                  <w:pPr>
                    <w:ind w:leftChars="41" w:left="86"/>
                    <w:pPrChange w:id="4467" w:author="Bonnie Yang [2]" w:date="2023-03-07T10:26:00Z">
                      <w:pPr>
                        <w:ind w:leftChars="103" w:left="541" w:hangingChars="155" w:hanging="325"/>
                      </w:pPr>
                    </w:pPrChange>
                  </w:pPr>
                  <w:ins w:id="4468" w:author="Bonnie Yang" w:date="2023-03-07T10:26:00Z">
                    <w:r w:rsidRPr="00816D53">
                      <w:t>Add Order Grid Codes to Locations</w:t>
                    </w:r>
                  </w:ins>
                </w:p>
              </w:tc>
            </w:tr>
          </w:tbl>
          <w:p w14:paraId="24408E1F" w14:textId="77777777" w:rsidR="00CC2484" w:rsidRDefault="00CC2484">
            <w:pPr>
              <w:ind w:leftChars="258" w:left="542"/>
            </w:pPr>
          </w:p>
        </w:tc>
      </w:tr>
      <w:tr w:rsidR="00CC2484" w:rsidRPr="00452515" w14:paraId="340DF6CA" w14:textId="77777777" w:rsidTr="00ED57F1">
        <w:tc>
          <w:tcPr>
            <w:tcW w:w="8008" w:type="dxa"/>
          </w:tcPr>
          <w:p w14:paraId="16396CC1" w14:textId="77777777" w:rsidR="00CC2484" w:rsidRPr="00452515" w:rsidRDefault="00CC2484">
            <w:pPr>
              <w:ind w:leftChars="12" w:left="542" w:hangingChars="246" w:hanging="517"/>
            </w:pPr>
            <w:r w:rsidRPr="00452515">
              <w:lastRenderedPageBreak/>
              <w:t xml:space="preserve">Stakeholder: </w:t>
            </w:r>
            <w:r>
              <w:t>User with privilege</w:t>
            </w:r>
          </w:p>
        </w:tc>
      </w:tr>
      <w:tr w:rsidR="00CC2484" w:rsidRPr="00DD3CB0" w14:paraId="6CAB3727" w14:textId="77777777" w:rsidTr="00ED57F1">
        <w:tc>
          <w:tcPr>
            <w:tcW w:w="8008" w:type="dxa"/>
          </w:tcPr>
          <w:p w14:paraId="16C17296" w14:textId="77777777" w:rsidR="00CC2484" w:rsidRDefault="00CC2484">
            <w:pPr>
              <w:ind w:leftChars="12" w:left="542" w:hangingChars="246" w:hanging="517"/>
            </w:pPr>
            <w:r w:rsidRPr="00452515">
              <w:t xml:space="preserve">Pre-Condition: </w:t>
            </w:r>
          </w:p>
          <w:p w14:paraId="165597BF" w14:textId="77777777" w:rsidR="00CC2484" w:rsidRPr="00DD3CB0" w:rsidRDefault="00CC2484">
            <w:pPr>
              <w:ind w:leftChars="12" w:left="542" w:hangingChars="246" w:hanging="517"/>
              <w:rPr>
                <w:rFonts w:ascii="Arial" w:hAnsi="Arial" w:cs="Arial"/>
                <w:sz w:val="20"/>
                <w:szCs w:val="20"/>
              </w:rPr>
            </w:pPr>
            <w:r>
              <w:t>The user goes to the page</w:t>
            </w:r>
            <w:r w:rsidRPr="00DD3CB0">
              <w:rPr>
                <w:rFonts w:ascii="Arial" w:hAnsi="Arial" w:cs="Arial"/>
                <w:sz w:val="20"/>
                <w:szCs w:val="20"/>
              </w:rPr>
              <w:t xml:space="preserve"> </w:t>
            </w:r>
          </w:p>
        </w:tc>
      </w:tr>
      <w:tr w:rsidR="00CC2484" w:rsidRPr="00752CDE" w14:paraId="5B50BB7D" w14:textId="77777777" w:rsidTr="00ED57F1">
        <w:tc>
          <w:tcPr>
            <w:tcW w:w="8008" w:type="dxa"/>
          </w:tcPr>
          <w:p w14:paraId="7F6FB8EB" w14:textId="77777777" w:rsidR="00CC2484" w:rsidRDefault="00CC2484">
            <w:pPr>
              <w:ind w:leftChars="12" w:left="542" w:hangingChars="246" w:hanging="517"/>
            </w:pPr>
            <w:r w:rsidRPr="00103C0C">
              <w:rPr>
                <w:rFonts w:hint="eastAsia"/>
              </w:rPr>
              <w:t>Main Scenario:</w:t>
            </w:r>
          </w:p>
          <w:p w14:paraId="5CDB120F" w14:textId="2FAB613A" w:rsidR="00CC2484" w:rsidRPr="00752CDE" w:rsidRDefault="00ED57F1" w:rsidP="00ED57F1">
            <w:pPr>
              <w:pStyle w:val="NoSpacing"/>
              <w:ind w:leftChars="12" w:left="542" w:hangingChars="246" w:hanging="517"/>
            </w:pPr>
            <w:r w:rsidRPr="00ED57F1">
              <w:t>https://wonder.atlassian.net/wiki/x/dgIm_w</w:t>
            </w:r>
          </w:p>
        </w:tc>
      </w:tr>
      <w:tr w:rsidR="00CC2484" w:rsidRPr="00452515" w14:paraId="55996D8A" w14:textId="77777777" w:rsidTr="00ED57F1">
        <w:tc>
          <w:tcPr>
            <w:tcW w:w="8008" w:type="dxa"/>
          </w:tcPr>
          <w:p w14:paraId="433595C8" w14:textId="77777777" w:rsidR="00CC2484" w:rsidRDefault="00CC2484">
            <w:pPr>
              <w:ind w:left="542" w:hangingChars="258" w:hanging="542"/>
            </w:pPr>
            <w:r w:rsidRPr="00452515">
              <w:t>Extend Scenario:</w:t>
            </w:r>
          </w:p>
          <w:p w14:paraId="79BFFEA8" w14:textId="77777777" w:rsidR="00CC2484" w:rsidRPr="00452515" w:rsidRDefault="00CC2484">
            <w:pPr>
              <w:ind w:left="542" w:hangingChars="258" w:hanging="542"/>
            </w:pPr>
          </w:p>
        </w:tc>
      </w:tr>
      <w:tr w:rsidR="00CC2484" w:rsidRPr="00452515" w14:paraId="2245F668" w14:textId="77777777" w:rsidTr="00ED57F1">
        <w:tc>
          <w:tcPr>
            <w:tcW w:w="8008" w:type="dxa"/>
          </w:tcPr>
          <w:p w14:paraId="7A0C205F" w14:textId="77777777" w:rsidR="00CC2484" w:rsidRDefault="00CC2484">
            <w:pPr>
              <w:ind w:left="542" w:hangingChars="258" w:hanging="542"/>
            </w:pPr>
            <w:r w:rsidRPr="00452515">
              <w:t>Exception Scenario:</w:t>
            </w:r>
          </w:p>
          <w:p w14:paraId="3E42C32A" w14:textId="77777777" w:rsidR="00CC2484" w:rsidRPr="00452515" w:rsidRDefault="00CC2484">
            <w:pPr>
              <w:ind w:left="542" w:hangingChars="258" w:hanging="542"/>
            </w:pPr>
          </w:p>
        </w:tc>
      </w:tr>
      <w:tr w:rsidR="00CC2484" w:rsidRPr="00452515" w14:paraId="40A581D0" w14:textId="77777777" w:rsidTr="00ED57F1">
        <w:tc>
          <w:tcPr>
            <w:tcW w:w="8008" w:type="dxa"/>
          </w:tcPr>
          <w:p w14:paraId="710AA694" w14:textId="77777777" w:rsidR="00CC2484" w:rsidRPr="00452515" w:rsidRDefault="00CC2484">
            <w:pPr>
              <w:ind w:left="542" w:hangingChars="258" w:hanging="542"/>
            </w:pPr>
            <w:r w:rsidRPr="00452515">
              <w:t>Notes:</w:t>
            </w:r>
          </w:p>
        </w:tc>
      </w:tr>
      <w:tr w:rsidR="00CC2484" w:rsidRPr="00452515" w14:paraId="33C81DF0" w14:textId="77777777" w:rsidTr="00ED57F1">
        <w:tc>
          <w:tcPr>
            <w:tcW w:w="8008" w:type="dxa"/>
          </w:tcPr>
          <w:p w14:paraId="2871E0C1" w14:textId="77777777" w:rsidR="00CC2484" w:rsidRPr="00452515" w:rsidRDefault="00CC2484">
            <w:pPr>
              <w:ind w:left="542" w:hangingChars="258" w:hanging="542"/>
            </w:pPr>
            <w:r w:rsidRPr="00452515">
              <w:t>Q/A:</w:t>
            </w:r>
          </w:p>
        </w:tc>
      </w:tr>
    </w:tbl>
    <w:p w14:paraId="1294C9C0" w14:textId="4F0123FB" w:rsidR="00C816C3" w:rsidRDefault="00C816C3" w:rsidP="00C816C3"/>
    <w:p w14:paraId="5D9C8948" w14:textId="7D9EC379" w:rsidR="007E5822" w:rsidRDefault="00C15A69" w:rsidP="007E5822">
      <w:pPr>
        <w:pStyle w:val="Heading2"/>
        <w:numPr>
          <w:ilvl w:val="1"/>
          <w:numId w:val="1538"/>
        </w:numPr>
        <w:jc w:val="left"/>
      </w:pPr>
      <w:r>
        <w:rPr>
          <w:rStyle w:val="Heading2Char"/>
          <w:rFonts w:hint="eastAsia"/>
        </w:rPr>
        <w:t>Tran-</w:t>
      </w:r>
      <w:r w:rsidR="007E5822" w:rsidRPr="00236123">
        <w:rPr>
          <w:rStyle w:val="Heading2Char"/>
        </w:rPr>
        <w:t>MS1</w:t>
      </w:r>
      <w:r w:rsidR="006F0303">
        <w:t>3</w:t>
      </w:r>
      <w:r w:rsidR="007E5822" w:rsidRPr="000B5BC1">
        <w:t>-</w:t>
      </w:r>
      <w:r w:rsidR="007E5822">
        <w:t>11</w:t>
      </w:r>
      <w:r w:rsidR="007E5822" w:rsidRPr="000B5BC1">
        <w:t xml:space="preserve"> </w:t>
      </w:r>
      <w:r w:rsidR="007E5822">
        <w:t>ERP Item Fields</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7E5822" w:rsidRPr="00452515" w14:paraId="00024FD7" w14:textId="77777777" w:rsidTr="00C15A69">
        <w:tc>
          <w:tcPr>
            <w:tcW w:w="8008" w:type="dxa"/>
          </w:tcPr>
          <w:p w14:paraId="0DC60033" w14:textId="2AB6DA5F" w:rsidR="007E5822" w:rsidRPr="00452515" w:rsidRDefault="007E5822">
            <w:pPr>
              <w:ind w:leftChars="12" w:left="542" w:hangingChars="246" w:hanging="517"/>
            </w:pPr>
            <w:r>
              <w:rPr>
                <w:b/>
                <w:bCs/>
              </w:rPr>
              <w:t>MS</w:t>
            </w:r>
            <w:r w:rsidRPr="00B15AF3">
              <w:rPr>
                <w:b/>
                <w:bCs/>
              </w:rPr>
              <w:t>1</w:t>
            </w:r>
            <w:r w:rsidR="006F0303">
              <w:rPr>
                <w:b/>
                <w:bCs/>
              </w:rPr>
              <w:t>3</w:t>
            </w:r>
            <w:r w:rsidRPr="00B15AF3">
              <w:rPr>
                <w:b/>
                <w:bCs/>
              </w:rPr>
              <w:t>-1</w:t>
            </w:r>
            <w:r w:rsidR="008A3EFA">
              <w:rPr>
                <w:b/>
                <w:bCs/>
              </w:rPr>
              <w:t>1 ERP Item Fields</w:t>
            </w:r>
          </w:p>
        </w:tc>
      </w:tr>
      <w:tr w:rsidR="007E5822" w14:paraId="07250BA6" w14:textId="77777777" w:rsidTr="00C15A69">
        <w:tc>
          <w:tcPr>
            <w:tcW w:w="8008" w:type="dxa"/>
          </w:tcPr>
          <w:p w14:paraId="73BD9E21" w14:textId="77777777" w:rsidR="007E5822" w:rsidRDefault="007E5822">
            <w:pPr>
              <w:ind w:leftChars="12" w:left="542" w:hangingChars="246" w:hanging="517"/>
            </w:pPr>
            <w:r>
              <w:t>Version history</w:t>
            </w:r>
          </w:p>
          <w:tbl>
            <w:tblPr>
              <w:tblStyle w:val="TableGrid"/>
              <w:tblW w:w="0" w:type="auto"/>
              <w:tblLook w:val="04A0" w:firstRow="1" w:lastRow="0" w:firstColumn="1" w:lastColumn="0" w:noHBand="0" w:noVBand="1"/>
            </w:tblPr>
            <w:tblGrid>
              <w:gridCol w:w="1158"/>
              <w:gridCol w:w="1981"/>
              <w:gridCol w:w="1641"/>
              <w:gridCol w:w="3002"/>
            </w:tblGrid>
            <w:tr w:rsidR="007E5822" w14:paraId="15AFE53A" w14:textId="77777777">
              <w:tc>
                <w:tcPr>
                  <w:tcW w:w="1158" w:type="dxa"/>
                </w:tcPr>
                <w:p w14:paraId="4C684C94" w14:textId="77777777" w:rsidR="007E5822" w:rsidRDefault="007E5822">
                  <w:pPr>
                    <w:ind w:leftChars="93" w:left="541" w:hangingChars="165" w:hanging="346"/>
                  </w:pPr>
                  <w:r>
                    <w:rPr>
                      <w:rFonts w:hint="eastAsia"/>
                    </w:rPr>
                    <w:t>V</w:t>
                  </w:r>
                  <w:r>
                    <w:t>ersion</w:t>
                  </w:r>
                </w:p>
              </w:tc>
              <w:tc>
                <w:tcPr>
                  <w:tcW w:w="1981" w:type="dxa"/>
                </w:tcPr>
                <w:p w14:paraId="584EA374" w14:textId="77777777" w:rsidR="007E5822" w:rsidRDefault="007E5822">
                  <w:pPr>
                    <w:ind w:leftChars="86" w:left="542" w:hangingChars="172" w:hanging="361"/>
                  </w:pPr>
                  <w:r>
                    <w:rPr>
                      <w:rFonts w:hint="eastAsia"/>
                    </w:rPr>
                    <w:t>U</w:t>
                  </w:r>
                  <w:r>
                    <w:t>pdated By</w:t>
                  </w:r>
                </w:p>
              </w:tc>
              <w:tc>
                <w:tcPr>
                  <w:tcW w:w="1641" w:type="dxa"/>
                </w:tcPr>
                <w:p w14:paraId="5BE1833D" w14:textId="77777777" w:rsidR="007E5822" w:rsidRDefault="007E5822">
                  <w:pPr>
                    <w:ind w:leftChars="52" w:left="542" w:hangingChars="206" w:hanging="433"/>
                  </w:pPr>
                  <w:r>
                    <w:rPr>
                      <w:rFonts w:hint="eastAsia"/>
                    </w:rPr>
                    <w:t>Date</w:t>
                  </w:r>
                </w:p>
              </w:tc>
              <w:tc>
                <w:tcPr>
                  <w:tcW w:w="3002" w:type="dxa"/>
                </w:tcPr>
                <w:p w14:paraId="75749CCA" w14:textId="77777777" w:rsidR="007E5822" w:rsidRDefault="007E5822">
                  <w:pPr>
                    <w:ind w:leftChars="45" w:left="96" w:hanging="2"/>
                    <w:pPrChange w:id="4469" w:author="Bonnie Yang [2]" w:date="2022-10-24T17:50:00Z">
                      <w:pPr>
                        <w:ind w:leftChars="103" w:left="541" w:hangingChars="155" w:hanging="325"/>
                      </w:pPr>
                    </w:pPrChange>
                  </w:pPr>
                  <w:r>
                    <w:rPr>
                      <w:rFonts w:hint="eastAsia"/>
                    </w:rPr>
                    <w:t>D</w:t>
                  </w:r>
                  <w:r>
                    <w:t>escription</w:t>
                  </w:r>
                </w:p>
              </w:tc>
            </w:tr>
            <w:tr w:rsidR="007E5822" w14:paraId="5D63354B" w14:textId="77777777">
              <w:tc>
                <w:tcPr>
                  <w:tcW w:w="1158" w:type="dxa"/>
                </w:tcPr>
                <w:p w14:paraId="2C07CB9A" w14:textId="7CECAC52" w:rsidR="007E5822" w:rsidRDefault="007E5822">
                  <w:pPr>
                    <w:ind w:leftChars="93" w:left="541" w:hangingChars="165" w:hanging="346"/>
                  </w:pPr>
                  <w:r>
                    <w:t>1.0</w:t>
                  </w:r>
                </w:p>
              </w:tc>
              <w:tc>
                <w:tcPr>
                  <w:tcW w:w="1981" w:type="dxa"/>
                </w:tcPr>
                <w:p w14:paraId="421A9BB3" w14:textId="00426EE2" w:rsidR="007E5822" w:rsidRDefault="007E5822">
                  <w:pPr>
                    <w:ind w:leftChars="86" w:left="542" w:hangingChars="172" w:hanging="361"/>
                  </w:pPr>
                  <w:r>
                    <w:t>2022.10.26</w:t>
                  </w:r>
                </w:p>
              </w:tc>
              <w:tc>
                <w:tcPr>
                  <w:tcW w:w="1641" w:type="dxa"/>
                </w:tcPr>
                <w:p w14:paraId="11D40A2E" w14:textId="77777777" w:rsidR="007E5822" w:rsidRDefault="007E5822">
                  <w:pPr>
                    <w:ind w:leftChars="52" w:left="542" w:hangingChars="206" w:hanging="433"/>
                  </w:pPr>
                  <w:r>
                    <w:rPr>
                      <w:rFonts w:hint="eastAsia"/>
                    </w:rPr>
                    <w:t>Bonnie</w:t>
                  </w:r>
                </w:p>
              </w:tc>
              <w:tc>
                <w:tcPr>
                  <w:tcW w:w="3002" w:type="dxa"/>
                </w:tcPr>
                <w:p w14:paraId="0E974C9F" w14:textId="4154406D" w:rsidR="007E5822" w:rsidRDefault="007E5822">
                  <w:pPr>
                    <w:ind w:leftChars="46" w:left="97"/>
                    <w:pPrChange w:id="4470" w:author="Bonnie Yang [2]" w:date="2022-10-24T17:49:00Z">
                      <w:pPr>
                        <w:ind w:leftChars="103" w:left="541" w:hangingChars="155" w:hanging="325"/>
                      </w:pPr>
                    </w:pPrChange>
                  </w:pPr>
                  <w:r>
                    <w:t>F</w:t>
                  </w:r>
                  <w:r>
                    <w:rPr>
                      <w:rFonts w:hint="eastAsia"/>
                    </w:rPr>
                    <w:t>irst</w:t>
                  </w:r>
                  <w:r>
                    <w:t xml:space="preserve"> Version</w:t>
                  </w:r>
                </w:p>
              </w:tc>
            </w:tr>
            <w:tr w:rsidR="00563800" w14:paraId="38BF5CEE" w14:textId="77777777">
              <w:tc>
                <w:tcPr>
                  <w:tcW w:w="1158" w:type="dxa"/>
                </w:tcPr>
                <w:p w14:paraId="42006DAA" w14:textId="1914171E" w:rsidR="00563800" w:rsidRDefault="00563800" w:rsidP="00563800">
                  <w:pPr>
                    <w:ind w:leftChars="93" w:left="541" w:hangingChars="165" w:hanging="346"/>
                  </w:pPr>
                  <w:r>
                    <w:t>1.1</w:t>
                  </w:r>
                </w:p>
              </w:tc>
              <w:tc>
                <w:tcPr>
                  <w:tcW w:w="1981" w:type="dxa"/>
                </w:tcPr>
                <w:p w14:paraId="257BF06C" w14:textId="06E3D2D3" w:rsidR="00563800" w:rsidRDefault="00563800" w:rsidP="00563800">
                  <w:pPr>
                    <w:ind w:leftChars="86" w:left="542" w:hangingChars="172" w:hanging="361"/>
                  </w:pPr>
                  <w:r>
                    <w:t>2022.11.14</w:t>
                  </w:r>
                </w:p>
              </w:tc>
              <w:tc>
                <w:tcPr>
                  <w:tcW w:w="1641" w:type="dxa"/>
                </w:tcPr>
                <w:p w14:paraId="1EC314A9" w14:textId="6D1BA066" w:rsidR="00563800" w:rsidRDefault="00563800" w:rsidP="00563800">
                  <w:pPr>
                    <w:ind w:leftChars="52" w:left="542" w:hangingChars="206" w:hanging="433"/>
                  </w:pPr>
                  <w:r>
                    <w:rPr>
                      <w:rFonts w:hint="eastAsia"/>
                    </w:rPr>
                    <w:t>Bonnie</w:t>
                  </w:r>
                </w:p>
              </w:tc>
              <w:tc>
                <w:tcPr>
                  <w:tcW w:w="3002" w:type="dxa"/>
                </w:tcPr>
                <w:p w14:paraId="3CFC5E6D" w14:textId="57E5484A" w:rsidR="00563800" w:rsidRDefault="00563800">
                  <w:pPr>
                    <w:ind w:leftChars="-1" w:hanging="2"/>
                    <w:pPrChange w:id="4471" w:author="Bonnie Yang [2]" w:date="2022-11-14T16:01:00Z">
                      <w:pPr>
                        <w:ind w:leftChars="103" w:left="541" w:hangingChars="155" w:hanging="325"/>
                      </w:pPr>
                    </w:pPrChange>
                  </w:pPr>
                  <w:r w:rsidRPr="00AC3528">
                    <w:t>Support to create Kitchen location and Sub-location in UI</w:t>
                  </w:r>
                </w:p>
              </w:tc>
            </w:tr>
            <w:tr w:rsidR="00306964" w14:paraId="334E7056" w14:textId="77777777">
              <w:tc>
                <w:tcPr>
                  <w:tcW w:w="1158" w:type="dxa"/>
                </w:tcPr>
                <w:p w14:paraId="205CEE6E" w14:textId="79779516" w:rsidR="00306964" w:rsidRDefault="00306964" w:rsidP="00306964">
                  <w:pPr>
                    <w:ind w:leftChars="93" w:left="541" w:hangingChars="165" w:hanging="346"/>
                  </w:pPr>
                  <w:r>
                    <w:t>1.2</w:t>
                  </w:r>
                </w:p>
              </w:tc>
              <w:tc>
                <w:tcPr>
                  <w:tcW w:w="1981" w:type="dxa"/>
                </w:tcPr>
                <w:p w14:paraId="2833AEE1" w14:textId="22A28432" w:rsidR="00306964" w:rsidRDefault="00306964" w:rsidP="00306964">
                  <w:pPr>
                    <w:ind w:leftChars="86" w:left="542" w:hangingChars="172" w:hanging="361"/>
                  </w:pPr>
                  <w:r>
                    <w:t>2023.3.7</w:t>
                  </w:r>
                </w:p>
              </w:tc>
              <w:tc>
                <w:tcPr>
                  <w:tcW w:w="1641" w:type="dxa"/>
                </w:tcPr>
                <w:p w14:paraId="61C8BB10" w14:textId="4FB63539" w:rsidR="00306964" w:rsidRDefault="00306964" w:rsidP="00306964">
                  <w:pPr>
                    <w:ind w:leftChars="52" w:left="542" w:hangingChars="206" w:hanging="433"/>
                  </w:pPr>
                  <w:r>
                    <w:rPr>
                      <w:rFonts w:hint="eastAsia"/>
                    </w:rPr>
                    <w:t>Bonnie</w:t>
                  </w:r>
                </w:p>
              </w:tc>
              <w:tc>
                <w:tcPr>
                  <w:tcW w:w="3002" w:type="dxa"/>
                </w:tcPr>
                <w:p w14:paraId="6CBD4008" w14:textId="1C24BB5A" w:rsidR="00306964" w:rsidRDefault="00306964" w:rsidP="00306964">
                  <w:pPr>
                    <w:ind w:leftChars="103" w:left="541" w:hangingChars="155" w:hanging="325"/>
                  </w:pPr>
                  <w:r w:rsidRPr="00816D53">
                    <w:t>Add Order Grid Codes to Locations</w:t>
                  </w:r>
                </w:p>
              </w:tc>
            </w:tr>
            <w:tr w:rsidR="00CE65B7" w14:paraId="67CD36B3" w14:textId="77777777">
              <w:trPr>
                <w:ins w:id="4472" w:author="Bonnie Yang [2]" w:date="2023-03-07T17:45:00Z"/>
              </w:trPr>
              <w:tc>
                <w:tcPr>
                  <w:tcW w:w="1158" w:type="dxa"/>
                </w:tcPr>
                <w:p w14:paraId="2D1B3BB8" w14:textId="5647EAD8" w:rsidR="00CE65B7" w:rsidRDefault="00CE65B7" w:rsidP="00CE65B7">
                  <w:pPr>
                    <w:ind w:leftChars="93" w:left="541" w:hangingChars="165" w:hanging="346"/>
                    <w:rPr>
                      <w:ins w:id="4473" w:author="Bonnie Yang" w:date="2023-03-07T17:45:00Z"/>
                    </w:rPr>
                  </w:pPr>
                  <w:ins w:id="4474" w:author="Bonnie Yang" w:date="2023-03-07T17:45:00Z">
                    <w:r>
                      <w:t>1.3</w:t>
                    </w:r>
                  </w:ins>
                </w:p>
              </w:tc>
              <w:tc>
                <w:tcPr>
                  <w:tcW w:w="1981" w:type="dxa"/>
                </w:tcPr>
                <w:p w14:paraId="08CED312" w14:textId="0AC89253" w:rsidR="00CE65B7" w:rsidRDefault="00CE65B7" w:rsidP="00CE65B7">
                  <w:pPr>
                    <w:ind w:leftChars="86" w:left="542" w:hangingChars="172" w:hanging="361"/>
                    <w:rPr>
                      <w:ins w:id="4475" w:author="Bonnie Yang" w:date="2023-03-07T17:45:00Z"/>
                    </w:rPr>
                  </w:pPr>
                  <w:ins w:id="4476" w:author="Bonnie Yang" w:date="2023-03-07T17:45:00Z">
                    <w:r>
                      <w:t>2023.3.7</w:t>
                    </w:r>
                  </w:ins>
                </w:p>
              </w:tc>
              <w:tc>
                <w:tcPr>
                  <w:tcW w:w="1641" w:type="dxa"/>
                </w:tcPr>
                <w:p w14:paraId="0184091F" w14:textId="4BA22815" w:rsidR="00CE65B7" w:rsidRDefault="00CE65B7" w:rsidP="00CE65B7">
                  <w:pPr>
                    <w:ind w:leftChars="52" w:left="542" w:hangingChars="206" w:hanging="433"/>
                    <w:rPr>
                      <w:ins w:id="4477" w:author="Bonnie Yang" w:date="2023-03-07T17:45:00Z"/>
                    </w:rPr>
                  </w:pPr>
                  <w:ins w:id="4478" w:author="Bonnie Yang" w:date="2023-03-07T17:45:00Z">
                    <w:r>
                      <w:rPr>
                        <w:rFonts w:hint="eastAsia"/>
                      </w:rPr>
                      <w:t>Bonnie</w:t>
                    </w:r>
                  </w:ins>
                </w:p>
              </w:tc>
              <w:tc>
                <w:tcPr>
                  <w:tcW w:w="3002" w:type="dxa"/>
                </w:tcPr>
                <w:p w14:paraId="415EAADA" w14:textId="26E894BB" w:rsidR="00CE65B7" w:rsidRPr="00816D53" w:rsidRDefault="00CE65B7" w:rsidP="00CE65B7">
                  <w:pPr>
                    <w:ind w:leftChars="103" w:left="541" w:hangingChars="155" w:hanging="325"/>
                    <w:rPr>
                      <w:ins w:id="4479" w:author="Bonnie Yang" w:date="2023-03-07T17:45:00Z"/>
                    </w:rPr>
                  </w:pPr>
                  <w:ins w:id="4480" w:author="Bonnie Yang" w:date="2023-03-07T17:45:00Z">
                    <w:r w:rsidRPr="00816D53">
                      <w:t>Add Order Grid Codes to Locations</w:t>
                    </w:r>
                  </w:ins>
                </w:p>
              </w:tc>
            </w:tr>
          </w:tbl>
          <w:p w14:paraId="63386FC7" w14:textId="77777777" w:rsidR="007E5822" w:rsidRDefault="007E5822">
            <w:pPr>
              <w:ind w:leftChars="258" w:left="542"/>
            </w:pPr>
          </w:p>
        </w:tc>
      </w:tr>
      <w:tr w:rsidR="007E5822" w:rsidRPr="00452515" w14:paraId="368A0C50" w14:textId="77777777" w:rsidTr="00C15A69">
        <w:tc>
          <w:tcPr>
            <w:tcW w:w="8008" w:type="dxa"/>
          </w:tcPr>
          <w:p w14:paraId="333C976D" w14:textId="77777777" w:rsidR="007E5822" w:rsidRPr="00452515" w:rsidRDefault="007E5822">
            <w:pPr>
              <w:ind w:leftChars="12" w:left="542" w:hangingChars="246" w:hanging="517"/>
            </w:pPr>
            <w:r w:rsidRPr="00452515">
              <w:t xml:space="preserve">Stakeholder: </w:t>
            </w:r>
            <w:r>
              <w:t>User with privilege</w:t>
            </w:r>
          </w:p>
        </w:tc>
      </w:tr>
      <w:tr w:rsidR="007E5822" w:rsidRPr="00DD3CB0" w14:paraId="6BCAC4DB" w14:textId="77777777" w:rsidTr="00C15A69">
        <w:tc>
          <w:tcPr>
            <w:tcW w:w="8008" w:type="dxa"/>
          </w:tcPr>
          <w:p w14:paraId="69071920" w14:textId="77777777" w:rsidR="007E5822" w:rsidRDefault="007E5822">
            <w:pPr>
              <w:ind w:leftChars="12" w:left="542" w:hangingChars="246" w:hanging="517"/>
            </w:pPr>
            <w:r w:rsidRPr="00452515">
              <w:t xml:space="preserve">Pre-Condition: </w:t>
            </w:r>
          </w:p>
          <w:p w14:paraId="505BC614" w14:textId="77777777" w:rsidR="007E5822" w:rsidRPr="00DD3CB0" w:rsidRDefault="007E5822">
            <w:pPr>
              <w:ind w:leftChars="12" w:left="542" w:hangingChars="246" w:hanging="517"/>
              <w:rPr>
                <w:rFonts w:ascii="Arial" w:hAnsi="Arial" w:cs="Arial"/>
                <w:sz w:val="20"/>
                <w:szCs w:val="20"/>
              </w:rPr>
            </w:pPr>
            <w:r>
              <w:t>The user goes to the page</w:t>
            </w:r>
            <w:r w:rsidRPr="00DD3CB0">
              <w:rPr>
                <w:rFonts w:ascii="Arial" w:hAnsi="Arial" w:cs="Arial"/>
                <w:sz w:val="20"/>
                <w:szCs w:val="20"/>
              </w:rPr>
              <w:t xml:space="preserve"> </w:t>
            </w:r>
          </w:p>
        </w:tc>
      </w:tr>
      <w:tr w:rsidR="007E5822" w:rsidRPr="00880167" w14:paraId="12D2B7C0" w14:textId="77777777" w:rsidTr="00C15A69">
        <w:tc>
          <w:tcPr>
            <w:tcW w:w="8008" w:type="dxa"/>
          </w:tcPr>
          <w:p w14:paraId="5C2F200E" w14:textId="77777777" w:rsidR="007E5822" w:rsidRPr="007E5822" w:rsidRDefault="007E5822" w:rsidP="007E5822">
            <w:pPr>
              <w:ind w:leftChars="12" w:left="542" w:hangingChars="246" w:hanging="517"/>
              <w:rPr>
                <w:b/>
                <w:bCs/>
              </w:rPr>
            </w:pPr>
            <w:r w:rsidRPr="007E5822">
              <w:rPr>
                <w:rFonts w:hint="eastAsia"/>
                <w:b/>
                <w:bCs/>
              </w:rPr>
              <w:t>Main Scenario:</w:t>
            </w:r>
          </w:p>
          <w:p w14:paraId="61624A8C" w14:textId="7E4C2EB5" w:rsidR="00443DD6" w:rsidRPr="00752CDE" w:rsidRDefault="00C15A69" w:rsidP="00C15A69">
            <w:pPr>
              <w:pStyle w:val="NoSpacing"/>
              <w:ind w:left="0"/>
            </w:pPr>
            <w:r w:rsidRPr="00C15A69">
              <w:t>https://wonder.atlassian.net/wiki/x/uAIg_w</w:t>
            </w:r>
          </w:p>
        </w:tc>
      </w:tr>
      <w:tr w:rsidR="007E5822" w:rsidRPr="00452515" w14:paraId="7ABC07EF" w14:textId="77777777" w:rsidTr="00C15A69">
        <w:tc>
          <w:tcPr>
            <w:tcW w:w="8008" w:type="dxa"/>
          </w:tcPr>
          <w:p w14:paraId="38E000E4" w14:textId="77777777" w:rsidR="007E5822" w:rsidRPr="007E5822" w:rsidRDefault="007E5822">
            <w:pPr>
              <w:ind w:left="542" w:hangingChars="258" w:hanging="542"/>
              <w:rPr>
                <w:b/>
                <w:bCs/>
              </w:rPr>
            </w:pPr>
            <w:r w:rsidRPr="007E5822">
              <w:rPr>
                <w:b/>
                <w:bCs/>
              </w:rPr>
              <w:t>Extend Scenario:</w:t>
            </w:r>
          </w:p>
          <w:p w14:paraId="048EF0E4" w14:textId="77777777" w:rsidR="007E5822" w:rsidRPr="007E5822" w:rsidRDefault="007E5822">
            <w:pPr>
              <w:ind w:left="542" w:hangingChars="258" w:hanging="542"/>
              <w:rPr>
                <w:b/>
                <w:bCs/>
              </w:rPr>
            </w:pPr>
          </w:p>
        </w:tc>
      </w:tr>
      <w:tr w:rsidR="007E5822" w:rsidRPr="00452515" w14:paraId="00FCB1C3" w14:textId="77777777" w:rsidTr="00C15A69">
        <w:tc>
          <w:tcPr>
            <w:tcW w:w="8008" w:type="dxa"/>
          </w:tcPr>
          <w:p w14:paraId="1A894301" w14:textId="77777777" w:rsidR="007E5822" w:rsidRPr="007E5822" w:rsidRDefault="007E5822">
            <w:pPr>
              <w:ind w:left="542" w:hangingChars="258" w:hanging="542"/>
              <w:rPr>
                <w:b/>
                <w:bCs/>
              </w:rPr>
            </w:pPr>
            <w:r w:rsidRPr="007E5822">
              <w:rPr>
                <w:b/>
                <w:bCs/>
              </w:rPr>
              <w:t>Exception Scenario:</w:t>
            </w:r>
          </w:p>
          <w:p w14:paraId="1EDC357D" w14:textId="77777777" w:rsidR="007E5822" w:rsidRPr="007E5822" w:rsidRDefault="007E5822">
            <w:pPr>
              <w:ind w:left="542" w:hangingChars="258" w:hanging="542"/>
              <w:rPr>
                <w:b/>
                <w:bCs/>
              </w:rPr>
            </w:pPr>
          </w:p>
        </w:tc>
      </w:tr>
      <w:tr w:rsidR="007E5822" w:rsidRPr="00452515" w14:paraId="18529460" w14:textId="77777777" w:rsidTr="00C15A69">
        <w:tc>
          <w:tcPr>
            <w:tcW w:w="8008" w:type="dxa"/>
          </w:tcPr>
          <w:p w14:paraId="793C45E6" w14:textId="77777777" w:rsidR="007E5822" w:rsidRPr="00452515" w:rsidRDefault="007E5822">
            <w:pPr>
              <w:ind w:left="542" w:hangingChars="258" w:hanging="542"/>
            </w:pPr>
            <w:r w:rsidRPr="00452515">
              <w:t>Notes:</w:t>
            </w:r>
          </w:p>
        </w:tc>
      </w:tr>
      <w:tr w:rsidR="007E5822" w:rsidRPr="00452515" w14:paraId="76B3F054" w14:textId="77777777" w:rsidTr="00C15A69">
        <w:tc>
          <w:tcPr>
            <w:tcW w:w="8008" w:type="dxa"/>
          </w:tcPr>
          <w:p w14:paraId="3312E3A5" w14:textId="77777777" w:rsidR="007E5822" w:rsidRPr="00452515" w:rsidRDefault="007E5822">
            <w:pPr>
              <w:ind w:left="542" w:hangingChars="258" w:hanging="542"/>
            </w:pPr>
            <w:r w:rsidRPr="00452515">
              <w:lastRenderedPageBreak/>
              <w:t>Q/A:</w:t>
            </w:r>
          </w:p>
        </w:tc>
      </w:tr>
    </w:tbl>
    <w:p w14:paraId="2E40508E" w14:textId="77777777" w:rsidR="007E5822" w:rsidRPr="007E5822" w:rsidRDefault="007E5822" w:rsidP="007E5822"/>
    <w:p w14:paraId="2847323B" w14:textId="53776729" w:rsidR="000516FB" w:rsidRDefault="00C15A69">
      <w:pPr>
        <w:pStyle w:val="Heading2"/>
        <w:numPr>
          <w:ilvl w:val="1"/>
          <w:numId w:val="1798"/>
        </w:numPr>
        <w:pPrChange w:id="4481" w:author="Bonnie Yang [2]" w:date="2023-03-07T15:38:00Z">
          <w:pPr>
            <w:pStyle w:val="Heading2"/>
            <w:numPr>
              <w:numId w:val="1798"/>
            </w:numPr>
            <w:jc w:val="left"/>
          </w:pPr>
        </w:pPrChange>
      </w:pPr>
      <w:r>
        <w:rPr>
          <w:rStyle w:val="Heading2Char"/>
          <w:rFonts w:hint="eastAsia"/>
        </w:rPr>
        <w:t>Tran-</w:t>
      </w:r>
      <w:r w:rsidR="000516FB" w:rsidRPr="00236123">
        <w:rPr>
          <w:rStyle w:val="Heading2Char"/>
        </w:rPr>
        <w:t>MS1</w:t>
      </w:r>
      <w:r w:rsidR="000516FB">
        <w:t>3</w:t>
      </w:r>
      <w:r w:rsidR="000516FB" w:rsidRPr="000B5BC1">
        <w:t>-</w:t>
      </w:r>
      <w:r w:rsidR="000516FB">
        <w:t>1</w:t>
      </w:r>
      <w:r w:rsidR="00306964">
        <w:t>2</w:t>
      </w:r>
      <w:r w:rsidR="000516FB" w:rsidRPr="000B5BC1">
        <w:t xml:space="preserve"> </w:t>
      </w:r>
      <w:r w:rsidR="000516FB" w:rsidRPr="000516FB">
        <w:t>Facilities</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0516FB" w:rsidRPr="00452515" w14:paraId="0A0B3C2E" w14:textId="77777777" w:rsidTr="00C15A69">
        <w:tc>
          <w:tcPr>
            <w:tcW w:w="8008" w:type="dxa"/>
          </w:tcPr>
          <w:p w14:paraId="268CFE79" w14:textId="27AD7579" w:rsidR="000516FB" w:rsidRPr="00452515" w:rsidRDefault="000516FB" w:rsidP="00D04113">
            <w:pPr>
              <w:ind w:leftChars="12" w:left="542" w:hangingChars="246" w:hanging="517"/>
            </w:pPr>
            <w:r>
              <w:rPr>
                <w:b/>
                <w:bCs/>
              </w:rPr>
              <w:t>MS</w:t>
            </w:r>
            <w:r w:rsidRPr="00B15AF3">
              <w:rPr>
                <w:b/>
                <w:bCs/>
              </w:rPr>
              <w:t>1</w:t>
            </w:r>
            <w:r>
              <w:rPr>
                <w:b/>
                <w:bCs/>
              </w:rPr>
              <w:t>3</w:t>
            </w:r>
            <w:r w:rsidRPr="00B15AF3">
              <w:rPr>
                <w:b/>
                <w:bCs/>
              </w:rPr>
              <w:t>-1</w:t>
            </w:r>
            <w:r w:rsidR="00306964" w:rsidRPr="00306964">
              <w:rPr>
                <w:b/>
                <w:bCs/>
              </w:rPr>
              <w:t>2 Facilities</w:t>
            </w:r>
          </w:p>
        </w:tc>
      </w:tr>
      <w:tr w:rsidR="000516FB" w14:paraId="3A8E99C8" w14:textId="77777777" w:rsidTr="00C15A69">
        <w:tc>
          <w:tcPr>
            <w:tcW w:w="8008" w:type="dxa"/>
          </w:tcPr>
          <w:p w14:paraId="6C106A7A" w14:textId="77777777" w:rsidR="000516FB" w:rsidRDefault="000516FB" w:rsidP="00D04113">
            <w:pPr>
              <w:ind w:leftChars="12" w:left="542" w:hangingChars="246" w:hanging="517"/>
            </w:pPr>
            <w:r>
              <w:t>Version history</w:t>
            </w:r>
          </w:p>
          <w:tbl>
            <w:tblPr>
              <w:tblStyle w:val="TableGrid"/>
              <w:tblW w:w="0" w:type="auto"/>
              <w:tblLook w:val="04A0" w:firstRow="1" w:lastRow="0" w:firstColumn="1" w:lastColumn="0" w:noHBand="0" w:noVBand="1"/>
            </w:tblPr>
            <w:tblGrid>
              <w:gridCol w:w="1158"/>
              <w:gridCol w:w="1981"/>
              <w:gridCol w:w="1641"/>
              <w:gridCol w:w="3002"/>
            </w:tblGrid>
            <w:tr w:rsidR="000516FB" w14:paraId="02E289FE" w14:textId="77777777" w:rsidTr="00D04113">
              <w:tc>
                <w:tcPr>
                  <w:tcW w:w="1158" w:type="dxa"/>
                </w:tcPr>
                <w:p w14:paraId="4CD1CC3F" w14:textId="77777777" w:rsidR="000516FB" w:rsidRDefault="000516FB" w:rsidP="00D04113">
                  <w:pPr>
                    <w:ind w:leftChars="93" w:left="541" w:hangingChars="165" w:hanging="346"/>
                  </w:pPr>
                  <w:r>
                    <w:rPr>
                      <w:rFonts w:hint="eastAsia"/>
                    </w:rPr>
                    <w:t>V</w:t>
                  </w:r>
                  <w:r>
                    <w:t>ersion</w:t>
                  </w:r>
                </w:p>
              </w:tc>
              <w:tc>
                <w:tcPr>
                  <w:tcW w:w="1981" w:type="dxa"/>
                </w:tcPr>
                <w:p w14:paraId="27956587" w14:textId="77777777" w:rsidR="000516FB" w:rsidRDefault="000516FB" w:rsidP="00D04113">
                  <w:pPr>
                    <w:ind w:leftChars="86" w:left="542" w:hangingChars="172" w:hanging="361"/>
                  </w:pPr>
                  <w:r>
                    <w:rPr>
                      <w:rFonts w:hint="eastAsia"/>
                    </w:rPr>
                    <w:t>U</w:t>
                  </w:r>
                  <w:r>
                    <w:t>pdated By</w:t>
                  </w:r>
                </w:p>
              </w:tc>
              <w:tc>
                <w:tcPr>
                  <w:tcW w:w="1641" w:type="dxa"/>
                </w:tcPr>
                <w:p w14:paraId="2964C150" w14:textId="77777777" w:rsidR="000516FB" w:rsidRDefault="000516FB" w:rsidP="00D04113">
                  <w:pPr>
                    <w:ind w:leftChars="52" w:left="542" w:hangingChars="206" w:hanging="433"/>
                  </w:pPr>
                  <w:r>
                    <w:rPr>
                      <w:rFonts w:hint="eastAsia"/>
                    </w:rPr>
                    <w:t>Date</w:t>
                  </w:r>
                </w:p>
              </w:tc>
              <w:tc>
                <w:tcPr>
                  <w:tcW w:w="3002" w:type="dxa"/>
                </w:tcPr>
                <w:p w14:paraId="1958E8AA" w14:textId="77777777" w:rsidR="000516FB" w:rsidRDefault="000516FB" w:rsidP="00D04113">
                  <w:pPr>
                    <w:ind w:leftChars="45" w:left="96" w:hanging="2"/>
                  </w:pPr>
                  <w:r>
                    <w:rPr>
                      <w:rFonts w:hint="eastAsia"/>
                    </w:rPr>
                    <w:t>D</w:t>
                  </w:r>
                  <w:r>
                    <w:t>escription</w:t>
                  </w:r>
                </w:p>
              </w:tc>
            </w:tr>
            <w:tr w:rsidR="00306964" w14:paraId="56F9EF11" w14:textId="77777777" w:rsidTr="00D04113">
              <w:tc>
                <w:tcPr>
                  <w:tcW w:w="1158" w:type="dxa"/>
                </w:tcPr>
                <w:p w14:paraId="47D48CA5" w14:textId="12C59E42" w:rsidR="00306964" w:rsidRDefault="00306964" w:rsidP="00306964">
                  <w:pPr>
                    <w:ind w:leftChars="93" w:left="541" w:hangingChars="165" w:hanging="346"/>
                  </w:pPr>
                  <w:r>
                    <w:t>1.0</w:t>
                  </w:r>
                </w:p>
              </w:tc>
              <w:tc>
                <w:tcPr>
                  <w:tcW w:w="1981" w:type="dxa"/>
                </w:tcPr>
                <w:p w14:paraId="402478B3" w14:textId="17A679F8" w:rsidR="00306964" w:rsidRDefault="00306964" w:rsidP="00306964">
                  <w:pPr>
                    <w:ind w:leftChars="86" w:left="542" w:hangingChars="172" w:hanging="361"/>
                  </w:pPr>
                  <w:r>
                    <w:t>2023.3.7</w:t>
                  </w:r>
                </w:p>
              </w:tc>
              <w:tc>
                <w:tcPr>
                  <w:tcW w:w="1641" w:type="dxa"/>
                </w:tcPr>
                <w:p w14:paraId="523744F1" w14:textId="68A1CD79" w:rsidR="00306964" w:rsidRDefault="00306964" w:rsidP="00306964">
                  <w:pPr>
                    <w:ind w:leftChars="52" w:left="542" w:hangingChars="206" w:hanging="433"/>
                  </w:pPr>
                  <w:r>
                    <w:rPr>
                      <w:rFonts w:hint="eastAsia"/>
                    </w:rPr>
                    <w:t>Bonnie</w:t>
                  </w:r>
                </w:p>
              </w:tc>
              <w:tc>
                <w:tcPr>
                  <w:tcW w:w="3002" w:type="dxa"/>
                </w:tcPr>
                <w:p w14:paraId="2D5CAA31" w14:textId="22548582" w:rsidR="00306964" w:rsidRDefault="00306964" w:rsidP="00306964">
                  <w:pPr>
                    <w:ind w:leftChars="46" w:left="97"/>
                  </w:pPr>
                  <w:r w:rsidRPr="00816D53">
                    <w:t>Add Order Grid Codes to Locations</w:t>
                  </w:r>
                </w:p>
              </w:tc>
            </w:tr>
            <w:tr w:rsidR="006B7EA1" w14:paraId="6EC9028A" w14:textId="77777777" w:rsidTr="00D04113">
              <w:tc>
                <w:tcPr>
                  <w:tcW w:w="1158" w:type="dxa"/>
                </w:tcPr>
                <w:p w14:paraId="4D555423" w14:textId="7BB38D92" w:rsidR="006B7EA1" w:rsidRDefault="006B7EA1" w:rsidP="006B7EA1">
                  <w:pPr>
                    <w:ind w:leftChars="93" w:left="541" w:hangingChars="165" w:hanging="346"/>
                  </w:pPr>
                  <w:ins w:id="4482" w:author="Bonnie Yang" w:date="2023-05-31T17:01:00Z">
                    <w:r>
                      <w:t>1.1</w:t>
                    </w:r>
                  </w:ins>
                </w:p>
              </w:tc>
              <w:tc>
                <w:tcPr>
                  <w:tcW w:w="1981" w:type="dxa"/>
                </w:tcPr>
                <w:p w14:paraId="5D89B14F" w14:textId="4BE5E161" w:rsidR="006B7EA1" w:rsidRDefault="006B7EA1" w:rsidP="006B7EA1">
                  <w:pPr>
                    <w:ind w:leftChars="86" w:left="542" w:hangingChars="172" w:hanging="361"/>
                  </w:pPr>
                  <w:ins w:id="4483" w:author="Bonnie Yang" w:date="2023-05-31T17:01:00Z">
                    <w:r>
                      <w:t>2023.5.31</w:t>
                    </w:r>
                  </w:ins>
                </w:p>
              </w:tc>
              <w:tc>
                <w:tcPr>
                  <w:tcW w:w="1641" w:type="dxa"/>
                </w:tcPr>
                <w:p w14:paraId="06640170" w14:textId="198962F2" w:rsidR="006B7EA1" w:rsidRDefault="006B7EA1" w:rsidP="006B7EA1">
                  <w:pPr>
                    <w:ind w:leftChars="52" w:left="542" w:hangingChars="206" w:hanging="433"/>
                  </w:pPr>
                  <w:ins w:id="4484" w:author="Bonnie Yang" w:date="2023-05-31T17:01:00Z">
                    <w:r>
                      <w:rPr>
                        <w:rFonts w:hint="eastAsia"/>
                      </w:rPr>
                      <w:t>Bonnie</w:t>
                    </w:r>
                  </w:ins>
                </w:p>
              </w:tc>
              <w:tc>
                <w:tcPr>
                  <w:tcW w:w="3002" w:type="dxa"/>
                </w:tcPr>
                <w:p w14:paraId="4597E214" w14:textId="7E6B6A35" w:rsidR="006B7EA1" w:rsidRDefault="006B7EA1" w:rsidP="006B7EA1">
                  <w:pPr>
                    <w:ind w:leftChars="-1" w:hanging="2"/>
                  </w:pPr>
                  <w:ins w:id="4485" w:author="Bonnie Yang" w:date="2023-05-31T17:01:00Z">
                    <w:r w:rsidRPr="006B7EA1">
                      <w:t>Add Address to Facilities</w:t>
                    </w:r>
                  </w:ins>
                </w:p>
              </w:tc>
            </w:tr>
            <w:tr w:rsidR="006B7EA1" w14:paraId="5990AFBA" w14:textId="77777777" w:rsidTr="00D04113">
              <w:tc>
                <w:tcPr>
                  <w:tcW w:w="1158" w:type="dxa"/>
                </w:tcPr>
                <w:p w14:paraId="307349D7" w14:textId="77777777" w:rsidR="006B7EA1" w:rsidRDefault="006B7EA1" w:rsidP="006B7EA1">
                  <w:pPr>
                    <w:ind w:leftChars="93" w:left="541" w:hangingChars="165" w:hanging="346"/>
                  </w:pPr>
                </w:p>
              </w:tc>
              <w:tc>
                <w:tcPr>
                  <w:tcW w:w="1981" w:type="dxa"/>
                </w:tcPr>
                <w:p w14:paraId="51E4918D" w14:textId="77777777" w:rsidR="006B7EA1" w:rsidRDefault="006B7EA1" w:rsidP="006B7EA1">
                  <w:pPr>
                    <w:ind w:leftChars="86" w:left="542" w:hangingChars="172" w:hanging="361"/>
                  </w:pPr>
                </w:p>
              </w:tc>
              <w:tc>
                <w:tcPr>
                  <w:tcW w:w="1641" w:type="dxa"/>
                </w:tcPr>
                <w:p w14:paraId="48B09CE6" w14:textId="77777777" w:rsidR="006B7EA1" w:rsidRDefault="006B7EA1" w:rsidP="006B7EA1">
                  <w:pPr>
                    <w:ind w:leftChars="52" w:left="542" w:hangingChars="206" w:hanging="433"/>
                  </w:pPr>
                </w:p>
              </w:tc>
              <w:tc>
                <w:tcPr>
                  <w:tcW w:w="3002" w:type="dxa"/>
                </w:tcPr>
                <w:p w14:paraId="3A7FF2C1" w14:textId="77777777" w:rsidR="006B7EA1" w:rsidRDefault="006B7EA1" w:rsidP="006B7EA1">
                  <w:pPr>
                    <w:ind w:leftChars="103" w:left="541" w:hangingChars="155" w:hanging="325"/>
                  </w:pPr>
                </w:p>
              </w:tc>
            </w:tr>
          </w:tbl>
          <w:p w14:paraId="1EB255B4" w14:textId="77777777" w:rsidR="000516FB" w:rsidRDefault="000516FB" w:rsidP="00D04113">
            <w:pPr>
              <w:ind w:leftChars="258" w:left="542"/>
            </w:pPr>
          </w:p>
        </w:tc>
      </w:tr>
      <w:tr w:rsidR="000516FB" w:rsidRPr="00452515" w14:paraId="3ADC9ACB" w14:textId="77777777" w:rsidTr="00C15A69">
        <w:tc>
          <w:tcPr>
            <w:tcW w:w="8008" w:type="dxa"/>
          </w:tcPr>
          <w:p w14:paraId="0BAE5AC3" w14:textId="77777777" w:rsidR="000516FB" w:rsidRPr="00452515" w:rsidRDefault="000516FB" w:rsidP="00D04113">
            <w:pPr>
              <w:ind w:leftChars="12" w:left="542" w:hangingChars="246" w:hanging="517"/>
            </w:pPr>
            <w:r w:rsidRPr="00452515">
              <w:t xml:space="preserve">Stakeholder: </w:t>
            </w:r>
            <w:r>
              <w:t>User with privilege</w:t>
            </w:r>
          </w:p>
        </w:tc>
      </w:tr>
      <w:tr w:rsidR="000516FB" w:rsidRPr="00DD3CB0" w14:paraId="05EBE1A8" w14:textId="77777777" w:rsidTr="00C15A69">
        <w:tc>
          <w:tcPr>
            <w:tcW w:w="8008" w:type="dxa"/>
          </w:tcPr>
          <w:p w14:paraId="3C2B412D" w14:textId="77777777" w:rsidR="000516FB" w:rsidRDefault="000516FB" w:rsidP="00D04113">
            <w:pPr>
              <w:ind w:leftChars="12" w:left="542" w:hangingChars="246" w:hanging="517"/>
            </w:pPr>
            <w:r w:rsidRPr="00452515">
              <w:t xml:space="preserve">Pre-Condition: </w:t>
            </w:r>
          </w:p>
          <w:p w14:paraId="6270369C" w14:textId="77777777" w:rsidR="000516FB" w:rsidRPr="00DD3CB0" w:rsidRDefault="000516FB" w:rsidP="00D04113">
            <w:pPr>
              <w:ind w:leftChars="12" w:left="542" w:hangingChars="246" w:hanging="517"/>
              <w:rPr>
                <w:rFonts w:ascii="Arial" w:hAnsi="Arial" w:cs="Arial"/>
                <w:sz w:val="20"/>
                <w:szCs w:val="20"/>
              </w:rPr>
            </w:pPr>
            <w:r>
              <w:t>The user goes to the page</w:t>
            </w:r>
            <w:r w:rsidRPr="00DD3CB0">
              <w:rPr>
                <w:rFonts w:ascii="Arial" w:hAnsi="Arial" w:cs="Arial"/>
                <w:sz w:val="20"/>
                <w:szCs w:val="20"/>
              </w:rPr>
              <w:t xml:space="preserve"> </w:t>
            </w:r>
          </w:p>
        </w:tc>
      </w:tr>
      <w:tr w:rsidR="000516FB" w:rsidRPr="00880167" w14:paraId="620154FB" w14:textId="77777777" w:rsidTr="00C15A69">
        <w:tc>
          <w:tcPr>
            <w:tcW w:w="8008" w:type="dxa"/>
          </w:tcPr>
          <w:p w14:paraId="13EE2478" w14:textId="77777777" w:rsidR="000516FB" w:rsidRDefault="000516FB" w:rsidP="00C15A69">
            <w:pPr>
              <w:ind w:leftChars="12" w:left="542" w:hangingChars="246" w:hanging="517"/>
              <w:rPr>
                <w:b/>
                <w:bCs/>
              </w:rPr>
            </w:pPr>
            <w:r w:rsidRPr="007E5822">
              <w:rPr>
                <w:rFonts w:hint="eastAsia"/>
                <w:b/>
                <w:bCs/>
              </w:rPr>
              <w:t>Main Scenario:</w:t>
            </w:r>
          </w:p>
          <w:p w14:paraId="0F44EB3E" w14:textId="1D92AC41" w:rsidR="00C15A69" w:rsidRPr="00C15A69" w:rsidRDefault="00C15A69" w:rsidP="00C15A69">
            <w:pPr>
              <w:ind w:leftChars="12" w:left="542" w:hangingChars="246" w:hanging="517"/>
              <w:rPr>
                <w:b/>
                <w:bCs/>
              </w:rPr>
            </w:pPr>
            <w:r w:rsidRPr="00C15A69">
              <w:rPr>
                <w:b/>
                <w:bCs/>
              </w:rPr>
              <w:t>https://wonder.atlassian.net/wiki/x/v4If_w</w:t>
            </w:r>
          </w:p>
        </w:tc>
      </w:tr>
      <w:tr w:rsidR="000516FB" w:rsidRPr="00452515" w14:paraId="16F686E8" w14:textId="77777777" w:rsidTr="00C15A69">
        <w:tc>
          <w:tcPr>
            <w:tcW w:w="8008" w:type="dxa"/>
          </w:tcPr>
          <w:p w14:paraId="68260882" w14:textId="77777777" w:rsidR="000516FB" w:rsidRPr="007E5822" w:rsidRDefault="000516FB" w:rsidP="00D04113">
            <w:pPr>
              <w:ind w:left="542" w:hangingChars="258" w:hanging="542"/>
              <w:rPr>
                <w:b/>
                <w:bCs/>
              </w:rPr>
            </w:pPr>
            <w:r w:rsidRPr="007E5822">
              <w:rPr>
                <w:b/>
                <w:bCs/>
              </w:rPr>
              <w:t>Extend Scenario:</w:t>
            </w:r>
          </w:p>
          <w:p w14:paraId="16214F93" w14:textId="77777777" w:rsidR="000516FB" w:rsidRPr="007E5822" w:rsidRDefault="000516FB" w:rsidP="00D04113">
            <w:pPr>
              <w:ind w:left="542" w:hangingChars="258" w:hanging="542"/>
              <w:rPr>
                <w:b/>
                <w:bCs/>
              </w:rPr>
            </w:pPr>
          </w:p>
        </w:tc>
      </w:tr>
      <w:tr w:rsidR="000516FB" w:rsidRPr="00452515" w14:paraId="38D8CCB8" w14:textId="77777777" w:rsidTr="00C15A69">
        <w:tc>
          <w:tcPr>
            <w:tcW w:w="8008" w:type="dxa"/>
          </w:tcPr>
          <w:p w14:paraId="0AA23738" w14:textId="77777777" w:rsidR="000516FB" w:rsidRPr="007E5822" w:rsidRDefault="000516FB" w:rsidP="00D04113">
            <w:pPr>
              <w:ind w:left="542" w:hangingChars="258" w:hanging="542"/>
              <w:rPr>
                <w:b/>
                <w:bCs/>
              </w:rPr>
            </w:pPr>
            <w:r w:rsidRPr="007E5822">
              <w:rPr>
                <w:b/>
                <w:bCs/>
              </w:rPr>
              <w:t>Exception Scenario:</w:t>
            </w:r>
          </w:p>
          <w:p w14:paraId="0C2D1705" w14:textId="77777777" w:rsidR="000516FB" w:rsidRPr="007E5822" w:rsidRDefault="000516FB" w:rsidP="00D04113">
            <w:pPr>
              <w:ind w:left="542" w:hangingChars="258" w:hanging="542"/>
              <w:rPr>
                <w:b/>
                <w:bCs/>
              </w:rPr>
            </w:pPr>
          </w:p>
        </w:tc>
      </w:tr>
      <w:tr w:rsidR="000516FB" w:rsidRPr="00452515" w14:paraId="5D8A350E" w14:textId="77777777" w:rsidTr="00C15A69">
        <w:tc>
          <w:tcPr>
            <w:tcW w:w="8008" w:type="dxa"/>
          </w:tcPr>
          <w:p w14:paraId="703287A2" w14:textId="77777777" w:rsidR="000516FB" w:rsidRPr="00452515" w:rsidRDefault="000516FB" w:rsidP="00D04113">
            <w:pPr>
              <w:ind w:left="542" w:hangingChars="258" w:hanging="542"/>
            </w:pPr>
            <w:r w:rsidRPr="00452515">
              <w:t>Notes:</w:t>
            </w:r>
          </w:p>
        </w:tc>
      </w:tr>
      <w:tr w:rsidR="000516FB" w:rsidRPr="00452515" w14:paraId="30033C2E" w14:textId="77777777" w:rsidTr="00C15A69">
        <w:tc>
          <w:tcPr>
            <w:tcW w:w="8008" w:type="dxa"/>
          </w:tcPr>
          <w:p w14:paraId="1A2246CF" w14:textId="77777777" w:rsidR="000516FB" w:rsidRPr="00452515" w:rsidRDefault="000516FB" w:rsidP="00D04113">
            <w:pPr>
              <w:ind w:left="542" w:hangingChars="258" w:hanging="542"/>
            </w:pPr>
            <w:r w:rsidRPr="00452515">
              <w:t>Q/A:</w:t>
            </w:r>
          </w:p>
        </w:tc>
      </w:tr>
    </w:tbl>
    <w:p w14:paraId="79CE3536" w14:textId="3B1C27CA" w:rsidR="00CC2484" w:rsidRDefault="00CC2484" w:rsidP="00C816C3"/>
    <w:p w14:paraId="422F3EC2" w14:textId="30937CFC" w:rsidR="000516FB" w:rsidRDefault="000516FB" w:rsidP="00C816C3"/>
    <w:p w14:paraId="3AD9BB9E" w14:textId="30DF463B" w:rsidR="000516FB" w:rsidRDefault="00C15A69" w:rsidP="00306964">
      <w:pPr>
        <w:pStyle w:val="Heading2"/>
        <w:numPr>
          <w:ilvl w:val="1"/>
          <w:numId w:val="1799"/>
        </w:numPr>
        <w:jc w:val="left"/>
      </w:pPr>
      <w:r>
        <w:rPr>
          <w:rStyle w:val="Heading2Char"/>
          <w:rFonts w:hint="eastAsia"/>
        </w:rPr>
        <w:t>Tran-</w:t>
      </w:r>
      <w:r w:rsidR="000516FB" w:rsidRPr="00236123">
        <w:rPr>
          <w:rStyle w:val="Heading2Char"/>
        </w:rPr>
        <w:t>MS1</w:t>
      </w:r>
      <w:r w:rsidR="000516FB">
        <w:t>3</w:t>
      </w:r>
      <w:r w:rsidR="000516FB" w:rsidRPr="000B5BC1">
        <w:t>-</w:t>
      </w:r>
      <w:r w:rsidR="000516FB">
        <w:t>1</w:t>
      </w:r>
      <w:r w:rsidR="00306964">
        <w:t>3</w:t>
      </w:r>
      <w:r w:rsidR="000516FB" w:rsidRPr="000B5BC1">
        <w:t xml:space="preserve"> </w:t>
      </w:r>
      <w:r w:rsidR="000516FB">
        <w:t>Kitchen</w:t>
      </w:r>
      <w:r w:rsidR="00306964">
        <w:t xml:space="preserve">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0516FB" w:rsidRPr="00452515" w14:paraId="59D2B3BC" w14:textId="77777777" w:rsidTr="00C15A69">
        <w:tc>
          <w:tcPr>
            <w:tcW w:w="8008" w:type="dxa"/>
          </w:tcPr>
          <w:p w14:paraId="2F75EB5A" w14:textId="4BCECDE4" w:rsidR="000516FB" w:rsidRPr="00452515" w:rsidRDefault="000516FB" w:rsidP="00D04113">
            <w:pPr>
              <w:ind w:leftChars="12" w:left="542" w:hangingChars="246" w:hanging="517"/>
            </w:pPr>
            <w:r>
              <w:rPr>
                <w:b/>
                <w:bCs/>
              </w:rPr>
              <w:t>MS</w:t>
            </w:r>
            <w:r w:rsidRPr="00B15AF3">
              <w:rPr>
                <w:b/>
                <w:bCs/>
              </w:rPr>
              <w:t>1</w:t>
            </w:r>
            <w:r>
              <w:rPr>
                <w:b/>
                <w:bCs/>
              </w:rPr>
              <w:t>3</w:t>
            </w:r>
            <w:r w:rsidRPr="00B15AF3">
              <w:rPr>
                <w:b/>
                <w:bCs/>
              </w:rPr>
              <w:t>-1</w:t>
            </w:r>
            <w:r w:rsidR="00306964">
              <w:rPr>
                <w:b/>
                <w:bCs/>
              </w:rPr>
              <w:t xml:space="preserve">3 </w:t>
            </w:r>
            <w:r w:rsidR="00306964" w:rsidRPr="00306964">
              <w:rPr>
                <w:b/>
                <w:bCs/>
              </w:rPr>
              <w:t>Kitchen</w:t>
            </w:r>
          </w:p>
        </w:tc>
      </w:tr>
      <w:tr w:rsidR="000516FB" w14:paraId="1B23DCB1" w14:textId="77777777" w:rsidTr="00C15A69">
        <w:tc>
          <w:tcPr>
            <w:tcW w:w="8008" w:type="dxa"/>
          </w:tcPr>
          <w:p w14:paraId="03461D8D" w14:textId="77777777" w:rsidR="000516FB" w:rsidRDefault="000516FB" w:rsidP="00D04113">
            <w:pPr>
              <w:ind w:leftChars="12" w:left="542" w:hangingChars="246" w:hanging="517"/>
            </w:pPr>
            <w:r>
              <w:t>Version history</w:t>
            </w:r>
          </w:p>
          <w:tbl>
            <w:tblPr>
              <w:tblStyle w:val="TableGrid"/>
              <w:tblW w:w="0" w:type="auto"/>
              <w:tblLook w:val="04A0" w:firstRow="1" w:lastRow="0" w:firstColumn="1" w:lastColumn="0" w:noHBand="0" w:noVBand="1"/>
            </w:tblPr>
            <w:tblGrid>
              <w:gridCol w:w="1158"/>
              <w:gridCol w:w="1981"/>
              <w:gridCol w:w="1641"/>
              <w:gridCol w:w="3002"/>
            </w:tblGrid>
            <w:tr w:rsidR="000516FB" w14:paraId="5597CB2B" w14:textId="77777777" w:rsidTr="00C15A69">
              <w:tc>
                <w:tcPr>
                  <w:tcW w:w="1158" w:type="dxa"/>
                </w:tcPr>
                <w:p w14:paraId="33E84D11" w14:textId="77777777" w:rsidR="000516FB" w:rsidRDefault="000516FB" w:rsidP="00D04113">
                  <w:pPr>
                    <w:ind w:leftChars="93" w:left="541" w:hangingChars="165" w:hanging="346"/>
                  </w:pPr>
                  <w:r>
                    <w:rPr>
                      <w:rFonts w:hint="eastAsia"/>
                    </w:rPr>
                    <w:t>V</w:t>
                  </w:r>
                  <w:r>
                    <w:t>ersion</w:t>
                  </w:r>
                </w:p>
              </w:tc>
              <w:tc>
                <w:tcPr>
                  <w:tcW w:w="1981" w:type="dxa"/>
                </w:tcPr>
                <w:p w14:paraId="71E14A69" w14:textId="77777777" w:rsidR="000516FB" w:rsidRDefault="000516FB" w:rsidP="00D04113">
                  <w:pPr>
                    <w:ind w:leftChars="86" w:left="542" w:hangingChars="172" w:hanging="361"/>
                  </w:pPr>
                  <w:r>
                    <w:rPr>
                      <w:rFonts w:hint="eastAsia"/>
                    </w:rPr>
                    <w:t>U</w:t>
                  </w:r>
                  <w:r>
                    <w:t>pdated By</w:t>
                  </w:r>
                </w:p>
              </w:tc>
              <w:tc>
                <w:tcPr>
                  <w:tcW w:w="1641" w:type="dxa"/>
                </w:tcPr>
                <w:p w14:paraId="6AF088B1" w14:textId="77777777" w:rsidR="000516FB" w:rsidRDefault="000516FB" w:rsidP="00D04113">
                  <w:pPr>
                    <w:ind w:leftChars="52" w:left="542" w:hangingChars="206" w:hanging="433"/>
                  </w:pPr>
                  <w:r>
                    <w:rPr>
                      <w:rFonts w:hint="eastAsia"/>
                    </w:rPr>
                    <w:t>Date</w:t>
                  </w:r>
                </w:p>
              </w:tc>
              <w:tc>
                <w:tcPr>
                  <w:tcW w:w="3002" w:type="dxa"/>
                </w:tcPr>
                <w:p w14:paraId="28B8D388" w14:textId="77777777" w:rsidR="000516FB" w:rsidRDefault="000516FB" w:rsidP="00D04113">
                  <w:pPr>
                    <w:ind w:leftChars="45" w:left="96" w:hanging="2"/>
                  </w:pPr>
                  <w:r>
                    <w:rPr>
                      <w:rFonts w:hint="eastAsia"/>
                    </w:rPr>
                    <w:t>D</w:t>
                  </w:r>
                  <w:r>
                    <w:t>escription</w:t>
                  </w:r>
                </w:p>
              </w:tc>
            </w:tr>
            <w:tr w:rsidR="00306964" w14:paraId="4FE82E25" w14:textId="77777777" w:rsidTr="00C15A69">
              <w:tc>
                <w:tcPr>
                  <w:tcW w:w="1158" w:type="dxa"/>
                </w:tcPr>
                <w:p w14:paraId="3B5A0464" w14:textId="2351F9FD" w:rsidR="00306964" w:rsidRDefault="00306964" w:rsidP="00306964">
                  <w:pPr>
                    <w:ind w:leftChars="93" w:left="541" w:hangingChars="165" w:hanging="346"/>
                  </w:pPr>
                  <w:r>
                    <w:t>1.0</w:t>
                  </w:r>
                </w:p>
              </w:tc>
              <w:tc>
                <w:tcPr>
                  <w:tcW w:w="1981" w:type="dxa"/>
                </w:tcPr>
                <w:p w14:paraId="07674D05" w14:textId="79C23186" w:rsidR="00306964" w:rsidRDefault="00306964" w:rsidP="00306964">
                  <w:pPr>
                    <w:ind w:leftChars="86" w:left="542" w:hangingChars="172" w:hanging="361"/>
                  </w:pPr>
                  <w:r>
                    <w:t>2023.3.7</w:t>
                  </w:r>
                </w:p>
              </w:tc>
              <w:tc>
                <w:tcPr>
                  <w:tcW w:w="1641" w:type="dxa"/>
                </w:tcPr>
                <w:p w14:paraId="21026061" w14:textId="29F2D48C" w:rsidR="00306964" w:rsidRDefault="00306964" w:rsidP="00306964">
                  <w:pPr>
                    <w:ind w:leftChars="52" w:left="542" w:hangingChars="206" w:hanging="433"/>
                  </w:pPr>
                  <w:r>
                    <w:rPr>
                      <w:rFonts w:hint="eastAsia"/>
                    </w:rPr>
                    <w:t>Bonnie</w:t>
                  </w:r>
                </w:p>
              </w:tc>
              <w:tc>
                <w:tcPr>
                  <w:tcW w:w="3002" w:type="dxa"/>
                </w:tcPr>
                <w:p w14:paraId="73383F7A" w14:textId="63D0C3DE" w:rsidR="00306964" w:rsidRDefault="00306964" w:rsidP="00306964">
                  <w:pPr>
                    <w:ind w:leftChars="46" w:left="97"/>
                  </w:pPr>
                  <w:r w:rsidRPr="00816D53">
                    <w:t>Add Order Grid Codes to Locations</w:t>
                  </w:r>
                </w:p>
              </w:tc>
            </w:tr>
            <w:tr w:rsidR="00306964" w14:paraId="65937C85" w14:textId="77777777" w:rsidTr="00C15A69">
              <w:tc>
                <w:tcPr>
                  <w:tcW w:w="1158" w:type="dxa"/>
                </w:tcPr>
                <w:p w14:paraId="193F20FA" w14:textId="251FCD8F" w:rsidR="00306964" w:rsidRDefault="00306964" w:rsidP="00306964">
                  <w:pPr>
                    <w:ind w:leftChars="93" w:left="541" w:hangingChars="165" w:hanging="346"/>
                  </w:pPr>
                </w:p>
              </w:tc>
              <w:tc>
                <w:tcPr>
                  <w:tcW w:w="1981" w:type="dxa"/>
                </w:tcPr>
                <w:p w14:paraId="25E0E100" w14:textId="12C4DB5A" w:rsidR="00306964" w:rsidRDefault="00306964" w:rsidP="00306964">
                  <w:pPr>
                    <w:ind w:leftChars="86" w:left="542" w:hangingChars="172" w:hanging="361"/>
                  </w:pPr>
                </w:p>
              </w:tc>
              <w:tc>
                <w:tcPr>
                  <w:tcW w:w="1641" w:type="dxa"/>
                </w:tcPr>
                <w:p w14:paraId="3F249019" w14:textId="77A51288" w:rsidR="00306964" w:rsidRDefault="00306964" w:rsidP="00306964">
                  <w:pPr>
                    <w:ind w:leftChars="52" w:left="542" w:hangingChars="206" w:hanging="433"/>
                  </w:pPr>
                </w:p>
              </w:tc>
              <w:tc>
                <w:tcPr>
                  <w:tcW w:w="3002" w:type="dxa"/>
                </w:tcPr>
                <w:p w14:paraId="78B8D36A" w14:textId="3B604788" w:rsidR="00306964" w:rsidRDefault="00306964" w:rsidP="00306964">
                  <w:pPr>
                    <w:ind w:leftChars="-1" w:hanging="2"/>
                  </w:pPr>
                </w:p>
              </w:tc>
            </w:tr>
            <w:tr w:rsidR="00306964" w14:paraId="501DD234" w14:textId="77777777" w:rsidTr="00C15A69">
              <w:tc>
                <w:tcPr>
                  <w:tcW w:w="1158" w:type="dxa"/>
                </w:tcPr>
                <w:p w14:paraId="661CF3A0" w14:textId="77777777" w:rsidR="00306964" w:rsidRDefault="00306964" w:rsidP="00306964">
                  <w:pPr>
                    <w:ind w:leftChars="93" w:left="541" w:hangingChars="165" w:hanging="346"/>
                  </w:pPr>
                </w:p>
              </w:tc>
              <w:tc>
                <w:tcPr>
                  <w:tcW w:w="1981" w:type="dxa"/>
                </w:tcPr>
                <w:p w14:paraId="7FBB1DE2" w14:textId="77777777" w:rsidR="00306964" w:rsidRDefault="00306964" w:rsidP="00306964">
                  <w:pPr>
                    <w:ind w:leftChars="86" w:left="542" w:hangingChars="172" w:hanging="361"/>
                  </w:pPr>
                </w:p>
              </w:tc>
              <w:tc>
                <w:tcPr>
                  <w:tcW w:w="1641" w:type="dxa"/>
                </w:tcPr>
                <w:p w14:paraId="4876625C" w14:textId="77777777" w:rsidR="00306964" w:rsidRDefault="00306964" w:rsidP="00306964">
                  <w:pPr>
                    <w:ind w:leftChars="52" w:left="542" w:hangingChars="206" w:hanging="433"/>
                  </w:pPr>
                </w:p>
              </w:tc>
              <w:tc>
                <w:tcPr>
                  <w:tcW w:w="3002" w:type="dxa"/>
                </w:tcPr>
                <w:p w14:paraId="00A8359F" w14:textId="77777777" w:rsidR="00306964" w:rsidRDefault="00306964" w:rsidP="00306964">
                  <w:pPr>
                    <w:ind w:leftChars="103" w:left="541" w:hangingChars="155" w:hanging="325"/>
                  </w:pPr>
                </w:p>
              </w:tc>
            </w:tr>
          </w:tbl>
          <w:p w14:paraId="2315ECA3" w14:textId="77777777" w:rsidR="000516FB" w:rsidRDefault="000516FB" w:rsidP="00D04113">
            <w:pPr>
              <w:ind w:leftChars="258" w:left="542"/>
            </w:pPr>
          </w:p>
        </w:tc>
      </w:tr>
      <w:tr w:rsidR="000516FB" w:rsidRPr="00452515" w14:paraId="3BFA80D9" w14:textId="77777777" w:rsidTr="00C15A69">
        <w:tc>
          <w:tcPr>
            <w:tcW w:w="8008" w:type="dxa"/>
          </w:tcPr>
          <w:p w14:paraId="49D643F9" w14:textId="77777777" w:rsidR="000516FB" w:rsidRPr="00452515" w:rsidRDefault="000516FB" w:rsidP="00D04113">
            <w:pPr>
              <w:ind w:leftChars="12" w:left="542" w:hangingChars="246" w:hanging="517"/>
            </w:pPr>
            <w:r w:rsidRPr="00452515">
              <w:t xml:space="preserve">Stakeholder: </w:t>
            </w:r>
            <w:r>
              <w:t>User with privilege</w:t>
            </w:r>
          </w:p>
        </w:tc>
      </w:tr>
      <w:tr w:rsidR="000516FB" w:rsidRPr="00DD3CB0" w14:paraId="44EF40DE" w14:textId="77777777" w:rsidTr="00C15A69">
        <w:tc>
          <w:tcPr>
            <w:tcW w:w="8008" w:type="dxa"/>
          </w:tcPr>
          <w:p w14:paraId="142DD30F" w14:textId="77777777" w:rsidR="000516FB" w:rsidRDefault="000516FB" w:rsidP="00D04113">
            <w:pPr>
              <w:ind w:leftChars="12" w:left="542" w:hangingChars="246" w:hanging="517"/>
            </w:pPr>
            <w:r w:rsidRPr="00452515">
              <w:t xml:space="preserve">Pre-Condition: </w:t>
            </w:r>
          </w:p>
          <w:p w14:paraId="3D06B234" w14:textId="77777777" w:rsidR="000516FB" w:rsidRPr="00DD3CB0" w:rsidRDefault="000516FB" w:rsidP="00D04113">
            <w:pPr>
              <w:ind w:leftChars="12" w:left="542" w:hangingChars="246" w:hanging="517"/>
              <w:rPr>
                <w:rFonts w:ascii="Arial" w:hAnsi="Arial" w:cs="Arial"/>
                <w:sz w:val="20"/>
                <w:szCs w:val="20"/>
              </w:rPr>
            </w:pPr>
            <w:r>
              <w:t>The user goes to the page</w:t>
            </w:r>
            <w:r w:rsidRPr="00DD3CB0">
              <w:rPr>
                <w:rFonts w:ascii="Arial" w:hAnsi="Arial" w:cs="Arial"/>
                <w:sz w:val="20"/>
                <w:szCs w:val="20"/>
              </w:rPr>
              <w:t xml:space="preserve"> </w:t>
            </w:r>
          </w:p>
        </w:tc>
      </w:tr>
      <w:tr w:rsidR="000516FB" w:rsidRPr="00880167" w14:paraId="6F5C67A0" w14:textId="77777777" w:rsidTr="00C15A69">
        <w:tc>
          <w:tcPr>
            <w:tcW w:w="8008" w:type="dxa"/>
          </w:tcPr>
          <w:p w14:paraId="29986588" w14:textId="77777777" w:rsidR="000516FB" w:rsidRPr="007E5822" w:rsidRDefault="000516FB" w:rsidP="00D04113">
            <w:pPr>
              <w:ind w:leftChars="12" w:left="542" w:hangingChars="246" w:hanging="517"/>
              <w:rPr>
                <w:b/>
                <w:bCs/>
              </w:rPr>
            </w:pPr>
            <w:r w:rsidRPr="007E5822">
              <w:rPr>
                <w:rFonts w:hint="eastAsia"/>
                <w:b/>
                <w:bCs/>
              </w:rPr>
              <w:t>Main Scenario:</w:t>
            </w:r>
          </w:p>
          <w:p w14:paraId="33A8D767" w14:textId="20C542B0" w:rsidR="006A1662" w:rsidRPr="00752CDE" w:rsidRDefault="00C15A69" w:rsidP="00C15A69">
            <w:pPr>
              <w:pStyle w:val="NoSpacing"/>
              <w:ind w:left="0"/>
            </w:pPr>
            <w:r w:rsidRPr="00C15A69">
              <w:t>https://wonder.atlassian.net/wiki/x/MoIk_w</w:t>
            </w:r>
          </w:p>
        </w:tc>
      </w:tr>
      <w:tr w:rsidR="000516FB" w:rsidRPr="00452515" w14:paraId="0021B9E3" w14:textId="77777777" w:rsidTr="00C15A69">
        <w:tc>
          <w:tcPr>
            <w:tcW w:w="8008" w:type="dxa"/>
          </w:tcPr>
          <w:p w14:paraId="470063D4" w14:textId="77777777" w:rsidR="000516FB" w:rsidRPr="007E5822" w:rsidRDefault="000516FB" w:rsidP="00D04113">
            <w:pPr>
              <w:ind w:left="542" w:hangingChars="258" w:hanging="542"/>
              <w:rPr>
                <w:b/>
                <w:bCs/>
              </w:rPr>
            </w:pPr>
            <w:r w:rsidRPr="007E5822">
              <w:rPr>
                <w:b/>
                <w:bCs/>
              </w:rPr>
              <w:t>Extend Scenario:</w:t>
            </w:r>
          </w:p>
          <w:p w14:paraId="75029BD9" w14:textId="77777777" w:rsidR="000516FB" w:rsidRPr="007E5822" w:rsidRDefault="000516FB" w:rsidP="00D04113">
            <w:pPr>
              <w:ind w:left="542" w:hangingChars="258" w:hanging="542"/>
              <w:rPr>
                <w:b/>
                <w:bCs/>
              </w:rPr>
            </w:pPr>
          </w:p>
        </w:tc>
      </w:tr>
      <w:tr w:rsidR="000516FB" w:rsidRPr="00452515" w14:paraId="516BF32D" w14:textId="77777777" w:rsidTr="00C15A69">
        <w:tc>
          <w:tcPr>
            <w:tcW w:w="8008" w:type="dxa"/>
          </w:tcPr>
          <w:p w14:paraId="28E4FC3A" w14:textId="77777777" w:rsidR="000516FB" w:rsidRPr="007E5822" w:rsidRDefault="000516FB" w:rsidP="00D04113">
            <w:pPr>
              <w:ind w:left="542" w:hangingChars="258" w:hanging="542"/>
              <w:rPr>
                <w:b/>
                <w:bCs/>
              </w:rPr>
            </w:pPr>
            <w:r w:rsidRPr="007E5822">
              <w:rPr>
                <w:b/>
                <w:bCs/>
              </w:rPr>
              <w:t>Exception Scenario:</w:t>
            </w:r>
          </w:p>
          <w:p w14:paraId="73AD10D7" w14:textId="77777777" w:rsidR="000516FB" w:rsidRPr="007E5822" w:rsidRDefault="000516FB" w:rsidP="00D04113">
            <w:pPr>
              <w:ind w:left="542" w:hangingChars="258" w:hanging="542"/>
              <w:rPr>
                <w:b/>
                <w:bCs/>
              </w:rPr>
            </w:pPr>
          </w:p>
        </w:tc>
      </w:tr>
      <w:tr w:rsidR="000516FB" w:rsidRPr="00452515" w14:paraId="4A2CA09B" w14:textId="77777777" w:rsidTr="00C15A69">
        <w:tc>
          <w:tcPr>
            <w:tcW w:w="8008" w:type="dxa"/>
          </w:tcPr>
          <w:p w14:paraId="355CF4EB" w14:textId="77777777" w:rsidR="000516FB" w:rsidRPr="00452515" w:rsidRDefault="000516FB" w:rsidP="00D04113">
            <w:pPr>
              <w:ind w:left="542" w:hangingChars="258" w:hanging="542"/>
            </w:pPr>
            <w:r w:rsidRPr="00452515">
              <w:lastRenderedPageBreak/>
              <w:t>Notes:</w:t>
            </w:r>
          </w:p>
        </w:tc>
      </w:tr>
      <w:tr w:rsidR="000516FB" w:rsidRPr="00452515" w14:paraId="605DF257" w14:textId="77777777" w:rsidTr="00C15A69">
        <w:tc>
          <w:tcPr>
            <w:tcW w:w="8008" w:type="dxa"/>
          </w:tcPr>
          <w:p w14:paraId="2D1A2DDB" w14:textId="77777777" w:rsidR="000516FB" w:rsidRPr="00452515" w:rsidRDefault="000516FB" w:rsidP="00D04113">
            <w:pPr>
              <w:ind w:left="542" w:hangingChars="258" w:hanging="542"/>
            </w:pPr>
            <w:r w:rsidRPr="00452515">
              <w:t>Q/A:</w:t>
            </w:r>
          </w:p>
        </w:tc>
      </w:tr>
    </w:tbl>
    <w:p w14:paraId="252E8FC3" w14:textId="77777777" w:rsidR="000516FB" w:rsidRDefault="000516FB" w:rsidP="00C816C3"/>
    <w:p w14:paraId="4A4E8933" w14:textId="1FA68A95" w:rsidR="007E5822" w:rsidRDefault="00915EB4" w:rsidP="006A1662">
      <w:pPr>
        <w:pStyle w:val="Heading2"/>
        <w:rPr>
          <w:ins w:id="4486" w:author="Bonnie Yang" w:date="2023-11-16T20:35:00Z"/>
        </w:rPr>
      </w:pPr>
      <w:r>
        <w:rPr>
          <w:rFonts w:hint="eastAsia"/>
        </w:rPr>
        <w:t>Tran-</w:t>
      </w:r>
      <w:r w:rsidR="006A1662">
        <w:rPr>
          <w:rFonts w:hint="eastAsia"/>
        </w:rPr>
        <w:t>M</w:t>
      </w:r>
      <w:r w:rsidR="006A1662">
        <w:t>S13-14 Printer Route</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6A1662" w:rsidRPr="00E97505" w14:paraId="6D892D5D" w14:textId="77777777" w:rsidTr="00915EB4">
        <w:tc>
          <w:tcPr>
            <w:tcW w:w="8008" w:type="dxa"/>
          </w:tcPr>
          <w:p w14:paraId="02074FB3" w14:textId="7289CF5C" w:rsidR="006A1662" w:rsidRPr="00E97505" w:rsidRDefault="006A1662" w:rsidP="00571CBA">
            <w:pPr>
              <w:rPr>
                <w:rStyle w:val="Strong"/>
              </w:rPr>
            </w:pPr>
            <w:r w:rsidRPr="00B05CAC">
              <w:rPr>
                <w:rStyle w:val="Strong"/>
              </w:rPr>
              <w:t>MS</w:t>
            </w:r>
            <w:r>
              <w:rPr>
                <w:rStyle w:val="Strong"/>
              </w:rPr>
              <w:t xml:space="preserve"> 13-14 Printer Route</w:t>
            </w:r>
          </w:p>
        </w:tc>
      </w:tr>
      <w:tr w:rsidR="006A1662" w14:paraId="05A54D9A" w14:textId="77777777" w:rsidTr="00915EB4">
        <w:tc>
          <w:tcPr>
            <w:tcW w:w="8008" w:type="dxa"/>
          </w:tcPr>
          <w:p w14:paraId="429E307D" w14:textId="77777777" w:rsidR="006A1662" w:rsidRPr="00E97505" w:rsidRDefault="006A1662" w:rsidP="00571CBA">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6A1662" w14:paraId="1F58FA79" w14:textId="77777777" w:rsidTr="00571CBA">
              <w:trPr>
                <w:jc w:val="center"/>
              </w:trPr>
              <w:tc>
                <w:tcPr>
                  <w:tcW w:w="1169" w:type="dxa"/>
                </w:tcPr>
                <w:p w14:paraId="49B704F3" w14:textId="77777777" w:rsidR="006A1662" w:rsidRPr="007A35F7" w:rsidRDefault="006A1662" w:rsidP="00571CBA">
                  <w:pPr>
                    <w:rPr>
                      <w:rFonts w:ascii="Arial" w:hAnsi="Arial" w:cs="Arial"/>
                    </w:rPr>
                  </w:pPr>
                  <w:r w:rsidRPr="007A35F7">
                    <w:rPr>
                      <w:rFonts w:ascii="Arial" w:hAnsi="Arial" w:cs="Arial"/>
                    </w:rPr>
                    <w:t>Version</w:t>
                  </w:r>
                </w:p>
              </w:tc>
              <w:tc>
                <w:tcPr>
                  <w:tcW w:w="1357" w:type="dxa"/>
                </w:tcPr>
                <w:p w14:paraId="0D45BA71" w14:textId="77777777" w:rsidR="006A1662" w:rsidRPr="007A35F7" w:rsidRDefault="006A1662" w:rsidP="00571CBA">
                  <w:pPr>
                    <w:rPr>
                      <w:rFonts w:ascii="Arial" w:hAnsi="Arial" w:cs="Arial"/>
                    </w:rPr>
                  </w:pPr>
                  <w:r w:rsidRPr="007A35F7">
                    <w:rPr>
                      <w:rFonts w:ascii="Arial" w:hAnsi="Arial" w:cs="Arial"/>
                    </w:rPr>
                    <w:t>Date</w:t>
                  </w:r>
                </w:p>
              </w:tc>
              <w:tc>
                <w:tcPr>
                  <w:tcW w:w="1315" w:type="dxa"/>
                </w:tcPr>
                <w:p w14:paraId="470E4490" w14:textId="77777777" w:rsidR="006A1662" w:rsidRPr="007A35F7" w:rsidRDefault="006A1662" w:rsidP="00571CBA">
                  <w:pPr>
                    <w:rPr>
                      <w:rFonts w:ascii="Arial" w:hAnsi="Arial" w:cs="Arial"/>
                    </w:rPr>
                  </w:pPr>
                  <w:r w:rsidRPr="007A35F7">
                    <w:rPr>
                      <w:rFonts w:ascii="Arial" w:hAnsi="Arial" w:cs="Arial"/>
                    </w:rPr>
                    <w:t>Updated By</w:t>
                  </w:r>
                </w:p>
              </w:tc>
              <w:tc>
                <w:tcPr>
                  <w:tcW w:w="3924" w:type="dxa"/>
                </w:tcPr>
                <w:p w14:paraId="0969150B" w14:textId="77777777" w:rsidR="006A1662" w:rsidRPr="007A35F7" w:rsidRDefault="006A1662" w:rsidP="00571CBA">
                  <w:pPr>
                    <w:rPr>
                      <w:rFonts w:ascii="Arial" w:hAnsi="Arial" w:cs="Arial"/>
                    </w:rPr>
                  </w:pPr>
                  <w:r w:rsidRPr="007A35F7">
                    <w:rPr>
                      <w:rFonts w:ascii="Arial" w:hAnsi="Arial" w:cs="Arial"/>
                    </w:rPr>
                    <w:t>Description</w:t>
                  </w:r>
                </w:p>
              </w:tc>
            </w:tr>
            <w:tr w:rsidR="006A1662" w14:paraId="31EAB306" w14:textId="77777777" w:rsidTr="00571CBA">
              <w:trPr>
                <w:jc w:val="center"/>
              </w:trPr>
              <w:tc>
                <w:tcPr>
                  <w:tcW w:w="1169" w:type="dxa"/>
                </w:tcPr>
                <w:p w14:paraId="338DC5A1" w14:textId="77777777" w:rsidR="006A1662" w:rsidRPr="007A35F7" w:rsidRDefault="006A1662" w:rsidP="00571CBA">
                  <w:pPr>
                    <w:rPr>
                      <w:rFonts w:ascii="Arial" w:hAnsi="Arial" w:cs="Arial"/>
                    </w:rPr>
                  </w:pPr>
                  <w:bookmarkStart w:id="4487" w:name="_Hlk207290119"/>
                  <w:r w:rsidRPr="007A35F7">
                    <w:rPr>
                      <w:rFonts w:ascii="Arial" w:hAnsi="Arial" w:cs="Arial"/>
                    </w:rPr>
                    <w:t>1.0</w:t>
                  </w:r>
                </w:p>
              </w:tc>
              <w:tc>
                <w:tcPr>
                  <w:tcW w:w="1357" w:type="dxa"/>
                </w:tcPr>
                <w:p w14:paraId="60E38AE0" w14:textId="23E36F16" w:rsidR="006A1662" w:rsidRPr="007A35F7" w:rsidRDefault="006A1662" w:rsidP="00571CBA">
                  <w:pPr>
                    <w:rPr>
                      <w:rFonts w:ascii="Arial" w:hAnsi="Arial" w:cs="Arial"/>
                    </w:rPr>
                  </w:pPr>
                  <w:r>
                    <w:rPr>
                      <w:rFonts w:ascii="Arial" w:hAnsi="Arial" w:cs="Arial" w:hint="eastAsia"/>
                    </w:rPr>
                    <w:t>2</w:t>
                  </w:r>
                  <w:r>
                    <w:rPr>
                      <w:rFonts w:ascii="Arial" w:hAnsi="Arial" w:cs="Arial"/>
                    </w:rPr>
                    <w:t>023/11/16</w:t>
                  </w:r>
                </w:p>
              </w:tc>
              <w:tc>
                <w:tcPr>
                  <w:tcW w:w="1315" w:type="dxa"/>
                </w:tcPr>
                <w:p w14:paraId="1453A7F7" w14:textId="0E4D8B3F" w:rsidR="006A1662" w:rsidRPr="007A35F7" w:rsidRDefault="006A1662" w:rsidP="00571CBA">
                  <w:pPr>
                    <w:rPr>
                      <w:rFonts w:ascii="Arial" w:hAnsi="Arial" w:cs="Arial"/>
                    </w:rPr>
                  </w:pPr>
                  <w:r>
                    <w:rPr>
                      <w:rFonts w:ascii="Arial" w:hAnsi="Arial" w:cs="Arial" w:hint="eastAsia"/>
                    </w:rPr>
                    <w:t>B</w:t>
                  </w:r>
                  <w:r>
                    <w:rPr>
                      <w:rFonts w:ascii="Arial" w:hAnsi="Arial" w:cs="Arial"/>
                    </w:rPr>
                    <w:t>onnie</w:t>
                  </w:r>
                </w:p>
              </w:tc>
              <w:tc>
                <w:tcPr>
                  <w:tcW w:w="3924" w:type="dxa"/>
                </w:tcPr>
                <w:p w14:paraId="685F7A7B" w14:textId="77777777" w:rsidR="006A1662" w:rsidRPr="007A35F7" w:rsidRDefault="006A1662" w:rsidP="00571CBA">
                  <w:pPr>
                    <w:rPr>
                      <w:rFonts w:ascii="Arial" w:hAnsi="Arial" w:cs="Arial"/>
                    </w:rPr>
                  </w:pPr>
                  <w:r w:rsidRPr="007A35F7">
                    <w:rPr>
                      <w:rFonts w:ascii="Arial" w:hAnsi="Arial" w:cs="Arial"/>
                    </w:rPr>
                    <w:t>First version</w:t>
                  </w:r>
                </w:p>
              </w:tc>
            </w:tr>
            <w:bookmarkEnd w:id="4487"/>
            <w:tr w:rsidR="006A1662" w14:paraId="64BDC169" w14:textId="77777777" w:rsidTr="00571CBA">
              <w:trPr>
                <w:jc w:val="center"/>
              </w:trPr>
              <w:tc>
                <w:tcPr>
                  <w:tcW w:w="1169" w:type="dxa"/>
                </w:tcPr>
                <w:p w14:paraId="13E2CE11" w14:textId="77777777" w:rsidR="006A1662" w:rsidRDefault="006A1662" w:rsidP="00571CBA"/>
              </w:tc>
              <w:tc>
                <w:tcPr>
                  <w:tcW w:w="1357" w:type="dxa"/>
                </w:tcPr>
                <w:p w14:paraId="7F081054" w14:textId="77777777" w:rsidR="006A1662" w:rsidRDefault="006A1662" w:rsidP="00571CBA"/>
              </w:tc>
              <w:tc>
                <w:tcPr>
                  <w:tcW w:w="1315" w:type="dxa"/>
                </w:tcPr>
                <w:p w14:paraId="73676285" w14:textId="77777777" w:rsidR="006A1662" w:rsidRDefault="006A1662" w:rsidP="00571CBA"/>
              </w:tc>
              <w:tc>
                <w:tcPr>
                  <w:tcW w:w="3924" w:type="dxa"/>
                </w:tcPr>
                <w:p w14:paraId="603B79D5" w14:textId="77777777" w:rsidR="006A1662" w:rsidRDefault="006A1662" w:rsidP="00571CBA"/>
              </w:tc>
            </w:tr>
            <w:tr w:rsidR="006A1662" w14:paraId="662B91DD" w14:textId="77777777" w:rsidTr="00571CBA">
              <w:trPr>
                <w:jc w:val="center"/>
              </w:trPr>
              <w:tc>
                <w:tcPr>
                  <w:tcW w:w="1169" w:type="dxa"/>
                </w:tcPr>
                <w:p w14:paraId="5EB1BB99" w14:textId="77777777" w:rsidR="006A1662" w:rsidRDefault="006A1662" w:rsidP="00571CBA"/>
              </w:tc>
              <w:tc>
                <w:tcPr>
                  <w:tcW w:w="1357" w:type="dxa"/>
                </w:tcPr>
                <w:p w14:paraId="6376D058" w14:textId="77777777" w:rsidR="006A1662" w:rsidRDefault="006A1662" w:rsidP="00571CBA"/>
              </w:tc>
              <w:tc>
                <w:tcPr>
                  <w:tcW w:w="1315" w:type="dxa"/>
                </w:tcPr>
                <w:p w14:paraId="6023B228" w14:textId="77777777" w:rsidR="006A1662" w:rsidRDefault="006A1662" w:rsidP="00571CBA"/>
              </w:tc>
              <w:tc>
                <w:tcPr>
                  <w:tcW w:w="3924" w:type="dxa"/>
                </w:tcPr>
                <w:p w14:paraId="5476A1D7" w14:textId="77777777" w:rsidR="006A1662" w:rsidRDefault="006A1662" w:rsidP="00571CBA"/>
              </w:tc>
            </w:tr>
            <w:tr w:rsidR="006A1662" w14:paraId="12B93466" w14:textId="77777777" w:rsidTr="00571CBA">
              <w:trPr>
                <w:jc w:val="center"/>
              </w:trPr>
              <w:tc>
                <w:tcPr>
                  <w:tcW w:w="1169" w:type="dxa"/>
                </w:tcPr>
                <w:p w14:paraId="3087C68B" w14:textId="77777777" w:rsidR="006A1662" w:rsidRDefault="006A1662" w:rsidP="00571CBA"/>
              </w:tc>
              <w:tc>
                <w:tcPr>
                  <w:tcW w:w="1357" w:type="dxa"/>
                </w:tcPr>
                <w:p w14:paraId="63D8949E" w14:textId="77777777" w:rsidR="006A1662" w:rsidRDefault="006A1662" w:rsidP="00571CBA"/>
              </w:tc>
              <w:tc>
                <w:tcPr>
                  <w:tcW w:w="1315" w:type="dxa"/>
                </w:tcPr>
                <w:p w14:paraId="06CA4E3D" w14:textId="77777777" w:rsidR="006A1662" w:rsidRDefault="006A1662" w:rsidP="00571CBA"/>
              </w:tc>
              <w:tc>
                <w:tcPr>
                  <w:tcW w:w="3924" w:type="dxa"/>
                </w:tcPr>
                <w:p w14:paraId="1A282FA9" w14:textId="77777777" w:rsidR="006A1662" w:rsidRPr="00B66734" w:rsidRDefault="006A1662" w:rsidP="00571CBA"/>
              </w:tc>
            </w:tr>
            <w:tr w:rsidR="006A1662" w14:paraId="73B33155" w14:textId="77777777" w:rsidTr="00571CBA">
              <w:trPr>
                <w:jc w:val="center"/>
              </w:trPr>
              <w:tc>
                <w:tcPr>
                  <w:tcW w:w="1169" w:type="dxa"/>
                </w:tcPr>
                <w:p w14:paraId="661BE3E6" w14:textId="77777777" w:rsidR="006A1662" w:rsidRDefault="006A1662" w:rsidP="00571CBA"/>
              </w:tc>
              <w:tc>
                <w:tcPr>
                  <w:tcW w:w="1357" w:type="dxa"/>
                </w:tcPr>
                <w:p w14:paraId="5702ED42" w14:textId="77777777" w:rsidR="006A1662" w:rsidRDefault="006A1662" w:rsidP="00571CBA"/>
              </w:tc>
              <w:tc>
                <w:tcPr>
                  <w:tcW w:w="1315" w:type="dxa"/>
                </w:tcPr>
                <w:p w14:paraId="2654DCBD" w14:textId="77777777" w:rsidR="006A1662" w:rsidRDefault="006A1662" w:rsidP="00571CBA"/>
              </w:tc>
              <w:tc>
                <w:tcPr>
                  <w:tcW w:w="3924" w:type="dxa"/>
                </w:tcPr>
                <w:p w14:paraId="20A4F762" w14:textId="77777777" w:rsidR="006A1662" w:rsidRDefault="006A1662" w:rsidP="00571CBA"/>
              </w:tc>
            </w:tr>
            <w:tr w:rsidR="006A1662" w14:paraId="3BD8B86C" w14:textId="77777777" w:rsidTr="00571CBA">
              <w:trPr>
                <w:jc w:val="center"/>
              </w:trPr>
              <w:tc>
                <w:tcPr>
                  <w:tcW w:w="1169" w:type="dxa"/>
                </w:tcPr>
                <w:p w14:paraId="3C7875B4" w14:textId="77777777" w:rsidR="006A1662" w:rsidRDefault="006A1662" w:rsidP="00571CBA"/>
              </w:tc>
              <w:tc>
                <w:tcPr>
                  <w:tcW w:w="1357" w:type="dxa"/>
                </w:tcPr>
                <w:p w14:paraId="74483C8D" w14:textId="77777777" w:rsidR="006A1662" w:rsidRDefault="006A1662" w:rsidP="00571CBA"/>
              </w:tc>
              <w:tc>
                <w:tcPr>
                  <w:tcW w:w="1315" w:type="dxa"/>
                </w:tcPr>
                <w:p w14:paraId="1247D5FA" w14:textId="77777777" w:rsidR="006A1662" w:rsidRDefault="006A1662" w:rsidP="00571CBA"/>
              </w:tc>
              <w:tc>
                <w:tcPr>
                  <w:tcW w:w="3924" w:type="dxa"/>
                </w:tcPr>
                <w:p w14:paraId="68E888E5" w14:textId="77777777" w:rsidR="006A1662" w:rsidRPr="005C49CE" w:rsidRDefault="006A1662" w:rsidP="00571CBA"/>
              </w:tc>
            </w:tr>
          </w:tbl>
          <w:p w14:paraId="0427CB0C" w14:textId="77777777" w:rsidR="006A1662" w:rsidRDefault="006A1662" w:rsidP="00571CBA"/>
        </w:tc>
      </w:tr>
      <w:tr w:rsidR="006A1662" w:rsidRPr="00452515" w14:paraId="2FD05D5C" w14:textId="77777777" w:rsidTr="00915EB4">
        <w:tc>
          <w:tcPr>
            <w:tcW w:w="8008" w:type="dxa"/>
          </w:tcPr>
          <w:p w14:paraId="319EAFF0" w14:textId="77777777" w:rsidR="006A1662" w:rsidRPr="00452515" w:rsidRDefault="006A1662" w:rsidP="00571CBA">
            <w:r w:rsidRPr="00E97505">
              <w:rPr>
                <w:rStyle w:val="Strong"/>
              </w:rPr>
              <w:t>Stakeholder:</w:t>
            </w:r>
            <w:r w:rsidRPr="00452515">
              <w:t xml:space="preserve"> </w:t>
            </w:r>
            <w:r>
              <w:t>User with privilege</w:t>
            </w:r>
          </w:p>
        </w:tc>
      </w:tr>
      <w:tr w:rsidR="006A1662" w:rsidRPr="00D329EE" w14:paraId="7BA2B0D1" w14:textId="77777777" w:rsidTr="00915EB4">
        <w:tc>
          <w:tcPr>
            <w:tcW w:w="8008" w:type="dxa"/>
          </w:tcPr>
          <w:p w14:paraId="679A5DB9" w14:textId="77777777" w:rsidR="006A1662" w:rsidRDefault="006A1662" w:rsidP="00571CBA">
            <w:pPr>
              <w:rPr>
                <w:rStyle w:val="Strong"/>
                <w:lang w:val="fr-FR"/>
              </w:rPr>
            </w:pPr>
            <w:proofErr w:type="spellStart"/>
            <w:r w:rsidRPr="009A0B08">
              <w:rPr>
                <w:rStyle w:val="Strong"/>
                <w:lang w:val="fr-FR"/>
              </w:rPr>
              <w:t>Pre-Condition</w:t>
            </w:r>
            <w:proofErr w:type="spellEnd"/>
            <w:r w:rsidRPr="009A0B08">
              <w:rPr>
                <w:rStyle w:val="Strong"/>
                <w:lang w:val="fr-FR"/>
              </w:rPr>
              <w:t xml:space="preserve"> : </w:t>
            </w:r>
          </w:p>
          <w:p w14:paraId="280A711A" w14:textId="77777777" w:rsidR="006A1662" w:rsidRPr="009A0B08" w:rsidRDefault="006A1662" w:rsidP="00571CBA">
            <w:pPr>
              <w:rPr>
                <w:rStyle w:val="Strong"/>
                <w:lang w:val="fr-FR"/>
              </w:rPr>
            </w:pPr>
          </w:p>
          <w:p w14:paraId="33A1C5B1" w14:textId="72125931" w:rsidR="006A1662" w:rsidRDefault="006A1662" w:rsidP="00571CBA">
            <w:pPr>
              <w:rPr>
                <w:rStyle w:val="Strong"/>
                <w:lang w:val="fr-FR"/>
              </w:rPr>
            </w:pPr>
            <w:proofErr w:type="gramStart"/>
            <w:r w:rsidRPr="009A0B08">
              <w:rPr>
                <w:rStyle w:val="Strong"/>
                <w:lang w:val="fr-FR"/>
              </w:rPr>
              <w:t>PRD:</w:t>
            </w:r>
            <w:proofErr w:type="gramEnd"/>
            <w:r w:rsidRPr="009A0B08">
              <w:rPr>
                <w:rStyle w:val="Strong"/>
                <w:lang w:val="fr-FR"/>
              </w:rPr>
              <w:t xml:space="preserve"> </w:t>
            </w:r>
          </w:p>
          <w:p w14:paraId="6029E992" w14:textId="77777777" w:rsidR="006A1662" w:rsidRPr="009A0B08" w:rsidRDefault="006A1662" w:rsidP="00571CBA">
            <w:pPr>
              <w:rPr>
                <w:rStyle w:val="Strong"/>
                <w:lang w:val="fr-FR"/>
              </w:rPr>
            </w:pPr>
          </w:p>
          <w:p w14:paraId="42F270D0" w14:textId="77777777" w:rsidR="006A1662" w:rsidRDefault="006A1662" w:rsidP="00571CBA">
            <w:pPr>
              <w:rPr>
                <w:rFonts w:ascii="Arial" w:hAnsi="Arial" w:cs="Arial"/>
                <w:sz w:val="20"/>
                <w:szCs w:val="20"/>
                <w:lang w:val="pt-BR"/>
              </w:rPr>
            </w:pPr>
            <w:r w:rsidRPr="00D329EE">
              <w:rPr>
                <w:rFonts w:ascii="Arial" w:hAnsi="Arial" w:cs="Arial" w:hint="eastAsia"/>
                <w:sz w:val="20"/>
                <w:szCs w:val="20"/>
                <w:lang w:val="pt-BR"/>
              </w:rPr>
              <w:t>F</w:t>
            </w:r>
            <w:r w:rsidRPr="00D329EE">
              <w:rPr>
                <w:rFonts w:ascii="Arial" w:hAnsi="Arial" w:cs="Arial"/>
                <w:sz w:val="20"/>
                <w:szCs w:val="20"/>
                <w:lang w:val="pt-BR"/>
              </w:rPr>
              <w:t xml:space="preserve">igma: </w:t>
            </w:r>
          </w:p>
          <w:p w14:paraId="69DEAF2E" w14:textId="77777777" w:rsidR="006A1662" w:rsidRDefault="006A1662" w:rsidP="00571CBA">
            <w:pPr>
              <w:rPr>
                <w:rFonts w:ascii="Arial" w:hAnsi="Arial" w:cs="Arial"/>
                <w:sz w:val="20"/>
                <w:szCs w:val="20"/>
                <w:lang w:val="pt-BR"/>
              </w:rPr>
            </w:pPr>
          </w:p>
          <w:p w14:paraId="1EF36CD4" w14:textId="77777777" w:rsidR="006A1662" w:rsidRPr="00D329EE" w:rsidRDefault="006A1662" w:rsidP="00571CBA">
            <w:pPr>
              <w:rPr>
                <w:rFonts w:ascii="Arial" w:hAnsi="Arial" w:cs="Arial"/>
                <w:sz w:val="20"/>
                <w:szCs w:val="20"/>
                <w:lang w:val="pt-BR"/>
              </w:rPr>
            </w:pPr>
          </w:p>
        </w:tc>
      </w:tr>
      <w:tr w:rsidR="006A1662" w:rsidRPr="00BD54DC" w14:paraId="580BC903" w14:textId="77777777" w:rsidTr="00915EB4">
        <w:tc>
          <w:tcPr>
            <w:tcW w:w="8008" w:type="dxa"/>
          </w:tcPr>
          <w:p w14:paraId="2B663DC9" w14:textId="77777777" w:rsidR="006A1662" w:rsidRPr="00D97083" w:rsidRDefault="006A1662" w:rsidP="00571CBA">
            <w:pPr>
              <w:rPr>
                <w:b/>
                <w:bCs/>
              </w:rPr>
            </w:pPr>
            <w:r w:rsidRPr="00D97083">
              <w:rPr>
                <w:rFonts w:hint="eastAsia"/>
                <w:b/>
                <w:bCs/>
              </w:rPr>
              <w:t>Main Scenario:</w:t>
            </w:r>
          </w:p>
          <w:p w14:paraId="4AC35BBA" w14:textId="73F7EB92" w:rsidR="006A1662" w:rsidRDefault="00915EB4" w:rsidP="00571CBA">
            <w:r w:rsidRPr="00915EB4">
              <w:t>https://wonder.atlassian.net/wiki/x/2IIf_w</w:t>
            </w:r>
          </w:p>
          <w:p w14:paraId="43A2CFD4" w14:textId="77777777" w:rsidR="006A1662" w:rsidRPr="00BD54DC" w:rsidRDefault="006A1662" w:rsidP="00571CBA"/>
        </w:tc>
      </w:tr>
      <w:tr w:rsidR="006A1662" w:rsidRPr="00452515" w14:paraId="00AF74F5" w14:textId="77777777" w:rsidTr="00915EB4">
        <w:tc>
          <w:tcPr>
            <w:tcW w:w="8008" w:type="dxa"/>
          </w:tcPr>
          <w:p w14:paraId="572B5F7D" w14:textId="77777777" w:rsidR="006A1662" w:rsidRDefault="006A1662" w:rsidP="00571CBA">
            <w:r w:rsidRPr="00452515">
              <w:t>Extend Scenario:</w:t>
            </w:r>
          </w:p>
          <w:p w14:paraId="35FB31BA" w14:textId="77777777" w:rsidR="006A1662" w:rsidRPr="00452515" w:rsidRDefault="006A1662" w:rsidP="00571CBA"/>
        </w:tc>
      </w:tr>
      <w:tr w:rsidR="006A1662" w:rsidRPr="00452515" w14:paraId="2EB2EFDF" w14:textId="77777777" w:rsidTr="00915EB4">
        <w:tc>
          <w:tcPr>
            <w:tcW w:w="8008" w:type="dxa"/>
          </w:tcPr>
          <w:p w14:paraId="662679F3" w14:textId="77777777" w:rsidR="006A1662" w:rsidRDefault="006A1662" w:rsidP="00571CBA">
            <w:r w:rsidRPr="00452515">
              <w:t>Exception Scenario:</w:t>
            </w:r>
          </w:p>
          <w:p w14:paraId="6D2139CA" w14:textId="77777777" w:rsidR="006A1662" w:rsidRPr="00452515" w:rsidRDefault="006A1662" w:rsidP="00571CBA"/>
        </w:tc>
      </w:tr>
      <w:tr w:rsidR="006A1662" w:rsidRPr="00452515" w14:paraId="6DF0E448" w14:textId="77777777" w:rsidTr="00915EB4">
        <w:tc>
          <w:tcPr>
            <w:tcW w:w="8008" w:type="dxa"/>
          </w:tcPr>
          <w:p w14:paraId="21A910A9" w14:textId="77777777" w:rsidR="006A1662" w:rsidRPr="00452515" w:rsidRDefault="006A1662" w:rsidP="00571CBA">
            <w:r w:rsidRPr="00452515">
              <w:t>Notes:</w:t>
            </w:r>
          </w:p>
        </w:tc>
      </w:tr>
      <w:tr w:rsidR="006A1662" w:rsidRPr="00452515" w14:paraId="3D2CEF78" w14:textId="77777777" w:rsidTr="00915EB4">
        <w:tc>
          <w:tcPr>
            <w:tcW w:w="8008" w:type="dxa"/>
          </w:tcPr>
          <w:p w14:paraId="4D728389" w14:textId="77777777" w:rsidR="006A1662" w:rsidRPr="00452515" w:rsidRDefault="006A1662" w:rsidP="00571CBA">
            <w:r w:rsidRPr="00452515">
              <w:t>Q/A:</w:t>
            </w:r>
          </w:p>
        </w:tc>
      </w:tr>
    </w:tbl>
    <w:p w14:paraId="06A27F10" w14:textId="77777777" w:rsidR="006A1662" w:rsidRDefault="006A1662" w:rsidP="00C816C3">
      <w:pPr>
        <w:rPr>
          <w:ins w:id="4488" w:author="Bonnie Yang" w:date="2023-11-16T20:35:00Z"/>
        </w:rPr>
      </w:pPr>
    </w:p>
    <w:p w14:paraId="1CA2890C" w14:textId="77777777" w:rsidR="006A1662" w:rsidRPr="00C816C3" w:rsidRDefault="006A1662" w:rsidP="00C816C3"/>
    <w:p w14:paraId="3EEFE89E" w14:textId="69BCA959" w:rsidR="00470765" w:rsidRDefault="00782717" w:rsidP="00470765">
      <w:pPr>
        <w:pStyle w:val="Heading1"/>
      </w:pPr>
      <w:r>
        <w:rPr>
          <w:rFonts w:hint="eastAsia"/>
        </w:rPr>
        <w:t>Tran-</w:t>
      </w:r>
      <w:r w:rsidR="00C350D0">
        <w:rPr>
          <w:rFonts w:hint="eastAsia"/>
        </w:rPr>
        <w:t>A</w:t>
      </w:r>
      <w:r w:rsidR="00C350D0">
        <w:t>ttributes</w:t>
      </w:r>
    </w:p>
    <w:p w14:paraId="71E0B9FD" w14:textId="64E5A56E" w:rsidR="00470765" w:rsidRPr="00C350D0" w:rsidRDefault="00464D8A" w:rsidP="00C350D0">
      <w:pPr>
        <w:pStyle w:val="Heading2"/>
        <w:rPr>
          <w:rFonts w:asciiTheme="minorHAnsi" w:eastAsiaTheme="minorEastAsia" w:hAnsiTheme="minorHAnsi" w:cstheme="minorBidi"/>
          <w:kern w:val="44"/>
          <w:sz w:val="36"/>
          <w:szCs w:val="36"/>
        </w:rPr>
      </w:pPr>
      <w:r>
        <w:rPr>
          <w:rFonts w:asciiTheme="minorHAnsi" w:eastAsiaTheme="minorEastAsia" w:hAnsiTheme="minorHAnsi" w:cstheme="minorBidi" w:hint="eastAsia"/>
          <w:kern w:val="44"/>
          <w:sz w:val="36"/>
          <w:szCs w:val="36"/>
        </w:rPr>
        <w:t>Tran-MS13-</w:t>
      </w:r>
      <w:r w:rsidR="00C350D0" w:rsidRPr="00C350D0">
        <w:rPr>
          <w:rFonts w:asciiTheme="minorHAnsi" w:eastAsiaTheme="minorEastAsia" w:hAnsiTheme="minorHAnsi" w:cstheme="minorBidi"/>
          <w:kern w:val="44"/>
          <w:sz w:val="36"/>
          <w:szCs w:val="36"/>
        </w:rPr>
        <w:t xml:space="preserve">01 </w:t>
      </w:r>
      <w:r w:rsidR="00C350D0">
        <w:rPr>
          <w:rFonts w:asciiTheme="minorHAnsi" w:eastAsiaTheme="minorEastAsia" w:hAnsiTheme="minorHAnsi" w:cstheme="minorBidi"/>
          <w:kern w:val="44"/>
          <w:sz w:val="36"/>
          <w:szCs w:val="36"/>
        </w:rPr>
        <w:t>Attributes Management</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172036" w:rsidRPr="00452515" w14:paraId="67717F94" w14:textId="77777777" w:rsidTr="00464D8A">
        <w:tc>
          <w:tcPr>
            <w:tcW w:w="8008" w:type="dxa"/>
          </w:tcPr>
          <w:p w14:paraId="754EB48D" w14:textId="100FA9EA" w:rsidR="00172036" w:rsidRPr="00E97505" w:rsidRDefault="00172036">
            <w:pPr>
              <w:rPr>
                <w:rStyle w:val="Strong"/>
              </w:rPr>
            </w:pPr>
            <w:r>
              <w:rPr>
                <w:rStyle w:val="Strong"/>
              </w:rPr>
              <w:t>MS</w:t>
            </w:r>
            <w:r w:rsidR="00C350D0" w:rsidRPr="00C350D0">
              <w:rPr>
                <w:rStyle w:val="Strong"/>
              </w:rPr>
              <w:t>13-01 Attributes Management</w:t>
            </w:r>
          </w:p>
        </w:tc>
      </w:tr>
      <w:tr w:rsidR="00172036" w:rsidRPr="00452515" w14:paraId="2627F791" w14:textId="77777777" w:rsidTr="00464D8A">
        <w:tc>
          <w:tcPr>
            <w:tcW w:w="8008" w:type="dxa"/>
          </w:tcPr>
          <w:p w14:paraId="08384270" w14:textId="77777777" w:rsidR="00172036" w:rsidRPr="00E97505" w:rsidRDefault="00172036">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172036" w14:paraId="664CC0A3" w14:textId="77777777">
              <w:trPr>
                <w:jc w:val="center"/>
              </w:trPr>
              <w:tc>
                <w:tcPr>
                  <w:tcW w:w="1169" w:type="dxa"/>
                </w:tcPr>
                <w:p w14:paraId="715964DA" w14:textId="77777777" w:rsidR="00172036" w:rsidRPr="007A35F7" w:rsidRDefault="00172036">
                  <w:pPr>
                    <w:rPr>
                      <w:rFonts w:ascii="Arial" w:hAnsi="Arial" w:cs="Arial"/>
                    </w:rPr>
                  </w:pPr>
                  <w:r w:rsidRPr="007A35F7">
                    <w:rPr>
                      <w:rFonts w:ascii="Arial" w:hAnsi="Arial" w:cs="Arial"/>
                    </w:rPr>
                    <w:t>Version</w:t>
                  </w:r>
                </w:p>
              </w:tc>
              <w:tc>
                <w:tcPr>
                  <w:tcW w:w="1357" w:type="dxa"/>
                </w:tcPr>
                <w:p w14:paraId="0D7EF8CF" w14:textId="77777777" w:rsidR="00172036" w:rsidRPr="007A35F7" w:rsidRDefault="00172036">
                  <w:pPr>
                    <w:rPr>
                      <w:rFonts w:ascii="Arial" w:hAnsi="Arial" w:cs="Arial"/>
                    </w:rPr>
                  </w:pPr>
                  <w:r w:rsidRPr="007A35F7">
                    <w:rPr>
                      <w:rFonts w:ascii="Arial" w:hAnsi="Arial" w:cs="Arial"/>
                    </w:rPr>
                    <w:t>Date</w:t>
                  </w:r>
                </w:p>
              </w:tc>
              <w:tc>
                <w:tcPr>
                  <w:tcW w:w="1315" w:type="dxa"/>
                </w:tcPr>
                <w:p w14:paraId="5B1BC92E" w14:textId="77777777" w:rsidR="00172036" w:rsidRPr="007A35F7" w:rsidRDefault="00172036">
                  <w:pPr>
                    <w:rPr>
                      <w:rFonts w:ascii="Arial" w:hAnsi="Arial" w:cs="Arial"/>
                    </w:rPr>
                  </w:pPr>
                  <w:r w:rsidRPr="007A35F7">
                    <w:rPr>
                      <w:rFonts w:ascii="Arial" w:hAnsi="Arial" w:cs="Arial"/>
                    </w:rPr>
                    <w:t>Updated By</w:t>
                  </w:r>
                </w:p>
              </w:tc>
              <w:tc>
                <w:tcPr>
                  <w:tcW w:w="3924" w:type="dxa"/>
                </w:tcPr>
                <w:p w14:paraId="5401DB74" w14:textId="77777777" w:rsidR="00172036" w:rsidRPr="007A35F7" w:rsidRDefault="00172036">
                  <w:pPr>
                    <w:rPr>
                      <w:rFonts w:ascii="Arial" w:hAnsi="Arial" w:cs="Arial"/>
                    </w:rPr>
                  </w:pPr>
                  <w:r w:rsidRPr="007A35F7">
                    <w:rPr>
                      <w:rFonts w:ascii="Arial" w:hAnsi="Arial" w:cs="Arial"/>
                    </w:rPr>
                    <w:t>Description</w:t>
                  </w:r>
                </w:p>
              </w:tc>
            </w:tr>
            <w:tr w:rsidR="00172036" w14:paraId="21FE224A" w14:textId="77777777">
              <w:trPr>
                <w:jc w:val="center"/>
              </w:trPr>
              <w:tc>
                <w:tcPr>
                  <w:tcW w:w="1169" w:type="dxa"/>
                </w:tcPr>
                <w:p w14:paraId="298722B4" w14:textId="77777777" w:rsidR="00172036" w:rsidRPr="007A35F7" w:rsidRDefault="00172036">
                  <w:pPr>
                    <w:rPr>
                      <w:rFonts w:ascii="Arial" w:hAnsi="Arial" w:cs="Arial"/>
                    </w:rPr>
                  </w:pPr>
                  <w:r w:rsidRPr="007A35F7">
                    <w:rPr>
                      <w:rFonts w:ascii="Arial" w:hAnsi="Arial" w:cs="Arial"/>
                    </w:rPr>
                    <w:lastRenderedPageBreak/>
                    <w:t>1.0</w:t>
                  </w:r>
                </w:p>
              </w:tc>
              <w:tc>
                <w:tcPr>
                  <w:tcW w:w="1357" w:type="dxa"/>
                </w:tcPr>
                <w:p w14:paraId="404B2609" w14:textId="77777777" w:rsidR="00172036" w:rsidRPr="007A35F7" w:rsidRDefault="00172036">
                  <w:pPr>
                    <w:rPr>
                      <w:rFonts w:ascii="Arial" w:hAnsi="Arial" w:cs="Arial"/>
                    </w:rPr>
                  </w:pPr>
                  <w:r w:rsidRPr="007A35F7">
                    <w:rPr>
                      <w:rFonts w:ascii="Arial" w:hAnsi="Arial" w:cs="Arial"/>
                    </w:rPr>
                    <w:t>2022.</w:t>
                  </w:r>
                  <w:r>
                    <w:rPr>
                      <w:rFonts w:ascii="Arial" w:hAnsi="Arial" w:cs="Arial"/>
                    </w:rPr>
                    <w:t>9</w:t>
                  </w:r>
                  <w:r w:rsidRPr="007A35F7">
                    <w:rPr>
                      <w:rFonts w:ascii="Arial" w:hAnsi="Arial" w:cs="Arial"/>
                    </w:rPr>
                    <w:t>.</w:t>
                  </w:r>
                  <w:r>
                    <w:rPr>
                      <w:rFonts w:ascii="Arial" w:hAnsi="Arial" w:cs="Arial"/>
                    </w:rPr>
                    <w:t>9</w:t>
                  </w:r>
                </w:p>
              </w:tc>
              <w:tc>
                <w:tcPr>
                  <w:tcW w:w="1315" w:type="dxa"/>
                </w:tcPr>
                <w:p w14:paraId="1DFF0E86" w14:textId="77777777" w:rsidR="00172036" w:rsidRPr="007A35F7" w:rsidRDefault="00172036">
                  <w:pPr>
                    <w:rPr>
                      <w:rFonts w:ascii="Arial" w:hAnsi="Arial" w:cs="Arial"/>
                    </w:rPr>
                  </w:pPr>
                  <w:r w:rsidRPr="007A35F7">
                    <w:rPr>
                      <w:rFonts w:ascii="Arial" w:hAnsi="Arial" w:cs="Arial"/>
                    </w:rPr>
                    <w:t>Bonnie</w:t>
                  </w:r>
                </w:p>
              </w:tc>
              <w:tc>
                <w:tcPr>
                  <w:tcW w:w="3924" w:type="dxa"/>
                </w:tcPr>
                <w:p w14:paraId="5CDCE9B1" w14:textId="77777777" w:rsidR="00172036" w:rsidRPr="007A35F7" w:rsidRDefault="00172036">
                  <w:pPr>
                    <w:rPr>
                      <w:rFonts w:ascii="Arial" w:hAnsi="Arial" w:cs="Arial"/>
                    </w:rPr>
                  </w:pPr>
                  <w:r w:rsidRPr="007A35F7">
                    <w:rPr>
                      <w:rFonts w:ascii="Arial" w:hAnsi="Arial" w:cs="Arial"/>
                    </w:rPr>
                    <w:t xml:space="preserve">First version, copy from </w:t>
                  </w:r>
                  <w:r w:rsidRPr="0017374B">
                    <w:rPr>
                      <w:rFonts w:ascii="Arial" w:hAnsi="Arial" w:cs="Arial"/>
                    </w:rPr>
                    <w:t>CB02-04 Ingredient details</w:t>
                  </w:r>
                </w:p>
              </w:tc>
            </w:tr>
            <w:tr w:rsidR="00266D5C" w14:paraId="0728D1F1" w14:textId="77777777">
              <w:trPr>
                <w:jc w:val="center"/>
              </w:trPr>
              <w:tc>
                <w:tcPr>
                  <w:tcW w:w="1169" w:type="dxa"/>
                </w:tcPr>
                <w:p w14:paraId="2D763572" w14:textId="30A73819" w:rsidR="00266D5C" w:rsidRDefault="00266D5C" w:rsidP="00266D5C">
                  <w:ins w:id="4489" w:author="Bonnie Yang" w:date="2023-01-16T12:39:00Z">
                    <w:r w:rsidRPr="007A35F7">
                      <w:rPr>
                        <w:rFonts w:ascii="Arial" w:hAnsi="Arial" w:cs="Arial"/>
                      </w:rPr>
                      <w:t>1.</w:t>
                    </w:r>
                  </w:ins>
                  <w:ins w:id="4490" w:author="Bonnie Yang" w:date="2023-01-16T12:40:00Z">
                    <w:r>
                      <w:rPr>
                        <w:rFonts w:ascii="Arial" w:hAnsi="Arial" w:cs="Arial"/>
                      </w:rPr>
                      <w:t>1</w:t>
                    </w:r>
                  </w:ins>
                </w:p>
              </w:tc>
              <w:tc>
                <w:tcPr>
                  <w:tcW w:w="1357" w:type="dxa"/>
                </w:tcPr>
                <w:p w14:paraId="2AED119C" w14:textId="51295D73" w:rsidR="00266D5C" w:rsidRDefault="00266D5C" w:rsidP="00266D5C">
                  <w:ins w:id="4491" w:author="Bonnie Yang" w:date="2023-01-16T12:39:00Z">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1</w:t>
                    </w:r>
                    <w:r w:rsidRPr="007A35F7">
                      <w:rPr>
                        <w:rFonts w:ascii="Arial" w:hAnsi="Arial" w:cs="Arial"/>
                      </w:rPr>
                      <w:t>.</w:t>
                    </w:r>
                    <w:r>
                      <w:rPr>
                        <w:rFonts w:ascii="Arial" w:hAnsi="Arial" w:cs="Arial"/>
                      </w:rPr>
                      <w:t>16</w:t>
                    </w:r>
                  </w:ins>
                </w:p>
              </w:tc>
              <w:tc>
                <w:tcPr>
                  <w:tcW w:w="1315" w:type="dxa"/>
                </w:tcPr>
                <w:p w14:paraId="63C9542D" w14:textId="6FF12DC0" w:rsidR="00266D5C" w:rsidRDefault="00266D5C" w:rsidP="00266D5C">
                  <w:ins w:id="4492" w:author="Bonnie Yang" w:date="2023-01-16T12:39:00Z">
                    <w:r w:rsidRPr="007A35F7">
                      <w:rPr>
                        <w:rFonts w:ascii="Arial" w:hAnsi="Arial" w:cs="Arial"/>
                      </w:rPr>
                      <w:t>Bonnie</w:t>
                    </w:r>
                  </w:ins>
                </w:p>
              </w:tc>
              <w:tc>
                <w:tcPr>
                  <w:tcW w:w="3924" w:type="dxa"/>
                </w:tcPr>
                <w:p w14:paraId="3DAF3FA1" w14:textId="67BA3C64" w:rsidR="00266D5C" w:rsidRDefault="00266D5C" w:rsidP="00266D5C">
                  <w:ins w:id="4493" w:author="Bonnie Yang" w:date="2023-01-16T12:40:00Z">
                    <w:r w:rsidRPr="00266D5C">
                      <w:rPr>
                        <w:rFonts w:ascii="Arial" w:hAnsi="Arial" w:cs="Arial"/>
                      </w:rPr>
                      <w:t>Attributes Enhancement</w:t>
                    </w:r>
                  </w:ins>
                </w:p>
              </w:tc>
            </w:tr>
            <w:tr w:rsidR="00266D5C" w14:paraId="471AD1FE" w14:textId="77777777">
              <w:trPr>
                <w:jc w:val="center"/>
              </w:trPr>
              <w:tc>
                <w:tcPr>
                  <w:tcW w:w="1169" w:type="dxa"/>
                </w:tcPr>
                <w:p w14:paraId="440AC4D8" w14:textId="77777777" w:rsidR="00266D5C" w:rsidRDefault="00266D5C" w:rsidP="00266D5C"/>
              </w:tc>
              <w:tc>
                <w:tcPr>
                  <w:tcW w:w="1357" w:type="dxa"/>
                </w:tcPr>
                <w:p w14:paraId="6C2E7872" w14:textId="77777777" w:rsidR="00266D5C" w:rsidRDefault="00266D5C" w:rsidP="00266D5C"/>
              </w:tc>
              <w:tc>
                <w:tcPr>
                  <w:tcW w:w="1315" w:type="dxa"/>
                </w:tcPr>
                <w:p w14:paraId="4DCF8F6B" w14:textId="77777777" w:rsidR="00266D5C" w:rsidRDefault="00266D5C" w:rsidP="00266D5C"/>
              </w:tc>
              <w:tc>
                <w:tcPr>
                  <w:tcW w:w="3924" w:type="dxa"/>
                </w:tcPr>
                <w:p w14:paraId="2EBDEC31" w14:textId="77777777" w:rsidR="00266D5C" w:rsidRDefault="00266D5C" w:rsidP="00266D5C"/>
              </w:tc>
            </w:tr>
            <w:tr w:rsidR="00266D5C" w14:paraId="45DFF55B" w14:textId="77777777">
              <w:trPr>
                <w:jc w:val="center"/>
              </w:trPr>
              <w:tc>
                <w:tcPr>
                  <w:tcW w:w="1169" w:type="dxa"/>
                </w:tcPr>
                <w:p w14:paraId="6AF6CDF8" w14:textId="77777777" w:rsidR="00266D5C" w:rsidRDefault="00266D5C" w:rsidP="00266D5C"/>
              </w:tc>
              <w:tc>
                <w:tcPr>
                  <w:tcW w:w="1357" w:type="dxa"/>
                </w:tcPr>
                <w:p w14:paraId="194894FD" w14:textId="77777777" w:rsidR="00266D5C" w:rsidRDefault="00266D5C" w:rsidP="00266D5C"/>
              </w:tc>
              <w:tc>
                <w:tcPr>
                  <w:tcW w:w="1315" w:type="dxa"/>
                </w:tcPr>
                <w:p w14:paraId="108864FC" w14:textId="77777777" w:rsidR="00266D5C" w:rsidRDefault="00266D5C" w:rsidP="00266D5C"/>
              </w:tc>
              <w:tc>
                <w:tcPr>
                  <w:tcW w:w="3924" w:type="dxa"/>
                </w:tcPr>
                <w:p w14:paraId="5B96DE6D" w14:textId="77777777" w:rsidR="00266D5C" w:rsidRPr="00B66734" w:rsidRDefault="00266D5C" w:rsidP="00266D5C"/>
              </w:tc>
            </w:tr>
            <w:tr w:rsidR="00266D5C" w14:paraId="6A9E23D5" w14:textId="77777777">
              <w:trPr>
                <w:jc w:val="center"/>
              </w:trPr>
              <w:tc>
                <w:tcPr>
                  <w:tcW w:w="1169" w:type="dxa"/>
                </w:tcPr>
                <w:p w14:paraId="3BD48444" w14:textId="77777777" w:rsidR="00266D5C" w:rsidRDefault="00266D5C" w:rsidP="00266D5C"/>
              </w:tc>
              <w:tc>
                <w:tcPr>
                  <w:tcW w:w="1357" w:type="dxa"/>
                </w:tcPr>
                <w:p w14:paraId="62E3073B" w14:textId="77777777" w:rsidR="00266D5C" w:rsidRDefault="00266D5C" w:rsidP="00266D5C"/>
              </w:tc>
              <w:tc>
                <w:tcPr>
                  <w:tcW w:w="1315" w:type="dxa"/>
                </w:tcPr>
                <w:p w14:paraId="3A995D2B" w14:textId="77777777" w:rsidR="00266D5C" w:rsidRDefault="00266D5C" w:rsidP="00266D5C"/>
              </w:tc>
              <w:tc>
                <w:tcPr>
                  <w:tcW w:w="3924" w:type="dxa"/>
                </w:tcPr>
                <w:p w14:paraId="28980254" w14:textId="77777777" w:rsidR="00266D5C" w:rsidRDefault="00266D5C" w:rsidP="00266D5C"/>
              </w:tc>
            </w:tr>
            <w:tr w:rsidR="00266D5C" w14:paraId="02FD4265" w14:textId="77777777">
              <w:trPr>
                <w:jc w:val="center"/>
              </w:trPr>
              <w:tc>
                <w:tcPr>
                  <w:tcW w:w="1169" w:type="dxa"/>
                </w:tcPr>
                <w:p w14:paraId="4FD1A1FB" w14:textId="77777777" w:rsidR="00266D5C" w:rsidRDefault="00266D5C" w:rsidP="00266D5C"/>
              </w:tc>
              <w:tc>
                <w:tcPr>
                  <w:tcW w:w="1357" w:type="dxa"/>
                </w:tcPr>
                <w:p w14:paraId="384000D6" w14:textId="77777777" w:rsidR="00266D5C" w:rsidRDefault="00266D5C" w:rsidP="00266D5C"/>
              </w:tc>
              <w:tc>
                <w:tcPr>
                  <w:tcW w:w="1315" w:type="dxa"/>
                </w:tcPr>
                <w:p w14:paraId="0A6CE5BE" w14:textId="77777777" w:rsidR="00266D5C" w:rsidRDefault="00266D5C" w:rsidP="00266D5C"/>
              </w:tc>
              <w:tc>
                <w:tcPr>
                  <w:tcW w:w="3924" w:type="dxa"/>
                </w:tcPr>
                <w:p w14:paraId="0EB64EE4" w14:textId="77777777" w:rsidR="00266D5C" w:rsidRPr="005C49CE" w:rsidRDefault="00266D5C" w:rsidP="00266D5C"/>
              </w:tc>
            </w:tr>
          </w:tbl>
          <w:p w14:paraId="48E8CDB2" w14:textId="77777777" w:rsidR="00172036" w:rsidRDefault="00172036"/>
        </w:tc>
      </w:tr>
      <w:tr w:rsidR="00172036" w:rsidRPr="00452515" w14:paraId="5368060B" w14:textId="77777777" w:rsidTr="00464D8A">
        <w:tc>
          <w:tcPr>
            <w:tcW w:w="8008" w:type="dxa"/>
          </w:tcPr>
          <w:p w14:paraId="66512E3F" w14:textId="77777777" w:rsidR="00172036" w:rsidRPr="00452515" w:rsidRDefault="00172036">
            <w:r w:rsidRPr="00E97505">
              <w:rPr>
                <w:rStyle w:val="Strong"/>
              </w:rPr>
              <w:lastRenderedPageBreak/>
              <w:t>Stakeholder:</w:t>
            </w:r>
            <w:r w:rsidRPr="00452515">
              <w:t xml:space="preserve"> </w:t>
            </w:r>
            <w:r>
              <w:t>User with privilege</w:t>
            </w:r>
          </w:p>
        </w:tc>
      </w:tr>
      <w:tr w:rsidR="00172036" w:rsidRPr="00452515" w14:paraId="4B6377BF" w14:textId="77777777" w:rsidTr="00464D8A">
        <w:tc>
          <w:tcPr>
            <w:tcW w:w="8008" w:type="dxa"/>
          </w:tcPr>
          <w:p w14:paraId="58BCC80F" w14:textId="77777777" w:rsidR="00172036" w:rsidRPr="00E97505" w:rsidRDefault="00172036">
            <w:pPr>
              <w:rPr>
                <w:rStyle w:val="Strong"/>
              </w:rPr>
            </w:pPr>
            <w:r w:rsidRPr="00E97505">
              <w:rPr>
                <w:rStyle w:val="Strong"/>
              </w:rPr>
              <w:t xml:space="preserve">Pre-Condition: </w:t>
            </w:r>
          </w:p>
          <w:p w14:paraId="5D53CF26" w14:textId="77777777" w:rsidR="00172036" w:rsidRDefault="00172036">
            <w:pPr>
              <w:rPr>
                <w:rFonts w:ascii="Arial" w:hAnsi="Arial" w:cs="Arial"/>
                <w:sz w:val="20"/>
                <w:szCs w:val="20"/>
              </w:rPr>
            </w:pPr>
            <w:r>
              <w:t>The user goes to the page</w:t>
            </w:r>
            <w:r w:rsidRPr="00DD3CB0">
              <w:rPr>
                <w:rFonts w:ascii="Arial" w:hAnsi="Arial" w:cs="Arial"/>
                <w:sz w:val="20"/>
                <w:szCs w:val="20"/>
              </w:rPr>
              <w:t xml:space="preserve"> </w:t>
            </w:r>
          </w:p>
          <w:p w14:paraId="347A3EB2" w14:textId="12B97F00" w:rsidR="00376789" w:rsidRDefault="00376789" w:rsidP="00376789">
            <w:pPr>
              <w:rPr>
                <w:ins w:id="4494" w:author="Bonnie Yang [2]" w:date="2024-07-15T16:44:00Z" w16du:dateUtc="2024-07-15T08:44:00Z"/>
              </w:rPr>
            </w:pPr>
            <w:r w:rsidRPr="004B174D">
              <w:rPr>
                <w:b/>
                <w:bCs/>
              </w:rPr>
              <w:t>Background:</w:t>
            </w:r>
            <w:r>
              <w:t xml:space="preserve"> </w:t>
            </w:r>
            <w:r w:rsidRPr="00242141">
              <w:t xml:space="preserve">Attributes provide contextual product information and capture functional properties intrinsic to the item. Currently, most properties of items are captured within the title or product description. Other properties are rigidly defined during item set up, but not flexible enough to be transferable across the existing data </w:t>
            </w:r>
            <w:r w:rsidR="009708A1">
              <w:t>modal</w:t>
            </w:r>
            <w:r w:rsidRPr="00242141">
              <w:t xml:space="preserve">.  An attribute </w:t>
            </w:r>
            <w:r w:rsidR="009708A1">
              <w:t>modal</w:t>
            </w:r>
            <w:r w:rsidRPr="00242141">
              <w:t xml:space="preserve"> is a lightweight framework that will enable users to maintain a dictionary of item properties and apply definitions across managed items.</w:t>
            </w:r>
            <w:r>
              <w:t xml:space="preserve"> Attribute and values will be used in multi domains.</w:t>
            </w:r>
          </w:p>
          <w:p w14:paraId="447850F9" w14:textId="7FE7DB88" w:rsidR="00FF0FD6" w:rsidRDefault="00FF0FD6" w:rsidP="00376789">
            <w:bookmarkStart w:id="4495" w:name="OLE_LINK18"/>
            <w:ins w:id="4496" w:author="Bonnie Yang [2]" w:date="2024-07-15T16:44:00Z" w16du:dateUtc="2024-07-15T08:44:00Z">
              <w:r>
                <w:rPr>
                  <w:rFonts w:hint="eastAsia"/>
                </w:rPr>
                <w:t xml:space="preserve">Figma: </w:t>
              </w:r>
              <w:r w:rsidRPr="00FF0FD6">
                <w:t>https://www.figma.com/design/RWZ9t8u9Qv0ijgDcC1ErOl/CBL-3%3A-Attributes?node-id=2390-56078&amp;t=wfYbADxAfxJCD7qG-0</w:t>
              </w:r>
            </w:ins>
          </w:p>
          <w:bookmarkEnd w:id="4495"/>
          <w:p w14:paraId="733ECDA0" w14:textId="46CFFF19" w:rsidR="00172036" w:rsidRPr="00DD3CB0" w:rsidRDefault="00172036">
            <w:pPr>
              <w:rPr>
                <w:rFonts w:ascii="Arial" w:hAnsi="Arial" w:cs="Arial"/>
                <w:sz w:val="20"/>
                <w:szCs w:val="20"/>
              </w:rPr>
            </w:pPr>
          </w:p>
        </w:tc>
      </w:tr>
      <w:tr w:rsidR="00172036" w:rsidRPr="00452515" w14:paraId="1E976BFD" w14:textId="77777777" w:rsidTr="00464D8A">
        <w:tc>
          <w:tcPr>
            <w:tcW w:w="8008" w:type="dxa"/>
          </w:tcPr>
          <w:p w14:paraId="72D84C68" w14:textId="555734F6" w:rsidR="00376789" w:rsidRPr="00376789" w:rsidRDefault="00172036" w:rsidP="00376789">
            <w:pPr>
              <w:rPr>
                <w:rFonts w:ascii="Arial" w:hAnsi="Arial" w:cs="Arial"/>
                <w:sz w:val="22"/>
              </w:rPr>
            </w:pPr>
            <w:r w:rsidRPr="00E97505">
              <w:rPr>
                <w:rStyle w:val="Strong"/>
                <w:rFonts w:hint="eastAsia"/>
              </w:rPr>
              <w:t>Main Scenari</w:t>
            </w:r>
            <w:r w:rsidRPr="00376789">
              <w:rPr>
                <w:rStyle w:val="Strong"/>
                <w:rFonts w:hint="eastAsia"/>
              </w:rPr>
              <w:t>o:</w:t>
            </w:r>
            <w:r w:rsidR="00376789" w:rsidRPr="00376789">
              <w:rPr>
                <w:rStyle w:val="Strong"/>
                <w:rFonts w:hint="eastAsia"/>
              </w:rPr>
              <w:t xml:space="preserve"> </w:t>
            </w:r>
            <w:r w:rsidR="00376789" w:rsidRPr="00376789">
              <w:rPr>
                <w:rStyle w:val="Strong"/>
              </w:rPr>
              <w:t>Attributes grid</w:t>
            </w:r>
          </w:p>
          <w:p w14:paraId="0CFB451F" w14:textId="1C05CA96" w:rsidR="00172036" w:rsidRPr="00C11AA9" w:rsidRDefault="00464D8A" w:rsidP="00464D8A">
            <w:r w:rsidRPr="00464D8A">
              <w:t>https://wonder.atlassian.net/wiki/x/cgEm_w</w:t>
            </w:r>
          </w:p>
        </w:tc>
      </w:tr>
      <w:tr w:rsidR="00376789" w:rsidRPr="00452515" w14:paraId="6898227F" w14:textId="77777777" w:rsidTr="00464D8A">
        <w:tc>
          <w:tcPr>
            <w:tcW w:w="8008" w:type="dxa"/>
          </w:tcPr>
          <w:p w14:paraId="0FD6BFCF" w14:textId="77777777" w:rsidR="00376789" w:rsidRDefault="00376789" w:rsidP="00376789">
            <w:pPr>
              <w:rPr>
                <w:rStyle w:val="Strong"/>
              </w:rPr>
            </w:pPr>
            <w:r w:rsidRPr="00E97505">
              <w:rPr>
                <w:rStyle w:val="Strong"/>
                <w:rFonts w:hint="eastAsia"/>
              </w:rPr>
              <w:t>Main Scenari</w:t>
            </w:r>
            <w:r w:rsidRPr="00376789">
              <w:rPr>
                <w:rStyle w:val="Strong"/>
                <w:rFonts w:hint="eastAsia"/>
              </w:rPr>
              <w:t>o</w:t>
            </w:r>
            <w:r>
              <w:rPr>
                <w:rStyle w:val="Strong"/>
              </w:rPr>
              <w:t xml:space="preserve"> 2</w:t>
            </w:r>
            <w:r w:rsidRPr="00376789">
              <w:rPr>
                <w:rStyle w:val="Strong"/>
                <w:rFonts w:hint="eastAsia"/>
              </w:rPr>
              <w:t>:</w:t>
            </w:r>
            <w:r>
              <w:rPr>
                <w:rStyle w:val="Strong"/>
              </w:rPr>
              <w:t xml:space="preserve"> </w:t>
            </w:r>
            <w:r w:rsidRPr="00376789">
              <w:rPr>
                <w:rStyle w:val="Strong"/>
              </w:rPr>
              <w:t>Add/edit a Category or an Attribute</w:t>
            </w:r>
          </w:p>
          <w:p w14:paraId="0ABF5121" w14:textId="00353333" w:rsidR="00376789" w:rsidRPr="00E97505" w:rsidRDefault="00464D8A" w:rsidP="00464D8A">
            <w:pPr>
              <w:spacing w:after="120" w:line="312" w:lineRule="auto"/>
              <w:rPr>
                <w:rStyle w:val="Strong"/>
              </w:rPr>
            </w:pPr>
            <w:r w:rsidRPr="00464D8A">
              <w:rPr>
                <w:rStyle w:val="Strong"/>
              </w:rPr>
              <w:t>https://wonder.atlassian.net/wiki/x/cgEm_w</w:t>
            </w:r>
          </w:p>
        </w:tc>
      </w:tr>
      <w:tr w:rsidR="00172036" w:rsidRPr="00452515" w14:paraId="1F765A60" w14:textId="77777777" w:rsidTr="00464D8A">
        <w:tc>
          <w:tcPr>
            <w:tcW w:w="8008" w:type="dxa"/>
          </w:tcPr>
          <w:p w14:paraId="32168574" w14:textId="77777777" w:rsidR="00172036" w:rsidRDefault="00172036">
            <w:r w:rsidRPr="00452515">
              <w:t>Extend Scenario:</w:t>
            </w:r>
          </w:p>
          <w:p w14:paraId="250A83FD" w14:textId="77777777" w:rsidR="00172036" w:rsidRPr="00452515" w:rsidRDefault="00172036"/>
        </w:tc>
      </w:tr>
      <w:tr w:rsidR="00172036" w:rsidRPr="00452515" w14:paraId="26257057" w14:textId="77777777" w:rsidTr="00464D8A">
        <w:tc>
          <w:tcPr>
            <w:tcW w:w="8008" w:type="dxa"/>
          </w:tcPr>
          <w:p w14:paraId="1A75EA12" w14:textId="77777777" w:rsidR="00172036" w:rsidRDefault="00172036">
            <w:r w:rsidRPr="00452515">
              <w:t>Exception Scenario:</w:t>
            </w:r>
          </w:p>
          <w:p w14:paraId="38A17C2C" w14:textId="77777777" w:rsidR="00172036" w:rsidRPr="00452515" w:rsidRDefault="00172036"/>
        </w:tc>
      </w:tr>
      <w:tr w:rsidR="00172036" w:rsidRPr="00452515" w14:paraId="6D13AA38" w14:textId="77777777" w:rsidTr="00464D8A">
        <w:tc>
          <w:tcPr>
            <w:tcW w:w="8008" w:type="dxa"/>
          </w:tcPr>
          <w:p w14:paraId="0553709B" w14:textId="77777777" w:rsidR="00172036" w:rsidRPr="00452515" w:rsidRDefault="00172036">
            <w:r w:rsidRPr="00452515">
              <w:t>Notes:</w:t>
            </w:r>
          </w:p>
        </w:tc>
      </w:tr>
      <w:tr w:rsidR="00172036" w:rsidRPr="00452515" w14:paraId="1D587E8B" w14:textId="77777777" w:rsidTr="00464D8A">
        <w:tc>
          <w:tcPr>
            <w:tcW w:w="8008" w:type="dxa"/>
          </w:tcPr>
          <w:p w14:paraId="2676243A" w14:textId="77777777" w:rsidR="00172036" w:rsidRPr="00452515" w:rsidRDefault="00172036">
            <w:r w:rsidRPr="00452515">
              <w:t>Q/A:</w:t>
            </w:r>
          </w:p>
        </w:tc>
      </w:tr>
    </w:tbl>
    <w:p w14:paraId="66FB5A2F" w14:textId="77777777" w:rsidR="00172036" w:rsidRDefault="00172036" w:rsidP="00172036"/>
    <w:p w14:paraId="26785476" w14:textId="13E5E69F" w:rsidR="00C350D0" w:rsidRPr="00C350D0" w:rsidRDefault="00782717" w:rsidP="00C350D0">
      <w:pPr>
        <w:pStyle w:val="Heading2"/>
        <w:numPr>
          <w:ilvl w:val="1"/>
          <w:numId w:val="1523"/>
        </w:numPr>
        <w:rPr>
          <w:rFonts w:asciiTheme="minorHAnsi" w:eastAsiaTheme="minorEastAsia" w:hAnsiTheme="minorHAnsi" w:cstheme="minorBidi"/>
          <w:kern w:val="44"/>
          <w:sz w:val="36"/>
          <w:szCs w:val="36"/>
        </w:rPr>
      </w:pPr>
      <w:r>
        <w:rPr>
          <w:rFonts w:asciiTheme="minorHAnsi" w:eastAsiaTheme="minorEastAsia" w:hAnsiTheme="minorHAnsi" w:cstheme="minorBidi" w:hint="eastAsia"/>
          <w:kern w:val="44"/>
          <w:sz w:val="36"/>
          <w:szCs w:val="36"/>
        </w:rPr>
        <w:t>Tran-</w:t>
      </w:r>
      <w:del w:id="4497" w:author="Bonnie Yang" w:date="2023-04-11T19:59:00Z">
        <w:r w:rsidR="00C350D0" w:rsidRPr="00C350D0" w:rsidDel="00695F92">
          <w:rPr>
            <w:rFonts w:asciiTheme="minorHAnsi" w:eastAsiaTheme="minorEastAsia" w:hAnsiTheme="minorHAnsi" w:cstheme="minorBidi"/>
            <w:kern w:val="44"/>
            <w:sz w:val="36"/>
            <w:szCs w:val="36"/>
          </w:rPr>
          <w:delText>MS1</w:delText>
        </w:r>
        <w:r w:rsidR="004D641E" w:rsidDel="00695F92">
          <w:rPr>
            <w:rFonts w:asciiTheme="minorHAnsi" w:eastAsiaTheme="minorEastAsia" w:hAnsiTheme="minorHAnsi" w:cstheme="minorBidi"/>
            <w:kern w:val="44"/>
            <w:sz w:val="36"/>
            <w:szCs w:val="36"/>
          </w:rPr>
          <w:delText>4</w:delText>
        </w:r>
      </w:del>
      <w:ins w:id="4498" w:author="Bonnie Yang" w:date="2023-04-11T19:59:00Z">
        <w:r w:rsidR="00695F92" w:rsidRPr="00C350D0">
          <w:rPr>
            <w:rFonts w:asciiTheme="minorHAnsi" w:eastAsiaTheme="minorEastAsia" w:hAnsiTheme="minorHAnsi" w:cstheme="minorBidi"/>
            <w:kern w:val="44"/>
            <w:sz w:val="36"/>
            <w:szCs w:val="36"/>
          </w:rPr>
          <w:t>MS1</w:t>
        </w:r>
        <w:r w:rsidR="00695F92">
          <w:rPr>
            <w:rFonts w:asciiTheme="minorHAnsi" w:eastAsiaTheme="minorEastAsia" w:hAnsiTheme="minorHAnsi" w:cstheme="minorBidi"/>
            <w:kern w:val="44"/>
            <w:sz w:val="36"/>
            <w:szCs w:val="36"/>
          </w:rPr>
          <w:t>3</w:t>
        </w:r>
      </w:ins>
      <w:r w:rsidR="00C350D0" w:rsidRPr="00C350D0">
        <w:rPr>
          <w:rFonts w:asciiTheme="minorHAnsi" w:eastAsiaTheme="minorEastAsia" w:hAnsiTheme="minorHAnsi" w:cstheme="minorBidi"/>
          <w:kern w:val="44"/>
          <w:sz w:val="36"/>
          <w:szCs w:val="36"/>
        </w:rPr>
        <w:t>-0</w:t>
      </w:r>
      <w:r w:rsidR="00C350D0">
        <w:rPr>
          <w:rFonts w:asciiTheme="minorHAnsi" w:eastAsiaTheme="minorEastAsia" w:hAnsiTheme="minorHAnsi" w:cstheme="minorBidi"/>
          <w:kern w:val="44"/>
          <w:sz w:val="36"/>
          <w:szCs w:val="36"/>
        </w:rPr>
        <w:t>2</w:t>
      </w:r>
      <w:r w:rsidR="00C350D0" w:rsidRPr="00C350D0">
        <w:rPr>
          <w:rFonts w:asciiTheme="minorHAnsi" w:eastAsiaTheme="minorEastAsia" w:hAnsiTheme="minorHAnsi" w:cstheme="minorBidi"/>
          <w:kern w:val="44"/>
          <w:sz w:val="36"/>
          <w:szCs w:val="36"/>
        </w:rPr>
        <w:t xml:space="preserve"> </w:t>
      </w:r>
      <w:r w:rsidR="00C350D0">
        <w:rPr>
          <w:rFonts w:asciiTheme="minorHAnsi" w:eastAsiaTheme="minorEastAsia" w:hAnsiTheme="minorHAnsi" w:cstheme="minorBidi"/>
          <w:kern w:val="44"/>
          <w:sz w:val="36"/>
          <w:szCs w:val="36"/>
        </w:rPr>
        <w:t>I</w:t>
      </w:r>
      <w:r w:rsidR="00C350D0">
        <w:rPr>
          <w:rFonts w:asciiTheme="minorHAnsi" w:eastAsiaTheme="minorEastAsia" w:hAnsiTheme="minorHAnsi" w:cstheme="minorBidi" w:hint="eastAsia"/>
          <w:kern w:val="44"/>
          <w:sz w:val="36"/>
          <w:szCs w:val="36"/>
        </w:rPr>
        <w:t>tem</w:t>
      </w:r>
      <w:r w:rsidR="00C350D0">
        <w:rPr>
          <w:rFonts w:asciiTheme="minorHAnsi" w:eastAsiaTheme="minorEastAsia" w:hAnsiTheme="minorHAnsi" w:cstheme="minorBidi"/>
          <w:kern w:val="44"/>
          <w:sz w:val="36"/>
          <w:szCs w:val="36"/>
        </w:rPr>
        <w:t xml:space="preserve">s’ </w:t>
      </w:r>
      <w:r w:rsidR="00C350D0" w:rsidRPr="00C350D0">
        <w:rPr>
          <w:rFonts w:asciiTheme="minorHAnsi" w:eastAsiaTheme="minorEastAsia" w:hAnsiTheme="minorHAnsi" w:cstheme="minorBidi"/>
          <w:kern w:val="44"/>
          <w:sz w:val="36"/>
          <w:szCs w:val="36"/>
        </w:rPr>
        <w:t xml:space="preserve">Attributes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C350D0" w:rsidRPr="00452515" w14:paraId="32637F25" w14:textId="77777777" w:rsidTr="00782717">
        <w:tc>
          <w:tcPr>
            <w:tcW w:w="8008" w:type="dxa"/>
          </w:tcPr>
          <w:p w14:paraId="714D0270" w14:textId="497E6A83" w:rsidR="00C350D0" w:rsidRPr="00E97505" w:rsidRDefault="00C350D0">
            <w:pPr>
              <w:rPr>
                <w:rStyle w:val="Strong"/>
              </w:rPr>
            </w:pPr>
            <w:del w:id="4499" w:author="Bonnie Yang" w:date="2023-04-11T19:59:00Z">
              <w:r w:rsidDel="00695F92">
                <w:rPr>
                  <w:rStyle w:val="Strong"/>
                </w:rPr>
                <w:delText>MS</w:delText>
              </w:r>
              <w:r w:rsidRPr="00C350D0" w:rsidDel="00695F92">
                <w:rPr>
                  <w:rStyle w:val="Strong"/>
                </w:rPr>
                <w:delText>1</w:delText>
              </w:r>
              <w:r w:rsidR="004D641E" w:rsidDel="00695F92">
                <w:rPr>
                  <w:rStyle w:val="Strong"/>
                </w:rPr>
                <w:delText>4</w:delText>
              </w:r>
            </w:del>
            <w:ins w:id="4500" w:author="Bonnie Yang" w:date="2023-04-11T19:59:00Z">
              <w:r w:rsidR="00695F92">
                <w:rPr>
                  <w:rStyle w:val="Strong"/>
                </w:rPr>
                <w:t>MS</w:t>
              </w:r>
              <w:r w:rsidR="00695F92" w:rsidRPr="00C350D0">
                <w:rPr>
                  <w:rStyle w:val="Strong"/>
                </w:rPr>
                <w:t>1</w:t>
              </w:r>
              <w:r w:rsidR="00695F92">
                <w:rPr>
                  <w:rStyle w:val="Strong"/>
                </w:rPr>
                <w:t>3</w:t>
              </w:r>
            </w:ins>
            <w:r w:rsidRPr="00C350D0">
              <w:rPr>
                <w:rStyle w:val="Strong"/>
              </w:rPr>
              <w:t>-0</w:t>
            </w:r>
            <w:r>
              <w:rPr>
                <w:rStyle w:val="Strong"/>
              </w:rPr>
              <w:t>2</w:t>
            </w:r>
            <w:r w:rsidRPr="00C350D0">
              <w:rPr>
                <w:rStyle w:val="Strong"/>
              </w:rPr>
              <w:t xml:space="preserve"> Items’</w:t>
            </w:r>
            <w:r>
              <w:rPr>
                <w:rStyle w:val="Strong"/>
              </w:rPr>
              <w:t xml:space="preserve"> </w:t>
            </w:r>
            <w:r w:rsidRPr="00C350D0">
              <w:rPr>
                <w:rStyle w:val="Strong"/>
              </w:rPr>
              <w:t xml:space="preserve">Attributes </w:t>
            </w:r>
          </w:p>
        </w:tc>
      </w:tr>
      <w:tr w:rsidR="00C350D0" w:rsidRPr="00452515" w14:paraId="5499B70E" w14:textId="77777777" w:rsidTr="00782717">
        <w:tc>
          <w:tcPr>
            <w:tcW w:w="8008" w:type="dxa"/>
          </w:tcPr>
          <w:p w14:paraId="2E117D0B" w14:textId="77777777" w:rsidR="00C350D0" w:rsidRPr="00E97505" w:rsidRDefault="00C350D0">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C350D0" w14:paraId="4EFA1575" w14:textId="77777777">
              <w:trPr>
                <w:jc w:val="center"/>
              </w:trPr>
              <w:tc>
                <w:tcPr>
                  <w:tcW w:w="1169" w:type="dxa"/>
                </w:tcPr>
                <w:p w14:paraId="6FF6D739" w14:textId="77777777" w:rsidR="00C350D0" w:rsidRPr="007A35F7" w:rsidRDefault="00C350D0">
                  <w:pPr>
                    <w:rPr>
                      <w:rFonts w:ascii="Arial" w:hAnsi="Arial" w:cs="Arial"/>
                    </w:rPr>
                  </w:pPr>
                  <w:r w:rsidRPr="007A35F7">
                    <w:rPr>
                      <w:rFonts w:ascii="Arial" w:hAnsi="Arial" w:cs="Arial"/>
                    </w:rPr>
                    <w:t>Version</w:t>
                  </w:r>
                </w:p>
              </w:tc>
              <w:tc>
                <w:tcPr>
                  <w:tcW w:w="1357" w:type="dxa"/>
                </w:tcPr>
                <w:p w14:paraId="6BABA9CE" w14:textId="77777777" w:rsidR="00C350D0" w:rsidRPr="007A35F7" w:rsidRDefault="00C350D0">
                  <w:pPr>
                    <w:rPr>
                      <w:rFonts w:ascii="Arial" w:hAnsi="Arial" w:cs="Arial"/>
                    </w:rPr>
                  </w:pPr>
                  <w:r w:rsidRPr="007A35F7">
                    <w:rPr>
                      <w:rFonts w:ascii="Arial" w:hAnsi="Arial" w:cs="Arial"/>
                    </w:rPr>
                    <w:t>Date</w:t>
                  </w:r>
                </w:p>
              </w:tc>
              <w:tc>
                <w:tcPr>
                  <w:tcW w:w="1315" w:type="dxa"/>
                </w:tcPr>
                <w:p w14:paraId="339E26AB" w14:textId="77777777" w:rsidR="00C350D0" w:rsidRPr="007A35F7" w:rsidRDefault="00C350D0">
                  <w:pPr>
                    <w:rPr>
                      <w:rFonts w:ascii="Arial" w:hAnsi="Arial" w:cs="Arial"/>
                    </w:rPr>
                  </w:pPr>
                  <w:r w:rsidRPr="007A35F7">
                    <w:rPr>
                      <w:rFonts w:ascii="Arial" w:hAnsi="Arial" w:cs="Arial"/>
                    </w:rPr>
                    <w:t>Updated By</w:t>
                  </w:r>
                </w:p>
              </w:tc>
              <w:tc>
                <w:tcPr>
                  <w:tcW w:w="3924" w:type="dxa"/>
                </w:tcPr>
                <w:p w14:paraId="553E3813" w14:textId="77777777" w:rsidR="00C350D0" w:rsidRPr="007A35F7" w:rsidRDefault="00C350D0">
                  <w:pPr>
                    <w:rPr>
                      <w:rFonts w:ascii="Arial" w:hAnsi="Arial" w:cs="Arial"/>
                    </w:rPr>
                  </w:pPr>
                  <w:r w:rsidRPr="007A35F7">
                    <w:rPr>
                      <w:rFonts w:ascii="Arial" w:hAnsi="Arial" w:cs="Arial"/>
                    </w:rPr>
                    <w:t>Description</w:t>
                  </w:r>
                </w:p>
              </w:tc>
            </w:tr>
            <w:tr w:rsidR="00C350D0" w14:paraId="16FECE87" w14:textId="77777777">
              <w:trPr>
                <w:jc w:val="center"/>
              </w:trPr>
              <w:tc>
                <w:tcPr>
                  <w:tcW w:w="1169" w:type="dxa"/>
                </w:tcPr>
                <w:p w14:paraId="6B15FA33" w14:textId="77777777" w:rsidR="00C350D0" w:rsidRPr="007A35F7" w:rsidRDefault="00C350D0">
                  <w:pPr>
                    <w:rPr>
                      <w:rFonts w:ascii="Arial" w:hAnsi="Arial" w:cs="Arial"/>
                    </w:rPr>
                  </w:pPr>
                  <w:r w:rsidRPr="007A35F7">
                    <w:rPr>
                      <w:rFonts w:ascii="Arial" w:hAnsi="Arial" w:cs="Arial"/>
                    </w:rPr>
                    <w:t>1.0</w:t>
                  </w:r>
                </w:p>
              </w:tc>
              <w:tc>
                <w:tcPr>
                  <w:tcW w:w="1357" w:type="dxa"/>
                </w:tcPr>
                <w:p w14:paraId="452C686B" w14:textId="0ECF558D" w:rsidR="00C350D0" w:rsidRPr="007A35F7" w:rsidRDefault="00C350D0">
                  <w:pPr>
                    <w:rPr>
                      <w:rFonts w:ascii="Arial" w:hAnsi="Arial" w:cs="Arial"/>
                    </w:rPr>
                  </w:pPr>
                  <w:r w:rsidRPr="007A35F7">
                    <w:rPr>
                      <w:rFonts w:ascii="Arial" w:hAnsi="Arial" w:cs="Arial"/>
                    </w:rPr>
                    <w:t>2022.</w:t>
                  </w:r>
                  <w:r w:rsidR="00376789">
                    <w:rPr>
                      <w:rFonts w:ascii="Arial" w:hAnsi="Arial" w:cs="Arial"/>
                    </w:rPr>
                    <w:t>1</w:t>
                  </w:r>
                  <w:r w:rsidR="00376789" w:rsidRPr="00376789">
                    <w:rPr>
                      <w:rFonts w:ascii="Arial" w:hAnsi="Arial" w:cs="Arial"/>
                    </w:rPr>
                    <w:t>1</w:t>
                  </w:r>
                  <w:r w:rsidRPr="007A35F7">
                    <w:rPr>
                      <w:rFonts w:ascii="Arial" w:hAnsi="Arial" w:cs="Arial"/>
                    </w:rPr>
                    <w:t>.</w:t>
                  </w:r>
                  <w:r w:rsidR="00376789">
                    <w:rPr>
                      <w:rFonts w:ascii="Arial" w:hAnsi="Arial" w:cs="Arial"/>
                    </w:rPr>
                    <w:t>4</w:t>
                  </w:r>
                </w:p>
              </w:tc>
              <w:tc>
                <w:tcPr>
                  <w:tcW w:w="1315" w:type="dxa"/>
                </w:tcPr>
                <w:p w14:paraId="53AEAE4E" w14:textId="77777777" w:rsidR="00C350D0" w:rsidRPr="007A35F7" w:rsidRDefault="00C350D0">
                  <w:pPr>
                    <w:rPr>
                      <w:rFonts w:ascii="Arial" w:hAnsi="Arial" w:cs="Arial"/>
                    </w:rPr>
                  </w:pPr>
                  <w:r w:rsidRPr="007A35F7">
                    <w:rPr>
                      <w:rFonts w:ascii="Arial" w:hAnsi="Arial" w:cs="Arial"/>
                    </w:rPr>
                    <w:t>Bonnie</w:t>
                  </w:r>
                </w:p>
              </w:tc>
              <w:tc>
                <w:tcPr>
                  <w:tcW w:w="3924" w:type="dxa"/>
                </w:tcPr>
                <w:p w14:paraId="6F61D394" w14:textId="1EFA2A12" w:rsidR="00C350D0" w:rsidRPr="007A35F7" w:rsidRDefault="00C350D0">
                  <w:pPr>
                    <w:rPr>
                      <w:rFonts w:ascii="Arial" w:hAnsi="Arial" w:cs="Arial"/>
                    </w:rPr>
                  </w:pPr>
                  <w:r w:rsidRPr="007A35F7">
                    <w:rPr>
                      <w:rFonts w:ascii="Arial" w:hAnsi="Arial" w:cs="Arial"/>
                    </w:rPr>
                    <w:t>First version</w:t>
                  </w:r>
                </w:p>
              </w:tc>
            </w:tr>
            <w:tr w:rsidR="003C52B4" w14:paraId="38839C04" w14:textId="77777777">
              <w:trPr>
                <w:jc w:val="center"/>
              </w:trPr>
              <w:tc>
                <w:tcPr>
                  <w:tcW w:w="1169" w:type="dxa"/>
                </w:tcPr>
                <w:p w14:paraId="4845CAF6" w14:textId="4CA8F21A" w:rsidR="003C52B4" w:rsidRDefault="003C52B4" w:rsidP="003C52B4">
                  <w:ins w:id="4501" w:author="Bonnie Yang" w:date="2023-01-16T14:00:00Z">
                    <w:r w:rsidRPr="007A35F7">
                      <w:rPr>
                        <w:rFonts w:ascii="Arial" w:hAnsi="Arial" w:cs="Arial"/>
                      </w:rPr>
                      <w:t>1.</w:t>
                    </w:r>
                    <w:r>
                      <w:rPr>
                        <w:rFonts w:ascii="Arial" w:hAnsi="Arial" w:cs="Arial"/>
                      </w:rPr>
                      <w:t>1</w:t>
                    </w:r>
                  </w:ins>
                </w:p>
              </w:tc>
              <w:tc>
                <w:tcPr>
                  <w:tcW w:w="1357" w:type="dxa"/>
                </w:tcPr>
                <w:p w14:paraId="388828DE" w14:textId="085CB5E0" w:rsidR="003C52B4" w:rsidRDefault="003C52B4" w:rsidP="003C52B4">
                  <w:ins w:id="4502" w:author="Bonnie Yang" w:date="2023-01-16T14:00:00Z">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1</w:t>
                    </w:r>
                    <w:r w:rsidRPr="007A35F7">
                      <w:rPr>
                        <w:rFonts w:ascii="Arial" w:hAnsi="Arial" w:cs="Arial"/>
                      </w:rPr>
                      <w:t>.</w:t>
                    </w:r>
                    <w:r>
                      <w:rPr>
                        <w:rFonts w:ascii="Arial" w:hAnsi="Arial" w:cs="Arial"/>
                      </w:rPr>
                      <w:t>16</w:t>
                    </w:r>
                  </w:ins>
                </w:p>
              </w:tc>
              <w:tc>
                <w:tcPr>
                  <w:tcW w:w="1315" w:type="dxa"/>
                </w:tcPr>
                <w:p w14:paraId="5A949CE5" w14:textId="67BA1176" w:rsidR="003C52B4" w:rsidRDefault="003C52B4" w:rsidP="003C52B4">
                  <w:ins w:id="4503" w:author="Bonnie Yang" w:date="2023-01-16T14:00:00Z">
                    <w:r w:rsidRPr="007A35F7">
                      <w:rPr>
                        <w:rFonts w:ascii="Arial" w:hAnsi="Arial" w:cs="Arial"/>
                      </w:rPr>
                      <w:t>Bonnie</w:t>
                    </w:r>
                  </w:ins>
                </w:p>
              </w:tc>
              <w:tc>
                <w:tcPr>
                  <w:tcW w:w="3924" w:type="dxa"/>
                </w:tcPr>
                <w:p w14:paraId="1253EBA4" w14:textId="683CD9D2" w:rsidR="003C52B4" w:rsidRDefault="003C52B4" w:rsidP="003C52B4">
                  <w:ins w:id="4504" w:author="Bonnie Yang" w:date="2023-01-16T14:00:00Z">
                    <w:r w:rsidRPr="00266D5C">
                      <w:rPr>
                        <w:rFonts w:ascii="Arial" w:hAnsi="Arial" w:cs="Arial"/>
                      </w:rPr>
                      <w:t>Attributes Enhancement</w:t>
                    </w:r>
                  </w:ins>
                </w:p>
              </w:tc>
            </w:tr>
            <w:tr w:rsidR="003C52B4" w14:paraId="632BF280" w14:textId="77777777">
              <w:trPr>
                <w:jc w:val="center"/>
              </w:trPr>
              <w:tc>
                <w:tcPr>
                  <w:tcW w:w="1169" w:type="dxa"/>
                </w:tcPr>
                <w:p w14:paraId="2C050A17" w14:textId="77777777" w:rsidR="003C52B4" w:rsidRDefault="003C52B4" w:rsidP="003C52B4"/>
              </w:tc>
              <w:tc>
                <w:tcPr>
                  <w:tcW w:w="1357" w:type="dxa"/>
                </w:tcPr>
                <w:p w14:paraId="5860D684" w14:textId="77777777" w:rsidR="003C52B4" w:rsidRDefault="003C52B4" w:rsidP="003C52B4"/>
              </w:tc>
              <w:tc>
                <w:tcPr>
                  <w:tcW w:w="1315" w:type="dxa"/>
                </w:tcPr>
                <w:p w14:paraId="16126EB5" w14:textId="77777777" w:rsidR="003C52B4" w:rsidRDefault="003C52B4" w:rsidP="003C52B4"/>
              </w:tc>
              <w:tc>
                <w:tcPr>
                  <w:tcW w:w="3924" w:type="dxa"/>
                </w:tcPr>
                <w:p w14:paraId="5C2DC6AE" w14:textId="77777777" w:rsidR="003C52B4" w:rsidRDefault="003C52B4" w:rsidP="003C52B4"/>
              </w:tc>
            </w:tr>
            <w:tr w:rsidR="003C52B4" w14:paraId="16B119C2" w14:textId="77777777">
              <w:trPr>
                <w:jc w:val="center"/>
              </w:trPr>
              <w:tc>
                <w:tcPr>
                  <w:tcW w:w="1169" w:type="dxa"/>
                </w:tcPr>
                <w:p w14:paraId="28030AEB" w14:textId="77777777" w:rsidR="003C52B4" w:rsidRDefault="003C52B4" w:rsidP="003C52B4"/>
              </w:tc>
              <w:tc>
                <w:tcPr>
                  <w:tcW w:w="1357" w:type="dxa"/>
                </w:tcPr>
                <w:p w14:paraId="17C69ADC" w14:textId="77777777" w:rsidR="003C52B4" w:rsidRDefault="003C52B4" w:rsidP="003C52B4"/>
              </w:tc>
              <w:tc>
                <w:tcPr>
                  <w:tcW w:w="1315" w:type="dxa"/>
                </w:tcPr>
                <w:p w14:paraId="392FBA52" w14:textId="77777777" w:rsidR="003C52B4" w:rsidRDefault="003C52B4" w:rsidP="003C52B4"/>
              </w:tc>
              <w:tc>
                <w:tcPr>
                  <w:tcW w:w="3924" w:type="dxa"/>
                </w:tcPr>
                <w:p w14:paraId="770BB1CE" w14:textId="77777777" w:rsidR="003C52B4" w:rsidRPr="00B66734" w:rsidRDefault="003C52B4" w:rsidP="003C52B4"/>
              </w:tc>
            </w:tr>
            <w:tr w:rsidR="003C52B4" w14:paraId="79AE2475" w14:textId="77777777">
              <w:trPr>
                <w:jc w:val="center"/>
              </w:trPr>
              <w:tc>
                <w:tcPr>
                  <w:tcW w:w="1169" w:type="dxa"/>
                </w:tcPr>
                <w:p w14:paraId="2335ECF0" w14:textId="77777777" w:rsidR="003C52B4" w:rsidRDefault="003C52B4" w:rsidP="003C52B4"/>
              </w:tc>
              <w:tc>
                <w:tcPr>
                  <w:tcW w:w="1357" w:type="dxa"/>
                </w:tcPr>
                <w:p w14:paraId="66CF7546" w14:textId="77777777" w:rsidR="003C52B4" w:rsidRDefault="003C52B4" w:rsidP="003C52B4"/>
              </w:tc>
              <w:tc>
                <w:tcPr>
                  <w:tcW w:w="1315" w:type="dxa"/>
                </w:tcPr>
                <w:p w14:paraId="3FD2E036" w14:textId="77777777" w:rsidR="003C52B4" w:rsidRDefault="003C52B4" w:rsidP="003C52B4"/>
              </w:tc>
              <w:tc>
                <w:tcPr>
                  <w:tcW w:w="3924" w:type="dxa"/>
                </w:tcPr>
                <w:p w14:paraId="17F05308" w14:textId="77777777" w:rsidR="003C52B4" w:rsidRDefault="003C52B4" w:rsidP="003C52B4"/>
              </w:tc>
            </w:tr>
            <w:tr w:rsidR="003C52B4" w14:paraId="7195300F" w14:textId="77777777">
              <w:trPr>
                <w:jc w:val="center"/>
              </w:trPr>
              <w:tc>
                <w:tcPr>
                  <w:tcW w:w="1169" w:type="dxa"/>
                </w:tcPr>
                <w:p w14:paraId="28B99271" w14:textId="77777777" w:rsidR="003C52B4" w:rsidRDefault="003C52B4" w:rsidP="003C52B4"/>
              </w:tc>
              <w:tc>
                <w:tcPr>
                  <w:tcW w:w="1357" w:type="dxa"/>
                </w:tcPr>
                <w:p w14:paraId="7233CF4A" w14:textId="77777777" w:rsidR="003C52B4" w:rsidRDefault="003C52B4" w:rsidP="003C52B4"/>
              </w:tc>
              <w:tc>
                <w:tcPr>
                  <w:tcW w:w="1315" w:type="dxa"/>
                </w:tcPr>
                <w:p w14:paraId="48A44CB5" w14:textId="77777777" w:rsidR="003C52B4" w:rsidRDefault="003C52B4" w:rsidP="003C52B4"/>
              </w:tc>
              <w:tc>
                <w:tcPr>
                  <w:tcW w:w="3924" w:type="dxa"/>
                </w:tcPr>
                <w:p w14:paraId="621F9B49" w14:textId="77777777" w:rsidR="003C52B4" w:rsidRPr="005C49CE" w:rsidRDefault="003C52B4" w:rsidP="003C52B4"/>
              </w:tc>
            </w:tr>
          </w:tbl>
          <w:p w14:paraId="0361A8E9" w14:textId="77777777" w:rsidR="00C350D0" w:rsidRDefault="00C350D0"/>
        </w:tc>
      </w:tr>
      <w:tr w:rsidR="00C350D0" w:rsidRPr="00452515" w14:paraId="18675982" w14:textId="77777777" w:rsidTr="00782717">
        <w:tc>
          <w:tcPr>
            <w:tcW w:w="8008" w:type="dxa"/>
          </w:tcPr>
          <w:p w14:paraId="281067B5" w14:textId="77777777" w:rsidR="00C350D0" w:rsidRPr="00452515" w:rsidRDefault="00C350D0">
            <w:r w:rsidRPr="00E97505">
              <w:rPr>
                <w:rStyle w:val="Strong"/>
              </w:rPr>
              <w:lastRenderedPageBreak/>
              <w:t>Stakeholder:</w:t>
            </w:r>
            <w:r w:rsidRPr="00452515">
              <w:t xml:space="preserve"> </w:t>
            </w:r>
            <w:r>
              <w:t>User with privilege</w:t>
            </w:r>
          </w:p>
        </w:tc>
      </w:tr>
      <w:tr w:rsidR="00C350D0" w:rsidRPr="00452515" w14:paraId="703A142D" w14:textId="77777777" w:rsidTr="00782717">
        <w:tc>
          <w:tcPr>
            <w:tcW w:w="8008" w:type="dxa"/>
          </w:tcPr>
          <w:p w14:paraId="4FE18008" w14:textId="77777777" w:rsidR="00C350D0" w:rsidRPr="00E97505" w:rsidRDefault="00C350D0">
            <w:pPr>
              <w:rPr>
                <w:rStyle w:val="Strong"/>
              </w:rPr>
            </w:pPr>
            <w:r w:rsidRPr="00E97505">
              <w:rPr>
                <w:rStyle w:val="Strong"/>
              </w:rPr>
              <w:t xml:space="preserve">Pre-Condition: </w:t>
            </w:r>
          </w:p>
          <w:p w14:paraId="18F98867" w14:textId="77777777" w:rsidR="00C350D0" w:rsidRDefault="00C350D0">
            <w:pPr>
              <w:rPr>
                <w:rFonts w:ascii="Arial" w:hAnsi="Arial" w:cs="Arial"/>
                <w:sz w:val="20"/>
                <w:szCs w:val="20"/>
              </w:rPr>
            </w:pPr>
            <w:r>
              <w:t>The user goes to the page</w:t>
            </w:r>
            <w:r w:rsidRPr="00DD3CB0">
              <w:rPr>
                <w:rFonts w:ascii="Arial" w:hAnsi="Arial" w:cs="Arial"/>
                <w:sz w:val="20"/>
                <w:szCs w:val="20"/>
              </w:rPr>
              <w:t xml:space="preserve"> </w:t>
            </w:r>
          </w:p>
          <w:p w14:paraId="37F2948F" w14:textId="49A9A3E6" w:rsidR="00C350D0" w:rsidRPr="00DD3CB0" w:rsidRDefault="00C350D0">
            <w:pPr>
              <w:rPr>
                <w:rFonts w:ascii="Arial" w:hAnsi="Arial" w:cs="Arial"/>
                <w:sz w:val="20"/>
                <w:szCs w:val="20"/>
              </w:rPr>
            </w:pPr>
          </w:p>
        </w:tc>
      </w:tr>
      <w:tr w:rsidR="00C350D0" w:rsidRPr="00452515" w14:paraId="016C1D13" w14:textId="77777777" w:rsidTr="00782717">
        <w:tc>
          <w:tcPr>
            <w:tcW w:w="8008" w:type="dxa"/>
          </w:tcPr>
          <w:p w14:paraId="7F250791" w14:textId="77777777" w:rsidR="00C350D0" w:rsidRPr="00E97505" w:rsidRDefault="00C350D0">
            <w:pPr>
              <w:rPr>
                <w:rStyle w:val="Strong"/>
              </w:rPr>
            </w:pPr>
            <w:r w:rsidRPr="00E97505">
              <w:rPr>
                <w:rStyle w:val="Strong"/>
                <w:rFonts w:hint="eastAsia"/>
              </w:rPr>
              <w:t>Main Scenario:</w:t>
            </w:r>
          </w:p>
          <w:p w14:paraId="4AA04461" w14:textId="1C13C25B" w:rsidR="004B2B92" w:rsidRPr="00C11AA9" w:rsidRDefault="00782717" w:rsidP="00782717">
            <w:r w:rsidRPr="00782717">
              <w:t>https://wonder.atlassian.net/wiki/x/iIEm_w</w:t>
            </w:r>
          </w:p>
        </w:tc>
      </w:tr>
      <w:tr w:rsidR="00C350D0" w:rsidRPr="00452515" w14:paraId="4CA66AB7" w14:textId="77777777" w:rsidTr="00782717">
        <w:tc>
          <w:tcPr>
            <w:tcW w:w="8008" w:type="dxa"/>
          </w:tcPr>
          <w:p w14:paraId="2BA42198" w14:textId="77777777" w:rsidR="00C350D0" w:rsidRDefault="00C350D0">
            <w:r w:rsidRPr="00452515">
              <w:t>Extend Scenario:</w:t>
            </w:r>
          </w:p>
          <w:p w14:paraId="52A986D5" w14:textId="7962AB1C" w:rsidR="00C350D0" w:rsidRPr="00452515" w:rsidRDefault="00782717" w:rsidP="00782717">
            <w:r w:rsidRPr="00782717">
              <w:t>https://wonder.atlassian.net/wiki/x/iIEm_w</w:t>
            </w:r>
          </w:p>
        </w:tc>
      </w:tr>
      <w:tr w:rsidR="00C350D0" w:rsidRPr="00452515" w14:paraId="092077BD" w14:textId="77777777" w:rsidTr="00782717">
        <w:tc>
          <w:tcPr>
            <w:tcW w:w="8008" w:type="dxa"/>
          </w:tcPr>
          <w:p w14:paraId="2758BBA9" w14:textId="77777777" w:rsidR="00C350D0" w:rsidRDefault="00C350D0">
            <w:r w:rsidRPr="00452515">
              <w:t>Exception Scenario:</w:t>
            </w:r>
          </w:p>
          <w:p w14:paraId="1223F952" w14:textId="77777777" w:rsidR="00C350D0" w:rsidRPr="00452515" w:rsidRDefault="00C350D0"/>
        </w:tc>
      </w:tr>
      <w:tr w:rsidR="00C350D0" w:rsidRPr="00452515" w14:paraId="7B7AAA48" w14:textId="77777777" w:rsidTr="00782717">
        <w:tc>
          <w:tcPr>
            <w:tcW w:w="8008" w:type="dxa"/>
          </w:tcPr>
          <w:p w14:paraId="3D9E42EF" w14:textId="77777777" w:rsidR="00C350D0" w:rsidRPr="00452515" w:rsidRDefault="00C350D0">
            <w:r w:rsidRPr="00452515">
              <w:t>Notes:</w:t>
            </w:r>
          </w:p>
        </w:tc>
      </w:tr>
      <w:tr w:rsidR="00C350D0" w:rsidRPr="00452515" w14:paraId="50285E39" w14:textId="77777777" w:rsidTr="00782717">
        <w:tc>
          <w:tcPr>
            <w:tcW w:w="8008" w:type="dxa"/>
          </w:tcPr>
          <w:p w14:paraId="2BE375BB" w14:textId="77777777" w:rsidR="00C350D0" w:rsidRPr="00452515" w:rsidRDefault="00C350D0">
            <w:r w:rsidRPr="00452515">
              <w:t>Q/A:</w:t>
            </w:r>
          </w:p>
        </w:tc>
      </w:tr>
    </w:tbl>
    <w:p w14:paraId="37B3A200" w14:textId="77777777" w:rsidR="00C350D0" w:rsidRDefault="00C350D0" w:rsidP="00C350D0"/>
    <w:p w14:paraId="0BB1A203" w14:textId="0B3A04C7" w:rsidR="00571AC4" w:rsidRDefault="00252E35" w:rsidP="009347ED">
      <w:pPr>
        <w:pStyle w:val="Heading1"/>
        <w:rPr>
          <w:ins w:id="4505" w:author="Bonnie Yang" w:date="2023-04-11T19:59:00Z"/>
        </w:rPr>
      </w:pPr>
      <w:r>
        <w:rPr>
          <w:rFonts w:hint="eastAsia"/>
        </w:rPr>
        <w:t>Tran-</w:t>
      </w:r>
      <w:r w:rsidR="00571AC4">
        <w:rPr>
          <w:rFonts w:hint="eastAsia"/>
        </w:rPr>
        <w:t xml:space="preserve"> </w:t>
      </w:r>
      <w:r w:rsidR="00571AC4">
        <w:t>Sync Job Log</w:t>
      </w:r>
    </w:p>
    <w:p w14:paraId="20F2CFA8" w14:textId="6D5FB1EF" w:rsidR="00695F92" w:rsidRPr="00695F92" w:rsidRDefault="00252E35">
      <w:pPr>
        <w:pStyle w:val="Heading2"/>
        <w:pPrChange w:id="4506" w:author="Bonnie Yang [2]" w:date="2023-04-11T19:59:00Z">
          <w:pPr>
            <w:pStyle w:val="Heading1"/>
          </w:pPr>
        </w:pPrChange>
      </w:pPr>
      <w:r>
        <w:rPr>
          <w:rFonts w:asciiTheme="minorHAnsi" w:eastAsiaTheme="minorEastAsia" w:hAnsiTheme="minorHAnsi" w:cstheme="minorBidi" w:hint="eastAsia"/>
          <w:sz w:val="36"/>
          <w:szCs w:val="36"/>
        </w:rPr>
        <w:t>Tran-</w:t>
      </w:r>
      <w:ins w:id="4507" w:author="Bonnie Yang" w:date="2023-04-11T19:59:00Z">
        <w:r w:rsidR="00695F92" w:rsidRPr="0CDC7A36">
          <w:rPr>
            <w:rFonts w:asciiTheme="minorHAnsi" w:eastAsiaTheme="minorEastAsia" w:hAnsiTheme="minorHAnsi" w:cstheme="minorBidi"/>
            <w:sz w:val="36"/>
            <w:szCs w:val="36"/>
          </w:rPr>
          <w:t xml:space="preserve">MS14-01 </w:t>
        </w:r>
      </w:ins>
      <w:ins w:id="4508" w:author="Bonnie Yang" w:date="2023-07-24T14:35:00Z">
        <w:r w:rsidR="00B6161D">
          <w:rPr>
            <w:rFonts w:asciiTheme="minorHAnsi" w:eastAsiaTheme="minorEastAsia" w:hAnsiTheme="minorHAnsi" w:cstheme="minorBidi"/>
            <w:sz w:val="36"/>
            <w:szCs w:val="36"/>
          </w:rPr>
          <w:t xml:space="preserve">ERP </w:t>
        </w:r>
      </w:ins>
      <w:ins w:id="4509" w:author="Bonnie Yang" w:date="2023-04-11T19:59:00Z">
        <w:r w:rsidR="00695F92" w:rsidRPr="0CDC7A36">
          <w:rPr>
            <w:rFonts w:asciiTheme="minorHAnsi" w:eastAsiaTheme="minorEastAsia" w:hAnsiTheme="minorHAnsi" w:cstheme="minorBidi"/>
            <w:sz w:val="36"/>
            <w:szCs w:val="36"/>
          </w:rPr>
          <w:t>Sync Log</w:t>
        </w:r>
      </w:ins>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124"/>
      </w:tblGrid>
      <w:tr w:rsidR="00571AC4" w:rsidRPr="00452515" w14:paraId="6F775B22" w14:textId="77777777" w:rsidTr="00252E35">
        <w:tc>
          <w:tcPr>
            <w:tcW w:w="8124" w:type="dxa"/>
          </w:tcPr>
          <w:p w14:paraId="039E6AE4" w14:textId="290C45F8" w:rsidR="00571AC4" w:rsidRPr="00E97505" w:rsidRDefault="00571AC4" w:rsidP="00D04113">
            <w:pPr>
              <w:rPr>
                <w:rStyle w:val="Strong"/>
              </w:rPr>
            </w:pPr>
            <w:del w:id="4510" w:author="Bonnie Yang" w:date="2023-04-11T19:59:00Z">
              <w:r w:rsidDel="00695F92">
                <w:rPr>
                  <w:rStyle w:val="Strong"/>
                </w:rPr>
                <w:delText>MS</w:delText>
              </w:r>
              <w:r w:rsidRPr="00C350D0" w:rsidDel="00695F92">
                <w:rPr>
                  <w:rStyle w:val="Strong"/>
                </w:rPr>
                <w:delText>13</w:delText>
              </w:r>
            </w:del>
            <w:ins w:id="4511" w:author="Bonnie Yang" w:date="2023-04-11T19:59:00Z">
              <w:r w:rsidR="00695F92">
                <w:rPr>
                  <w:rStyle w:val="Strong"/>
                </w:rPr>
                <w:t>MS</w:t>
              </w:r>
              <w:r w:rsidR="00695F92" w:rsidRPr="00C350D0">
                <w:rPr>
                  <w:rStyle w:val="Strong"/>
                </w:rPr>
                <w:t>1</w:t>
              </w:r>
              <w:r w:rsidR="00695F92">
                <w:rPr>
                  <w:rStyle w:val="Strong"/>
                </w:rPr>
                <w:t>4</w:t>
              </w:r>
            </w:ins>
            <w:r w:rsidRPr="00C350D0">
              <w:rPr>
                <w:rStyle w:val="Strong"/>
              </w:rPr>
              <w:t>-01</w:t>
            </w:r>
            <w:r>
              <w:rPr>
                <w:rStyle w:val="Strong"/>
              </w:rPr>
              <w:t xml:space="preserve"> </w:t>
            </w:r>
            <w:proofErr w:type="spellStart"/>
            <w:ins w:id="4512" w:author="Bonnie Yang" w:date="2023-07-24T14:35:00Z">
              <w:r w:rsidR="00B6161D">
                <w:rPr>
                  <w:rStyle w:val="Strong"/>
                </w:rPr>
                <w:t>ERP</w:t>
              </w:r>
            </w:ins>
            <w:r>
              <w:rPr>
                <w:rStyle w:val="Strong"/>
              </w:rPr>
              <w:t>Sync</w:t>
            </w:r>
            <w:proofErr w:type="spellEnd"/>
            <w:r>
              <w:rPr>
                <w:rStyle w:val="Strong"/>
              </w:rPr>
              <w:t xml:space="preserve"> </w:t>
            </w:r>
            <w:del w:id="4513" w:author="Bonnie Yang" w:date="2023-07-24T14:35:00Z">
              <w:r w:rsidDel="00B6161D">
                <w:rPr>
                  <w:rStyle w:val="Strong"/>
                </w:rPr>
                <w:delText xml:space="preserve">Job </w:delText>
              </w:r>
            </w:del>
            <w:r>
              <w:rPr>
                <w:rStyle w:val="Strong"/>
              </w:rPr>
              <w:t>Log</w:t>
            </w:r>
          </w:p>
        </w:tc>
      </w:tr>
      <w:tr w:rsidR="00571AC4" w:rsidRPr="00452515" w14:paraId="3AD199B3" w14:textId="77777777" w:rsidTr="00252E35">
        <w:tc>
          <w:tcPr>
            <w:tcW w:w="8124" w:type="dxa"/>
          </w:tcPr>
          <w:p w14:paraId="50F00AEE" w14:textId="77777777" w:rsidR="00571AC4" w:rsidRPr="00E97505" w:rsidRDefault="00571AC4" w:rsidP="00D04113">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571AC4" w14:paraId="174CBC73" w14:textId="77777777" w:rsidTr="00252E35">
              <w:trPr>
                <w:jc w:val="center"/>
              </w:trPr>
              <w:tc>
                <w:tcPr>
                  <w:tcW w:w="1169" w:type="dxa"/>
                </w:tcPr>
                <w:p w14:paraId="23E035BD" w14:textId="77777777" w:rsidR="00571AC4" w:rsidRPr="007A35F7" w:rsidRDefault="00571AC4" w:rsidP="00D04113">
                  <w:pPr>
                    <w:rPr>
                      <w:rFonts w:ascii="Arial" w:hAnsi="Arial" w:cs="Arial"/>
                    </w:rPr>
                  </w:pPr>
                  <w:r w:rsidRPr="007A35F7">
                    <w:rPr>
                      <w:rFonts w:ascii="Arial" w:hAnsi="Arial" w:cs="Arial"/>
                    </w:rPr>
                    <w:t>Version</w:t>
                  </w:r>
                </w:p>
              </w:tc>
              <w:tc>
                <w:tcPr>
                  <w:tcW w:w="1357" w:type="dxa"/>
                </w:tcPr>
                <w:p w14:paraId="6B7A4F00" w14:textId="77777777" w:rsidR="00571AC4" w:rsidRPr="007A35F7" w:rsidRDefault="00571AC4" w:rsidP="00D04113">
                  <w:pPr>
                    <w:rPr>
                      <w:rFonts w:ascii="Arial" w:hAnsi="Arial" w:cs="Arial"/>
                    </w:rPr>
                  </w:pPr>
                  <w:r w:rsidRPr="007A35F7">
                    <w:rPr>
                      <w:rFonts w:ascii="Arial" w:hAnsi="Arial" w:cs="Arial"/>
                    </w:rPr>
                    <w:t>Date</w:t>
                  </w:r>
                </w:p>
              </w:tc>
              <w:tc>
                <w:tcPr>
                  <w:tcW w:w="1315" w:type="dxa"/>
                </w:tcPr>
                <w:p w14:paraId="4E35ADCF" w14:textId="77777777" w:rsidR="00571AC4" w:rsidRPr="007A35F7" w:rsidRDefault="00571AC4" w:rsidP="00D04113">
                  <w:pPr>
                    <w:rPr>
                      <w:rFonts w:ascii="Arial" w:hAnsi="Arial" w:cs="Arial"/>
                    </w:rPr>
                  </w:pPr>
                  <w:r w:rsidRPr="007A35F7">
                    <w:rPr>
                      <w:rFonts w:ascii="Arial" w:hAnsi="Arial" w:cs="Arial"/>
                    </w:rPr>
                    <w:t>Updated By</w:t>
                  </w:r>
                </w:p>
              </w:tc>
              <w:tc>
                <w:tcPr>
                  <w:tcW w:w="3924" w:type="dxa"/>
                </w:tcPr>
                <w:p w14:paraId="7C59ACF2" w14:textId="77777777" w:rsidR="00571AC4" w:rsidRPr="007A35F7" w:rsidRDefault="00571AC4" w:rsidP="00D04113">
                  <w:pPr>
                    <w:rPr>
                      <w:rFonts w:ascii="Arial" w:hAnsi="Arial" w:cs="Arial"/>
                    </w:rPr>
                  </w:pPr>
                  <w:r w:rsidRPr="007A35F7">
                    <w:rPr>
                      <w:rFonts w:ascii="Arial" w:hAnsi="Arial" w:cs="Arial"/>
                    </w:rPr>
                    <w:t>Description</w:t>
                  </w:r>
                </w:p>
              </w:tc>
            </w:tr>
            <w:tr w:rsidR="00571AC4" w14:paraId="0D1F8CE3" w14:textId="77777777" w:rsidTr="00252E35">
              <w:trPr>
                <w:jc w:val="center"/>
              </w:trPr>
              <w:tc>
                <w:tcPr>
                  <w:tcW w:w="1169" w:type="dxa"/>
                </w:tcPr>
                <w:p w14:paraId="75E6370E" w14:textId="77777777" w:rsidR="00571AC4" w:rsidRPr="007A35F7" w:rsidRDefault="00571AC4" w:rsidP="00D04113">
                  <w:pPr>
                    <w:rPr>
                      <w:rFonts w:ascii="Arial" w:hAnsi="Arial" w:cs="Arial"/>
                    </w:rPr>
                  </w:pPr>
                  <w:r w:rsidRPr="007A35F7">
                    <w:rPr>
                      <w:rFonts w:ascii="Arial" w:hAnsi="Arial" w:cs="Arial"/>
                    </w:rPr>
                    <w:t>1.0</w:t>
                  </w:r>
                </w:p>
              </w:tc>
              <w:tc>
                <w:tcPr>
                  <w:tcW w:w="1357" w:type="dxa"/>
                </w:tcPr>
                <w:p w14:paraId="1BDB0588" w14:textId="40CDF087" w:rsidR="00571AC4" w:rsidRPr="007A35F7" w:rsidRDefault="00571AC4" w:rsidP="00D04113">
                  <w:pPr>
                    <w:rPr>
                      <w:rFonts w:ascii="Arial" w:hAnsi="Arial" w:cs="Arial"/>
                    </w:rPr>
                  </w:pPr>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4</w:t>
                  </w:r>
                  <w:r w:rsidRPr="007A35F7">
                    <w:rPr>
                      <w:rFonts w:ascii="Arial" w:hAnsi="Arial" w:cs="Arial"/>
                    </w:rPr>
                    <w:t>.</w:t>
                  </w:r>
                  <w:r>
                    <w:rPr>
                      <w:rFonts w:ascii="Arial" w:hAnsi="Arial" w:cs="Arial"/>
                    </w:rPr>
                    <w:t>1</w:t>
                  </w:r>
                  <w:r>
                    <w:t>1</w:t>
                  </w:r>
                </w:p>
              </w:tc>
              <w:tc>
                <w:tcPr>
                  <w:tcW w:w="1315" w:type="dxa"/>
                </w:tcPr>
                <w:p w14:paraId="3C6FE62F" w14:textId="77777777" w:rsidR="00571AC4" w:rsidRPr="007A35F7" w:rsidRDefault="00571AC4" w:rsidP="00D04113">
                  <w:pPr>
                    <w:rPr>
                      <w:rFonts w:ascii="Arial" w:hAnsi="Arial" w:cs="Arial"/>
                    </w:rPr>
                  </w:pPr>
                  <w:r w:rsidRPr="007A35F7">
                    <w:rPr>
                      <w:rFonts w:ascii="Arial" w:hAnsi="Arial" w:cs="Arial"/>
                    </w:rPr>
                    <w:t>Bonnie</w:t>
                  </w:r>
                </w:p>
              </w:tc>
              <w:tc>
                <w:tcPr>
                  <w:tcW w:w="3924" w:type="dxa"/>
                </w:tcPr>
                <w:p w14:paraId="2BDE6042" w14:textId="64CF4B0D" w:rsidR="00571AC4" w:rsidRPr="007A35F7" w:rsidRDefault="00571AC4" w:rsidP="00D04113">
                  <w:pPr>
                    <w:rPr>
                      <w:rFonts w:ascii="Arial" w:hAnsi="Arial" w:cs="Arial"/>
                    </w:rPr>
                  </w:pPr>
                  <w:r w:rsidRPr="00571AC4">
                    <w:rPr>
                      <w:rFonts w:ascii="Arial" w:hAnsi="Arial" w:cs="Arial"/>
                    </w:rPr>
                    <w:t>ERP Sync Job Log</w:t>
                  </w:r>
                </w:p>
              </w:tc>
            </w:tr>
            <w:tr w:rsidR="00571AC4" w14:paraId="26533A61" w14:textId="77777777" w:rsidTr="00252E35">
              <w:trPr>
                <w:jc w:val="center"/>
              </w:trPr>
              <w:tc>
                <w:tcPr>
                  <w:tcW w:w="1169" w:type="dxa"/>
                </w:tcPr>
                <w:p w14:paraId="0E6C89D4" w14:textId="0855E450" w:rsidR="00571AC4" w:rsidRDefault="00571AC4" w:rsidP="00D04113"/>
              </w:tc>
              <w:tc>
                <w:tcPr>
                  <w:tcW w:w="1357" w:type="dxa"/>
                </w:tcPr>
                <w:p w14:paraId="74F047AE" w14:textId="00F31414" w:rsidR="00571AC4" w:rsidRDefault="00571AC4" w:rsidP="00D04113"/>
              </w:tc>
              <w:tc>
                <w:tcPr>
                  <w:tcW w:w="1315" w:type="dxa"/>
                </w:tcPr>
                <w:p w14:paraId="40FACADB" w14:textId="73BBA698" w:rsidR="00571AC4" w:rsidRDefault="00571AC4" w:rsidP="00D04113"/>
              </w:tc>
              <w:tc>
                <w:tcPr>
                  <w:tcW w:w="3924" w:type="dxa"/>
                </w:tcPr>
                <w:p w14:paraId="70451C15" w14:textId="2278149E" w:rsidR="00571AC4" w:rsidRDefault="00571AC4" w:rsidP="00D04113"/>
              </w:tc>
            </w:tr>
            <w:tr w:rsidR="00571AC4" w14:paraId="44970438" w14:textId="77777777" w:rsidTr="00252E35">
              <w:trPr>
                <w:jc w:val="center"/>
              </w:trPr>
              <w:tc>
                <w:tcPr>
                  <w:tcW w:w="1169" w:type="dxa"/>
                </w:tcPr>
                <w:p w14:paraId="61F372AE" w14:textId="77777777" w:rsidR="00571AC4" w:rsidRDefault="00571AC4" w:rsidP="00D04113"/>
              </w:tc>
              <w:tc>
                <w:tcPr>
                  <w:tcW w:w="1357" w:type="dxa"/>
                </w:tcPr>
                <w:p w14:paraId="53835613" w14:textId="77777777" w:rsidR="00571AC4" w:rsidRDefault="00571AC4" w:rsidP="00D04113"/>
              </w:tc>
              <w:tc>
                <w:tcPr>
                  <w:tcW w:w="1315" w:type="dxa"/>
                </w:tcPr>
                <w:p w14:paraId="708A0113" w14:textId="77777777" w:rsidR="00571AC4" w:rsidRDefault="00571AC4" w:rsidP="00D04113"/>
              </w:tc>
              <w:tc>
                <w:tcPr>
                  <w:tcW w:w="3924" w:type="dxa"/>
                </w:tcPr>
                <w:p w14:paraId="79581E80" w14:textId="77777777" w:rsidR="00571AC4" w:rsidRDefault="00571AC4" w:rsidP="00D04113"/>
              </w:tc>
            </w:tr>
            <w:tr w:rsidR="00571AC4" w14:paraId="42155B40" w14:textId="77777777" w:rsidTr="00252E35">
              <w:trPr>
                <w:jc w:val="center"/>
              </w:trPr>
              <w:tc>
                <w:tcPr>
                  <w:tcW w:w="1169" w:type="dxa"/>
                </w:tcPr>
                <w:p w14:paraId="7089AB96" w14:textId="77777777" w:rsidR="00571AC4" w:rsidRDefault="00571AC4" w:rsidP="00D04113"/>
              </w:tc>
              <w:tc>
                <w:tcPr>
                  <w:tcW w:w="1357" w:type="dxa"/>
                </w:tcPr>
                <w:p w14:paraId="6C889220" w14:textId="77777777" w:rsidR="00571AC4" w:rsidRDefault="00571AC4" w:rsidP="00D04113"/>
              </w:tc>
              <w:tc>
                <w:tcPr>
                  <w:tcW w:w="1315" w:type="dxa"/>
                </w:tcPr>
                <w:p w14:paraId="4E5AC08C" w14:textId="77777777" w:rsidR="00571AC4" w:rsidRDefault="00571AC4" w:rsidP="00D04113"/>
              </w:tc>
              <w:tc>
                <w:tcPr>
                  <w:tcW w:w="3924" w:type="dxa"/>
                </w:tcPr>
                <w:p w14:paraId="0A999C7F" w14:textId="77777777" w:rsidR="00571AC4" w:rsidRPr="00B66734" w:rsidRDefault="00571AC4" w:rsidP="00D04113"/>
              </w:tc>
            </w:tr>
            <w:tr w:rsidR="00571AC4" w14:paraId="63110DF0" w14:textId="77777777" w:rsidTr="00252E35">
              <w:trPr>
                <w:jc w:val="center"/>
              </w:trPr>
              <w:tc>
                <w:tcPr>
                  <w:tcW w:w="1169" w:type="dxa"/>
                </w:tcPr>
                <w:p w14:paraId="485A790C" w14:textId="77777777" w:rsidR="00571AC4" w:rsidRDefault="00571AC4" w:rsidP="00D04113"/>
              </w:tc>
              <w:tc>
                <w:tcPr>
                  <w:tcW w:w="1357" w:type="dxa"/>
                </w:tcPr>
                <w:p w14:paraId="51E2902F" w14:textId="77777777" w:rsidR="00571AC4" w:rsidRDefault="00571AC4" w:rsidP="00D04113"/>
              </w:tc>
              <w:tc>
                <w:tcPr>
                  <w:tcW w:w="1315" w:type="dxa"/>
                </w:tcPr>
                <w:p w14:paraId="7BC23835" w14:textId="77777777" w:rsidR="00571AC4" w:rsidRDefault="00571AC4" w:rsidP="00D04113"/>
              </w:tc>
              <w:tc>
                <w:tcPr>
                  <w:tcW w:w="3924" w:type="dxa"/>
                </w:tcPr>
                <w:p w14:paraId="64F340FD" w14:textId="77777777" w:rsidR="00571AC4" w:rsidRDefault="00571AC4" w:rsidP="00D04113"/>
              </w:tc>
            </w:tr>
            <w:tr w:rsidR="00571AC4" w14:paraId="55B0F908" w14:textId="77777777" w:rsidTr="00252E35">
              <w:trPr>
                <w:jc w:val="center"/>
              </w:trPr>
              <w:tc>
                <w:tcPr>
                  <w:tcW w:w="1169" w:type="dxa"/>
                </w:tcPr>
                <w:p w14:paraId="20509CD6" w14:textId="77777777" w:rsidR="00571AC4" w:rsidRDefault="00571AC4" w:rsidP="00D04113"/>
              </w:tc>
              <w:tc>
                <w:tcPr>
                  <w:tcW w:w="1357" w:type="dxa"/>
                </w:tcPr>
                <w:p w14:paraId="4F9D7FC1" w14:textId="77777777" w:rsidR="00571AC4" w:rsidRDefault="00571AC4" w:rsidP="00D04113"/>
              </w:tc>
              <w:tc>
                <w:tcPr>
                  <w:tcW w:w="1315" w:type="dxa"/>
                </w:tcPr>
                <w:p w14:paraId="683AE9ED" w14:textId="77777777" w:rsidR="00571AC4" w:rsidRDefault="00571AC4" w:rsidP="00D04113"/>
              </w:tc>
              <w:tc>
                <w:tcPr>
                  <w:tcW w:w="3924" w:type="dxa"/>
                </w:tcPr>
                <w:p w14:paraId="372D08A2" w14:textId="77777777" w:rsidR="00571AC4" w:rsidRPr="005C49CE" w:rsidRDefault="00571AC4" w:rsidP="00D04113"/>
              </w:tc>
            </w:tr>
          </w:tbl>
          <w:p w14:paraId="014E7B02" w14:textId="77777777" w:rsidR="00571AC4" w:rsidRDefault="00571AC4" w:rsidP="00D04113"/>
        </w:tc>
      </w:tr>
      <w:tr w:rsidR="00571AC4" w:rsidRPr="00452515" w14:paraId="6DABD58B" w14:textId="77777777" w:rsidTr="00252E35">
        <w:tc>
          <w:tcPr>
            <w:tcW w:w="8124" w:type="dxa"/>
          </w:tcPr>
          <w:p w14:paraId="160234AF" w14:textId="77777777" w:rsidR="00571AC4" w:rsidRPr="00452515" w:rsidRDefault="00571AC4" w:rsidP="00D04113">
            <w:r w:rsidRPr="00E97505">
              <w:rPr>
                <w:rStyle w:val="Strong"/>
              </w:rPr>
              <w:t>Stakeholder:</w:t>
            </w:r>
            <w:r w:rsidRPr="00452515">
              <w:t xml:space="preserve"> </w:t>
            </w:r>
            <w:r>
              <w:t>User with privilege</w:t>
            </w:r>
          </w:p>
        </w:tc>
      </w:tr>
      <w:tr w:rsidR="00571AC4" w:rsidRPr="00452515" w14:paraId="639EC2B8" w14:textId="77777777" w:rsidTr="00252E35">
        <w:tc>
          <w:tcPr>
            <w:tcW w:w="8124" w:type="dxa"/>
          </w:tcPr>
          <w:p w14:paraId="742C29A2" w14:textId="77777777" w:rsidR="00571AC4" w:rsidRPr="00E97505" w:rsidRDefault="00571AC4" w:rsidP="00D04113">
            <w:pPr>
              <w:rPr>
                <w:rStyle w:val="Strong"/>
              </w:rPr>
            </w:pPr>
            <w:r w:rsidRPr="00E97505">
              <w:rPr>
                <w:rStyle w:val="Strong"/>
              </w:rPr>
              <w:t xml:space="preserve">Pre-Condition: </w:t>
            </w:r>
          </w:p>
          <w:p w14:paraId="5D461AAB" w14:textId="77777777" w:rsidR="00571AC4" w:rsidRDefault="00571AC4" w:rsidP="00D04113">
            <w:pPr>
              <w:rPr>
                <w:rFonts w:ascii="Arial" w:hAnsi="Arial" w:cs="Arial"/>
                <w:sz w:val="20"/>
                <w:szCs w:val="20"/>
              </w:rPr>
            </w:pPr>
            <w:r>
              <w:t>The user goes to the page</w:t>
            </w:r>
            <w:r w:rsidRPr="00DD3CB0">
              <w:rPr>
                <w:rFonts w:ascii="Arial" w:hAnsi="Arial" w:cs="Arial"/>
                <w:sz w:val="20"/>
                <w:szCs w:val="20"/>
              </w:rPr>
              <w:t xml:space="preserve"> </w:t>
            </w:r>
          </w:p>
          <w:p w14:paraId="1518631B" w14:textId="5018F5AE" w:rsidR="00571AC4" w:rsidRPr="00DD3CB0" w:rsidRDefault="000D1E7B" w:rsidP="000F36D6">
            <w:pPr>
              <w:rPr>
                <w:rFonts w:ascii="Arial" w:hAnsi="Arial" w:cs="Arial"/>
                <w:sz w:val="20"/>
                <w:szCs w:val="20"/>
              </w:rPr>
            </w:pPr>
            <w:ins w:id="4514" w:author="Bonnie Yang" w:date="2023-04-11T17:47:00Z">
              <w:r>
                <w:rPr>
                  <w:rFonts w:ascii="Arial" w:hAnsi="Arial" w:cs="Arial" w:hint="eastAsia"/>
                  <w:sz w:val="20"/>
                  <w:szCs w:val="20"/>
                </w:rPr>
                <w:t>C</w:t>
              </w:r>
              <w:r>
                <w:rPr>
                  <w:sz w:val="20"/>
                  <w:szCs w:val="20"/>
                </w:rPr>
                <w:t xml:space="preserve">urrently, we </w:t>
              </w:r>
              <w:proofErr w:type="gramStart"/>
              <w:r>
                <w:rPr>
                  <w:sz w:val="20"/>
                  <w:szCs w:val="20"/>
                </w:rPr>
                <w:t>support to</w:t>
              </w:r>
              <w:proofErr w:type="gramEnd"/>
              <w:r>
                <w:rPr>
                  <w:sz w:val="20"/>
                  <w:szCs w:val="20"/>
                </w:rPr>
                <w:t xml:space="preserve"> sync items to ERP system with API. </w:t>
              </w:r>
            </w:ins>
            <w:ins w:id="4515" w:author="Bonnie Yang" w:date="2023-04-11T17:48:00Z">
              <w:r w:rsidRPr="000D1E7B">
                <w:rPr>
                  <w:sz w:val="20"/>
                  <w:szCs w:val="20"/>
                </w:rPr>
                <w:t>Log every sync job so that user can check the log to see if there is any problem.</w:t>
              </w:r>
            </w:ins>
          </w:p>
        </w:tc>
      </w:tr>
      <w:tr w:rsidR="00571AC4" w:rsidRPr="00452515" w14:paraId="201DA1E1" w14:textId="77777777" w:rsidTr="00252E35">
        <w:tc>
          <w:tcPr>
            <w:tcW w:w="8124" w:type="dxa"/>
          </w:tcPr>
          <w:p w14:paraId="5CA10AB9" w14:textId="3EFD5678" w:rsidR="00571AC4" w:rsidRPr="00376789" w:rsidRDefault="00571AC4" w:rsidP="00D04113">
            <w:pPr>
              <w:rPr>
                <w:rFonts w:ascii="Arial" w:hAnsi="Arial" w:cs="Arial"/>
                <w:sz w:val="22"/>
              </w:rPr>
            </w:pPr>
            <w:r w:rsidRPr="00E97505">
              <w:rPr>
                <w:rStyle w:val="Strong"/>
                <w:rFonts w:hint="eastAsia"/>
              </w:rPr>
              <w:t>Main Scenari</w:t>
            </w:r>
            <w:r w:rsidRPr="00376789">
              <w:rPr>
                <w:rStyle w:val="Strong"/>
                <w:rFonts w:hint="eastAsia"/>
              </w:rPr>
              <w:t xml:space="preserve">o: </w:t>
            </w:r>
          </w:p>
          <w:p w14:paraId="1126FF52" w14:textId="64F675FE" w:rsidR="00AD7E91" w:rsidRPr="00C11AA9" w:rsidRDefault="00252E35">
            <w:pPr>
              <w:pStyle w:val="ListParagraph"/>
              <w:ind w:left="309"/>
              <w:pPrChange w:id="4516" w:author="Bonnie Yang [2]" w:date="2023-04-11T19:28:00Z">
                <w:pPr>
                  <w:ind w:leftChars="77" w:left="162" w:firstLine="1"/>
                </w:pPr>
              </w:pPrChange>
            </w:pPr>
            <w:r w:rsidRPr="00252E35">
              <w:t>https://wonder.atlassian.net/wiki/x/QIFD_w</w:t>
            </w:r>
          </w:p>
        </w:tc>
      </w:tr>
      <w:tr w:rsidR="00571AC4" w:rsidRPr="00452515" w14:paraId="66B95DCA" w14:textId="77777777" w:rsidTr="00252E35">
        <w:tc>
          <w:tcPr>
            <w:tcW w:w="8124" w:type="dxa"/>
          </w:tcPr>
          <w:p w14:paraId="390F3AEA" w14:textId="77777777" w:rsidR="00571AC4" w:rsidRDefault="00571AC4" w:rsidP="00D04113">
            <w:r w:rsidRPr="00452515">
              <w:t>Extend Scenario:</w:t>
            </w:r>
          </w:p>
          <w:p w14:paraId="1853ED0A" w14:textId="77777777" w:rsidR="00571AC4" w:rsidRPr="00452515" w:rsidRDefault="00571AC4" w:rsidP="00D04113"/>
        </w:tc>
      </w:tr>
      <w:tr w:rsidR="00571AC4" w:rsidRPr="00452515" w14:paraId="30AF8813" w14:textId="77777777" w:rsidTr="00252E35">
        <w:tc>
          <w:tcPr>
            <w:tcW w:w="8124" w:type="dxa"/>
          </w:tcPr>
          <w:p w14:paraId="70500152" w14:textId="77777777" w:rsidR="00571AC4" w:rsidRDefault="00571AC4" w:rsidP="00D04113">
            <w:r w:rsidRPr="00452515">
              <w:t>Exception Scenario:</w:t>
            </w:r>
          </w:p>
          <w:p w14:paraId="484F990E" w14:textId="77777777" w:rsidR="00571AC4" w:rsidRPr="00452515" w:rsidRDefault="00571AC4" w:rsidP="00D04113"/>
        </w:tc>
      </w:tr>
      <w:tr w:rsidR="00571AC4" w:rsidRPr="00452515" w14:paraId="0E6012BE" w14:textId="77777777" w:rsidTr="00252E35">
        <w:tc>
          <w:tcPr>
            <w:tcW w:w="8124" w:type="dxa"/>
          </w:tcPr>
          <w:p w14:paraId="59042082" w14:textId="77777777" w:rsidR="00571AC4" w:rsidRPr="00452515" w:rsidRDefault="00571AC4" w:rsidP="00D04113">
            <w:r w:rsidRPr="00452515">
              <w:t>Notes:</w:t>
            </w:r>
          </w:p>
        </w:tc>
      </w:tr>
      <w:tr w:rsidR="00571AC4" w:rsidRPr="00452515" w14:paraId="38B450ED" w14:textId="77777777" w:rsidTr="00252E35">
        <w:tc>
          <w:tcPr>
            <w:tcW w:w="8124" w:type="dxa"/>
          </w:tcPr>
          <w:p w14:paraId="16BBABA3" w14:textId="77777777" w:rsidR="00571AC4" w:rsidRPr="00452515" w:rsidRDefault="00571AC4" w:rsidP="00D04113">
            <w:r w:rsidRPr="00452515">
              <w:t>Q/A:</w:t>
            </w:r>
          </w:p>
        </w:tc>
      </w:tr>
    </w:tbl>
    <w:p w14:paraId="1C748710" w14:textId="77777777" w:rsidR="00571AC4" w:rsidRDefault="00571AC4" w:rsidP="00571AC4"/>
    <w:p w14:paraId="7DF1BB2E" w14:textId="2D785C2C" w:rsidR="00B6161D" w:rsidRPr="00695F92" w:rsidRDefault="00252E35" w:rsidP="00B6161D">
      <w:pPr>
        <w:pStyle w:val="Heading2"/>
        <w:numPr>
          <w:ilvl w:val="1"/>
          <w:numId w:val="2001"/>
        </w:numPr>
      </w:pPr>
      <w:r>
        <w:rPr>
          <w:rFonts w:asciiTheme="minorHAnsi" w:eastAsiaTheme="minorEastAsia" w:hAnsiTheme="minorHAnsi" w:cstheme="minorBidi" w:hint="eastAsia"/>
          <w:sz w:val="36"/>
          <w:szCs w:val="36"/>
        </w:rPr>
        <w:lastRenderedPageBreak/>
        <w:t>Tran-</w:t>
      </w:r>
      <w:r w:rsidR="00B6161D" w:rsidRPr="00B6161D">
        <w:rPr>
          <w:rFonts w:asciiTheme="minorHAnsi" w:eastAsiaTheme="minorEastAsia" w:hAnsiTheme="minorHAnsi" w:cstheme="minorBidi"/>
          <w:sz w:val="36"/>
          <w:szCs w:val="36"/>
        </w:rPr>
        <w:t>MS14-</w:t>
      </w:r>
      <w:del w:id="4517" w:author="Bonnie Yang" w:date="2023-07-24T17:12:00Z">
        <w:r w:rsidR="00B6161D" w:rsidRPr="00B6161D" w:rsidDel="00CB3EDF">
          <w:rPr>
            <w:rFonts w:asciiTheme="minorHAnsi" w:eastAsiaTheme="minorEastAsia" w:hAnsiTheme="minorHAnsi" w:cstheme="minorBidi"/>
            <w:sz w:val="36"/>
            <w:szCs w:val="36"/>
          </w:rPr>
          <w:delText xml:space="preserve">01 </w:delText>
        </w:r>
      </w:del>
      <w:ins w:id="4518" w:author="Bonnie Yang" w:date="2023-07-24T17:12:00Z">
        <w:r w:rsidR="00CB3EDF" w:rsidRPr="00B6161D">
          <w:rPr>
            <w:rFonts w:asciiTheme="minorHAnsi" w:eastAsiaTheme="minorEastAsia" w:hAnsiTheme="minorHAnsi" w:cstheme="minorBidi"/>
            <w:sz w:val="36"/>
            <w:szCs w:val="36"/>
          </w:rPr>
          <w:t>0</w:t>
        </w:r>
        <w:r w:rsidR="00CB3EDF">
          <w:rPr>
            <w:rFonts w:asciiTheme="minorHAnsi" w:eastAsiaTheme="minorEastAsia" w:hAnsiTheme="minorHAnsi" w:cstheme="minorBidi"/>
            <w:sz w:val="36"/>
            <w:szCs w:val="36"/>
          </w:rPr>
          <w:t>2</w:t>
        </w:r>
        <w:r w:rsidR="00CB3EDF" w:rsidRPr="00B6161D">
          <w:rPr>
            <w:rFonts w:asciiTheme="minorHAnsi" w:eastAsiaTheme="minorEastAsia" w:hAnsiTheme="minorHAnsi" w:cstheme="minorBidi"/>
            <w:sz w:val="36"/>
            <w:szCs w:val="36"/>
          </w:rPr>
          <w:t xml:space="preserve"> </w:t>
        </w:r>
      </w:ins>
      <w:r w:rsidR="00B6161D">
        <w:rPr>
          <w:rFonts w:asciiTheme="minorHAnsi" w:eastAsiaTheme="minorEastAsia" w:hAnsiTheme="minorHAnsi" w:cstheme="minorBidi"/>
          <w:sz w:val="36"/>
          <w:szCs w:val="36"/>
        </w:rPr>
        <w:t xml:space="preserve">OG </w:t>
      </w:r>
      <w:r w:rsidR="00B6161D" w:rsidRPr="00B6161D">
        <w:rPr>
          <w:rFonts w:asciiTheme="minorHAnsi" w:eastAsiaTheme="minorEastAsia" w:hAnsiTheme="minorHAnsi" w:cstheme="minorBidi"/>
          <w:sz w:val="36"/>
          <w:szCs w:val="36"/>
        </w:rPr>
        <w:t>Sync Log</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124"/>
      </w:tblGrid>
      <w:tr w:rsidR="00B6161D" w:rsidRPr="00452515" w14:paraId="3447C631" w14:textId="77777777" w:rsidTr="00252E35">
        <w:tc>
          <w:tcPr>
            <w:tcW w:w="8124" w:type="dxa"/>
          </w:tcPr>
          <w:p w14:paraId="778E971A" w14:textId="5F37FF59" w:rsidR="00B6161D" w:rsidRPr="00E97505" w:rsidRDefault="00B6161D" w:rsidP="00D04113">
            <w:pPr>
              <w:rPr>
                <w:rStyle w:val="Strong"/>
              </w:rPr>
            </w:pPr>
            <w:del w:id="4519" w:author="Bonnie Yang" w:date="2023-04-11T19:59:00Z">
              <w:r w:rsidDel="00695F92">
                <w:rPr>
                  <w:rStyle w:val="Strong"/>
                </w:rPr>
                <w:delText>MS</w:delText>
              </w:r>
              <w:r w:rsidRPr="00C350D0" w:rsidDel="00695F92">
                <w:rPr>
                  <w:rStyle w:val="Strong"/>
                </w:rPr>
                <w:delText>13</w:delText>
              </w:r>
            </w:del>
            <w:ins w:id="4520" w:author="Bonnie Yang" w:date="2023-04-11T19:59:00Z">
              <w:r>
                <w:rPr>
                  <w:rStyle w:val="Strong"/>
                </w:rPr>
                <w:t>MS</w:t>
              </w:r>
              <w:r w:rsidRPr="00C350D0">
                <w:rPr>
                  <w:rStyle w:val="Strong"/>
                </w:rPr>
                <w:t>1</w:t>
              </w:r>
              <w:r>
                <w:rPr>
                  <w:rStyle w:val="Strong"/>
                </w:rPr>
                <w:t>4</w:t>
              </w:r>
            </w:ins>
            <w:r w:rsidRPr="00C350D0">
              <w:rPr>
                <w:rStyle w:val="Strong"/>
              </w:rPr>
              <w:t>-</w:t>
            </w:r>
            <w:del w:id="4521" w:author="Bonnie Yang" w:date="2023-07-24T17:12:00Z">
              <w:r w:rsidRPr="00C350D0" w:rsidDel="00CB3EDF">
                <w:rPr>
                  <w:rStyle w:val="Strong"/>
                </w:rPr>
                <w:delText>01</w:delText>
              </w:r>
              <w:r w:rsidDel="00CB3EDF">
                <w:rPr>
                  <w:rStyle w:val="Strong"/>
                </w:rPr>
                <w:delText xml:space="preserve"> </w:delText>
              </w:r>
            </w:del>
            <w:ins w:id="4522" w:author="Bonnie Yang" w:date="2023-07-24T17:12:00Z">
              <w:r w:rsidR="00CB3EDF" w:rsidRPr="00C350D0">
                <w:rPr>
                  <w:rStyle w:val="Strong"/>
                </w:rPr>
                <w:t>0</w:t>
              </w:r>
              <w:r w:rsidR="00CB3EDF">
                <w:rPr>
                  <w:rStyle w:val="Strong"/>
                </w:rPr>
                <w:t xml:space="preserve">2 </w:t>
              </w:r>
            </w:ins>
            <w:r>
              <w:rPr>
                <w:rStyle w:val="Strong"/>
              </w:rPr>
              <w:t>OG Sync Log</w:t>
            </w:r>
          </w:p>
        </w:tc>
      </w:tr>
      <w:tr w:rsidR="00B6161D" w:rsidRPr="00452515" w14:paraId="147B09DC" w14:textId="77777777" w:rsidTr="00252E35">
        <w:tc>
          <w:tcPr>
            <w:tcW w:w="8124" w:type="dxa"/>
          </w:tcPr>
          <w:p w14:paraId="408B287B" w14:textId="77777777" w:rsidR="00B6161D" w:rsidRPr="00E97505" w:rsidRDefault="00B6161D" w:rsidP="00D04113">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B6161D" w14:paraId="4DFF86CB" w14:textId="77777777" w:rsidTr="00D04113">
              <w:trPr>
                <w:jc w:val="center"/>
              </w:trPr>
              <w:tc>
                <w:tcPr>
                  <w:tcW w:w="1169" w:type="dxa"/>
                </w:tcPr>
                <w:p w14:paraId="359CD8FE" w14:textId="77777777" w:rsidR="00B6161D" w:rsidRPr="007A35F7" w:rsidRDefault="00B6161D" w:rsidP="00D04113">
                  <w:pPr>
                    <w:rPr>
                      <w:rFonts w:ascii="Arial" w:hAnsi="Arial" w:cs="Arial"/>
                    </w:rPr>
                  </w:pPr>
                  <w:r w:rsidRPr="007A35F7">
                    <w:rPr>
                      <w:rFonts w:ascii="Arial" w:hAnsi="Arial" w:cs="Arial"/>
                    </w:rPr>
                    <w:t>Version</w:t>
                  </w:r>
                </w:p>
              </w:tc>
              <w:tc>
                <w:tcPr>
                  <w:tcW w:w="1357" w:type="dxa"/>
                </w:tcPr>
                <w:p w14:paraId="5D3D47BC" w14:textId="77777777" w:rsidR="00B6161D" w:rsidRPr="007A35F7" w:rsidRDefault="00B6161D" w:rsidP="00D04113">
                  <w:pPr>
                    <w:rPr>
                      <w:rFonts w:ascii="Arial" w:hAnsi="Arial" w:cs="Arial"/>
                    </w:rPr>
                  </w:pPr>
                  <w:r w:rsidRPr="007A35F7">
                    <w:rPr>
                      <w:rFonts w:ascii="Arial" w:hAnsi="Arial" w:cs="Arial"/>
                    </w:rPr>
                    <w:t>Date</w:t>
                  </w:r>
                </w:p>
              </w:tc>
              <w:tc>
                <w:tcPr>
                  <w:tcW w:w="1315" w:type="dxa"/>
                </w:tcPr>
                <w:p w14:paraId="12F5F1BC" w14:textId="77777777" w:rsidR="00B6161D" w:rsidRPr="007A35F7" w:rsidRDefault="00B6161D" w:rsidP="00D04113">
                  <w:pPr>
                    <w:rPr>
                      <w:rFonts w:ascii="Arial" w:hAnsi="Arial" w:cs="Arial"/>
                    </w:rPr>
                  </w:pPr>
                  <w:r w:rsidRPr="007A35F7">
                    <w:rPr>
                      <w:rFonts w:ascii="Arial" w:hAnsi="Arial" w:cs="Arial"/>
                    </w:rPr>
                    <w:t>Updated By</w:t>
                  </w:r>
                </w:p>
              </w:tc>
              <w:tc>
                <w:tcPr>
                  <w:tcW w:w="3924" w:type="dxa"/>
                </w:tcPr>
                <w:p w14:paraId="00476522" w14:textId="77777777" w:rsidR="00B6161D" w:rsidRPr="007A35F7" w:rsidRDefault="00B6161D" w:rsidP="00D04113">
                  <w:pPr>
                    <w:rPr>
                      <w:rFonts w:ascii="Arial" w:hAnsi="Arial" w:cs="Arial"/>
                    </w:rPr>
                  </w:pPr>
                  <w:r w:rsidRPr="007A35F7">
                    <w:rPr>
                      <w:rFonts w:ascii="Arial" w:hAnsi="Arial" w:cs="Arial"/>
                    </w:rPr>
                    <w:t>Description</w:t>
                  </w:r>
                </w:p>
              </w:tc>
            </w:tr>
            <w:tr w:rsidR="00B6161D" w14:paraId="75031EC2" w14:textId="77777777" w:rsidTr="00D04113">
              <w:trPr>
                <w:jc w:val="center"/>
              </w:trPr>
              <w:tc>
                <w:tcPr>
                  <w:tcW w:w="1169" w:type="dxa"/>
                </w:tcPr>
                <w:p w14:paraId="5EE2F17D" w14:textId="77777777" w:rsidR="00B6161D" w:rsidRPr="007A35F7" w:rsidRDefault="00B6161D" w:rsidP="00D04113">
                  <w:pPr>
                    <w:rPr>
                      <w:rFonts w:ascii="Arial" w:hAnsi="Arial" w:cs="Arial"/>
                    </w:rPr>
                  </w:pPr>
                  <w:r w:rsidRPr="007A35F7">
                    <w:rPr>
                      <w:rFonts w:ascii="Arial" w:hAnsi="Arial" w:cs="Arial"/>
                    </w:rPr>
                    <w:t>1.0</w:t>
                  </w:r>
                </w:p>
              </w:tc>
              <w:tc>
                <w:tcPr>
                  <w:tcW w:w="1357" w:type="dxa"/>
                </w:tcPr>
                <w:p w14:paraId="4357252C" w14:textId="77777777" w:rsidR="00B6161D" w:rsidRPr="007A35F7" w:rsidRDefault="00B6161D" w:rsidP="00D04113">
                  <w:pPr>
                    <w:rPr>
                      <w:rFonts w:ascii="Arial" w:hAnsi="Arial" w:cs="Arial"/>
                    </w:rPr>
                  </w:pPr>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4</w:t>
                  </w:r>
                  <w:r w:rsidRPr="007A35F7">
                    <w:rPr>
                      <w:rFonts w:ascii="Arial" w:hAnsi="Arial" w:cs="Arial"/>
                    </w:rPr>
                    <w:t>.</w:t>
                  </w:r>
                  <w:r>
                    <w:rPr>
                      <w:rFonts w:ascii="Arial" w:hAnsi="Arial" w:cs="Arial"/>
                    </w:rPr>
                    <w:t>1</w:t>
                  </w:r>
                  <w:r>
                    <w:t>1</w:t>
                  </w:r>
                </w:p>
              </w:tc>
              <w:tc>
                <w:tcPr>
                  <w:tcW w:w="1315" w:type="dxa"/>
                </w:tcPr>
                <w:p w14:paraId="0139DDE2" w14:textId="77777777" w:rsidR="00B6161D" w:rsidRPr="007A35F7" w:rsidRDefault="00B6161D" w:rsidP="00D04113">
                  <w:pPr>
                    <w:rPr>
                      <w:rFonts w:ascii="Arial" w:hAnsi="Arial" w:cs="Arial"/>
                    </w:rPr>
                  </w:pPr>
                  <w:r w:rsidRPr="007A35F7">
                    <w:rPr>
                      <w:rFonts w:ascii="Arial" w:hAnsi="Arial" w:cs="Arial"/>
                    </w:rPr>
                    <w:t>Bonnie</w:t>
                  </w:r>
                </w:p>
              </w:tc>
              <w:tc>
                <w:tcPr>
                  <w:tcW w:w="3924" w:type="dxa"/>
                </w:tcPr>
                <w:p w14:paraId="2401D2DD" w14:textId="75D036BD" w:rsidR="00B6161D" w:rsidRPr="007A35F7" w:rsidRDefault="00D00597" w:rsidP="00D04113">
                  <w:pPr>
                    <w:rPr>
                      <w:rFonts w:ascii="Arial" w:hAnsi="Arial" w:cs="Arial"/>
                    </w:rPr>
                  </w:pPr>
                  <w:r>
                    <w:rPr>
                      <w:rFonts w:ascii="Arial" w:hAnsi="Arial" w:cs="Arial"/>
                    </w:rPr>
                    <w:t>OG</w:t>
                  </w:r>
                  <w:r w:rsidR="00B6161D" w:rsidRPr="00571AC4">
                    <w:rPr>
                      <w:rFonts w:ascii="Arial" w:hAnsi="Arial" w:cs="Arial"/>
                    </w:rPr>
                    <w:t xml:space="preserve"> Sync Log</w:t>
                  </w:r>
                </w:p>
              </w:tc>
            </w:tr>
            <w:tr w:rsidR="00D00597" w14:paraId="663B9C08" w14:textId="77777777" w:rsidTr="00D04113">
              <w:trPr>
                <w:jc w:val="center"/>
              </w:trPr>
              <w:tc>
                <w:tcPr>
                  <w:tcW w:w="1169" w:type="dxa"/>
                </w:tcPr>
                <w:p w14:paraId="13BFDFD8" w14:textId="5FFD368D" w:rsidR="00D00597" w:rsidRDefault="00D00597" w:rsidP="00D00597">
                  <w:r w:rsidRPr="007A35F7">
                    <w:rPr>
                      <w:rFonts w:ascii="Arial" w:hAnsi="Arial" w:cs="Arial"/>
                    </w:rPr>
                    <w:t>1.</w:t>
                  </w:r>
                  <w:r>
                    <w:rPr>
                      <w:rFonts w:ascii="Arial" w:hAnsi="Arial" w:cs="Arial"/>
                    </w:rPr>
                    <w:t>1</w:t>
                  </w:r>
                </w:p>
              </w:tc>
              <w:tc>
                <w:tcPr>
                  <w:tcW w:w="1357" w:type="dxa"/>
                </w:tcPr>
                <w:p w14:paraId="42FB17CB" w14:textId="0ADAC338" w:rsidR="00D00597" w:rsidRDefault="00D00597" w:rsidP="00D00597">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7</w:t>
                  </w:r>
                  <w:r w:rsidRPr="007A35F7">
                    <w:rPr>
                      <w:rFonts w:ascii="Arial" w:hAnsi="Arial" w:cs="Arial"/>
                    </w:rPr>
                    <w:t>.</w:t>
                  </w:r>
                  <w:r>
                    <w:rPr>
                      <w:rFonts w:ascii="Arial" w:hAnsi="Arial" w:cs="Arial"/>
                    </w:rPr>
                    <w:t>24</w:t>
                  </w:r>
                </w:p>
              </w:tc>
              <w:tc>
                <w:tcPr>
                  <w:tcW w:w="1315" w:type="dxa"/>
                </w:tcPr>
                <w:p w14:paraId="35CC94AC" w14:textId="3004DAD0" w:rsidR="00D00597" w:rsidRDefault="00D00597" w:rsidP="00D00597">
                  <w:r w:rsidRPr="007A35F7">
                    <w:rPr>
                      <w:rFonts w:ascii="Arial" w:hAnsi="Arial" w:cs="Arial"/>
                    </w:rPr>
                    <w:t>Bonnie</w:t>
                  </w:r>
                </w:p>
              </w:tc>
              <w:tc>
                <w:tcPr>
                  <w:tcW w:w="3924" w:type="dxa"/>
                </w:tcPr>
                <w:p w14:paraId="047060BB" w14:textId="05ACEAA7" w:rsidR="00D00597" w:rsidRDefault="00D00597" w:rsidP="00D00597">
                  <w:r w:rsidRPr="00D00597">
                    <w:rPr>
                      <w:rFonts w:ascii="Arial" w:hAnsi="Arial" w:cs="Arial"/>
                    </w:rPr>
                    <w:t>Sync Vendor Item info from Order Grid</w:t>
                  </w:r>
                </w:p>
              </w:tc>
            </w:tr>
            <w:tr w:rsidR="00D00597" w14:paraId="1B8B3CF1" w14:textId="77777777" w:rsidTr="00D04113">
              <w:trPr>
                <w:jc w:val="center"/>
              </w:trPr>
              <w:tc>
                <w:tcPr>
                  <w:tcW w:w="1169" w:type="dxa"/>
                </w:tcPr>
                <w:p w14:paraId="17DDBE4B" w14:textId="77777777" w:rsidR="00D00597" w:rsidRDefault="00D00597" w:rsidP="00D00597"/>
              </w:tc>
              <w:tc>
                <w:tcPr>
                  <w:tcW w:w="1357" w:type="dxa"/>
                </w:tcPr>
                <w:p w14:paraId="30D9FF7D" w14:textId="77777777" w:rsidR="00D00597" w:rsidRDefault="00D00597" w:rsidP="00D00597"/>
              </w:tc>
              <w:tc>
                <w:tcPr>
                  <w:tcW w:w="1315" w:type="dxa"/>
                </w:tcPr>
                <w:p w14:paraId="362B39C0" w14:textId="77777777" w:rsidR="00D00597" w:rsidRDefault="00D00597" w:rsidP="00D00597"/>
              </w:tc>
              <w:tc>
                <w:tcPr>
                  <w:tcW w:w="3924" w:type="dxa"/>
                </w:tcPr>
                <w:p w14:paraId="33533E56" w14:textId="77777777" w:rsidR="00D00597" w:rsidRDefault="00D00597" w:rsidP="00D00597"/>
              </w:tc>
            </w:tr>
            <w:tr w:rsidR="00D00597" w14:paraId="5F110D1E" w14:textId="77777777" w:rsidTr="00D04113">
              <w:trPr>
                <w:jc w:val="center"/>
              </w:trPr>
              <w:tc>
                <w:tcPr>
                  <w:tcW w:w="1169" w:type="dxa"/>
                </w:tcPr>
                <w:p w14:paraId="47AD98E8" w14:textId="77777777" w:rsidR="00D00597" w:rsidRDefault="00D00597" w:rsidP="00D00597"/>
              </w:tc>
              <w:tc>
                <w:tcPr>
                  <w:tcW w:w="1357" w:type="dxa"/>
                </w:tcPr>
                <w:p w14:paraId="69CFCE53" w14:textId="77777777" w:rsidR="00D00597" w:rsidRDefault="00D00597" w:rsidP="00D00597"/>
              </w:tc>
              <w:tc>
                <w:tcPr>
                  <w:tcW w:w="1315" w:type="dxa"/>
                </w:tcPr>
                <w:p w14:paraId="642B4262" w14:textId="77777777" w:rsidR="00D00597" w:rsidRDefault="00D00597" w:rsidP="00D00597"/>
              </w:tc>
              <w:tc>
                <w:tcPr>
                  <w:tcW w:w="3924" w:type="dxa"/>
                </w:tcPr>
                <w:p w14:paraId="6A9E8995" w14:textId="77777777" w:rsidR="00D00597" w:rsidRPr="00B66734" w:rsidRDefault="00D00597" w:rsidP="00D00597"/>
              </w:tc>
            </w:tr>
            <w:tr w:rsidR="00D00597" w14:paraId="22771AD2" w14:textId="77777777" w:rsidTr="00D04113">
              <w:trPr>
                <w:jc w:val="center"/>
              </w:trPr>
              <w:tc>
                <w:tcPr>
                  <w:tcW w:w="1169" w:type="dxa"/>
                </w:tcPr>
                <w:p w14:paraId="2C3118A2" w14:textId="77777777" w:rsidR="00D00597" w:rsidRDefault="00D00597" w:rsidP="00D00597"/>
              </w:tc>
              <w:tc>
                <w:tcPr>
                  <w:tcW w:w="1357" w:type="dxa"/>
                </w:tcPr>
                <w:p w14:paraId="728AC56E" w14:textId="77777777" w:rsidR="00D00597" w:rsidRDefault="00D00597" w:rsidP="00D00597"/>
              </w:tc>
              <w:tc>
                <w:tcPr>
                  <w:tcW w:w="1315" w:type="dxa"/>
                </w:tcPr>
                <w:p w14:paraId="50C51135" w14:textId="77777777" w:rsidR="00D00597" w:rsidRDefault="00D00597" w:rsidP="00D00597"/>
              </w:tc>
              <w:tc>
                <w:tcPr>
                  <w:tcW w:w="3924" w:type="dxa"/>
                </w:tcPr>
                <w:p w14:paraId="33320F06" w14:textId="77777777" w:rsidR="00D00597" w:rsidRDefault="00D00597" w:rsidP="00D00597"/>
              </w:tc>
            </w:tr>
            <w:tr w:rsidR="00D00597" w14:paraId="689051B9" w14:textId="77777777" w:rsidTr="00D04113">
              <w:trPr>
                <w:jc w:val="center"/>
              </w:trPr>
              <w:tc>
                <w:tcPr>
                  <w:tcW w:w="1169" w:type="dxa"/>
                </w:tcPr>
                <w:p w14:paraId="4E4CA243" w14:textId="77777777" w:rsidR="00D00597" w:rsidRDefault="00D00597" w:rsidP="00D00597"/>
              </w:tc>
              <w:tc>
                <w:tcPr>
                  <w:tcW w:w="1357" w:type="dxa"/>
                </w:tcPr>
                <w:p w14:paraId="6CF9B21D" w14:textId="77777777" w:rsidR="00D00597" w:rsidRDefault="00D00597" w:rsidP="00D00597"/>
              </w:tc>
              <w:tc>
                <w:tcPr>
                  <w:tcW w:w="1315" w:type="dxa"/>
                </w:tcPr>
                <w:p w14:paraId="4232F134" w14:textId="77777777" w:rsidR="00D00597" w:rsidRDefault="00D00597" w:rsidP="00D00597"/>
              </w:tc>
              <w:tc>
                <w:tcPr>
                  <w:tcW w:w="3924" w:type="dxa"/>
                </w:tcPr>
                <w:p w14:paraId="375C3CAC" w14:textId="77777777" w:rsidR="00D00597" w:rsidRPr="005C49CE" w:rsidRDefault="00D00597" w:rsidP="00D00597"/>
              </w:tc>
            </w:tr>
          </w:tbl>
          <w:p w14:paraId="039C0BBD" w14:textId="77777777" w:rsidR="00B6161D" w:rsidRDefault="00B6161D" w:rsidP="00D04113"/>
        </w:tc>
      </w:tr>
      <w:tr w:rsidR="00B6161D" w:rsidRPr="00452515" w14:paraId="64A77B77" w14:textId="77777777" w:rsidTr="00252E35">
        <w:tc>
          <w:tcPr>
            <w:tcW w:w="8124" w:type="dxa"/>
          </w:tcPr>
          <w:p w14:paraId="4F35F93D" w14:textId="77777777" w:rsidR="00B6161D" w:rsidRPr="00452515" w:rsidRDefault="00B6161D" w:rsidP="00D04113">
            <w:r w:rsidRPr="00E97505">
              <w:rPr>
                <w:rStyle w:val="Strong"/>
              </w:rPr>
              <w:t>Stakeholder:</w:t>
            </w:r>
            <w:r w:rsidRPr="00452515">
              <w:t xml:space="preserve"> </w:t>
            </w:r>
            <w:r>
              <w:t>User with privilege</w:t>
            </w:r>
          </w:p>
        </w:tc>
      </w:tr>
      <w:tr w:rsidR="00B6161D" w:rsidRPr="00452515" w14:paraId="794D4277" w14:textId="77777777" w:rsidTr="00252E35">
        <w:tc>
          <w:tcPr>
            <w:tcW w:w="8124" w:type="dxa"/>
          </w:tcPr>
          <w:p w14:paraId="08386A10" w14:textId="77777777" w:rsidR="00B6161D" w:rsidRPr="00E97505" w:rsidRDefault="00B6161D" w:rsidP="00D04113">
            <w:pPr>
              <w:rPr>
                <w:rStyle w:val="Strong"/>
              </w:rPr>
            </w:pPr>
            <w:r w:rsidRPr="00E97505">
              <w:rPr>
                <w:rStyle w:val="Strong"/>
              </w:rPr>
              <w:t xml:space="preserve">Pre-Condition: </w:t>
            </w:r>
          </w:p>
          <w:p w14:paraId="77499584" w14:textId="77777777" w:rsidR="00B6161D" w:rsidRDefault="00B6161D" w:rsidP="00D04113">
            <w:pPr>
              <w:rPr>
                <w:rFonts w:ascii="Arial" w:hAnsi="Arial" w:cs="Arial"/>
                <w:sz w:val="20"/>
                <w:szCs w:val="20"/>
              </w:rPr>
            </w:pPr>
            <w:r>
              <w:t>The user goes to the page</w:t>
            </w:r>
            <w:r w:rsidRPr="00DD3CB0">
              <w:rPr>
                <w:rFonts w:ascii="Arial" w:hAnsi="Arial" w:cs="Arial"/>
                <w:sz w:val="20"/>
                <w:szCs w:val="20"/>
              </w:rPr>
              <w:t xml:space="preserve"> </w:t>
            </w:r>
          </w:p>
          <w:p w14:paraId="5CF9E183" w14:textId="7480CE5D" w:rsidR="00B6161D" w:rsidRPr="00DD3CB0" w:rsidRDefault="00B6161D" w:rsidP="00D04113">
            <w:pPr>
              <w:rPr>
                <w:rFonts w:ascii="Arial" w:hAnsi="Arial" w:cs="Arial"/>
                <w:sz w:val="20"/>
                <w:szCs w:val="20"/>
              </w:rPr>
            </w:pPr>
          </w:p>
        </w:tc>
      </w:tr>
      <w:tr w:rsidR="00B6161D" w:rsidRPr="00452515" w14:paraId="65BD7C47" w14:textId="77777777" w:rsidTr="00252E35">
        <w:tc>
          <w:tcPr>
            <w:tcW w:w="8124" w:type="dxa"/>
          </w:tcPr>
          <w:p w14:paraId="23FBD44E" w14:textId="77777777" w:rsidR="00B6161D" w:rsidRPr="00376789" w:rsidRDefault="00B6161D" w:rsidP="00D04113">
            <w:pPr>
              <w:rPr>
                <w:rFonts w:ascii="Arial" w:hAnsi="Arial" w:cs="Arial"/>
                <w:sz w:val="22"/>
              </w:rPr>
            </w:pPr>
            <w:r w:rsidRPr="00E97505">
              <w:rPr>
                <w:rStyle w:val="Strong"/>
                <w:rFonts w:hint="eastAsia"/>
              </w:rPr>
              <w:t>Main Scenari</w:t>
            </w:r>
            <w:r w:rsidRPr="00376789">
              <w:rPr>
                <w:rStyle w:val="Strong"/>
                <w:rFonts w:hint="eastAsia"/>
              </w:rPr>
              <w:t xml:space="preserve">o: </w:t>
            </w:r>
          </w:p>
          <w:p w14:paraId="237BF6F3" w14:textId="0B3423D7" w:rsidR="00B6161D" w:rsidRPr="00C11AA9" w:rsidRDefault="00252E35">
            <w:pPr>
              <w:pPrChange w:id="4523" w:author="Bonnie Yang [2]" w:date="2023-04-11T19:28:00Z">
                <w:pPr>
                  <w:ind w:leftChars="77" w:left="162" w:firstLine="1"/>
                </w:pPr>
              </w:pPrChange>
            </w:pPr>
            <w:r w:rsidRPr="00252E35">
              <w:t>https://wonder.atlassian.net/wiki/x/QIFD_w</w:t>
            </w:r>
            <w:r w:rsidR="00B6161D">
              <w:t xml:space="preserve"> </w:t>
            </w:r>
          </w:p>
        </w:tc>
      </w:tr>
      <w:tr w:rsidR="00B6161D" w:rsidRPr="00452515" w14:paraId="7EB89FC9" w14:textId="77777777" w:rsidTr="00252E35">
        <w:tc>
          <w:tcPr>
            <w:tcW w:w="8124" w:type="dxa"/>
          </w:tcPr>
          <w:p w14:paraId="31558BE2" w14:textId="77777777" w:rsidR="00B6161D" w:rsidRDefault="00B6161D" w:rsidP="00D04113">
            <w:r w:rsidRPr="00452515">
              <w:t>Extend Scenario:</w:t>
            </w:r>
          </w:p>
          <w:p w14:paraId="39E419A5" w14:textId="77777777" w:rsidR="00B6161D" w:rsidRPr="00452515" w:rsidRDefault="00B6161D" w:rsidP="00D04113"/>
        </w:tc>
      </w:tr>
      <w:tr w:rsidR="00B6161D" w:rsidRPr="00452515" w14:paraId="04BCEEEB" w14:textId="77777777" w:rsidTr="00252E35">
        <w:tc>
          <w:tcPr>
            <w:tcW w:w="8124" w:type="dxa"/>
          </w:tcPr>
          <w:p w14:paraId="0BD6E1DA" w14:textId="77777777" w:rsidR="00B6161D" w:rsidRDefault="00B6161D" w:rsidP="00D04113">
            <w:r w:rsidRPr="00452515">
              <w:t>Exception Scenario:</w:t>
            </w:r>
          </w:p>
          <w:p w14:paraId="4DA3172D" w14:textId="77777777" w:rsidR="00B6161D" w:rsidRPr="00452515" w:rsidRDefault="00B6161D" w:rsidP="00D04113"/>
        </w:tc>
      </w:tr>
      <w:tr w:rsidR="00B6161D" w:rsidRPr="00452515" w14:paraId="60DC59CB" w14:textId="77777777" w:rsidTr="00252E35">
        <w:tc>
          <w:tcPr>
            <w:tcW w:w="8124" w:type="dxa"/>
          </w:tcPr>
          <w:p w14:paraId="5F26717B" w14:textId="77777777" w:rsidR="00B6161D" w:rsidRPr="00452515" w:rsidRDefault="00B6161D" w:rsidP="00D04113">
            <w:r w:rsidRPr="00452515">
              <w:t>Notes:</w:t>
            </w:r>
          </w:p>
        </w:tc>
      </w:tr>
      <w:tr w:rsidR="00B6161D" w:rsidRPr="00452515" w14:paraId="089F34DB" w14:textId="77777777" w:rsidTr="00252E35">
        <w:tc>
          <w:tcPr>
            <w:tcW w:w="8124" w:type="dxa"/>
          </w:tcPr>
          <w:p w14:paraId="006D9FFC" w14:textId="77777777" w:rsidR="00B6161D" w:rsidRPr="00452515" w:rsidRDefault="00B6161D" w:rsidP="00D04113">
            <w:r w:rsidRPr="00452515">
              <w:t>Q/A:</w:t>
            </w:r>
          </w:p>
        </w:tc>
      </w:tr>
    </w:tbl>
    <w:p w14:paraId="0BF4731F" w14:textId="77777777" w:rsidR="00AB31A3" w:rsidRDefault="00AB31A3" w:rsidP="00571AC4">
      <w:pPr>
        <w:rPr>
          <w:ins w:id="4524" w:author="Bonnie Yang" w:date="2023-07-24T14:35:00Z"/>
        </w:rPr>
      </w:pPr>
    </w:p>
    <w:p w14:paraId="3262313C" w14:textId="77777777" w:rsidR="00B6161D" w:rsidRDefault="00B6161D" w:rsidP="00571AC4"/>
    <w:p w14:paraId="138343D5" w14:textId="46F17C7D" w:rsidR="00AB31A3" w:rsidRDefault="005F3596" w:rsidP="00AB31A3">
      <w:pPr>
        <w:pStyle w:val="Heading1"/>
        <w:spacing w:line="276" w:lineRule="auto"/>
        <w:rPr>
          <w:b w:val="0"/>
          <w:color w:val="172B4D"/>
          <w:sz w:val="21"/>
          <w:szCs w:val="21"/>
        </w:rPr>
      </w:pPr>
      <w:r>
        <w:rPr>
          <w:rFonts w:hint="eastAsia"/>
        </w:rPr>
        <w:t>Tran-</w:t>
      </w:r>
      <w:r w:rsidR="00AB31A3">
        <w:t>Component &amp; BOM View</w:t>
      </w:r>
    </w:p>
    <w:p w14:paraId="2DCDF2B6" w14:textId="0CCECC3C" w:rsidR="00AB31A3" w:rsidRPr="001F5502" w:rsidRDefault="008D345B" w:rsidP="00AB31A3">
      <w:pPr>
        <w:pStyle w:val="Heading2"/>
        <w:numPr>
          <w:ilvl w:val="1"/>
          <w:numId w:val="6"/>
        </w:numPr>
        <w:rPr>
          <w:rFonts w:ascii="Arial" w:hAnsi="Arial" w:cs="Arial"/>
        </w:rPr>
      </w:pPr>
      <w:r>
        <w:rPr>
          <w:rFonts w:ascii="Arial" w:hAnsi="Arial" w:cs="Arial" w:hint="eastAsia"/>
        </w:rPr>
        <w:t>Tran-</w:t>
      </w:r>
      <w:r w:rsidR="00AB31A3" w:rsidRPr="000A10A1">
        <w:rPr>
          <w:rFonts w:ascii="Arial" w:hAnsi="Arial" w:cs="Arial"/>
        </w:rPr>
        <w:t>MS</w:t>
      </w:r>
      <w:r w:rsidR="00AB31A3">
        <w:rPr>
          <w:rFonts w:ascii="Arial" w:hAnsi="Arial" w:cs="Arial"/>
        </w:rPr>
        <w:t>15</w:t>
      </w:r>
      <w:r w:rsidR="00AB31A3" w:rsidRPr="000A10A1">
        <w:rPr>
          <w:rFonts w:ascii="Arial" w:hAnsi="Arial" w:cs="Arial"/>
        </w:rPr>
        <w:t xml:space="preserve">-01 </w:t>
      </w:r>
      <w:r w:rsidR="00AB31A3">
        <w:rPr>
          <w:rFonts w:ascii="Arial" w:hAnsi="Arial" w:cs="Arial"/>
        </w:rPr>
        <w:t>Components (Bill of Materials)</w:t>
      </w:r>
      <w:r w:rsidR="00AB31A3" w:rsidRPr="000A10A1">
        <w:rPr>
          <w:rFonts w:ascii="Arial" w:hAnsi="Arial" w:cs="Arial"/>
        </w:rPr>
        <w:t xml:space="preserve"> Card</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AB31A3" w:rsidRPr="00452515" w14:paraId="78E4E569" w14:textId="77777777" w:rsidTr="008D345B">
        <w:tc>
          <w:tcPr>
            <w:tcW w:w="8008" w:type="dxa"/>
          </w:tcPr>
          <w:p w14:paraId="50E4E9A9" w14:textId="77777777" w:rsidR="00AB31A3" w:rsidRPr="00E97505" w:rsidRDefault="00AB31A3" w:rsidP="00D04113">
            <w:pPr>
              <w:rPr>
                <w:rStyle w:val="Strong"/>
              </w:rPr>
            </w:pPr>
            <w:r w:rsidRPr="00B05CAC">
              <w:rPr>
                <w:rStyle w:val="Strong"/>
              </w:rPr>
              <w:t>MS15-01 Components (Bill of Materials) Card</w:t>
            </w:r>
          </w:p>
        </w:tc>
      </w:tr>
      <w:tr w:rsidR="00AB31A3" w:rsidRPr="00452515" w14:paraId="00CD089F" w14:textId="77777777" w:rsidTr="008D345B">
        <w:tc>
          <w:tcPr>
            <w:tcW w:w="8008" w:type="dxa"/>
          </w:tcPr>
          <w:p w14:paraId="0041F85E" w14:textId="77777777" w:rsidR="00AB31A3" w:rsidRPr="00E97505" w:rsidRDefault="00AB31A3" w:rsidP="00D04113">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AB31A3" w14:paraId="44F99164" w14:textId="77777777" w:rsidTr="00D04113">
              <w:trPr>
                <w:jc w:val="center"/>
              </w:trPr>
              <w:tc>
                <w:tcPr>
                  <w:tcW w:w="1169" w:type="dxa"/>
                </w:tcPr>
                <w:p w14:paraId="7DE1CE24" w14:textId="77777777" w:rsidR="00AB31A3" w:rsidRPr="007A35F7" w:rsidRDefault="00AB31A3" w:rsidP="00D04113">
                  <w:pPr>
                    <w:rPr>
                      <w:rFonts w:ascii="Arial" w:hAnsi="Arial" w:cs="Arial"/>
                    </w:rPr>
                  </w:pPr>
                  <w:r w:rsidRPr="007A35F7">
                    <w:rPr>
                      <w:rFonts w:ascii="Arial" w:hAnsi="Arial" w:cs="Arial"/>
                    </w:rPr>
                    <w:t>Version</w:t>
                  </w:r>
                </w:p>
              </w:tc>
              <w:tc>
                <w:tcPr>
                  <w:tcW w:w="1357" w:type="dxa"/>
                </w:tcPr>
                <w:p w14:paraId="5AAE2A6C" w14:textId="77777777" w:rsidR="00AB31A3" w:rsidRPr="007A35F7" w:rsidRDefault="00AB31A3" w:rsidP="00D04113">
                  <w:pPr>
                    <w:rPr>
                      <w:rFonts w:ascii="Arial" w:hAnsi="Arial" w:cs="Arial"/>
                    </w:rPr>
                  </w:pPr>
                  <w:r w:rsidRPr="007A35F7">
                    <w:rPr>
                      <w:rFonts w:ascii="Arial" w:hAnsi="Arial" w:cs="Arial"/>
                    </w:rPr>
                    <w:t>Date</w:t>
                  </w:r>
                </w:p>
              </w:tc>
              <w:tc>
                <w:tcPr>
                  <w:tcW w:w="1315" w:type="dxa"/>
                </w:tcPr>
                <w:p w14:paraId="669E5650" w14:textId="77777777" w:rsidR="00AB31A3" w:rsidRPr="007A35F7" w:rsidRDefault="00AB31A3" w:rsidP="00D04113">
                  <w:pPr>
                    <w:rPr>
                      <w:rFonts w:ascii="Arial" w:hAnsi="Arial" w:cs="Arial"/>
                    </w:rPr>
                  </w:pPr>
                  <w:r w:rsidRPr="007A35F7">
                    <w:rPr>
                      <w:rFonts w:ascii="Arial" w:hAnsi="Arial" w:cs="Arial"/>
                    </w:rPr>
                    <w:t>Updated By</w:t>
                  </w:r>
                </w:p>
              </w:tc>
              <w:tc>
                <w:tcPr>
                  <w:tcW w:w="3924" w:type="dxa"/>
                </w:tcPr>
                <w:p w14:paraId="6362162C" w14:textId="77777777" w:rsidR="00AB31A3" w:rsidRPr="007A35F7" w:rsidRDefault="00AB31A3" w:rsidP="00D04113">
                  <w:pPr>
                    <w:rPr>
                      <w:rFonts w:ascii="Arial" w:hAnsi="Arial" w:cs="Arial"/>
                    </w:rPr>
                  </w:pPr>
                  <w:r w:rsidRPr="007A35F7">
                    <w:rPr>
                      <w:rFonts w:ascii="Arial" w:hAnsi="Arial" w:cs="Arial"/>
                    </w:rPr>
                    <w:t>Description</w:t>
                  </w:r>
                </w:p>
              </w:tc>
            </w:tr>
            <w:tr w:rsidR="00AB31A3" w14:paraId="2DC6856E" w14:textId="77777777" w:rsidTr="00D04113">
              <w:trPr>
                <w:jc w:val="center"/>
              </w:trPr>
              <w:tc>
                <w:tcPr>
                  <w:tcW w:w="1169" w:type="dxa"/>
                </w:tcPr>
                <w:p w14:paraId="354B8963" w14:textId="77777777" w:rsidR="00AB31A3" w:rsidRPr="007A35F7" w:rsidRDefault="00AB31A3" w:rsidP="00D04113">
                  <w:pPr>
                    <w:rPr>
                      <w:rFonts w:ascii="Arial" w:hAnsi="Arial" w:cs="Arial"/>
                    </w:rPr>
                  </w:pPr>
                  <w:r w:rsidRPr="007A35F7">
                    <w:rPr>
                      <w:rFonts w:ascii="Arial" w:hAnsi="Arial" w:cs="Arial"/>
                    </w:rPr>
                    <w:t>1.0</w:t>
                  </w:r>
                </w:p>
              </w:tc>
              <w:tc>
                <w:tcPr>
                  <w:tcW w:w="1357" w:type="dxa"/>
                </w:tcPr>
                <w:p w14:paraId="2DE26F8F" w14:textId="77777777" w:rsidR="00AB31A3" w:rsidRPr="007A35F7" w:rsidRDefault="00AB31A3" w:rsidP="00D04113">
                  <w:pPr>
                    <w:rPr>
                      <w:rFonts w:ascii="Arial" w:hAnsi="Arial" w:cs="Arial"/>
                    </w:rPr>
                  </w:pPr>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5</w:t>
                  </w:r>
                  <w:r w:rsidRPr="007A35F7">
                    <w:rPr>
                      <w:rFonts w:ascii="Arial" w:hAnsi="Arial" w:cs="Arial"/>
                    </w:rPr>
                    <w:t>.</w:t>
                  </w:r>
                  <w:r>
                    <w:rPr>
                      <w:rFonts w:ascii="Arial" w:hAnsi="Arial" w:cs="Arial"/>
                    </w:rPr>
                    <w:t>5</w:t>
                  </w:r>
                </w:p>
              </w:tc>
              <w:tc>
                <w:tcPr>
                  <w:tcW w:w="1315" w:type="dxa"/>
                </w:tcPr>
                <w:p w14:paraId="62DE9D8F" w14:textId="77777777" w:rsidR="00AB31A3" w:rsidRPr="007A35F7" w:rsidRDefault="00AB31A3" w:rsidP="00D04113">
                  <w:pPr>
                    <w:rPr>
                      <w:rFonts w:ascii="Arial" w:hAnsi="Arial" w:cs="Arial"/>
                    </w:rPr>
                  </w:pPr>
                  <w:r w:rsidRPr="007A35F7">
                    <w:rPr>
                      <w:rFonts w:ascii="Arial" w:hAnsi="Arial" w:cs="Arial"/>
                    </w:rPr>
                    <w:t>Bonnie</w:t>
                  </w:r>
                </w:p>
              </w:tc>
              <w:tc>
                <w:tcPr>
                  <w:tcW w:w="3924" w:type="dxa"/>
                </w:tcPr>
                <w:p w14:paraId="114F6446" w14:textId="77777777" w:rsidR="00AB31A3" w:rsidRPr="007A35F7" w:rsidRDefault="00AB31A3" w:rsidP="00D04113">
                  <w:pPr>
                    <w:rPr>
                      <w:rFonts w:ascii="Arial" w:hAnsi="Arial" w:cs="Arial"/>
                    </w:rPr>
                  </w:pPr>
                  <w:r w:rsidRPr="007A35F7">
                    <w:rPr>
                      <w:rFonts w:ascii="Arial" w:hAnsi="Arial" w:cs="Arial"/>
                    </w:rPr>
                    <w:t>First version</w:t>
                  </w:r>
                </w:p>
              </w:tc>
            </w:tr>
            <w:tr w:rsidR="00AB31A3" w14:paraId="403B3422" w14:textId="77777777" w:rsidTr="00D04113">
              <w:trPr>
                <w:jc w:val="center"/>
              </w:trPr>
              <w:tc>
                <w:tcPr>
                  <w:tcW w:w="1169" w:type="dxa"/>
                </w:tcPr>
                <w:p w14:paraId="33F9A90D" w14:textId="77777777" w:rsidR="00AB31A3" w:rsidRDefault="00AB31A3" w:rsidP="00D04113"/>
              </w:tc>
              <w:tc>
                <w:tcPr>
                  <w:tcW w:w="1357" w:type="dxa"/>
                </w:tcPr>
                <w:p w14:paraId="0BD71445" w14:textId="77777777" w:rsidR="00AB31A3" w:rsidRDefault="00AB31A3" w:rsidP="00D04113"/>
              </w:tc>
              <w:tc>
                <w:tcPr>
                  <w:tcW w:w="1315" w:type="dxa"/>
                </w:tcPr>
                <w:p w14:paraId="5531458D" w14:textId="77777777" w:rsidR="00AB31A3" w:rsidRDefault="00AB31A3" w:rsidP="00D04113"/>
              </w:tc>
              <w:tc>
                <w:tcPr>
                  <w:tcW w:w="3924" w:type="dxa"/>
                </w:tcPr>
                <w:p w14:paraId="5E460BAF" w14:textId="77777777" w:rsidR="00AB31A3" w:rsidRDefault="00AB31A3" w:rsidP="00D04113"/>
              </w:tc>
            </w:tr>
            <w:tr w:rsidR="00AB31A3" w14:paraId="675F7509" w14:textId="77777777" w:rsidTr="00D04113">
              <w:trPr>
                <w:jc w:val="center"/>
              </w:trPr>
              <w:tc>
                <w:tcPr>
                  <w:tcW w:w="1169" w:type="dxa"/>
                </w:tcPr>
                <w:p w14:paraId="3A4BC3FC" w14:textId="77777777" w:rsidR="00AB31A3" w:rsidRDefault="00AB31A3" w:rsidP="00D04113"/>
              </w:tc>
              <w:tc>
                <w:tcPr>
                  <w:tcW w:w="1357" w:type="dxa"/>
                </w:tcPr>
                <w:p w14:paraId="07AA66E7" w14:textId="77777777" w:rsidR="00AB31A3" w:rsidRDefault="00AB31A3" w:rsidP="00D04113"/>
              </w:tc>
              <w:tc>
                <w:tcPr>
                  <w:tcW w:w="1315" w:type="dxa"/>
                </w:tcPr>
                <w:p w14:paraId="2F3A62EB" w14:textId="77777777" w:rsidR="00AB31A3" w:rsidRDefault="00AB31A3" w:rsidP="00D04113"/>
              </w:tc>
              <w:tc>
                <w:tcPr>
                  <w:tcW w:w="3924" w:type="dxa"/>
                </w:tcPr>
                <w:p w14:paraId="6DF19148" w14:textId="77777777" w:rsidR="00AB31A3" w:rsidRDefault="00AB31A3" w:rsidP="00D04113"/>
              </w:tc>
            </w:tr>
            <w:tr w:rsidR="00AB31A3" w14:paraId="648DCAF2" w14:textId="77777777" w:rsidTr="00D04113">
              <w:trPr>
                <w:jc w:val="center"/>
              </w:trPr>
              <w:tc>
                <w:tcPr>
                  <w:tcW w:w="1169" w:type="dxa"/>
                </w:tcPr>
                <w:p w14:paraId="5419BA1A" w14:textId="77777777" w:rsidR="00AB31A3" w:rsidRDefault="00AB31A3" w:rsidP="00D04113"/>
              </w:tc>
              <w:tc>
                <w:tcPr>
                  <w:tcW w:w="1357" w:type="dxa"/>
                </w:tcPr>
                <w:p w14:paraId="7A055D7F" w14:textId="77777777" w:rsidR="00AB31A3" w:rsidRDefault="00AB31A3" w:rsidP="00D04113"/>
              </w:tc>
              <w:tc>
                <w:tcPr>
                  <w:tcW w:w="1315" w:type="dxa"/>
                </w:tcPr>
                <w:p w14:paraId="3AE0BA1D" w14:textId="77777777" w:rsidR="00AB31A3" w:rsidRDefault="00AB31A3" w:rsidP="00D04113"/>
              </w:tc>
              <w:tc>
                <w:tcPr>
                  <w:tcW w:w="3924" w:type="dxa"/>
                </w:tcPr>
                <w:p w14:paraId="5A50B071" w14:textId="77777777" w:rsidR="00AB31A3" w:rsidRPr="00B66734" w:rsidRDefault="00AB31A3" w:rsidP="00D04113"/>
              </w:tc>
            </w:tr>
            <w:tr w:rsidR="00AB31A3" w14:paraId="3F948C89" w14:textId="77777777" w:rsidTr="00D04113">
              <w:trPr>
                <w:jc w:val="center"/>
              </w:trPr>
              <w:tc>
                <w:tcPr>
                  <w:tcW w:w="1169" w:type="dxa"/>
                </w:tcPr>
                <w:p w14:paraId="2EAF9555" w14:textId="77777777" w:rsidR="00AB31A3" w:rsidRDefault="00AB31A3" w:rsidP="00D04113"/>
              </w:tc>
              <w:tc>
                <w:tcPr>
                  <w:tcW w:w="1357" w:type="dxa"/>
                </w:tcPr>
                <w:p w14:paraId="2100BB8B" w14:textId="77777777" w:rsidR="00AB31A3" w:rsidRDefault="00AB31A3" w:rsidP="00D04113"/>
              </w:tc>
              <w:tc>
                <w:tcPr>
                  <w:tcW w:w="1315" w:type="dxa"/>
                </w:tcPr>
                <w:p w14:paraId="342778EC" w14:textId="77777777" w:rsidR="00AB31A3" w:rsidRDefault="00AB31A3" w:rsidP="00D04113"/>
              </w:tc>
              <w:tc>
                <w:tcPr>
                  <w:tcW w:w="3924" w:type="dxa"/>
                </w:tcPr>
                <w:p w14:paraId="6956BCC4" w14:textId="77777777" w:rsidR="00AB31A3" w:rsidRDefault="00AB31A3" w:rsidP="00D04113"/>
              </w:tc>
            </w:tr>
            <w:tr w:rsidR="00AB31A3" w14:paraId="4BFB56D5" w14:textId="77777777" w:rsidTr="00D04113">
              <w:trPr>
                <w:jc w:val="center"/>
              </w:trPr>
              <w:tc>
                <w:tcPr>
                  <w:tcW w:w="1169" w:type="dxa"/>
                </w:tcPr>
                <w:p w14:paraId="40E03BBC" w14:textId="77777777" w:rsidR="00AB31A3" w:rsidRDefault="00AB31A3" w:rsidP="00D04113"/>
              </w:tc>
              <w:tc>
                <w:tcPr>
                  <w:tcW w:w="1357" w:type="dxa"/>
                </w:tcPr>
                <w:p w14:paraId="75607E93" w14:textId="77777777" w:rsidR="00AB31A3" w:rsidRDefault="00AB31A3" w:rsidP="00D04113"/>
              </w:tc>
              <w:tc>
                <w:tcPr>
                  <w:tcW w:w="1315" w:type="dxa"/>
                </w:tcPr>
                <w:p w14:paraId="11E4C118" w14:textId="77777777" w:rsidR="00AB31A3" w:rsidRDefault="00AB31A3" w:rsidP="00D04113"/>
              </w:tc>
              <w:tc>
                <w:tcPr>
                  <w:tcW w:w="3924" w:type="dxa"/>
                </w:tcPr>
                <w:p w14:paraId="0FD07A95" w14:textId="77777777" w:rsidR="00AB31A3" w:rsidRPr="005C49CE" w:rsidRDefault="00AB31A3" w:rsidP="00D04113"/>
              </w:tc>
            </w:tr>
          </w:tbl>
          <w:p w14:paraId="043F05C5" w14:textId="77777777" w:rsidR="00AB31A3" w:rsidRDefault="00AB31A3" w:rsidP="00D04113"/>
        </w:tc>
      </w:tr>
      <w:tr w:rsidR="00AB31A3" w:rsidRPr="00452515" w14:paraId="5D36B296" w14:textId="77777777" w:rsidTr="008D345B">
        <w:tc>
          <w:tcPr>
            <w:tcW w:w="8008" w:type="dxa"/>
          </w:tcPr>
          <w:p w14:paraId="54D07C20" w14:textId="77777777" w:rsidR="00AB31A3" w:rsidRPr="00452515" w:rsidRDefault="00AB31A3" w:rsidP="00D04113">
            <w:r w:rsidRPr="00E97505">
              <w:rPr>
                <w:rStyle w:val="Strong"/>
              </w:rPr>
              <w:t>Stakeholder:</w:t>
            </w:r>
            <w:r w:rsidRPr="00452515">
              <w:t xml:space="preserve"> </w:t>
            </w:r>
            <w:r>
              <w:t>User with privilege</w:t>
            </w:r>
          </w:p>
        </w:tc>
      </w:tr>
      <w:tr w:rsidR="00AB31A3" w:rsidRPr="00452515" w14:paraId="38834BDF" w14:textId="77777777" w:rsidTr="008D345B">
        <w:tc>
          <w:tcPr>
            <w:tcW w:w="8008" w:type="dxa"/>
          </w:tcPr>
          <w:p w14:paraId="166E1D6E" w14:textId="77777777" w:rsidR="00AB31A3" w:rsidRPr="00E97505" w:rsidRDefault="00AB31A3" w:rsidP="00D04113">
            <w:pPr>
              <w:rPr>
                <w:rStyle w:val="Strong"/>
              </w:rPr>
            </w:pPr>
            <w:r w:rsidRPr="00E97505">
              <w:rPr>
                <w:rStyle w:val="Strong"/>
              </w:rPr>
              <w:lastRenderedPageBreak/>
              <w:t xml:space="preserve">Pre-Condition: </w:t>
            </w:r>
          </w:p>
          <w:p w14:paraId="196BBEE2" w14:textId="77777777" w:rsidR="00AB31A3" w:rsidRDefault="00AB31A3" w:rsidP="00D04113">
            <w:pPr>
              <w:rPr>
                <w:rFonts w:ascii="Arial" w:hAnsi="Arial" w:cs="Arial"/>
                <w:sz w:val="20"/>
                <w:szCs w:val="20"/>
              </w:rPr>
            </w:pPr>
            <w:r>
              <w:t>The user goes to the page</w:t>
            </w:r>
            <w:r w:rsidRPr="00DD3CB0">
              <w:rPr>
                <w:rFonts w:ascii="Arial" w:hAnsi="Arial" w:cs="Arial"/>
                <w:sz w:val="20"/>
                <w:szCs w:val="20"/>
              </w:rPr>
              <w:t xml:space="preserve"> </w:t>
            </w:r>
          </w:p>
          <w:p w14:paraId="5586A73C" w14:textId="3BCB6E52" w:rsidR="00AB31A3" w:rsidRDefault="00AB31A3" w:rsidP="00D04113">
            <w:pPr>
              <w:rPr>
                <w:rFonts w:ascii="Arial" w:hAnsi="Arial" w:cs="Arial"/>
                <w:sz w:val="20"/>
                <w:szCs w:val="20"/>
              </w:rPr>
            </w:pPr>
            <w:hyperlink r:id="rId220" w:history="1">
              <w:r w:rsidRPr="00861F48">
                <w:rPr>
                  <w:rStyle w:val="Hyperlink"/>
                  <w:rFonts w:ascii="Arial" w:hAnsi="Arial" w:cs="Arial"/>
                  <w:sz w:val="20"/>
                  <w:szCs w:val="20"/>
                </w:rPr>
                <w:t>https://wonder.atlassian.net/l/cp/YVUR0Agc</w:t>
              </w:r>
            </w:hyperlink>
          </w:p>
          <w:p w14:paraId="29CA9F69" w14:textId="06542193" w:rsidR="00AB31A3" w:rsidRPr="000E4CF8" w:rsidRDefault="00AB31A3" w:rsidP="00D04113">
            <w:pPr>
              <w:rPr>
                <w:rFonts w:ascii="Arial" w:hAnsi="Arial" w:cs="Arial"/>
                <w:sz w:val="20"/>
                <w:szCs w:val="20"/>
                <w:lang w:val="pt-BR"/>
              </w:rPr>
            </w:pPr>
            <w:r w:rsidRPr="000E4CF8">
              <w:rPr>
                <w:rFonts w:ascii="Arial" w:hAnsi="Arial" w:cs="Arial"/>
                <w:sz w:val="20"/>
                <w:szCs w:val="20"/>
                <w:lang w:val="pt-BR"/>
              </w:rPr>
              <w:t xml:space="preserve">Figma: </w:t>
            </w:r>
            <w:r>
              <w:fldChar w:fldCharType="begin"/>
            </w:r>
            <w:r>
              <w:instrText>HYPERLINK "https://www.figma.com/file/275aFO8DI6cLmDN4VmCsqx/Cookbook?node-id=1000-9408&amp;t=ByON1K1GPRQfh5tp-0"</w:instrText>
            </w:r>
            <w:r>
              <w:fldChar w:fldCharType="separate"/>
            </w:r>
            <w:r w:rsidRPr="000E4CF8">
              <w:rPr>
                <w:rStyle w:val="Hyperlink"/>
                <w:rFonts w:ascii="Arial" w:hAnsi="Arial" w:cs="Arial"/>
                <w:sz w:val="20"/>
                <w:szCs w:val="20"/>
                <w:lang w:val="pt-BR"/>
              </w:rPr>
              <w:t>https://www.figma.com/file/275aFO8DI6cLmDN4VmCsqx/Cookbook?node-id=1000-9408&amp;t=ByON1K1GPRQfh5tp-0</w:t>
            </w:r>
            <w:r>
              <w:fldChar w:fldCharType="end"/>
            </w:r>
          </w:p>
          <w:p w14:paraId="5D524739" w14:textId="77777777" w:rsidR="00AB31A3" w:rsidRPr="000E4CF8" w:rsidRDefault="00AB31A3" w:rsidP="00D04113">
            <w:pPr>
              <w:rPr>
                <w:rFonts w:ascii="Arial" w:hAnsi="Arial" w:cs="Arial"/>
                <w:sz w:val="20"/>
                <w:szCs w:val="20"/>
                <w:lang w:val="pt-BR"/>
              </w:rPr>
            </w:pPr>
          </w:p>
        </w:tc>
      </w:tr>
      <w:tr w:rsidR="00AB31A3" w:rsidRPr="00452515" w14:paraId="4C546697" w14:textId="77777777" w:rsidTr="008D345B">
        <w:tc>
          <w:tcPr>
            <w:tcW w:w="8008" w:type="dxa"/>
          </w:tcPr>
          <w:p w14:paraId="20026EA6" w14:textId="77777777" w:rsidR="00AB31A3" w:rsidRPr="00E97505" w:rsidRDefault="00AB31A3" w:rsidP="00D04113">
            <w:pPr>
              <w:rPr>
                <w:rStyle w:val="Strong"/>
              </w:rPr>
            </w:pPr>
            <w:r w:rsidRPr="00E97505">
              <w:rPr>
                <w:rStyle w:val="Strong"/>
                <w:rFonts w:hint="eastAsia"/>
              </w:rPr>
              <w:t>Main Scenario:</w:t>
            </w:r>
          </w:p>
          <w:p w14:paraId="21A4DA38" w14:textId="4AC0FC44" w:rsidR="00A249EC" w:rsidRPr="00C11AA9" w:rsidRDefault="008D345B" w:rsidP="008D345B">
            <w:r w:rsidRPr="008D345B">
              <w:t>https://wonder.atlassian.net/wiki/x/2QHx_g</w:t>
            </w:r>
          </w:p>
        </w:tc>
      </w:tr>
      <w:tr w:rsidR="00AB31A3" w:rsidRPr="00452515" w14:paraId="500D0A90" w14:textId="77777777" w:rsidTr="008D345B">
        <w:tc>
          <w:tcPr>
            <w:tcW w:w="8008" w:type="dxa"/>
          </w:tcPr>
          <w:p w14:paraId="5CF09D4C" w14:textId="77777777" w:rsidR="00AB31A3" w:rsidRDefault="00AB31A3" w:rsidP="00D04113">
            <w:r w:rsidRPr="00452515">
              <w:t>Extend Scenario:</w:t>
            </w:r>
          </w:p>
          <w:p w14:paraId="15CF62C6" w14:textId="77777777" w:rsidR="00AB31A3" w:rsidRPr="00452515" w:rsidRDefault="00AB31A3" w:rsidP="00D04113"/>
        </w:tc>
      </w:tr>
      <w:tr w:rsidR="00AB31A3" w:rsidRPr="00452515" w14:paraId="6D431910" w14:textId="77777777" w:rsidTr="008D345B">
        <w:tc>
          <w:tcPr>
            <w:tcW w:w="8008" w:type="dxa"/>
          </w:tcPr>
          <w:p w14:paraId="1F5B1ED7" w14:textId="77777777" w:rsidR="00AB31A3" w:rsidRDefault="00AB31A3" w:rsidP="00D04113">
            <w:r w:rsidRPr="00452515">
              <w:t>Exception Scenario:</w:t>
            </w:r>
          </w:p>
          <w:p w14:paraId="05BAE07F" w14:textId="77777777" w:rsidR="00AB31A3" w:rsidRPr="00452515" w:rsidRDefault="00AB31A3" w:rsidP="00D04113"/>
        </w:tc>
      </w:tr>
      <w:tr w:rsidR="00AB31A3" w:rsidRPr="00452515" w14:paraId="30B113DD" w14:textId="77777777" w:rsidTr="008D345B">
        <w:tc>
          <w:tcPr>
            <w:tcW w:w="8008" w:type="dxa"/>
          </w:tcPr>
          <w:p w14:paraId="42256C1B" w14:textId="77777777" w:rsidR="00AB31A3" w:rsidRPr="00452515" w:rsidRDefault="00AB31A3" w:rsidP="00D04113">
            <w:r w:rsidRPr="00452515">
              <w:t>Notes:</w:t>
            </w:r>
          </w:p>
        </w:tc>
      </w:tr>
      <w:tr w:rsidR="00AB31A3" w:rsidRPr="00452515" w14:paraId="6CFD6A53" w14:textId="77777777" w:rsidTr="008D345B">
        <w:tc>
          <w:tcPr>
            <w:tcW w:w="8008" w:type="dxa"/>
          </w:tcPr>
          <w:p w14:paraId="1453C6C7" w14:textId="77777777" w:rsidR="00AB31A3" w:rsidRPr="00452515" w:rsidRDefault="00AB31A3" w:rsidP="00D04113">
            <w:r w:rsidRPr="00452515">
              <w:t>Q/A:</w:t>
            </w:r>
          </w:p>
        </w:tc>
      </w:tr>
    </w:tbl>
    <w:p w14:paraId="50E4EE88" w14:textId="77777777" w:rsidR="00AB31A3" w:rsidRDefault="00AB31A3" w:rsidP="00AB31A3">
      <w:pPr>
        <w:spacing w:line="276" w:lineRule="auto"/>
      </w:pPr>
    </w:p>
    <w:p w14:paraId="799FC553" w14:textId="76C2A657" w:rsidR="00AB31A3" w:rsidRPr="007E1501" w:rsidRDefault="00873AE8" w:rsidP="00AB31A3">
      <w:pPr>
        <w:pStyle w:val="Heading2"/>
        <w:numPr>
          <w:ilvl w:val="1"/>
          <w:numId w:val="1932"/>
        </w:numPr>
        <w:rPr>
          <w:rFonts w:ascii="Arial" w:hAnsi="Arial" w:cs="Arial"/>
        </w:rPr>
      </w:pPr>
      <w:r>
        <w:rPr>
          <w:rFonts w:ascii="Arial" w:hAnsi="Arial" w:cs="Arial" w:hint="eastAsia"/>
        </w:rPr>
        <w:t>Tran-</w:t>
      </w:r>
      <w:r w:rsidR="00AB31A3" w:rsidRPr="007E1501">
        <w:rPr>
          <w:rFonts w:ascii="Arial" w:hAnsi="Arial" w:cs="Arial"/>
        </w:rPr>
        <w:t>MS15-02</w:t>
      </w:r>
      <w:r w:rsidR="00AB31A3">
        <w:rPr>
          <w:rFonts w:ascii="Arial" w:hAnsi="Arial" w:cs="Arial"/>
        </w:rPr>
        <w:t xml:space="preserve"> </w:t>
      </w:r>
      <w:r w:rsidR="00AB31A3" w:rsidRPr="007E1501">
        <w:rPr>
          <w:rFonts w:ascii="Arial" w:hAnsi="Arial" w:cs="Arial"/>
        </w:rPr>
        <w:t>Selected Components</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470"/>
      </w:tblGrid>
      <w:tr w:rsidR="00AB31A3" w:rsidRPr="00452515" w14:paraId="24CA1530" w14:textId="77777777" w:rsidTr="00873AE8">
        <w:tc>
          <w:tcPr>
            <w:tcW w:w="8470" w:type="dxa"/>
          </w:tcPr>
          <w:p w14:paraId="0161ECE7" w14:textId="77777777" w:rsidR="00AB31A3" w:rsidRPr="00E97505" w:rsidRDefault="00AB31A3" w:rsidP="00D04113">
            <w:pPr>
              <w:rPr>
                <w:rStyle w:val="Strong"/>
              </w:rPr>
            </w:pPr>
            <w:r w:rsidRPr="00B05CAC">
              <w:rPr>
                <w:rStyle w:val="Strong"/>
              </w:rPr>
              <w:t>MS15-0</w:t>
            </w:r>
            <w:r w:rsidRPr="00F02E42">
              <w:rPr>
                <w:rStyle w:val="Strong"/>
              </w:rPr>
              <w:t>2 Selected Components</w:t>
            </w:r>
          </w:p>
        </w:tc>
      </w:tr>
      <w:tr w:rsidR="00AB31A3" w:rsidRPr="00452515" w14:paraId="0CA3BDF1" w14:textId="77777777" w:rsidTr="00873AE8">
        <w:tc>
          <w:tcPr>
            <w:tcW w:w="8470" w:type="dxa"/>
          </w:tcPr>
          <w:p w14:paraId="779B9FE9" w14:textId="77777777" w:rsidR="00AB31A3" w:rsidRPr="00E97505" w:rsidRDefault="00AB31A3" w:rsidP="00D04113">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AB31A3" w14:paraId="1EBB129F" w14:textId="77777777" w:rsidTr="00D04113">
              <w:trPr>
                <w:jc w:val="center"/>
              </w:trPr>
              <w:tc>
                <w:tcPr>
                  <w:tcW w:w="1169" w:type="dxa"/>
                </w:tcPr>
                <w:p w14:paraId="2852B24F" w14:textId="77777777" w:rsidR="00AB31A3" w:rsidRPr="007A35F7" w:rsidRDefault="00AB31A3" w:rsidP="00D04113">
                  <w:pPr>
                    <w:rPr>
                      <w:rFonts w:ascii="Arial" w:hAnsi="Arial" w:cs="Arial"/>
                    </w:rPr>
                  </w:pPr>
                  <w:r w:rsidRPr="007A35F7">
                    <w:rPr>
                      <w:rFonts w:ascii="Arial" w:hAnsi="Arial" w:cs="Arial"/>
                    </w:rPr>
                    <w:t>Version</w:t>
                  </w:r>
                </w:p>
              </w:tc>
              <w:tc>
                <w:tcPr>
                  <w:tcW w:w="1357" w:type="dxa"/>
                </w:tcPr>
                <w:p w14:paraId="078F37ED" w14:textId="77777777" w:rsidR="00AB31A3" w:rsidRPr="007A35F7" w:rsidRDefault="00AB31A3" w:rsidP="00D04113">
                  <w:pPr>
                    <w:rPr>
                      <w:rFonts w:ascii="Arial" w:hAnsi="Arial" w:cs="Arial"/>
                    </w:rPr>
                  </w:pPr>
                  <w:r w:rsidRPr="007A35F7">
                    <w:rPr>
                      <w:rFonts w:ascii="Arial" w:hAnsi="Arial" w:cs="Arial"/>
                    </w:rPr>
                    <w:t>Date</w:t>
                  </w:r>
                </w:p>
              </w:tc>
              <w:tc>
                <w:tcPr>
                  <w:tcW w:w="1315" w:type="dxa"/>
                </w:tcPr>
                <w:p w14:paraId="1C612D8E" w14:textId="77777777" w:rsidR="00AB31A3" w:rsidRPr="007A35F7" w:rsidRDefault="00AB31A3" w:rsidP="00D04113">
                  <w:pPr>
                    <w:rPr>
                      <w:rFonts w:ascii="Arial" w:hAnsi="Arial" w:cs="Arial"/>
                    </w:rPr>
                  </w:pPr>
                  <w:r w:rsidRPr="007A35F7">
                    <w:rPr>
                      <w:rFonts w:ascii="Arial" w:hAnsi="Arial" w:cs="Arial"/>
                    </w:rPr>
                    <w:t>Updated By</w:t>
                  </w:r>
                </w:p>
              </w:tc>
              <w:tc>
                <w:tcPr>
                  <w:tcW w:w="3924" w:type="dxa"/>
                </w:tcPr>
                <w:p w14:paraId="571D6BBD" w14:textId="77777777" w:rsidR="00AB31A3" w:rsidRPr="007A35F7" w:rsidRDefault="00AB31A3" w:rsidP="00D04113">
                  <w:pPr>
                    <w:rPr>
                      <w:rFonts w:ascii="Arial" w:hAnsi="Arial" w:cs="Arial"/>
                    </w:rPr>
                  </w:pPr>
                  <w:r w:rsidRPr="007A35F7">
                    <w:rPr>
                      <w:rFonts w:ascii="Arial" w:hAnsi="Arial" w:cs="Arial"/>
                    </w:rPr>
                    <w:t>Description</w:t>
                  </w:r>
                </w:p>
              </w:tc>
            </w:tr>
            <w:tr w:rsidR="00AB31A3" w14:paraId="5BEA6E9D" w14:textId="77777777" w:rsidTr="00D04113">
              <w:trPr>
                <w:jc w:val="center"/>
              </w:trPr>
              <w:tc>
                <w:tcPr>
                  <w:tcW w:w="1169" w:type="dxa"/>
                </w:tcPr>
                <w:p w14:paraId="09C612E4" w14:textId="77777777" w:rsidR="00AB31A3" w:rsidRPr="007A35F7" w:rsidRDefault="00AB31A3" w:rsidP="00D04113">
                  <w:pPr>
                    <w:rPr>
                      <w:rFonts w:ascii="Arial" w:hAnsi="Arial" w:cs="Arial"/>
                    </w:rPr>
                  </w:pPr>
                  <w:r w:rsidRPr="007A35F7">
                    <w:rPr>
                      <w:rFonts w:ascii="Arial" w:hAnsi="Arial" w:cs="Arial"/>
                    </w:rPr>
                    <w:t>1.0</w:t>
                  </w:r>
                </w:p>
              </w:tc>
              <w:tc>
                <w:tcPr>
                  <w:tcW w:w="1357" w:type="dxa"/>
                </w:tcPr>
                <w:p w14:paraId="0ECF5FFD" w14:textId="77777777" w:rsidR="00AB31A3" w:rsidRPr="007A35F7" w:rsidRDefault="00AB31A3" w:rsidP="00D04113">
                  <w:pPr>
                    <w:rPr>
                      <w:rFonts w:ascii="Arial" w:hAnsi="Arial" w:cs="Arial"/>
                    </w:rPr>
                  </w:pPr>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5</w:t>
                  </w:r>
                  <w:r w:rsidRPr="007A35F7">
                    <w:rPr>
                      <w:rFonts w:ascii="Arial" w:hAnsi="Arial" w:cs="Arial"/>
                    </w:rPr>
                    <w:t>.</w:t>
                  </w:r>
                  <w:r>
                    <w:rPr>
                      <w:rFonts w:ascii="Arial" w:hAnsi="Arial" w:cs="Arial"/>
                    </w:rPr>
                    <w:t>5</w:t>
                  </w:r>
                </w:p>
              </w:tc>
              <w:tc>
                <w:tcPr>
                  <w:tcW w:w="1315" w:type="dxa"/>
                </w:tcPr>
                <w:p w14:paraId="44A2385D" w14:textId="77777777" w:rsidR="00AB31A3" w:rsidRPr="007A35F7" w:rsidRDefault="00AB31A3" w:rsidP="00D04113">
                  <w:pPr>
                    <w:rPr>
                      <w:rFonts w:ascii="Arial" w:hAnsi="Arial" w:cs="Arial"/>
                    </w:rPr>
                  </w:pPr>
                  <w:r w:rsidRPr="007A35F7">
                    <w:rPr>
                      <w:rFonts w:ascii="Arial" w:hAnsi="Arial" w:cs="Arial"/>
                    </w:rPr>
                    <w:t>Bonnie</w:t>
                  </w:r>
                </w:p>
              </w:tc>
              <w:tc>
                <w:tcPr>
                  <w:tcW w:w="3924" w:type="dxa"/>
                </w:tcPr>
                <w:p w14:paraId="1E591E41" w14:textId="77777777" w:rsidR="00AB31A3" w:rsidRPr="007A35F7" w:rsidRDefault="00AB31A3" w:rsidP="00D04113">
                  <w:pPr>
                    <w:rPr>
                      <w:rFonts w:ascii="Arial" w:hAnsi="Arial" w:cs="Arial"/>
                    </w:rPr>
                  </w:pPr>
                  <w:r w:rsidRPr="007A35F7">
                    <w:rPr>
                      <w:rFonts w:ascii="Arial" w:hAnsi="Arial" w:cs="Arial"/>
                    </w:rPr>
                    <w:t>First version</w:t>
                  </w:r>
                </w:p>
              </w:tc>
            </w:tr>
            <w:tr w:rsidR="00AB31A3" w14:paraId="635389EB" w14:textId="77777777" w:rsidTr="00D04113">
              <w:trPr>
                <w:jc w:val="center"/>
              </w:trPr>
              <w:tc>
                <w:tcPr>
                  <w:tcW w:w="1169" w:type="dxa"/>
                </w:tcPr>
                <w:p w14:paraId="4BA2766B" w14:textId="1460FE3B" w:rsidR="00AB31A3" w:rsidRDefault="000562EA" w:rsidP="00D04113">
                  <w:r>
                    <w:rPr>
                      <w:rFonts w:hint="eastAsia"/>
                    </w:rPr>
                    <w:t>1</w:t>
                  </w:r>
                  <w:r>
                    <w:t>.1</w:t>
                  </w:r>
                </w:p>
              </w:tc>
              <w:tc>
                <w:tcPr>
                  <w:tcW w:w="1357" w:type="dxa"/>
                </w:tcPr>
                <w:p w14:paraId="32A5CA9A" w14:textId="37816BAC" w:rsidR="00AB31A3" w:rsidRDefault="000562EA" w:rsidP="00D04113">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9</w:t>
                  </w:r>
                  <w:r w:rsidRPr="007A35F7">
                    <w:rPr>
                      <w:rFonts w:ascii="Arial" w:hAnsi="Arial" w:cs="Arial"/>
                    </w:rPr>
                    <w:t>.</w:t>
                  </w:r>
                  <w:r>
                    <w:rPr>
                      <w:rFonts w:ascii="Arial" w:hAnsi="Arial" w:cs="Arial"/>
                    </w:rPr>
                    <w:t>17</w:t>
                  </w:r>
                </w:p>
              </w:tc>
              <w:tc>
                <w:tcPr>
                  <w:tcW w:w="1315" w:type="dxa"/>
                </w:tcPr>
                <w:p w14:paraId="1D5A46B8" w14:textId="1E2F9741" w:rsidR="00AB31A3" w:rsidRDefault="000562EA" w:rsidP="00D04113">
                  <w:r w:rsidRPr="007A35F7">
                    <w:rPr>
                      <w:rFonts w:ascii="Arial" w:hAnsi="Arial" w:cs="Arial"/>
                    </w:rPr>
                    <w:t>Bonnie</w:t>
                  </w:r>
                </w:p>
              </w:tc>
              <w:tc>
                <w:tcPr>
                  <w:tcW w:w="3924" w:type="dxa"/>
                </w:tcPr>
                <w:p w14:paraId="2B57D357" w14:textId="6BB20ADA" w:rsidR="00AB31A3" w:rsidRDefault="000562EA" w:rsidP="00D04113">
                  <w:r>
                    <w:rPr>
                      <w:rFonts w:ascii="Arial" w:hAnsi="Arial" w:cs="Arial"/>
                    </w:rPr>
                    <w:t>Optimization in UI</w:t>
                  </w:r>
                </w:p>
              </w:tc>
            </w:tr>
            <w:tr w:rsidR="00AB31A3" w14:paraId="3C0F0FAA" w14:textId="77777777" w:rsidTr="00D04113">
              <w:trPr>
                <w:jc w:val="center"/>
              </w:trPr>
              <w:tc>
                <w:tcPr>
                  <w:tcW w:w="1169" w:type="dxa"/>
                </w:tcPr>
                <w:p w14:paraId="16DEE9FE" w14:textId="77777777" w:rsidR="00AB31A3" w:rsidRDefault="00AB31A3" w:rsidP="00D04113"/>
              </w:tc>
              <w:tc>
                <w:tcPr>
                  <w:tcW w:w="1357" w:type="dxa"/>
                </w:tcPr>
                <w:p w14:paraId="00C38527" w14:textId="77777777" w:rsidR="00AB31A3" w:rsidRDefault="00AB31A3" w:rsidP="00D04113"/>
              </w:tc>
              <w:tc>
                <w:tcPr>
                  <w:tcW w:w="1315" w:type="dxa"/>
                </w:tcPr>
                <w:p w14:paraId="67D7CE68" w14:textId="77777777" w:rsidR="00AB31A3" w:rsidRDefault="00AB31A3" w:rsidP="00D04113"/>
              </w:tc>
              <w:tc>
                <w:tcPr>
                  <w:tcW w:w="3924" w:type="dxa"/>
                </w:tcPr>
                <w:p w14:paraId="5D16502F" w14:textId="77777777" w:rsidR="00AB31A3" w:rsidRDefault="00AB31A3" w:rsidP="00D04113"/>
              </w:tc>
            </w:tr>
            <w:tr w:rsidR="00AB31A3" w14:paraId="4AB7D73D" w14:textId="77777777" w:rsidTr="00D04113">
              <w:trPr>
                <w:jc w:val="center"/>
              </w:trPr>
              <w:tc>
                <w:tcPr>
                  <w:tcW w:w="1169" w:type="dxa"/>
                </w:tcPr>
                <w:p w14:paraId="28D8B883" w14:textId="77777777" w:rsidR="00AB31A3" w:rsidRDefault="00AB31A3" w:rsidP="00D04113"/>
              </w:tc>
              <w:tc>
                <w:tcPr>
                  <w:tcW w:w="1357" w:type="dxa"/>
                </w:tcPr>
                <w:p w14:paraId="1D2B4592" w14:textId="77777777" w:rsidR="00AB31A3" w:rsidRDefault="00AB31A3" w:rsidP="00D04113"/>
              </w:tc>
              <w:tc>
                <w:tcPr>
                  <w:tcW w:w="1315" w:type="dxa"/>
                </w:tcPr>
                <w:p w14:paraId="2018AC8F" w14:textId="77777777" w:rsidR="00AB31A3" w:rsidRDefault="00AB31A3" w:rsidP="00D04113"/>
              </w:tc>
              <w:tc>
                <w:tcPr>
                  <w:tcW w:w="3924" w:type="dxa"/>
                </w:tcPr>
                <w:p w14:paraId="6DA0BE77" w14:textId="77777777" w:rsidR="00AB31A3" w:rsidRPr="00B66734" w:rsidRDefault="00AB31A3" w:rsidP="00D04113"/>
              </w:tc>
            </w:tr>
            <w:tr w:rsidR="00AB31A3" w14:paraId="136BDEE1" w14:textId="77777777" w:rsidTr="00D04113">
              <w:trPr>
                <w:jc w:val="center"/>
              </w:trPr>
              <w:tc>
                <w:tcPr>
                  <w:tcW w:w="1169" w:type="dxa"/>
                </w:tcPr>
                <w:p w14:paraId="09C90A51" w14:textId="77777777" w:rsidR="00AB31A3" w:rsidRDefault="00AB31A3" w:rsidP="00D04113"/>
              </w:tc>
              <w:tc>
                <w:tcPr>
                  <w:tcW w:w="1357" w:type="dxa"/>
                </w:tcPr>
                <w:p w14:paraId="009D8006" w14:textId="77777777" w:rsidR="00AB31A3" w:rsidRDefault="00AB31A3" w:rsidP="00D04113"/>
              </w:tc>
              <w:tc>
                <w:tcPr>
                  <w:tcW w:w="1315" w:type="dxa"/>
                </w:tcPr>
                <w:p w14:paraId="35451B4E" w14:textId="77777777" w:rsidR="00AB31A3" w:rsidRDefault="00AB31A3" w:rsidP="00D04113"/>
              </w:tc>
              <w:tc>
                <w:tcPr>
                  <w:tcW w:w="3924" w:type="dxa"/>
                </w:tcPr>
                <w:p w14:paraId="373550DC" w14:textId="77777777" w:rsidR="00AB31A3" w:rsidRDefault="00AB31A3" w:rsidP="00D04113"/>
              </w:tc>
            </w:tr>
            <w:tr w:rsidR="00AB31A3" w14:paraId="27808652" w14:textId="77777777" w:rsidTr="00D04113">
              <w:trPr>
                <w:jc w:val="center"/>
              </w:trPr>
              <w:tc>
                <w:tcPr>
                  <w:tcW w:w="1169" w:type="dxa"/>
                </w:tcPr>
                <w:p w14:paraId="2C521C88" w14:textId="77777777" w:rsidR="00AB31A3" w:rsidRDefault="00AB31A3" w:rsidP="00D04113"/>
              </w:tc>
              <w:tc>
                <w:tcPr>
                  <w:tcW w:w="1357" w:type="dxa"/>
                </w:tcPr>
                <w:p w14:paraId="651D491F" w14:textId="77777777" w:rsidR="00AB31A3" w:rsidRDefault="00AB31A3" w:rsidP="00D04113"/>
              </w:tc>
              <w:tc>
                <w:tcPr>
                  <w:tcW w:w="1315" w:type="dxa"/>
                </w:tcPr>
                <w:p w14:paraId="2F8B218D" w14:textId="77777777" w:rsidR="00AB31A3" w:rsidRDefault="00AB31A3" w:rsidP="00D04113"/>
              </w:tc>
              <w:tc>
                <w:tcPr>
                  <w:tcW w:w="3924" w:type="dxa"/>
                </w:tcPr>
                <w:p w14:paraId="0792D84C" w14:textId="77777777" w:rsidR="00AB31A3" w:rsidRPr="005C49CE" w:rsidRDefault="00AB31A3" w:rsidP="00D04113"/>
              </w:tc>
            </w:tr>
          </w:tbl>
          <w:p w14:paraId="08ADBFCD" w14:textId="77777777" w:rsidR="00AB31A3" w:rsidRDefault="00AB31A3" w:rsidP="00D04113"/>
        </w:tc>
      </w:tr>
      <w:tr w:rsidR="00AB31A3" w:rsidRPr="00452515" w14:paraId="10188B7D" w14:textId="77777777" w:rsidTr="00873AE8">
        <w:tc>
          <w:tcPr>
            <w:tcW w:w="8470" w:type="dxa"/>
          </w:tcPr>
          <w:p w14:paraId="00BA8F4F" w14:textId="77777777" w:rsidR="00AB31A3" w:rsidRPr="00452515" w:rsidRDefault="00AB31A3" w:rsidP="00D04113">
            <w:r w:rsidRPr="00E97505">
              <w:rPr>
                <w:rStyle w:val="Strong"/>
              </w:rPr>
              <w:t>Stakeholder:</w:t>
            </w:r>
            <w:r w:rsidRPr="00452515">
              <w:t xml:space="preserve"> </w:t>
            </w:r>
            <w:r>
              <w:t>User with privilege</w:t>
            </w:r>
          </w:p>
        </w:tc>
      </w:tr>
      <w:tr w:rsidR="00AB31A3" w:rsidRPr="00452515" w14:paraId="56395248" w14:textId="77777777" w:rsidTr="00873AE8">
        <w:tc>
          <w:tcPr>
            <w:tcW w:w="8470" w:type="dxa"/>
          </w:tcPr>
          <w:p w14:paraId="18AC0052" w14:textId="77777777" w:rsidR="00AB31A3" w:rsidRPr="00E97505" w:rsidRDefault="00AB31A3" w:rsidP="00D04113">
            <w:pPr>
              <w:rPr>
                <w:rStyle w:val="Strong"/>
              </w:rPr>
            </w:pPr>
            <w:r w:rsidRPr="00E97505">
              <w:rPr>
                <w:rStyle w:val="Strong"/>
              </w:rPr>
              <w:t xml:space="preserve">Pre-Condition: </w:t>
            </w:r>
          </w:p>
          <w:p w14:paraId="19951AD4" w14:textId="77777777" w:rsidR="00AB31A3" w:rsidRDefault="00AB31A3" w:rsidP="00D04113">
            <w:pPr>
              <w:rPr>
                <w:rFonts w:ascii="Arial" w:hAnsi="Arial" w:cs="Arial"/>
                <w:sz w:val="20"/>
                <w:szCs w:val="20"/>
              </w:rPr>
            </w:pPr>
            <w:r>
              <w:t>The user goes to the page</w:t>
            </w:r>
            <w:r w:rsidRPr="00DD3CB0">
              <w:rPr>
                <w:rFonts w:ascii="Arial" w:hAnsi="Arial" w:cs="Arial"/>
                <w:sz w:val="20"/>
                <w:szCs w:val="20"/>
              </w:rPr>
              <w:t xml:space="preserve"> </w:t>
            </w:r>
          </w:p>
          <w:p w14:paraId="0832E85C" w14:textId="77777777" w:rsidR="00AB31A3" w:rsidRDefault="00AB31A3" w:rsidP="00D04113">
            <w:pPr>
              <w:rPr>
                <w:rFonts w:ascii="Arial" w:hAnsi="Arial" w:cs="Arial"/>
                <w:sz w:val="20"/>
                <w:szCs w:val="20"/>
              </w:rPr>
            </w:pPr>
            <w:hyperlink r:id="rId221" w:history="1">
              <w:r w:rsidRPr="00861F48">
                <w:rPr>
                  <w:rStyle w:val="Hyperlink"/>
                  <w:rFonts w:ascii="Arial" w:hAnsi="Arial" w:cs="Arial"/>
                  <w:sz w:val="20"/>
                  <w:szCs w:val="20"/>
                </w:rPr>
                <w:t>https://wonder.atlassian.net/l/cp/YVUR0Agc</w:t>
              </w:r>
            </w:hyperlink>
          </w:p>
          <w:p w14:paraId="2408C922" w14:textId="77777777" w:rsidR="00AB31A3" w:rsidRPr="00C579D7" w:rsidRDefault="00AB31A3" w:rsidP="00D04113">
            <w:pPr>
              <w:rPr>
                <w:rFonts w:ascii="Arial" w:hAnsi="Arial" w:cs="Arial"/>
                <w:sz w:val="20"/>
                <w:szCs w:val="20"/>
                <w:lang w:val="pt-BR"/>
              </w:rPr>
            </w:pPr>
            <w:r w:rsidRPr="00C579D7">
              <w:rPr>
                <w:rFonts w:ascii="Arial" w:hAnsi="Arial" w:cs="Arial"/>
                <w:sz w:val="20"/>
                <w:szCs w:val="20"/>
                <w:lang w:val="pt-BR"/>
              </w:rPr>
              <w:t xml:space="preserve">Figma: </w:t>
            </w:r>
            <w:r>
              <w:fldChar w:fldCharType="begin"/>
            </w:r>
            <w:r>
              <w:instrText>HYPERLINK "https://www.figma.com/file/275aFO8DI6cLmDN4VmCsqx/Cookbook?node-id=1000-9408&amp;t=ByON1K1GPRQfh5tp-0"</w:instrText>
            </w:r>
            <w:r>
              <w:fldChar w:fldCharType="separate"/>
            </w:r>
            <w:r w:rsidRPr="00C579D7">
              <w:rPr>
                <w:rStyle w:val="Hyperlink"/>
                <w:rFonts w:ascii="Arial" w:hAnsi="Arial" w:cs="Arial"/>
                <w:sz w:val="20"/>
                <w:szCs w:val="20"/>
                <w:lang w:val="pt-BR"/>
              </w:rPr>
              <w:t>https://www.figma.com/file/275aFO8DI6cLmDN4VmCsqx/Cookbook?node-id=1000-9408&amp;t=ByON1K1GPRQfh5tp-0</w:t>
            </w:r>
            <w:r>
              <w:fldChar w:fldCharType="end"/>
            </w:r>
          </w:p>
          <w:p w14:paraId="0018E5ED" w14:textId="77777777" w:rsidR="00AB31A3" w:rsidRPr="00C579D7" w:rsidRDefault="00AB31A3" w:rsidP="00D04113">
            <w:pPr>
              <w:rPr>
                <w:rFonts w:ascii="Arial" w:hAnsi="Arial" w:cs="Arial"/>
                <w:sz w:val="20"/>
                <w:szCs w:val="20"/>
                <w:lang w:val="pt-BR"/>
              </w:rPr>
            </w:pPr>
          </w:p>
        </w:tc>
      </w:tr>
      <w:tr w:rsidR="00AB31A3" w:rsidRPr="00452515" w14:paraId="183B8B22" w14:textId="77777777" w:rsidTr="00873AE8">
        <w:tc>
          <w:tcPr>
            <w:tcW w:w="8470" w:type="dxa"/>
          </w:tcPr>
          <w:p w14:paraId="7016778C" w14:textId="77777777" w:rsidR="00AB31A3" w:rsidRPr="00E97505" w:rsidRDefault="00AB31A3" w:rsidP="00D04113">
            <w:pPr>
              <w:rPr>
                <w:rStyle w:val="Strong"/>
              </w:rPr>
            </w:pPr>
            <w:r w:rsidRPr="00E97505">
              <w:rPr>
                <w:rStyle w:val="Strong"/>
                <w:rFonts w:hint="eastAsia"/>
              </w:rPr>
              <w:t>Main Scenario</w:t>
            </w:r>
            <w:r>
              <w:rPr>
                <w:rStyle w:val="Strong"/>
              </w:rPr>
              <w:t>1</w:t>
            </w:r>
            <w:r w:rsidRPr="00E97505">
              <w:rPr>
                <w:rStyle w:val="Strong"/>
                <w:rFonts w:hint="eastAsia"/>
              </w:rPr>
              <w:t>:</w:t>
            </w:r>
            <w:r>
              <w:rPr>
                <w:rStyle w:val="Strong"/>
              </w:rPr>
              <w:t xml:space="preserve"> BOM hasn’t created</w:t>
            </w:r>
          </w:p>
          <w:p w14:paraId="2A6C4FBB" w14:textId="5B00BE4E" w:rsidR="00245803" w:rsidRPr="00C11AA9" w:rsidRDefault="00873AE8" w:rsidP="00873AE8">
            <w:r w:rsidRPr="00873AE8">
              <w:t>https://wonder.atlassian.net/wiki/x/qoD3_g</w:t>
            </w:r>
          </w:p>
        </w:tc>
      </w:tr>
      <w:tr w:rsidR="00AB31A3" w:rsidRPr="00452515" w14:paraId="4ACBD4C9" w14:textId="77777777" w:rsidTr="00873AE8">
        <w:tc>
          <w:tcPr>
            <w:tcW w:w="8470" w:type="dxa"/>
          </w:tcPr>
          <w:p w14:paraId="47A2C77D" w14:textId="77777777" w:rsidR="00AB31A3" w:rsidRPr="00E97505" w:rsidRDefault="00AB31A3" w:rsidP="00873AE8">
            <w:pPr>
              <w:rPr>
                <w:rStyle w:val="Strong"/>
              </w:rPr>
            </w:pPr>
          </w:p>
        </w:tc>
      </w:tr>
      <w:tr w:rsidR="00AB31A3" w:rsidRPr="00452515" w14:paraId="6F7EADD3" w14:textId="77777777" w:rsidTr="00873AE8">
        <w:tc>
          <w:tcPr>
            <w:tcW w:w="8470" w:type="dxa"/>
          </w:tcPr>
          <w:p w14:paraId="08AEFCB6" w14:textId="77777777" w:rsidR="00AB31A3" w:rsidRDefault="00AB31A3" w:rsidP="00D04113">
            <w:r w:rsidRPr="00452515">
              <w:t>Extend Scenario:</w:t>
            </w:r>
          </w:p>
          <w:p w14:paraId="3C2195DA" w14:textId="77777777" w:rsidR="00AB31A3" w:rsidRPr="00452515" w:rsidRDefault="00AB31A3" w:rsidP="00D04113"/>
        </w:tc>
      </w:tr>
      <w:tr w:rsidR="00AB31A3" w:rsidRPr="00452515" w14:paraId="11CED69C" w14:textId="77777777" w:rsidTr="00873AE8">
        <w:tc>
          <w:tcPr>
            <w:tcW w:w="8470" w:type="dxa"/>
          </w:tcPr>
          <w:p w14:paraId="69DF6B7D" w14:textId="77777777" w:rsidR="00AB31A3" w:rsidRDefault="00AB31A3" w:rsidP="00D04113">
            <w:r w:rsidRPr="00452515">
              <w:t>Exception Scenario:</w:t>
            </w:r>
          </w:p>
          <w:p w14:paraId="3B2B93B8" w14:textId="77777777" w:rsidR="00AB31A3" w:rsidRPr="00452515" w:rsidRDefault="00AB31A3" w:rsidP="00D04113"/>
        </w:tc>
      </w:tr>
      <w:tr w:rsidR="00AB31A3" w:rsidRPr="00452515" w14:paraId="2ACC1603" w14:textId="77777777" w:rsidTr="00873AE8">
        <w:tc>
          <w:tcPr>
            <w:tcW w:w="8470" w:type="dxa"/>
          </w:tcPr>
          <w:p w14:paraId="470BCD34" w14:textId="77777777" w:rsidR="00AB31A3" w:rsidRPr="00452515" w:rsidRDefault="00AB31A3" w:rsidP="00D04113">
            <w:r w:rsidRPr="00452515">
              <w:t>Notes:</w:t>
            </w:r>
          </w:p>
        </w:tc>
      </w:tr>
      <w:tr w:rsidR="00AB31A3" w:rsidRPr="00452515" w14:paraId="193B58F6" w14:textId="77777777" w:rsidTr="00873AE8">
        <w:tc>
          <w:tcPr>
            <w:tcW w:w="8470" w:type="dxa"/>
          </w:tcPr>
          <w:p w14:paraId="72754DEC" w14:textId="77777777" w:rsidR="00AB31A3" w:rsidRPr="00452515" w:rsidRDefault="00AB31A3" w:rsidP="00D04113">
            <w:r w:rsidRPr="00452515">
              <w:t>Q/A:</w:t>
            </w:r>
          </w:p>
        </w:tc>
      </w:tr>
    </w:tbl>
    <w:p w14:paraId="14D0A385" w14:textId="77777777" w:rsidR="00AB31A3" w:rsidRPr="00B05CAC" w:rsidRDefault="00AB31A3" w:rsidP="00AB31A3">
      <w:pPr>
        <w:spacing w:line="276" w:lineRule="auto"/>
      </w:pPr>
    </w:p>
    <w:p w14:paraId="231DEA1A" w14:textId="77777777" w:rsidR="00AB31A3" w:rsidRDefault="00AB31A3" w:rsidP="00AB31A3">
      <w:pPr>
        <w:spacing w:line="276" w:lineRule="auto"/>
      </w:pPr>
    </w:p>
    <w:p w14:paraId="4DAAB78B" w14:textId="64856C2A" w:rsidR="00AB31A3" w:rsidRPr="007E1501" w:rsidRDefault="00873AE8" w:rsidP="00AB31A3">
      <w:pPr>
        <w:pStyle w:val="Heading2"/>
        <w:numPr>
          <w:ilvl w:val="1"/>
          <w:numId w:val="1932"/>
        </w:numPr>
        <w:rPr>
          <w:rFonts w:ascii="Arial" w:hAnsi="Arial" w:cs="Arial"/>
        </w:rPr>
      </w:pPr>
      <w:r>
        <w:rPr>
          <w:rFonts w:ascii="Arial" w:hAnsi="Arial" w:cs="Arial" w:hint="eastAsia"/>
        </w:rPr>
        <w:t>Tran-</w:t>
      </w:r>
      <w:r w:rsidR="00D21A8C" w:rsidRPr="00D21A8C">
        <w:rPr>
          <w:rFonts w:ascii="Arial" w:hAnsi="Arial" w:cs="Arial"/>
        </w:rPr>
        <w:t>MS15-03 Add Component</w:t>
      </w:r>
      <w:r w:rsidR="298D9D73" w:rsidRPr="220C0545">
        <w:rPr>
          <w:rFonts w:ascii="Arial" w:hAnsi="Arial" w:cs="Arial"/>
        </w:rPr>
        <w:t xml:space="preserve">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AB31A3" w:rsidRPr="00452515" w14:paraId="044E6E68" w14:textId="77777777" w:rsidTr="00873AE8">
        <w:tc>
          <w:tcPr>
            <w:tcW w:w="8008" w:type="dxa"/>
          </w:tcPr>
          <w:p w14:paraId="29503001" w14:textId="77777777" w:rsidR="00AB31A3" w:rsidRPr="00E97505" w:rsidRDefault="00AB31A3" w:rsidP="00D04113">
            <w:pPr>
              <w:rPr>
                <w:rStyle w:val="Strong"/>
              </w:rPr>
            </w:pPr>
            <w:r w:rsidRPr="00B05CAC">
              <w:rPr>
                <w:rStyle w:val="Strong"/>
              </w:rPr>
              <w:t>MS15-0</w:t>
            </w:r>
            <w:r w:rsidRPr="00F02E42">
              <w:rPr>
                <w:rStyle w:val="Strong"/>
              </w:rPr>
              <w:t>3 Add Component</w:t>
            </w:r>
          </w:p>
        </w:tc>
      </w:tr>
      <w:tr w:rsidR="00AB31A3" w:rsidRPr="00452515" w14:paraId="2B243481" w14:textId="77777777" w:rsidTr="00873AE8">
        <w:tc>
          <w:tcPr>
            <w:tcW w:w="8008" w:type="dxa"/>
          </w:tcPr>
          <w:p w14:paraId="4FEE4FAA" w14:textId="77777777" w:rsidR="00AB31A3" w:rsidRPr="00E97505" w:rsidRDefault="00AB31A3" w:rsidP="00D04113">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AB31A3" w14:paraId="03B8399F" w14:textId="77777777" w:rsidTr="00D04113">
              <w:trPr>
                <w:jc w:val="center"/>
              </w:trPr>
              <w:tc>
                <w:tcPr>
                  <w:tcW w:w="1169" w:type="dxa"/>
                </w:tcPr>
                <w:p w14:paraId="04731C54" w14:textId="77777777" w:rsidR="00AB31A3" w:rsidRPr="007A35F7" w:rsidRDefault="00AB31A3" w:rsidP="00D04113">
                  <w:pPr>
                    <w:rPr>
                      <w:rFonts w:ascii="Arial" w:hAnsi="Arial" w:cs="Arial"/>
                    </w:rPr>
                  </w:pPr>
                  <w:r w:rsidRPr="007A35F7">
                    <w:rPr>
                      <w:rFonts w:ascii="Arial" w:hAnsi="Arial" w:cs="Arial"/>
                    </w:rPr>
                    <w:t>Version</w:t>
                  </w:r>
                </w:p>
              </w:tc>
              <w:tc>
                <w:tcPr>
                  <w:tcW w:w="1357" w:type="dxa"/>
                </w:tcPr>
                <w:p w14:paraId="4F1287C0" w14:textId="77777777" w:rsidR="00AB31A3" w:rsidRPr="007A35F7" w:rsidRDefault="00AB31A3" w:rsidP="00D04113">
                  <w:pPr>
                    <w:rPr>
                      <w:rFonts w:ascii="Arial" w:hAnsi="Arial" w:cs="Arial"/>
                    </w:rPr>
                  </w:pPr>
                  <w:r w:rsidRPr="007A35F7">
                    <w:rPr>
                      <w:rFonts w:ascii="Arial" w:hAnsi="Arial" w:cs="Arial"/>
                    </w:rPr>
                    <w:t>Date</w:t>
                  </w:r>
                </w:p>
              </w:tc>
              <w:tc>
                <w:tcPr>
                  <w:tcW w:w="1315" w:type="dxa"/>
                </w:tcPr>
                <w:p w14:paraId="14EEA44C" w14:textId="77777777" w:rsidR="00AB31A3" w:rsidRPr="007A35F7" w:rsidRDefault="00AB31A3" w:rsidP="00D04113">
                  <w:pPr>
                    <w:rPr>
                      <w:rFonts w:ascii="Arial" w:hAnsi="Arial" w:cs="Arial"/>
                    </w:rPr>
                  </w:pPr>
                  <w:r w:rsidRPr="007A35F7">
                    <w:rPr>
                      <w:rFonts w:ascii="Arial" w:hAnsi="Arial" w:cs="Arial"/>
                    </w:rPr>
                    <w:t>Updated By</w:t>
                  </w:r>
                </w:p>
              </w:tc>
              <w:tc>
                <w:tcPr>
                  <w:tcW w:w="3924" w:type="dxa"/>
                </w:tcPr>
                <w:p w14:paraId="2221BF65" w14:textId="77777777" w:rsidR="00AB31A3" w:rsidRPr="007A35F7" w:rsidRDefault="00AB31A3" w:rsidP="00D04113">
                  <w:pPr>
                    <w:rPr>
                      <w:rFonts w:ascii="Arial" w:hAnsi="Arial" w:cs="Arial"/>
                    </w:rPr>
                  </w:pPr>
                  <w:r w:rsidRPr="007A35F7">
                    <w:rPr>
                      <w:rFonts w:ascii="Arial" w:hAnsi="Arial" w:cs="Arial"/>
                    </w:rPr>
                    <w:t>Description</w:t>
                  </w:r>
                </w:p>
              </w:tc>
            </w:tr>
            <w:tr w:rsidR="00AB31A3" w14:paraId="11840741" w14:textId="77777777" w:rsidTr="00D04113">
              <w:trPr>
                <w:jc w:val="center"/>
              </w:trPr>
              <w:tc>
                <w:tcPr>
                  <w:tcW w:w="1169" w:type="dxa"/>
                </w:tcPr>
                <w:p w14:paraId="4D873784" w14:textId="77777777" w:rsidR="00AB31A3" w:rsidRPr="007A35F7" w:rsidRDefault="00AB31A3" w:rsidP="00D04113">
                  <w:pPr>
                    <w:rPr>
                      <w:rFonts w:ascii="Arial" w:hAnsi="Arial" w:cs="Arial"/>
                    </w:rPr>
                  </w:pPr>
                  <w:r w:rsidRPr="007A35F7">
                    <w:rPr>
                      <w:rFonts w:ascii="Arial" w:hAnsi="Arial" w:cs="Arial"/>
                    </w:rPr>
                    <w:t>1.0</w:t>
                  </w:r>
                </w:p>
              </w:tc>
              <w:tc>
                <w:tcPr>
                  <w:tcW w:w="1357" w:type="dxa"/>
                </w:tcPr>
                <w:p w14:paraId="5769A9FA" w14:textId="77777777" w:rsidR="00AB31A3" w:rsidRPr="007A35F7" w:rsidRDefault="00AB31A3" w:rsidP="00D04113">
                  <w:pPr>
                    <w:rPr>
                      <w:rFonts w:ascii="Arial" w:hAnsi="Arial" w:cs="Arial"/>
                    </w:rPr>
                  </w:pPr>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5</w:t>
                  </w:r>
                  <w:r w:rsidRPr="007A35F7">
                    <w:rPr>
                      <w:rFonts w:ascii="Arial" w:hAnsi="Arial" w:cs="Arial"/>
                    </w:rPr>
                    <w:t>.</w:t>
                  </w:r>
                  <w:r>
                    <w:rPr>
                      <w:rFonts w:ascii="Arial" w:hAnsi="Arial" w:cs="Arial"/>
                    </w:rPr>
                    <w:t>5</w:t>
                  </w:r>
                </w:p>
              </w:tc>
              <w:tc>
                <w:tcPr>
                  <w:tcW w:w="1315" w:type="dxa"/>
                </w:tcPr>
                <w:p w14:paraId="0BAAD2A9" w14:textId="77777777" w:rsidR="00AB31A3" w:rsidRPr="007A35F7" w:rsidRDefault="00AB31A3" w:rsidP="00D04113">
                  <w:pPr>
                    <w:rPr>
                      <w:rFonts w:ascii="Arial" w:hAnsi="Arial" w:cs="Arial"/>
                    </w:rPr>
                  </w:pPr>
                  <w:r w:rsidRPr="007A35F7">
                    <w:rPr>
                      <w:rFonts w:ascii="Arial" w:hAnsi="Arial" w:cs="Arial"/>
                    </w:rPr>
                    <w:t>Bonnie</w:t>
                  </w:r>
                </w:p>
              </w:tc>
              <w:tc>
                <w:tcPr>
                  <w:tcW w:w="3924" w:type="dxa"/>
                </w:tcPr>
                <w:p w14:paraId="33605405" w14:textId="77777777" w:rsidR="00AB31A3" w:rsidRPr="007A35F7" w:rsidRDefault="00AB31A3" w:rsidP="00D04113">
                  <w:pPr>
                    <w:rPr>
                      <w:rFonts w:ascii="Arial" w:hAnsi="Arial" w:cs="Arial"/>
                    </w:rPr>
                  </w:pPr>
                  <w:r w:rsidRPr="007A35F7">
                    <w:rPr>
                      <w:rFonts w:ascii="Arial" w:hAnsi="Arial" w:cs="Arial"/>
                    </w:rPr>
                    <w:t>First version</w:t>
                  </w:r>
                </w:p>
              </w:tc>
            </w:tr>
            <w:tr w:rsidR="00AB31A3" w14:paraId="5B32A482" w14:textId="77777777" w:rsidTr="00D04113">
              <w:trPr>
                <w:jc w:val="center"/>
              </w:trPr>
              <w:tc>
                <w:tcPr>
                  <w:tcW w:w="1169" w:type="dxa"/>
                </w:tcPr>
                <w:p w14:paraId="11170E60" w14:textId="77777777" w:rsidR="00AB31A3" w:rsidRDefault="00AB31A3" w:rsidP="00D04113"/>
              </w:tc>
              <w:tc>
                <w:tcPr>
                  <w:tcW w:w="1357" w:type="dxa"/>
                </w:tcPr>
                <w:p w14:paraId="3C8F3079" w14:textId="77777777" w:rsidR="00AB31A3" w:rsidRDefault="00AB31A3" w:rsidP="00D04113"/>
              </w:tc>
              <w:tc>
                <w:tcPr>
                  <w:tcW w:w="1315" w:type="dxa"/>
                </w:tcPr>
                <w:p w14:paraId="5C436341" w14:textId="77777777" w:rsidR="00AB31A3" w:rsidRDefault="00AB31A3" w:rsidP="00D04113"/>
              </w:tc>
              <w:tc>
                <w:tcPr>
                  <w:tcW w:w="3924" w:type="dxa"/>
                </w:tcPr>
                <w:p w14:paraId="20439187" w14:textId="77777777" w:rsidR="00AB31A3" w:rsidRDefault="00AB31A3" w:rsidP="00D04113"/>
              </w:tc>
            </w:tr>
            <w:tr w:rsidR="00AB31A3" w14:paraId="5EC0F7E8" w14:textId="77777777" w:rsidTr="00D04113">
              <w:trPr>
                <w:jc w:val="center"/>
              </w:trPr>
              <w:tc>
                <w:tcPr>
                  <w:tcW w:w="1169" w:type="dxa"/>
                </w:tcPr>
                <w:p w14:paraId="40DDFF78" w14:textId="77777777" w:rsidR="00AB31A3" w:rsidRDefault="00AB31A3" w:rsidP="00D04113"/>
              </w:tc>
              <w:tc>
                <w:tcPr>
                  <w:tcW w:w="1357" w:type="dxa"/>
                </w:tcPr>
                <w:p w14:paraId="1F9E7C2E" w14:textId="77777777" w:rsidR="00AB31A3" w:rsidRDefault="00AB31A3" w:rsidP="00D04113"/>
              </w:tc>
              <w:tc>
                <w:tcPr>
                  <w:tcW w:w="1315" w:type="dxa"/>
                </w:tcPr>
                <w:p w14:paraId="1E0EC588" w14:textId="77777777" w:rsidR="00AB31A3" w:rsidRDefault="00AB31A3" w:rsidP="00D04113"/>
              </w:tc>
              <w:tc>
                <w:tcPr>
                  <w:tcW w:w="3924" w:type="dxa"/>
                </w:tcPr>
                <w:p w14:paraId="37BCBD8F" w14:textId="77777777" w:rsidR="00AB31A3" w:rsidRDefault="00AB31A3" w:rsidP="00D04113"/>
              </w:tc>
            </w:tr>
            <w:tr w:rsidR="00AB31A3" w14:paraId="180E0C21" w14:textId="77777777" w:rsidTr="00D04113">
              <w:trPr>
                <w:jc w:val="center"/>
              </w:trPr>
              <w:tc>
                <w:tcPr>
                  <w:tcW w:w="1169" w:type="dxa"/>
                </w:tcPr>
                <w:p w14:paraId="2BF35AC5" w14:textId="77777777" w:rsidR="00AB31A3" w:rsidRDefault="00AB31A3" w:rsidP="00D04113"/>
              </w:tc>
              <w:tc>
                <w:tcPr>
                  <w:tcW w:w="1357" w:type="dxa"/>
                </w:tcPr>
                <w:p w14:paraId="31EE0917" w14:textId="77777777" w:rsidR="00AB31A3" w:rsidRDefault="00AB31A3" w:rsidP="00D04113"/>
              </w:tc>
              <w:tc>
                <w:tcPr>
                  <w:tcW w:w="1315" w:type="dxa"/>
                </w:tcPr>
                <w:p w14:paraId="13DF82D0" w14:textId="77777777" w:rsidR="00AB31A3" w:rsidRDefault="00AB31A3" w:rsidP="00D04113"/>
              </w:tc>
              <w:tc>
                <w:tcPr>
                  <w:tcW w:w="3924" w:type="dxa"/>
                </w:tcPr>
                <w:p w14:paraId="00AA15AC" w14:textId="77777777" w:rsidR="00AB31A3" w:rsidRPr="00B66734" w:rsidRDefault="00AB31A3" w:rsidP="00D04113"/>
              </w:tc>
            </w:tr>
            <w:tr w:rsidR="00AB31A3" w14:paraId="27FF893C" w14:textId="77777777" w:rsidTr="00D04113">
              <w:trPr>
                <w:jc w:val="center"/>
              </w:trPr>
              <w:tc>
                <w:tcPr>
                  <w:tcW w:w="1169" w:type="dxa"/>
                </w:tcPr>
                <w:p w14:paraId="6DF3FAA5" w14:textId="77777777" w:rsidR="00AB31A3" w:rsidRDefault="00AB31A3" w:rsidP="00D04113"/>
              </w:tc>
              <w:tc>
                <w:tcPr>
                  <w:tcW w:w="1357" w:type="dxa"/>
                </w:tcPr>
                <w:p w14:paraId="43E37B2C" w14:textId="77777777" w:rsidR="00AB31A3" w:rsidRDefault="00AB31A3" w:rsidP="00D04113"/>
              </w:tc>
              <w:tc>
                <w:tcPr>
                  <w:tcW w:w="1315" w:type="dxa"/>
                </w:tcPr>
                <w:p w14:paraId="08F92686" w14:textId="77777777" w:rsidR="00AB31A3" w:rsidRDefault="00AB31A3" w:rsidP="00D04113"/>
              </w:tc>
              <w:tc>
                <w:tcPr>
                  <w:tcW w:w="3924" w:type="dxa"/>
                </w:tcPr>
                <w:p w14:paraId="5947867F" w14:textId="77777777" w:rsidR="00AB31A3" w:rsidRDefault="00AB31A3" w:rsidP="00D04113"/>
              </w:tc>
            </w:tr>
            <w:tr w:rsidR="00AB31A3" w14:paraId="74AE119C" w14:textId="77777777" w:rsidTr="00D04113">
              <w:trPr>
                <w:jc w:val="center"/>
              </w:trPr>
              <w:tc>
                <w:tcPr>
                  <w:tcW w:w="1169" w:type="dxa"/>
                </w:tcPr>
                <w:p w14:paraId="11408722" w14:textId="77777777" w:rsidR="00AB31A3" w:rsidRDefault="00AB31A3" w:rsidP="00D04113"/>
              </w:tc>
              <w:tc>
                <w:tcPr>
                  <w:tcW w:w="1357" w:type="dxa"/>
                </w:tcPr>
                <w:p w14:paraId="738CF000" w14:textId="77777777" w:rsidR="00AB31A3" w:rsidRDefault="00AB31A3" w:rsidP="00D04113"/>
              </w:tc>
              <w:tc>
                <w:tcPr>
                  <w:tcW w:w="1315" w:type="dxa"/>
                </w:tcPr>
                <w:p w14:paraId="00E0293D" w14:textId="77777777" w:rsidR="00AB31A3" w:rsidRDefault="00AB31A3" w:rsidP="00D04113"/>
              </w:tc>
              <w:tc>
                <w:tcPr>
                  <w:tcW w:w="3924" w:type="dxa"/>
                </w:tcPr>
                <w:p w14:paraId="329AB8BE" w14:textId="77777777" w:rsidR="00AB31A3" w:rsidRPr="005C49CE" w:rsidRDefault="00AB31A3" w:rsidP="00D04113"/>
              </w:tc>
            </w:tr>
          </w:tbl>
          <w:p w14:paraId="54E6890A" w14:textId="77777777" w:rsidR="00AB31A3" w:rsidRDefault="00AB31A3" w:rsidP="00D04113"/>
        </w:tc>
      </w:tr>
      <w:tr w:rsidR="00AB31A3" w:rsidRPr="00452515" w14:paraId="1DD46ABC" w14:textId="77777777" w:rsidTr="00873AE8">
        <w:tc>
          <w:tcPr>
            <w:tcW w:w="8008" w:type="dxa"/>
          </w:tcPr>
          <w:p w14:paraId="26FEF39C" w14:textId="77777777" w:rsidR="00AB31A3" w:rsidRPr="00452515" w:rsidRDefault="00AB31A3" w:rsidP="00D04113">
            <w:r w:rsidRPr="00E97505">
              <w:rPr>
                <w:rStyle w:val="Strong"/>
              </w:rPr>
              <w:t>Stakeholder:</w:t>
            </w:r>
            <w:r w:rsidRPr="00452515">
              <w:t xml:space="preserve"> </w:t>
            </w:r>
            <w:r>
              <w:t>User with privilege</w:t>
            </w:r>
          </w:p>
        </w:tc>
      </w:tr>
      <w:tr w:rsidR="00AB31A3" w:rsidRPr="00452515" w14:paraId="46853F49" w14:textId="77777777" w:rsidTr="00873AE8">
        <w:tc>
          <w:tcPr>
            <w:tcW w:w="8008" w:type="dxa"/>
          </w:tcPr>
          <w:p w14:paraId="790F7793" w14:textId="77777777" w:rsidR="00AB31A3" w:rsidRPr="00E97505" w:rsidRDefault="00AB31A3" w:rsidP="00D04113">
            <w:pPr>
              <w:rPr>
                <w:rStyle w:val="Strong"/>
              </w:rPr>
            </w:pPr>
            <w:r w:rsidRPr="00E97505">
              <w:rPr>
                <w:rStyle w:val="Strong"/>
              </w:rPr>
              <w:t xml:space="preserve">Pre-Condition: </w:t>
            </w:r>
          </w:p>
          <w:p w14:paraId="616B34F7" w14:textId="77777777" w:rsidR="00AB31A3" w:rsidRDefault="00AB31A3" w:rsidP="00D04113">
            <w:pPr>
              <w:rPr>
                <w:rFonts w:ascii="Arial" w:hAnsi="Arial" w:cs="Arial"/>
                <w:sz w:val="20"/>
                <w:szCs w:val="20"/>
              </w:rPr>
            </w:pPr>
            <w:r>
              <w:t>The user goes to the page</w:t>
            </w:r>
            <w:r w:rsidRPr="00DD3CB0">
              <w:rPr>
                <w:rFonts w:ascii="Arial" w:hAnsi="Arial" w:cs="Arial"/>
                <w:sz w:val="20"/>
                <w:szCs w:val="20"/>
              </w:rPr>
              <w:t xml:space="preserve"> </w:t>
            </w:r>
          </w:p>
          <w:bookmarkStart w:id="4525" w:name="OLE_LINK9"/>
          <w:p w14:paraId="68DBDD97" w14:textId="6498B973" w:rsidR="00AB31A3" w:rsidRDefault="00AB31A3" w:rsidP="00D04113">
            <w:pPr>
              <w:rPr>
                <w:rFonts w:ascii="Arial" w:hAnsi="Arial" w:cs="Arial"/>
                <w:sz w:val="20"/>
                <w:szCs w:val="20"/>
              </w:rPr>
            </w:pPr>
            <w:r>
              <w:fldChar w:fldCharType="begin"/>
            </w:r>
            <w:r>
              <w:instrText>HYPERLINK "https://wonder.atlassian.net/l/cp/YVUR0Agc"</w:instrText>
            </w:r>
            <w:r>
              <w:fldChar w:fldCharType="separate"/>
            </w:r>
            <w:r w:rsidRPr="00861F48">
              <w:rPr>
                <w:rStyle w:val="Hyperlink"/>
                <w:rFonts w:ascii="Arial" w:hAnsi="Arial" w:cs="Arial"/>
                <w:sz w:val="20"/>
                <w:szCs w:val="20"/>
              </w:rPr>
              <w:t>https://wonder.atlassian.net/l/cp/YVUR0Agc</w:t>
            </w:r>
            <w:r>
              <w:fldChar w:fldCharType="end"/>
            </w:r>
          </w:p>
          <w:p w14:paraId="55D0DF58" w14:textId="520F61B2" w:rsidR="00AB31A3" w:rsidRPr="000E4CF8" w:rsidRDefault="00AB31A3" w:rsidP="00D04113">
            <w:pPr>
              <w:rPr>
                <w:rFonts w:ascii="Arial" w:hAnsi="Arial" w:cs="Arial"/>
                <w:sz w:val="20"/>
                <w:szCs w:val="20"/>
                <w:lang w:val="pt-BR"/>
              </w:rPr>
            </w:pPr>
            <w:r w:rsidRPr="000E4CF8">
              <w:rPr>
                <w:rFonts w:ascii="Arial" w:hAnsi="Arial" w:cs="Arial"/>
                <w:sz w:val="20"/>
                <w:szCs w:val="20"/>
                <w:lang w:val="pt-BR"/>
              </w:rPr>
              <w:t xml:space="preserve">Figma: </w:t>
            </w:r>
            <w:r>
              <w:fldChar w:fldCharType="begin"/>
            </w:r>
            <w:r>
              <w:instrText>HYPERLINK "https://www.figma.com/file/275aFO8DI6cLmDN4VmCsqx/Cookbook?node-id=1000-9408&amp;t=ByON1K1GPRQfh5tp-0"</w:instrText>
            </w:r>
            <w:r>
              <w:fldChar w:fldCharType="separate"/>
            </w:r>
            <w:r w:rsidRPr="000E4CF8">
              <w:rPr>
                <w:rStyle w:val="Hyperlink"/>
                <w:rFonts w:ascii="Arial" w:hAnsi="Arial" w:cs="Arial"/>
                <w:sz w:val="20"/>
                <w:szCs w:val="20"/>
                <w:lang w:val="pt-BR"/>
              </w:rPr>
              <w:t>https://www.figma.com/file/275aFO8DI6cLmDN4VmCsqx/Cookbook?node-id=1000-9408&amp;t=ByON1K1GPRQfh5tp-0</w:t>
            </w:r>
            <w:r>
              <w:fldChar w:fldCharType="end"/>
            </w:r>
          </w:p>
          <w:bookmarkEnd w:id="4525"/>
          <w:p w14:paraId="4915059D" w14:textId="77777777" w:rsidR="00AB31A3" w:rsidRPr="000E4CF8" w:rsidRDefault="00AB31A3" w:rsidP="00D04113">
            <w:pPr>
              <w:rPr>
                <w:rFonts w:ascii="Arial" w:hAnsi="Arial" w:cs="Arial"/>
                <w:sz w:val="20"/>
                <w:szCs w:val="20"/>
                <w:lang w:val="pt-BR"/>
              </w:rPr>
            </w:pPr>
          </w:p>
        </w:tc>
      </w:tr>
      <w:tr w:rsidR="00AB31A3" w:rsidRPr="00452515" w14:paraId="20F3ABC2" w14:textId="77777777" w:rsidTr="00873AE8">
        <w:tc>
          <w:tcPr>
            <w:tcW w:w="8008" w:type="dxa"/>
          </w:tcPr>
          <w:p w14:paraId="00D9B8E7" w14:textId="77777777" w:rsidR="00AB31A3" w:rsidRPr="00E97505" w:rsidRDefault="00AB31A3" w:rsidP="00D04113">
            <w:pPr>
              <w:rPr>
                <w:rStyle w:val="Strong"/>
              </w:rPr>
            </w:pPr>
            <w:r w:rsidRPr="00E97505">
              <w:rPr>
                <w:rStyle w:val="Strong"/>
                <w:rFonts w:hint="eastAsia"/>
              </w:rPr>
              <w:t>Main Scenario:</w:t>
            </w:r>
          </w:p>
          <w:p w14:paraId="1B798BC4" w14:textId="7CAF5FC0" w:rsidR="00A33A00" w:rsidRPr="00C11AA9" w:rsidRDefault="00873AE8" w:rsidP="00873AE8">
            <w:r w:rsidRPr="00873AE8">
              <w:t>https://wonder.atlassian.net/wiki/x/7QD4_g</w:t>
            </w:r>
          </w:p>
        </w:tc>
      </w:tr>
      <w:tr w:rsidR="00AB31A3" w:rsidRPr="00452515" w14:paraId="7AE60A8F" w14:textId="77777777" w:rsidTr="00873AE8">
        <w:tc>
          <w:tcPr>
            <w:tcW w:w="8008" w:type="dxa"/>
          </w:tcPr>
          <w:p w14:paraId="3F10E4E1" w14:textId="77777777" w:rsidR="00AB31A3" w:rsidRDefault="00AB31A3" w:rsidP="00D04113">
            <w:r w:rsidRPr="00452515">
              <w:t>Extend Scenario:</w:t>
            </w:r>
          </w:p>
          <w:p w14:paraId="06295672" w14:textId="77777777" w:rsidR="00AB31A3" w:rsidRPr="00452515" w:rsidRDefault="00AB31A3" w:rsidP="00D04113"/>
        </w:tc>
      </w:tr>
      <w:tr w:rsidR="00AB31A3" w:rsidRPr="00452515" w14:paraId="7197B7DB" w14:textId="77777777" w:rsidTr="00873AE8">
        <w:tc>
          <w:tcPr>
            <w:tcW w:w="8008" w:type="dxa"/>
          </w:tcPr>
          <w:p w14:paraId="66300429" w14:textId="77777777" w:rsidR="00AB31A3" w:rsidRDefault="00AB31A3" w:rsidP="00D04113">
            <w:r w:rsidRPr="00452515">
              <w:t>Exception Scenario:</w:t>
            </w:r>
          </w:p>
          <w:p w14:paraId="5B1C8E9B" w14:textId="77777777" w:rsidR="00AB31A3" w:rsidRPr="00452515" w:rsidRDefault="00AB31A3" w:rsidP="00D04113"/>
        </w:tc>
      </w:tr>
      <w:tr w:rsidR="00AB31A3" w:rsidRPr="00452515" w14:paraId="0336E4C8" w14:textId="77777777" w:rsidTr="00873AE8">
        <w:tc>
          <w:tcPr>
            <w:tcW w:w="8008" w:type="dxa"/>
          </w:tcPr>
          <w:p w14:paraId="64754DCF" w14:textId="77777777" w:rsidR="00AB31A3" w:rsidRPr="00452515" w:rsidRDefault="00AB31A3" w:rsidP="00D04113">
            <w:r w:rsidRPr="00452515">
              <w:t>Notes:</w:t>
            </w:r>
          </w:p>
        </w:tc>
      </w:tr>
      <w:tr w:rsidR="00AB31A3" w:rsidRPr="00452515" w14:paraId="759BE023" w14:textId="77777777" w:rsidTr="00873AE8">
        <w:tc>
          <w:tcPr>
            <w:tcW w:w="8008" w:type="dxa"/>
          </w:tcPr>
          <w:p w14:paraId="6BF37351" w14:textId="77777777" w:rsidR="00AB31A3" w:rsidRPr="00452515" w:rsidRDefault="00AB31A3" w:rsidP="00D04113">
            <w:r w:rsidRPr="00452515">
              <w:t>Q/A:</w:t>
            </w:r>
          </w:p>
        </w:tc>
      </w:tr>
    </w:tbl>
    <w:p w14:paraId="77F29D44" w14:textId="77777777" w:rsidR="00AB31A3" w:rsidRDefault="00AB31A3" w:rsidP="00AB31A3">
      <w:pPr>
        <w:spacing w:line="276" w:lineRule="auto"/>
      </w:pPr>
    </w:p>
    <w:p w14:paraId="318831F7" w14:textId="4CEDA8BD" w:rsidR="00AB31A3" w:rsidRPr="007E1501" w:rsidRDefault="002255CD" w:rsidP="00AB31A3">
      <w:pPr>
        <w:pStyle w:val="Heading2"/>
        <w:numPr>
          <w:ilvl w:val="1"/>
          <w:numId w:val="1932"/>
        </w:numPr>
        <w:rPr>
          <w:rFonts w:ascii="Arial" w:hAnsi="Arial" w:cs="Arial"/>
        </w:rPr>
      </w:pPr>
      <w:r>
        <w:rPr>
          <w:rFonts w:ascii="Arial" w:hAnsi="Arial" w:cs="Arial" w:hint="eastAsia"/>
        </w:rPr>
        <w:t>Tran-</w:t>
      </w:r>
      <w:r w:rsidR="00AB31A3" w:rsidRPr="007E1501">
        <w:rPr>
          <w:rFonts w:ascii="Arial" w:hAnsi="Arial" w:cs="Arial"/>
        </w:rPr>
        <w:t>MS15-0</w:t>
      </w:r>
      <w:r w:rsidR="00AB31A3">
        <w:rPr>
          <w:rFonts w:ascii="Arial" w:hAnsi="Arial" w:cs="Arial"/>
        </w:rPr>
        <w:t xml:space="preserve">4 </w:t>
      </w:r>
      <w:r w:rsidR="00AC4B38">
        <w:rPr>
          <w:rFonts w:ascii="Arial" w:hAnsi="Arial" w:cs="Arial"/>
        </w:rPr>
        <w:t>Create</w:t>
      </w:r>
      <w:r w:rsidR="00AB31A3">
        <w:rPr>
          <w:rFonts w:ascii="Arial" w:hAnsi="Arial" w:cs="Arial"/>
        </w:rPr>
        <w:t xml:space="preserve"> Packaging</w:t>
      </w:r>
      <w:r w:rsidR="002E2BBD">
        <w:rPr>
          <w:rFonts w:ascii="Arial" w:hAnsi="Arial" w:cs="Arial"/>
        </w:rPr>
        <w:t xml:space="preserve"> Item</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AB31A3" w:rsidRPr="00452515" w14:paraId="5F7D537D" w14:textId="77777777" w:rsidTr="002255CD">
        <w:tc>
          <w:tcPr>
            <w:tcW w:w="8008" w:type="dxa"/>
          </w:tcPr>
          <w:p w14:paraId="50F198BC" w14:textId="62811E83" w:rsidR="00AB31A3" w:rsidRPr="00E97505" w:rsidRDefault="00AB31A3" w:rsidP="00D04113">
            <w:pPr>
              <w:rPr>
                <w:rStyle w:val="Strong"/>
              </w:rPr>
            </w:pPr>
            <w:r w:rsidRPr="00B05CAC">
              <w:rPr>
                <w:rStyle w:val="Strong"/>
              </w:rPr>
              <w:t>MS15-0</w:t>
            </w:r>
            <w:r w:rsidRPr="00F02E42">
              <w:rPr>
                <w:rStyle w:val="Strong"/>
              </w:rPr>
              <w:t xml:space="preserve">4 </w:t>
            </w:r>
            <w:r w:rsidR="00AC4B38">
              <w:rPr>
                <w:rStyle w:val="Strong"/>
              </w:rPr>
              <w:t>Create</w:t>
            </w:r>
            <w:r w:rsidRPr="00F02E42">
              <w:rPr>
                <w:rStyle w:val="Strong"/>
              </w:rPr>
              <w:t xml:space="preserve"> Packaging</w:t>
            </w:r>
            <w:r w:rsidR="002E2BBD">
              <w:rPr>
                <w:rStyle w:val="Strong"/>
              </w:rPr>
              <w:t xml:space="preserve"> Item</w:t>
            </w:r>
          </w:p>
        </w:tc>
      </w:tr>
      <w:tr w:rsidR="00AB31A3" w:rsidRPr="00452515" w14:paraId="40ADA53D" w14:textId="77777777" w:rsidTr="002255CD">
        <w:tc>
          <w:tcPr>
            <w:tcW w:w="8008" w:type="dxa"/>
          </w:tcPr>
          <w:p w14:paraId="65F8D187" w14:textId="77777777" w:rsidR="00AB31A3" w:rsidRPr="00E97505" w:rsidRDefault="00AB31A3" w:rsidP="00D04113">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AB31A3" w14:paraId="73D375C2" w14:textId="77777777" w:rsidTr="00D04113">
              <w:trPr>
                <w:jc w:val="center"/>
              </w:trPr>
              <w:tc>
                <w:tcPr>
                  <w:tcW w:w="1169" w:type="dxa"/>
                </w:tcPr>
                <w:p w14:paraId="158B1032" w14:textId="77777777" w:rsidR="00AB31A3" w:rsidRPr="007A35F7" w:rsidRDefault="00AB31A3" w:rsidP="00D04113">
                  <w:pPr>
                    <w:rPr>
                      <w:rFonts w:ascii="Arial" w:hAnsi="Arial" w:cs="Arial"/>
                    </w:rPr>
                  </w:pPr>
                  <w:r w:rsidRPr="007A35F7">
                    <w:rPr>
                      <w:rFonts w:ascii="Arial" w:hAnsi="Arial" w:cs="Arial"/>
                    </w:rPr>
                    <w:t>Version</w:t>
                  </w:r>
                </w:p>
              </w:tc>
              <w:tc>
                <w:tcPr>
                  <w:tcW w:w="1357" w:type="dxa"/>
                </w:tcPr>
                <w:p w14:paraId="12F91413" w14:textId="77777777" w:rsidR="00AB31A3" w:rsidRPr="007A35F7" w:rsidRDefault="00AB31A3" w:rsidP="00D04113">
                  <w:pPr>
                    <w:rPr>
                      <w:rFonts w:ascii="Arial" w:hAnsi="Arial" w:cs="Arial"/>
                    </w:rPr>
                  </w:pPr>
                  <w:r w:rsidRPr="007A35F7">
                    <w:rPr>
                      <w:rFonts w:ascii="Arial" w:hAnsi="Arial" w:cs="Arial"/>
                    </w:rPr>
                    <w:t>Date</w:t>
                  </w:r>
                </w:p>
              </w:tc>
              <w:tc>
                <w:tcPr>
                  <w:tcW w:w="1315" w:type="dxa"/>
                </w:tcPr>
                <w:p w14:paraId="7883E26F" w14:textId="77777777" w:rsidR="00AB31A3" w:rsidRPr="007A35F7" w:rsidRDefault="00AB31A3" w:rsidP="00D04113">
                  <w:pPr>
                    <w:rPr>
                      <w:rFonts w:ascii="Arial" w:hAnsi="Arial" w:cs="Arial"/>
                    </w:rPr>
                  </w:pPr>
                  <w:r w:rsidRPr="007A35F7">
                    <w:rPr>
                      <w:rFonts w:ascii="Arial" w:hAnsi="Arial" w:cs="Arial"/>
                    </w:rPr>
                    <w:t>Updated By</w:t>
                  </w:r>
                </w:p>
              </w:tc>
              <w:tc>
                <w:tcPr>
                  <w:tcW w:w="3924" w:type="dxa"/>
                </w:tcPr>
                <w:p w14:paraId="7692ABBD" w14:textId="77777777" w:rsidR="00AB31A3" w:rsidRPr="007A35F7" w:rsidRDefault="00AB31A3" w:rsidP="00D04113">
                  <w:pPr>
                    <w:rPr>
                      <w:rFonts w:ascii="Arial" w:hAnsi="Arial" w:cs="Arial"/>
                    </w:rPr>
                  </w:pPr>
                  <w:r w:rsidRPr="007A35F7">
                    <w:rPr>
                      <w:rFonts w:ascii="Arial" w:hAnsi="Arial" w:cs="Arial"/>
                    </w:rPr>
                    <w:t>Description</w:t>
                  </w:r>
                </w:p>
              </w:tc>
            </w:tr>
            <w:tr w:rsidR="00AB31A3" w14:paraId="1FA36950" w14:textId="77777777" w:rsidTr="00D04113">
              <w:trPr>
                <w:jc w:val="center"/>
              </w:trPr>
              <w:tc>
                <w:tcPr>
                  <w:tcW w:w="1169" w:type="dxa"/>
                </w:tcPr>
                <w:p w14:paraId="1259764F" w14:textId="77777777" w:rsidR="00AB31A3" w:rsidRPr="007A35F7" w:rsidRDefault="00AB31A3" w:rsidP="00D04113">
                  <w:pPr>
                    <w:rPr>
                      <w:rFonts w:ascii="Arial" w:hAnsi="Arial" w:cs="Arial"/>
                    </w:rPr>
                  </w:pPr>
                  <w:r w:rsidRPr="007A35F7">
                    <w:rPr>
                      <w:rFonts w:ascii="Arial" w:hAnsi="Arial" w:cs="Arial"/>
                    </w:rPr>
                    <w:t>1.0</w:t>
                  </w:r>
                </w:p>
              </w:tc>
              <w:tc>
                <w:tcPr>
                  <w:tcW w:w="1357" w:type="dxa"/>
                </w:tcPr>
                <w:p w14:paraId="0D1C7EA8" w14:textId="77777777" w:rsidR="00AB31A3" w:rsidRPr="007A35F7" w:rsidRDefault="00AB31A3" w:rsidP="00D04113">
                  <w:pPr>
                    <w:rPr>
                      <w:rFonts w:ascii="Arial" w:hAnsi="Arial" w:cs="Arial"/>
                    </w:rPr>
                  </w:pPr>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5</w:t>
                  </w:r>
                  <w:r w:rsidRPr="007A35F7">
                    <w:rPr>
                      <w:rFonts w:ascii="Arial" w:hAnsi="Arial" w:cs="Arial"/>
                    </w:rPr>
                    <w:t>.</w:t>
                  </w:r>
                  <w:r>
                    <w:rPr>
                      <w:rFonts w:ascii="Arial" w:hAnsi="Arial" w:cs="Arial"/>
                    </w:rPr>
                    <w:t>5</w:t>
                  </w:r>
                </w:p>
              </w:tc>
              <w:tc>
                <w:tcPr>
                  <w:tcW w:w="1315" w:type="dxa"/>
                </w:tcPr>
                <w:p w14:paraId="1933B139" w14:textId="77777777" w:rsidR="00AB31A3" w:rsidRPr="007A35F7" w:rsidRDefault="00AB31A3" w:rsidP="00D04113">
                  <w:pPr>
                    <w:rPr>
                      <w:rFonts w:ascii="Arial" w:hAnsi="Arial" w:cs="Arial"/>
                    </w:rPr>
                  </w:pPr>
                  <w:r w:rsidRPr="007A35F7">
                    <w:rPr>
                      <w:rFonts w:ascii="Arial" w:hAnsi="Arial" w:cs="Arial"/>
                    </w:rPr>
                    <w:t>Bonnie</w:t>
                  </w:r>
                </w:p>
              </w:tc>
              <w:tc>
                <w:tcPr>
                  <w:tcW w:w="3924" w:type="dxa"/>
                </w:tcPr>
                <w:p w14:paraId="6F22A867" w14:textId="77777777" w:rsidR="00AB31A3" w:rsidRPr="007A35F7" w:rsidRDefault="00AB31A3" w:rsidP="00D04113">
                  <w:pPr>
                    <w:rPr>
                      <w:rFonts w:ascii="Arial" w:hAnsi="Arial" w:cs="Arial"/>
                    </w:rPr>
                  </w:pPr>
                  <w:r w:rsidRPr="007A35F7">
                    <w:rPr>
                      <w:rFonts w:ascii="Arial" w:hAnsi="Arial" w:cs="Arial"/>
                    </w:rPr>
                    <w:t>First version</w:t>
                  </w:r>
                </w:p>
              </w:tc>
            </w:tr>
            <w:tr w:rsidR="00AB31A3" w14:paraId="5C536BF1" w14:textId="77777777" w:rsidTr="00D04113">
              <w:trPr>
                <w:jc w:val="center"/>
              </w:trPr>
              <w:tc>
                <w:tcPr>
                  <w:tcW w:w="1169" w:type="dxa"/>
                </w:tcPr>
                <w:p w14:paraId="5B0BD922" w14:textId="77777777" w:rsidR="00AB31A3" w:rsidRDefault="00AB31A3" w:rsidP="00D04113"/>
              </w:tc>
              <w:tc>
                <w:tcPr>
                  <w:tcW w:w="1357" w:type="dxa"/>
                </w:tcPr>
                <w:p w14:paraId="7095DA98" w14:textId="77777777" w:rsidR="00AB31A3" w:rsidRDefault="00AB31A3" w:rsidP="00D04113"/>
              </w:tc>
              <w:tc>
                <w:tcPr>
                  <w:tcW w:w="1315" w:type="dxa"/>
                </w:tcPr>
                <w:p w14:paraId="3FEFF2FA" w14:textId="77777777" w:rsidR="00AB31A3" w:rsidRDefault="00AB31A3" w:rsidP="00D04113"/>
              </w:tc>
              <w:tc>
                <w:tcPr>
                  <w:tcW w:w="3924" w:type="dxa"/>
                </w:tcPr>
                <w:p w14:paraId="7349411A" w14:textId="77777777" w:rsidR="00AB31A3" w:rsidRDefault="00AB31A3" w:rsidP="00D04113"/>
              </w:tc>
            </w:tr>
            <w:tr w:rsidR="00AB31A3" w14:paraId="6C68A008" w14:textId="77777777" w:rsidTr="00D04113">
              <w:trPr>
                <w:jc w:val="center"/>
              </w:trPr>
              <w:tc>
                <w:tcPr>
                  <w:tcW w:w="1169" w:type="dxa"/>
                </w:tcPr>
                <w:p w14:paraId="0760F32B" w14:textId="77777777" w:rsidR="00AB31A3" w:rsidRDefault="00AB31A3" w:rsidP="00D04113"/>
              </w:tc>
              <w:tc>
                <w:tcPr>
                  <w:tcW w:w="1357" w:type="dxa"/>
                </w:tcPr>
                <w:p w14:paraId="2D5D5A57" w14:textId="77777777" w:rsidR="00AB31A3" w:rsidRDefault="00AB31A3" w:rsidP="00D04113"/>
              </w:tc>
              <w:tc>
                <w:tcPr>
                  <w:tcW w:w="1315" w:type="dxa"/>
                </w:tcPr>
                <w:p w14:paraId="715F8B67" w14:textId="77777777" w:rsidR="00AB31A3" w:rsidRDefault="00AB31A3" w:rsidP="00D04113"/>
              </w:tc>
              <w:tc>
                <w:tcPr>
                  <w:tcW w:w="3924" w:type="dxa"/>
                </w:tcPr>
                <w:p w14:paraId="7973D96A" w14:textId="77777777" w:rsidR="00AB31A3" w:rsidRDefault="00AB31A3" w:rsidP="00D04113"/>
              </w:tc>
            </w:tr>
            <w:tr w:rsidR="00AB31A3" w14:paraId="609E41A2" w14:textId="77777777" w:rsidTr="00D04113">
              <w:trPr>
                <w:jc w:val="center"/>
              </w:trPr>
              <w:tc>
                <w:tcPr>
                  <w:tcW w:w="1169" w:type="dxa"/>
                </w:tcPr>
                <w:p w14:paraId="04D03BBC" w14:textId="77777777" w:rsidR="00AB31A3" w:rsidRDefault="00AB31A3" w:rsidP="00D04113"/>
              </w:tc>
              <w:tc>
                <w:tcPr>
                  <w:tcW w:w="1357" w:type="dxa"/>
                </w:tcPr>
                <w:p w14:paraId="43905345" w14:textId="77777777" w:rsidR="00AB31A3" w:rsidRDefault="00AB31A3" w:rsidP="00D04113"/>
              </w:tc>
              <w:tc>
                <w:tcPr>
                  <w:tcW w:w="1315" w:type="dxa"/>
                </w:tcPr>
                <w:p w14:paraId="12D74BD8" w14:textId="77777777" w:rsidR="00AB31A3" w:rsidRDefault="00AB31A3" w:rsidP="00D04113"/>
              </w:tc>
              <w:tc>
                <w:tcPr>
                  <w:tcW w:w="3924" w:type="dxa"/>
                </w:tcPr>
                <w:p w14:paraId="688565C6" w14:textId="77777777" w:rsidR="00AB31A3" w:rsidRPr="00B66734" w:rsidRDefault="00AB31A3" w:rsidP="00D04113"/>
              </w:tc>
            </w:tr>
            <w:tr w:rsidR="00AB31A3" w14:paraId="40DF3AD1" w14:textId="77777777" w:rsidTr="00D04113">
              <w:trPr>
                <w:jc w:val="center"/>
              </w:trPr>
              <w:tc>
                <w:tcPr>
                  <w:tcW w:w="1169" w:type="dxa"/>
                </w:tcPr>
                <w:p w14:paraId="3248C27D" w14:textId="77777777" w:rsidR="00AB31A3" w:rsidRDefault="00AB31A3" w:rsidP="00D04113"/>
              </w:tc>
              <w:tc>
                <w:tcPr>
                  <w:tcW w:w="1357" w:type="dxa"/>
                </w:tcPr>
                <w:p w14:paraId="2C59F8B3" w14:textId="77777777" w:rsidR="00AB31A3" w:rsidRDefault="00AB31A3" w:rsidP="00D04113"/>
              </w:tc>
              <w:tc>
                <w:tcPr>
                  <w:tcW w:w="1315" w:type="dxa"/>
                </w:tcPr>
                <w:p w14:paraId="12A6A2DA" w14:textId="77777777" w:rsidR="00AB31A3" w:rsidRDefault="00AB31A3" w:rsidP="00D04113"/>
              </w:tc>
              <w:tc>
                <w:tcPr>
                  <w:tcW w:w="3924" w:type="dxa"/>
                </w:tcPr>
                <w:p w14:paraId="1DC24509" w14:textId="77777777" w:rsidR="00AB31A3" w:rsidRDefault="00AB31A3" w:rsidP="00D04113"/>
              </w:tc>
            </w:tr>
            <w:tr w:rsidR="00AB31A3" w14:paraId="37922A87" w14:textId="77777777" w:rsidTr="00D04113">
              <w:trPr>
                <w:jc w:val="center"/>
              </w:trPr>
              <w:tc>
                <w:tcPr>
                  <w:tcW w:w="1169" w:type="dxa"/>
                </w:tcPr>
                <w:p w14:paraId="4EE047E1" w14:textId="77777777" w:rsidR="00AB31A3" w:rsidRDefault="00AB31A3" w:rsidP="00D04113"/>
              </w:tc>
              <w:tc>
                <w:tcPr>
                  <w:tcW w:w="1357" w:type="dxa"/>
                </w:tcPr>
                <w:p w14:paraId="0D32686B" w14:textId="77777777" w:rsidR="00AB31A3" w:rsidRDefault="00AB31A3" w:rsidP="00D04113"/>
              </w:tc>
              <w:tc>
                <w:tcPr>
                  <w:tcW w:w="1315" w:type="dxa"/>
                </w:tcPr>
                <w:p w14:paraId="61DC9701" w14:textId="77777777" w:rsidR="00AB31A3" w:rsidRDefault="00AB31A3" w:rsidP="00D04113"/>
              </w:tc>
              <w:tc>
                <w:tcPr>
                  <w:tcW w:w="3924" w:type="dxa"/>
                </w:tcPr>
                <w:p w14:paraId="6699DBCD" w14:textId="77777777" w:rsidR="00AB31A3" w:rsidRPr="005C49CE" w:rsidRDefault="00AB31A3" w:rsidP="00D04113"/>
              </w:tc>
            </w:tr>
          </w:tbl>
          <w:p w14:paraId="7D765BD3" w14:textId="77777777" w:rsidR="00AB31A3" w:rsidRDefault="00AB31A3" w:rsidP="00D04113"/>
        </w:tc>
      </w:tr>
      <w:tr w:rsidR="00AB31A3" w:rsidRPr="00452515" w14:paraId="4B502B65" w14:textId="77777777" w:rsidTr="002255CD">
        <w:tc>
          <w:tcPr>
            <w:tcW w:w="8008" w:type="dxa"/>
          </w:tcPr>
          <w:p w14:paraId="60A8EB1A" w14:textId="77777777" w:rsidR="00AB31A3" w:rsidRPr="00452515" w:rsidRDefault="00AB31A3" w:rsidP="00D04113">
            <w:r w:rsidRPr="00E97505">
              <w:rPr>
                <w:rStyle w:val="Strong"/>
              </w:rPr>
              <w:t>Stakeholder:</w:t>
            </w:r>
            <w:r w:rsidRPr="00452515">
              <w:t xml:space="preserve"> </w:t>
            </w:r>
            <w:r>
              <w:t>User with privilege</w:t>
            </w:r>
          </w:p>
        </w:tc>
      </w:tr>
      <w:tr w:rsidR="00AB31A3" w:rsidRPr="00452515" w14:paraId="2A5DA868" w14:textId="77777777" w:rsidTr="002255CD">
        <w:tc>
          <w:tcPr>
            <w:tcW w:w="8008" w:type="dxa"/>
          </w:tcPr>
          <w:p w14:paraId="5D9DB18F" w14:textId="77777777" w:rsidR="00AB31A3" w:rsidRPr="00E97505" w:rsidRDefault="00AB31A3" w:rsidP="00D04113">
            <w:pPr>
              <w:rPr>
                <w:rStyle w:val="Strong"/>
              </w:rPr>
            </w:pPr>
            <w:r w:rsidRPr="00E97505">
              <w:rPr>
                <w:rStyle w:val="Strong"/>
              </w:rPr>
              <w:lastRenderedPageBreak/>
              <w:t xml:space="preserve">Pre-Condition: </w:t>
            </w:r>
          </w:p>
          <w:p w14:paraId="05B19C0F" w14:textId="77777777" w:rsidR="00AB31A3" w:rsidRDefault="00AB31A3" w:rsidP="00D04113">
            <w:pPr>
              <w:rPr>
                <w:rFonts w:ascii="Arial" w:hAnsi="Arial" w:cs="Arial"/>
                <w:sz w:val="20"/>
                <w:szCs w:val="20"/>
              </w:rPr>
            </w:pPr>
            <w:r>
              <w:t>The user goes to the page</w:t>
            </w:r>
            <w:r w:rsidRPr="00DD3CB0">
              <w:rPr>
                <w:rFonts w:ascii="Arial" w:hAnsi="Arial" w:cs="Arial"/>
                <w:sz w:val="20"/>
                <w:szCs w:val="20"/>
              </w:rPr>
              <w:t xml:space="preserve"> </w:t>
            </w:r>
          </w:p>
          <w:p w14:paraId="09BCAE84" w14:textId="3323B93D" w:rsidR="00AB31A3" w:rsidRDefault="00AB31A3" w:rsidP="00D04113">
            <w:pPr>
              <w:rPr>
                <w:rFonts w:ascii="Arial" w:hAnsi="Arial" w:cs="Arial"/>
                <w:sz w:val="20"/>
                <w:szCs w:val="20"/>
              </w:rPr>
            </w:pPr>
            <w:hyperlink r:id="rId222" w:history="1">
              <w:r w:rsidRPr="00861F48">
                <w:rPr>
                  <w:rStyle w:val="Hyperlink"/>
                  <w:rFonts w:ascii="Arial" w:hAnsi="Arial" w:cs="Arial"/>
                  <w:sz w:val="20"/>
                  <w:szCs w:val="20"/>
                </w:rPr>
                <w:t>https://wonder.atlassian.net/l/cp/YVUR0Agc</w:t>
              </w:r>
            </w:hyperlink>
          </w:p>
          <w:p w14:paraId="267FA0DF" w14:textId="7C862F40" w:rsidR="00AB31A3" w:rsidRPr="000E4CF8" w:rsidRDefault="00AB31A3" w:rsidP="00D04113">
            <w:pPr>
              <w:rPr>
                <w:rStyle w:val="Hyperlink"/>
                <w:rFonts w:ascii="Arial" w:hAnsi="Arial" w:cs="Arial"/>
                <w:sz w:val="20"/>
                <w:szCs w:val="20"/>
                <w:lang w:val="pt-BR"/>
              </w:rPr>
            </w:pPr>
            <w:r w:rsidRPr="000E4CF8">
              <w:rPr>
                <w:rFonts w:ascii="Arial" w:hAnsi="Arial" w:cs="Arial"/>
                <w:sz w:val="20"/>
                <w:szCs w:val="20"/>
                <w:lang w:val="pt-BR"/>
              </w:rPr>
              <w:t xml:space="preserve">Figma: </w:t>
            </w:r>
            <w:r>
              <w:fldChar w:fldCharType="begin"/>
            </w:r>
            <w:r>
              <w:instrText>HYPERLINK "https://www.figma.com/file/275aFO8DI6cLmDN4VmCsqx/Cookbook?node-id=1000-9408&amp;t=ByON1K1GPRQfh5tp-0"</w:instrText>
            </w:r>
            <w:r>
              <w:fldChar w:fldCharType="separate"/>
            </w:r>
            <w:r w:rsidRPr="000E4CF8">
              <w:rPr>
                <w:rStyle w:val="Hyperlink"/>
                <w:rFonts w:ascii="Arial" w:hAnsi="Arial" w:cs="Arial"/>
                <w:sz w:val="20"/>
                <w:szCs w:val="20"/>
                <w:lang w:val="pt-BR"/>
              </w:rPr>
              <w:t>https://www.figma.com/file/275aFO8DI6cLmDN4VmCsqx/Cookbook?node-id=1000-9408&amp;t=ByON1K1GPRQfh5tp-0</w:t>
            </w:r>
            <w:r>
              <w:fldChar w:fldCharType="end"/>
            </w:r>
          </w:p>
          <w:p w14:paraId="339B35D4" w14:textId="4FDF942B" w:rsidR="0074468A" w:rsidRDefault="0074468A">
            <w:pPr>
              <w:rPr>
                <w:rFonts w:ascii="Arial" w:hAnsi="Arial" w:cs="Arial"/>
                <w:sz w:val="20"/>
                <w:szCs w:val="20"/>
              </w:rPr>
            </w:pPr>
            <w:hyperlink r:id="rId223" w:history="1">
              <w:r>
                <w:rPr>
                  <w:rStyle w:val="Hyperlink"/>
                </w:rPr>
                <w:t>HDR Recipe Instances.xlsx</w:t>
              </w:r>
            </w:hyperlink>
          </w:p>
          <w:p w14:paraId="094B5738" w14:textId="77777777" w:rsidR="00AB31A3" w:rsidRPr="00B05CAC" w:rsidRDefault="00AB31A3" w:rsidP="00D04113">
            <w:pPr>
              <w:rPr>
                <w:rFonts w:ascii="Arial" w:hAnsi="Arial" w:cs="Arial"/>
                <w:sz w:val="20"/>
                <w:szCs w:val="20"/>
              </w:rPr>
            </w:pPr>
          </w:p>
        </w:tc>
      </w:tr>
      <w:tr w:rsidR="00AB31A3" w:rsidRPr="00452515" w14:paraId="4E5C3D84" w14:textId="77777777" w:rsidTr="002255CD">
        <w:tc>
          <w:tcPr>
            <w:tcW w:w="8008" w:type="dxa"/>
          </w:tcPr>
          <w:p w14:paraId="661265EF" w14:textId="77777777" w:rsidR="00AB31A3" w:rsidRPr="00E97505" w:rsidRDefault="00AB31A3" w:rsidP="00D04113">
            <w:pPr>
              <w:rPr>
                <w:rStyle w:val="Strong"/>
              </w:rPr>
            </w:pPr>
            <w:r w:rsidRPr="00E97505">
              <w:rPr>
                <w:rStyle w:val="Strong"/>
                <w:rFonts w:hint="eastAsia"/>
              </w:rPr>
              <w:t>Main Scenario:</w:t>
            </w:r>
          </w:p>
          <w:p w14:paraId="6ADD7EF4" w14:textId="50A6778B" w:rsidR="00F8705C" w:rsidRPr="00C11AA9" w:rsidRDefault="002255CD" w:rsidP="002255CD">
            <w:r w:rsidRPr="002255CD">
              <w:t>https://wonder.atlassian.net/wiki/x/1ID3_g</w:t>
            </w:r>
          </w:p>
        </w:tc>
      </w:tr>
      <w:tr w:rsidR="00AB31A3" w:rsidRPr="00452515" w14:paraId="4960332D" w14:textId="77777777" w:rsidTr="002255CD">
        <w:tc>
          <w:tcPr>
            <w:tcW w:w="8008" w:type="dxa"/>
          </w:tcPr>
          <w:p w14:paraId="43B0D9EE" w14:textId="77777777" w:rsidR="00AB31A3" w:rsidRDefault="00AB31A3" w:rsidP="00D04113">
            <w:r w:rsidRPr="00452515">
              <w:t>Extend Scenario:</w:t>
            </w:r>
          </w:p>
          <w:p w14:paraId="72A5454B" w14:textId="77777777" w:rsidR="00AB31A3" w:rsidRPr="00452515" w:rsidRDefault="00AB31A3" w:rsidP="00D04113"/>
        </w:tc>
      </w:tr>
      <w:tr w:rsidR="00AB31A3" w:rsidRPr="00452515" w14:paraId="4CE5FBEE" w14:textId="77777777" w:rsidTr="002255CD">
        <w:tc>
          <w:tcPr>
            <w:tcW w:w="8008" w:type="dxa"/>
          </w:tcPr>
          <w:p w14:paraId="0A98129A" w14:textId="77777777" w:rsidR="00AB31A3" w:rsidRDefault="00AB31A3" w:rsidP="00D04113">
            <w:r w:rsidRPr="00452515">
              <w:t>Exception Scenario:</w:t>
            </w:r>
          </w:p>
          <w:p w14:paraId="070E5BD7" w14:textId="77777777" w:rsidR="00AB31A3" w:rsidRPr="00452515" w:rsidRDefault="00AB31A3" w:rsidP="00D04113"/>
        </w:tc>
      </w:tr>
      <w:tr w:rsidR="00AB31A3" w:rsidRPr="00452515" w14:paraId="1F84BEE5" w14:textId="77777777" w:rsidTr="002255CD">
        <w:tc>
          <w:tcPr>
            <w:tcW w:w="8008" w:type="dxa"/>
          </w:tcPr>
          <w:p w14:paraId="2DFEB579" w14:textId="77777777" w:rsidR="00AB31A3" w:rsidRPr="00452515" w:rsidRDefault="00AB31A3" w:rsidP="00D04113">
            <w:r w:rsidRPr="00452515">
              <w:t>Notes:</w:t>
            </w:r>
          </w:p>
        </w:tc>
      </w:tr>
      <w:tr w:rsidR="00AB31A3" w:rsidRPr="00452515" w14:paraId="7C56F9FB" w14:textId="77777777" w:rsidTr="002255CD">
        <w:tc>
          <w:tcPr>
            <w:tcW w:w="8008" w:type="dxa"/>
          </w:tcPr>
          <w:p w14:paraId="429C2C29" w14:textId="77777777" w:rsidR="00AB31A3" w:rsidRPr="00452515" w:rsidRDefault="00AB31A3" w:rsidP="00D04113">
            <w:r w:rsidRPr="00452515">
              <w:t>Q/A:</w:t>
            </w:r>
          </w:p>
        </w:tc>
      </w:tr>
    </w:tbl>
    <w:p w14:paraId="2FC11143" w14:textId="77777777" w:rsidR="00AB31A3" w:rsidRDefault="00AB31A3" w:rsidP="00AB31A3">
      <w:pPr>
        <w:spacing w:line="276" w:lineRule="auto"/>
      </w:pPr>
    </w:p>
    <w:p w14:paraId="1CC01394" w14:textId="77777777" w:rsidR="00AB31A3" w:rsidRDefault="00AB31A3" w:rsidP="00AB31A3">
      <w:pPr>
        <w:spacing w:line="276" w:lineRule="auto"/>
      </w:pPr>
    </w:p>
    <w:p w14:paraId="0FBBDF3F" w14:textId="3D68F8CB" w:rsidR="00AB31A3" w:rsidRPr="007E1501" w:rsidRDefault="000F7795" w:rsidP="00AB31A3">
      <w:pPr>
        <w:pStyle w:val="Heading2"/>
        <w:numPr>
          <w:ilvl w:val="1"/>
          <w:numId w:val="1932"/>
        </w:numPr>
        <w:rPr>
          <w:rFonts w:ascii="Arial" w:hAnsi="Arial" w:cs="Arial"/>
        </w:rPr>
      </w:pPr>
      <w:r>
        <w:rPr>
          <w:rFonts w:ascii="Arial" w:hAnsi="Arial" w:cs="Arial" w:hint="eastAsia"/>
        </w:rPr>
        <w:t>Tran-</w:t>
      </w:r>
      <w:r w:rsidR="00AB31A3" w:rsidRPr="007E1501">
        <w:rPr>
          <w:rFonts w:ascii="Arial" w:hAnsi="Arial" w:cs="Arial"/>
        </w:rPr>
        <w:t>MS15-0</w:t>
      </w:r>
      <w:r w:rsidR="00AB31A3">
        <w:rPr>
          <w:rFonts w:ascii="Arial" w:hAnsi="Arial" w:cs="Arial"/>
        </w:rPr>
        <w:t xml:space="preserve">5 </w:t>
      </w:r>
      <w:r w:rsidR="00B22475">
        <w:rPr>
          <w:rFonts w:ascii="Arial" w:hAnsi="Arial" w:cs="Arial"/>
        </w:rPr>
        <w:t>Submit</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B14394" w:rsidRPr="00E97505" w14:paraId="7941F9D2" w14:textId="77777777" w:rsidTr="000F7795">
        <w:tc>
          <w:tcPr>
            <w:tcW w:w="8008" w:type="dxa"/>
          </w:tcPr>
          <w:p w14:paraId="73680984" w14:textId="7E98ECDF" w:rsidR="00B14394" w:rsidRPr="00E97505" w:rsidRDefault="00B14394" w:rsidP="00D04113">
            <w:pPr>
              <w:rPr>
                <w:rStyle w:val="Strong"/>
              </w:rPr>
            </w:pPr>
            <w:r w:rsidRPr="00B05CAC">
              <w:rPr>
                <w:rStyle w:val="Strong"/>
              </w:rPr>
              <w:t>MS15-0</w:t>
            </w:r>
            <w:r w:rsidR="00F46337">
              <w:rPr>
                <w:rStyle w:val="Strong"/>
              </w:rPr>
              <w:t>5</w:t>
            </w:r>
            <w:r w:rsidRPr="00B05CAC">
              <w:rPr>
                <w:rStyle w:val="Strong"/>
              </w:rPr>
              <w:t xml:space="preserve"> </w:t>
            </w:r>
            <w:r w:rsidR="00B22475">
              <w:rPr>
                <w:rFonts w:ascii="Arial" w:hAnsi="Arial" w:cs="Arial"/>
              </w:rPr>
              <w:t>Submit</w:t>
            </w:r>
          </w:p>
        </w:tc>
      </w:tr>
      <w:tr w:rsidR="00B14394" w14:paraId="3B9889A1" w14:textId="77777777" w:rsidTr="000F7795">
        <w:tc>
          <w:tcPr>
            <w:tcW w:w="8008" w:type="dxa"/>
          </w:tcPr>
          <w:p w14:paraId="7319EAA4" w14:textId="77777777" w:rsidR="00B14394" w:rsidRPr="00E97505" w:rsidRDefault="00B14394" w:rsidP="00D04113">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B14394" w14:paraId="2B2893DB" w14:textId="77777777" w:rsidTr="00D04113">
              <w:trPr>
                <w:jc w:val="center"/>
              </w:trPr>
              <w:tc>
                <w:tcPr>
                  <w:tcW w:w="1169" w:type="dxa"/>
                </w:tcPr>
                <w:p w14:paraId="444B916F" w14:textId="77777777" w:rsidR="00B14394" w:rsidRPr="007A35F7" w:rsidRDefault="00B14394" w:rsidP="00D04113">
                  <w:pPr>
                    <w:rPr>
                      <w:rFonts w:ascii="Arial" w:hAnsi="Arial" w:cs="Arial"/>
                    </w:rPr>
                  </w:pPr>
                  <w:r w:rsidRPr="007A35F7">
                    <w:rPr>
                      <w:rFonts w:ascii="Arial" w:hAnsi="Arial" w:cs="Arial"/>
                    </w:rPr>
                    <w:t>Version</w:t>
                  </w:r>
                </w:p>
              </w:tc>
              <w:tc>
                <w:tcPr>
                  <w:tcW w:w="1357" w:type="dxa"/>
                </w:tcPr>
                <w:p w14:paraId="221732E8" w14:textId="77777777" w:rsidR="00B14394" w:rsidRPr="007A35F7" w:rsidRDefault="00B14394" w:rsidP="00D04113">
                  <w:pPr>
                    <w:rPr>
                      <w:rFonts w:ascii="Arial" w:hAnsi="Arial" w:cs="Arial"/>
                    </w:rPr>
                  </w:pPr>
                  <w:r w:rsidRPr="007A35F7">
                    <w:rPr>
                      <w:rFonts w:ascii="Arial" w:hAnsi="Arial" w:cs="Arial"/>
                    </w:rPr>
                    <w:t>Date</w:t>
                  </w:r>
                </w:p>
              </w:tc>
              <w:tc>
                <w:tcPr>
                  <w:tcW w:w="1315" w:type="dxa"/>
                </w:tcPr>
                <w:p w14:paraId="6F08B11D" w14:textId="77777777" w:rsidR="00B14394" w:rsidRPr="007A35F7" w:rsidRDefault="00B14394" w:rsidP="00D04113">
                  <w:pPr>
                    <w:rPr>
                      <w:rFonts w:ascii="Arial" w:hAnsi="Arial" w:cs="Arial"/>
                    </w:rPr>
                  </w:pPr>
                  <w:r w:rsidRPr="007A35F7">
                    <w:rPr>
                      <w:rFonts w:ascii="Arial" w:hAnsi="Arial" w:cs="Arial"/>
                    </w:rPr>
                    <w:t>Updated By</w:t>
                  </w:r>
                </w:p>
              </w:tc>
              <w:tc>
                <w:tcPr>
                  <w:tcW w:w="3924" w:type="dxa"/>
                </w:tcPr>
                <w:p w14:paraId="3B7FA6A3" w14:textId="77777777" w:rsidR="00B14394" w:rsidRPr="007A35F7" w:rsidRDefault="00B14394" w:rsidP="00D04113">
                  <w:pPr>
                    <w:rPr>
                      <w:rFonts w:ascii="Arial" w:hAnsi="Arial" w:cs="Arial"/>
                    </w:rPr>
                  </w:pPr>
                  <w:r w:rsidRPr="007A35F7">
                    <w:rPr>
                      <w:rFonts w:ascii="Arial" w:hAnsi="Arial" w:cs="Arial"/>
                    </w:rPr>
                    <w:t>Description</w:t>
                  </w:r>
                </w:p>
              </w:tc>
            </w:tr>
            <w:tr w:rsidR="00B14394" w14:paraId="76840C76" w14:textId="77777777" w:rsidTr="00D04113">
              <w:trPr>
                <w:jc w:val="center"/>
              </w:trPr>
              <w:tc>
                <w:tcPr>
                  <w:tcW w:w="1169" w:type="dxa"/>
                </w:tcPr>
                <w:p w14:paraId="4EBD0DD4" w14:textId="77777777" w:rsidR="00B14394" w:rsidRPr="007A35F7" w:rsidRDefault="00B14394" w:rsidP="00D04113">
                  <w:pPr>
                    <w:rPr>
                      <w:rFonts w:ascii="Arial" w:hAnsi="Arial" w:cs="Arial"/>
                    </w:rPr>
                  </w:pPr>
                  <w:r w:rsidRPr="007A35F7">
                    <w:rPr>
                      <w:rFonts w:ascii="Arial" w:hAnsi="Arial" w:cs="Arial"/>
                    </w:rPr>
                    <w:t>1.0</w:t>
                  </w:r>
                </w:p>
              </w:tc>
              <w:tc>
                <w:tcPr>
                  <w:tcW w:w="1357" w:type="dxa"/>
                </w:tcPr>
                <w:p w14:paraId="45C84C9E" w14:textId="77777777" w:rsidR="00B14394" w:rsidRPr="007A35F7" w:rsidRDefault="00B14394" w:rsidP="00D04113">
                  <w:pPr>
                    <w:rPr>
                      <w:rFonts w:ascii="Arial" w:hAnsi="Arial" w:cs="Arial"/>
                    </w:rPr>
                  </w:pPr>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5</w:t>
                  </w:r>
                  <w:r w:rsidRPr="007A35F7">
                    <w:rPr>
                      <w:rFonts w:ascii="Arial" w:hAnsi="Arial" w:cs="Arial"/>
                    </w:rPr>
                    <w:t>.</w:t>
                  </w:r>
                  <w:r>
                    <w:rPr>
                      <w:rFonts w:ascii="Arial" w:hAnsi="Arial" w:cs="Arial"/>
                    </w:rPr>
                    <w:t>5</w:t>
                  </w:r>
                </w:p>
              </w:tc>
              <w:tc>
                <w:tcPr>
                  <w:tcW w:w="1315" w:type="dxa"/>
                </w:tcPr>
                <w:p w14:paraId="303011A1" w14:textId="77777777" w:rsidR="00B14394" w:rsidRPr="007A35F7" w:rsidRDefault="00B14394" w:rsidP="00D04113">
                  <w:pPr>
                    <w:rPr>
                      <w:rFonts w:ascii="Arial" w:hAnsi="Arial" w:cs="Arial"/>
                    </w:rPr>
                  </w:pPr>
                  <w:r w:rsidRPr="007A35F7">
                    <w:rPr>
                      <w:rFonts w:ascii="Arial" w:hAnsi="Arial" w:cs="Arial"/>
                    </w:rPr>
                    <w:t>Bonnie</w:t>
                  </w:r>
                </w:p>
              </w:tc>
              <w:tc>
                <w:tcPr>
                  <w:tcW w:w="3924" w:type="dxa"/>
                </w:tcPr>
                <w:p w14:paraId="3F212B39" w14:textId="77777777" w:rsidR="00B14394" w:rsidRPr="007A35F7" w:rsidRDefault="00B14394" w:rsidP="00D04113">
                  <w:pPr>
                    <w:rPr>
                      <w:rFonts w:ascii="Arial" w:hAnsi="Arial" w:cs="Arial"/>
                    </w:rPr>
                  </w:pPr>
                  <w:r w:rsidRPr="007A35F7">
                    <w:rPr>
                      <w:rFonts w:ascii="Arial" w:hAnsi="Arial" w:cs="Arial"/>
                    </w:rPr>
                    <w:t>First version</w:t>
                  </w:r>
                </w:p>
              </w:tc>
            </w:tr>
            <w:tr w:rsidR="00B14394" w14:paraId="282B77AF" w14:textId="77777777" w:rsidTr="00D04113">
              <w:trPr>
                <w:jc w:val="center"/>
              </w:trPr>
              <w:tc>
                <w:tcPr>
                  <w:tcW w:w="1169" w:type="dxa"/>
                </w:tcPr>
                <w:p w14:paraId="42DEF424" w14:textId="77777777" w:rsidR="00B14394" w:rsidRDefault="00B14394" w:rsidP="00D04113"/>
              </w:tc>
              <w:tc>
                <w:tcPr>
                  <w:tcW w:w="1357" w:type="dxa"/>
                </w:tcPr>
                <w:p w14:paraId="7E48EADB" w14:textId="77777777" w:rsidR="00B14394" w:rsidRDefault="00B14394" w:rsidP="00D04113"/>
              </w:tc>
              <w:tc>
                <w:tcPr>
                  <w:tcW w:w="1315" w:type="dxa"/>
                </w:tcPr>
                <w:p w14:paraId="4E66D555" w14:textId="77777777" w:rsidR="00B14394" w:rsidRDefault="00B14394" w:rsidP="00D04113"/>
              </w:tc>
              <w:tc>
                <w:tcPr>
                  <w:tcW w:w="3924" w:type="dxa"/>
                </w:tcPr>
                <w:p w14:paraId="5A130ECB" w14:textId="77777777" w:rsidR="00B14394" w:rsidRDefault="00B14394" w:rsidP="00D04113"/>
              </w:tc>
            </w:tr>
            <w:tr w:rsidR="00B14394" w14:paraId="4881E8C9" w14:textId="77777777" w:rsidTr="00D04113">
              <w:trPr>
                <w:jc w:val="center"/>
              </w:trPr>
              <w:tc>
                <w:tcPr>
                  <w:tcW w:w="1169" w:type="dxa"/>
                </w:tcPr>
                <w:p w14:paraId="269B4AAB" w14:textId="77777777" w:rsidR="00B14394" w:rsidRDefault="00B14394" w:rsidP="00D04113"/>
              </w:tc>
              <w:tc>
                <w:tcPr>
                  <w:tcW w:w="1357" w:type="dxa"/>
                </w:tcPr>
                <w:p w14:paraId="2E8C50A6" w14:textId="77777777" w:rsidR="00B14394" w:rsidRDefault="00B14394" w:rsidP="00D04113"/>
              </w:tc>
              <w:tc>
                <w:tcPr>
                  <w:tcW w:w="1315" w:type="dxa"/>
                </w:tcPr>
                <w:p w14:paraId="57FEB191" w14:textId="77777777" w:rsidR="00B14394" w:rsidRDefault="00B14394" w:rsidP="00D04113"/>
              </w:tc>
              <w:tc>
                <w:tcPr>
                  <w:tcW w:w="3924" w:type="dxa"/>
                </w:tcPr>
                <w:p w14:paraId="60EEE988" w14:textId="77777777" w:rsidR="00B14394" w:rsidRDefault="00B14394" w:rsidP="00D04113"/>
              </w:tc>
            </w:tr>
            <w:tr w:rsidR="00B14394" w14:paraId="05A29EBE" w14:textId="77777777" w:rsidTr="00D04113">
              <w:trPr>
                <w:jc w:val="center"/>
              </w:trPr>
              <w:tc>
                <w:tcPr>
                  <w:tcW w:w="1169" w:type="dxa"/>
                </w:tcPr>
                <w:p w14:paraId="3ACC53D1" w14:textId="77777777" w:rsidR="00B14394" w:rsidRDefault="00B14394" w:rsidP="00D04113"/>
              </w:tc>
              <w:tc>
                <w:tcPr>
                  <w:tcW w:w="1357" w:type="dxa"/>
                </w:tcPr>
                <w:p w14:paraId="4BB848E0" w14:textId="77777777" w:rsidR="00B14394" w:rsidRDefault="00B14394" w:rsidP="00D04113"/>
              </w:tc>
              <w:tc>
                <w:tcPr>
                  <w:tcW w:w="1315" w:type="dxa"/>
                </w:tcPr>
                <w:p w14:paraId="77D08BF1" w14:textId="77777777" w:rsidR="00B14394" w:rsidRDefault="00B14394" w:rsidP="00D04113"/>
              </w:tc>
              <w:tc>
                <w:tcPr>
                  <w:tcW w:w="3924" w:type="dxa"/>
                </w:tcPr>
                <w:p w14:paraId="1695A333" w14:textId="77777777" w:rsidR="00B14394" w:rsidRPr="00B66734" w:rsidRDefault="00B14394" w:rsidP="00D04113"/>
              </w:tc>
            </w:tr>
            <w:tr w:rsidR="00B14394" w14:paraId="4D75B706" w14:textId="77777777" w:rsidTr="00D04113">
              <w:trPr>
                <w:jc w:val="center"/>
              </w:trPr>
              <w:tc>
                <w:tcPr>
                  <w:tcW w:w="1169" w:type="dxa"/>
                </w:tcPr>
                <w:p w14:paraId="4AB08FE0" w14:textId="77777777" w:rsidR="00B14394" w:rsidRDefault="00B14394" w:rsidP="00D04113"/>
              </w:tc>
              <w:tc>
                <w:tcPr>
                  <w:tcW w:w="1357" w:type="dxa"/>
                </w:tcPr>
                <w:p w14:paraId="728C6EB2" w14:textId="77777777" w:rsidR="00B14394" w:rsidRDefault="00B14394" w:rsidP="00D04113"/>
              </w:tc>
              <w:tc>
                <w:tcPr>
                  <w:tcW w:w="1315" w:type="dxa"/>
                </w:tcPr>
                <w:p w14:paraId="107F9934" w14:textId="77777777" w:rsidR="00B14394" w:rsidRDefault="00B14394" w:rsidP="00D04113"/>
              </w:tc>
              <w:tc>
                <w:tcPr>
                  <w:tcW w:w="3924" w:type="dxa"/>
                </w:tcPr>
                <w:p w14:paraId="0A252128" w14:textId="77777777" w:rsidR="00B14394" w:rsidRDefault="00B14394" w:rsidP="00D04113"/>
              </w:tc>
            </w:tr>
            <w:tr w:rsidR="00B14394" w14:paraId="37EE68D9" w14:textId="77777777" w:rsidTr="00D04113">
              <w:trPr>
                <w:jc w:val="center"/>
              </w:trPr>
              <w:tc>
                <w:tcPr>
                  <w:tcW w:w="1169" w:type="dxa"/>
                </w:tcPr>
                <w:p w14:paraId="37FB4390" w14:textId="77777777" w:rsidR="00B14394" w:rsidRDefault="00B14394" w:rsidP="00D04113"/>
              </w:tc>
              <w:tc>
                <w:tcPr>
                  <w:tcW w:w="1357" w:type="dxa"/>
                </w:tcPr>
                <w:p w14:paraId="3D5BB1BF" w14:textId="77777777" w:rsidR="00B14394" w:rsidRDefault="00B14394" w:rsidP="00D04113"/>
              </w:tc>
              <w:tc>
                <w:tcPr>
                  <w:tcW w:w="1315" w:type="dxa"/>
                </w:tcPr>
                <w:p w14:paraId="01BEBC57" w14:textId="77777777" w:rsidR="00B14394" w:rsidRDefault="00B14394" w:rsidP="00D04113"/>
              </w:tc>
              <w:tc>
                <w:tcPr>
                  <w:tcW w:w="3924" w:type="dxa"/>
                </w:tcPr>
                <w:p w14:paraId="0D4C01D1" w14:textId="77777777" w:rsidR="00B14394" w:rsidRPr="005C49CE" w:rsidRDefault="00B14394" w:rsidP="00D04113"/>
              </w:tc>
            </w:tr>
          </w:tbl>
          <w:p w14:paraId="503926F6" w14:textId="77777777" w:rsidR="00B14394" w:rsidRDefault="00B14394" w:rsidP="00D04113"/>
        </w:tc>
      </w:tr>
      <w:tr w:rsidR="00B14394" w:rsidRPr="00452515" w14:paraId="10B2AC0A" w14:textId="77777777" w:rsidTr="000F7795">
        <w:tc>
          <w:tcPr>
            <w:tcW w:w="8008" w:type="dxa"/>
          </w:tcPr>
          <w:p w14:paraId="65E4AC4B" w14:textId="77777777" w:rsidR="00B14394" w:rsidRPr="00452515" w:rsidRDefault="00B14394" w:rsidP="00D04113">
            <w:r w:rsidRPr="00E97505">
              <w:rPr>
                <w:rStyle w:val="Strong"/>
              </w:rPr>
              <w:t>Stakeholder:</w:t>
            </w:r>
            <w:r w:rsidRPr="00452515">
              <w:t xml:space="preserve"> </w:t>
            </w:r>
            <w:r>
              <w:t>User with privilege</w:t>
            </w:r>
          </w:p>
        </w:tc>
      </w:tr>
      <w:tr w:rsidR="00B14394" w:rsidRPr="00B05CAC" w14:paraId="713138D3" w14:textId="77777777" w:rsidTr="000F7795">
        <w:tc>
          <w:tcPr>
            <w:tcW w:w="8008" w:type="dxa"/>
          </w:tcPr>
          <w:p w14:paraId="317EB99A" w14:textId="77777777" w:rsidR="00B14394" w:rsidRPr="00E97505" w:rsidRDefault="00B14394" w:rsidP="00D04113">
            <w:pPr>
              <w:rPr>
                <w:rStyle w:val="Strong"/>
              </w:rPr>
            </w:pPr>
            <w:r w:rsidRPr="00E97505">
              <w:rPr>
                <w:rStyle w:val="Strong"/>
              </w:rPr>
              <w:t xml:space="preserve">Pre-Condition: </w:t>
            </w:r>
          </w:p>
          <w:p w14:paraId="65A304BC" w14:textId="77777777" w:rsidR="00B14394" w:rsidRDefault="00B14394" w:rsidP="00D04113">
            <w:pPr>
              <w:rPr>
                <w:rFonts w:ascii="Arial" w:hAnsi="Arial" w:cs="Arial"/>
                <w:sz w:val="20"/>
                <w:szCs w:val="20"/>
              </w:rPr>
            </w:pPr>
            <w:r>
              <w:t>The user goes to the page</w:t>
            </w:r>
            <w:r w:rsidRPr="00DD3CB0">
              <w:rPr>
                <w:rFonts w:ascii="Arial" w:hAnsi="Arial" w:cs="Arial"/>
                <w:sz w:val="20"/>
                <w:szCs w:val="20"/>
              </w:rPr>
              <w:t xml:space="preserve"> </w:t>
            </w:r>
          </w:p>
          <w:bookmarkStart w:id="4526" w:name="OLE_LINK1"/>
          <w:p w14:paraId="39F99E8D" w14:textId="77777777" w:rsidR="00B14394" w:rsidRDefault="00B14394" w:rsidP="00D04113">
            <w:pPr>
              <w:rPr>
                <w:rFonts w:ascii="Arial" w:hAnsi="Arial" w:cs="Arial"/>
                <w:sz w:val="20"/>
                <w:szCs w:val="20"/>
              </w:rPr>
            </w:pPr>
            <w:r>
              <w:fldChar w:fldCharType="begin"/>
            </w:r>
            <w:r>
              <w:instrText>HYPERLINK "https://wonder.atlassian.net/l/cp/YVUR0Agc"</w:instrText>
            </w:r>
            <w:r>
              <w:fldChar w:fldCharType="separate"/>
            </w:r>
            <w:r w:rsidRPr="00861F48">
              <w:rPr>
                <w:rStyle w:val="Hyperlink"/>
                <w:rFonts w:ascii="Arial" w:hAnsi="Arial" w:cs="Arial"/>
                <w:sz w:val="20"/>
                <w:szCs w:val="20"/>
              </w:rPr>
              <w:t>https://wonder.atlassian.net/l/cp/YVUR0Agc</w:t>
            </w:r>
            <w:r>
              <w:fldChar w:fldCharType="end"/>
            </w:r>
          </w:p>
          <w:p w14:paraId="38446389" w14:textId="77777777" w:rsidR="00B14394" w:rsidRPr="00EC2103" w:rsidRDefault="00B14394" w:rsidP="00D04113">
            <w:pPr>
              <w:rPr>
                <w:rFonts w:ascii="Arial" w:hAnsi="Arial" w:cs="Arial"/>
                <w:sz w:val="20"/>
                <w:szCs w:val="20"/>
                <w:lang w:val="pt-BR"/>
              </w:rPr>
            </w:pPr>
            <w:r w:rsidRPr="00EC2103">
              <w:rPr>
                <w:rFonts w:ascii="Arial" w:hAnsi="Arial" w:cs="Arial"/>
                <w:sz w:val="20"/>
                <w:szCs w:val="20"/>
                <w:lang w:val="pt-BR"/>
              </w:rPr>
              <w:t xml:space="preserve">Figma: </w:t>
            </w:r>
            <w:r>
              <w:fldChar w:fldCharType="begin"/>
            </w:r>
            <w:r>
              <w:instrText>HYPERLINK "https://www.figma.com/file/275aFO8DI6cLmDN4VmCsqx/Cookbook?node-id=1000-9408&amp;t=ByON1K1GPRQfh5tp-0"</w:instrText>
            </w:r>
            <w:r>
              <w:fldChar w:fldCharType="separate"/>
            </w:r>
            <w:r w:rsidRPr="00EC2103">
              <w:rPr>
                <w:rStyle w:val="Hyperlink"/>
                <w:rFonts w:ascii="Arial" w:hAnsi="Arial" w:cs="Arial"/>
                <w:sz w:val="20"/>
                <w:szCs w:val="20"/>
                <w:lang w:val="pt-BR"/>
              </w:rPr>
              <w:t>https://www.figma.com/file/275aFO8DI6cLmDN4VmCsqx/Cookbook?node-id=1000-9408&amp;t=ByON1K1GPRQfh5tp-0</w:t>
            </w:r>
            <w:r>
              <w:fldChar w:fldCharType="end"/>
            </w:r>
          </w:p>
          <w:bookmarkEnd w:id="4526"/>
          <w:p w14:paraId="32AB5038" w14:textId="77777777" w:rsidR="00B14394" w:rsidRPr="00EC2103" w:rsidRDefault="00B14394" w:rsidP="00D04113">
            <w:pPr>
              <w:rPr>
                <w:rFonts w:ascii="Arial" w:hAnsi="Arial" w:cs="Arial"/>
                <w:sz w:val="20"/>
                <w:szCs w:val="20"/>
                <w:lang w:val="pt-BR"/>
              </w:rPr>
            </w:pPr>
          </w:p>
        </w:tc>
      </w:tr>
      <w:tr w:rsidR="00B14394" w:rsidRPr="00C11AA9" w14:paraId="539F30AD" w14:textId="77777777" w:rsidTr="000F7795">
        <w:tc>
          <w:tcPr>
            <w:tcW w:w="8008" w:type="dxa"/>
          </w:tcPr>
          <w:p w14:paraId="085DF79C" w14:textId="77777777" w:rsidR="00B14394" w:rsidRPr="00E97505" w:rsidRDefault="00B14394" w:rsidP="00D04113">
            <w:pPr>
              <w:rPr>
                <w:rStyle w:val="Strong"/>
              </w:rPr>
            </w:pPr>
            <w:r w:rsidRPr="00E97505">
              <w:rPr>
                <w:rStyle w:val="Strong"/>
                <w:rFonts w:hint="eastAsia"/>
              </w:rPr>
              <w:t>Main Scenario:</w:t>
            </w:r>
          </w:p>
          <w:p w14:paraId="4BBE03A8" w14:textId="2A903E9F" w:rsidR="007A2F1B" w:rsidRPr="00C11AA9" w:rsidRDefault="000F7795" w:rsidP="000F7795">
            <w:r w:rsidRPr="000F7795">
              <w:t>https://wonder.atlassian.net/wiki/x/b4Ah_w</w:t>
            </w:r>
          </w:p>
        </w:tc>
      </w:tr>
      <w:tr w:rsidR="00B14394" w:rsidRPr="00452515" w14:paraId="7E53F51E" w14:textId="77777777" w:rsidTr="000F7795">
        <w:tc>
          <w:tcPr>
            <w:tcW w:w="8008" w:type="dxa"/>
          </w:tcPr>
          <w:p w14:paraId="1D1B50B0" w14:textId="77777777" w:rsidR="00B14394" w:rsidRDefault="00B14394" w:rsidP="00D04113">
            <w:r w:rsidRPr="00452515">
              <w:t>Extend Scenario:</w:t>
            </w:r>
          </w:p>
          <w:p w14:paraId="3BF342BC" w14:textId="77777777" w:rsidR="00B14394" w:rsidRPr="00452515" w:rsidRDefault="00B14394" w:rsidP="00D04113"/>
        </w:tc>
      </w:tr>
      <w:tr w:rsidR="00B14394" w:rsidRPr="00452515" w14:paraId="49F6666C" w14:textId="77777777" w:rsidTr="000F7795">
        <w:tc>
          <w:tcPr>
            <w:tcW w:w="8008" w:type="dxa"/>
          </w:tcPr>
          <w:p w14:paraId="75EF8365" w14:textId="77777777" w:rsidR="00B14394" w:rsidRDefault="00B14394" w:rsidP="00D04113">
            <w:r w:rsidRPr="00452515">
              <w:t>Exception Scenario:</w:t>
            </w:r>
          </w:p>
          <w:p w14:paraId="0090B182" w14:textId="77777777" w:rsidR="00B14394" w:rsidRPr="00452515" w:rsidRDefault="00B14394" w:rsidP="00D04113"/>
        </w:tc>
      </w:tr>
      <w:tr w:rsidR="00B14394" w:rsidRPr="00452515" w14:paraId="5ADE23B7" w14:textId="77777777" w:rsidTr="000F7795">
        <w:tc>
          <w:tcPr>
            <w:tcW w:w="8008" w:type="dxa"/>
          </w:tcPr>
          <w:p w14:paraId="0CC41ECC" w14:textId="77777777" w:rsidR="00B14394" w:rsidRPr="00452515" w:rsidRDefault="00B14394" w:rsidP="00D04113">
            <w:r w:rsidRPr="00452515">
              <w:t>Notes:</w:t>
            </w:r>
          </w:p>
        </w:tc>
      </w:tr>
      <w:tr w:rsidR="00B14394" w:rsidRPr="00452515" w14:paraId="6C7B1520" w14:textId="77777777" w:rsidTr="000F7795">
        <w:tc>
          <w:tcPr>
            <w:tcW w:w="8008" w:type="dxa"/>
          </w:tcPr>
          <w:p w14:paraId="170D18BF" w14:textId="77777777" w:rsidR="00B14394" w:rsidRPr="00452515" w:rsidRDefault="00B14394" w:rsidP="00D04113">
            <w:r w:rsidRPr="00452515">
              <w:lastRenderedPageBreak/>
              <w:t>Q/A:</w:t>
            </w:r>
          </w:p>
        </w:tc>
      </w:tr>
    </w:tbl>
    <w:p w14:paraId="35703C7E" w14:textId="77777777" w:rsidR="00AB31A3" w:rsidRDefault="00AB31A3" w:rsidP="00AB31A3">
      <w:pPr>
        <w:spacing w:line="276" w:lineRule="auto"/>
      </w:pPr>
    </w:p>
    <w:p w14:paraId="0844FB1E" w14:textId="3EA9E9B6" w:rsidR="00AB7953" w:rsidRPr="00AB7953" w:rsidRDefault="0055789F" w:rsidP="00AB7953">
      <w:pPr>
        <w:pStyle w:val="Heading2"/>
        <w:numPr>
          <w:ilvl w:val="1"/>
          <w:numId w:val="1998"/>
        </w:numPr>
        <w:rPr>
          <w:rFonts w:ascii="Arial" w:hAnsi="Arial" w:cs="Arial"/>
        </w:rPr>
      </w:pPr>
      <w:r>
        <w:rPr>
          <w:rFonts w:ascii="Arial" w:hAnsi="Arial" w:cs="Arial" w:hint="eastAsia"/>
        </w:rPr>
        <w:t>Tran-</w:t>
      </w:r>
      <w:r w:rsidR="00AB7953" w:rsidRPr="00AB7953">
        <w:rPr>
          <w:rFonts w:ascii="Arial" w:hAnsi="Arial" w:cs="Arial"/>
        </w:rPr>
        <w:t>MS15-06 Guest Packaging</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AB7953" w:rsidRPr="00452515" w14:paraId="15EBF561" w14:textId="77777777" w:rsidTr="0055789F">
        <w:tc>
          <w:tcPr>
            <w:tcW w:w="8008" w:type="dxa"/>
          </w:tcPr>
          <w:p w14:paraId="170780FC" w14:textId="033204D9" w:rsidR="00AB7953" w:rsidRPr="00E97505" w:rsidRDefault="00AB7953" w:rsidP="00D04113">
            <w:pPr>
              <w:rPr>
                <w:rStyle w:val="Strong"/>
              </w:rPr>
            </w:pPr>
            <w:r w:rsidRPr="00B05CAC">
              <w:rPr>
                <w:rStyle w:val="Strong"/>
              </w:rPr>
              <w:t>MS1</w:t>
            </w:r>
            <w:r w:rsidRPr="00AB7953">
              <w:rPr>
                <w:rStyle w:val="Strong"/>
              </w:rPr>
              <w:t>5-06 Guest Packaging</w:t>
            </w:r>
          </w:p>
        </w:tc>
      </w:tr>
      <w:tr w:rsidR="00AB7953" w:rsidRPr="00452515" w14:paraId="60CBDE98" w14:textId="77777777" w:rsidTr="0055789F">
        <w:tc>
          <w:tcPr>
            <w:tcW w:w="8008" w:type="dxa"/>
          </w:tcPr>
          <w:p w14:paraId="183135B3" w14:textId="77777777" w:rsidR="00AB7953" w:rsidRPr="00E97505" w:rsidRDefault="00AB7953" w:rsidP="00D04113">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AB7953" w14:paraId="12E88470" w14:textId="77777777" w:rsidTr="00D04113">
              <w:trPr>
                <w:jc w:val="center"/>
              </w:trPr>
              <w:tc>
                <w:tcPr>
                  <w:tcW w:w="1169" w:type="dxa"/>
                </w:tcPr>
                <w:p w14:paraId="32E5D4FE" w14:textId="77777777" w:rsidR="00AB7953" w:rsidRPr="007A35F7" w:rsidRDefault="00AB7953" w:rsidP="00D04113">
                  <w:pPr>
                    <w:rPr>
                      <w:rFonts w:ascii="Arial" w:hAnsi="Arial" w:cs="Arial"/>
                    </w:rPr>
                  </w:pPr>
                  <w:r w:rsidRPr="007A35F7">
                    <w:rPr>
                      <w:rFonts w:ascii="Arial" w:hAnsi="Arial" w:cs="Arial"/>
                    </w:rPr>
                    <w:t>Version</w:t>
                  </w:r>
                </w:p>
              </w:tc>
              <w:tc>
                <w:tcPr>
                  <w:tcW w:w="1357" w:type="dxa"/>
                </w:tcPr>
                <w:p w14:paraId="3628DA42" w14:textId="77777777" w:rsidR="00AB7953" w:rsidRPr="007A35F7" w:rsidRDefault="00AB7953" w:rsidP="00D04113">
                  <w:pPr>
                    <w:rPr>
                      <w:rFonts w:ascii="Arial" w:hAnsi="Arial" w:cs="Arial"/>
                    </w:rPr>
                  </w:pPr>
                  <w:r w:rsidRPr="007A35F7">
                    <w:rPr>
                      <w:rFonts w:ascii="Arial" w:hAnsi="Arial" w:cs="Arial"/>
                    </w:rPr>
                    <w:t>Date</w:t>
                  </w:r>
                </w:p>
              </w:tc>
              <w:tc>
                <w:tcPr>
                  <w:tcW w:w="1315" w:type="dxa"/>
                </w:tcPr>
                <w:p w14:paraId="5849E27A" w14:textId="77777777" w:rsidR="00AB7953" w:rsidRPr="007A35F7" w:rsidRDefault="00AB7953" w:rsidP="00D04113">
                  <w:pPr>
                    <w:rPr>
                      <w:rFonts w:ascii="Arial" w:hAnsi="Arial" w:cs="Arial"/>
                    </w:rPr>
                  </w:pPr>
                  <w:r w:rsidRPr="007A35F7">
                    <w:rPr>
                      <w:rFonts w:ascii="Arial" w:hAnsi="Arial" w:cs="Arial"/>
                    </w:rPr>
                    <w:t>Updated By</w:t>
                  </w:r>
                </w:p>
              </w:tc>
              <w:tc>
                <w:tcPr>
                  <w:tcW w:w="3924" w:type="dxa"/>
                </w:tcPr>
                <w:p w14:paraId="25824D9F" w14:textId="77777777" w:rsidR="00AB7953" w:rsidRPr="007A35F7" w:rsidRDefault="00AB7953" w:rsidP="00D04113">
                  <w:pPr>
                    <w:rPr>
                      <w:rFonts w:ascii="Arial" w:hAnsi="Arial" w:cs="Arial"/>
                    </w:rPr>
                  </w:pPr>
                  <w:r w:rsidRPr="007A35F7">
                    <w:rPr>
                      <w:rFonts w:ascii="Arial" w:hAnsi="Arial" w:cs="Arial"/>
                    </w:rPr>
                    <w:t>Description</w:t>
                  </w:r>
                </w:p>
              </w:tc>
            </w:tr>
            <w:tr w:rsidR="00AB7953" w14:paraId="07E28622" w14:textId="77777777" w:rsidTr="00D04113">
              <w:trPr>
                <w:jc w:val="center"/>
              </w:trPr>
              <w:tc>
                <w:tcPr>
                  <w:tcW w:w="1169" w:type="dxa"/>
                </w:tcPr>
                <w:p w14:paraId="7D2D6E96" w14:textId="77777777" w:rsidR="00AB7953" w:rsidRPr="007A35F7" w:rsidRDefault="00AB7953" w:rsidP="00D04113">
                  <w:pPr>
                    <w:rPr>
                      <w:rFonts w:ascii="Arial" w:hAnsi="Arial" w:cs="Arial"/>
                    </w:rPr>
                  </w:pPr>
                  <w:r w:rsidRPr="007A35F7">
                    <w:rPr>
                      <w:rFonts w:ascii="Arial" w:hAnsi="Arial" w:cs="Arial"/>
                    </w:rPr>
                    <w:t>1.0</w:t>
                  </w:r>
                </w:p>
              </w:tc>
              <w:tc>
                <w:tcPr>
                  <w:tcW w:w="1357" w:type="dxa"/>
                </w:tcPr>
                <w:p w14:paraId="52F86FA5" w14:textId="77777777" w:rsidR="00AB7953" w:rsidRPr="007A35F7" w:rsidRDefault="00AB7953" w:rsidP="00D04113">
                  <w:pPr>
                    <w:rPr>
                      <w:rFonts w:ascii="Arial" w:hAnsi="Arial" w:cs="Arial"/>
                    </w:rPr>
                  </w:pPr>
                  <w:bookmarkStart w:id="4527" w:name="OLE_LINK5"/>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7</w:t>
                  </w:r>
                  <w:r w:rsidRPr="007A35F7">
                    <w:rPr>
                      <w:rFonts w:ascii="Arial" w:hAnsi="Arial" w:cs="Arial"/>
                    </w:rPr>
                    <w:t>.</w:t>
                  </w:r>
                  <w:r>
                    <w:rPr>
                      <w:rFonts w:ascii="Arial" w:hAnsi="Arial" w:cs="Arial"/>
                    </w:rPr>
                    <w:t>7</w:t>
                  </w:r>
                  <w:bookmarkEnd w:id="4527"/>
                </w:p>
              </w:tc>
              <w:tc>
                <w:tcPr>
                  <w:tcW w:w="1315" w:type="dxa"/>
                </w:tcPr>
                <w:p w14:paraId="1FDFF039" w14:textId="77777777" w:rsidR="00AB7953" w:rsidRPr="007A35F7" w:rsidRDefault="00AB7953" w:rsidP="00D04113">
                  <w:pPr>
                    <w:rPr>
                      <w:rFonts w:ascii="Arial" w:hAnsi="Arial" w:cs="Arial"/>
                    </w:rPr>
                  </w:pPr>
                  <w:r w:rsidRPr="007A35F7">
                    <w:rPr>
                      <w:rFonts w:ascii="Arial" w:hAnsi="Arial" w:cs="Arial"/>
                    </w:rPr>
                    <w:t>Bonnie</w:t>
                  </w:r>
                </w:p>
              </w:tc>
              <w:tc>
                <w:tcPr>
                  <w:tcW w:w="3924" w:type="dxa"/>
                </w:tcPr>
                <w:p w14:paraId="6D0F8808" w14:textId="77777777" w:rsidR="00AB7953" w:rsidRPr="007A35F7" w:rsidRDefault="00AB7953" w:rsidP="00D04113">
                  <w:pPr>
                    <w:rPr>
                      <w:rFonts w:ascii="Arial" w:hAnsi="Arial" w:cs="Arial"/>
                    </w:rPr>
                  </w:pPr>
                  <w:r w:rsidRPr="007A35F7">
                    <w:rPr>
                      <w:rFonts w:ascii="Arial" w:hAnsi="Arial" w:cs="Arial"/>
                    </w:rPr>
                    <w:t>First version</w:t>
                  </w:r>
                </w:p>
              </w:tc>
            </w:tr>
            <w:tr w:rsidR="00AB7953" w14:paraId="73E0A75D" w14:textId="77777777" w:rsidTr="00D04113">
              <w:trPr>
                <w:jc w:val="center"/>
              </w:trPr>
              <w:tc>
                <w:tcPr>
                  <w:tcW w:w="1169" w:type="dxa"/>
                </w:tcPr>
                <w:p w14:paraId="18407722" w14:textId="77777777" w:rsidR="00AB7953" w:rsidRDefault="00AB7953" w:rsidP="00D04113"/>
              </w:tc>
              <w:tc>
                <w:tcPr>
                  <w:tcW w:w="1357" w:type="dxa"/>
                </w:tcPr>
                <w:p w14:paraId="7C271057" w14:textId="77777777" w:rsidR="00AB7953" w:rsidRDefault="00AB7953" w:rsidP="00D04113"/>
              </w:tc>
              <w:tc>
                <w:tcPr>
                  <w:tcW w:w="1315" w:type="dxa"/>
                </w:tcPr>
                <w:p w14:paraId="01AAD444" w14:textId="77777777" w:rsidR="00AB7953" w:rsidRDefault="00AB7953" w:rsidP="00D04113"/>
              </w:tc>
              <w:tc>
                <w:tcPr>
                  <w:tcW w:w="3924" w:type="dxa"/>
                </w:tcPr>
                <w:p w14:paraId="119DF585" w14:textId="77777777" w:rsidR="00AB7953" w:rsidRDefault="00AB7953" w:rsidP="00D04113"/>
              </w:tc>
            </w:tr>
            <w:tr w:rsidR="00AB7953" w14:paraId="06B296EC" w14:textId="77777777" w:rsidTr="00D04113">
              <w:trPr>
                <w:jc w:val="center"/>
              </w:trPr>
              <w:tc>
                <w:tcPr>
                  <w:tcW w:w="1169" w:type="dxa"/>
                </w:tcPr>
                <w:p w14:paraId="0C818689" w14:textId="77777777" w:rsidR="00AB7953" w:rsidRDefault="00AB7953" w:rsidP="00D04113"/>
              </w:tc>
              <w:tc>
                <w:tcPr>
                  <w:tcW w:w="1357" w:type="dxa"/>
                </w:tcPr>
                <w:p w14:paraId="6012F109" w14:textId="77777777" w:rsidR="00AB7953" w:rsidRDefault="00AB7953" w:rsidP="00D04113"/>
              </w:tc>
              <w:tc>
                <w:tcPr>
                  <w:tcW w:w="1315" w:type="dxa"/>
                </w:tcPr>
                <w:p w14:paraId="51B5DA1C" w14:textId="77777777" w:rsidR="00AB7953" w:rsidRDefault="00AB7953" w:rsidP="00D04113"/>
              </w:tc>
              <w:tc>
                <w:tcPr>
                  <w:tcW w:w="3924" w:type="dxa"/>
                </w:tcPr>
                <w:p w14:paraId="487D36F8" w14:textId="77777777" w:rsidR="00AB7953" w:rsidRDefault="00AB7953" w:rsidP="00D04113"/>
              </w:tc>
            </w:tr>
            <w:tr w:rsidR="00AB7953" w14:paraId="6C60F804" w14:textId="77777777" w:rsidTr="00D04113">
              <w:trPr>
                <w:jc w:val="center"/>
              </w:trPr>
              <w:tc>
                <w:tcPr>
                  <w:tcW w:w="1169" w:type="dxa"/>
                </w:tcPr>
                <w:p w14:paraId="0C549283" w14:textId="77777777" w:rsidR="00AB7953" w:rsidRDefault="00AB7953" w:rsidP="00D04113"/>
              </w:tc>
              <w:tc>
                <w:tcPr>
                  <w:tcW w:w="1357" w:type="dxa"/>
                </w:tcPr>
                <w:p w14:paraId="2385569A" w14:textId="77777777" w:rsidR="00AB7953" w:rsidRDefault="00AB7953" w:rsidP="00D04113"/>
              </w:tc>
              <w:tc>
                <w:tcPr>
                  <w:tcW w:w="1315" w:type="dxa"/>
                </w:tcPr>
                <w:p w14:paraId="4D580F76" w14:textId="77777777" w:rsidR="00AB7953" w:rsidRDefault="00AB7953" w:rsidP="00D04113"/>
              </w:tc>
              <w:tc>
                <w:tcPr>
                  <w:tcW w:w="3924" w:type="dxa"/>
                </w:tcPr>
                <w:p w14:paraId="46560094" w14:textId="77777777" w:rsidR="00AB7953" w:rsidRPr="00B66734" w:rsidRDefault="00AB7953" w:rsidP="00D04113"/>
              </w:tc>
            </w:tr>
            <w:tr w:rsidR="00AB7953" w14:paraId="2EA2175E" w14:textId="77777777" w:rsidTr="00D04113">
              <w:trPr>
                <w:jc w:val="center"/>
              </w:trPr>
              <w:tc>
                <w:tcPr>
                  <w:tcW w:w="1169" w:type="dxa"/>
                </w:tcPr>
                <w:p w14:paraId="5F17B1E1" w14:textId="77777777" w:rsidR="00AB7953" w:rsidRDefault="00AB7953" w:rsidP="00D04113"/>
              </w:tc>
              <w:tc>
                <w:tcPr>
                  <w:tcW w:w="1357" w:type="dxa"/>
                </w:tcPr>
                <w:p w14:paraId="2B0FEB77" w14:textId="77777777" w:rsidR="00AB7953" w:rsidRDefault="00AB7953" w:rsidP="00D04113"/>
              </w:tc>
              <w:tc>
                <w:tcPr>
                  <w:tcW w:w="1315" w:type="dxa"/>
                </w:tcPr>
                <w:p w14:paraId="1CC90F32" w14:textId="77777777" w:rsidR="00AB7953" w:rsidRDefault="00AB7953" w:rsidP="00D04113"/>
              </w:tc>
              <w:tc>
                <w:tcPr>
                  <w:tcW w:w="3924" w:type="dxa"/>
                </w:tcPr>
                <w:p w14:paraId="6858B845" w14:textId="77777777" w:rsidR="00AB7953" w:rsidRDefault="00AB7953" w:rsidP="00D04113"/>
              </w:tc>
            </w:tr>
            <w:tr w:rsidR="00AB7953" w14:paraId="12B104BB" w14:textId="77777777" w:rsidTr="00D04113">
              <w:trPr>
                <w:jc w:val="center"/>
              </w:trPr>
              <w:tc>
                <w:tcPr>
                  <w:tcW w:w="1169" w:type="dxa"/>
                </w:tcPr>
                <w:p w14:paraId="1B6744FF" w14:textId="77777777" w:rsidR="00AB7953" w:rsidRDefault="00AB7953" w:rsidP="00D04113"/>
              </w:tc>
              <w:tc>
                <w:tcPr>
                  <w:tcW w:w="1357" w:type="dxa"/>
                </w:tcPr>
                <w:p w14:paraId="63CEA7ED" w14:textId="77777777" w:rsidR="00AB7953" w:rsidRDefault="00AB7953" w:rsidP="00D04113"/>
              </w:tc>
              <w:tc>
                <w:tcPr>
                  <w:tcW w:w="1315" w:type="dxa"/>
                </w:tcPr>
                <w:p w14:paraId="0A0D1F45" w14:textId="77777777" w:rsidR="00AB7953" w:rsidRDefault="00AB7953" w:rsidP="00D04113"/>
              </w:tc>
              <w:tc>
                <w:tcPr>
                  <w:tcW w:w="3924" w:type="dxa"/>
                </w:tcPr>
                <w:p w14:paraId="34754A52" w14:textId="77777777" w:rsidR="00AB7953" w:rsidRPr="005C49CE" w:rsidRDefault="00AB7953" w:rsidP="00D04113"/>
              </w:tc>
            </w:tr>
          </w:tbl>
          <w:p w14:paraId="2C0F44B7" w14:textId="77777777" w:rsidR="00AB7953" w:rsidRDefault="00AB7953" w:rsidP="00D04113"/>
        </w:tc>
      </w:tr>
      <w:tr w:rsidR="00AB7953" w:rsidRPr="00452515" w14:paraId="693395B6" w14:textId="77777777" w:rsidTr="0055789F">
        <w:tc>
          <w:tcPr>
            <w:tcW w:w="8008" w:type="dxa"/>
          </w:tcPr>
          <w:p w14:paraId="08275D51" w14:textId="77777777" w:rsidR="00AB7953" w:rsidRPr="00452515" w:rsidRDefault="00AB7953" w:rsidP="00D04113">
            <w:r w:rsidRPr="00E97505">
              <w:rPr>
                <w:rStyle w:val="Strong"/>
              </w:rPr>
              <w:t>Stakeholder:</w:t>
            </w:r>
            <w:r w:rsidRPr="00452515">
              <w:t xml:space="preserve"> </w:t>
            </w:r>
            <w:r>
              <w:t>User with privilege</w:t>
            </w:r>
          </w:p>
        </w:tc>
      </w:tr>
      <w:tr w:rsidR="00AB7953" w:rsidRPr="00452515" w14:paraId="5BC040F9" w14:textId="77777777" w:rsidTr="0055789F">
        <w:tc>
          <w:tcPr>
            <w:tcW w:w="8008" w:type="dxa"/>
          </w:tcPr>
          <w:p w14:paraId="7B03442D" w14:textId="77777777" w:rsidR="00AB7953" w:rsidRPr="00E97505" w:rsidRDefault="00AB7953" w:rsidP="00D04113">
            <w:pPr>
              <w:rPr>
                <w:rStyle w:val="Strong"/>
              </w:rPr>
            </w:pPr>
            <w:r w:rsidRPr="00E97505">
              <w:rPr>
                <w:rStyle w:val="Strong"/>
              </w:rPr>
              <w:t xml:space="preserve">Pre-Condition: </w:t>
            </w:r>
          </w:p>
          <w:p w14:paraId="475B631D" w14:textId="77777777" w:rsidR="00AB7953" w:rsidRDefault="00AB7953" w:rsidP="00D04113">
            <w:pPr>
              <w:rPr>
                <w:rFonts w:ascii="Arial" w:hAnsi="Arial" w:cs="Arial"/>
                <w:sz w:val="20"/>
                <w:szCs w:val="20"/>
              </w:rPr>
            </w:pPr>
            <w:r>
              <w:t>The user goes to the page</w:t>
            </w:r>
            <w:r w:rsidRPr="00DD3CB0">
              <w:rPr>
                <w:rFonts w:ascii="Arial" w:hAnsi="Arial" w:cs="Arial"/>
                <w:sz w:val="20"/>
                <w:szCs w:val="20"/>
              </w:rPr>
              <w:t xml:space="preserve"> </w:t>
            </w:r>
          </w:p>
          <w:p w14:paraId="17F6379D" w14:textId="6462D98B" w:rsidR="00AB7953" w:rsidRPr="000E4CF8" w:rsidRDefault="00AB7953" w:rsidP="00D04113">
            <w:pPr>
              <w:rPr>
                <w:rFonts w:ascii="Arial" w:hAnsi="Arial" w:cs="Arial"/>
                <w:sz w:val="20"/>
                <w:szCs w:val="20"/>
                <w:lang w:val="pt-BR"/>
              </w:rPr>
            </w:pPr>
            <w:r w:rsidRPr="000E4CF8">
              <w:rPr>
                <w:rFonts w:ascii="Arial" w:hAnsi="Arial" w:cs="Arial" w:hint="eastAsia"/>
                <w:sz w:val="20"/>
                <w:szCs w:val="20"/>
                <w:lang w:val="pt-BR"/>
              </w:rPr>
              <w:t>F</w:t>
            </w:r>
            <w:r w:rsidRPr="000E4CF8">
              <w:rPr>
                <w:rFonts w:ascii="Arial" w:hAnsi="Arial" w:cs="Arial"/>
                <w:sz w:val="20"/>
                <w:szCs w:val="20"/>
                <w:lang w:val="pt-BR"/>
              </w:rPr>
              <w:t xml:space="preserve">igma: </w:t>
            </w:r>
            <w:r w:rsidR="00D375F9" w:rsidRPr="000E4CF8">
              <w:rPr>
                <w:rFonts w:ascii="Arial" w:hAnsi="Arial" w:cs="Arial"/>
                <w:sz w:val="20"/>
                <w:szCs w:val="20"/>
                <w:lang w:val="pt-BR"/>
              </w:rPr>
              <w:t>https://www.figma.com/file/wzDxKjaxbuWQNF1ttV7Dj1/CB-Design-(eng-ready)---Sp-14?type=design&amp;node-id=4523-20721&amp;mode=design&amp;t=YToIQi8Wr7CCKUPd-0#493679422</w:t>
            </w:r>
          </w:p>
        </w:tc>
      </w:tr>
      <w:tr w:rsidR="00AB7953" w:rsidRPr="00452515" w14:paraId="02518E56" w14:textId="77777777" w:rsidTr="0055789F">
        <w:tc>
          <w:tcPr>
            <w:tcW w:w="8008" w:type="dxa"/>
          </w:tcPr>
          <w:p w14:paraId="79898079" w14:textId="77777777" w:rsidR="00AB7953" w:rsidRPr="00E97505" w:rsidRDefault="00AB7953" w:rsidP="00D04113">
            <w:pPr>
              <w:rPr>
                <w:rStyle w:val="Strong"/>
              </w:rPr>
            </w:pPr>
            <w:r w:rsidRPr="00E97505">
              <w:rPr>
                <w:rStyle w:val="Strong"/>
                <w:rFonts w:hint="eastAsia"/>
              </w:rPr>
              <w:t>Main Scenario:</w:t>
            </w:r>
          </w:p>
          <w:p w14:paraId="2B129101" w14:textId="5215F148" w:rsidR="00C42B7D" w:rsidRPr="00C11AA9" w:rsidRDefault="0055789F" w:rsidP="0055789F">
            <w:r w:rsidRPr="0055789F">
              <w:t>https://wonder.atlassian.net/wiki/x/fYAf_w</w:t>
            </w:r>
          </w:p>
        </w:tc>
      </w:tr>
      <w:tr w:rsidR="00AB7953" w:rsidRPr="00452515" w14:paraId="14214115" w14:textId="77777777" w:rsidTr="0055789F">
        <w:tc>
          <w:tcPr>
            <w:tcW w:w="8008" w:type="dxa"/>
          </w:tcPr>
          <w:p w14:paraId="0DCE2AD9" w14:textId="657B3E39" w:rsidR="00AB7953" w:rsidRDefault="00AB7953" w:rsidP="00D04113">
            <w:r w:rsidRPr="00452515">
              <w:t>Extend Scenario:</w:t>
            </w:r>
            <w:r w:rsidR="00B348EA">
              <w:t xml:space="preserve"> Data Migration</w:t>
            </w:r>
          </w:p>
          <w:p w14:paraId="394E83C0" w14:textId="0B56A77D" w:rsidR="00AB7953" w:rsidRPr="00452515" w:rsidRDefault="00AB7953" w:rsidP="0055789F">
            <w:pPr>
              <w:pStyle w:val="ListParagraph"/>
              <w:numPr>
                <w:ilvl w:val="0"/>
                <w:numId w:val="1999"/>
              </w:numPr>
            </w:pPr>
          </w:p>
        </w:tc>
      </w:tr>
      <w:tr w:rsidR="00AB7953" w:rsidRPr="00452515" w14:paraId="0DAA20F1" w14:textId="77777777" w:rsidTr="0055789F">
        <w:tc>
          <w:tcPr>
            <w:tcW w:w="8008" w:type="dxa"/>
          </w:tcPr>
          <w:p w14:paraId="5ACA7E6C" w14:textId="77777777" w:rsidR="00AB7953" w:rsidRDefault="00AB7953" w:rsidP="00D04113">
            <w:r w:rsidRPr="00452515">
              <w:t>Exception Scenario:</w:t>
            </w:r>
          </w:p>
          <w:p w14:paraId="2560CD21" w14:textId="77777777" w:rsidR="00AB7953" w:rsidRPr="00452515" w:rsidRDefault="00AB7953" w:rsidP="00D04113"/>
        </w:tc>
      </w:tr>
      <w:tr w:rsidR="00AB7953" w:rsidRPr="00452515" w14:paraId="6DC0F9B2" w14:textId="77777777" w:rsidTr="0055789F">
        <w:tc>
          <w:tcPr>
            <w:tcW w:w="8008" w:type="dxa"/>
          </w:tcPr>
          <w:p w14:paraId="52BE68A2" w14:textId="77777777" w:rsidR="00AB7953" w:rsidRPr="00452515" w:rsidRDefault="00AB7953" w:rsidP="00D04113">
            <w:r w:rsidRPr="00452515">
              <w:t>Notes:</w:t>
            </w:r>
          </w:p>
        </w:tc>
      </w:tr>
      <w:tr w:rsidR="00AB7953" w:rsidRPr="00452515" w14:paraId="4794D21A" w14:textId="77777777" w:rsidTr="0055789F">
        <w:tc>
          <w:tcPr>
            <w:tcW w:w="8008" w:type="dxa"/>
          </w:tcPr>
          <w:p w14:paraId="1F38229E" w14:textId="77777777" w:rsidR="00AB7953" w:rsidRPr="00452515" w:rsidRDefault="00AB7953" w:rsidP="00D04113">
            <w:r w:rsidRPr="00452515">
              <w:t>Q/A:</w:t>
            </w:r>
          </w:p>
        </w:tc>
      </w:tr>
    </w:tbl>
    <w:p w14:paraId="640EEBC7" w14:textId="77777777" w:rsidR="00B14394" w:rsidRDefault="00B14394" w:rsidP="00AB31A3">
      <w:pPr>
        <w:spacing w:line="276" w:lineRule="auto"/>
      </w:pPr>
    </w:p>
    <w:p w14:paraId="73E5B901" w14:textId="1E7D6028" w:rsidR="00E61698" w:rsidRPr="00FE5235" w:rsidRDefault="0072662C" w:rsidP="00FE5235">
      <w:pPr>
        <w:pStyle w:val="Heading2"/>
        <w:numPr>
          <w:ilvl w:val="1"/>
          <w:numId w:val="2027"/>
        </w:numPr>
        <w:rPr>
          <w:rFonts w:ascii="Arial" w:hAnsi="Arial" w:cs="Arial"/>
        </w:rPr>
      </w:pPr>
      <w:r>
        <w:rPr>
          <w:rFonts w:ascii="Arial" w:hAnsi="Arial" w:cs="Arial" w:hint="eastAsia"/>
        </w:rPr>
        <w:t>Tran-</w:t>
      </w:r>
      <w:r w:rsidR="00E61698" w:rsidRPr="00FE5235">
        <w:rPr>
          <w:rFonts w:ascii="Arial" w:hAnsi="Arial" w:cs="Arial"/>
        </w:rPr>
        <w:t>MS15-0</w:t>
      </w:r>
      <w:r w:rsidR="00FE5235">
        <w:rPr>
          <w:rFonts w:ascii="Arial" w:hAnsi="Arial" w:cs="Arial"/>
        </w:rPr>
        <w:t>7</w:t>
      </w:r>
      <w:r w:rsidR="00E61698" w:rsidRPr="00FE5235">
        <w:rPr>
          <w:rFonts w:ascii="Arial" w:hAnsi="Arial" w:cs="Arial"/>
        </w:rPr>
        <w:t xml:space="preserve"> </w:t>
      </w:r>
      <w:r w:rsidR="00FE5235" w:rsidRPr="00FE5235">
        <w:rPr>
          <w:rFonts w:ascii="Arial" w:hAnsi="Arial" w:cs="Arial"/>
        </w:rPr>
        <w:t xml:space="preserve">Create/Edit </w:t>
      </w:r>
      <w:r w:rsidR="00E61698" w:rsidRPr="00FE5235">
        <w:rPr>
          <w:rFonts w:ascii="Arial" w:hAnsi="Arial" w:cs="Arial"/>
        </w:rPr>
        <w:t>Packag</w:t>
      </w:r>
      <w:r w:rsidR="00FE5235" w:rsidRPr="00FE5235">
        <w:rPr>
          <w:rFonts w:ascii="Arial" w:hAnsi="Arial" w:cs="Arial"/>
        </w:rPr>
        <w:t>ed Item’s BOM</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FE5235" w:rsidRPr="00E97505" w14:paraId="04C792AD" w14:textId="77777777" w:rsidTr="00D04113">
        <w:tc>
          <w:tcPr>
            <w:tcW w:w="8008" w:type="dxa"/>
          </w:tcPr>
          <w:p w14:paraId="15D0C2A3" w14:textId="2B1A36EE" w:rsidR="00FE5235" w:rsidRPr="00E97505" w:rsidRDefault="00FE5235" w:rsidP="00D04113">
            <w:pPr>
              <w:rPr>
                <w:rStyle w:val="Strong"/>
              </w:rPr>
            </w:pPr>
            <w:r w:rsidRPr="00B05CAC">
              <w:rPr>
                <w:rStyle w:val="Strong"/>
              </w:rPr>
              <w:t>MS1</w:t>
            </w:r>
            <w:r>
              <w:rPr>
                <w:rStyle w:val="Strong"/>
              </w:rPr>
              <w:t>5-07</w:t>
            </w:r>
            <w:r w:rsidRPr="00FE5235">
              <w:rPr>
                <w:rStyle w:val="Strong"/>
              </w:rPr>
              <w:t xml:space="preserve"> Create/Edit Packaged Item’s BOM</w:t>
            </w:r>
          </w:p>
        </w:tc>
      </w:tr>
      <w:tr w:rsidR="00FE5235" w14:paraId="56FBE22C" w14:textId="77777777" w:rsidTr="00D04113">
        <w:tc>
          <w:tcPr>
            <w:tcW w:w="8008" w:type="dxa"/>
          </w:tcPr>
          <w:p w14:paraId="7752B7CF" w14:textId="77777777" w:rsidR="00FE5235" w:rsidRPr="00E97505" w:rsidRDefault="00FE5235" w:rsidP="00D04113">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FE5235" w14:paraId="4FE24369" w14:textId="77777777" w:rsidTr="00D04113">
              <w:trPr>
                <w:jc w:val="center"/>
              </w:trPr>
              <w:tc>
                <w:tcPr>
                  <w:tcW w:w="1169" w:type="dxa"/>
                </w:tcPr>
                <w:p w14:paraId="3B626C8C" w14:textId="77777777" w:rsidR="00FE5235" w:rsidRPr="007A35F7" w:rsidRDefault="00FE5235" w:rsidP="00D04113">
                  <w:pPr>
                    <w:rPr>
                      <w:rFonts w:ascii="Arial" w:hAnsi="Arial" w:cs="Arial"/>
                    </w:rPr>
                  </w:pPr>
                  <w:r w:rsidRPr="007A35F7">
                    <w:rPr>
                      <w:rFonts w:ascii="Arial" w:hAnsi="Arial" w:cs="Arial"/>
                    </w:rPr>
                    <w:t>Version</w:t>
                  </w:r>
                </w:p>
              </w:tc>
              <w:tc>
                <w:tcPr>
                  <w:tcW w:w="1357" w:type="dxa"/>
                </w:tcPr>
                <w:p w14:paraId="49EB0383" w14:textId="77777777" w:rsidR="00FE5235" w:rsidRPr="007A35F7" w:rsidRDefault="00FE5235" w:rsidP="00D04113">
                  <w:pPr>
                    <w:rPr>
                      <w:rFonts w:ascii="Arial" w:hAnsi="Arial" w:cs="Arial"/>
                    </w:rPr>
                  </w:pPr>
                  <w:r w:rsidRPr="007A35F7">
                    <w:rPr>
                      <w:rFonts w:ascii="Arial" w:hAnsi="Arial" w:cs="Arial"/>
                    </w:rPr>
                    <w:t>Date</w:t>
                  </w:r>
                </w:p>
              </w:tc>
              <w:tc>
                <w:tcPr>
                  <w:tcW w:w="1315" w:type="dxa"/>
                </w:tcPr>
                <w:p w14:paraId="57F28B76" w14:textId="77777777" w:rsidR="00FE5235" w:rsidRPr="007A35F7" w:rsidRDefault="00FE5235" w:rsidP="00D04113">
                  <w:pPr>
                    <w:rPr>
                      <w:rFonts w:ascii="Arial" w:hAnsi="Arial" w:cs="Arial"/>
                    </w:rPr>
                  </w:pPr>
                  <w:r w:rsidRPr="007A35F7">
                    <w:rPr>
                      <w:rFonts w:ascii="Arial" w:hAnsi="Arial" w:cs="Arial"/>
                    </w:rPr>
                    <w:t>Updated By</w:t>
                  </w:r>
                </w:p>
              </w:tc>
              <w:tc>
                <w:tcPr>
                  <w:tcW w:w="3924" w:type="dxa"/>
                </w:tcPr>
                <w:p w14:paraId="0EDD03AA" w14:textId="77777777" w:rsidR="00FE5235" w:rsidRPr="007A35F7" w:rsidRDefault="00FE5235" w:rsidP="00D04113">
                  <w:pPr>
                    <w:rPr>
                      <w:rFonts w:ascii="Arial" w:hAnsi="Arial" w:cs="Arial"/>
                    </w:rPr>
                  </w:pPr>
                  <w:r w:rsidRPr="007A35F7">
                    <w:rPr>
                      <w:rFonts w:ascii="Arial" w:hAnsi="Arial" w:cs="Arial"/>
                    </w:rPr>
                    <w:t>Description</w:t>
                  </w:r>
                </w:p>
              </w:tc>
            </w:tr>
            <w:tr w:rsidR="00FE5235" w14:paraId="7C573073" w14:textId="77777777" w:rsidTr="00D04113">
              <w:trPr>
                <w:jc w:val="center"/>
              </w:trPr>
              <w:tc>
                <w:tcPr>
                  <w:tcW w:w="1169" w:type="dxa"/>
                </w:tcPr>
                <w:p w14:paraId="3640E4E4" w14:textId="77777777" w:rsidR="00FE5235" w:rsidRPr="007A35F7" w:rsidRDefault="00FE5235" w:rsidP="00D04113">
                  <w:pPr>
                    <w:rPr>
                      <w:rFonts w:ascii="Arial" w:hAnsi="Arial" w:cs="Arial"/>
                    </w:rPr>
                  </w:pPr>
                  <w:r w:rsidRPr="007A35F7">
                    <w:rPr>
                      <w:rFonts w:ascii="Arial" w:hAnsi="Arial" w:cs="Arial"/>
                    </w:rPr>
                    <w:t>1.0</w:t>
                  </w:r>
                </w:p>
              </w:tc>
              <w:tc>
                <w:tcPr>
                  <w:tcW w:w="1357" w:type="dxa"/>
                </w:tcPr>
                <w:p w14:paraId="7299DF2F" w14:textId="1DB041C3" w:rsidR="00FE5235" w:rsidRPr="007A35F7" w:rsidRDefault="00FE5235" w:rsidP="00D04113">
                  <w:pPr>
                    <w:rPr>
                      <w:rFonts w:ascii="Arial" w:hAnsi="Arial" w:cs="Arial"/>
                    </w:rPr>
                  </w:pPr>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7</w:t>
                  </w:r>
                  <w:r w:rsidRPr="007A35F7">
                    <w:rPr>
                      <w:rFonts w:ascii="Arial" w:hAnsi="Arial" w:cs="Arial"/>
                    </w:rPr>
                    <w:t>.</w:t>
                  </w:r>
                  <w:r>
                    <w:rPr>
                      <w:rFonts w:ascii="Arial" w:hAnsi="Arial" w:cs="Arial"/>
                    </w:rPr>
                    <w:t>31</w:t>
                  </w:r>
                </w:p>
              </w:tc>
              <w:tc>
                <w:tcPr>
                  <w:tcW w:w="1315" w:type="dxa"/>
                </w:tcPr>
                <w:p w14:paraId="1413FE8B" w14:textId="77777777" w:rsidR="00FE5235" w:rsidRPr="007A35F7" w:rsidRDefault="00FE5235" w:rsidP="00D04113">
                  <w:pPr>
                    <w:rPr>
                      <w:rFonts w:ascii="Arial" w:hAnsi="Arial" w:cs="Arial"/>
                    </w:rPr>
                  </w:pPr>
                  <w:r w:rsidRPr="007A35F7">
                    <w:rPr>
                      <w:rFonts w:ascii="Arial" w:hAnsi="Arial" w:cs="Arial"/>
                    </w:rPr>
                    <w:t>Bonnie</w:t>
                  </w:r>
                </w:p>
              </w:tc>
              <w:tc>
                <w:tcPr>
                  <w:tcW w:w="3924" w:type="dxa"/>
                </w:tcPr>
                <w:p w14:paraId="5E18E6B2" w14:textId="77777777" w:rsidR="00FE5235" w:rsidRPr="007A35F7" w:rsidRDefault="00FE5235" w:rsidP="00D04113">
                  <w:pPr>
                    <w:rPr>
                      <w:rFonts w:ascii="Arial" w:hAnsi="Arial" w:cs="Arial"/>
                    </w:rPr>
                  </w:pPr>
                  <w:r w:rsidRPr="007A35F7">
                    <w:rPr>
                      <w:rFonts w:ascii="Arial" w:hAnsi="Arial" w:cs="Arial"/>
                    </w:rPr>
                    <w:t>First version</w:t>
                  </w:r>
                </w:p>
              </w:tc>
            </w:tr>
            <w:tr w:rsidR="003F3D48" w14:paraId="1E0278BD" w14:textId="77777777" w:rsidTr="00D04113">
              <w:trPr>
                <w:jc w:val="center"/>
              </w:trPr>
              <w:tc>
                <w:tcPr>
                  <w:tcW w:w="1169" w:type="dxa"/>
                </w:tcPr>
                <w:p w14:paraId="37EA9A4C" w14:textId="449256B7" w:rsidR="003F3D48" w:rsidRDefault="003F3D48" w:rsidP="003F3D48">
                  <w:ins w:id="4528" w:author="Bonnie Yang" w:date="2023-11-06T16:24:00Z">
                    <w:r w:rsidRPr="007A35F7">
                      <w:rPr>
                        <w:rFonts w:ascii="Arial" w:hAnsi="Arial" w:cs="Arial"/>
                      </w:rPr>
                      <w:t>1.</w:t>
                    </w:r>
                    <w:r>
                      <w:rPr>
                        <w:rFonts w:ascii="Arial" w:hAnsi="Arial" w:cs="Arial"/>
                      </w:rPr>
                      <w:t>1</w:t>
                    </w:r>
                  </w:ins>
                </w:p>
              </w:tc>
              <w:tc>
                <w:tcPr>
                  <w:tcW w:w="1357" w:type="dxa"/>
                </w:tcPr>
                <w:p w14:paraId="3E2E2C74" w14:textId="43E2ED10" w:rsidR="003F3D48" w:rsidRDefault="003F3D48" w:rsidP="003F3D48">
                  <w:ins w:id="4529" w:author="Bonnie Yang" w:date="2023-11-06T16:24:00Z">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11</w:t>
                    </w:r>
                    <w:r w:rsidRPr="007A35F7">
                      <w:rPr>
                        <w:rFonts w:ascii="Arial" w:hAnsi="Arial" w:cs="Arial"/>
                      </w:rPr>
                      <w:t>.</w:t>
                    </w:r>
                  </w:ins>
                  <w:ins w:id="4530" w:author="Bonnie Yang" w:date="2023-11-06T16:25:00Z">
                    <w:r>
                      <w:rPr>
                        <w:rFonts w:ascii="Arial" w:hAnsi="Arial" w:cs="Arial"/>
                      </w:rPr>
                      <w:t>6</w:t>
                    </w:r>
                  </w:ins>
                </w:p>
              </w:tc>
              <w:tc>
                <w:tcPr>
                  <w:tcW w:w="1315" w:type="dxa"/>
                </w:tcPr>
                <w:p w14:paraId="0C6C25A0" w14:textId="2C7BEF2A" w:rsidR="003F3D48" w:rsidRDefault="003F3D48" w:rsidP="003F3D48">
                  <w:ins w:id="4531" w:author="Bonnie Yang" w:date="2023-11-06T16:24:00Z">
                    <w:r w:rsidRPr="007A35F7">
                      <w:rPr>
                        <w:rFonts w:ascii="Arial" w:hAnsi="Arial" w:cs="Arial"/>
                      </w:rPr>
                      <w:t>Bonnie</w:t>
                    </w:r>
                  </w:ins>
                </w:p>
              </w:tc>
              <w:tc>
                <w:tcPr>
                  <w:tcW w:w="3924" w:type="dxa"/>
                </w:tcPr>
                <w:p w14:paraId="2BEC298B" w14:textId="4B5C4E20" w:rsidR="003F3D48" w:rsidRDefault="003F3D48" w:rsidP="003F3D48">
                  <w:ins w:id="4532" w:author="Bonnie Yang" w:date="2023-11-06T16:24:00Z">
                    <w:r w:rsidRPr="003F3D48">
                      <w:t>Allow to change sub-type for Packaged Item</w:t>
                    </w:r>
                  </w:ins>
                </w:p>
              </w:tc>
            </w:tr>
            <w:tr w:rsidR="0006705A" w14:paraId="1E999BB5" w14:textId="77777777" w:rsidTr="00D04113">
              <w:trPr>
                <w:jc w:val="center"/>
              </w:trPr>
              <w:tc>
                <w:tcPr>
                  <w:tcW w:w="1169" w:type="dxa"/>
                </w:tcPr>
                <w:p w14:paraId="5FDEA9D3" w14:textId="4B71020F" w:rsidR="0006705A" w:rsidRDefault="0006705A" w:rsidP="0006705A">
                  <w:ins w:id="4533" w:author="Bonnie Yang" w:date="2023-11-23T10:14:00Z">
                    <w:r w:rsidRPr="007A35F7">
                      <w:rPr>
                        <w:rFonts w:ascii="Arial" w:hAnsi="Arial" w:cs="Arial"/>
                      </w:rPr>
                      <w:t>1.</w:t>
                    </w:r>
                    <w:r>
                      <w:rPr>
                        <w:rFonts w:ascii="Arial" w:hAnsi="Arial" w:cs="Arial"/>
                      </w:rPr>
                      <w:t>2</w:t>
                    </w:r>
                  </w:ins>
                </w:p>
              </w:tc>
              <w:tc>
                <w:tcPr>
                  <w:tcW w:w="1357" w:type="dxa"/>
                </w:tcPr>
                <w:p w14:paraId="7C25E235" w14:textId="539192C7" w:rsidR="0006705A" w:rsidRDefault="0006705A" w:rsidP="0006705A">
                  <w:ins w:id="4534" w:author="Bonnie Yang" w:date="2023-11-23T10:14:00Z">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11</w:t>
                    </w:r>
                    <w:r w:rsidRPr="007A35F7">
                      <w:rPr>
                        <w:rFonts w:ascii="Arial" w:hAnsi="Arial" w:cs="Arial"/>
                      </w:rPr>
                      <w:t>.</w:t>
                    </w:r>
                    <w:r>
                      <w:rPr>
                        <w:rFonts w:ascii="Arial" w:hAnsi="Arial" w:cs="Arial"/>
                      </w:rPr>
                      <w:t>23</w:t>
                    </w:r>
                  </w:ins>
                </w:p>
              </w:tc>
              <w:tc>
                <w:tcPr>
                  <w:tcW w:w="1315" w:type="dxa"/>
                </w:tcPr>
                <w:p w14:paraId="5464144C" w14:textId="7E75F924" w:rsidR="0006705A" w:rsidRDefault="0006705A" w:rsidP="0006705A">
                  <w:ins w:id="4535" w:author="Bonnie Yang" w:date="2023-11-23T10:14:00Z">
                    <w:r w:rsidRPr="007A35F7">
                      <w:rPr>
                        <w:rFonts w:ascii="Arial" w:hAnsi="Arial" w:cs="Arial"/>
                      </w:rPr>
                      <w:t>Bonnie</w:t>
                    </w:r>
                  </w:ins>
                </w:p>
              </w:tc>
              <w:tc>
                <w:tcPr>
                  <w:tcW w:w="3924" w:type="dxa"/>
                </w:tcPr>
                <w:p w14:paraId="1E6B89FE" w14:textId="04643C83" w:rsidR="0006705A" w:rsidRDefault="0006705A" w:rsidP="0006705A">
                  <w:ins w:id="4536" w:author="Bonnie Yang" w:date="2023-11-23T10:14:00Z">
                    <w:r w:rsidRPr="0006705A">
                      <w:t xml:space="preserve">[GG </w:t>
                    </w:r>
                    <w:proofErr w:type="gramStart"/>
                    <w:r w:rsidRPr="0006705A">
                      <w:t>support]Add</w:t>
                    </w:r>
                    <w:proofErr w:type="gramEnd"/>
                    <w:r w:rsidRPr="0006705A">
                      <w:t xml:space="preserve"> “Service setting” for HDR Recipe as Menu Item</w:t>
                    </w:r>
                  </w:ins>
                </w:p>
              </w:tc>
            </w:tr>
            <w:tr w:rsidR="0006705A" w14:paraId="317F8DF5" w14:textId="77777777" w:rsidTr="00D04113">
              <w:trPr>
                <w:jc w:val="center"/>
              </w:trPr>
              <w:tc>
                <w:tcPr>
                  <w:tcW w:w="1169" w:type="dxa"/>
                </w:tcPr>
                <w:p w14:paraId="05F73EB5" w14:textId="77777777" w:rsidR="0006705A" w:rsidRDefault="0006705A" w:rsidP="0006705A"/>
              </w:tc>
              <w:tc>
                <w:tcPr>
                  <w:tcW w:w="1357" w:type="dxa"/>
                </w:tcPr>
                <w:p w14:paraId="792D51F5" w14:textId="77777777" w:rsidR="0006705A" w:rsidRDefault="0006705A" w:rsidP="0006705A"/>
              </w:tc>
              <w:tc>
                <w:tcPr>
                  <w:tcW w:w="1315" w:type="dxa"/>
                </w:tcPr>
                <w:p w14:paraId="5AAE2AA6" w14:textId="77777777" w:rsidR="0006705A" w:rsidRDefault="0006705A" w:rsidP="0006705A"/>
              </w:tc>
              <w:tc>
                <w:tcPr>
                  <w:tcW w:w="3924" w:type="dxa"/>
                </w:tcPr>
                <w:p w14:paraId="66A70BE0" w14:textId="77777777" w:rsidR="0006705A" w:rsidRPr="00B66734" w:rsidRDefault="0006705A" w:rsidP="0006705A"/>
              </w:tc>
            </w:tr>
            <w:tr w:rsidR="0006705A" w14:paraId="513E584B" w14:textId="77777777" w:rsidTr="00D04113">
              <w:trPr>
                <w:jc w:val="center"/>
              </w:trPr>
              <w:tc>
                <w:tcPr>
                  <w:tcW w:w="1169" w:type="dxa"/>
                </w:tcPr>
                <w:p w14:paraId="0575B3F8" w14:textId="77777777" w:rsidR="0006705A" w:rsidRDefault="0006705A" w:rsidP="0006705A"/>
              </w:tc>
              <w:tc>
                <w:tcPr>
                  <w:tcW w:w="1357" w:type="dxa"/>
                </w:tcPr>
                <w:p w14:paraId="0F85DAE8" w14:textId="77777777" w:rsidR="0006705A" w:rsidRDefault="0006705A" w:rsidP="0006705A"/>
              </w:tc>
              <w:tc>
                <w:tcPr>
                  <w:tcW w:w="1315" w:type="dxa"/>
                </w:tcPr>
                <w:p w14:paraId="1D2BB765" w14:textId="77777777" w:rsidR="0006705A" w:rsidRDefault="0006705A" w:rsidP="0006705A"/>
              </w:tc>
              <w:tc>
                <w:tcPr>
                  <w:tcW w:w="3924" w:type="dxa"/>
                </w:tcPr>
                <w:p w14:paraId="3127719D" w14:textId="77777777" w:rsidR="0006705A" w:rsidRDefault="0006705A" w:rsidP="0006705A"/>
              </w:tc>
            </w:tr>
            <w:tr w:rsidR="0006705A" w14:paraId="080CFF52" w14:textId="77777777" w:rsidTr="00D04113">
              <w:trPr>
                <w:jc w:val="center"/>
              </w:trPr>
              <w:tc>
                <w:tcPr>
                  <w:tcW w:w="1169" w:type="dxa"/>
                </w:tcPr>
                <w:p w14:paraId="5FCE214B" w14:textId="77777777" w:rsidR="0006705A" w:rsidRDefault="0006705A" w:rsidP="0006705A"/>
              </w:tc>
              <w:tc>
                <w:tcPr>
                  <w:tcW w:w="1357" w:type="dxa"/>
                </w:tcPr>
                <w:p w14:paraId="01E0113E" w14:textId="77777777" w:rsidR="0006705A" w:rsidRDefault="0006705A" w:rsidP="0006705A"/>
              </w:tc>
              <w:tc>
                <w:tcPr>
                  <w:tcW w:w="1315" w:type="dxa"/>
                </w:tcPr>
                <w:p w14:paraId="0C022695" w14:textId="77777777" w:rsidR="0006705A" w:rsidRDefault="0006705A" w:rsidP="0006705A"/>
              </w:tc>
              <w:tc>
                <w:tcPr>
                  <w:tcW w:w="3924" w:type="dxa"/>
                </w:tcPr>
                <w:p w14:paraId="498ED84E" w14:textId="77777777" w:rsidR="0006705A" w:rsidRPr="005C49CE" w:rsidRDefault="0006705A" w:rsidP="0006705A"/>
              </w:tc>
            </w:tr>
          </w:tbl>
          <w:p w14:paraId="75ABB2EB" w14:textId="77777777" w:rsidR="00FE5235" w:rsidRDefault="00FE5235" w:rsidP="00D04113"/>
        </w:tc>
      </w:tr>
      <w:tr w:rsidR="00FE5235" w:rsidRPr="00452515" w14:paraId="35055F4A" w14:textId="77777777" w:rsidTr="00D04113">
        <w:tc>
          <w:tcPr>
            <w:tcW w:w="8008" w:type="dxa"/>
          </w:tcPr>
          <w:p w14:paraId="1820951E" w14:textId="77777777" w:rsidR="00FE5235" w:rsidRPr="00452515" w:rsidRDefault="00FE5235" w:rsidP="00D04113">
            <w:r w:rsidRPr="00E97505">
              <w:rPr>
                <w:rStyle w:val="Strong"/>
              </w:rPr>
              <w:lastRenderedPageBreak/>
              <w:t>Stakeholder:</w:t>
            </w:r>
            <w:r w:rsidRPr="00452515">
              <w:t xml:space="preserve"> </w:t>
            </w:r>
            <w:r>
              <w:t>User with privilege</w:t>
            </w:r>
          </w:p>
        </w:tc>
      </w:tr>
      <w:tr w:rsidR="00FE5235" w:rsidRPr="00B05CAC" w14:paraId="481EC3D1" w14:textId="77777777" w:rsidTr="00D04113">
        <w:tc>
          <w:tcPr>
            <w:tcW w:w="8008" w:type="dxa"/>
          </w:tcPr>
          <w:p w14:paraId="2A2566FC" w14:textId="77777777" w:rsidR="00FE5235" w:rsidRPr="00E97505" w:rsidRDefault="00FE5235" w:rsidP="00D04113">
            <w:pPr>
              <w:rPr>
                <w:rStyle w:val="Strong"/>
              </w:rPr>
            </w:pPr>
            <w:r w:rsidRPr="00E97505">
              <w:rPr>
                <w:rStyle w:val="Strong"/>
              </w:rPr>
              <w:t xml:space="preserve">Pre-Condition: </w:t>
            </w:r>
          </w:p>
          <w:p w14:paraId="77ECA7DC" w14:textId="77777777" w:rsidR="00FE5235" w:rsidRDefault="00FE5235" w:rsidP="00D04113">
            <w:pPr>
              <w:rPr>
                <w:rFonts w:ascii="Arial" w:hAnsi="Arial" w:cs="Arial"/>
                <w:sz w:val="20"/>
                <w:szCs w:val="20"/>
              </w:rPr>
            </w:pPr>
            <w:r>
              <w:t>The user goes to the page</w:t>
            </w:r>
            <w:r w:rsidRPr="00DD3CB0">
              <w:rPr>
                <w:rFonts w:ascii="Arial" w:hAnsi="Arial" w:cs="Arial"/>
                <w:sz w:val="20"/>
                <w:szCs w:val="20"/>
              </w:rPr>
              <w:t xml:space="preserve"> </w:t>
            </w:r>
          </w:p>
          <w:p w14:paraId="4CF0ACB7" w14:textId="3F03E1C0" w:rsidR="00FE5235" w:rsidRPr="00B05CAC" w:rsidRDefault="00FE5235" w:rsidP="00D04113">
            <w:pPr>
              <w:rPr>
                <w:rFonts w:ascii="Arial" w:hAnsi="Arial" w:cs="Arial"/>
                <w:sz w:val="20"/>
                <w:szCs w:val="20"/>
              </w:rPr>
            </w:pPr>
          </w:p>
        </w:tc>
      </w:tr>
      <w:tr w:rsidR="00FE5235" w:rsidRPr="00C11AA9" w14:paraId="0968FABE" w14:textId="77777777" w:rsidTr="00D04113">
        <w:tc>
          <w:tcPr>
            <w:tcW w:w="8008" w:type="dxa"/>
          </w:tcPr>
          <w:p w14:paraId="2B886259" w14:textId="77777777" w:rsidR="0072662C" w:rsidRDefault="00FE5235" w:rsidP="0072662C">
            <w:pPr>
              <w:rPr>
                <w:rStyle w:val="Strong"/>
              </w:rPr>
            </w:pPr>
            <w:r w:rsidRPr="00E97505">
              <w:rPr>
                <w:rStyle w:val="Strong"/>
                <w:rFonts w:hint="eastAsia"/>
              </w:rPr>
              <w:t>Main Scenario:</w:t>
            </w:r>
          </w:p>
          <w:p w14:paraId="0AC38243" w14:textId="2A9B86A0" w:rsidR="00836F4E" w:rsidRPr="0072662C" w:rsidRDefault="00836F4E" w:rsidP="0072662C">
            <w:pPr>
              <w:rPr>
                <w:rFonts w:ascii="Arial" w:hAnsi="Arial" w:cs="Arial"/>
                <w:sz w:val="22"/>
              </w:rPr>
            </w:pPr>
            <w:ins w:id="4537" w:author="Bonnie Yang" w:date="2023-11-10T19:48:00Z">
              <w:r>
                <w:t xml:space="preserve"> </w:t>
              </w:r>
            </w:ins>
          </w:p>
        </w:tc>
      </w:tr>
      <w:tr w:rsidR="00FE5235" w:rsidRPr="00452515" w14:paraId="14B89298" w14:textId="77777777" w:rsidTr="00D04113">
        <w:tc>
          <w:tcPr>
            <w:tcW w:w="8008" w:type="dxa"/>
          </w:tcPr>
          <w:p w14:paraId="1B67F98E" w14:textId="77777777" w:rsidR="00FE5235" w:rsidRDefault="00FE5235" w:rsidP="00D04113">
            <w:r w:rsidRPr="00452515">
              <w:t>Extend Scenario:</w:t>
            </w:r>
          </w:p>
          <w:p w14:paraId="7EDD8EB4" w14:textId="77777777" w:rsidR="00FE5235" w:rsidRPr="00452515" w:rsidRDefault="00FE5235" w:rsidP="00D04113"/>
        </w:tc>
      </w:tr>
      <w:tr w:rsidR="00FE5235" w:rsidRPr="00452515" w14:paraId="5A71BB92" w14:textId="77777777" w:rsidTr="00D04113">
        <w:tc>
          <w:tcPr>
            <w:tcW w:w="8008" w:type="dxa"/>
          </w:tcPr>
          <w:p w14:paraId="07DC86CC" w14:textId="77777777" w:rsidR="00FE5235" w:rsidRDefault="00FE5235" w:rsidP="00D04113">
            <w:r w:rsidRPr="00452515">
              <w:t>Exception Scenario:</w:t>
            </w:r>
          </w:p>
          <w:p w14:paraId="322BEEB7" w14:textId="77777777" w:rsidR="00FE5235" w:rsidRPr="00452515" w:rsidRDefault="00FE5235" w:rsidP="00D04113"/>
        </w:tc>
      </w:tr>
      <w:tr w:rsidR="00FE5235" w:rsidRPr="00452515" w14:paraId="1D97D05A" w14:textId="77777777" w:rsidTr="00D04113">
        <w:tc>
          <w:tcPr>
            <w:tcW w:w="8008" w:type="dxa"/>
          </w:tcPr>
          <w:p w14:paraId="5835A8C1" w14:textId="77777777" w:rsidR="00FE5235" w:rsidRPr="00452515" w:rsidRDefault="00FE5235" w:rsidP="00D04113">
            <w:r w:rsidRPr="00452515">
              <w:t>Notes:</w:t>
            </w:r>
          </w:p>
        </w:tc>
      </w:tr>
      <w:tr w:rsidR="00FE5235" w:rsidRPr="00452515" w14:paraId="5AEBA1F4" w14:textId="77777777" w:rsidTr="00D04113">
        <w:tc>
          <w:tcPr>
            <w:tcW w:w="8008" w:type="dxa"/>
          </w:tcPr>
          <w:p w14:paraId="6420D72C" w14:textId="77777777" w:rsidR="00FE5235" w:rsidRPr="00452515" w:rsidRDefault="00FE5235" w:rsidP="00D04113">
            <w:r w:rsidRPr="00452515">
              <w:t>Q/A:</w:t>
            </w:r>
          </w:p>
        </w:tc>
      </w:tr>
    </w:tbl>
    <w:p w14:paraId="02003E33" w14:textId="77777777" w:rsidR="00AB31A3" w:rsidRDefault="00AB31A3" w:rsidP="00571AC4">
      <w:pPr>
        <w:rPr>
          <w:ins w:id="4538" w:author="Bonnie Yang" w:date="2023-07-31T14:13:00Z"/>
        </w:rPr>
      </w:pPr>
    </w:p>
    <w:p w14:paraId="70415953" w14:textId="3D2D467D" w:rsidR="007332AE" w:rsidRDefault="002166A5" w:rsidP="007332AE">
      <w:pPr>
        <w:pStyle w:val="Heading2"/>
      </w:pPr>
      <w:r>
        <w:rPr>
          <w:rFonts w:hint="eastAsia"/>
        </w:rPr>
        <w:t>Tran-</w:t>
      </w:r>
      <w:r w:rsidR="007332AE">
        <w:rPr>
          <w:rFonts w:hint="eastAsia"/>
        </w:rPr>
        <w:t>M</w:t>
      </w:r>
      <w:r w:rsidR="007332AE">
        <w:t xml:space="preserve">S 15-08 </w:t>
      </w:r>
      <w:bookmarkStart w:id="4539" w:name="OLE_LINK7"/>
      <w:r w:rsidR="007332AE">
        <w:t>Recipe Components Card</w:t>
      </w:r>
      <w:bookmarkEnd w:id="4539"/>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28"/>
      </w:tblGrid>
      <w:tr w:rsidR="007332AE" w:rsidRPr="00452515" w14:paraId="59616C56" w14:textId="77777777" w:rsidTr="002166A5">
        <w:tc>
          <w:tcPr>
            <w:tcW w:w="8008" w:type="dxa"/>
          </w:tcPr>
          <w:p w14:paraId="18358CA6" w14:textId="7F9238C8" w:rsidR="007332AE" w:rsidRPr="00E97505" w:rsidRDefault="007332AE" w:rsidP="00722874">
            <w:pPr>
              <w:rPr>
                <w:rStyle w:val="Strong"/>
              </w:rPr>
            </w:pPr>
            <w:r w:rsidRPr="00B05CAC">
              <w:rPr>
                <w:rStyle w:val="Strong"/>
              </w:rPr>
              <w:t>MS</w:t>
            </w:r>
            <w:r w:rsidRPr="007332AE">
              <w:rPr>
                <w:rStyle w:val="Strong"/>
              </w:rPr>
              <w:t>15-0</w:t>
            </w:r>
            <w:r>
              <w:rPr>
                <w:rStyle w:val="Strong"/>
              </w:rPr>
              <w:t>8 Recipe Components Card</w:t>
            </w:r>
          </w:p>
        </w:tc>
      </w:tr>
      <w:tr w:rsidR="007332AE" w:rsidRPr="00452515" w14:paraId="2EBBFB56" w14:textId="77777777" w:rsidTr="002166A5">
        <w:tc>
          <w:tcPr>
            <w:tcW w:w="8008" w:type="dxa"/>
          </w:tcPr>
          <w:p w14:paraId="0985FA49" w14:textId="77777777" w:rsidR="007332AE" w:rsidRPr="00E97505" w:rsidRDefault="007332AE" w:rsidP="00722874">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7332AE" w14:paraId="273F91D7" w14:textId="77777777" w:rsidTr="00722874">
              <w:trPr>
                <w:jc w:val="center"/>
              </w:trPr>
              <w:tc>
                <w:tcPr>
                  <w:tcW w:w="1169" w:type="dxa"/>
                </w:tcPr>
                <w:p w14:paraId="73DF6A3B" w14:textId="77777777" w:rsidR="007332AE" w:rsidRPr="007A35F7" w:rsidRDefault="007332AE" w:rsidP="00722874">
                  <w:pPr>
                    <w:rPr>
                      <w:rFonts w:ascii="Arial" w:hAnsi="Arial" w:cs="Arial"/>
                    </w:rPr>
                  </w:pPr>
                  <w:r w:rsidRPr="007A35F7">
                    <w:rPr>
                      <w:rFonts w:ascii="Arial" w:hAnsi="Arial" w:cs="Arial"/>
                    </w:rPr>
                    <w:t>Version</w:t>
                  </w:r>
                </w:p>
              </w:tc>
              <w:tc>
                <w:tcPr>
                  <w:tcW w:w="1357" w:type="dxa"/>
                </w:tcPr>
                <w:p w14:paraId="5CFB3D9C" w14:textId="77777777" w:rsidR="007332AE" w:rsidRPr="007A35F7" w:rsidRDefault="007332AE" w:rsidP="00722874">
                  <w:pPr>
                    <w:rPr>
                      <w:rFonts w:ascii="Arial" w:hAnsi="Arial" w:cs="Arial"/>
                    </w:rPr>
                  </w:pPr>
                  <w:r w:rsidRPr="007A35F7">
                    <w:rPr>
                      <w:rFonts w:ascii="Arial" w:hAnsi="Arial" w:cs="Arial"/>
                    </w:rPr>
                    <w:t>Date</w:t>
                  </w:r>
                </w:p>
              </w:tc>
              <w:tc>
                <w:tcPr>
                  <w:tcW w:w="1315" w:type="dxa"/>
                </w:tcPr>
                <w:p w14:paraId="2D778455" w14:textId="77777777" w:rsidR="007332AE" w:rsidRPr="007A35F7" w:rsidRDefault="007332AE" w:rsidP="00722874">
                  <w:pPr>
                    <w:rPr>
                      <w:rFonts w:ascii="Arial" w:hAnsi="Arial" w:cs="Arial"/>
                    </w:rPr>
                  </w:pPr>
                  <w:r w:rsidRPr="007A35F7">
                    <w:rPr>
                      <w:rFonts w:ascii="Arial" w:hAnsi="Arial" w:cs="Arial"/>
                    </w:rPr>
                    <w:t>Updated By</w:t>
                  </w:r>
                </w:p>
              </w:tc>
              <w:tc>
                <w:tcPr>
                  <w:tcW w:w="3924" w:type="dxa"/>
                </w:tcPr>
                <w:p w14:paraId="5D1C719E" w14:textId="77777777" w:rsidR="007332AE" w:rsidRPr="007A35F7" w:rsidRDefault="007332AE" w:rsidP="00722874">
                  <w:pPr>
                    <w:rPr>
                      <w:rFonts w:ascii="Arial" w:hAnsi="Arial" w:cs="Arial"/>
                    </w:rPr>
                  </w:pPr>
                  <w:r w:rsidRPr="007A35F7">
                    <w:rPr>
                      <w:rFonts w:ascii="Arial" w:hAnsi="Arial" w:cs="Arial"/>
                    </w:rPr>
                    <w:t>Description</w:t>
                  </w:r>
                </w:p>
              </w:tc>
            </w:tr>
            <w:tr w:rsidR="007332AE" w14:paraId="15C2A079" w14:textId="77777777" w:rsidTr="00722874">
              <w:trPr>
                <w:jc w:val="center"/>
              </w:trPr>
              <w:tc>
                <w:tcPr>
                  <w:tcW w:w="1169" w:type="dxa"/>
                </w:tcPr>
                <w:p w14:paraId="4CCABDF8" w14:textId="77777777" w:rsidR="007332AE" w:rsidRPr="007A35F7" w:rsidRDefault="007332AE" w:rsidP="00722874">
                  <w:pPr>
                    <w:rPr>
                      <w:rFonts w:ascii="Arial" w:hAnsi="Arial" w:cs="Arial"/>
                    </w:rPr>
                  </w:pPr>
                  <w:bookmarkStart w:id="4540" w:name="_Hlk207283612"/>
                  <w:r w:rsidRPr="007A35F7">
                    <w:rPr>
                      <w:rFonts w:ascii="Arial" w:hAnsi="Arial" w:cs="Arial"/>
                    </w:rPr>
                    <w:t>1.0</w:t>
                  </w:r>
                </w:p>
              </w:tc>
              <w:tc>
                <w:tcPr>
                  <w:tcW w:w="1357" w:type="dxa"/>
                </w:tcPr>
                <w:p w14:paraId="18E6BD45" w14:textId="77777777" w:rsidR="007332AE" w:rsidRPr="007A35F7" w:rsidRDefault="007332AE" w:rsidP="00722874">
                  <w:pPr>
                    <w:rPr>
                      <w:rFonts w:ascii="Arial" w:hAnsi="Arial" w:cs="Arial"/>
                    </w:rPr>
                  </w:pPr>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1</w:t>
                  </w:r>
                  <w:r w:rsidRPr="007332AE">
                    <w:rPr>
                      <w:rFonts w:ascii="Arial" w:hAnsi="Arial" w:cs="Arial"/>
                    </w:rPr>
                    <w:t>1</w:t>
                  </w:r>
                  <w:r w:rsidRPr="007A35F7">
                    <w:rPr>
                      <w:rFonts w:ascii="Arial" w:hAnsi="Arial" w:cs="Arial"/>
                    </w:rPr>
                    <w:t>.</w:t>
                  </w:r>
                  <w:r>
                    <w:rPr>
                      <w:rFonts w:ascii="Arial" w:hAnsi="Arial" w:cs="Arial"/>
                    </w:rPr>
                    <w:t>2</w:t>
                  </w:r>
                  <w:r w:rsidRPr="007332AE">
                    <w:rPr>
                      <w:rFonts w:ascii="Arial" w:hAnsi="Arial" w:cs="Arial"/>
                    </w:rPr>
                    <w:t>1</w:t>
                  </w:r>
                </w:p>
              </w:tc>
              <w:tc>
                <w:tcPr>
                  <w:tcW w:w="1315" w:type="dxa"/>
                </w:tcPr>
                <w:p w14:paraId="66F7C24D" w14:textId="77777777" w:rsidR="007332AE" w:rsidRPr="007A35F7" w:rsidRDefault="007332AE" w:rsidP="00722874">
                  <w:pPr>
                    <w:rPr>
                      <w:rFonts w:ascii="Arial" w:hAnsi="Arial" w:cs="Arial"/>
                    </w:rPr>
                  </w:pPr>
                  <w:r w:rsidRPr="007A35F7">
                    <w:rPr>
                      <w:rFonts w:ascii="Arial" w:hAnsi="Arial" w:cs="Arial"/>
                    </w:rPr>
                    <w:t>Bonnie</w:t>
                  </w:r>
                </w:p>
              </w:tc>
              <w:tc>
                <w:tcPr>
                  <w:tcW w:w="3924" w:type="dxa"/>
                </w:tcPr>
                <w:p w14:paraId="49E5F3B1" w14:textId="77777777" w:rsidR="007332AE" w:rsidRPr="007A35F7" w:rsidRDefault="007332AE" w:rsidP="00722874">
                  <w:pPr>
                    <w:rPr>
                      <w:rFonts w:ascii="Arial" w:hAnsi="Arial" w:cs="Arial"/>
                    </w:rPr>
                  </w:pPr>
                  <w:r w:rsidRPr="007A35F7">
                    <w:rPr>
                      <w:rFonts w:ascii="Arial" w:hAnsi="Arial" w:cs="Arial"/>
                    </w:rPr>
                    <w:t>First version</w:t>
                  </w:r>
                </w:p>
              </w:tc>
            </w:tr>
            <w:bookmarkEnd w:id="4540"/>
            <w:tr w:rsidR="007332AE" w14:paraId="0839DEAA" w14:textId="77777777" w:rsidTr="00722874">
              <w:trPr>
                <w:jc w:val="center"/>
              </w:trPr>
              <w:tc>
                <w:tcPr>
                  <w:tcW w:w="1169" w:type="dxa"/>
                </w:tcPr>
                <w:p w14:paraId="66930D42" w14:textId="77777777" w:rsidR="007332AE" w:rsidRDefault="007332AE" w:rsidP="00722874"/>
              </w:tc>
              <w:tc>
                <w:tcPr>
                  <w:tcW w:w="1357" w:type="dxa"/>
                </w:tcPr>
                <w:p w14:paraId="32708BDF" w14:textId="77777777" w:rsidR="007332AE" w:rsidRDefault="007332AE" w:rsidP="00722874"/>
              </w:tc>
              <w:tc>
                <w:tcPr>
                  <w:tcW w:w="1315" w:type="dxa"/>
                </w:tcPr>
                <w:p w14:paraId="22B2BD42" w14:textId="77777777" w:rsidR="007332AE" w:rsidRDefault="007332AE" w:rsidP="00722874"/>
              </w:tc>
              <w:tc>
                <w:tcPr>
                  <w:tcW w:w="3924" w:type="dxa"/>
                </w:tcPr>
                <w:p w14:paraId="3E135F40" w14:textId="77777777" w:rsidR="007332AE" w:rsidRDefault="007332AE" w:rsidP="00722874"/>
              </w:tc>
            </w:tr>
            <w:tr w:rsidR="007332AE" w14:paraId="66ACD2CB" w14:textId="77777777" w:rsidTr="00722874">
              <w:trPr>
                <w:jc w:val="center"/>
              </w:trPr>
              <w:tc>
                <w:tcPr>
                  <w:tcW w:w="1169" w:type="dxa"/>
                </w:tcPr>
                <w:p w14:paraId="2F1FCD04" w14:textId="77777777" w:rsidR="007332AE" w:rsidRDefault="007332AE" w:rsidP="00722874"/>
              </w:tc>
              <w:tc>
                <w:tcPr>
                  <w:tcW w:w="1357" w:type="dxa"/>
                </w:tcPr>
                <w:p w14:paraId="7208E133" w14:textId="77777777" w:rsidR="007332AE" w:rsidRDefault="007332AE" w:rsidP="00722874"/>
              </w:tc>
              <w:tc>
                <w:tcPr>
                  <w:tcW w:w="1315" w:type="dxa"/>
                </w:tcPr>
                <w:p w14:paraId="59B45E0F" w14:textId="77777777" w:rsidR="007332AE" w:rsidRDefault="007332AE" w:rsidP="00722874"/>
              </w:tc>
              <w:tc>
                <w:tcPr>
                  <w:tcW w:w="3924" w:type="dxa"/>
                </w:tcPr>
                <w:p w14:paraId="77893B17" w14:textId="77777777" w:rsidR="007332AE" w:rsidRDefault="007332AE" w:rsidP="00722874"/>
              </w:tc>
            </w:tr>
            <w:tr w:rsidR="007332AE" w14:paraId="55CFFC8F" w14:textId="77777777" w:rsidTr="00722874">
              <w:trPr>
                <w:jc w:val="center"/>
              </w:trPr>
              <w:tc>
                <w:tcPr>
                  <w:tcW w:w="1169" w:type="dxa"/>
                </w:tcPr>
                <w:p w14:paraId="0F1FB640" w14:textId="77777777" w:rsidR="007332AE" w:rsidRDefault="007332AE" w:rsidP="00722874"/>
              </w:tc>
              <w:tc>
                <w:tcPr>
                  <w:tcW w:w="1357" w:type="dxa"/>
                </w:tcPr>
                <w:p w14:paraId="4E9F7C6E" w14:textId="77777777" w:rsidR="007332AE" w:rsidRDefault="007332AE" w:rsidP="00722874"/>
              </w:tc>
              <w:tc>
                <w:tcPr>
                  <w:tcW w:w="1315" w:type="dxa"/>
                </w:tcPr>
                <w:p w14:paraId="5775773A" w14:textId="77777777" w:rsidR="007332AE" w:rsidRDefault="007332AE" w:rsidP="00722874"/>
              </w:tc>
              <w:tc>
                <w:tcPr>
                  <w:tcW w:w="3924" w:type="dxa"/>
                </w:tcPr>
                <w:p w14:paraId="506BE228" w14:textId="77777777" w:rsidR="007332AE" w:rsidRPr="00B66734" w:rsidRDefault="007332AE" w:rsidP="00722874"/>
              </w:tc>
            </w:tr>
            <w:tr w:rsidR="007332AE" w14:paraId="56C2B1D8" w14:textId="77777777" w:rsidTr="00722874">
              <w:trPr>
                <w:jc w:val="center"/>
              </w:trPr>
              <w:tc>
                <w:tcPr>
                  <w:tcW w:w="1169" w:type="dxa"/>
                </w:tcPr>
                <w:p w14:paraId="2718E699" w14:textId="77777777" w:rsidR="007332AE" w:rsidRDefault="007332AE" w:rsidP="00722874"/>
              </w:tc>
              <w:tc>
                <w:tcPr>
                  <w:tcW w:w="1357" w:type="dxa"/>
                </w:tcPr>
                <w:p w14:paraId="01533D99" w14:textId="77777777" w:rsidR="007332AE" w:rsidRDefault="007332AE" w:rsidP="00722874"/>
              </w:tc>
              <w:tc>
                <w:tcPr>
                  <w:tcW w:w="1315" w:type="dxa"/>
                </w:tcPr>
                <w:p w14:paraId="716ECB07" w14:textId="77777777" w:rsidR="007332AE" w:rsidRDefault="007332AE" w:rsidP="00722874"/>
              </w:tc>
              <w:tc>
                <w:tcPr>
                  <w:tcW w:w="3924" w:type="dxa"/>
                </w:tcPr>
                <w:p w14:paraId="426FD171" w14:textId="77777777" w:rsidR="007332AE" w:rsidRDefault="007332AE" w:rsidP="00722874"/>
              </w:tc>
            </w:tr>
            <w:tr w:rsidR="007332AE" w14:paraId="6C97AC22" w14:textId="77777777" w:rsidTr="00722874">
              <w:trPr>
                <w:jc w:val="center"/>
              </w:trPr>
              <w:tc>
                <w:tcPr>
                  <w:tcW w:w="1169" w:type="dxa"/>
                </w:tcPr>
                <w:p w14:paraId="062D847D" w14:textId="77777777" w:rsidR="007332AE" w:rsidRDefault="007332AE" w:rsidP="00722874"/>
              </w:tc>
              <w:tc>
                <w:tcPr>
                  <w:tcW w:w="1357" w:type="dxa"/>
                </w:tcPr>
                <w:p w14:paraId="1B405ACC" w14:textId="77777777" w:rsidR="007332AE" w:rsidRDefault="007332AE" w:rsidP="00722874"/>
              </w:tc>
              <w:tc>
                <w:tcPr>
                  <w:tcW w:w="1315" w:type="dxa"/>
                </w:tcPr>
                <w:p w14:paraId="0EE7FE1B" w14:textId="77777777" w:rsidR="007332AE" w:rsidRDefault="007332AE" w:rsidP="00722874"/>
              </w:tc>
              <w:tc>
                <w:tcPr>
                  <w:tcW w:w="3924" w:type="dxa"/>
                </w:tcPr>
                <w:p w14:paraId="750C1BE9" w14:textId="77777777" w:rsidR="007332AE" w:rsidRPr="005C49CE" w:rsidRDefault="007332AE" w:rsidP="00722874"/>
              </w:tc>
            </w:tr>
          </w:tbl>
          <w:p w14:paraId="11B3832C" w14:textId="77777777" w:rsidR="007332AE" w:rsidRDefault="007332AE" w:rsidP="00722874"/>
        </w:tc>
      </w:tr>
      <w:tr w:rsidR="007332AE" w:rsidRPr="00452515" w14:paraId="04E5CD3A" w14:textId="77777777" w:rsidTr="002166A5">
        <w:tc>
          <w:tcPr>
            <w:tcW w:w="8008" w:type="dxa"/>
          </w:tcPr>
          <w:p w14:paraId="7CA5EF99" w14:textId="77777777" w:rsidR="007332AE" w:rsidRPr="00452515" w:rsidRDefault="007332AE" w:rsidP="00722874">
            <w:r w:rsidRPr="00E97505">
              <w:rPr>
                <w:rStyle w:val="Strong"/>
              </w:rPr>
              <w:t>Stakeholder:</w:t>
            </w:r>
            <w:r w:rsidRPr="00452515">
              <w:t xml:space="preserve"> </w:t>
            </w:r>
            <w:r>
              <w:t>User with privilege</w:t>
            </w:r>
          </w:p>
        </w:tc>
      </w:tr>
      <w:tr w:rsidR="007332AE" w:rsidRPr="009A0B08" w14:paraId="760B4B89" w14:textId="77777777" w:rsidTr="002166A5">
        <w:tc>
          <w:tcPr>
            <w:tcW w:w="8008" w:type="dxa"/>
          </w:tcPr>
          <w:p w14:paraId="7EFEDB4B" w14:textId="77777777" w:rsidR="007332AE" w:rsidRDefault="007332AE" w:rsidP="00722874">
            <w:pPr>
              <w:rPr>
                <w:rStyle w:val="Strong"/>
                <w:lang w:val="fr-FR"/>
              </w:rPr>
            </w:pPr>
            <w:proofErr w:type="spellStart"/>
            <w:r w:rsidRPr="009A0B08">
              <w:rPr>
                <w:rStyle w:val="Strong"/>
                <w:lang w:val="fr-FR"/>
              </w:rPr>
              <w:t>Pre-Condition</w:t>
            </w:r>
            <w:proofErr w:type="spellEnd"/>
            <w:r w:rsidRPr="009A0B08">
              <w:rPr>
                <w:rStyle w:val="Strong"/>
                <w:lang w:val="fr-FR"/>
              </w:rPr>
              <w:t xml:space="preserve"> : </w:t>
            </w:r>
          </w:p>
          <w:p w14:paraId="122FD96A" w14:textId="77777777" w:rsidR="007332AE" w:rsidRPr="009A0B08" w:rsidRDefault="007332AE" w:rsidP="00722874">
            <w:pPr>
              <w:rPr>
                <w:rStyle w:val="Strong"/>
                <w:lang w:val="fr-FR"/>
              </w:rPr>
            </w:pPr>
          </w:p>
          <w:p w14:paraId="50B47313" w14:textId="77777777" w:rsidR="007332AE" w:rsidRDefault="007332AE" w:rsidP="00722874">
            <w:pPr>
              <w:rPr>
                <w:rStyle w:val="Strong"/>
                <w:lang w:val="fr-FR"/>
              </w:rPr>
            </w:pPr>
            <w:bookmarkStart w:id="4541" w:name="OLE_LINK12"/>
            <w:proofErr w:type="gramStart"/>
            <w:r w:rsidRPr="009A0B08">
              <w:rPr>
                <w:rStyle w:val="Strong"/>
                <w:lang w:val="fr-FR"/>
              </w:rPr>
              <w:t>PRD:</w:t>
            </w:r>
            <w:proofErr w:type="gramEnd"/>
            <w:r w:rsidRPr="009A0B08">
              <w:rPr>
                <w:rStyle w:val="Strong"/>
                <w:lang w:val="fr-FR"/>
              </w:rPr>
              <w:t xml:space="preserve"> </w:t>
            </w:r>
            <w:r w:rsidRPr="007332AE">
              <w:rPr>
                <w:rStyle w:val="Strong"/>
                <w:lang w:val="fr-FR"/>
              </w:rPr>
              <w:t>MD-9698</w:t>
            </w:r>
          </w:p>
          <w:p w14:paraId="35AF8941" w14:textId="77777777" w:rsidR="007332AE" w:rsidRDefault="007332AE" w:rsidP="00722874">
            <w:pPr>
              <w:rPr>
                <w:rStyle w:val="Strong"/>
                <w:lang w:val="fr-FR"/>
              </w:rPr>
            </w:pPr>
            <w:r w:rsidRPr="007332AE">
              <w:rPr>
                <w:rStyle w:val="Strong"/>
                <w:lang w:val="fr-FR"/>
              </w:rPr>
              <w:t>https://wonder.atlassian.net/l/cp/QTAXxzjK</w:t>
            </w:r>
          </w:p>
          <w:p w14:paraId="2A3144ED" w14:textId="77777777" w:rsidR="007332AE" w:rsidRPr="009A0B08" w:rsidRDefault="007332AE" w:rsidP="00722874">
            <w:pPr>
              <w:rPr>
                <w:rStyle w:val="Strong"/>
                <w:lang w:val="fr-FR"/>
              </w:rPr>
            </w:pPr>
          </w:p>
          <w:p w14:paraId="3F2E086C" w14:textId="77777777" w:rsidR="007332AE" w:rsidRDefault="007332AE" w:rsidP="00722874">
            <w:pPr>
              <w:rPr>
                <w:rFonts w:ascii="Arial" w:hAnsi="Arial" w:cs="Arial"/>
                <w:sz w:val="20"/>
                <w:szCs w:val="20"/>
                <w:lang w:val="pt-BR"/>
              </w:rPr>
            </w:pPr>
            <w:r w:rsidRPr="00D329EE">
              <w:rPr>
                <w:rFonts w:ascii="Arial" w:hAnsi="Arial" w:cs="Arial" w:hint="eastAsia"/>
                <w:sz w:val="20"/>
                <w:szCs w:val="20"/>
                <w:lang w:val="pt-BR"/>
              </w:rPr>
              <w:t>F</w:t>
            </w:r>
            <w:r w:rsidRPr="00D329EE">
              <w:rPr>
                <w:rFonts w:ascii="Arial" w:hAnsi="Arial" w:cs="Arial"/>
                <w:sz w:val="20"/>
                <w:szCs w:val="20"/>
                <w:lang w:val="pt-BR"/>
              </w:rPr>
              <w:t xml:space="preserve">igma: </w:t>
            </w:r>
            <w:r w:rsidRPr="007332AE">
              <w:rPr>
                <w:rFonts w:ascii="Arial" w:hAnsi="Arial" w:cs="Arial"/>
                <w:sz w:val="20"/>
                <w:szCs w:val="20"/>
                <w:lang w:val="pt-BR"/>
              </w:rPr>
              <w:t>https://www.figma.com/file/D9QUMUVZMB2Fm1hD5kbpy7/branch/0NyJckIGzFgZdqvN5DzNau/CBL-1%3A-Items?type=design&amp;node-id=2580-102662&amp;mode=design&amp;t=pXUYDXLIHohd6QkU-0</w:t>
            </w:r>
          </w:p>
          <w:bookmarkEnd w:id="4541"/>
          <w:p w14:paraId="6405E648" w14:textId="77777777" w:rsidR="007332AE" w:rsidRPr="007332AE" w:rsidRDefault="007332AE" w:rsidP="00722874">
            <w:pPr>
              <w:rPr>
                <w:rFonts w:ascii="Arial" w:hAnsi="Arial" w:cs="Arial"/>
                <w:sz w:val="20"/>
                <w:szCs w:val="20"/>
                <w:lang w:val="pt-BR"/>
              </w:rPr>
            </w:pPr>
          </w:p>
          <w:p w14:paraId="51604A32" w14:textId="77777777" w:rsidR="007332AE" w:rsidRPr="00D329EE" w:rsidRDefault="007332AE" w:rsidP="00722874">
            <w:pPr>
              <w:rPr>
                <w:rFonts w:ascii="Arial" w:hAnsi="Arial" w:cs="Arial"/>
                <w:sz w:val="20"/>
                <w:szCs w:val="20"/>
                <w:lang w:val="pt-BR"/>
              </w:rPr>
            </w:pPr>
          </w:p>
        </w:tc>
      </w:tr>
      <w:tr w:rsidR="007332AE" w:rsidRPr="00452515" w14:paraId="6BD463AE" w14:textId="77777777" w:rsidTr="002166A5">
        <w:tc>
          <w:tcPr>
            <w:tcW w:w="8008" w:type="dxa"/>
          </w:tcPr>
          <w:p w14:paraId="2A5DABC6" w14:textId="77777777" w:rsidR="007332AE" w:rsidRPr="00D97083" w:rsidRDefault="007332AE" w:rsidP="00722874">
            <w:pPr>
              <w:rPr>
                <w:b/>
                <w:bCs/>
              </w:rPr>
            </w:pPr>
            <w:r w:rsidRPr="00D97083">
              <w:rPr>
                <w:rFonts w:hint="eastAsia"/>
                <w:b/>
                <w:bCs/>
              </w:rPr>
              <w:t>Main Scenario:</w:t>
            </w:r>
          </w:p>
          <w:p w14:paraId="324E23BF" w14:textId="7B44F791" w:rsidR="007332AE" w:rsidRDefault="002166A5" w:rsidP="00722874">
            <w:r w:rsidRPr="002166A5">
              <w:t>https://wonder.atlassian.net/wiki/x/5AAf_w</w:t>
            </w:r>
          </w:p>
          <w:p w14:paraId="7ABE2668" w14:textId="77777777" w:rsidR="007332AE" w:rsidRPr="00BD54DC" w:rsidRDefault="007332AE" w:rsidP="00722874"/>
        </w:tc>
      </w:tr>
      <w:tr w:rsidR="007332AE" w:rsidRPr="00452515" w14:paraId="793C1878" w14:textId="77777777" w:rsidTr="002166A5">
        <w:tc>
          <w:tcPr>
            <w:tcW w:w="8008" w:type="dxa"/>
          </w:tcPr>
          <w:p w14:paraId="4E010CCF" w14:textId="77777777" w:rsidR="007332AE" w:rsidRDefault="007332AE" w:rsidP="00722874">
            <w:r w:rsidRPr="00452515">
              <w:t>Extend Scenario:</w:t>
            </w:r>
          </w:p>
          <w:p w14:paraId="1955521E" w14:textId="77777777" w:rsidR="007332AE" w:rsidRPr="00452515" w:rsidRDefault="007332AE" w:rsidP="00722874"/>
        </w:tc>
      </w:tr>
      <w:tr w:rsidR="007332AE" w:rsidRPr="00452515" w14:paraId="69708562" w14:textId="77777777" w:rsidTr="002166A5">
        <w:tc>
          <w:tcPr>
            <w:tcW w:w="8008" w:type="dxa"/>
          </w:tcPr>
          <w:p w14:paraId="1183B00E" w14:textId="77777777" w:rsidR="007332AE" w:rsidRDefault="007332AE" w:rsidP="00722874">
            <w:r w:rsidRPr="00452515">
              <w:t>Exception Scenario:</w:t>
            </w:r>
          </w:p>
          <w:p w14:paraId="0405B154" w14:textId="77777777" w:rsidR="007332AE" w:rsidRPr="00452515" w:rsidRDefault="007332AE" w:rsidP="00722874"/>
        </w:tc>
      </w:tr>
      <w:tr w:rsidR="007332AE" w:rsidRPr="00452515" w14:paraId="21936C00" w14:textId="77777777" w:rsidTr="002166A5">
        <w:tc>
          <w:tcPr>
            <w:tcW w:w="8008" w:type="dxa"/>
          </w:tcPr>
          <w:p w14:paraId="1CB9DE57" w14:textId="77777777" w:rsidR="007332AE" w:rsidRPr="00452515" w:rsidRDefault="007332AE" w:rsidP="00722874">
            <w:r w:rsidRPr="00452515">
              <w:lastRenderedPageBreak/>
              <w:t>Notes:</w:t>
            </w:r>
          </w:p>
        </w:tc>
      </w:tr>
      <w:tr w:rsidR="007332AE" w:rsidRPr="00452515" w14:paraId="1B1A125B" w14:textId="77777777" w:rsidTr="002166A5">
        <w:tc>
          <w:tcPr>
            <w:tcW w:w="8008" w:type="dxa"/>
          </w:tcPr>
          <w:p w14:paraId="2FA2FEEA" w14:textId="77777777" w:rsidR="007332AE" w:rsidRPr="00452515" w:rsidRDefault="007332AE" w:rsidP="00722874">
            <w:r w:rsidRPr="00452515">
              <w:t>Q/A:</w:t>
            </w:r>
          </w:p>
        </w:tc>
      </w:tr>
    </w:tbl>
    <w:p w14:paraId="038BBF58" w14:textId="77777777" w:rsidR="007332AE" w:rsidRDefault="007332AE" w:rsidP="007332AE"/>
    <w:p w14:paraId="3FCB4268" w14:textId="77777777" w:rsidR="007332AE" w:rsidRDefault="007332AE" w:rsidP="007332AE"/>
    <w:p w14:paraId="119166F2" w14:textId="77777777" w:rsidR="007332AE" w:rsidRPr="007332AE" w:rsidRDefault="007332AE" w:rsidP="007332AE"/>
    <w:p w14:paraId="46C27985" w14:textId="5D9687AC" w:rsidR="00985580" w:rsidRPr="00985580" w:rsidRDefault="00091CA0" w:rsidP="007D1E94">
      <w:pPr>
        <w:pStyle w:val="Heading2"/>
        <w:rPr>
          <w:ins w:id="4542" w:author="Bonnie Yang" w:date="2023-07-31T14:13:00Z"/>
        </w:rPr>
      </w:pPr>
      <w:r>
        <w:rPr>
          <w:rFonts w:hint="eastAsia"/>
        </w:rPr>
        <w:t>Tran-</w:t>
      </w:r>
      <w:r w:rsidR="007332AE">
        <w:rPr>
          <w:rFonts w:hint="eastAsia"/>
        </w:rPr>
        <w:t>M</w:t>
      </w:r>
      <w:r w:rsidR="007332AE">
        <w:t>S 15-09 Create/Edit Recipe’s Component</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28"/>
      </w:tblGrid>
      <w:tr w:rsidR="007332AE" w:rsidRPr="00452515" w14:paraId="44FB100F" w14:textId="77777777" w:rsidTr="00091CA0">
        <w:tc>
          <w:tcPr>
            <w:tcW w:w="8008" w:type="dxa"/>
          </w:tcPr>
          <w:p w14:paraId="0007C41C" w14:textId="5EAEB392" w:rsidR="007332AE" w:rsidRPr="00E97505" w:rsidRDefault="007332AE" w:rsidP="00722874">
            <w:pPr>
              <w:rPr>
                <w:rStyle w:val="Strong"/>
              </w:rPr>
            </w:pPr>
            <w:r w:rsidRPr="00B05CAC">
              <w:rPr>
                <w:rStyle w:val="Strong"/>
              </w:rPr>
              <w:t>MS</w:t>
            </w:r>
            <w:r w:rsidRPr="007332AE">
              <w:rPr>
                <w:rStyle w:val="Strong"/>
              </w:rPr>
              <w:t>15-0</w:t>
            </w:r>
            <w:r>
              <w:rPr>
                <w:rStyle w:val="Strong"/>
              </w:rPr>
              <w:t>9</w:t>
            </w:r>
            <w:r w:rsidRPr="007332AE">
              <w:rPr>
                <w:rStyle w:val="Strong"/>
              </w:rPr>
              <w:t xml:space="preserve"> Create/Edit Recipe’s Component</w:t>
            </w:r>
          </w:p>
        </w:tc>
      </w:tr>
      <w:tr w:rsidR="007332AE" w:rsidRPr="00452515" w14:paraId="738CE4CF" w14:textId="77777777" w:rsidTr="00091CA0">
        <w:tc>
          <w:tcPr>
            <w:tcW w:w="8008" w:type="dxa"/>
          </w:tcPr>
          <w:p w14:paraId="6EA3D787" w14:textId="77777777" w:rsidR="007332AE" w:rsidRPr="00E97505" w:rsidRDefault="007332AE" w:rsidP="00722874">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7332AE" w14:paraId="37B2C30C" w14:textId="77777777" w:rsidTr="00722874">
              <w:trPr>
                <w:jc w:val="center"/>
              </w:trPr>
              <w:tc>
                <w:tcPr>
                  <w:tcW w:w="1169" w:type="dxa"/>
                </w:tcPr>
                <w:p w14:paraId="1E9059D8" w14:textId="77777777" w:rsidR="007332AE" w:rsidRPr="007A35F7" w:rsidRDefault="007332AE" w:rsidP="00722874">
                  <w:pPr>
                    <w:rPr>
                      <w:rFonts w:ascii="Arial" w:hAnsi="Arial" w:cs="Arial"/>
                    </w:rPr>
                  </w:pPr>
                  <w:r w:rsidRPr="007A35F7">
                    <w:rPr>
                      <w:rFonts w:ascii="Arial" w:hAnsi="Arial" w:cs="Arial"/>
                    </w:rPr>
                    <w:t>Version</w:t>
                  </w:r>
                </w:p>
              </w:tc>
              <w:tc>
                <w:tcPr>
                  <w:tcW w:w="1357" w:type="dxa"/>
                </w:tcPr>
                <w:p w14:paraId="22D37A6E" w14:textId="77777777" w:rsidR="007332AE" w:rsidRPr="007A35F7" w:rsidRDefault="007332AE" w:rsidP="00722874">
                  <w:pPr>
                    <w:rPr>
                      <w:rFonts w:ascii="Arial" w:hAnsi="Arial" w:cs="Arial"/>
                    </w:rPr>
                  </w:pPr>
                  <w:r w:rsidRPr="007A35F7">
                    <w:rPr>
                      <w:rFonts w:ascii="Arial" w:hAnsi="Arial" w:cs="Arial"/>
                    </w:rPr>
                    <w:t>Date</w:t>
                  </w:r>
                </w:p>
              </w:tc>
              <w:tc>
                <w:tcPr>
                  <w:tcW w:w="1315" w:type="dxa"/>
                </w:tcPr>
                <w:p w14:paraId="260C81F7" w14:textId="77777777" w:rsidR="007332AE" w:rsidRPr="007A35F7" w:rsidRDefault="007332AE" w:rsidP="00722874">
                  <w:pPr>
                    <w:rPr>
                      <w:rFonts w:ascii="Arial" w:hAnsi="Arial" w:cs="Arial"/>
                    </w:rPr>
                  </w:pPr>
                  <w:r w:rsidRPr="007A35F7">
                    <w:rPr>
                      <w:rFonts w:ascii="Arial" w:hAnsi="Arial" w:cs="Arial"/>
                    </w:rPr>
                    <w:t>Updated By</w:t>
                  </w:r>
                </w:p>
              </w:tc>
              <w:tc>
                <w:tcPr>
                  <w:tcW w:w="3924" w:type="dxa"/>
                </w:tcPr>
                <w:p w14:paraId="48E29674" w14:textId="77777777" w:rsidR="007332AE" w:rsidRPr="007A35F7" w:rsidRDefault="007332AE" w:rsidP="00722874">
                  <w:pPr>
                    <w:rPr>
                      <w:rFonts w:ascii="Arial" w:hAnsi="Arial" w:cs="Arial"/>
                    </w:rPr>
                  </w:pPr>
                  <w:r w:rsidRPr="007A35F7">
                    <w:rPr>
                      <w:rFonts w:ascii="Arial" w:hAnsi="Arial" w:cs="Arial"/>
                    </w:rPr>
                    <w:t>Description</w:t>
                  </w:r>
                </w:p>
              </w:tc>
            </w:tr>
            <w:tr w:rsidR="007332AE" w14:paraId="0A56160F" w14:textId="77777777" w:rsidTr="00722874">
              <w:trPr>
                <w:jc w:val="center"/>
              </w:trPr>
              <w:tc>
                <w:tcPr>
                  <w:tcW w:w="1169" w:type="dxa"/>
                </w:tcPr>
                <w:p w14:paraId="5FF17435" w14:textId="7520EF2A" w:rsidR="007332AE" w:rsidRPr="007A35F7" w:rsidRDefault="007332AE" w:rsidP="007332AE">
                  <w:pPr>
                    <w:rPr>
                      <w:rFonts w:ascii="Arial" w:hAnsi="Arial" w:cs="Arial"/>
                    </w:rPr>
                  </w:pPr>
                  <w:r w:rsidRPr="007A35F7">
                    <w:rPr>
                      <w:rFonts w:ascii="Arial" w:hAnsi="Arial" w:cs="Arial"/>
                    </w:rPr>
                    <w:t>1.0</w:t>
                  </w:r>
                </w:p>
              </w:tc>
              <w:tc>
                <w:tcPr>
                  <w:tcW w:w="1357" w:type="dxa"/>
                </w:tcPr>
                <w:p w14:paraId="4D03EEB8" w14:textId="0B8425E2" w:rsidR="007332AE" w:rsidRPr="007A35F7" w:rsidRDefault="007332AE" w:rsidP="007332AE">
                  <w:pPr>
                    <w:rPr>
                      <w:rFonts w:ascii="Arial" w:hAnsi="Arial" w:cs="Arial"/>
                    </w:rPr>
                  </w:pPr>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1</w:t>
                  </w:r>
                  <w:r w:rsidRPr="007332AE">
                    <w:rPr>
                      <w:rFonts w:ascii="Arial" w:hAnsi="Arial" w:cs="Arial"/>
                    </w:rPr>
                    <w:t>1</w:t>
                  </w:r>
                  <w:r w:rsidRPr="007A35F7">
                    <w:rPr>
                      <w:rFonts w:ascii="Arial" w:hAnsi="Arial" w:cs="Arial"/>
                    </w:rPr>
                    <w:t>.</w:t>
                  </w:r>
                  <w:r>
                    <w:rPr>
                      <w:rFonts w:ascii="Arial" w:hAnsi="Arial" w:cs="Arial"/>
                    </w:rPr>
                    <w:t>2</w:t>
                  </w:r>
                  <w:r w:rsidRPr="007332AE">
                    <w:rPr>
                      <w:rFonts w:ascii="Arial" w:hAnsi="Arial" w:cs="Arial"/>
                    </w:rPr>
                    <w:t>1</w:t>
                  </w:r>
                </w:p>
              </w:tc>
              <w:tc>
                <w:tcPr>
                  <w:tcW w:w="1315" w:type="dxa"/>
                </w:tcPr>
                <w:p w14:paraId="2AE9DE0A" w14:textId="67ADF9E2" w:rsidR="007332AE" w:rsidRPr="007A35F7" w:rsidRDefault="007332AE" w:rsidP="007332AE">
                  <w:pPr>
                    <w:rPr>
                      <w:rFonts w:ascii="Arial" w:hAnsi="Arial" w:cs="Arial"/>
                    </w:rPr>
                  </w:pPr>
                  <w:r w:rsidRPr="007A35F7">
                    <w:rPr>
                      <w:rFonts w:ascii="Arial" w:hAnsi="Arial" w:cs="Arial"/>
                    </w:rPr>
                    <w:t>Bonnie</w:t>
                  </w:r>
                </w:p>
              </w:tc>
              <w:tc>
                <w:tcPr>
                  <w:tcW w:w="3924" w:type="dxa"/>
                </w:tcPr>
                <w:p w14:paraId="68F7ED43" w14:textId="0DDFDBC3" w:rsidR="007332AE" w:rsidRPr="007A35F7" w:rsidRDefault="007332AE" w:rsidP="007332AE">
                  <w:pPr>
                    <w:rPr>
                      <w:rFonts w:ascii="Arial" w:hAnsi="Arial" w:cs="Arial"/>
                    </w:rPr>
                  </w:pPr>
                  <w:r w:rsidRPr="007A35F7">
                    <w:rPr>
                      <w:rFonts w:ascii="Arial" w:hAnsi="Arial" w:cs="Arial"/>
                    </w:rPr>
                    <w:t>First version</w:t>
                  </w:r>
                </w:p>
              </w:tc>
            </w:tr>
            <w:tr w:rsidR="009B15D5" w14:paraId="3CC7E588" w14:textId="77777777" w:rsidTr="00722874">
              <w:trPr>
                <w:jc w:val="center"/>
              </w:trPr>
              <w:tc>
                <w:tcPr>
                  <w:tcW w:w="1169" w:type="dxa"/>
                </w:tcPr>
                <w:p w14:paraId="2398F473" w14:textId="29BFE88C" w:rsidR="009B15D5" w:rsidRDefault="009B15D5" w:rsidP="009B15D5">
                  <w:ins w:id="4543" w:author="Bonnie Yang" w:date="2023-12-08T23:38:00Z">
                    <w:r w:rsidRPr="007A35F7">
                      <w:rPr>
                        <w:rFonts w:ascii="Arial" w:hAnsi="Arial" w:cs="Arial"/>
                      </w:rPr>
                      <w:t>1.</w:t>
                    </w:r>
                    <w:r>
                      <w:rPr>
                        <w:rFonts w:ascii="Arial" w:hAnsi="Arial" w:cs="Arial"/>
                      </w:rPr>
                      <w:t>1</w:t>
                    </w:r>
                  </w:ins>
                </w:p>
              </w:tc>
              <w:tc>
                <w:tcPr>
                  <w:tcW w:w="1357" w:type="dxa"/>
                </w:tcPr>
                <w:p w14:paraId="3DE69FB1" w14:textId="65C149DF" w:rsidR="009B15D5" w:rsidRDefault="009B15D5" w:rsidP="009B15D5">
                  <w:ins w:id="4544" w:author="Bonnie Yang" w:date="2023-12-08T23:38:00Z">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12</w:t>
                    </w:r>
                    <w:r w:rsidRPr="007A35F7">
                      <w:rPr>
                        <w:rFonts w:ascii="Arial" w:hAnsi="Arial" w:cs="Arial"/>
                      </w:rPr>
                      <w:t>.</w:t>
                    </w:r>
                    <w:r>
                      <w:rPr>
                        <w:rFonts w:ascii="Arial" w:hAnsi="Arial" w:cs="Arial"/>
                      </w:rPr>
                      <w:t>8</w:t>
                    </w:r>
                  </w:ins>
                </w:p>
              </w:tc>
              <w:tc>
                <w:tcPr>
                  <w:tcW w:w="1315" w:type="dxa"/>
                </w:tcPr>
                <w:p w14:paraId="538920D1" w14:textId="344CE67A" w:rsidR="009B15D5" w:rsidRDefault="009B15D5" w:rsidP="009B15D5">
                  <w:ins w:id="4545" w:author="Bonnie Yang" w:date="2023-12-08T23:38:00Z">
                    <w:r w:rsidRPr="007A35F7">
                      <w:rPr>
                        <w:rFonts w:ascii="Arial" w:hAnsi="Arial" w:cs="Arial"/>
                      </w:rPr>
                      <w:t>Bonnie</w:t>
                    </w:r>
                  </w:ins>
                </w:p>
              </w:tc>
              <w:tc>
                <w:tcPr>
                  <w:tcW w:w="3924" w:type="dxa"/>
                </w:tcPr>
                <w:p w14:paraId="4EBCD1C2" w14:textId="6FE05BEC" w:rsidR="009B15D5" w:rsidRDefault="009B15D5" w:rsidP="009B15D5">
                  <w:ins w:id="4546" w:author="Bonnie Yang" w:date="2023-12-08T23:38:00Z">
                    <w:r w:rsidRPr="009B15D5">
                      <w:t xml:space="preserve">Auto recommend/create preparation item to replace </w:t>
                    </w:r>
                    <w:proofErr w:type="spellStart"/>
                    <w:r w:rsidRPr="009B15D5">
                      <w:t>seleced</w:t>
                    </w:r>
                    <w:proofErr w:type="spellEnd"/>
                    <w:r w:rsidRPr="009B15D5">
                      <w:t xml:space="preserve"> ingredient item in input section</w:t>
                    </w:r>
                  </w:ins>
                </w:p>
              </w:tc>
            </w:tr>
            <w:tr w:rsidR="009B15D5" w14:paraId="45223ABE" w14:textId="77777777" w:rsidTr="00722874">
              <w:trPr>
                <w:jc w:val="center"/>
              </w:trPr>
              <w:tc>
                <w:tcPr>
                  <w:tcW w:w="1169" w:type="dxa"/>
                </w:tcPr>
                <w:p w14:paraId="5BBD5504" w14:textId="77777777" w:rsidR="009B15D5" w:rsidRDefault="009B15D5" w:rsidP="009B15D5"/>
              </w:tc>
              <w:tc>
                <w:tcPr>
                  <w:tcW w:w="1357" w:type="dxa"/>
                </w:tcPr>
                <w:p w14:paraId="097366A7" w14:textId="77777777" w:rsidR="009B15D5" w:rsidRDefault="009B15D5" w:rsidP="009B15D5"/>
              </w:tc>
              <w:tc>
                <w:tcPr>
                  <w:tcW w:w="1315" w:type="dxa"/>
                </w:tcPr>
                <w:p w14:paraId="2B35D33C" w14:textId="77777777" w:rsidR="009B15D5" w:rsidRDefault="009B15D5" w:rsidP="009B15D5"/>
              </w:tc>
              <w:tc>
                <w:tcPr>
                  <w:tcW w:w="3924" w:type="dxa"/>
                </w:tcPr>
                <w:p w14:paraId="4AF571F9" w14:textId="77777777" w:rsidR="009B15D5" w:rsidRDefault="009B15D5" w:rsidP="009B15D5"/>
              </w:tc>
            </w:tr>
            <w:tr w:rsidR="009B15D5" w14:paraId="62B2BBCD" w14:textId="77777777" w:rsidTr="00722874">
              <w:trPr>
                <w:jc w:val="center"/>
              </w:trPr>
              <w:tc>
                <w:tcPr>
                  <w:tcW w:w="1169" w:type="dxa"/>
                </w:tcPr>
                <w:p w14:paraId="4D346A55" w14:textId="77777777" w:rsidR="009B15D5" w:rsidRDefault="009B15D5" w:rsidP="009B15D5"/>
              </w:tc>
              <w:tc>
                <w:tcPr>
                  <w:tcW w:w="1357" w:type="dxa"/>
                </w:tcPr>
                <w:p w14:paraId="6EE01A83" w14:textId="77777777" w:rsidR="009B15D5" w:rsidRDefault="009B15D5" w:rsidP="009B15D5"/>
              </w:tc>
              <w:tc>
                <w:tcPr>
                  <w:tcW w:w="1315" w:type="dxa"/>
                </w:tcPr>
                <w:p w14:paraId="2666196A" w14:textId="77777777" w:rsidR="009B15D5" w:rsidRDefault="009B15D5" w:rsidP="009B15D5"/>
              </w:tc>
              <w:tc>
                <w:tcPr>
                  <w:tcW w:w="3924" w:type="dxa"/>
                </w:tcPr>
                <w:p w14:paraId="35E9BADF" w14:textId="77777777" w:rsidR="009B15D5" w:rsidRPr="00B66734" w:rsidRDefault="009B15D5" w:rsidP="009B15D5"/>
              </w:tc>
            </w:tr>
            <w:tr w:rsidR="009B15D5" w14:paraId="5CAC9B99" w14:textId="77777777" w:rsidTr="00722874">
              <w:trPr>
                <w:jc w:val="center"/>
              </w:trPr>
              <w:tc>
                <w:tcPr>
                  <w:tcW w:w="1169" w:type="dxa"/>
                </w:tcPr>
                <w:p w14:paraId="7DDB898D" w14:textId="77777777" w:rsidR="009B15D5" w:rsidRDefault="009B15D5" w:rsidP="009B15D5"/>
              </w:tc>
              <w:tc>
                <w:tcPr>
                  <w:tcW w:w="1357" w:type="dxa"/>
                </w:tcPr>
                <w:p w14:paraId="6A38DD82" w14:textId="77777777" w:rsidR="009B15D5" w:rsidRDefault="009B15D5" w:rsidP="009B15D5"/>
              </w:tc>
              <w:tc>
                <w:tcPr>
                  <w:tcW w:w="1315" w:type="dxa"/>
                </w:tcPr>
                <w:p w14:paraId="2296A4A9" w14:textId="77777777" w:rsidR="009B15D5" w:rsidRDefault="009B15D5" w:rsidP="009B15D5"/>
              </w:tc>
              <w:tc>
                <w:tcPr>
                  <w:tcW w:w="3924" w:type="dxa"/>
                </w:tcPr>
                <w:p w14:paraId="0837B878" w14:textId="77777777" w:rsidR="009B15D5" w:rsidRDefault="009B15D5" w:rsidP="009B15D5"/>
              </w:tc>
            </w:tr>
            <w:tr w:rsidR="009B15D5" w14:paraId="39F5D509" w14:textId="77777777" w:rsidTr="00722874">
              <w:trPr>
                <w:jc w:val="center"/>
              </w:trPr>
              <w:tc>
                <w:tcPr>
                  <w:tcW w:w="1169" w:type="dxa"/>
                </w:tcPr>
                <w:p w14:paraId="64DA2BC6" w14:textId="77777777" w:rsidR="009B15D5" w:rsidRDefault="009B15D5" w:rsidP="009B15D5"/>
              </w:tc>
              <w:tc>
                <w:tcPr>
                  <w:tcW w:w="1357" w:type="dxa"/>
                </w:tcPr>
                <w:p w14:paraId="20CE3A0D" w14:textId="77777777" w:rsidR="009B15D5" w:rsidRDefault="009B15D5" w:rsidP="009B15D5"/>
              </w:tc>
              <w:tc>
                <w:tcPr>
                  <w:tcW w:w="1315" w:type="dxa"/>
                </w:tcPr>
                <w:p w14:paraId="2295C683" w14:textId="77777777" w:rsidR="009B15D5" w:rsidRDefault="009B15D5" w:rsidP="009B15D5"/>
              </w:tc>
              <w:tc>
                <w:tcPr>
                  <w:tcW w:w="3924" w:type="dxa"/>
                </w:tcPr>
                <w:p w14:paraId="66ED557F" w14:textId="77777777" w:rsidR="009B15D5" w:rsidRPr="005C49CE" w:rsidRDefault="009B15D5" w:rsidP="009B15D5"/>
              </w:tc>
            </w:tr>
          </w:tbl>
          <w:p w14:paraId="26FA8354" w14:textId="77777777" w:rsidR="007332AE" w:rsidRDefault="007332AE" w:rsidP="00722874"/>
        </w:tc>
      </w:tr>
      <w:tr w:rsidR="007332AE" w:rsidRPr="00452515" w14:paraId="5D15D2CD" w14:textId="77777777" w:rsidTr="00091CA0">
        <w:tc>
          <w:tcPr>
            <w:tcW w:w="8008" w:type="dxa"/>
          </w:tcPr>
          <w:p w14:paraId="7F32DB59" w14:textId="77777777" w:rsidR="007332AE" w:rsidRPr="00452515" w:rsidRDefault="007332AE" w:rsidP="00722874">
            <w:r w:rsidRPr="00E97505">
              <w:rPr>
                <w:rStyle w:val="Strong"/>
              </w:rPr>
              <w:t>Stakeholder:</w:t>
            </w:r>
            <w:r w:rsidRPr="00452515">
              <w:t xml:space="preserve"> </w:t>
            </w:r>
            <w:r>
              <w:t>User with privilege</w:t>
            </w:r>
          </w:p>
        </w:tc>
      </w:tr>
      <w:tr w:rsidR="007332AE" w:rsidRPr="009A0B08" w14:paraId="5673FB0D" w14:textId="77777777" w:rsidTr="00091CA0">
        <w:tc>
          <w:tcPr>
            <w:tcW w:w="8008" w:type="dxa"/>
          </w:tcPr>
          <w:p w14:paraId="2944EAD9" w14:textId="77777777" w:rsidR="007332AE" w:rsidRDefault="007332AE" w:rsidP="00722874">
            <w:pPr>
              <w:rPr>
                <w:rStyle w:val="Strong"/>
                <w:lang w:val="fr-FR"/>
              </w:rPr>
            </w:pPr>
            <w:proofErr w:type="spellStart"/>
            <w:r w:rsidRPr="009A0B08">
              <w:rPr>
                <w:rStyle w:val="Strong"/>
                <w:lang w:val="fr-FR"/>
              </w:rPr>
              <w:t>Pre-Condition</w:t>
            </w:r>
            <w:proofErr w:type="spellEnd"/>
            <w:r w:rsidRPr="009A0B08">
              <w:rPr>
                <w:rStyle w:val="Strong"/>
                <w:lang w:val="fr-FR"/>
              </w:rPr>
              <w:t xml:space="preserve"> : </w:t>
            </w:r>
          </w:p>
          <w:p w14:paraId="53F261A5" w14:textId="77777777" w:rsidR="007332AE" w:rsidRPr="009A0B08" w:rsidRDefault="007332AE" w:rsidP="00722874">
            <w:pPr>
              <w:rPr>
                <w:rStyle w:val="Strong"/>
                <w:lang w:val="fr-FR"/>
              </w:rPr>
            </w:pPr>
          </w:p>
          <w:p w14:paraId="5D861045" w14:textId="77777777" w:rsidR="007332AE" w:rsidRDefault="007332AE" w:rsidP="007332AE">
            <w:pPr>
              <w:rPr>
                <w:rStyle w:val="Strong"/>
                <w:lang w:val="fr-FR"/>
              </w:rPr>
            </w:pPr>
            <w:proofErr w:type="gramStart"/>
            <w:r w:rsidRPr="009A0B08">
              <w:rPr>
                <w:rStyle w:val="Strong"/>
                <w:lang w:val="fr-FR"/>
              </w:rPr>
              <w:t>PRD:</w:t>
            </w:r>
            <w:proofErr w:type="gramEnd"/>
            <w:r w:rsidRPr="009A0B08">
              <w:rPr>
                <w:rStyle w:val="Strong"/>
                <w:lang w:val="fr-FR"/>
              </w:rPr>
              <w:t xml:space="preserve"> </w:t>
            </w:r>
            <w:r w:rsidRPr="007332AE">
              <w:rPr>
                <w:rStyle w:val="Strong"/>
                <w:lang w:val="fr-FR"/>
              </w:rPr>
              <w:t>MD-9698</w:t>
            </w:r>
          </w:p>
          <w:p w14:paraId="7B2B216C" w14:textId="77777777" w:rsidR="007332AE" w:rsidRDefault="007332AE" w:rsidP="007332AE">
            <w:pPr>
              <w:rPr>
                <w:rStyle w:val="Strong"/>
                <w:lang w:val="fr-FR"/>
              </w:rPr>
            </w:pPr>
            <w:r w:rsidRPr="007332AE">
              <w:rPr>
                <w:rStyle w:val="Strong"/>
                <w:lang w:val="fr-FR"/>
              </w:rPr>
              <w:t>https://wonder.atlassian.net/l/cp/QTAXxzjK</w:t>
            </w:r>
          </w:p>
          <w:p w14:paraId="40AE1DD3" w14:textId="77777777" w:rsidR="007332AE" w:rsidRPr="009A0B08" w:rsidRDefault="007332AE" w:rsidP="007332AE">
            <w:pPr>
              <w:rPr>
                <w:rStyle w:val="Strong"/>
                <w:lang w:val="fr-FR"/>
              </w:rPr>
            </w:pPr>
          </w:p>
          <w:p w14:paraId="72BB0F93" w14:textId="77777777" w:rsidR="007332AE" w:rsidRDefault="007332AE" w:rsidP="007332AE">
            <w:pPr>
              <w:rPr>
                <w:rFonts w:ascii="Arial" w:hAnsi="Arial" w:cs="Arial"/>
                <w:sz w:val="20"/>
                <w:szCs w:val="20"/>
                <w:lang w:val="pt-BR"/>
              </w:rPr>
            </w:pPr>
            <w:r w:rsidRPr="00D329EE">
              <w:rPr>
                <w:rFonts w:ascii="Arial" w:hAnsi="Arial" w:cs="Arial" w:hint="eastAsia"/>
                <w:sz w:val="20"/>
                <w:szCs w:val="20"/>
                <w:lang w:val="pt-BR"/>
              </w:rPr>
              <w:t>F</w:t>
            </w:r>
            <w:r w:rsidRPr="00D329EE">
              <w:rPr>
                <w:rFonts w:ascii="Arial" w:hAnsi="Arial" w:cs="Arial"/>
                <w:sz w:val="20"/>
                <w:szCs w:val="20"/>
                <w:lang w:val="pt-BR"/>
              </w:rPr>
              <w:t xml:space="preserve">igma: </w:t>
            </w:r>
            <w:r w:rsidRPr="007332AE">
              <w:rPr>
                <w:rFonts w:ascii="Arial" w:hAnsi="Arial" w:cs="Arial"/>
                <w:sz w:val="20"/>
                <w:szCs w:val="20"/>
                <w:lang w:val="pt-BR"/>
              </w:rPr>
              <w:t>https://www.figma.com/file/D9QUMUVZMB2Fm1hD5kbpy7/branch/0NyJckIGzFgZdqvN5DzNau/CBL-1%3A-Items?type=design&amp;node-id=2580-102662&amp;mode=design&amp;t=pXUYDXLIHohd6QkU-0</w:t>
            </w:r>
          </w:p>
          <w:p w14:paraId="0FC55EEB" w14:textId="77777777" w:rsidR="007332AE" w:rsidRPr="007332AE" w:rsidRDefault="007332AE" w:rsidP="00722874">
            <w:pPr>
              <w:rPr>
                <w:rFonts w:ascii="Arial" w:hAnsi="Arial" w:cs="Arial"/>
                <w:sz w:val="20"/>
                <w:szCs w:val="20"/>
                <w:lang w:val="pt-BR"/>
              </w:rPr>
            </w:pPr>
          </w:p>
          <w:p w14:paraId="21D72A06" w14:textId="77777777" w:rsidR="007332AE" w:rsidRPr="00D329EE" w:rsidRDefault="007332AE" w:rsidP="00722874">
            <w:pPr>
              <w:rPr>
                <w:rFonts w:ascii="Arial" w:hAnsi="Arial" w:cs="Arial"/>
                <w:sz w:val="20"/>
                <w:szCs w:val="20"/>
                <w:lang w:val="pt-BR"/>
              </w:rPr>
            </w:pPr>
          </w:p>
        </w:tc>
      </w:tr>
      <w:tr w:rsidR="007332AE" w:rsidRPr="00452515" w14:paraId="78738850" w14:textId="77777777" w:rsidTr="00091CA0">
        <w:tc>
          <w:tcPr>
            <w:tcW w:w="8008" w:type="dxa"/>
          </w:tcPr>
          <w:p w14:paraId="7599371E" w14:textId="77777777" w:rsidR="00E90ACB" w:rsidRPr="00E90ACB" w:rsidRDefault="007332AE">
            <w:pPr>
              <w:pStyle w:val="ListParagraph"/>
              <w:tabs>
                <w:tab w:val="left" w:pos="307"/>
              </w:tabs>
              <w:ind w:left="165"/>
              <w:rPr>
                <w:ins w:id="4547" w:author="Bonnie Yang" w:date="2023-11-24T10:33:00Z"/>
                <w:rPrChange w:id="4548" w:author="Bonnie Yang [2]" w:date="2023-11-24T10:33:00Z">
                  <w:rPr>
                    <w:ins w:id="4549" w:author="Bonnie Yang" w:date="2023-11-24T10:33:00Z"/>
                    <w:b/>
                    <w:bCs/>
                  </w:rPr>
                </w:rPrChange>
              </w:rPr>
              <w:pPrChange w:id="4550" w:author="Bonnie Yang [2]" w:date="2023-11-24T10:33:00Z">
                <w:pPr>
                  <w:pStyle w:val="ListParagraph"/>
                  <w:numPr>
                    <w:ilvl w:val="2"/>
                    <w:numId w:val="2024"/>
                  </w:numPr>
                  <w:tabs>
                    <w:tab w:val="left" w:pos="307"/>
                  </w:tabs>
                  <w:ind w:left="165" w:hanging="138"/>
                </w:pPr>
              </w:pPrChange>
            </w:pPr>
            <w:r w:rsidRPr="00D97083">
              <w:rPr>
                <w:rFonts w:hint="eastAsia"/>
                <w:b/>
                <w:bCs/>
              </w:rPr>
              <w:t>Main Scenario:</w:t>
            </w:r>
          </w:p>
          <w:p w14:paraId="761400E7" w14:textId="31770C60" w:rsidR="007332AE" w:rsidRPr="00BD54DC" w:rsidRDefault="00091CA0" w:rsidP="00091CA0">
            <w:pPr>
              <w:tabs>
                <w:tab w:val="left" w:pos="307"/>
              </w:tabs>
            </w:pPr>
            <w:r w:rsidRPr="00091CA0">
              <w:t>https://wonder.atlassian.net/wiki/x/vACI8w</w:t>
            </w:r>
          </w:p>
        </w:tc>
      </w:tr>
      <w:tr w:rsidR="007332AE" w:rsidRPr="00452515" w14:paraId="0BC83F14" w14:textId="77777777" w:rsidTr="00091CA0">
        <w:tc>
          <w:tcPr>
            <w:tcW w:w="8008" w:type="dxa"/>
          </w:tcPr>
          <w:p w14:paraId="03416292" w14:textId="77777777" w:rsidR="007332AE" w:rsidRDefault="007332AE" w:rsidP="00722874">
            <w:r w:rsidRPr="00452515">
              <w:t>Extend Scenario:</w:t>
            </w:r>
          </w:p>
          <w:p w14:paraId="7E6F381A" w14:textId="77777777" w:rsidR="007332AE" w:rsidRPr="00452515" w:rsidRDefault="007332AE" w:rsidP="00722874"/>
        </w:tc>
      </w:tr>
      <w:tr w:rsidR="007332AE" w:rsidRPr="00452515" w14:paraId="04737A06" w14:textId="77777777" w:rsidTr="00091CA0">
        <w:tc>
          <w:tcPr>
            <w:tcW w:w="8008" w:type="dxa"/>
          </w:tcPr>
          <w:p w14:paraId="1C288F9A" w14:textId="77777777" w:rsidR="007332AE" w:rsidRDefault="007332AE" w:rsidP="00722874">
            <w:r w:rsidRPr="00452515">
              <w:t>Exception Scenario:</w:t>
            </w:r>
          </w:p>
          <w:p w14:paraId="5B19B64C" w14:textId="77777777" w:rsidR="007332AE" w:rsidRPr="00452515" w:rsidRDefault="007332AE" w:rsidP="00722874"/>
        </w:tc>
      </w:tr>
      <w:tr w:rsidR="007332AE" w:rsidRPr="00452515" w14:paraId="38F1048F" w14:textId="77777777" w:rsidTr="00091CA0">
        <w:tc>
          <w:tcPr>
            <w:tcW w:w="8008" w:type="dxa"/>
          </w:tcPr>
          <w:p w14:paraId="5D1CE7AF" w14:textId="77777777" w:rsidR="007332AE" w:rsidRPr="00452515" w:rsidRDefault="007332AE" w:rsidP="00722874">
            <w:r w:rsidRPr="00452515">
              <w:t>Notes:</w:t>
            </w:r>
          </w:p>
        </w:tc>
      </w:tr>
      <w:tr w:rsidR="007332AE" w:rsidRPr="00452515" w14:paraId="2C847B23" w14:textId="77777777" w:rsidTr="00091CA0">
        <w:tc>
          <w:tcPr>
            <w:tcW w:w="8008" w:type="dxa"/>
          </w:tcPr>
          <w:p w14:paraId="1148AF94" w14:textId="77777777" w:rsidR="007332AE" w:rsidRPr="00452515" w:rsidRDefault="007332AE" w:rsidP="00722874">
            <w:r w:rsidRPr="00452515">
              <w:t>Q/A:</w:t>
            </w:r>
          </w:p>
        </w:tc>
      </w:tr>
    </w:tbl>
    <w:p w14:paraId="6714E625" w14:textId="77777777" w:rsidR="00E61698" w:rsidRDefault="00E61698" w:rsidP="00571AC4">
      <w:pPr>
        <w:rPr>
          <w:ins w:id="4551" w:author="Bonnie Yang" w:date="2023-07-31T14:13:00Z"/>
        </w:rPr>
      </w:pPr>
    </w:p>
    <w:p w14:paraId="288CA2AF" w14:textId="77777777" w:rsidR="00E61698" w:rsidRDefault="00E61698" w:rsidP="00571AC4"/>
    <w:p w14:paraId="7684AA42" w14:textId="4B6851A6" w:rsidR="00B10BB2" w:rsidRDefault="0050165A" w:rsidP="00B10BB2">
      <w:pPr>
        <w:pStyle w:val="Heading2"/>
      </w:pPr>
      <w:r>
        <w:rPr>
          <w:rFonts w:hint="eastAsia"/>
        </w:rPr>
        <w:lastRenderedPageBreak/>
        <w:t>Tran-</w:t>
      </w:r>
      <w:r w:rsidR="007332AE">
        <w:rPr>
          <w:rFonts w:hint="eastAsia"/>
        </w:rPr>
        <w:t>M</w:t>
      </w:r>
      <w:r w:rsidR="007332AE">
        <w:t xml:space="preserve">S 15-10 </w:t>
      </w:r>
      <w:r w:rsidR="00B10BB2">
        <w:t>Preparation’s Component</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28"/>
      </w:tblGrid>
      <w:tr w:rsidR="00B10BB2" w:rsidRPr="00452515" w14:paraId="7343FD99" w14:textId="77777777" w:rsidTr="0050165A">
        <w:tc>
          <w:tcPr>
            <w:tcW w:w="8008" w:type="dxa"/>
          </w:tcPr>
          <w:p w14:paraId="37E1FA16" w14:textId="4EAFABCD" w:rsidR="00B10BB2" w:rsidRPr="00E97505" w:rsidRDefault="00B10BB2" w:rsidP="00180D8E">
            <w:pPr>
              <w:rPr>
                <w:rStyle w:val="Strong"/>
              </w:rPr>
            </w:pPr>
            <w:r w:rsidRPr="00B05CAC">
              <w:rPr>
                <w:rStyle w:val="Strong"/>
              </w:rPr>
              <w:t>MS</w:t>
            </w:r>
            <w:r>
              <w:rPr>
                <w:rStyle w:val="Strong"/>
              </w:rPr>
              <w:t xml:space="preserve"> 15-10 Preparation’s Component</w:t>
            </w:r>
          </w:p>
        </w:tc>
      </w:tr>
      <w:tr w:rsidR="00B10BB2" w:rsidRPr="00452515" w14:paraId="72B9EC5B" w14:textId="77777777" w:rsidTr="0050165A">
        <w:tc>
          <w:tcPr>
            <w:tcW w:w="8008" w:type="dxa"/>
          </w:tcPr>
          <w:p w14:paraId="1264CE19" w14:textId="77777777" w:rsidR="00B10BB2" w:rsidRPr="00E97505" w:rsidRDefault="00B10BB2" w:rsidP="00180D8E">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B10BB2" w14:paraId="305DCF2E" w14:textId="77777777" w:rsidTr="00180D8E">
              <w:trPr>
                <w:jc w:val="center"/>
              </w:trPr>
              <w:tc>
                <w:tcPr>
                  <w:tcW w:w="1169" w:type="dxa"/>
                </w:tcPr>
                <w:p w14:paraId="40433DC5" w14:textId="77777777" w:rsidR="00B10BB2" w:rsidRPr="007A35F7" w:rsidRDefault="00B10BB2" w:rsidP="00180D8E">
                  <w:pPr>
                    <w:rPr>
                      <w:rFonts w:ascii="Arial" w:hAnsi="Arial" w:cs="Arial"/>
                    </w:rPr>
                  </w:pPr>
                  <w:r w:rsidRPr="007A35F7">
                    <w:rPr>
                      <w:rFonts w:ascii="Arial" w:hAnsi="Arial" w:cs="Arial"/>
                    </w:rPr>
                    <w:t>Version</w:t>
                  </w:r>
                </w:p>
              </w:tc>
              <w:tc>
                <w:tcPr>
                  <w:tcW w:w="1357" w:type="dxa"/>
                </w:tcPr>
                <w:p w14:paraId="6EA57A3E" w14:textId="77777777" w:rsidR="00B10BB2" w:rsidRPr="007A35F7" w:rsidRDefault="00B10BB2" w:rsidP="00180D8E">
                  <w:pPr>
                    <w:rPr>
                      <w:rFonts w:ascii="Arial" w:hAnsi="Arial" w:cs="Arial"/>
                    </w:rPr>
                  </w:pPr>
                  <w:r w:rsidRPr="007A35F7">
                    <w:rPr>
                      <w:rFonts w:ascii="Arial" w:hAnsi="Arial" w:cs="Arial"/>
                    </w:rPr>
                    <w:t>Date</w:t>
                  </w:r>
                </w:p>
              </w:tc>
              <w:tc>
                <w:tcPr>
                  <w:tcW w:w="1315" w:type="dxa"/>
                </w:tcPr>
                <w:p w14:paraId="5D4F87E5" w14:textId="77777777" w:rsidR="00B10BB2" w:rsidRPr="007A35F7" w:rsidRDefault="00B10BB2" w:rsidP="00180D8E">
                  <w:pPr>
                    <w:rPr>
                      <w:rFonts w:ascii="Arial" w:hAnsi="Arial" w:cs="Arial"/>
                    </w:rPr>
                  </w:pPr>
                  <w:r w:rsidRPr="007A35F7">
                    <w:rPr>
                      <w:rFonts w:ascii="Arial" w:hAnsi="Arial" w:cs="Arial"/>
                    </w:rPr>
                    <w:t>Updated By</w:t>
                  </w:r>
                </w:p>
              </w:tc>
              <w:tc>
                <w:tcPr>
                  <w:tcW w:w="3924" w:type="dxa"/>
                </w:tcPr>
                <w:p w14:paraId="4F1D4145" w14:textId="77777777" w:rsidR="00B10BB2" w:rsidRPr="007A35F7" w:rsidRDefault="00B10BB2" w:rsidP="00180D8E">
                  <w:pPr>
                    <w:rPr>
                      <w:rFonts w:ascii="Arial" w:hAnsi="Arial" w:cs="Arial"/>
                    </w:rPr>
                  </w:pPr>
                  <w:r w:rsidRPr="007A35F7">
                    <w:rPr>
                      <w:rFonts w:ascii="Arial" w:hAnsi="Arial" w:cs="Arial"/>
                    </w:rPr>
                    <w:t>Description</w:t>
                  </w:r>
                </w:p>
              </w:tc>
            </w:tr>
            <w:tr w:rsidR="00B10BB2" w14:paraId="31E46632" w14:textId="77777777" w:rsidTr="00180D8E">
              <w:trPr>
                <w:jc w:val="center"/>
              </w:trPr>
              <w:tc>
                <w:tcPr>
                  <w:tcW w:w="1169" w:type="dxa"/>
                </w:tcPr>
                <w:p w14:paraId="19E1ECC2" w14:textId="77777777" w:rsidR="00B10BB2" w:rsidRPr="007A35F7" w:rsidRDefault="00B10BB2" w:rsidP="00180D8E">
                  <w:pPr>
                    <w:rPr>
                      <w:rFonts w:ascii="Arial" w:hAnsi="Arial" w:cs="Arial"/>
                    </w:rPr>
                  </w:pPr>
                  <w:bookmarkStart w:id="4552" w:name="_Hlk207284180"/>
                  <w:r w:rsidRPr="007A35F7">
                    <w:rPr>
                      <w:rFonts w:ascii="Arial" w:hAnsi="Arial" w:cs="Arial"/>
                    </w:rPr>
                    <w:t>1.0</w:t>
                  </w:r>
                </w:p>
              </w:tc>
              <w:tc>
                <w:tcPr>
                  <w:tcW w:w="1357" w:type="dxa"/>
                </w:tcPr>
                <w:p w14:paraId="0B44882D" w14:textId="77777777" w:rsidR="00B10BB2" w:rsidRPr="007A35F7" w:rsidRDefault="00B10BB2" w:rsidP="00180D8E">
                  <w:pPr>
                    <w:rPr>
                      <w:rFonts w:ascii="Arial" w:hAnsi="Arial" w:cs="Arial"/>
                    </w:rPr>
                  </w:pPr>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1</w:t>
                  </w:r>
                  <w:r w:rsidRPr="007332AE">
                    <w:rPr>
                      <w:rFonts w:ascii="Arial" w:hAnsi="Arial" w:cs="Arial"/>
                    </w:rPr>
                    <w:t>1</w:t>
                  </w:r>
                  <w:r w:rsidRPr="007A35F7">
                    <w:rPr>
                      <w:rFonts w:ascii="Arial" w:hAnsi="Arial" w:cs="Arial"/>
                    </w:rPr>
                    <w:t>.</w:t>
                  </w:r>
                  <w:r>
                    <w:rPr>
                      <w:rFonts w:ascii="Arial" w:hAnsi="Arial" w:cs="Arial"/>
                    </w:rPr>
                    <w:t>2</w:t>
                  </w:r>
                  <w:r w:rsidRPr="007332AE">
                    <w:rPr>
                      <w:rFonts w:ascii="Arial" w:hAnsi="Arial" w:cs="Arial"/>
                    </w:rPr>
                    <w:t>1</w:t>
                  </w:r>
                </w:p>
              </w:tc>
              <w:tc>
                <w:tcPr>
                  <w:tcW w:w="1315" w:type="dxa"/>
                </w:tcPr>
                <w:p w14:paraId="5F28D494" w14:textId="77777777" w:rsidR="00B10BB2" w:rsidRPr="007A35F7" w:rsidRDefault="00B10BB2" w:rsidP="00180D8E">
                  <w:pPr>
                    <w:rPr>
                      <w:rFonts w:ascii="Arial" w:hAnsi="Arial" w:cs="Arial"/>
                    </w:rPr>
                  </w:pPr>
                  <w:r w:rsidRPr="007A35F7">
                    <w:rPr>
                      <w:rFonts w:ascii="Arial" w:hAnsi="Arial" w:cs="Arial"/>
                    </w:rPr>
                    <w:t>Bonnie</w:t>
                  </w:r>
                </w:p>
              </w:tc>
              <w:tc>
                <w:tcPr>
                  <w:tcW w:w="3924" w:type="dxa"/>
                </w:tcPr>
                <w:p w14:paraId="3C700E61" w14:textId="77777777" w:rsidR="00B10BB2" w:rsidRPr="007332AE" w:rsidRDefault="00B10BB2" w:rsidP="00180D8E">
                  <w:pPr>
                    <w:rPr>
                      <w:rFonts w:ascii="Arial" w:hAnsi="Arial" w:cs="Arial"/>
                    </w:rPr>
                  </w:pPr>
                  <w:r w:rsidRPr="007A35F7">
                    <w:rPr>
                      <w:rFonts w:ascii="Arial" w:hAnsi="Arial" w:cs="Arial"/>
                    </w:rPr>
                    <w:t>First version</w:t>
                  </w:r>
                  <w:r>
                    <w:rPr>
                      <w:rFonts w:ascii="Arial" w:hAnsi="Arial" w:cs="Arial"/>
                    </w:rPr>
                    <w:t>,</w:t>
                  </w:r>
                  <w:r>
                    <w:t xml:space="preserve"> </w:t>
                  </w:r>
                  <w:r w:rsidRPr="007332AE">
                    <w:t>Byproduct Recipe Overhaul</w:t>
                  </w:r>
                </w:p>
              </w:tc>
            </w:tr>
            <w:bookmarkEnd w:id="4552"/>
            <w:tr w:rsidR="00B10BB2" w14:paraId="71B8E018" w14:textId="77777777" w:rsidTr="00180D8E">
              <w:trPr>
                <w:jc w:val="center"/>
              </w:trPr>
              <w:tc>
                <w:tcPr>
                  <w:tcW w:w="1169" w:type="dxa"/>
                </w:tcPr>
                <w:p w14:paraId="22316688" w14:textId="77777777" w:rsidR="00B10BB2" w:rsidRDefault="00B10BB2" w:rsidP="00180D8E"/>
              </w:tc>
              <w:tc>
                <w:tcPr>
                  <w:tcW w:w="1357" w:type="dxa"/>
                </w:tcPr>
                <w:p w14:paraId="5C372521" w14:textId="77777777" w:rsidR="00B10BB2" w:rsidRDefault="00B10BB2" w:rsidP="00180D8E"/>
              </w:tc>
              <w:tc>
                <w:tcPr>
                  <w:tcW w:w="1315" w:type="dxa"/>
                </w:tcPr>
                <w:p w14:paraId="4A9845E5" w14:textId="77777777" w:rsidR="00B10BB2" w:rsidRDefault="00B10BB2" w:rsidP="00180D8E"/>
              </w:tc>
              <w:tc>
                <w:tcPr>
                  <w:tcW w:w="3924" w:type="dxa"/>
                </w:tcPr>
                <w:p w14:paraId="4EBE330A" w14:textId="77777777" w:rsidR="00B10BB2" w:rsidRPr="007332AE" w:rsidRDefault="00B10BB2" w:rsidP="00180D8E"/>
              </w:tc>
            </w:tr>
            <w:tr w:rsidR="00B10BB2" w14:paraId="4EE7A2B2" w14:textId="77777777" w:rsidTr="00180D8E">
              <w:trPr>
                <w:jc w:val="center"/>
              </w:trPr>
              <w:tc>
                <w:tcPr>
                  <w:tcW w:w="1169" w:type="dxa"/>
                </w:tcPr>
                <w:p w14:paraId="5C79F446" w14:textId="77777777" w:rsidR="00B10BB2" w:rsidRDefault="00B10BB2" w:rsidP="00180D8E"/>
              </w:tc>
              <w:tc>
                <w:tcPr>
                  <w:tcW w:w="1357" w:type="dxa"/>
                </w:tcPr>
                <w:p w14:paraId="4D9D0F80" w14:textId="77777777" w:rsidR="00B10BB2" w:rsidRDefault="00B10BB2" w:rsidP="00180D8E"/>
              </w:tc>
              <w:tc>
                <w:tcPr>
                  <w:tcW w:w="1315" w:type="dxa"/>
                </w:tcPr>
                <w:p w14:paraId="1D6874D3" w14:textId="77777777" w:rsidR="00B10BB2" w:rsidRDefault="00B10BB2" w:rsidP="00180D8E"/>
              </w:tc>
              <w:tc>
                <w:tcPr>
                  <w:tcW w:w="3924" w:type="dxa"/>
                </w:tcPr>
                <w:p w14:paraId="4B567587" w14:textId="77777777" w:rsidR="00B10BB2" w:rsidRDefault="00B10BB2" w:rsidP="00180D8E"/>
              </w:tc>
            </w:tr>
            <w:tr w:rsidR="00B10BB2" w14:paraId="19BE603C" w14:textId="77777777" w:rsidTr="00180D8E">
              <w:trPr>
                <w:jc w:val="center"/>
              </w:trPr>
              <w:tc>
                <w:tcPr>
                  <w:tcW w:w="1169" w:type="dxa"/>
                </w:tcPr>
                <w:p w14:paraId="27595AA9" w14:textId="77777777" w:rsidR="00B10BB2" w:rsidRDefault="00B10BB2" w:rsidP="00180D8E"/>
              </w:tc>
              <w:tc>
                <w:tcPr>
                  <w:tcW w:w="1357" w:type="dxa"/>
                </w:tcPr>
                <w:p w14:paraId="29F7D0A0" w14:textId="77777777" w:rsidR="00B10BB2" w:rsidRDefault="00B10BB2" w:rsidP="00180D8E"/>
              </w:tc>
              <w:tc>
                <w:tcPr>
                  <w:tcW w:w="1315" w:type="dxa"/>
                </w:tcPr>
                <w:p w14:paraId="230B4BB0" w14:textId="77777777" w:rsidR="00B10BB2" w:rsidRDefault="00B10BB2" w:rsidP="00180D8E"/>
              </w:tc>
              <w:tc>
                <w:tcPr>
                  <w:tcW w:w="3924" w:type="dxa"/>
                </w:tcPr>
                <w:p w14:paraId="0363764F" w14:textId="77777777" w:rsidR="00B10BB2" w:rsidRPr="00B66734" w:rsidRDefault="00B10BB2" w:rsidP="00180D8E"/>
              </w:tc>
            </w:tr>
            <w:tr w:rsidR="00B10BB2" w14:paraId="4861BE95" w14:textId="77777777" w:rsidTr="00180D8E">
              <w:trPr>
                <w:jc w:val="center"/>
              </w:trPr>
              <w:tc>
                <w:tcPr>
                  <w:tcW w:w="1169" w:type="dxa"/>
                </w:tcPr>
                <w:p w14:paraId="377EA5BB" w14:textId="77777777" w:rsidR="00B10BB2" w:rsidRDefault="00B10BB2" w:rsidP="00180D8E"/>
              </w:tc>
              <w:tc>
                <w:tcPr>
                  <w:tcW w:w="1357" w:type="dxa"/>
                </w:tcPr>
                <w:p w14:paraId="10A8B8CC" w14:textId="77777777" w:rsidR="00B10BB2" w:rsidRDefault="00B10BB2" w:rsidP="00180D8E"/>
              </w:tc>
              <w:tc>
                <w:tcPr>
                  <w:tcW w:w="1315" w:type="dxa"/>
                </w:tcPr>
                <w:p w14:paraId="33C636FD" w14:textId="77777777" w:rsidR="00B10BB2" w:rsidRDefault="00B10BB2" w:rsidP="00180D8E"/>
              </w:tc>
              <w:tc>
                <w:tcPr>
                  <w:tcW w:w="3924" w:type="dxa"/>
                </w:tcPr>
                <w:p w14:paraId="56384952" w14:textId="77777777" w:rsidR="00B10BB2" w:rsidRDefault="00B10BB2" w:rsidP="00180D8E"/>
              </w:tc>
            </w:tr>
            <w:tr w:rsidR="00B10BB2" w14:paraId="7316C183" w14:textId="77777777" w:rsidTr="00180D8E">
              <w:trPr>
                <w:jc w:val="center"/>
              </w:trPr>
              <w:tc>
                <w:tcPr>
                  <w:tcW w:w="1169" w:type="dxa"/>
                </w:tcPr>
                <w:p w14:paraId="68D93444" w14:textId="77777777" w:rsidR="00B10BB2" w:rsidRDefault="00B10BB2" w:rsidP="00180D8E"/>
              </w:tc>
              <w:tc>
                <w:tcPr>
                  <w:tcW w:w="1357" w:type="dxa"/>
                </w:tcPr>
                <w:p w14:paraId="6FB7023F" w14:textId="77777777" w:rsidR="00B10BB2" w:rsidRDefault="00B10BB2" w:rsidP="00180D8E"/>
              </w:tc>
              <w:tc>
                <w:tcPr>
                  <w:tcW w:w="1315" w:type="dxa"/>
                </w:tcPr>
                <w:p w14:paraId="5ADE1A27" w14:textId="77777777" w:rsidR="00B10BB2" w:rsidRDefault="00B10BB2" w:rsidP="00180D8E"/>
              </w:tc>
              <w:tc>
                <w:tcPr>
                  <w:tcW w:w="3924" w:type="dxa"/>
                </w:tcPr>
                <w:p w14:paraId="159E4055" w14:textId="77777777" w:rsidR="00B10BB2" w:rsidRPr="005C49CE" w:rsidRDefault="00B10BB2" w:rsidP="00180D8E"/>
              </w:tc>
            </w:tr>
          </w:tbl>
          <w:p w14:paraId="4B0AA71D" w14:textId="77777777" w:rsidR="00B10BB2" w:rsidRDefault="00B10BB2" w:rsidP="00180D8E"/>
        </w:tc>
      </w:tr>
      <w:tr w:rsidR="00B10BB2" w:rsidRPr="00452515" w14:paraId="53D5F788" w14:textId="77777777" w:rsidTr="0050165A">
        <w:tc>
          <w:tcPr>
            <w:tcW w:w="8008" w:type="dxa"/>
          </w:tcPr>
          <w:p w14:paraId="61AD63AE" w14:textId="77777777" w:rsidR="00B10BB2" w:rsidRPr="00452515" w:rsidRDefault="00B10BB2" w:rsidP="00180D8E">
            <w:r w:rsidRPr="00E97505">
              <w:rPr>
                <w:rStyle w:val="Strong"/>
              </w:rPr>
              <w:t>Stakeholder:</w:t>
            </w:r>
            <w:r w:rsidRPr="00452515">
              <w:t xml:space="preserve"> </w:t>
            </w:r>
            <w:r>
              <w:t>User with privilege</w:t>
            </w:r>
          </w:p>
        </w:tc>
      </w:tr>
      <w:tr w:rsidR="00B10BB2" w:rsidRPr="009A0B08" w14:paraId="4A24C9DF" w14:textId="77777777" w:rsidTr="0050165A">
        <w:tc>
          <w:tcPr>
            <w:tcW w:w="8008" w:type="dxa"/>
          </w:tcPr>
          <w:p w14:paraId="5285F6C5" w14:textId="77777777" w:rsidR="00B10BB2" w:rsidRDefault="00B10BB2" w:rsidP="00180D8E">
            <w:pPr>
              <w:rPr>
                <w:rStyle w:val="Strong"/>
                <w:lang w:val="fr-FR"/>
              </w:rPr>
            </w:pPr>
            <w:proofErr w:type="spellStart"/>
            <w:r w:rsidRPr="009A0B08">
              <w:rPr>
                <w:rStyle w:val="Strong"/>
                <w:lang w:val="fr-FR"/>
              </w:rPr>
              <w:t>Pre-Condition</w:t>
            </w:r>
            <w:proofErr w:type="spellEnd"/>
            <w:r w:rsidRPr="009A0B08">
              <w:rPr>
                <w:rStyle w:val="Strong"/>
                <w:lang w:val="fr-FR"/>
              </w:rPr>
              <w:t xml:space="preserve"> : </w:t>
            </w:r>
          </w:p>
          <w:p w14:paraId="7858BFA6" w14:textId="77777777" w:rsidR="00B10BB2" w:rsidRPr="009A0B08" w:rsidRDefault="00B10BB2" w:rsidP="00180D8E">
            <w:pPr>
              <w:rPr>
                <w:rStyle w:val="Strong"/>
                <w:lang w:val="fr-FR"/>
              </w:rPr>
            </w:pPr>
          </w:p>
          <w:p w14:paraId="7FBD4C92" w14:textId="77777777" w:rsidR="00B10BB2" w:rsidRDefault="00B10BB2" w:rsidP="00180D8E">
            <w:pPr>
              <w:rPr>
                <w:rStyle w:val="Strong"/>
                <w:lang w:val="fr-FR"/>
              </w:rPr>
            </w:pPr>
            <w:proofErr w:type="gramStart"/>
            <w:r w:rsidRPr="009A0B08">
              <w:rPr>
                <w:rStyle w:val="Strong"/>
                <w:lang w:val="fr-FR"/>
              </w:rPr>
              <w:t>PRD:</w:t>
            </w:r>
            <w:proofErr w:type="gramEnd"/>
            <w:r w:rsidRPr="009A0B08">
              <w:rPr>
                <w:rStyle w:val="Strong"/>
                <w:lang w:val="fr-FR"/>
              </w:rPr>
              <w:t xml:space="preserve"> </w:t>
            </w:r>
            <w:r w:rsidRPr="007332AE">
              <w:rPr>
                <w:rStyle w:val="Strong"/>
                <w:lang w:val="fr-FR"/>
              </w:rPr>
              <w:t>MD-9698</w:t>
            </w:r>
          </w:p>
          <w:p w14:paraId="1C2F7441" w14:textId="77777777" w:rsidR="00B10BB2" w:rsidRDefault="00B10BB2" w:rsidP="00180D8E">
            <w:pPr>
              <w:rPr>
                <w:rStyle w:val="Strong"/>
                <w:lang w:val="fr-FR"/>
              </w:rPr>
            </w:pPr>
            <w:r w:rsidRPr="007332AE">
              <w:rPr>
                <w:rStyle w:val="Strong"/>
                <w:lang w:val="fr-FR"/>
              </w:rPr>
              <w:t>https://wonder.atlassian.net/l/cp/QTAXxzjK</w:t>
            </w:r>
          </w:p>
          <w:p w14:paraId="638B94CA" w14:textId="77777777" w:rsidR="00B10BB2" w:rsidRPr="009A0B08" w:rsidRDefault="00B10BB2" w:rsidP="00180D8E">
            <w:pPr>
              <w:rPr>
                <w:rStyle w:val="Strong"/>
                <w:lang w:val="fr-FR"/>
              </w:rPr>
            </w:pPr>
          </w:p>
          <w:p w14:paraId="7CD7E58B" w14:textId="77777777" w:rsidR="00B10BB2" w:rsidRDefault="00B10BB2" w:rsidP="00180D8E">
            <w:pPr>
              <w:rPr>
                <w:rFonts w:ascii="Arial" w:hAnsi="Arial" w:cs="Arial"/>
                <w:sz w:val="20"/>
                <w:szCs w:val="20"/>
                <w:lang w:val="pt-BR"/>
              </w:rPr>
            </w:pPr>
            <w:r w:rsidRPr="00D329EE">
              <w:rPr>
                <w:rFonts w:ascii="Arial" w:hAnsi="Arial" w:cs="Arial" w:hint="eastAsia"/>
                <w:sz w:val="20"/>
                <w:szCs w:val="20"/>
                <w:lang w:val="pt-BR"/>
              </w:rPr>
              <w:t>F</w:t>
            </w:r>
            <w:r w:rsidRPr="00D329EE">
              <w:rPr>
                <w:rFonts w:ascii="Arial" w:hAnsi="Arial" w:cs="Arial"/>
                <w:sz w:val="20"/>
                <w:szCs w:val="20"/>
                <w:lang w:val="pt-BR"/>
              </w:rPr>
              <w:t xml:space="preserve">igma: </w:t>
            </w:r>
            <w:r w:rsidRPr="007332AE">
              <w:rPr>
                <w:rFonts w:ascii="Arial" w:hAnsi="Arial" w:cs="Arial"/>
                <w:sz w:val="20"/>
                <w:szCs w:val="20"/>
                <w:lang w:val="pt-BR"/>
              </w:rPr>
              <w:t>https://www.figma.com/file/D9QUMUVZMB2Fm1hD5kbpy7/branch/0NyJckIGzFgZdqvN5DzNau/CBL-1%3A-Items?type=design&amp;node-id=2580-102662&amp;mode=design&amp;t=pXUYDXLIHohd6QkU-0</w:t>
            </w:r>
          </w:p>
          <w:p w14:paraId="018DEF60" w14:textId="77777777" w:rsidR="00B10BB2" w:rsidRDefault="00B10BB2" w:rsidP="00180D8E">
            <w:pPr>
              <w:rPr>
                <w:rFonts w:ascii="Arial" w:hAnsi="Arial" w:cs="Arial"/>
                <w:sz w:val="20"/>
                <w:szCs w:val="20"/>
                <w:lang w:val="pt-BR"/>
              </w:rPr>
            </w:pPr>
          </w:p>
          <w:p w14:paraId="3D24DC50" w14:textId="77777777" w:rsidR="00B10BB2" w:rsidRPr="00D329EE" w:rsidRDefault="00B10BB2" w:rsidP="00180D8E">
            <w:pPr>
              <w:rPr>
                <w:rFonts w:ascii="Arial" w:hAnsi="Arial" w:cs="Arial"/>
                <w:sz w:val="20"/>
                <w:szCs w:val="20"/>
                <w:lang w:val="pt-BR"/>
              </w:rPr>
            </w:pPr>
          </w:p>
        </w:tc>
      </w:tr>
      <w:tr w:rsidR="00B10BB2" w:rsidRPr="00452515" w14:paraId="29A1616C" w14:textId="77777777" w:rsidTr="0050165A">
        <w:tc>
          <w:tcPr>
            <w:tcW w:w="8008" w:type="dxa"/>
          </w:tcPr>
          <w:p w14:paraId="00614908" w14:textId="77777777" w:rsidR="00B10BB2" w:rsidRPr="00D97083" w:rsidRDefault="00B10BB2" w:rsidP="00180D8E">
            <w:pPr>
              <w:rPr>
                <w:b/>
                <w:bCs/>
              </w:rPr>
            </w:pPr>
            <w:r w:rsidRPr="00D97083">
              <w:rPr>
                <w:rFonts w:hint="eastAsia"/>
                <w:b/>
                <w:bCs/>
              </w:rPr>
              <w:t>Main Scenario:</w:t>
            </w:r>
          </w:p>
          <w:p w14:paraId="150874CA" w14:textId="23C2FC6C" w:rsidR="00B10BB2" w:rsidRDefault="0050165A" w:rsidP="00180D8E">
            <w:r w:rsidRPr="0050165A">
              <w:t>https://wonder.atlassian.net/wiki/x/WQEi_w</w:t>
            </w:r>
          </w:p>
          <w:p w14:paraId="0075288D" w14:textId="77777777" w:rsidR="00B10BB2" w:rsidRPr="00BD54DC" w:rsidRDefault="00B10BB2" w:rsidP="00180D8E"/>
        </w:tc>
      </w:tr>
      <w:tr w:rsidR="00B10BB2" w:rsidRPr="00452515" w14:paraId="53C9DC05" w14:textId="77777777" w:rsidTr="0050165A">
        <w:tc>
          <w:tcPr>
            <w:tcW w:w="8008" w:type="dxa"/>
          </w:tcPr>
          <w:p w14:paraId="2F23288E" w14:textId="77777777" w:rsidR="00B10BB2" w:rsidRDefault="00B10BB2" w:rsidP="00180D8E">
            <w:r w:rsidRPr="00452515">
              <w:t>Extend Scenario:</w:t>
            </w:r>
          </w:p>
          <w:p w14:paraId="72D79707" w14:textId="77777777" w:rsidR="00B10BB2" w:rsidRPr="00452515" w:rsidRDefault="00B10BB2" w:rsidP="00180D8E"/>
        </w:tc>
      </w:tr>
      <w:tr w:rsidR="00B10BB2" w:rsidRPr="00452515" w14:paraId="0DDB9170" w14:textId="77777777" w:rsidTr="0050165A">
        <w:tc>
          <w:tcPr>
            <w:tcW w:w="8008" w:type="dxa"/>
          </w:tcPr>
          <w:p w14:paraId="020A806A" w14:textId="77777777" w:rsidR="00B10BB2" w:rsidRDefault="00B10BB2" w:rsidP="00180D8E">
            <w:r w:rsidRPr="00452515">
              <w:t>Exception Scenario:</w:t>
            </w:r>
          </w:p>
          <w:p w14:paraId="67ED18C1" w14:textId="77777777" w:rsidR="00B10BB2" w:rsidRPr="00452515" w:rsidRDefault="00B10BB2" w:rsidP="00180D8E"/>
        </w:tc>
      </w:tr>
      <w:tr w:rsidR="00B10BB2" w:rsidRPr="00452515" w14:paraId="03299953" w14:textId="77777777" w:rsidTr="0050165A">
        <w:tc>
          <w:tcPr>
            <w:tcW w:w="8008" w:type="dxa"/>
          </w:tcPr>
          <w:p w14:paraId="3B6740B1" w14:textId="77777777" w:rsidR="00B10BB2" w:rsidRPr="00452515" w:rsidRDefault="00B10BB2" w:rsidP="00180D8E">
            <w:r w:rsidRPr="00452515">
              <w:t>Notes:</w:t>
            </w:r>
          </w:p>
        </w:tc>
      </w:tr>
      <w:tr w:rsidR="00B10BB2" w:rsidRPr="00452515" w14:paraId="08923918" w14:textId="77777777" w:rsidTr="0050165A">
        <w:tc>
          <w:tcPr>
            <w:tcW w:w="8008" w:type="dxa"/>
          </w:tcPr>
          <w:p w14:paraId="6DEBC284" w14:textId="77777777" w:rsidR="00B10BB2" w:rsidRPr="00452515" w:rsidRDefault="00B10BB2" w:rsidP="00180D8E">
            <w:r w:rsidRPr="00452515">
              <w:t>Q/A:</w:t>
            </w:r>
          </w:p>
        </w:tc>
      </w:tr>
    </w:tbl>
    <w:p w14:paraId="57186253" w14:textId="77777777" w:rsidR="00B10BB2" w:rsidRDefault="00B10BB2" w:rsidP="00B10BB2"/>
    <w:p w14:paraId="10DD3550" w14:textId="77777777" w:rsidR="00B10BB2" w:rsidRPr="00B10BB2" w:rsidRDefault="00B10BB2" w:rsidP="00B10BB2">
      <w:pPr>
        <w:rPr>
          <w:ins w:id="4553" w:author="Bonnie Yang" w:date="2023-07-31T14:13:00Z"/>
        </w:rPr>
      </w:pPr>
    </w:p>
    <w:p w14:paraId="1887CB1B" w14:textId="47CFB56F" w:rsidR="007332AE" w:rsidRDefault="005F3596" w:rsidP="00B10BB2">
      <w:pPr>
        <w:pStyle w:val="Heading2"/>
        <w:rPr>
          <w:ins w:id="4554" w:author="Bonnie Yang" w:date="2023-07-31T14:13:00Z"/>
        </w:rPr>
      </w:pPr>
      <w:r>
        <w:rPr>
          <w:rFonts w:hint="eastAsia"/>
        </w:rPr>
        <w:t>Tran-</w:t>
      </w:r>
      <w:r w:rsidR="00B10BB2">
        <w:rPr>
          <w:rFonts w:hint="eastAsia"/>
        </w:rPr>
        <w:t>M</w:t>
      </w:r>
      <w:r w:rsidR="00B10BB2">
        <w:t xml:space="preserve">S 15-11 </w:t>
      </w:r>
      <w:r w:rsidR="00B10BB2" w:rsidRPr="00B10BB2">
        <w:t xml:space="preserve">Calculate </w:t>
      </w:r>
      <w:r w:rsidR="0046267D">
        <w:t>R</w:t>
      </w:r>
      <w:r w:rsidR="0046267D">
        <w:rPr>
          <w:rFonts w:hint="eastAsia"/>
        </w:rPr>
        <w:t>ecipe</w:t>
      </w:r>
      <w:r w:rsidR="0046267D">
        <w:t xml:space="preserve">'s </w:t>
      </w:r>
      <w:r w:rsidR="00B10BB2" w:rsidRPr="00B10BB2">
        <w:t xml:space="preserve">Component </w:t>
      </w:r>
      <w:r w:rsidR="00810A42">
        <w:t>Cost</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28"/>
      </w:tblGrid>
      <w:tr w:rsidR="007332AE" w:rsidRPr="00452515" w14:paraId="2535A57F" w14:textId="77777777" w:rsidTr="005F3596">
        <w:tc>
          <w:tcPr>
            <w:tcW w:w="8008" w:type="dxa"/>
          </w:tcPr>
          <w:p w14:paraId="7174B44B" w14:textId="5EF0053E" w:rsidR="007332AE" w:rsidRPr="00E97505" w:rsidRDefault="007332AE" w:rsidP="00722874">
            <w:pPr>
              <w:rPr>
                <w:rStyle w:val="Strong"/>
              </w:rPr>
            </w:pPr>
            <w:r w:rsidRPr="00B05CAC">
              <w:rPr>
                <w:rStyle w:val="Strong"/>
              </w:rPr>
              <w:t>MS</w:t>
            </w:r>
            <w:r>
              <w:rPr>
                <w:rStyle w:val="Strong"/>
              </w:rPr>
              <w:t xml:space="preserve"> 15-1</w:t>
            </w:r>
            <w:r w:rsidR="00810A42">
              <w:rPr>
                <w:rStyle w:val="Strong"/>
              </w:rPr>
              <w:t>1 Calculate</w:t>
            </w:r>
            <w:r w:rsidR="0046267D">
              <w:rPr>
                <w:rStyle w:val="Strong"/>
              </w:rPr>
              <w:t xml:space="preserve"> Recipe’s</w:t>
            </w:r>
            <w:r w:rsidR="00810A42">
              <w:rPr>
                <w:rStyle w:val="Strong"/>
              </w:rPr>
              <w:t xml:space="preserve"> Component Cost</w:t>
            </w:r>
          </w:p>
        </w:tc>
      </w:tr>
      <w:tr w:rsidR="007332AE" w:rsidRPr="00452515" w14:paraId="4D89827B" w14:textId="77777777" w:rsidTr="005F3596">
        <w:tc>
          <w:tcPr>
            <w:tcW w:w="8008" w:type="dxa"/>
          </w:tcPr>
          <w:p w14:paraId="161AC38B" w14:textId="77777777" w:rsidR="007332AE" w:rsidRPr="00E97505" w:rsidRDefault="007332AE" w:rsidP="00722874">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7332AE" w14:paraId="24C307BA" w14:textId="77777777" w:rsidTr="00722874">
              <w:trPr>
                <w:jc w:val="center"/>
              </w:trPr>
              <w:tc>
                <w:tcPr>
                  <w:tcW w:w="1169" w:type="dxa"/>
                </w:tcPr>
                <w:p w14:paraId="1BCC6D23" w14:textId="77777777" w:rsidR="007332AE" w:rsidRPr="007A35F7" w:rsidRDefault="007332AE" w:rsidP="00722874">
                  <w:pPr>
                    <w:rPr>
                      <w:rFonts w:ascii="Arial" w:hAnsi="Arial" w:cs="Arial"/>
                    </w:rPr>
                  </w:pPr>
                  <w:r w:rsidRPr="007A35F7">
                    <w:rPr>
                      <w:rFonts w:ascii="Arial" w:hAnsi="Arial" w:cs="Arial"/>
                    </w:rPr>
                    <w:t>Version</w:t>
                  </w:r>
                </w:p>
              </w:tc>
              <w:tc>
                <w:tcPr>
                  <w:tcW w:w="1357" w:type="dxa"/>
                </w:tcPr>
                <w:p w14:paraId="0C838FB1" w14:textId="77777777" w:rsidR="007332AE" w:rsidRPr="007A35F7" w:rsidRDefault="007332AE" w:rsidP="00722874">
                  <w:pPr>
                    <w:rPr>
                      <w:rFonts w:ascii="Arial" w:hAnsi="Arial" w:cs="Arial"/>
                    </w:rPr>
                  </w:pPr>
                  <w:r w:rsidRPr="007A35F7">
                    <w:rPr>
                      <w:rFonts w:ascii="Arial" w:hAnsi="Arial" w:cs="Arial"/>
                    </w:rPr>
                    <w:t>Date</w:t>
                  </w:r>
                </w:p>
              </w:tc>
              <w:tc>
                <w:tcPr>
                  <w:tcW w:w="1315" w:type="dxa"/>
                </w:tcPr>
                <w:p w14:paraId="2E2C20B7" w14:textId="77777777" w:rsidR="007332AE" w:rsidRPr="007A35F7" w:rsidRDefault="007332AE" w:rsidP="00722874">
                  <w:pPr>
                    <w:rPr>
                      <w:rFonts w:ascii="Arial" w:hAnsi="Arial" w:cs="Arial"/>
                    </w:rPr>
                  </w:pPr>
                  <w:r w:rsidRPr="007A35F7">
                    <w:rPr>
                      <w:rFonts w:ascii="Arial" w:hAnsi="Arial" w:cs="Arial"/>
                    </w:rPr>
                    <w:t>Updated By</w:t>
                  </w:r>
                </w:p>
              </w:tc>
              <w:tc>
                <w:tcPr>
                  <w:tcW w:w="3924" w:type="dxa"/>
                </w:tcPr>
                <w:p w14:paraId="6DEFD4C9" w14:textId="77777777" w:rsidR="007332AE" w:rsidRPr="007A35F7" w:rsidRDefault="007332AE" w:rsidP="00722874">
                  <w:pPr>
                    <w:rPr>
                      <w:rFonts w:ascii="Arial" w:hAnsi="Arial" w:cs="Arial"/>
                    </w:rPr>
                  </w:pPr>
                  <w:r w:rsidRPr="007A35F7">
                    <w:rPr>
                      <w:rFonts w:ascii="Arial" w:hAnsi="Arial" w:cs="Arial"/>
                    </w:rPr>
                    <w:t>Description</w:t>
                  </w:r>
                </w:p>
              </w:tc>
            </w:tr>
            <w:tr w:rsidR="007332AE" w14:paraId="5305821C" w14:textId="77777777" w:rsidTr="00722874">
              <w:trPr>
                <w:jc w:val="center"/>
              </w:trPr>
              <w:tc>
                <w:tcPr>
                  <w:tcW w:w="1169" w:type="dxa"/>
                </w:tcPr>
                <w:p w14:paraId="690C22D7" w14:textId="77777777" w:rsidR="007332AE" w:rsidRPr="007A35F7" w:rsidRDefault="007332AE" w:rsidP="007332AE">
                  <w:pPr>
                    <w:rPr>
                      <w:rFonts w:ascii="Arial" w:hAnsi="Arial" w:cs="Arial"/>
                    </w:rPr>
                  </w:pPr>
                  <w:bookmarkStart w:id="4555" w:name="_Hlk207284590"/>
                  <w:r w:rsidRPr="007A35F7">
                    <w:rPr>
                      <w:rFonts w:ascii="Arial" w:hAnsi="Arial" w:cs="Arial"/>
                    </w:rPr>
                    <w:t>1.0</w:t>
                  </w:r>
                </w:p>
              </w:tc>
              <w:tc>
                <w:tcPr>
                  <w:tcW w:w="1357" w:type="dxa"/>
                </w:tcPr>
                <w:p w14:paraId="11A17BC2" w14:textId="73C0576F" w:rsidR="007332AE" w:rsidRPr="007A35F7" w:rsidRDefault="007332AE" w:rsidP="007332AE">
                  <w:pPr>
                    <w:rPr>
                      <w:rFonts w:ascii="Arial" w:hAnsi="Arial" w:cs="Arial"/>
                    </w:rPr>
                  </w:pPr>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1</w:t>
                  </w:r>
                  <w:r w:rsidRPr="007332AE">
                    <w:rPr>
                      <w:rFonts w:ascii="Arial" w:hAnsi="Arial" w:cs="Arial"/>
                    </w:rPr>
                    <w:t>1</w:t>
                  </w:r>
                  <w:r w:rsidRPr="007A35F7">
                    <w:rPr>
                      <w:rFonts w:ascii="Arial" w:hAnsi="Arial" w:cs="Arial"/>
                    </w:rPr>
                    <w:t>.</w:t>
                  </w:r>
                  <w:r>
                    <w:rPr>
                      <w:rFonts w:ascii="Arial" w:hAnsi="Arial" w:cs="Arial"/>
                    </w:rPr>
                    <w:t>2</w:t>
                  </w:r>
                  <w:r w:rsidRPr="007332AE">
                    <w:rPr>
                      <w:rFonts w:ascii="Arial" w:hAnsi="Arial" w:cs="Arial"/>
                    </w:rPr>
                    <w:t>1</w:t>
                  </w:r>
                </w:p>
              </w:tc>
              <w:tc>
                <w:tcPr>
                  <w:tcW w:w="1315" w:type="dxa"/>
                </w:tcPr>
                <w:p w14:paraId="7B15794B" w14:textId="133A3C2D" w:rsidR="007332AE" w:rsidRPr="007A35F7" w:rsidRDefault="007332AE" w:rsidP="007332AE">
                  <w:pPr>
                    <w:rPr>
                      <w:rFonts w:ascii="Arial" w:hAnsi="Arial" w:cs="Arial"/>
                    </w:rPr>
                  </w:pPr>
                  <w:r w:rsidRPr="007A35F7">
                    <w:rPr>
                      <w:rFonts w:ascii="Arial" w:hAnsi="Arial" w:cs="Arial"/>
                    </w:rPr>
                    <w:t>Bonnie</w:t>
                  </w:r>
                </w:p>
              </w:tc>
              <w:tc>
                <w:tcPr>
                  <w:tcW w:w="3924" w:type="dxa"/>
                </w:tcPr>
                <w:p w14:paraId="01DB3ED1" w14:textId="10435EEE" w:rsidR="007332AE" w:rsidRPr="007332AE" w:rsidRDefault="007332AE" w:rsidP="007332AE">
                  <w:pPr>
                    <w:rPr>
                      <w:rFonts w:ascii="Arial" w:hAnsi="Arial" w:cs="Arial"/>
                    </w:rPr>
                  </w:pPr>
                  <w:r w:rsidRPr="007A35F7">
                    <w:rPr>
                      <w:rFonts w:ascii="Arial" w:hAnsi="Arial" w:cs="Arial"/>
                    </w:rPr>
                    <w:t>First version</w:t>
                  </w:r>
                  <w:r>
                    <w:rPr>
                      <w:rFonts w:ascii="Arial" w:hAnsi="Arial" w:cs="Arial"/>
                    </w:rPr>
                    <w:t>,</w:t>
                  </w:r>
                  <w:r>
                    <w:t xml:space="preserve"> </w:t>
                  </w:r>
                  <w:r w:rsidRPr="007332AE">
                    <w:t>Byproduct Recipe Overhaul</w:t>
                  </w:r>
                </w:p>
              </w:tc>
            </w:tr>
            <w:bookmarkEnd w:id="4555"/>
            <w:tr w:rsidR="007332AE" w14:paraId="15DB6D5D" w14:textId="77777777" w:rsidTr="00722874">
              <w:trPr>
                <w:jc w:val="center"/>
              </w:trPr>
              <w:tc>
                <w:tcPr>
                  <w:tcW w:w="1169" w:type="dxa"/>
                </w:tcPr>
                <w:p w14:paraId="155D5022" w14:textId="77777777" w:rsidR="007332AE" w:rsidRDefault="007332AE" w:rsidP="007332AE"/>
              </w:tc>
              <w:tc>
                <w:tcPr>
                  <w:tcW w:w="1357" w:type="dxa"/>
                </w:tcPr>
                <w:p w14:paraId="37D7D84E" w14:textId="77777777" w:rsidR="007332AE" w:rsidRDefault="007332AE" w:rsidP="007332AE"/>
              </w:tc>
              <w:tc>
                <w:tcPr>
                  <w:tcW w:w="1315" w:type="dxa"/>
                </w:tcPr>
                <w:p w14:paraId="6E920BC3" w14:textId="77777777" w:rsidR="007332AE" w:rsidRDefault="007332AE" w:rsidP="007332AE"/>
              </w:tc>
              <w:tc>
                <w:tcPr>
                  <w:tcW w:w="3924" w:type="dxa"/>
                </w:tcPr>
                <w:p w14:paraId="73DA3977" w14:textId="77777777" w:rsidR="007332AE" w:rsidRPr="007332AE" w:rsidRDefault="007332AE" w:rsidP="007332AE"/>
              </w:tc>
            </w:tr>
            <w:tr w:rsidR="007332AE" w14:paraId="655A116F" w14:textId="77777777" w:rsidTr="00722874">
              <w:trPr>
                <w:jc w:val="center"/>
              </w:trPr>
              <w:tc>
                <w:tcPr>
                  <w:tcW w:w="1169" w:type="dxa"/>
                </w:tcPr>
                <w:p w14:paraId="1DFF4840" w14:textId="77777777" w:rsidR="007332AE" w:rsidRDefault="007332AE" w:rsidP="007332AE"/>
              </w:tc>
              <w:tc>
                <w:tcPr>
                  <w:tcW w:w="1357" w:type="dxa"/>
                </w:tcPr>
                <w:p w14:paraId="65839351" w14:textId="77777777" w:rsidR="007332AE" w:rsidRDefault="007332AE" w:rsidP="007332AE"/>
              </w:tc>
              <w:tc>
                <w:tcPr>
                  <w:tcW w:w="1315" w:type="dxa"/>
                </w:tcPr>
                <w:p w14:paraId="03B782FD" w14:textId="77777777" w:rsidR="007332AE" w:rsidRDefault="007332AE" w:rsidP="007332AE"/>
              </w:tc>
              <w:tc>
                <w:tcPr>
                  <w:tcW w:w="3924" w:type="dxa"/>
                </w:tcPr>
                <w:p w14:paraId="3228E15A" w14:textId="77777777" w:rsidR="007332AE" w:rsidRDefault="007332AE" w:rsidP="007332AE"/>
              </w:tc>
            </w:tr>
            <w:tr w:rsidR="007332AE" w14:paraId="7D075574" w14:textId="77777777" w:rsidTr="00722874">
              <w:trPr>
                <w:jc w:val="center"/>
              </w:trPr>
              <w:tc>
                <w:tcPr>
                  <w:tcW w:w="1169" w:type="dxa"/>
                </w:tcPr>
                <w:p w14:paraId="4B5BC410" w14:textId="77777777" w:rsidR="007332AE" w:rsidRDefault="007332AE" w:rsidP="007332AE"/>
              </w:tc>
              <w:tc>
                <w:tcPr>
                  <w:tcW w:w="1357" w:type="dxa"/>
                </w:tcPr>
                <w:p w14:paraId="1A7D7381" w14:textId="77777777" w:rsidR="007332AE" w:rsidRDefault="007332AE" w:rsidP="007332AE"/>
              </w:tc>
              <w:tc>
                <w:tcPr>
                  <w:tcW w:w="1315" w:type="dxa"/>
                </w:tcPr>
                <w:p w14:paraId="59C4DF99" w14:textId="77777777" w:rsidR="007332AE" w:rsidRDefault="007332AE" w:rsidP="007332AE"/>
              </w:tc>
              <w:tc>
                <w:tcPr>
                  <w:tcW w:w="3924" w:type="dxa"/>
                </w:tcPr>
                <w:p w14:paraId="70C2D236" w14:textId="77777777" w:rsidR="007332AE" w:rsidRPr="00B66734" w:rsidRDefault="007332AE" w:rsidP="007332AE"/>
              </w:tc>
            </w:tr>
            <w:tr w:rsidR="007332AE" w14:paraId="3E6E5B8A" w14:textId="77777777" w:rsidTr="00722874">
              <w:trPr>
                <w:jc w:val="center"/>
              </w:trPr>
              <w:tc>
                <w:tcPr>
                  <w:tcW w:w="1169" w:type="dxa"/>
                </w:tcPr>
                <w:p w14:paraId="1D663C74" w14:textId="77777777" w:rsidR="007332AE" w:rsidRDefault="007332AE" w:rsidP="007332AE"/>
              </w:tc>
              <w:tc>
                <w:tcPr>
                  <w:tcW w:w="1357" w:type="dxa"/>
                </w:tcPr>
                <w:p w14:paraId="7629E49C" w14:textId="77777777" w:rsidR="007332AE" w:rsidRDefault="007332AE" w:rsidP="007332AE"/>
              </w:tc>
              <w:tc>
                <w:tcPr>
                  <w:tcW w:w="1315" w:type="dxa"/>
                </w:tcPr>
                <w:p w14:paraId="403436E6" w14:textId="77777777" w:rsidR="007332AE" w:rsidRDefault="007332AE" w:rsidP="007332AE"/>
              </w:tc>
              <w:tc>
                <w:tcPr>
                  <w:tcW w:w="3924" w:type="dxa"/>
                </w:tcPr>
                <w:p w14:paraId="2E2AE3B5" w14:textId="77777777" w:rsidR="007332AE" w:rsidRDefault="007332AE" w:rsidP="007332AE"/>
              </w:tc>
            </w:tr>
            <w:tr w:rsidR="007332AE" w14:paraId="6B5A6103" w14:textId="77777777" w:rsidTr="00722874">
              <w:trPr>
                <w:jc w:val="center"/>
              </w:trPr>
              <w:tc>
                <w:tcPr>
                  <w:tcW w:w="1169" w:type="dxa"/>
                </w:tcPr>
                <w:p w14:paraId="2ABA8D3C" w14:textId="77777777" w:rsidR="007332AE" w:rsidRDefault="007332AE" w:rsidP="007332AE"/>
              </w:tc>
              <w:tc>
                <w:tcPr>
                  <w:tcW w:w="1357" w:type="dxa"/>
                </w:tcPr>
                <w:p w14:paraId="51C8F0F1" w14:textId="77777777" w:rsidR="007332AE" w:rsidRDefault="007332AE" w:rsidP="007332AE"/>
              </w:tc>
              <w:tc>
                <w:tcPr>
                  <w:tcW w:w="1315" w:type="dxa"/>
                </w:tcPr>
                <w:p w14:paraId="24D02598" w14:textId="77777777" w:rsidR="007332AE" w:rsidRDefault="007332AE" w:rsidP="007332AE"/>
              </w:tc>
              <w:tc>
                <w:tcPr>
                  <w:tcW w:w="3924" w:type="dxa"/>
                </w:tcPr>
                <w:p w14:paraId="603EFC1A" w14:textId="77777777" w:rsidR="007332AE" w:rsidRPr="005C49CE" w:rsidRDefault="007332AE" w:rsidP="007332AE"/>
              </w:tc>
            </w:tr>
          </w:tbl>
          <w:p w14:paraId="05489BB1" w14:textId="77777777" w:rsidR="007332AE" w:rsidRDefault="007332AE" w:rsidP="00722874"/>
        </w:tc>
      </w:tr>
      <w:tr w:rsidR="007332AE" w:rsidRPr="00452515" w14:paraId="012A1D4F" w14:textId="77777777" w:rsidTr="005F3596">
        <w:tc>
          <w:tcPr>
            <w:tcW w:w="8008" w:type="dxa"/>
          </w:tcPr>
          <w:p w14:paraId="2F5F96D4" w14:textId="77777777" w:rsidR="007332AE" w:rsidRPr="00452515" w:rsidRDefault="007332AE" w:rsidP="00722874">
            <w:r w:rsidRPr="00E97505">
              <w:rPr>
                <w:rStyle w:val="Strong"/>
              </w:rPr>
              <w:lastRenderedPageBreak/>
              <w:t>Stakeholder:</w:t>
            </w:r>
            <w:r w:rsidRPr="00452515">
              <w:t xml:space="preserve"> </w:t>
            </w:r>
            <w:r>
              <w:t>User with privilege</w:t>
            </w:r>
          </w:p>
        </w:tc>
      </w:tr>
      <w:tr w:rsidR="007332AE" w:rsidRPr="009A0B08" w14:paraId="164E11A1" w14:textId="77777777" w:rsidTr="005F3596">
        <w:tc>
          <w:tcPr>
            <w:tcW w:w="8008" w:type="dxa"/>
          </w:tcPr>
          <w:p w14:paraId="47B30E74" w14:textId="77777777" w:rsidR="007332AE" w:rsidRDefault="007332AE" w:rsidP="00722874">
            <w:pPr>
              <w:rPr>
                <w:rStyle w:val="Strong"/>
                <w:lang w:val="fr-FR"/>
              </w:rPr>
            </w:pPr>
            <w:proofErr w:type="spellStart"/>
            <w:r w:rsidRPr="009A0B08">
              <w:rPr>
                <w:rStyle w:val="Strong"/>
                <w:lang w:val="fr-FR"/>
              </w:rPr>
              <w:t>Pre-Condition</w:t>
            </w:r>
            <w:proofErr w:type="spellEnd"/>
            <w:r w:rsidRPr="009A0B08">
              <w:rPr>
                <w:rStyle w:val="Strong"/>
                <w:lang w:val="fr-FR"/>
              </w:rPr>
              <w:t xml:space="preserve"> : </w:t>
            </w:r>
          </w:p>
          <w:p w14:paraId="3B3E5F2B" w14:textId="77777777" w:rsidR="007332AE" w:rsidRPr="009A0B08" w:rsidRDefault="007332AE" w:rsidP="00722874">
            <w:pPr>
              <w:rPr>
                <w:rStyle w:val="Strong"/>
                <w:lang w:val="fr-FR"/>
              </w:rPr>
            </w:pPr>
          </w:p>
          <w:p w14:paraId="62D5D08E" w14:textId="442B4D89" w:rsidR="007332AE" w:rsidRDefault="007332AE" w:rsidP="00722874">
            <w:pPr>
              <w:rPr>
                <w:rStyle w:val="Strong"/>
                <w:lang w:val="fr-FR"/>
              </w:rPr>
            </w:pPr>
            <w:proofErr w:type="gramStart"/>
            <w:r w:rsidRPr="009A0B08">
              <w:rPr>
                <w:rStyle w:val="Strong"/>
                <w:lang w:val="fr-FR"/>
              </w:rPr>
              <w:t>PRD:</w:t>
            </w:r>
            <w:proofErr w:type="gramEnd"/>
            <w:r w:rsidRPr="009A0B08">
              <w:rPr>
                <w:rStyle w:val="Strong"/>
                <w:lang w:val="fr-FR"/>
              </w:rPr>
              <w:t xml:space="preserve"> </w:t>
            </w:r>
            <w:r w:rsidRPr="007332AE">
              <w:rPr>
                <w:rStyle w:val="Strong"/>
                <w:lang w:val="fr-FR"/>
              </w:rPr>
              <w:t>MD-9698</w:t>
            </w:r>
          </w:p>
          <w:p w14:paraId="64C0E8F5" w14:textId="773B3D67" w:rsidR="007332AE" w:rsidRDefault="007332AE" w:rsidP="00722874">
            <w:pPr>
              <w:rPr>
                <w:rStyle w:val="Strong"/>
                <w:lang w:val="fr-FR"/>
              </w:rPr>
            </w:pPr>
            <w:r w:rsidRPr="007332AE">
              <w:rPr>
                <w:rStyle w:val="Strong"/>
                <w:lang w:val="fr-FR"/>
              </w:rPr>
              <w:t>https://wonder.atlassian.net/l/cp/QTAXxzjK</w:t>
            </w:r>
          </w:p>
          <w:p w14:paraId="3FAED2EB" w14:textId="77777777" w:rsidR="007332AE" w:rsidRPr="009A0B08" w:rsidRDefault="007332AE" w:rsidP="00722874">
            <w:pPr>
              <w:rPr>
                <w:rStyle w:val="Strong"/>
                <w:lang w:val="fr-FR"/>
              </w:rPr>
            </w:pPr>
          </w:p>
          <w:p w14:paraId="30DE5A76" w14:textId="28D549A9" w:rsidR="007332AE" w:rsidRDefault="007332AE" w:rsidP="00722874">
            <w:pPr>
              <w:rPr>
                <w:rFonts w:ascii="Arial" w:hAnsi="Arial" w:cs="Arial"/>
                <w:sz w:val="20"/>
                <w:szCs w:val="20"/>
                <w:lang w:val="pt-BR"/>
              </w:rPr>
            </w:pPr>
            <w:r w:rsidRPr="00D329EE">
              <w:rPr>
                <w:rFonts w:ascii="Arial" w:hAnsi="Arial" w:cs="Arial" w:hint="eastAsia"/>
                <w:sz w:val="20"/>
                <w:szCs w:val="20"/>
                <w:lang w:val="pt-BR"/>
              </w:rPr>
              <w:t>F</w:t>
            </w:r>
            <w:r w:rsidRPr="00D329EE">
              <w:rPr>
                <w:rFonts w:ascii="Arial" w:hAnsi="Arial" w:cs="Arial"/>
                <w:sz w:val="20"/>
                <w:szCs w:val="20"/>
                <w:lang w:val="pt-BR"/>
              </w:rPr>
              <w:t xml:space="preserve">igma: </w:t>
            </w:r>
            <w:r w:rsidRPr="007332AE">
              <w:rPr>
                <w:rFonts w:ascii="Arial" w:hAnsi="Arial" w:cs="Arial"/>
                <w:sz w:val="20"/>
                <w:szCs w:val="20"/>
                <w:lang w:val="pt-BR"/>
              </w:rPr>
              <w:t>https://www.figma.com/file/D9QUMUVZMB2Fm1hD5kbpy7/branch/0NyJckIGzFgZdqvN5DzNau/CBL-1%3A-Items?type=design&amp;node-id=2580-102662&amp;mode=design&amp;t=pXUYDXLIHohd6QkU-0</w:t>
            </w:r>
          </w:p>
          <w:p w14:paraId="5D413995" w14:textId="77777777" w:rsidR="007332AE" w:rsidRDefault="007332AE" w:rsidP="00722874">
            <w:pPr>
              <w:rPr>
                <w:rFonts w:ascii="Arial" w:hAnsi="Arial" w:cs="Arial"/>
                <w:sz w:val="20"/>
                <w:szCs w:val="20"/>
                <w:lang w:val="pt-BR"/>
              </w:rPr>
            </w:pPr>
          </w:p>
          <w:p w14:paraId="2A4AE55E" w14:textId="77777777" w:rsidR="007332AE" w:rsidRPr="00D329EE" w:rsidRDefault="007332AE" w:rsidP="00722874">
            <w:pPr>
              <w:rPr>
                <w:rFonts w:ascii="Arial" w:hAnsi="Arial" w:cs="Arial"/>
                <w:sz w:val="20"/>
                <w:szCs w:val="20"/>
                <w:lang w:val="pt-BR"/>
              </w:rPr>
            </w:pPr>
          </w:p>
        </w:tc>
      </w:tr>
      <w:tr w:rsidR="007332AE" w:rsidRPr="00452515" w14:paraId="3918B36C" w14:textId="77777777" w:rsidTr="005F3596">
        <w:tc>
          <w:tcPr>
            <w:tcW w:w="8008" w:type="dxa"/>
          </w:tcPr>
          <w:p w14:paraId="4C071618" w14:textId="77777777" w:rsidR="007332AE" w:rsidRPr="00D97083" w:rsidRDefault="007332AE" w:rsidP="00722874">
            <w:pPr>
              <w:rPr>
                <w:b/>
                <w:bCs/>
              </w:rPr>
            </w:pPr>
            <w:r w:rsidRPr="00D97083">
              <w:rPr>
                <w:rFonts w:hint="eastAsia"/>
                <w:b/>
                <w:bCs/>
              </w:rPr>
              <w:t>Main Scenario:</w:t>
            </w:r>
          </w:p>
          <w:p w14:paraId="3C76EAC1" w14:textId="080F6532" w:rsidR="007332AE" w:rsidRPr="00BD54DC" w:rsidRDefault="005F3596" w:rsidP="005F3596">
            <w:pPr>
              <w:tabs>
                <w:tab w:val="left" w:pos="307"/>
              </w:tabs>
            </w:pPr>
            <w:r w:rsidRPr="005F3596">
              <w:t>https://wonder.atlassian.net/wiki/x/OoEf_w</w:t>
            </w:r>
          </w:p>
        </w:tc>
      </w:tr>
      <w:tr w:rsidR="007332AE" w:rsidRPr="00452515" w14:paraId="064DEBD0" w14:textId="77777777" w:rsidTr="005F3596">
        <w:tc>
          <w:tcPr>
            <w:tcW w:w="8008" w:type="dxa"/>
          </w:tcPr>
          <w:p w14:paraId="03A810C0" w14:textId="77777777" w:rsidR="007332AE" w:rsidRDefault="007332AE" w:rsidP="00722874">
            <w:r w:rsidRPr="00452515">
              <w:t>Extend Scenario:</w:t>
            </w:r>
          </w:p>
          <w:p w14:paraId="61975969" w14:textId="77777777" w:rsidR="007332AE" w:rsidRPr="00452515" w:rsidRDefault="007332AE" w:rsidP="00722874"/>
        </w:tc>
      </w:tr>
      <w:tr w:rsidR="007332AE" w:rsidRPr="00452515" w14:paraId="774324C0" w14:textId="77777777" w:rsidTr="005F3596">
        <w:tc>
          <w:tcPr>
            <w:tcW w:w="8008" w:type="dxa"/>
          </w:tcPr>
          <w:p w14:paraId="765C35CB" w14:textId="77777777" w:rsidR="007332AE" w:rsidRDefault="007332AE" w:rsidP="00722874">
            <w:r w:rsidRPr="00452515">
              <w:t>Exception Scenario:</w:t>
            </w:r>
          </w:p>
          <w:p w14:paraId="4A88A588" w14:textId="77777777" w:rsidR="007332AE" w:rsidRPr="00452515" w:rsidRDefault="007332AE" w:rsidP="00722874"/>
        </w:tc>
      </w:tr>
      <w:tr w:rsidR="007332AE" w:rsidRPr="00452515" w14:paraId="3BBC706C" w14:textId="77777777" w:rsidTr="005F3596">
        <w:tc>
          <w:tcPr>
            <w:tcW w:w="8008" w:type="dxa"/>
          </w:tcPr>
          <w:p w14:paraId="65E5CB7D" w14:textId="77777777" w:rsidR="007332AE" w:rsidRPr="00452515" w:rsidRDefault="007332AE" w:rsidP="00722874">
            <w:r w:rsidRPr="00452515">
              <w:t>Notes:</w:t>
            </w:r>
          </w:p>
        </w:tc>
      </w:tr>
      <w:tr w:rsidR="007332AE" w:rsidRPr="00452515" w14:paraId="5A117A03" w14:textId="77777777" w:rsidTr="005F3596">
        <w:tc>
          <w:tcPr>
            <w:tcW w:w="8008" w:type="dxa"/>
          </w:tcPr>
          <w:p w14:paraId="4731BC4C" w14:textId="77777777" w:rsidR="007332AE" w:rsidRPr="00452515" w:rsidRDefault="007332AE" w:rsidP="00722874">
            <w:r w:rsidRPr="00452515">
              <w:t>Q/A:</w:t>
            </w:r>
          </w:p>
        </w:tc>
      </w:tr>
    </w:tbl>
    <w:p w14:paraId="4DBC4F70" w14:textId="77777777" w:rsidR="007332AE" w:rsidRDefault="007332AE" w:rsidP="00571AC4"/>
    <w:p w14:paraId="5A7A1516" w14:textId="379BA471" w:rsidR="007332AE" w:rsidRPr="00AF3C05" w:rsidRDefault="0050165A" w:rsidP="00AF3C05">
      <w:pPr>
        <w:pStyle w:val="Heading2"/>
        <w:rPr>
          <w:rFonts w:ascii="Arial" w:hAnsi="Arial" w:cs="Arial"/>
        </w:rPr>
      </w:pPr>
      <w:r>
        <w:rPr>
          <w:rFonts w:ascii="Arial" w:hAnsi="Arial" w:cs="Arial" w:hint="eastAsia"/>
        </w:rPr>
        <w:t>Tran-</w:t>
      </w:r>
      <w:r w:rsidR="00AF3C05" w:rsidRPr="00AF3C05">
        <w:rPr>
          <w:rFonts w:ascii="Arial" w:hAnsi="Arial" w:cs="Arial" w:hint="eastAsia"/>
        </w:rPr>
        <w:t>MS 15-12 Benchtop Component of 88* item</w:t>
      </w:r>
    </w:p>
    <w:tbl>
      <w:tblPr>
        <w:tblStyle w:val="TableGrid"/>
        <w:tblW w:w="0" w:type="auto"/>
        <w:tblLook w:val="04A0" w:firstRow="1" w:lastRow="0" w:firstColumn="1" w:lastColumn="0" w:noHBand="0" w:noVBand="1"/>
      </w:tblPr>
      <w:tblGrid>
        <w:gridCol w:w="9016"/>
      </w:tblGrid>
      <w:tr w:rsidR="00AF3C05" w14:paraId="74AEBF66" w14:textId="77777777" w:rsidTr="0050165A">
        <w:tc>
          <w:tcPr>
            <w:tcW w:w="9016" w:type="dxa"/>
          </w:tcPr>
          <w:p w14:paraId="01640209" w14:textId="2DE8841D" w:rsidR="00AF3C05" w:rsidRDefault="00AF3C05" w:rsidP="00571AC4">
            <w:r w:rsidRPr="00AF3C05">
              <w:t>MS 15-12 Benchtop Component of 88* item</w:t>
            </w:r>
          </w:p>
        </w:tc>
      </w:tr>
      <w:tr w:rsidR="00AF3C05" w14:paraId="48561E18" w14:textId="77777777" w:rsidTr="0050165A">
        <w:tc>
          <w:tcPr>
            <w:tcW w:w="9016" w:type="dxa"/>
          </w:tcPr>
          <w:p w14:paraId="266D1C5A" w14:textId="77777777" w:rsidR="00AF3C05" w:rsidRDefault="00AF3C05" w:rsidP="00571AC4">
            <w:r>
              <w:rPr>
                <w:rFonts w:hint="eastAsia"/>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7970C4" w:rsidRPr="007A35F7" w14:paraId="663EC6CD" w14:textId="77777777" w:rsidTr="0050165A">
              <w:trPr>
                <w:jc w:val="center"/>
              </w:trPr>
              <w:tc>
                <w:tcPr>
                  <w:tcW w:w="1169" w:type="dxa"/>
                </w:tcPr>
                <w:p w14:paraId="020F90BE" w14:textId="77777777" w:rsidR="007970C4" w:rsidRPr="007A35F7" w:rsidRDefault="007970C4" w:rsidP="007970C4">
                  <w:pPr>
                    <w:rPr>
                      <w:rFonts w:ascii="Arial" w:hAnsi="Arial" w:cs="Arial"/>
                    </w:rPr>
                  </w:pPr>
                  <w:r w:rsidRPr="007A35F7">
                    <w:rPr>
                      <w:rFonts w:ascii="Arial" w:hAnsi="Arial" w:cs="Arial"/>
                    </w:rPr>
                    <w:t>Version</w:t>
                  </w:r>
                </w:p>
              </w:tc>
              <w:tc>
                <w:tcPr>
                  <w:tcW w:w="1357" w:type="dxa"/>
                </w:tcPr>
                <w:p w14:paraId="2A306C64" w14:textId="77777777" w:rsidR="007970C4" w:rsidRPr="007A35F7" w:rsidRDefault="007970C4" w:rsidP="007970C4">
                  <w:pPr>
                    <w:rPr>
                      <w:rFonts w:ascii="Arial" w:hAnsi="Arial" w:cs="Arial"/>
                    </w:rPr>
                  </w:pPr>
                  <w:r w:rsidRPr="007A35F7">
                    <w:rPr>
                      <w:rFonts w:ascii="Arial" w:hAnsi="Arial" w:cs="Arial"/>
                    </w:rPr>
                    <w:t>Date</w:t>
                  </w:r>
                </w:p>
              </w:tc>
              <w:tc>
                <w:tcPr>
                  <w:tcW w:w="1315" w:type="dxa"/>
                </w:tcPr>
                <w:p w14:paraId="1EBB07FB" w14:textId="77777777" w:rsidR="007970C4" w:rsidRPr="007A35F7" w:rsidRDefault="007970C4" w:rsidP="007970C4">
                  <w:pPr>
                    <w:rPr>
                      <w:rFonts w:ascii="Arial" w:hAnsi="Arial" w:cs="Arial"/>
                    </w:rPr>
                  </w:pPr>
                  <w:r w:rsidRPr="007A35F7">
                    <w:rPr>
                      <w:rFonts w:ascii="Arial" w:hAnsi="Arial" w:cs="Arial"/>
                    </w:rPr>
                    <w:t>Updated By</w:t>
                  </w:r>
                </w:p>
              </w:tc>
              <w:tc>
                <w:tcPr>
                  <w:tcW w:w="3924" w:type="dxa"/>
                </w:tcPr>
                <w:p w14:paraId="082DF5E3" w14:textId="77777777" w:rsidR="007970C4" w:rsidRPr="007A35F7" w:rsidRDefault="007970C4" w:rsidP="007970C4">
                  <w:pPr>
                    <w:rPr>
                      <w:rFonts w:ascii="Arial" w:hAnsi="Arial" w:cs="Arial"/>
                    </w:rPr>
                  </w:pPr>
                  <w:r w:rsidRPr="007A35F7">
                    <w:rPr>
                      <w:rFonts w:ascii="Arial" w:hAnsi="Arial" w:cs="Arial"/>
                    </w:rPr>
                    <w:t>Description</w:t>
                  </w:r>
                </w:p>
              </w:tc>
            </w:tr>
            <w:tr w:rsidR="007970C4" w:rsidRPr="007A35F7" w14:paraId="4BF281CF" w14:textId="77777777" w:rsidTr="0050165A">
              <w:trPr>
                <w:jc w:val="center"/>
              </w:trPr>
              <w:tc>
                <w:tcPr>
                  <w:tcW w:w="1169" w:type="dxa"/>
                </w:tcPr>
                <w:p w14:paraId="115D8F4D" w14:textId="77777777" w:rsidR="007970C4" w:rsidRPr="007A35F7" w:rsidRDefault="007970C4" w:rsidP="007970C4">
                  <w:pPr>
                    <w:rPr>
                      <w:rFonts w:ascii="Arial" w:hAnsi="Arial" w:cs="Arial"/>
                    </w:rPr>
                  </w:pPr>
                  <w:r w:rsidRPr="007A35F7">
                    <w:rPr>
                      <w:rFonts w:ascii="Arial" w:hAnsi="Arial" w:cs="Arial"/>
                    </w:rPr>
                    <w:t>1.0</w:t>
                  </w:r>
                </w:p>
              </w:tc>
              <w:tc>
                <w:tcPr>
                  <w:tcW w:w="1357" w:type="dxa"/>
                </w:tcPr>
                <w:p w14:paraId="4D4F34DE" w14:textId="2C310C54" w:rsidR="007970C4" w:rsidRPr="007A35F7" w:rsidRDefault="007970C4" w:rsidP="007970C4">
                  <w:pPr>
                    <w:rPr>
                      <w:rFonts w:ascii="Arial" w:hAnsi="Arial" w:cs="Arial"/>
                    </w:rPr>
                  </w:pPr>
                  <w:r w:rsidRPr="007A35F7">
                    <w:rPr>
                      <w:rFonts w:ascii="Arial" w:hAnsi="Arial" w:cs="Arial"/>
                    </w:rPr>
                    <w:t>202</w:t>
                  </w:r>
                  <w:r>
                    <w:rPr>
                      <w:rFonts w:ascii="Arial" w:hAnsi="Arial" w:cs="Arial" w:hint="eastAsia"/>
                    </w:rPr>
                    <w:t>4</w:t>
                  </w:r>
                  <w:r w:rsidRPr="007A35F7">
                    <w:rPr>
                      <w:rFonts w:ascii="Arial" w:hAnsi="Arial" w:cs="Arial"/>
                    </w:rPr>
                    <w:t>.</w:t>
                  </w:r>
                  <w:r>
                    <w:rPr>
                      <w:rFonts w:ascii="Arial" w:hAnsi="Arial" w:cs="Arial" w:hint="eastAsia"/>
                    </w:rPr>
                    <w:t>5</w:t>
                  </w:r>
                  <w:r w:rsidRPr="007A35F7">
                    <w:rPr>
                      <w:rFonts w:ascii="Arial" w:hAnsi="Arial" w:cs="Arial"/>
                    </w:rPr>
                    <w:t>.23</w:t>
                  </w:r>
                </w:p>
              </w:tc>
              <w:tc>
                <w:tcPr>
                  <w:tcW w:w="1315" w:type="dxa"/>
                </w:tcPr>
                <w:p w14:paraId="72AC15D1" w14:textId="77777777" w:rsidR="007970C4" w:rsidRPr="007A35F7" w:rsidRDefault="007970C4" w:rsidP="007970C4">
                  <w:pPr>
                    <w:rPr>
                      <w:rFonts w:ascii="Arial" w:hAnsi="Arial" w:cs="Arial"/>
                    </w:rPr>
                  </w:pPr>
                  <w:r w:rsidRPr="007A35F7">
                    <w:rPr>
                      <w:rFonts w:ascii="Arial" w:hAnsi="Arial" w:cs="Arial"/>
                    </w:rPr>
                    <w:t>Bonnie</w:t>
                  </w:r>
                </w:p>
              </w:tc>
              <w:tc>
                <w:tcPr>
                  <w:tcW w:w="3924" w:type="dxa"/>
                </w:tcPr>
                <w:p w14:paraId="4ECDE5B7" w14:textId="778E4DE9" w:rsidR="007970C4" w:rsidRPr="007A35F7" w:rsidRDefault="007970C4" w:rsidP="007970C4">
                  <w:pPr>
                    <w:rPr>
                      <w:rFonts w:ascii="Arial" w:hAnsi="Arial" w:cs="Arial"/>
                    </w:rPr>
                  </w:pPr>
                  <w:r w:rsidRPr="007A35F7">
                    <w:rPr>
                      <w:rFonts w:ascii="Arial" w:hAnsi="Arial" w:cs="Arial"/>
                    </w:rPr>
                    <w:t>First version</w:t>
                  </w:r>
                  <w:r>
                    <w:rPr>
                      <w:rFonts w:ascii="Arial" w:hAnsi="Arial" w:cs="Arial" w:hint="eastAsia"/>
                    </w:rPr>
                    <w:t xml:space="preserve">, </w:t>
                  </w:r>
                  <w:r w:rsidRPr="007970C4">
                    <w:rPr>
                      <w:rFonts w:ascii="Arial" w:hAnsi="Arial" w:cs="Arial"/>
                    </w:rPr>
                    <w:t>MD-12864</w:t>
                  </w:r>
                </w:p>
              </w:tc>
            </w:tr>
            <w:tr w:rsidR="007970C4" w14:paraId="401D3AD2" w14:textId="77777777" w:rsidTr="0050165A">
              <w:trPr>
                <w:jc w:val="center"/>
              </w:trPr>
              <w:tc>
                <w:tcPr>
                  <w:tcW w:w="1169" w:type="dxa"/>
                </w:tcPr>
                <w:p w14:paraId="316AC45B" w14:textId="798A51ED" w:rsidR="007970C4" w:rsidRDefault="007970C4" w:rsidP="007970C4"/>
              </w:tc>
              <w:tc>
                <w:tcPr>
                  <w:tcW w:w="1357" w:type="dxa"/>
                </w:tcPr>
                <w:p w14:paraId="67FBAEF3" w14:textId="4B14D709" w:rsidR="007970C4" w:rsidRDefault="007970C4" w:rsidP="007970C4"/>
              </w:tc>
              <w:tc>
                <w:tcPr>
                  <w:tcW w:w="1315" w:type="dxa"/>
                </w:tcPr>
                <w:p w14:paraId="3D737C97" w14:textId="16621037" w:rsidR="007970C4" w:rsidRDefault="007970C4" w:rsidP="007970C4"/>
              </w:tc>
              <w:tc>
                <w:tcPr>
                  <w:tcW w:w="3924" w:type="dxa"/>
                </w:tcPr>
                <w:p w14:paraId="127F7E4E" w14:textId="70B2CCA7" w:rsidR="007970C4" w:rsidRDefault="007970C4" w:rsidP="007970C4"/>
              </w:tc>
            </w:tr>
          </w:tbl>
          <w:p w14:paraId="6EF1ABBB" w14:textId="17BB79CF" w:rsidR="007970C4" w:rsidRPr="007970C4" w:rsidRDefault="007970C4" w:rsidP="00571AC4"/>
        </w:tc>
      </w:tr>
      <w:tr w:rsidR="007970C4" w14:paraId="21278A81" w14:textId="77777777" w:rsidTr="0050165A">
        <w:tc>
          <w:tcPr>
            <w:tcW w:w="9016" w:type="dxa"/>
          </w:tcPr>
          <w:p w14:paraId="2ACD4D9F" w14:textId="0E187051" w:rsidR="007970C4" w:rsidRDefault="007970C4" w:rsidP="007970C4">
            <w:r w:rsidRPr="00E97505">
              <w:rPr>
                <w:rStyle w:val="Strong"/>
              </w:rPr>
              <w:t>Stakeholder:</w:t>
            </w:r>
            <w:r w:rsidRPr="00452515">
              <w:t xml:space="preserve"> </w:t>
            </w:r>
            <w:r>
              <w:t>User with privilege</w:t>
            </w:r>
          </w:p>
        </w:tc>
      </w:tr>
      <w:tr w:rsidR="007970C4" w14:paraId="69B6F0C9" w14:textId="77777777" w:rsidTr="0050165A">
        <w:tc>
          <w:tcPr>
            <w:tcW w:w="9016" w:type="dxa"/>
          </w:tcPr>
          <w:p w14:paraId="5A997DFC" w14:textId="77777777" w:rsidR="007970C4" w:rsidRPr="00E97505" w:rsidRDefault="007970C4" w:rsidP="007970C4">
            <w:pPr>
              <w:rPr>
                <w:rStyle w:val="Strong"/>
              </w:rPr>
            </w:pPr>
            <w:r w:rsidRPr="00E97505">
              <w:rPr>
                <w:rStyle w:val="Strong"/>
              </w:rPr>
              <w:t xml:space="preserve">Pre-Condition: </w:t>
            </w:r>
          </w:p>
          <w:p w14:paraId="4D830CFB" w14:textId="77777777" w:rsidR="007970C4" w:rsidRDefault="007970C4" w:rsidP="007970C4">
            <w:pPr>
              <w:rPr>
                <w:rFonts w:ascii="Arial" w:hAnsi="Arial" w:cs="Arial"/>
                <w:sz w:val="20"/>
                <w:szCs w:val="20"/>
              </w:rPr>
            </w:pPr>
            <w:r>
              <w:t>The user goes to the page</w:t>
            </w:r>
            <w:r w:rsidRPr="00DD3CB0">
              <w:rPr>
                <w:rFonts w:ascii="Arial" w:hAnsi="Arial" w:cs="Arial"/>
                <w:sz w:val="20"/>
                <w:szCs w:val="20"/>
              </w:rPr>
              <w:t xml:space="preserve"> </w:t>
            </w:r>
          </w:p>
          <w:p w14:paraId="04F9441E" w14:textId="77777777" w:rsidR="007970C4" w:rsidRDefault="007970C4" w:rsidP="007970C4"/>
        </w:tc>
      </w:tr>
      <w:tr w:rsidR="00AF3C05" w14:paraId="005FCD0E" w14:textId="77777777" w:rsidTr="0050165A">
        <w:tc>
          <w:tcPr>
            <w:tcW w:w="9016" w:type="dxa"/>
          </w:tcPr>
          <w:p w14:paraId="23799E14" w14:textId="77777777" w:rsidR="00AF3C05" w:rsidRDefault="007970C4" w:rsidP="00571AC4">
            <w:pPr>
              <w:rPr>
                <w:rStyle w:val="Strong"/>
              </w:rPr>
            </w:pPr>
            <w:r w:rsidRPr="00E97505">
              <w:rPr>
                <w:rStyle w:val="Strong"/>
                <w:rFonts w:hint="eastAsia"/>
              </w:rPr>
              <w:t>Main Scenario</w:t>
            </w:r>
            <w:r>
              <w:rPr>
                <w:rStyle w:val="Strong"/>
                <w:rFonts w:hint="eastAsia"/>
              </w:rPr>
              <w:t>:</w:t>
            </w:r>
          </w:p>
          <w:p w14:paraId="2A405092" w14:textId="192AE1BD" w:rsidR="008640B9" w:rsidRPr="0050165A" w:rsidRDefault="0050165A" w:rsidP="0050165A">
            <w:pPr>
              <w:rPr>
                <w:rFonts w:eastAsiaTheme="minorHAnsi" w:cs="Arial"/>
                <w:sz w:val="22"/>
              </w:rPr>
            </w:pPr>
            <w:r w:rsidRPr="0050165A">
              <w:rPr>
                <w:rFonts w:eastAsiaTheme="minorHAnsi" w:cs="Arial"/>
                <w:sz w:val="22"/>
              </w:rPr>
              <w:t>https://wonder.atlassian.net/wiki/x/JoEf_w</w:t>
            </w:r>
          </w:p>
        </w:tc>
      </w:tr>
      <w:tr w:rsidR="007970C4" w14:paraId="1AABF35E" w14:textId="77777777" w:rsidTr="0050165A">
        <w:tc>
          <w:tcPr>
            <w:tcW w:w="9016" w:type="dxa"/>
          </w:tcPr>
          <w:p w14:paraId="107CDC8E" w14:textId="77777777" w:rsidR="007970C4" w:rsidRDefault="007970C4" w:rsidP="007970C4">
            <w:r w:rsidRPr="00452515">
              <w:t>Extend Scenario:</w:t>
            </w:r>
          </w:p>
          <w:p w14:paraId="764A47A8" w14:textId="77777777" w:rsidR="007970C4" w:rsidRDefault="007970C4" w:rsidP="007970C4"/>
        </w:tc>
      </w:tr>
      <w:tr w:rsidR="007970C4" w14:paraId="2029C443" w14:textId="77777777" w:rsidTr="0050165A">
        <w:tc>
          <w:tcPr>
            <w:tcW w:w="9016" w:type="dxa"/>
          </w:tcPr>
          <w:p w14:paraId="2125F467" w14:textId="77777777" w:rsidR="007970C4" w:rsidRDefault="007970C4" w:rsidP="007970C4">
            <w:r w:rsidRPr="00452515">
              <w:t>Exception Scenario:</w:t>
            </w:r>
          </w:p>
          <w:p w14:paraId="51A41E43" w14:textId="77777777" w:rsidR="007970C4" w:rsidRDefault="007970C4" w:rsidP="007970C4"/>
        </w:tc>
      </w:tr>
      <w:tr w:rsidR="007970C4" w14:paraId="39868132" w14:textId="77777777" w:rsidTr="0050165A">
        <w:tc>
          <w:tcPr>
            <w:tcW w:w="9016" w:type="dxa"/>
          </w:tcPr>
          <w:p w14:paraId="66FAAB32" w14:textId="481DCB77" w:rsidR="007970C4" w:rsidRDefault="007970C4" w:rsidP="007970C4">
            <w:r w:rsidRPr="00452515">
              <w:t>Notes:</w:t>
            </w:r>
          </w:p>
        </w:tc>
      </w:tr>
      <w:tr w:rsidR="007970C4" w14:paraId="7D53434B" w14:textId="77777777" w:rsidTr="0050165A">
        <w:tc>
          <w:tcPr>
            <w:tcW w:w="9016" w:type="dxa"/>
          </w:tcPr>
          <w:p w14:paraId="1CC2EEE3" w14:textId="3A1368FA" w:rsidR="007970C4" w:rsidRDefault="007970C4" w:rsidP="007970C4">
            <w:r w:rsidRPr="00452515">
              <w:lastRenderedPageBreak/>
              <w:t>Q/A:</w:t>
            </w:r>
          </w:p>
        </w:tc>
      </w:tr>
    </w:tbl>
    <w:p w14:paraId="14652A64" w14:textId="77777777" w:rsidR="00AF3C05" w:rsidRDefault="00AF3C05" w:rsidP="00571AC4"/>
    <w:p w14:paraId="6361E067" w14:textId="0294CAD9" w:rsidR="00AF3C05" w:rsidRPr="008640B9" w:rsidRDefault="00AC5897" w:rsidP="008640B9">
      <w:pPr>
        <w:pStyle w:val="Heading2"/>
        <w:rPr>
          <w:rFonts w:ascii="Arial" w:hAnsi="Arial" w:cs="Arial"/>
        </w:rPr>
      </w:pPr>
      <w:r>
        <w:rPr>
          <w:rFonts w:ascii="Arial" w:hAnsi="Arial" w:cs="Arial" w:hint="eastAsia"/>
        </w:rPr>
        <w:t>Tran-</w:t>
      </w:r>
      <w:r w:rsidR="008640B9" w:rsidRPr="008640B9">
        <w:rPr>
          <w:rFonts w:ascii="Arial" w:hAnsi="Arial" w:cs="Arial" w:hint="eastAsia"/>
        </w:rPr>
        <w:t>MS 15-13 Packaged SKUs</w:t>
      </w:r>
    </w:p>
    <w:tbl>
      <w:tblPr>
        <w:tblStyle w:val="TableGrid"/>
        <w:tblW w:w="0" w:type="auto"/>
        <w:tblLook w:val="04A0" w:firstRow="1" w:lastRow="0" w:firstColumn="1" w:lastColumn="0" w:noHBand="0" w:noVBand="1"/>
      </w:tblPr>
      <w:tblGrid>
        <w:gridCol w:w="9016"/>
      </w:tblGrid>
      <w:tr w:rsidR="008640B9" w14:paraId="63EB5685" w14:textId="77777777" w:rsidTr="00AC5897">
        <w:tc>
          <w:tcPr>
            <w:tcW w:w="9016" w:type="dxa"/>
          </w:tcPr>
          <w:p w14:paraId="624749E9" w14:textId="28AF96EA" w:rsidR="008640B9" w:rsidRDefault="008640B9" w:rsidP="0004430A">
            <w:r w:rsidRPr="00AF3C05">
              <w:t>MS 15-1</w:t>
            </w:r>
            <w:r>
              <w:rPr>
                <w:rFonts w:hint="eastAsia"/>
              </w:rPr>
              <w:t>3 Packaged SKUs</w:t>
            </w:r>
          </w:p>
        </w:tc>
      </w:tr>
      <w:tr w:rsidR="008640B9" w:rsidRPr="007970C4" w14:paraId="1D76F013" w14:textId="77777777" w:rsidTr="00AC5897">
        <w:tc>
          <w:tcPr>
            <w:tcW w:w="9016" w:type="dxa"/>
          </w:tcPr>
          <w:p w14:paraId="56631537" w14:textId="77777777" w:rsidR="008640B9" w:rsidRDefault="008640B9" w:rsidP="0004430A">
            <w:r>
              <w:rPr>
                <w:rFonts w:hint="eastAsia"/>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8640B9" w:rsidRPr="007A35F7" w14:paraId="3F08903B" w14:textId="77777777" w:rsidTr="00AC5897">
              <w:trPr>
                <w:jc w:val="center"/>
              </w:trPr>
              <w:tc>
                <w:tcPr>
                  <w:tcW w:w="1169" w:type="dxa"/>
                </w:tcPr>
                <w:p w14:paraId="3231C436" w14:textId="77777777" w:rsidR="008640B9" w:rsidRPr="007A35F7" w:rsidRDefault="008640B9" w:rsidP="0004430A">
                  <w:pPr>
                    <w:rPr>
                      <w:rFonts w:ascii="Arial" w:hAnsi="Arial" w:cs="Arial"/>
                    </w:rPr>
                  </w:pPr>
                  <w:r w:rsidRPr="007A35F7">
                    <w:rPr>
                      <w:rFonts w:ascii="Arial" w:hAnsi="Arial" w:cs="Arial"/>
                    </w:rPr>
                    <w:t>Version</w:t>
                  </w:r>
                </w:p>
              </w:tc>
              <w:tc>
                <w:tcPr>
                  <w:tcW w:w="1357" w:type="dxa"/>
                </w:tcPr>
                <w:p w14:paraId="3A410E4E" w14:textId="77777777" w:rsidR="008640B9" w:rsidRPr="007A35F7" w:rsidRDefault="008640B9" w:rsidP="0004430A">
                  <w:pPr>
                    <w:rPr>
                      <w:rFonts w:ascii="Arial" w:hAnsi="Arial" w:cs="Arial"/>
                    </w:rPr>
                  </w:pPr>
                  <w:r w:rsidRPr="007A35F7">
                    <w:rPr>
                      <w:rFonts w:ascii="Arial" w:hAnsi="Arial" w:cs="Arial"/>
                    </w:rPr>
                    <w:t>Date</w:t>
                  </w:r>
                </w:p>
              </w:tc>
              <w:tc>
                <w:tcPr>
                  <w:tcW w:w="1315" w:type="dxa"/>
                </w:tcPr>
                <w:p w14:paraId="6CCE9323" w14:textId="77777777" w:rsidR="008640B9" w:rsidRPr="007A35F7" w:rsidRDefault="008640B9" w:rsidP="0004430A">
                  <w:pPr>
                    <w:rPr>
                      <w:rFonts w:ascii="Arial" w:hAnsi="Arial" w:cs="Arial"/>
                    </w:rPr>
                  </w:pPr>
                  <w:r w:rsidRPr="007A35F7">
                    <w:rPr>
                      <w:rFonts w:ascii="Arial" w:hAnsi="Arial" w:cs="Arial"/>
                    </w:rPr>
                    <w:t>Updated By</w:t>
                  </w:r>
                </w:p>
              </w:tc>
              <w:tc>
                <w:tcPr>
                  <w:tcW w:w="3924" w:type="dxa"/>
                </w:tcPr>
                <w:p w14:paraId="4BEF8686" w14:textId="77777777" w:rsidR="008640B9" w:rsidRPr="007A35F7" w:rsidRDefault="008640B9" w:rsidP="0004430A">
                  <w:pPr>
                    <w:rPr>
                      <w:rFonts w:ascii="Arial" w:hAnsi="Arial" w:cs="Arial"/>
                    </w:rPr>
                  </w:pPr>
                  <w:r w:rsidRPr="007A35F7">
                    <w:rPr>
                      <w:rFonts w:ascii="Arial" w:hAnsi="Arial" w:cs="Arial"/>
                    </w:rPr>
                    <w:t>Description</w:t>
                  </w:r>
                </w:p>
              </w:tc>
            </w:tr>
            <w:tr w:rsidR="008640B9" w:rsidRPr="007A35F7" w14:paraId="5129AB8D" w14:textId="77777777" w:rsidTr="00AC5897">
              <w:trPr>
                <w:jc w:val="center"/>
              </w:trPr>
              <w:tc>
                <w:tcPr>
                  <w:tcW w:w="1169" w:type="dxa"/>
                </w:tcPr>
                <w:p w14:paraId="46920133" w14:textId="77777777" w:rsidR="008640B9" w:rsidRPr="007A35F7" w:rsidRDefault="008640B9" w:rsidP="0004430A">
                  <w:pPr>
                    <w:rPr>
                      <w:rFonts w:ascii="Arial" w:hAnsi="Arial" w:cs="Arial"/>
                    </w:rPr>
                  </w:pPr>
                  <w:r w:rsidRPr="007A35F7">
                    <w:rPr>
                      <w:rFonts w:ascii="Arial" w:hAnsi="Arial" w:cs="Arial"/>
                    </w:rPr>
                    <w:t>1.0</w:t>
                  </w:r>
                </w:p>
              </w:tc>
              <w:tc>
                <w:tcPr>
                  <w:tcW w:w="1357" w:type="dxa"/>
                </w:tcPr>
                <w:p w14:paraId="6A44CC3B" w14:textId="2D54F0DA" w:rsidR="008640B9" w:rsidRPr="007A35F7" w:rsidRDefault="008640B9" w:rsidP="0004430A">
                  <w:pPr>
                    <w:rPr>
                      <w:rFonts w:ascii="Arial" w:hAnsi="Arial" w:cs="Arial"/>
                    </w:rPr>
                  </w:pPr>
                  <w:r w:rsidRPr="007A35F7">
                    <w:rPr>
                      <w:rFonts w:ascii="Arial" w:hAnsi="Arial" w:cs="Arial"/>
                    </w:rPr>
                    <w:t>202</w:t>
                  </w:r>
                  <w:r>
                    <w:rPr>
                      <w:rFonts w:ascii="Arial" w:hAnsi="Arial" w:cs="Arial" w:hint="eastAsia"/>
                    </w:rPr>
                    <w:t>4</w:t>
                  </w:r>
                  <w:r w:rsidRPr="007A35F7">
                    <w:rPr>
                      <w:rFonts w:ascii="Arial" w:hAnsi="Arial" w:cs="Arial"/>
                    </w:rPr>
                    <w:t>.</w:t>
                  </w:r>
                  <w:r>
                    <w:rPr>
                      <w:rFonts w:ascii="Arial" w:hAnsi="Arial" w:cs="Arial" w:hint="eastAsia"/>
                    </w:rPr>
                    <w:t>7</w:t>
                  </w:r>
                  <w:r w:rsidRPr="007A35F7">
                    <w:rPr>
                      <w:rFonts w:ascii="Arial" w:hAnsi="Arial" w:cs="Arial"/>
                    </w:rPr>
                    <w:t>.</w:t>
                  </w:r>
                  <w:r>
                    <w:rPr>
                      <w:rFonts w:ascii="Arial" w:hAnsi="Arial" w:cs="Arial" w:hint="eastAsia"/>
                    </w:rPr>
                    <w:t>10</w:t>
                  </w:r>
                </w:p>
              </w:tc>
              <w:tc>
                <w:tcPr>
                  <w:tcW w:w="1315" w:type="dxa"/>
                </w:tcPr>
                <w:p w14:paraId="6C5BD0F1" w14:textId="77777777" w:rsidR="008640B9" w:rsidRPr="007A35F7" w:rsidRDefault="008640B9" w:rsidP="0004430A">
                  <w:pPr>
                    <w:rPr>
                      <w:rFonts w:ascii="Arial" w:hAnsi="Arial" w:cs="Arial"/>
                    </w:rPr>
                  </w:pPr>
                  <w:r w:rsidRPr="007A35F7">
                    <w:rPr>
                      <w:rFonts w:ascii="Arial" w:hAnsi="Arial" w:cs="Arial"/>
                    </w:rPr>
                    <w:t>Bonnie</w:t>
                  </w:r>
                </w:p>
              </w:tc>
              <w:tc>
                <w:tcPr>
                  <w:tcW w:w="3924" w:type="dxa"/>
                </w:tcPr>
                <w:p w14:paraId="196BA1C4" w14:textId="5D8D9D78" w:rsidR="008640B9" w:rsidRPr="007A35F7" w:rsidRDefault="008640B9" w:rsidP="0004430A">
                  <w:pPr>
                    <w:rPr>
                      <w:rFonts w:ascii="Arial" w:hAnsi="Arial" w:cs="Arial"/>
                    </w:rPr>
                  </w:pPr>
                  <w:r w:rsidRPr="007A35F7">
                    <w:rPr>
                      <w:rFonts w:ascii="Arial" w:hAnsi="Arial" w:cs="Arial"/>
                    </w:rPr>
                    <w:t>First version</w:t>
                  </w:r>
                  <w:r>
                    <w:rPr>
                      <w:rFonts w:ascii="Arial" w:hAnsi="Arial" w:cs="Arial" w:hint="eastAsia"/>
                    </w:rPr>
                    <w:t xml:space="preserve">, </w:t>
                  </w:r>
                  <w:r w:rsidRPr="008640B9">
                    <w:rPr>
                      <w:rFonts w:ascii="Arial" w:hAnsi="Arial" w:cs="Arial"/>
                    </w:rPr>
                    <w:t>MD-12926</w:t>
                  </w:r>
                </w:p>
              </w:tc>
            </w:tr>
            <w:tr w:rsidR="008640B9" w14:paraId="1136FA4A" w14:textId="77777777" w:rsidTr="00AC5897">
              <w:trPr>
                <w:jc w:val="center"/>
              </w:trPr>
              <w:tc>
                <w:tcPr>
                  <w:tcW w:w="1169" w:type="dxa"/>
                </w:tcPr>
                <w:p w14:paraId="46A727C6" w14:textId="77777777" w:rsidR="008640B9" w:rsidRDefault="008640B9" w:rsidP="0004430A"/>
              </w:tc>
              <w:tc>
                <w:tcPr>
                  <w:tcW w:w="1357" w:type="dxa"/>
                </w:tcPr>
                <w:p w14:paraId="15ADB1D2" w14:textId="77777777" w:rsidR="008640B9" w:rsidRDefault="008640B9" w:rsidP="0004430A"/>
              </w:tc>
              <w:tc>
                <w:tcPr>
                  <w:tcW w:w="1315" w:type="dxa"/>
                </w:tcPr>
                <w:p w14:paraId="438B856E" w14:textId="77777777" w:rsidR="008640B9" w:rsidRDefault="008640B9" w:rsidP="0004430A"/>
              </w:tc>
              <w:tc>
                <w:tcPr>
                  <w:tcW w:w="3924" w:type="dxa"/>
                </w:tcPr>
                <w:p w14:paraId="5A8A9305" w14:textId="77777777" w:rsidR="008640B9" w:rsidRDefault="008640B9" w:rsidP="0004430A"/>
              </w:tc>
            </w:tr>
          </w:tbl>
          <w:p w14:paraId="052CA9B3" w14:textId="77777777" w:rsidR="008640B9" w:rsidRPr="007970C4" w:rsidRDefault="008640B9" w:rsidP="0004430A"/>
        </w:tc>
      </w:tr>
      <w:tr w:rsidR="008640B9" w14:paraId="4517ED7D" w14:textId="77777777" w:rsidTr="00AC5897">
        <w:tc>
          <w:tcPr>
            <w:tcW w:w="9016" w:type="dxa"/>
          </w:tcPr>
          <w:p w14:paraId="76E4DDA5" w14:textId="77777777" w:rsidR="008640B9" w:rsidRDefault="008640B9" w:rsidP="0004430A">
            <w:r w:rsidRPr="00E97505">
              <w:rPr>
                <w:rStyle w:val="Strong"/>
              </w:rPr>
              <w:t>Stakeholder:</w:t>
            </w:r>
            <w:r w:rsidRPr="00452515">
              <w:t xml:space="preserve"> </w:t>
            </w:r>
            <w:r>
              <w:t>User with privilege</w:t>
            </w:r>
          </w:p>
        </w:tc>
      </w:tr>
      <w:tr w:rsidR="008640B9" w14:paraId="2C5841AC" w14:textId="77777777" w:rsidTr="00AC5897">
        <w:tc>
          <w:tcPr>
            <w:tcW w:w="9016" w:type="dxa"/>
          </w:tcPr>
          <w:p w14:paraId="41FEB9A3" w14:textId="77777777" w:rsidR="008640B9" w:rsidRPr="00E97505" w:rsidRDefault="008640B9" w:rsidP="0004430A">
            <w:pPr>
              <w:rPr>
                <w:rStyle w:val="Strong"/>
              </w:rPr>
            </w:pPr>
            <w:r w:rsidRPr="00E97505">
              <w:rPr>
                <w:rStyle w:val="Strong"/>
              </w:rPr>
              <w:t xml:space="preserve">Pre-Condition: </w:t>
            </w:r>
          </w:p>
          <w:p w14:paraId="64248B43" w14:textId="77777777" w:rsidR="008640B9" w:rsidRDefault="008640B9" w:rsidP="0004430A">
            <w:pPr>
              <w:rPr>
                <w:rFonts w:ascii="Arial" w:hAnsi="Arial" w:cs="Arial"/>
                <w:sz w:val="20"/>
                <w:szCs w:val="20"/>
              </w:rPr>
            </w:pPr>
            <w:r>
              <w:t>The user goes to the page</w:t>
            </w:r>
            <w:r w:rsidRPr="00DD3CB0">
              <w:rPr>
                <w:rFonts w:ascii="Arial" w:hAnsi="Arial" w:cs="Arial"/>
                <w:sz w:val="20"/>
                <w:szCs w:val="20"/>
              </w:rPr>
              <w:t xml:space="preserve"> </w:t>
            </w:r>
          </w:p>
          <w:p w14:paraId="68FF7C81" w14:textId="77777777" w:rsidR="008640B9" w:rsidRDefault="008640B9" w:rsidP="0004430A"/>
        </w:tc>
      </w:tr>
      <w:tr w:rsidR="008640B9" w:rsidRPr="007970C4" w14:paraId="3C3A88A8" w14:textId="77777777" w:rsidTr="00AC5897">
        <w:tc>
          <w:tcPr>
            <w:tcW w:w="9016" w:type="dxa"/>
          </w:tcPr>
          <w:p w14:paraId="0AABA68C" w14:textId="51248D91" w:rsidR="008640B9" w:rsidRPr="008640B9" w:rsidDel="006B0C55" w:rsidRDefault="008640B9" w:rsidP="008640B9">
            <w:pPr>
              <w:rPr>
                <w:del w:id="4556" w:author="Bonnie Yang [2]" w:date="2024-07-15T15:07:00Z" w16du:dateUtc="2024-07-15T07:07:00Z"/>
                <w:rFonts w:ascii="Arial" w:hAnsi="Arial" w:cs="Arial"/>
                <w:sz w:val="22"/>
              </w:rPr>
            </w:pPr>
            <w:r w:rsidRPr="00E97505">
              <w:rPr>
                <w:rStyle w:val="Strong"/>
                <w:rFonts w:hint="eastAsia"/>
              </w:rPr>
              <w:t xml:space="preserve">Main </w:t>
            </w:r>
            <w:proofErr w:type="spellStart"/>
            <w:r w:rsidRPr="00E97505">
              <w:rPr>
                <w:rStyle w:val="Strong"/>
                <w:rFonts w:hint="eastAsia"/>
              </w:rPr>
              <w:t>Scenario</w:t>
            </w:r>
            <w:r>
              <w:rPr>
                <w:rStyle w:val="Strong"/>
                <w:rFonts w:hint="eastAsia"/>
              </w:rPr>
              <w:t>:</w:t>
            </w:r>
          </w:p>
          <w:p w14:paraId="6DC1BB47" w14:textId="0828BC04" w:rsidR="008640B9" w:rsidRPr="00AC5897" w:rsidRDefault="00AC5897" w:rsidP="00AC5897">
            <w:pPr>
              <w:pStyle w:val="ListParagraph"/>
              <w:ind w:left="310"/>
              <w:rPr>
                <w:rFonts w:eastAsiaTheme="minorHAnsi" w:cs="Arial"/>
                <w:sz w:val="22"/>
              </w:rPr>
            </w:pPr>
            <w:hyperlink r:id="rId224" w:history="1">
              <w:r w:rsidRPr="00D907B4">
                <w:rPr>
                  <w:rStyle w:val="Hyperlink"/>
                  <w:rFonts w:eastAsiaTheme="minorHAnsi" w:cs="Arial"/>
                  <w:sz w:val="22"/>
                </w:rPr>
                <w:t>https</w:t>
              </w:r>
              <w:proofErr w:type="spellEnd"/>
              <w:r w:rsidRPr="00D907B4">
                <w:rPr>
                  <w:rStyle w:val="Hyperlink"/>
                  <w:rFonts w:eastAsiaTheme="minorHAnsi" w:cs="Arial"/>
                  <w:sz w:val="22"/>
                </w:rPr>
                <w:t>://wonder.atlassian.net/wiki/x/VIHz_/</w:t>
              </w:r>
            </w:hyperlink>
            <w:r>
              <w:rPr>
                <w:rFonts w:eastAsiaTheme="minorHAnsi" w:cs="Arial" w:hint="eastAsia"/>
                <w:sz w:val="22"/>
              </w:rPr>
              <w:t xml:space="preserve"> </w:t>
            </w:r>
          </w:p>
        </w:tc>
      </w:tr>
      <w:tr w:rsidR="008640B9" w14:paraId="0979807E" w14:textId="77777777" w:rsidTr="00AC5897">
        <w:tc>
          <w:tcPr>
            <w:tcW w:w="9016" w:type="dxa"/>
          </w:tcPr>
          <w:p w14:paraId="2C99643B" w14:textId="77777777" w:rsidR="008640B9" w:rsidRDefault="008640B9" w:rsidP="0004430A">
            <w:r w:rsidRPr="00452515">
              <w:t>Extend Scenario:</w:t>
            </w:r>
          </w:p>
          <w:p w14:paraId="13A7050D" w14:textId="77777777" w:rsidR="008640B9" w:rsidRDefault="008640B9" w:rsidP="0004430A"/>
        </w:tc>
      </w:tr>
      <w:tr w:rsidR="008640B9" w14:paraId="26AC40BE" w14:textId="77777777" w:rsidTr="00AC5897">
        <w:tc>
          <w:tcPr>
            <w:tcW w:w="9016" w:type="dxa"/>
          </w:tcPr>
          <w:p w14:paraId="1543212A" w14:textId="77777777" w:rsidR="008640B9" w:rsidRDefault="008640B9" w:rsidP="0004430A">
            <w:r w:rsidRPr="00452515">
              <w:t>Exception Scenario:</w:t>
            </w:r>
          </w:p>
          <w:p w14:paraId="4B5C155C" w14:textId="77777777" w:rsidR="008640B9" w:rsidRDefault="008640B9" w:rsidP="0004430A"/>
        </w:tc>
      </w:tr>
      <w:tr w:rsidR="008640B9" w14:paraId="5F8B2B9E" w14:textId="77777777" w:rsidTr="00AC5897">
        <w:tc>
          <w:tcPr>
            <w:tcW w:w="9016" w:type="dxa"/>
          </w:tcPr>
          <w:p w14:paraId="393C7617" w14:textId="77777777" w:rsidR="008640B9" w:rsidRDefault="008640B9" w:rsidP="0004430A">
            <w:r w:rsidRPr="00452515">
              <w:t>Notes:</w:t>
            </w:r>
          </w:p>
        </w:tc>
      </w:tr>
      <w:tr w:rsidR="008640B9" w14:paraId="3CC7740E" w14:textId="77777777" w:rsidTr="00AC5897">
        <w:tc>
          <w:tcPr>
            <w:tcW w:w="9016" w:type="dxa"/>
          </w:tcPr>
          <w:p w14:paraId="79152F60" w14:textId="77777777" w:rsidR="008640B9" w:rsidRDefault="008640B9" w:rsidP="0004430A">
            <w:r w:rsidRPr="00452515">
              <w:t>Q/A:</w:t>
            </w:r>
          </w:p>
        </w:tc>
      </w:tr>
    </w:tbl>
    <w:p w14:paraId="060B338E" w14:textId="77777777" w:rsidR="008640B9" w:rsidRDefault="008640B9" w:rsidP="00571AC4">
      <w:pPr>
        <w:rPr>
          <w:ins w:id="4557" w:author="Bonnie Yang [2]" w:date="2024-07-15T16:54:00Z" w16du:dateUtc="2024-07-15T08:54:00Z"/>
        </w:rPr>
      </w:pPr>
    </w:p>
    <w:p w14:paraId="0FB6958E" w14:textId="77777777" w:rsidR="008640B9" w:rsidRDefault="008640B9" w:rsidP="00571AC4"/>
    <w:p w14:paraId="36546E4F" w14:textId="77777777" w:rsidR="008640B9" w:rsidRDefault="008640B9" w:rsidP="00571AC4">
      <w:pPr>
        <w:rPr>
          <w:ins w:id="4558" w:author="Bonnie Yang [2]" w:date="2024-07-15T16:54:00Z" w16du:dateUtc="2024-07-15T08:54:00Z"/>
        </w:rPr>
      </w:pPr>
    </w:p>
    <w:p w14:paraId="3023EB22" w14:textId="77777777" w:rsidR="008640B9" w:rsidRPr="00571AC4" w:rsidRDefault="008640B9" w:rsidP="00571AC4"/>
    <w:p w14:paraId="5CCFE2B6" w14:textId="5B7AD45B" w:rsidR="00A36AFC" w:rsidRDefault="009347ED" w:rsidP="00A36AFC">
      <w:pPr>
        <w:pStyle w:val="Heading1"/>
      </w:pPr>
      <w:r>
        <w:t xml:space="preserve"> </w:t>
      </w:r>
      <w:r w:rsidR="00B14B6A">
        <w:rPr>
          <w:rFonts w:hint="eastAsia"/>
        </w:rPr>
        <w:t>Tran-</w:t>
      </w:r>
      <w:r w:rsidR="00A36AFC">
        <w:t>Customization V2</w:t>
      </w:r>
    </w:p>
    <w:p w14:paraId="6CA03351" w14:textId="7E646CFD" w:rsidR="00A36AFC" w:rsidRDefault="00A36AFC" w:rsidP="00A36AFC">
      <w:pPr>
        <w:pStyle w:val="Heading2"/>
        <w:numPr>
          <w:ilvl w:val="1"/>
          <w:numId w:val="6"/>
        </w:numPr>
        <w:rPr>
          <w:rFonts w:ascii="Arial" w:hAnsi="Arial" w:cs="Arial"/>
        </w:rPr>
      </w:pPr>
      <w:r w:rsidRPr="000A10A1">
        <w:rPr>
          <w:rFonts w:ascii="Arial" w:hAnsi="Arial" w:cs="Arial"/>
        </w:rPr>
        <w:t>MS</w:t>
      </w:r>
      <w:r>
        <w:rPr>
          <w:rFonts w:ascii="Arial" w:hAnsi="Arial" w:cs="Arial"/>
        </w:rPr>
        <w:t>16</w:t>
      </w:r>
      <w:r w:rsidRPr="000A10A1">
        <w:rPr>
          <w:rFonts w:ascii="Arial" w:hAnsi="Arial" w:cs="Arial"/>
        </w:rPr>
        <w:t xml:space="preserve">-01 </w:t>
      </w:r>
      <w:r>
        <w:rPr>
          <w:rFonts w:ascii="Arial" w:hAnsi="Arial" w:cs="Arial"/>
        </w:rPr>
        <w:t>Customization</w:t>
      </w:r>
      <w:r w:rsidRPr="000A10A1">
        <w:rPr>
          <w:rFonts w:ascii="Arial" w:hAnsi="Arial" w:cs="Arial"/>
        </w:rPr>
        <w:t xml:space="preserve"> </w:t>
      </w:r>
      <w:r w:rsidR="002C590D">
        <w:rPr>
          <w:rFonts w:ascii="Arial" w:hAnsi="Arial" w:cs="Arial"/>
        </w:rPr>
        <w:t>View</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502119" w:rsidRPr="00452515" w14:paraId="23FD53E5" w14:textId="77777777" w:rsidTr="007C0C9A">
        <w:tc>
          <w:tcPr>
            <w:tcW w:w="8008" w:type="dxa"/>
          </w:tcPr>
          <w:p w14:paraId="65771213" w14:textId="5B0C0019" w:rsidR="00502119" w:rsidRPr="00E97505" w:rsidRDefault="00502119" w:rsidP="007C0C9A">
            <w:pPr>
              <w:rPr>
                <w:rStyle w:val="Strong"/>
              </w:rPr>
            </w:pPr>
            <w:r w:rsidRPr="00B05CAC">
              <w:rPr>
                <w:rStyle w:val="Strong"/>
              </w:rPr>
              <w:t>MS</w:t>
            </w:r>
            <w:r>
              <w:rPr>
                <w:rStyle w:val="Strong"/>
              </w:rPr>
              <w:t xml:space="preserve"> 16-01 Customization View</w:t>
            </w:r>
          </w:p>
        </w:tc>
      </w:tr>
      <w:tr w:rsidR="00502119" w:rsidRPr="00452515" w14:paraId="0011883C" w14:textId="77777777" w:rsidTr="007C0C9A">
        <w:tc>
          <w:tcPr>
            <w:tcW w:w="8008" w:type="dxa"/>
          </w:tcPr>
          <w:p w14:paraId="48884EBC" w14:textId="77777777" w:rsidR="00502119" w:rsidRPr="00E97505" w:rsidRDefault="00502119" w:rsidP="007C0C9A">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502119" w14:paraId="77AA4686" w14:textId="77777777" w:rsidTr="007C0C9A">
              <w:trPr>
                <w:jc w:val="center"/>
              </w:trPr>
              <w:tc>
                <w:tcPr>
                  <w:tcW w:w="1169" w:type="dxa"/>
                </w:tcPr>
                <w:p w14:paraId="30415445" w14:textId="77777777" w:rsidR="00502119" w:rsidRPr="007A35F7" w:rsidRDefault="00502119" w:rsidP="007C0C9A">
                  <w:pPr>
                    <w:rPr>
                      <w:rFonts w:ascii="Arial" w:hAnsi="Arial" w:cs="Arial"/>
                    </w:rPr>
                  </w:pPr>
                  <w:r w:rsidRPr="007A35F7">
                    <w:rPr>
                      <w:rFonts w:ascii="Arial" w:hAnsi="Arial" w:cs="Arial"/>
                    </w:rPr>
                    <w:t>Version</w:t>
                  </w:r>
                </w:p>
              </w:tc>
              <w:tc>
                <w:tcPr>
                  <w:tcW w:w="1357" w:type="dxa"/>
                </w:tcPr>
                <w:p w14:paraId="554AA9F7" w14:textId="77777777" w:rsidR="00502119" w:rsidRPr="007A35F7" w:rsidRDefault="00502119" w:rsidP="007C0C9A">
                  <w:pPr>
                    <w:rPr>
                      <w:rFonts w:ascii="Arial" w:hAnsi="Arial" w:cs="Arial"/>
                    </w:rPr>
                  </w:pPr>
                  <w:r w:rsidRPr="007A35F7">
                    <w:rPr>
                      <w:rFonts w:ascii="Arial" w:hAnsi="Arial" w:cs="Arial"/>
                    </w:rPr>
                    <w:t>Date</w:t>
                  </w:r>
                </w:p>
              </w:tc>
              <w:tc>
                <w:tcPr>
                  <w:tcW w:w="1315" w:type="dxa"/>
                </w:tcPr>
                <w:p w14:paraId="2C674CD6" w14:textId="77777777" w:rsidR="00502119" w:rsidRPr="007A35F7" w:rsidRDefault="00502119" w:rsidP="007C0C9A">
                  <w:pPr>
                    <w:rPr>
                      <w:rFonts w:ascii="Arial" w:hAnsi="Arial" w:cs="Arial"/>
                    </w:rPr>
                  </w:pPr>
                  <w:r w:rsidRPr="007A35F7">
                    <w:rPr>
                      <w:rFonts w:ascii="Arial" w:hAnsi="Arial" w:cs="Arial"/>
                    </w:rPr>
                    <w:t>Updated By</w:t>
                  </w:r>
                </w:p>
              </w:tc>
              <w:tc>
                <w:tcPr>
                  <w:tcW w:w="3924" w:type="dxa"/>
                </w:tcPr>
                <w:p w14:paraId="11FB7AFF" w14:textId="77777777" w:rsidR="00502119" w:rsidRPr="007A35F7" w:rsidRDefault="00502119" w:rsidP="007C0C9A">
                  <w:pPr>
                    <w:rPr>
                      <w:rFonts w:ascii="Arial" w:hAnsi="Arial" w:cs="Arial"/>
                    </w:rPr>
                  </w:pPr>
                  <w:r w:rsidRPr="007A35F7">
                    <w:rPr>
                      <w:rFonts w:ascii="Arial" w:hAnsi="Arial" w:cs="Arial"/>
                    </w:rPr>
                    <w:t>Description</w:t>
                  </w:r>
                </w:p>
              </w:tc>
            </w:tr>
            <w:tr w:rsidR="00502119" w14:paraId="35A38C0D" w14:textId="77777777" w:rsidTr="007C0C9A">
              <w:trPr>
                <w:jc w:val="center"/>
              </w:trPr>
              <w:tc>
                <w:tcPr>
                  <w:tcW w:w="1169" w:type="dxa"/>
                </w:tcPr>
                <w:p w14:paraId="5A60843B" w14:textId="08B2610E" w:rsidR="00502119" w:rsidRPr="007A35F7" w:rsidRDefault="00502119" w:rsidP="00502119">
                  <w:pPr>
                    <w:rPr>
                      <w:rFonts w:ascii="Arial" w:hAnsi="Arial" w:cs="Arial"/>
                    </w:rPr>
                  </w:pPr>
                  <w:r w:rsidRPr="007A35F7">
                    <w:rPr>
                      <w:rFonts w:ascii="Arial" w:hAnsi="Arial" w:cs="Arial"/>
                    </w:rPr>
                    <w:t>1.0</w:t>
                  </w:r>
                </w:p>
              </w:tc>
              <w:tc>
                <w:tcPr>
                  <w:tcW w:w="1357" w:type="dxa"/>
                </w:tcPr>
                <w:p w14:paraId="43BDA785" w14:textId="3E42049E" w:rsidR="00502119" w:rsidRPr="007A35F7" w:rsidRDefault="00502119" w:rsidP="00502119">
                  <w:pPr>
                    <w:rPr>
                      <w:rFonts w:ascii="Arial" w:hAnsi="Arial" w:cs="Arial"/>
                    </w:rPr>
                  </w:pPr>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7</w:t>
                  </w:r>
                  <w:r w:rsidRPr="007A35F7">
                    <w:rPr>
                      <w:rFonts w:ascii="Arial" w:hAnsi="Arial" w:cs="Arial"/>
                    </w:rPr>
                    <w:t>.</w:t>
                  </w:r>
                  <w:r>
                    <w:rPr>
                      <w:rFonts w:ascii="Arial" w:hAnsi="Arial" w:cs="Arial"/>
                    </w:rPr>
                    <w:t>29</w:t>
                  </w:r>
                </w:p>
              </w:tc>
              <w:tc>
                <w:tcPr>
                  <w:tcW w:w="1315" w:type="dxa"/>
                </w:tcPr>
                <w:p w14:paraId="5DD07C38" w14:textId="05B7F386" w:rsidR="00502119" w:rsidRPr="007A35F7" w:rsidRDefault="00502119" w:rsidP="00502119">
                  <w:pPr>
                    <w:rPr>
                      <w:rFonts w:ascii="Arial" w:hAnsi="Arial" w:cs="Arial"/>
                    </w:rPr>
                  </w:pPr>
                  <w:r w:rsidRPr="007A35F7">
                    <w:rPr>
                      <w:rFonts w:ascii="Arial" w:hAnsi="Arial" w:cs="Arial"/>
                    </w:rPr>
                    <w:t>Bonnie</w:t>
                  </w:r>
                </w:p>
              </w:tc>
              <w:tc>
                <w:tcPr>
                  <w:tcW w:w="3924" w:type="dxa"/>
                </w:tcPr>
                <w:p w14:paraId="56419730" w14:textId="77777777" w:rsidR="00502119" w:rsidRDefault="00502119" w:rsidP="00502119">
                  <w:pPr>
                    <w:rPr>
                      <w:rFonts w:ascii="Arial" w:hAnsi="Arial" w:cs="Arial"/>
                    </w:rPr>
                  </w:pPr>
                  <w:r w:rsidRPr="007A35F7">
                    <w:rPr>
                      <w:rFonts w:ascii="Arial" w:hAnsi="Arial" w:cs="Arial"/>
                    </w:rPr>
                    <w:t>First version</w:t>
                  </w:r>
                </w:p>
                <w:p w14:paraId="5CCF8ED0" w14:textId="77777777" w:rsidR="00502119" w:rsidRDefault="00DF12E4" w:rsidP="00502119">
                  <w:pPr>
                    <w:rPr>
                      <w:rFonts w:ascii="Arial" w:hAnsi="Arial" w:cs="Arial"/>
                    </w:rPr>
                  </w:pPr>
                  <w:r w:rsidRPr="00DF12E4">
                    <w:rPr>
                      <w:rFonts w:ascii="Arial" w:hAnsi="Arial" w:cs="Arial"/>
                    </w:rPr>
                    <w:t xml:space="preserve">MD-8788 </w:t>
                  </w:r>
                  <w:r w:rsidR="00502119" w:rsidRPr="00502119">
                    <w:rPr>
                      <w:rFonts w:ascii="Arial" w:hAnsi="Arial" w:cs="Arial"/>
                    </w:rPr>
                    <w:t>Improvement Customization workflow</w:t>
                  </w:r>
                </w:p>
                <w:p w14:paraId="223A678F" w14:textId="04FF7B0D" w:rsidR="00DF12E4" w:rsidRPr="007A35F7" w:rsidRDefault="00DF12E4" w:rsidP="00502119">
                  <w:pPr>
                    <w:rPr>
                      <w:rFonts w:ascii="Arial" w:hAnsi="Arial" w:cs="Arial"/>
                    </w:rPr>
                  </w:pPr>
                  <w:r w:rsidRPr="00DF12E4">
                    <w:rPr>
                      <w:rFonts w:ascii="Arial" w:hAnsi="Arial" w:cs="Arial"/>
                    </w:rPr>
                    <w:t>MD-9950 Cookbook Changes for Scaling Merchandising Menu</w:t>
                  </w:r>
                </w:p>
              </w:tc>
            </w:tr>
            <w:tr w:rsidR="00502119" w14:paraId="55FE9354" w14:textId="77777777" w:rsidTr="007C0C9A">
              <w:trPr>
                <w:jc w:val="center"/>
              </w:trPr>
              <w:tc>
                <w:tcPr>
                  <w:tcW w:w="1169" w:type="dxa"/>
                </w:tcPr>
                <w:p w14:paraId="5E40A3EA" w14:textId="77777777" w:rsidR="00502119" w:rsidRDefault="00502119" w:rsidP="007C0C9A"/>
              </w:tc>
              <w:tc>
                <w:tcPr>
                  <w:tcW w:w="1357" w:type="dxa"/>
                </w:tcPr>
                <w:p w14:paraId="70DD3600" w14:textId="77777777" w:rsidR="00502119" w:rsidRDefault="00502119" w:rsidP="007C0C9A"/>
              </w:tc>
              <w:tc>
                <w:tcPr>
                  <w:tcW w:w="1315" w:type="dxa"/>
                </w:tcPr>
                <w:p w14:paraId="716D90B6" w14:textId="77777777" w:rsidR="00502119" w:rsidRDefault="00502119" w:rsidP="007C0C9A"/>
              </w:tc>
              <w:tc>
                <w:tcPr>
                  <w:tcW w:w="3924" w:type="dxa"/>
                </w:tcPr>
                <w:p w14:paraId="135599EB" w14:textId="77777777" w:rsidR="00502119" w:rsidRDefault="00502119" w:rsidP="007C0C9A"/>
              </w:tc>
            </w:tr>
            <w:tr w:rsidR="00502119" w14:paraId="6635A092" w14:textId="77777777" w:rsidTr="007C0C9A">
              <w:trPr>
                <w:jc w:val="center"/>
              </w:trPr>
              <w:tc>
                <w:tcPr>
                  <w:tcW w:w="1169" w:type="dxa"/>
                </w:tcPr>
                <w:p w14:paraId="2266D7E2" w14:textId="77777777" w:rsidR="00502119" w:rsidRDefault="00502119" w:rsidP="007C0C9A"/>
              </w:tc>
              <w:tc>
                <w:tcPr>
                  <w:tcW w:w="1357" w:type="dxa"/>
                </w:tcPr>
                <w:p w14:paraId="5E74AED3" w14:textId="77777777" w:rsidR="00502119" w:rsidRDefault="00502119" w:rsidP="007C0C9A"/>
              </w:tc>
              <w:tc>
                <w:tcPr>
                  <w:tcW w:w="1315" w:type="dxa"/>
                </w:tcPr>
                <w:p w14:paraId="3D63B78F" w14:textId="77777777" w:rsidR="00502119" w:rsidRDefault="00502119" w:rsidP="007C0C9A"/>
              </w:tc>
              <w:tc>
                <w:tcPr>
                  <w:tcW w:w="3924" w:type="dxa"/>
                </w:tcPr>
                <w:p w14:paraId="3585B9CC" w14:textId="77777777" w:rsidR="00502119" w:rsidRDefault="00502119" w:rsidP="007C0C9A"/>
              </w:tc>
            </w:tr>
            <w:tr w:rsidR="00502119" w14:paraId="0D5F1B71" w14:textId="77777777" w:rsidTr="007C0C9A">
              <w:trPr>
                <w:jc w:val="center"/>
              </w:trPr>
              <w:tc>
                <w:tcPr>
                  <w:tcW w:w="1169" w:type="dxa"/>
                </w:tcPr>
                <w:p w14:paraId="325DFC99" w14:textId="77777777" w:rsidR="00502119" w:rsidRDefault="00502119" w:rsidP="007C0C9A"/>
              </w:tc>
              <w:tc>
                <w:tcPr>
                  <w:tcW w:w="1357" w:type="dxa"/>
                </w:tcPr>
                <w:p w14:paraId="5AB04136" w14:textId="77777777" w:rsidR="00502119" w:rsidRDefault="00502119" w:rsidP="007C0C9A"/>
              </w:tc>
              <w:tc>
                <w:tcPr>
                  <w:tcW w:w="1315" w:type="dxa"/>
                </w:tcPr>
                <w:p w14:paraId="36C2A755" w14:textId="77777777" w:rsidR="00502119" w:rsidRDefault="00502119" w:rsidP="007C0C9A"/>
              </w:tc>
              <w:tc>
                <w:tcPr>
                  <w:tcW w:w="3924" w:type="dxa"/>
                </w:tcPr>
                <w:p w14:paraId="649A453D" w14:textId="77777777" w:rsidR="00502119" w:rsidRPr="00B66734" w:rsidRDefault="00502119" w:rsidP="007C0C9A"/>
              </w:tc>
            </w:tr>
            <w:tr w:rsidR="00502119" w14:paraId="31B03A7A" w14:textId="77777777" w:rsidTr="007C0C9A">
              <w:trPr>
                <w:jc w:val="center"/>
              </w:trPr>
              <w:tc>
                <w:tcPr>
                  <w:tcW w:w="1169" w:type="dxa"/>
                </w:tcPr>
                <w:p w14:paraId="14AC6F35" w14:textId="77777777" w:rsidR="00502119" w:rsidRDefault="00502119" w:rsidP="007C0C9A"/>
              </w:tc>
              <w:tc>
                <w:tcPr>
                  <w:tcW w:w="1357" w:type="dxa"/>
                </w:tcPr>
                <w:p w14:paraId="3632FDBA" w14:textId="77777777" w:rsidR="00502119" w:rsidRDefault="00502119" w:rsidP="007C0C9A"/>
              </w:tc>
              <w:tc>
                <w:tcPr>
                  <w:tcW w:w="1315" w:type="dxa"/>
                </w:tcPr>
                <w:p w14:paraId="5D3C8842" w14:textId="77777777" w:rsidR="00502119" w:rsidRDefault="00502119" w:rsidP="007C0C9A"/>
              </w:tc>
              <w:tc>
                <w:tcPr>
                  <w:tcW w:w="3924" w:type="dxa"/>
                </w:tcPr>
                <w:p w14:paraId="764434F3" w14:textId="77777777" w:rsidR="00502119" w:rsidRDefault="00502119" w:rsidP="007C0C9A"/>
              </w:tc>
            </w:tr>
            <w:tr w:rsidR="00502119" w14:paraId="672C08BA" w14:textId="77777777" w:rsidTr="007C0C9A">
              <w:trPr>
                <w:jc w:val="center"/>
              </w:trPr>
              <w:tc>
                <w:tcPr>
                  <w:tcW w:w="1169" w:type="dxa"/>
                </w:tcPr>
                <w:p w14:paraId="50C018E2" w14:textId="77777777" w:rsidR="00502119" w:rsidRDefault="00502119" w:rsidP="007C0C9A"/>
              </w:tc>
              <w:tc>
                <w:tcPr>
                  <w:tcW w:w="1357" w:type="dxa"/>
                </w:tcPr>
                <w:p w14:paraId="748789A3" w14:textId="77777777" w:rsidR="00502119" w:rsidRDefault="00502119" w:rsidP="007C0C9A"/>
              </w:tc>
              <w:tc>
                <w:tcPr>
                  <w:tcW w:w="1315" w:type="dxa"/>
                </w:tcPr>
                <w:p w14:paraId="0EB835DE" w14:textId="77777777" w:rsidR="00502119" w:rsidRDefault="00502119" w:rsidP="007C0C9A"/>
              </w:tc>
              <w:tc>
                <w:tcPr>
                  <w:tcW w:w="3924" w:type="dxa"/>
                </w:tcPr>
                <w:p w14:paraId="4BF73EAB" w14:textId="77777777" w:rsidR="00502119" w:rsidRPr="005C49CE" w:rsidRDefault="00502119" w:rsidP="007C0C9A"/>
              </w:tc>
            </w:tr>
          </w:tbl>
          <w:p w14:paraId="1F57A2E9" w14:textId="77777777" w:rsidR="00502119" w:rsidRDefault="00502119" w:rsidP="007C0C9A"/>
        </w:tc>
      </w:tr>
      <w:tr w:rsidR="00502119" w:rsidRPr="00452515" w14:paraId="207EAEB6" w14:textId="77777777" w:rsidTr="007C0C9A">
        <w:tc>
          <w:tcPr>
            <w:tcW w:w="8008" w:type="dxa"/>
          </w:tcPr>
          <w:p w14:paraId="3BA41321" w14:textId="77777777" w:rsidR="00502119" w:rsidRPr="00452515" w:rsidRDefault="00502119" w:rsidP="007C0C9A">
            <w:r w:rsidRPr="00E97505">
              <w:rPr>
                <w:rStyle w:val="Strong"/>
              </w:rPr>
              <w:lastRenderedPageBreak/>
              <w:t>Stakeholder:</w:t>
            </w:r>
            <w:r w:rsidRPr="00452515">
              <w:t xml:space="preserve"> </w:t>
            </w:r>
            <w:r>
              <w:t>User with privilege</w:t>
            </w:r>
          </w:p>
        </w:tc>
      </w:tr>
      <w:tr w:rsidR="00502119" w:rsidRPr="00502119" w14:paraId="44184D48" w14:textId="77777777" w:rsidTr="007C0C9A">
        <w:tc>
          <w:tcPr>
            <w:tcW w:w="8008" w:type="dxa"/>
          </w:tcPr>
          <w:p w14:paraId="37013570" w14:textId="77777777" w:rsidR="00502119" w:rsidRDefault="00502119" w:rsidP="007C0C9A">
            <w:pPr>
              <w:rPr>
                <w:rStyle w:val="Strong"/>
                <w:lang w:val="fr-FR"/>
              </w:rPr>
            </w:pPr>
            <w:proofErr w:type="spellStart"/>
            <w:r w:rsidRPr="009A0B08">
              <w:rPr>
                <w:rStyle w:val="Strong"/>
                <w:lang w:val="fr-FR"/>
              </w:rPr>
              <w:t>Pre-Condition</w:t>
            </w:r>
            <w:proofErr w:type="spellEnd"/>
            <w:r w:rsidRPr="009A0B08">
              <w:rPr>
                <w:rStyle w:val="Strong"/>
                <w:lang w:val="fr-FR"/>
              </w:rPr>
              <w:t xml:space="preserve"> : </w:t>
            </w:r>
          </w:p>
          <w:p w14:paraId="446BE1CE" w14:textId="77777777" w:rsidR="00502119" w:rsidRPr="009A0B08" w:rsidRDefault="00502119" w:rsidP="007C0C9A">
            <w:pPr>
              <w:rPr>
                <w:rStyle w:val="Strong"/>
                <w:lang w:val="fr-FR"/>
              </w:rPr>
            </w:pPr>
          </w:p>
          <w:p w14:paraId="31EA5963" w14:textId="3F4A34C6" w:rsidR="00502119" w:rsidRPr="00502119" w:rsidRDefault="00502119" w:rsidP="00502119">
            <w:pPr>
              <w:rPr>
                <w:rStyle w:val="Strong"/>
                <w:lang w:val="fr-FR"/>
              </w:rPr>
            </w:pPr>
            <w:proofErr w:type="gramStart"/>
            <w:r w:rsidRPr="009A0B08">
              <w:rPr>
                <w:rStyle w:val="Strong"/>
                <w:lang w:val="fr-FR"/>
              </w:rPr>
              <w:t>PRD:</w:t>
            </w:r>
            <w:proofErr w:type="gramEnd"/>
            <w:r w:rsidRPr="009A0B08">
              <w:rPr>
                <w:rStyle w:val="Strong"/>
                <w:lang w:val="fr-FR"/>
              </w:rPr>
              <w:t xml:space="preserve"> </w:t>
            </w:r>
            <w:r w:rsidRPr="00502119">
              <w:rPr>
                <w:rStyle w:val="Strong"/>
                <w:lang w:val="fr-FR"/>
              </w:rPr>
              <w:t>https://wonder.atlassian.net/l/cp/Tq5si39g</w:t>
            </w:r>
          </w:p>
          <w:p w14:paraId="0673F0BA" w14:textId="77777777" w:rsidR="00502119" w:rsidRDefault="00502119" w:rsidP="007C0C9A">
            <w:pPr>
              <w:rPr>
                <w:rFonts w:ascii="Arial" w:hAnsi="Arial" w:cs="Arial"/>
                <w:sz w:val="20"/>
                <w:szCs w:val="20"/>
                <w:lang w:val="pt-BR"/>
              </w:rPr>
            </w:pPr>
            <w:r w:rsidRPr="00D329EE">
              <w:rPr>
                <w:rFonts w:ascii="Arial" w:hAnsi="Arial" w:cs="Arial" w:hint="eastAsia"/>
                <w:sz w:val="20"/>
                <w:szCs w:val="20"/>
                <w:lang w:val="pt-BR"/>
              </w:rPr>
              <w:t>F</w:t>
            </w:r>
            <w:r w:rsidRPr="00D329EE">
              <w:rPr>
                <w:rFonts w:ascii="Arial" w:hAnsi="Arial" w:cs="Arial"/>
                <w:sz w:val="20"/>
                <w:szCs w:val="20"/>
                <w:lang w:val="pt-BR"/>
              </w:rPr>
              <w:t xml:space="preserve">igma: </w:t>
            </w:r>
          </w:p>
          <w:p w14:paraId="28E6C72B" w14:textId="29C54C0F" w:rsidR="00502119" w:rsidRDefault="00502119" w:rsidP="007C0C9A">
            <w:pPr>
              <w:rPr>
                <w:rFonts w:ascii="Arial" w:hAnsi="Arial" w:cs="Arial"/>
                <w:sz w:val="20"/>
                <w:szCs w:val="20"/>
                <w:lang w:val="pt-BR"/>
              </w:rPr>
            </w:pPr>
            <w:r w:rsidRPr="00502119">
              <w:rPr>
                <w:rFonts w:ascii="Arial" w:hAnsi="Arial" w:cs="Arial"/>
                <w:sz w:val="20"/>
                <w:szCs w:val="20"/>
                <w:lang w:val="pt-BR"/>
              </w:rPr>
              <w:t>https://www.figma.com/file/275aFO8DI6cLmDN4VmCsqx/CB-Design-(eng-ready)---Sp-8-13?type=design&amp;node-id=3379-105322&amp;mode=design&amp;t=OkIUarwInddxjYu6-0</w:t>
            </w:r>
          </w:p>
          <w:p w14:paraId="38738DEB" w14:textId="77777777" w:rsidR="00502119" w:rsidRPr="00D329EE" w:rsidRDefault="00502119" w:rsidP="007C0C9A">
            <w:pPr>
              <w:rPr>
                <w:rFonts w:ascii="Arial" w:hAnsi="Arial" w:cs="Arial"/>
                <w:sz w:val="20"/>
                <w:szCs w:val="20"/>
                <w:lang w:val="pt-BR"/>
              </w:rPr>
            </w:pPr>
          </w:p>
        </w:tc>
      </w:tr>
      <w:tr w:rsidR="00502119" w:rsidRPr="00452515" w14:paraId="67146F9A" w14:textId="77777777" w:rsidTr="007C0C9A">
        <w:tc>
          <w:tcPr>
            <w:tcW w:w="8008" w:type="dxa"/>
          </w:tcPr>
          <w:p w14:paraId="7359A5FC" w14:textId="77777777" w:rsidR="00502119" w:rsidRPr="00D97083" w:rsidRDefault="00502119" w:rsidP="007C0C9A">
            <w:pPr>
              <w:rPr>
                <w:b/>
                <w:bCs/>
              </w:rPr>
            </w:pPr>
            <w:r w:rsidRPr="00D97083">
              <w:rPr>
                <w:rFonts w:hint="eastAsia"/>
                <w:b/>
                <w:bCs/>
              </w:rPr>
              <w:t>Main Scenario:</w:t>
            </w:r>
          </w:p>
          <w:p w14:paraId="7FD419C9" w14:textId="77777777" w:rsidR="00881ABD" w:rsidRDefault="00881ABD" w:rsidP="00881ABD">
            <w:pPr>
              <w:pStyle w:val="ListParagraph"/>
              <w:numPr>
                <w:ilvl w:val="0"/>
                <w:numId w:val="1420"/>
              </w:numPr>
              <w:tabs>
                <w:tab w:val="left" w:pos="307"/>
              </w:tabs>
            </w:pPr>
          </w:p>
          <w:p w14:paraId="7CA8BDCC" w14:textId="1C7430B9" w:rsidR="00502119" w:rsidRDefault="00502119" w:rsidP="00881ABD">
            <w:pPr>
              <w:numPr>
                <w:ilvl w:val="2"/>
                <w:numId w:val="0"/>
              </w:numPr>
              <w:tabs>
                <w:tab w:val="left" w:pos="307"/>
              </w:tabs>
            </w:pPr>
          </w:p>
          <w:p w14:paraId="7086310B" w14:textId="77777777" w:rsidR="00502119" w:rsidRPr="00BD54DC" w:rsidRDefault="00502119" w:rsidP="007C0C9A"/>
        </w:tc>
      </w:tr>
      <w:tr w:rsidR="00502119" w:rsidRPr="00452515" w14:paraId="7A93B3C0" w14:textId="77777777" w:rsidTr="007C0C9A">
        <w:tc>
          <w:tcPr>
            <w:tcW w:w="8008" w:type="dxa"/>
          </w:tcPr>
          <w:p w14:paraId="160A437C" w14:textId="77777777" w:rsidR="00502119" w:rsidRDefault="00502119" w:rsidP="007C0C9A">
            <w:r w:rsidRPr="00452515">
              <w:t>Extend Scenario:</w:t>
            </w:r>
          </w:p>
          <w:p w14:paraId="22CBAC0A" w14:textId="77777777" w:rsidR="00502119" w:rsidRPr="00452515" w:rsidRDefault="00502119" w:rsidP="007C0C9A"/>
        </w:tc>
      </w:tr>
      <w:tr w:rsidR="00502119" w:rsidRPr="00452515" w14:paraId="0C6CF3B9" w14:textId="77777777" w:rsidTr="007C0C9A">
        <w:tc>
          <w:tcPr>
            <w:tcW w:w="8008" w:type="dxa"/>
          </w:tcPr>
          <w:p w14:paraId="0F63CED4" w14:textId="77777777" w:rsidR="00502119" w:rsidRDefault="00502119" w:rsidP="007C0C9A">
            <w:r w:rsidRPr="00452515">
              <w:t>Exception Scenario:</w:t>
            </w:r>
          </w:p>
          <w:p w14:paraId="03025B15" w14:textId="77777777" w:rsidR="00502119" w:rsidRPr="00452515" w:rsidRDefault="00502119" w:rsidP="007C0C9A"/>
        </w:tc>
      </w:tr>
      <w:tr w:rsidR="00502119" w:rsidRPr="00452515" w14:paraId="7679ED1E" w14:textId="77777777" w:rsidTr="007C0C9A">
        <w:tc>
          <w:tcPr>
            <w:tcW w:w="8008" w:type="dxa"/>
          </w:tcPr>
          <w:p w14:paraId="4ACEB170" w14:textId="77777777" w:rsidR="00502119" w:rsidRPr="00452515" w:rsidRDefault="00502119" w:rsidP="007C0C9A">
            <w:r w:rsidRPr="00452515">
              <w:t>Notes:</w:t>
            </w:r>
          </w:p>
        </w:tc>
      </w:tr>
      <w:tr w:rsidR="00502119" w:rsidRPr="00452515" w14:paraId="638A2B54" w14:textId="77777777" w:rsidTr="007C0C9A">
        <w:tc>
          <w:tcPr>
            <w:tcW w:w="8008" w:type="dxa"/>
          </w:tcPr>
          <w:p w14:paraId="3E8A87D7" w14:textId="77777777" w:rsidR="00502119" w:rsidRPr="00452515" w:rsidRDefault="00502119" w:rsidP="007C0C9A">
            <w:r w:rsidRPr="00452515">
              <w:t>Q/A:</w:t>
            </w:r>
          </w:p>
        </w:tc>
      </w:tr>
    </w:tbl>
    <w:p w14:paraId="59168B67" w14:textId="77777777" w:rsidR="00502119" w:rsidRDefault="00502119" w:rsidP="00502119"/>
    <w:p w14:paraId="7440353D" w14:textId="77777777" w:rsidR="00502119" w:rsidRDefault="00502119" w:rsidP="00502119"/>
    <w:p w14:paraId="74111237" w14:textId="77777777" w:rsidR="00502119" w:rsidRPr="00502119" w:rsidRDefault="00502119" w:rsidP="00502119"/>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A36AFC" w:rsidRPr="00452515" w14:paraId="5DC80AF7" w14:textId="77777777" w:rsidTr="00263A1A">
        <w:tc>
          <w:tcPr>
            <w:tcW w:w="8008" w:type="dxa"/>
          </w:tcPr>
          <w:p w14:paraId="57908195" w14:textId="605E5BA0" w:rsidR="00A36AFC" w:rsidRPr="00E97505" w:rsidRDefault="00A36AFC" w:rsidP="00D04113">
            <w:pPr>
              <w:rPr>
                <w:rStyle w:val="Strong"/>
              </w:rPr>
            </w:pPr>
            <w:r w:rsidRPr="00B05CAC">
              <w:rPr>
                <w:rStyle w:val="Strong"/>
              </w:rPr>
              <w:t>MS1</w:t>
            </w:r>
            <w:r>
              <w:rPr>
                <w:rStyle w:val="Strong"/>
              </w:rPr>
              <w:t>6</w:t>
            </w:r>
            <w:r w:rsidRPr="00B05CAC">
              <w:rPr>
                <w:rStyle w:val="Strong"/>
              </w:rPr>
              <w:t>-01 C</w:t>
            </w:r>
            <w:r w:rsidR="002C590D">
              <w:rPr>
                <w:rStyle w:val="Strong"/>
              </w:rPr>
              <w:t>ustomization View</w:t>
            </w:r>
          </w:p>
        </w:tc>
      </w:tr>
      <w:tr w:rsidR="00A36AFC" w:rsidRPr="00452515" w14:paraId="3AF645D6" w14:textId="77777777" w:rsidTr="00263A1A">
        <w:tc>
          <w:tcPr>
            <w:tcW w:w="8008" w:type="dxa"/>
          </w:tcPr>
          <w:p w14:paraId="5E599DC4" w14:textId="77777777" w:rsidR="00A36AFC" w:rsidRPr="00E97505" w:rsidRDefault="00A36AFC" w:rsidP="00D04113">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A36AFC" w14:paraId="301D9A77" w14:textId="77777777" w:rsidTr="00D04113">
              <w:trPr>
                <w:jc w:val="center"/>
              </w:trPr>
              <w:tc>
                <w:tcPr>
                  <w:tcW w:w="1169" w:type="dxa"/>
                </w:tcPr>
                <w:p w14:paraId="2F064198" w14:textId="77777777" w:rsidR="00A36AFC" w:rsidRPr="007A35F7" w:rsidRDefault="00A36AFC" w:rsidP="00D04113">
                  <w:pPr>
                    <w:rPr>
                      <w:rFonts w:ascii="Arial" w:hAnsi="Arial" w:cs="Arial"/>
                    </w:rPr>
                  </w:pPr>
                  <w:r w:rsidRPr="007A35F7">
                    <w:rPr>
                      <w:rFonts w:ascii="Arial" w:hAnsi="Arial" w:cs="Arial"/>
                    </w:rPr>
                    <w:t>Version</w:t>
                  </w:r>
                </w:p>
              </w:tc>
              <w:tc>
                <w:tcPr>
                  <w:tcW w:w="1357" w:type="dxa"/>
                </w:tcPr>
                <w:p w14:paraId="1E0F3272" w14:textId="77777777" w:rsidR="00A36AFC" w:rsidRPr="007A35F7" w:rsidRDefault="00A36AFC" w:rsidP="00D04113">
                  <w:pPr>
                    <w:rPr>
                      <w:rFonts w:ascii="Arial" w:hAnsi="Arial" w:cs="Arial"/>
                    </w:rPr>
                  </w:pPr>
                  <w:r w:rsidRPr="007A35F7">
                    <w:rPr>
                      <w:rFonts w:ascii="Arial" w:hAnsi="Arial" w:cs="Arial"/>
                    </w:rPr>
                    <w:t>Date</w:t>
                  </w:r>
                </w:p>
              </w:tc>
              <w:tc>
                <w:tcPr>
                  <w:tcW w:w="1315" w:type="dxa"/>
                </w:tcPr>
                <w:p w14:paraId="480F0B2B" w14:textId="77777777" w:rsidR="00A36AFC" w:rsidRPr="007A35F7" w:rsidRDefault="00A36AFC" w:rsidP="00D04113">
                  <w:pPr>
                    <w:rPr>
                      <w:rFonts w:ascii="Arial" w:hAnsi="Arial" w:cs="Arial"/>
                    </w:rPr>
                  </w:pPr>
                  <w:r w:rsidRPr="007A35F7">
                    <w:rPr>
                      <w:rFonts w:ascii="Arial" w:hAnsi="Arial" w:cs="Arial"/>
                    </w:rPr>
                    <w:t>Updated By</w:t>
                  </w:r>
                </w:p>
              </w:tc>
              <w:tc>
                <w:tcPr>
                  <w:tcW w:w="3924" w:type="dxa"/>
                </w:tcPr>
                <w:p w14:paraId="042C3C9A" w14:textId="77777777" w:rsidR="00A36AFC" w:rsidRPr="007A35F7" w:rsidRDefault="00A36AFC" w:rsidP="00D04113">
                  <w:pPr>
                    <w:rPr>
                      <w:rFonts w:ascii="Arial" w:hAnsi="Arial" w:cs="Arial"/>
                    </w:rPr>
                  </w:pPr>
                  <w:r w:rsidRPr="007A35F7">
                    <w:rPr>
                      <w:rFonts w:ascii="Arial" w:hAnsi="Arial" w:cs="Arial"/>
                    </w:rPr>
                    <w:t>Description</w:t>
                  </w:r>
                </w:p>
              </w:tc>
            </w:tr>
            <w:tr w:rsidR="00A36AFC" w14:paraId="443BBB16" w14:textId="77777777" w:rsidTr="00D04113">
              <w:trPr>
                <w:jc w:val="center"/>
              </w:trPr>
              <w:tc>
                <w:tcPr>
                  <w:tcW w:w="1169" w:type="dxa"/>
                </w:tcPr>
                <w:p w14:paraId="7ABB9BBF" w14:textId="77777777" w:rsidR="00A36AFC" w:rsidRPr="007A35F7" w:rsidRDefault="00A36AFC" w:rsidP="00D04113">
                  <w:pPr>
                    <w:rPr>
                      <w:rFonts w:ascii="Arial" w:hAnsi="Arial" w:cs="Arial"/>
                    </w:rPr>
                  </w:pPr>
                  <w:r w:rsidRPr="007A35F7">
                    <w:rPr>
                      <w:rFonts w:ascii="Arial" w:hAnsi="Arial" w:cs="Arial"/>
                    </w:rPr>
                    <w:t>1.0</w:t>
                  </w:r>
                </w:p>
              </w:tc>
              <w:tc>
                <w:tcPr>
                  <w:tcW w:w="1357" w:type="dxa"/>
                </w:tcPr>
                <w:p w14:paraId="0A52EA66" w14:textId="3F69B0D5" w:rsidR="00A36AFC" w:rsidRPr="007A35F7" w:rsidRDefault="00A36AFC" w:rsidP="00D04113">
                  <w:pPr>
                    <w:rPr>
                      <w:rFonts w:ascii="Arial" w:hAnsi="Arial" w:cs="Arial"/>
                    </w:rPr>
                  </w:pPr>
                  <w:r w:rsidRPr="007A35F7">
                    <w:rPr>
                      <w:rFonts w:ascii="Arial" w:hAnsi="Arial" w:cs="Arial"/>
                    </w:rPr>
                    <w:t>202</w:t>
                  </w:r>
                  <w:r>
                    <w:rPr>
                      <w:rFonts w:ascii="Arial" w:hAnsi="Arial" w:cs="Arial"/>
                    </w:rPr>
                    <w:t>3</w:t>
                  </w:r>
                  <w:r w:rsidRPr="007A35F7">
                    <w:rPr>
                      <w:rFonts w:ascii="Arial" w:hAnsi="Arial" w:cs="Arial"/>
                    </w:rPr>
                    <w:t>.</w:t>
                  </w:r>
                  <w:r w:rsidR="002C590D">
                    <w:rPr>
                      <w:rFonts w:ascii="Arial" w:hAnsi="Arial" w:cs="Arial"/>
                    </w:rPr>
                    <w:t>7</w:t>
                  </w:r>
                  <w:r w:rsidRPr="007A35F7">
                    <w:rPr>
                      <w:rFonts w:ascii="Arial" w:hAnsi="Arial" w:cs="Arial"/>
                    </w:rPr>
                    <w:t>.</w:t>
                  </w:r>
                  <w:r w:rsidR="002C590D">
                    <w:rPr>
                      <w:rFonts w:ascii="Arial" w:hAnsi="Arial" w:cs="Arial"/>
                    </w:rPr>
                    <w:t>29</w:t>
                  </w:r>
                </w:p>
              </w:tc>
              <w:tc>
                <w:tcPr>
                  <w:tcW w:w="1315" w:type="dxa"/>
                </w:tcPr>
                <w:p w14:paraId="29F6EFD9" w14:textId="77777777" w:rsidR="00A36AFC" w:rsidRPr="007A35F7" w:rsidRDefault="00A36AFC" w:rsidP="00D04113">
                  <w:pPr>
                    <w:rPr>
                      <w:rFonts w:ascii="Arial" w:hAnsi="Arial" w:cs="Arial"/>
                    </w:rPr>
                  </w:pPr>
                  <w:r w:rsidRPr="007A35F7">
                    <w:rPr>
                      <w:rFonts w:ascii="Arial" w:hAnsi="Arial" w:cs="Arial"/>
                    </w:rPr>
                    <w:t>Bonnie</w:t>
                  </w:r>
                </w:p>
              </w:tc>
              <w:tc>
                <w:tcPr>
                  <w:tcW w:w="3924" w:type="dxa"/>
                </w:tcPr>
                <w:p w14:paraId="015C126E" w14:textId="77777777" w:rsidR="00A36AFC" w:rsidRPr="007A35F7" w:rsidRDefault="00A36AFC" w:rsidP="00D04113">
                  <w:pPr>
                    <w:rPr>
                      <w:rFonts w:ascii="Arial" w:hAnsi="Arial" w:cs="Arial"/>
                    </w:rPr>
                  </w:pPr>
                  <w:r w:rsidRPr="007A35F7">
                    <w:rPr>
                      <w:rFonts w:ascii="Arial" w:hAnsi="Arial" w:cs="Arial"/>
                    </w:rPr>
                    <w:t>First version</w:t>
                  </w:r>
                </w:p>
              </w:tc>
            </w:tr>
            <w:tr w:rsidR="00A36AFC" w14:paraId="105A90A9" w14:textId="77777777" w:rsidTr="00D04113">
              <w:trPr>
                <w:jc w:val="center"/>
              </w:trPr>
              <w:tc>
                <w:tcPr>
                  <w:tcW w:w="1169" w:type="dxa"/>
                </w:tcPr>
                <w:p w14:paraId="42850C84" w14:textId="77777777" w:rsidR="00A36AFC" w:rsidRDefault="00A36AFC" w:rsidP="00D04113"/>
              </w:tc>
              <w:tc>
                <w:tcPr>
                  <w:tcW w:w="1357" w:type="dxa"/>
                </w:tcPr>
                <w:p w14:paraId="053DFAE0" w14:textId="77777777" w:rsidR="00A36AFC" w:rsidRDefault="00A36AFC" w:rsidP="00D04113"/>
              </w:tc>
              <w:tc>
                <w:tcPr>
                  <w:tcW w:w="1315" w:type="dxa"/>
                </w:tcPr>
                <w:p w14:paraId="35CE0B76" w14:textId="77777777" w:rsidR="00A36AFC" w:rsidRDefault="00A36AFC" w:rsidP="00D04113"/>
              </w:tc>
              <w:tc>
                <w:tcPr>
                  <w:tcW w:w="3924" w:type="dxa"/>
                </w:tcPr>
                <w:p w14:paraId="3C9A8E86" w14:textId="77777777" w:rsidR="00A36AFC" w:rsidRDefault="00A36AFC" w:rsidP="00D04113"/>
              </w:tc>
            </w:tr>
            <w:tr w:rsidR="00A36AFC" w14:paraId="10DD1105" w14:textId="77777777" w:rsidTr="00D04113">
              <w:trPr>
                <w:jc w:val="center"/>
              </w:trPr>
              <w:tc>
                <w:tcPr>
                  <w:tcW w:w="1169" w:type="dxa"/>
                </w:tcPr>
                <w:p w14:paraId="7D6C5F09" w14:textId="77777777" w:rsidR="00A36AFC" w:rsidRDefault="00A36AFC" w:rsidP="00D04113"/>
              </w:tc>
              <w:tc>
                <w:tcPr>
                  <w:tcW w:w="1357" w:type="dxa"/>
                </w:tcPr>
                <w:p w14:paraId="4186CC96" w14:textId="77777777" w:rsidR="00A36AFC" w:rsidRDefault="00A36AFC" w:rsidP="00D04113"/>
              </w:tc>
              <w:tc>
                <w:tcPr>
                  <w:tcW w:w="1315" w:type="dxa"/>
                </w:tcPr>
                <w:p w14:paraId="6B637B1E" w14:textId="77777777" w:rsidR="00A36AFC" w:rsidRDefault="00A36AFC" w:rsidP="00D04113"/>
              </w:tc>
              <w:tc>
                <w:tcPr>
                  <w:tcW w:w="3924" w:type="dxa"/>
                </w:tcPr>
                <w:p w14:paraId="62772BED" w14:textId="77777777" w:rsidR="00A36AFC" w:rsidRDefault="00A36AFC" w:rsidP="00D04113"/>
              </w:tc>
            </w:tr>
            <w:tr w:rsidR="00A36AFC" w14:paraId="69E06A31" w14:textId="77777777" w:rsidTr="00D04113">
              <w:trPr>
                <w:jc w:val="center"/>
              </w:trPr>
              <w:tc>
                <w:tcPr>
                  <w:tcW w:w="1169" w:type="dxa"/>
                </w:tcPr>
                <w:p w14:paraId="0BE2B234" w14:textId="77777777" w:rsidR="00A36AFC" w:rsidRDefault="00A36AFC" w:rsidP="00D04113"/>
              </w:tc>
              <w:tc>
                <w:tcPr>
                  <w:tcW w:w="1357" w:type="dxa"/>
                </w:tcPr>
                <w:p w14:paraId="12DB3003" w14:textId="77777777" w:rsidR="00A36AFC" w:rsidRDefault="00A36AFC" w:rsidP="00D04113"/>
              </w:tc>
              <w:tc>
                <w:tcPr>
                  <w:tcW w:w="1315" w:type="dxa"/>
                </w:tcPr>
                <w:p w14:paraId="7DCDA2A0" w14:textId="77777777" w:rsidR="00A36AFC" w:rsidRDefault="00A36AFC" w:rsidP="00D04113"/>
              </w:tc>
              <w:tc>
                <w:tcPr>
                  <w:tcW w:w="3924" w:type="dxa"/>
                </w:tcPr>
                <w:p w14:paraId="54E4D586" w14:textId="77777777" w:rsidR="00A36AFC" w:rsidRPr="00B66734" w:rsidRDefault="00A36AFC" w:rsidP="00D04113"/>
              </w:tc>
            </w:tr>
            <w:tr w:rsidR="00A36AFC" w14:paraId="1C0649D5" w14:textId="77777777" w:rsidTr="00D04113">
              <w:trPr>
                <w:jc w:val="center"/>
              </w:trPr>
              <w:tc>
                <w:tcPr>
                  <w:tcW w:w="1169" w:type="dxa"/>
                </w:tcPr>
                <w:p w14:paraId="6156C4F2" w14:textId="77777777" w:rsidR="00A36AFC" w:rsidRDefault="00A36AFC" w:rsidP="00D04113"/>
              </w:tc>
              <w:tc>
                <w:tcPr>
                  <w:tcW w:w="1357" w:type="dxa"/>
                </w:tcPr>
                <w:p w14:paraId="58CE6E60" w14:textId="77777777" w:rsidR="00A36AFC" w:rsidRDefault="00A36AFC" w:rsidP="00D04113"/>
              </w:tc>
              <w:tc>
                <w:tcPr>
                  <w:tcW w:w="1315" w:type="dxa"/>
                </w:tcPr>
                <w:p w14:paraId="026D3963" w14:textId="77777777" w:rsidR="00A36AFC" w:rsidRDefault="00A36AFC" w:rsidP="00D04113"/>
              </w:tc>
              <w:tc>
                <w:tcPr>
                  <w:tcW w:w="3924" w:type="dxa"/>
                </w:tcPr>
                <w:p w14:paraId="333F3CA5" w14:textId="77777777" w:rsidR="00A36AFC" w:rsidRDefault="00A36AFC" w:rsidP="00D04113"/>
              </w:tc>
            </w:tr>
            <w:tr w:rsidR="00A36AFC" w14:paraId="756133DA" w14:textId="77777777" w:rsidTr="00D04113">
              <w:trPr>
                <w:jc w:val="center"/>
              </w:trPr>
              <w:tc>
                <w:tcPr>
                  <w:tcW w:w="1169" w:type="dxa"/>
                </w:tcPr>
                <w:p w14:paraId="384B2A39" w14:textId="77777777" w:rsidR="00A36AFC" w:rsidRDefault="00A36AFC" w:rsidP="00D04113"/>
              </w:tc>
              <w:tc>
                <w:tcPr>
                  <w:tcW w:w="1357" w:type="dxa"/>
                </w:tcPr>
                <w:p w14:paraId="369FAF3D" w14:textId="77777777" w:rsidR="00A36AFC" w:rsidRDefault="00A36AFC" w:rsidP="00D04113"/>
              </w:tc>
              <w:tc>
                <w:tcPr>
                  <w:tcW w:w="1315" w:type="dxa"/>
                </w:tcPr>
                <w:p w14:paraId="27128B88" w14:textId="77777777" w:rsidR="00A36AFC" w:rsidRDefault="00A36AFC" w:rsidP="00D04113"/>
              </w:tc>
              <w:tc>
                <w:tcPr>
                  <w:tcW w:w="3924" w:type="dxa"/>
                </w:tcPr>
                <w:p w14:paraId="0D7FA81E" w14:textId="77777777" w:rsidR="00A36AFC" w:rsidRPr="005C49CE" w:rsidRDefault="00A36AFC" w:rsidP="00D04113"/>
              </w:tc>
            </w:tr>
          </w:tbl>
          <w:p w14:paraId="2D0F31CD" w14:textId="77777777" w:rsidR="00A36AFC" w:rsidRDefault="00A36AFC" w:rsidP="00D04113"/>
        </w:tc>
      </w:tr>
      <w:tr w:rsidR="00A36AFC" w:rsidRPr="00452515" w14:paraId="3CCECFDD" w14:textId="77777777" w:rsidTr="00263A1A">
        <w:tc>
          <w:tcPr>
            <w:tcW w:w="8008" w:type="dxa"/>
          </w:tcPr>
          <w:p w14:paraId="14E1FDB5" w14:textId="77777777" w:rsidR="00A36AFC" w:rsidRPr="00452515" w:rsidRDefault="00A36AFC" w:rsidP="00D04113">
            <w:r w:rsidRPr="00E97505">
              <w:rPr>
                <w:rStyle w:val="Strong"/>
              </w:rPr>
              <w:t>Stakeholder:</w:t>
            </w:r>
            <w:r w:rsidRPr="00452515">
              <w:t xml:space="preserve"> </w:t>
            </w:r>
            <w:r>
              <w:t>User with privilege</w:t>
            </w:r>
          </w:p>
        </w:tc>
      </w:tr>
      <w:tr w:rsidR="00A36AFC" w:rsidRPr="00452515" w14:paraId="5AD70279" w14:textId="77777777" w:rsidTr="00263A1A">
        <w:tc>
          <w:tcPr>
            <w:tcW w:w="8008" w:type="dxa"/>
          </w:tcPr>
          <w:p w14:paraId="65091338" w14:textId="77777777" w:rsidR="00A36AFC" w:rsidRPr="00E97505" w:rsidRDefault="00A36AFC" w:rsidP="00D04113">
            <w:pPr>
              <w:rPr>
                <w:rStyle w:val="Strong"/>
              </w:rPr>
            </w:pPr>
            <w:r w:rsidRPr="00E97505">
              <w:rPr>
                <w:rStyle w:val="Strong"/>
              </w:rPr>
              <w:t xml:space="preserve">Pre-Condition: </w:t>
            </w:r>
          </w:p>
          <w:p w14:paraId="2833458E" w14:textId="77777777" w:rsidR="00A36AFC" w:rsidRDefault="00A36AFC" w:rsidP="00D04113">
            <w:pPr>
              <w:rPr>
                <w:rFonts w:ascii="Arial" w:hAnsi="Arial" w:cs="Arial"/>
                <w:sz w:val="20"/>
                <w:szCs w:val="20"/>
              </w:rPr>
            </w:pPr>
            <w:r>
              <w:t>The user goes to the page</w:t>
            </w:r>
            <w:r w:rsidRPr="00DD3CB0">
              <w:rPr>
                <w:rFonts w:ascii="Arial" w:hAnsi="Arial" w:cs="Arial"/>
                <w:sz w:val="20"/>
                <w:szCs w:val="20"/>
              </w:rPr>
              <w:t xml:space="preserve"> </w:t>
            </w:r>
          </w:p>
          <w:p w14:paraId="7EBE051C" w14:textId="5B5B57B1" w:rsidR="00A36AFC" w:rsidRPr="000E4CF8" w:rsidRDefault="00A36AFC" w:rsidP="00A36AFC">
            <w:pPr>
              <w:rPr>
                <w:rFonts w:ascii="Arial" w:hAnsi="Arial" w:cs="Arial"/>
                <w:sz w:val="20"/>
                <w:szCs w:val="20"/>
                <w:lang w:val="pt-BR"/>
              </w:rPr>
            </w:pPr>
            <w:r w:rsidRPr="000E4CF8">
              <w:rPr>
                <w:rFonts w:ascii="Arial" w:hAnsi="Arial" w:cs="Arial" w:hint="eastAsia"/>
                <w:sz w:val="20"/>
                <w:szCs w:val="20"/>
                <w:lang w:val="pt-BR"/>
              </w:rPr>
              <w:t>F</w:t>
            </w:r>
            <w:r w:rsidRPr="000E4CF8">
              <w:rPr>
                <w:rFonts w:ascii="Arial" w:hAnsi="Arial" w:cs="Arial"/>
                <w:sz w:val="20"/>
                <w:szCs w:val="20"/>
                <w:lang w:val="pt-BR"/>
              </w:rPr>
              <w:t xml:space="preserve">igma: </w:t>
            </w:r>
            <w:ins w:id="4559" w:author="Bonnie Yang" w:date="2023-07-29T17:12:00Z">
              <w:r w:rsidR="00502119" w:rsidRPr="000E4CF8">
                <w:rPr>
                  <w:rFonts w:ascii="Arial" w:hAnsi="Arial" w:cs="Arial"/>
                  <w:sz w:val="20"/>
                  <w:szCs w:val="20"/>
                  <w:lang w:val="pt-BR"/>
                </w:rPr>
                <w:t>https://www.figma.com/file/275aFO8DI6cLmDN4VmCsqx/CB-Design-(eng-ready)---Sp-8-13?type=design&amp;node-id=3379-105322&amp;mode=design&amp;t=OkIUarwInddxjYu6-0</w:t>
              </w:r>
            </w:ins>
          </w:p>
        </w:tc>
      </w:tr>
      <w:tr w:rsidR="00A36AFC" w:rsidRPr="00452515" w14:paraId="1D8FCE54" w14:textId="77777777" w:rsidTr="00263A1A">
        <w:tc>
          <w:tcPr>
            <w:tcW w:w="8008" w:type="dxa"/>
          </w:tcPr>
          <w:p w14:paraId="0586CD2D" w14:textId="77777777" w:rsidR="00A36AFC" w:rsidRDefault="00A36AFC" w:rsidP="00D04113">
            <w:pPr>
              <w:rPr>
                <w:rStyle w:val="Strong"/>
              </w:rPr>
            </w:pPr>
            <w:r w:rsidRPr="00E97505">
              <w:rPr>
                <w:rStyle w:val="Strong"/>
                <w:rFonts w:hint="eastAsia"/>
              </w:rPr>
              <w:t>Main Scenario:</w:t>
            </w:r>
          </w:p>
          <w:p w14:paraId="3CEA786D" w14:textId="4CF49F08" w:rsidR="00263A1A" w:rsidRPr="00263A1A" w:rsidRDefault="00263A1A" w:rsidP="00D04113">
            <w:pPr>
              <w:rPr>
                <w:rStyle w:val="Strong"/>
                <w:rFonts w:asciiTheme="minorHAnsi" w:eastAsiaTheme="minorHAnsi" w:hAnsiTheme="minorHAnsi"/>
              </w:rPr>
            </w:pPr>
            <w:r w:rsidRPr="00263A1A">
              <w:rPr>
                <w:rStyle w:val="Strong"/>
                <w:rFonts w:asciiTheme="minorHAnsi" w:eastAsiaTheme="minorHAnsi" w:hAnsiTheme="minorHAnsi" w:hint="eastAsia"/>
              </w:rPr>
              <w:t>Please refer to confluence:</w:t>
            </w:r>
          </w:p>
          <w:p w14:paraId="29FE7564" w14:textId="32928729" w:rsidR="00263A1A" w:rsidRPr="00263A1A" w:rsidRDefault="00263A1A" w:rsidP="00D04113">
            <w:pPr>
              <w:rPr>
                <w:rStyle w:val="Strong"/>
                <w:rFonts w:asciiTheme="minorHAnsi" w:eastAsiaTheme="minorHAnsi" w:hAnsiTheme="minorHAnsi"/>
              </w:rPr>
            </w:pPr>
            <w:r w:rsidRPr="00263A1A">
              <w:rPr>
                <w:rStyle w:val="Strong"/>
                <w:rFonts w:asciiTheme="minorHAnsi" w:eastAsiaTheme="minorHAnsi" w:hAnsiTheme="minorHAnsi"/>
              </w:rPr>
              <w:t>https://wonder.atlassian.net/wiki/x/-IBB7</w:t>
            </w:r>
          </w:p>
          <w:p w14:paraId="2FC2A623" w14:textId="460CD6EA" w:rsidR="00CA621A" w:rsidRDefault="00CA621A" w:rsidP="00263A1A">
            <w:pPr>
              <w:pStyle w:val="ListParagraph"/>
              <w:numPr>
                <w:ilvl w:val="1"/>
                <w:numId w:val="1420"/>
              </w:numPr>
            </w:pPr>
          </w:p>
          <w:p w14:paraId="7F273100" w14:textId="45223495" w:rsidR="00CA621A" w:rsidRPr="00C11AA9" w:rsidRDefault="00CA621A" w:rsidP="00CA621A">
            <w:pPr>
              <w:pStyle w:val="ListParagraph"/>
              <w:numPr>
                <w:ilvl w:val="0"/>
                <w:numId w:val="1420"/>
              </w:numPr>
              <w:tabs>
                <w:tab w:val="left" w:pos="307"/>
              </w:tabs>
            </w:pPr>
          </w:p>
        </w:tc>
      </w:tr>
      <w:tr w:rsidR="00A36AFC" w:rsidRPr="00452515" w14:paraId="622E6470" w14:textId="77777777" w:rsidTr="00263A1A">
        <w:tc>
          <w:tcPr>
            <w:tcW w:w="8008" w:type="dxa"/>
          </w:tcPr>
          <w:p w14:paraId="30EB33C6" w14:textId="77777777" w:rsidR="00A36AFC" w:rsidRDefault="00A36AFC" w:rsidP="00D04113">
            <w:r w:rsidRPr="00452515">
              <w:lastRenderedPageBreak/>
              <w:t>Extend Scenario:</w:t>
            </w:r>
          </w:p>
          <w:p w14:paraId="4A2E02CE" w14:textId="77777777" w:rsidR="00A36AFC" w:rsidRPr="00452515" w:rsidRDefault="00A36AFC" w:rsidP="00D04113"/>
        </w:tc>
      </w:tr>
      <w:tr w:rsidR="00A36AFC" w:rsidRPr="00452515" w14:paraId="38A01A74" w14:textId="77777777" w:rsidTr="00263A1A">
        <w:tc>
          <w:tcPr>
            <w:tcW w:w="8008" w:type="dxa"/>
          </w:tcPr>
          <w:p w14:paraId="28D00118" w14:textId="77777777" w:rsidR="00A36AFC" w:rsidRDefault="00A36AFC" w:rsidP="00D04113">
            <w:r w:rsidRPr="00452515">
              <w:t>Exception Scenario:</w:t>
            </w:r>
          </w:p>
          <w:p w14:paraId="4EC6B87B" w14:textId="77777777" w:rsidR="00A36AFC" w:rsidRPr="00452515" w:rsidRDefault="00A36AFC" w:rsidP="00D04113"/>
        </w:tc>
      </w:tr>
      <w:tr w:rsidR="00A36AFC" w:rsidRPr="00452515" w14:paraId="014382F2" w14:textId="77777777" w:rsidTr="00263A1A">
        <w:tc>
          <w:tcPr>
            <w:tcW w:w="8008" w:type="dxa"/>
          </w:tcPr>
          <w:p w14:paraId="7123B0D3" w14:textId="77777777" w:rsidR="00A36AFC" w:rsidRPr="00452515" w:rsidRDefault="00A36AFC" w:rsidP="00D04113">
            <w:r w:rsidRPr="00452515">
              <w:t>Notes:</w:t>
            </w:r>
          </w:p>
        </w:tc>
      </w:tr>
      <w:tr w:rsidR="00A36AFC" w:rsidRPr="00452515" w14:paraId="1300A136" w14:textId="77777777" w:rsidTr="00263A1A">
        <w:tc>
          <w:tcPr>
            <w:tcW w:w="8008" w:type="dxa"/>
          </w:tcPr>
          <w:p w14:paraId="16032DCC" w14:textId="77777777" w:rsidR="00A36AFC" w:rsidRPr="00452515" w:rsidRDefault="00A36AFC" w:rsidP="00D04113">
            <w:r w:rsidRPr="00452515">
              <w:t>Q/A:</w:t>
            </w:r>
          </w:p>
        </w:tc>
      </w:tr>
    </w:tbl>
    <w:p w14:paraId="1B284F93" w14:textId="2E393E27" w:rsidR="00A36AFC" w:rsidRDefault="00A36AFC">
      <w:pPr>
        <w:pPrChange w:id="4560" w:author="Bonnie Yang [2]" w:date="2023-06-14T14:52:00Z">
          <w:pPr>
            <w:pStyle w:val="Heading1"/>
            <w:numPr>
              <w:numId w:val="0"/>
            </w:numPr>
            <w:ind w:left="0" w:firstLine="0"/>
          </w:pPr>
        </w:pPrChange>
      </w:pPr>
    </w:p>
    <w:p w14:paraId="32581682" w14:textId="70026B44" w:rsidR="00A36AFC" w:rsidRPr="001F5502" w:rsidRDefault="00A36AFC" w:rsidP="00A36AFC">
      <w:pPr>
        <w:pStyle w:val="Heading2"/>
        <w:numPr>
          <w:ilvl w:val="1"/>
          <w:numId w:val="6"/>
        </w:numPr>
        <w:rPr>
          <w:rFonts w:ascii="Arial" w:hAnsi="Arial" w:cs="Arial"/>
        </w:rPr>
      </w:pPr>
      <w:r w:rsidRPr="000A10A1">
        <w:rPr>
          <w:rFonts w:ascii="Arial" w:hAnsi="Arial" w:cs="Arial"/>
        </w:rPr>
        <w:t>MS</w:t>
      </w:r>
      <w:r>
        <w:rPr>
          <w:rFonts w:ascii="Arial" w:hAnsi="Arial" w:cs="Arial"/>
        </w:rPr>
        <w:t>1</w:t>
      </w:r>
      <w:r w:rsidR="002963AA">
        <w:rPr>
          <w:rFonts w:ascii="Arial" w:hAnsi="Arial" w:cs="Arial"/>
        </w:rPr>
        <w:t>6</w:t>
      </w:r>
      <w:r w:rsidRPr="000A10A1">
        <w:rPr>
          <w:rFonts w:ascii="Arial" w:hAnsi="Arial" w:cs="Arial"/>
        </w:rPr>
        <w:t>-0</w:t>
      </w:r>
      <w:r w:rsidR="002963AA">
        <w:rPr>
          <w:rFonts w:ascii="Arial" w:hAnsi="Arial" w:cs="Arial"/>
        </w:rPr>
        <w:t>2</w:t>
      </w:r>
      <w:r w:rsidRPr="000A10A1">
        <w:rPr>
          <w:rFonts w:ascii="Arial" w:hAnsi="Arial" w:cs="Arial"/>
        </w:rPr>
        <w:t xml:space="preserve"> </w:t>
      </w:r>
      <w:r w:rsidR="00075439">
        <w:rPr>
          <w:rFonts w:ascii="Arial" w:hAnsi="Arial" w:cs="Arial"/>
        </w:rPr>
        <w:t xml:space="preserve">Create/Edit </w:t>
      </w:r>
      <w:r>
        <w:rPr>
          <w:rFonts w:ascii="Arial" w:hAnsi="Arial" w:cs="Arial"/>
        </w:rPr>
        <w:t>C</w:t>
      </w:r>
      <w:r w:rsidR="002963AA">
        <w:rPr>
          <w:rFonts w:ascii="Arial" w:hAnsi="Arial" w:cs="Arial"/>
        </w:rPr>
        <w:t>ustomization</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A36AFC" w:rsidRPr="00452515" w14:paraId="379AB57A" w14:textId="77777777" w:rsidTr="00551C81">
        <w:tc>
          <w:tcPr>
            <w:tcW w:w="8008" w:type="dxa"/>
          </w:tcPr>
          <w:p w14:paraId="786436E4" w14:textId="04C346DF" w:rsidR="00A36AFC" w:rsidRPr="00E97505" w:rsidRDefault="00A36AFC" w:rsidP="00D04113">
            <w:pPr>
              <w:rPr>
                <w:rStyle w:val="Strong"/>
              </w:rPr>
            </w:pPr>
            <w:r w:rsidRPr="00B05CAC">
              <w:rPr>
                <w:rStyle w:val="Strong"/>
              </w:rPr>
              <w:t>MS1</w:t>
            </w:r>
            <w:r w:rsidR="002963AA">
              <w:rPr>
                <w:rStyle w:val="Strong"/>
              </w:rPr>
              <w:t xml:space="preserve">6-02 </w:t>
            </w:r>
            <w:r w:rsidR="00075439">
              <w:rPr>
                <w:rStyle w:val="Strong"/>
              </w:rPr>
              <w:t xml:space="preserve">Create/Edit </w:t>
            </w:r>
            <w:r w:rsidR="002963AA">
              <w:rPr>
                <w:rStyle w:val="Strong"/>
              </w:rPr>
              <w:t>Customization</w:t>
            </w:r>
          </w:p>
        </w:tc>
      </w:tr>
      <w:tr w:rsidR="00A36AFC" w:rsidRPr="00452515" w14:paraId="3C749853" w14:textId="77777777" w:rsidTr="00551C81">
        <w:tc>
          <w:tcPr>
            <w:tcW w:w="8008" w:type="dxa"/>
          </w:tcPr>
          <w:p w14:paraId="4530CB7B" w14:textId="77777777" w:rsidR="00A36AFC" w:rsidRPr="00E97505" w:rsidRDefault="00A36AFC" w:rsidP="00D04113">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A36AFC" w14:paraId="315A316B" w14:textId="77777777" w:rsidTr="00D04113">
              <w:trPr>
                <w:jc w:val="center"/>
              </w:trPr>
              <w:tc>
                <w:tcPr>
                  <w:tcW w:w="1169" w:type="dxa"/>
                </w:tcPr>
                <w:p w14:paraId="7BFB166E" w14:textId="77777777" w:rsidR="00A36AFC" w:rsidRPr="007A35F7" w:rsidRDefault="00A36AFC" w:rsidP="00D04113">
                  <w:pPr>
                    <w:rPr>
                      <w:rFonts w:ascii="Arial" w:hAnsi="Arial" w:cs="Arial"/>
                    </w:rPr>
                  </w:pPr>
                  <w:r w:rsidRPr="007A35F7">
                    <w:rPr>
                      <w:rFonts w:ascii="Arial" w:hAnsi="Arial" w:cs="Arial"/>
                    </w:rPr>
                    <w:t>Version</w:t>
                  </w:r>
                </w:p>
              </w:tc>
              <w:tc>
                <w:tcPr>
                  <w:tcW w:w="1357" w:type="dxa"/>
                </w:tcPr>
                <w:p w14:paraId="6A98779D" w14:textId="77777777" w:rsidR="00A36AFC" w:rsidRPr="007A35F7" w:rsidRDefault="00A36AFC" w:rsidP="00D04113">
                  <w:pPr>
                    <w:rPr>
                      <w:rFonts w:ascii="Arial" w:hAnsi="Arial" w:cs="Arial"/>
                    </w:rPr>
                  </w:pPr>
                  <w:r w:rsidRPr="007A35F7">
                    <w:rPr>
                      <w:rFonts w:ascii="Arial" w:hAnsi="Arial" w:cs="Arial"/>
                    </w:rPr>
                    <w:t>Date</w:t>
                  </w:r>
                </w:p>
              </w:tc>
              <w:tc>
                <w:tcPr>
                  <w:tcW w:w="1315" w:type="dxa"/>
                </w:tcPr>
                <w:p w14:paraId="7631B366" w14:textId="77777777" w:rsidR="00A36AFC" w:rsidRPr="007A35F7" w:rsidRDefault="00A36AFC" w:rsidP="00D04113">
                  <w:pPr>
                    <w:rPr>
                      <w:rFonts w:ascii="Arial" w:hAnsi="Arial" w:cs="Arial"/>
                    </w:rPr>
                  </w:pPr>
                  <w:r w:rsidRPr="007A35F7">
                    <w:rPr>
                      <w:rFonts w:ascii="Arial" w:hAnsi="Arial" w:cs="Arial"/>
                    </w:rPr>
                    <w:t>Updated By</w:t>
                  </w:r>
                </w:p>
              </w:tc>
              <w:tc>
                <w:tcPr>
                  <w:tcW w:w="3924" w:type="dxa"/>
                </w:tcPr>
                <w:p w14:paraId="6BBC4970" w14:textId="77777777" w:rsidR="00A36AFC" w:rsidRPr="007A35F7" w:rsidRDefault="00A36AFC" w:rsidP="00D04113">
                  <w:pPr>
                    <w:rPr>
                      <w:rFonts w:ascii="Arial" w:hAnsi="Arial" w:cs="Arial"/>
                    </w:rPr>
                  </w:pPr>
                  <w:r w:rsidRPr="007A35F7">
                    <w:rPr>
                      <w:rFonts w:ascii="Arial" w:hAnsi="Arial" w:cs="Arial"/>
                    </w:rPr>
                    <w:t>Description</w:t>
                  </w:r>
                </w:p>
              </w:tc>
            </w:tr>
            <w:tr w:rsidR="00924986" w14:paraId="1F83DBCA" w14:textId="77777777" w:rsidTr="00D04113">
              <w:trPr>
                <w:jc w:val="center"/>
              </w:trPr>
              <w:tc>
                <w:tcPr>
                  <w:tcW w:w="1169" w:type="dxa"/>
                </w:tcPr>
                <w:p w14:paraId="6C26A6B7" w14:textId="5B2EFCA3" w:rsidR="00924986" w:rsidRPr="007A35F7" w:rsidRDefault="00924986" w:rsidP="00924986">
                  <w:pPr>
                    <w:rPr>
                      <w:rFonts w:ascii="Arial" w:hAnsi="Arial" w:cs="Arial"/>
                    </w:rPr>
                  </w:pPr>
                  <w:r w:rsidRPr="007A35F7">
                    <w:rPr>
                      <w:rFonts w:ascii="Arial" w:hAnsi="Arial" w:cs="Arial"/>
                    </w:rPr>
                    <w:t>1.0</w:t>
                  </w:r>
                </w:p>
              </w:tc>
              <w:tc>
                <w:tcPr>
                  <w:tcW w:w="1357" w:type="dxa"/>
                </w:tcPr>
                <w:p w14:paraId="21D6BA4F" w14:textId="4E9D3488" w:rsidR="00924986" w:rsidRPr="007A35F7" w:rsidRDefault="00924986" w:rsidP="00924986">
                  <w:pPr>
                    <w:rPr>
                      <w:rFonts w:ascii="Arial" w:hAnsi="Arial" w:cs="Arial"/>
                    </w:rPr>
                  </w:pPr>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7</w:t>
                  </w:r>
                  <w:r w:rsidRPr="007A35F7">
                    <w:rPr>
                      <w:rFonts w:ascii="Arial" w:hAnsi="Arial" w:cs="Arial"/>
                    </w:rPr>
                    <w:t>.</w:t>
                  </w:r>
                  <w:r>
                    <w:rPr>
                      <w:rFonts w:ascii="Arial" w:hAnsi="Arial" w:cs="Arial"/>
                    </w:rPr>
                    <w:t>29</w:t>
                  </w:r>
                </w:p>
              </w:tc>
              <w:tc>
                <w:tcPr>
                  <w:tcW w:w="1315" w:type="dxa"/>
                </w:tcPr>
                <w:p w14:paraId="45B63E0B" w14:textId="781318B2" w:rsidR="00924986" w:rsidRPr="007A35F7" w:rsidRDefault="00924986" w:rsidP="00924986">
                  <w:pPr>
                    <w:rPr>
                      <w:rFonts w:ascii="Arial" w:hAnsi="Arial" w:cs="Arial"/>
                    </w:rPr>
                  </w:pPr>
                  <w:r w:rsidRPr="007A35F7">
                    <w:rPr>
                      <w:rFonts w:ascii="Arial" w:hAnsi="Arial" w:cs="Arial"/>
                    </w:rPr>
                    <w:t>Bonnie</w:t>
                  </w:r>
                </w:p>
              </w:tc>
              <w:tc>
                <w:tcPr>
                  <w:tcW w:w="3924" w:type="dxa"/>
                </w:tcPr>
                <w:p w14:paraId="233471A4" w14:textId="77777777" w:rsidR="00924986" w:rsidRDefault="00924986" w:rsidP="00924986">
                  <w:pPr>
                    <w:rPr>
                      <w:rFonts w:ascii="Arial" w:hAnsi="Arial" w:cs="Arial"/>
                    </w:rPr>
                  </w:pPr>
                  <w:r w:rsidRPr="007A35F7">
                    <w:rPr>
                      <w:rFonts w:ascii="Arial" w:hAnsi="Arial" w:cs="Arial"/>
                    </w:rPr>
                    <w:t>First version</w:t>
                  </w:r>
                </w:p>
                <w:p w14:paraId="2DF85B2C" w14:textId="77777777" w:rsidR="00924986" w:rsidRDefault="00924986" w:rsidP="00924986">
                  <w:pPr>
                    <w:rPr>
                      <w:rFonts w:ascii="Arial" w:hAnsi="Arial" w:cs="Arial"/>
                    </w:rPr>
                  </w:pPr>
                  <w:r w:rsidRPr="00DF12E4">
                    <w:rPr>
                      <w:rFonts w:ascii="Arial" w:hAnsi="Arial" w:cs="Arial"/>
                    </w:rPr>
                    <w:t xml:space="preserve">MD-8788 </w:t>
                  </w:r>
                  <w:r w:rsidRPr="00502119">
                    <w:rPr>
                      <w:rFonts w:ascii="Arial" w:hAnsi="Arial" w:cs="Arial"/>
                    </w:rPr>
                    <w:t>Improvement Customization workflow</w:t>
                  </w:r>
                </w:p>
                <w:p w14:paraId="7B770190" w14:textId="2BCE8279" w:rsidR="00924986" w:rsidRPr="007A35F7" w:rsidRDefault="00924986" w:rsidP="00924986">
                  <w:pPr>
                    <w:rPr>
                      <w:rFonts w:ascii="Arial" w:hAnsi="Arial" w:cs="Arial"/>
                    </w:rPr>
                  </w:pPr>
                  <w:r w:rsidRPr="00DF12E4">
                    <w:rPr>
                      <w:rFonts w:ascii="Arial" w:hAnsi="Arial" w:cs="Arial"/>
                    </w:rPr>
                    <w:t>MD-9950 Cookbook Changes for Scaling Merchandising Menu</w:t>
                  </w:r>
                </w:p>
              </w:tc>
            </w:tr>
            <w:tr w:rsidR="00A36AFC" w14:paraId="1E6088DC" w14:textId="77777777" w:rsidTr="00D04113">
              <w:trPr>
                <w:jc w:val="center"/>
              </w:trPr>
              <w:tc>
                <w:tcPr>
                  <w:tcW w:w="1169" w:type="dxa"/>
                </w:tcPr>
                <w:p w14:paraId="20938C35" w14:textId="77777777" w:rsidR="00A36AFC" w:rsidRDefault="00A36AFC" w:rsidP="00D04113"/>
              </w:tc>
              <w:tc>
                <w:tcPr>
                  <w:tcW w:w="1357" w:type="dxa"/>
                </w:tcPr>
                <w:p w14:paraId="57768D17" w14:textId="77777777" w:rsidR="00A36AFC" w:rsidRDefault="00A36AFC" w:rsidP="00D04113"/>
              </w:tc>
              <w:tc>
                <w:tcPr>
                  <w:tcW w:w="1315" w:type="dxa"/>
                </w:tcPr>
                <w:p w14:paraId="7A0FA243" w14:textId="77777777" w:rsidR="00A36AFC" w:rsidRDefault="00A36AFC" w:rsidP="00D04113"/>
              </w:tc>
              <w:tc>
                <w:tcPr>
                  <w:tcW w:w="3924" w:type="dxa"/>
                </w:tcPr>
                <w:p w14:paraId="44D0EEA8" w14:textId="77777777" w:rsidR="00A36AFC" w:rsidRDefault="00A36AFC" w:rsidP="00D04113"/>
              </w:tc>
            </w:tr>
            <w:tr w:rsidR="00A36AFC" w14:paraId="05258E61" w14:textId="77777777" w:rsidTr="00D04113">
              <w:trPr>
                <w:jc w:val="center"/>
              </w:trPr>
              <w:tc>
                <w:tcPr>
                  <w:tcW w:w="1169" w:type="dxa"/>
                </w:tcPr>
                <w:p w14:paraId="786F33FD" w14:textId="77777777" w:rsidR="00A36AFC" w:rsidRDefault="00A36AFC" w:rsidP="00D04113"/>
              </w:tc>
              <w:tc>
                <w:tcPr>
                  <w:tcW w:w="1357" w:type="dxa"/>
                </w:tcPr>
                <w:p w14:paraId="5D2A6978" w14:textId="77777777" w:rsidR="00A36AFC" w:rsidRDefault="00A36AFC" w:rsidP="00D04113"/>
              </w:tc>
              <w:tc>
                <w:tcPr>
                  <w:tcW w:w="1315" w:type="dxa"/>
                </w:tcPr>
                <w:p w14:paraId="3F1D0479" w14:textId="77777777" w:rsidR="00A36AFC" w:rsidRDefault="00A36AFC" w:rsidP="00D04113"/>
              </w:tc>
              <w:tc>
                <w:tcPr>
                  <w:tcW w:w="3924" w:type="dxa"/>
                </w:tcPr>
                <w:p w14:paraId="574174AA" w14:textId="77777777" w:rsidR="00A36AFC" w:rsidRDefault="00A36AFC" w:rsidP="00D04113"/>
              </w:tc>
            </w:tr>
            <w:tr w:rsidR="00A36AFC" w14:paraId="414D7D35" w14:textId="77777777" w:rsidTr="00D04113">
              <w:trPr>
                <w:jc w:val="center"/>
              </w:trPr>
              <w:tc>
                <w:tcPr>
                  <w:tcW w:w="1169" w:type="dxa"/>
                </w:tcPr>
                <w:p w14:paraId="0CD3D2F1" w14:textId="77777777" w:rsidR="00A36AFC" w:rsidRDefault="00A36AFC" w:rsidP="00D04113"/>
              </w:tc>
              <w:tc>
                <w:tcPr>
                  <w:tcW w:w="1357" w:type="dxa"/>
                </w:tcPr>
                <w:p w14:paraId="355027C4" w14:textId="77777777" w:rsidR="00A36AFC" w:rsidRDefault="00A36AFC" w:rsidP="00D04113"/>
              </w:tc>
              <w:tc>
                <w:tcPr>
                  <w:tcW w:w="1315" w:type="dxa"/>
                </w:tcPr>
                <w:p w14:paraId="5F12573A" w14:textId="77777777" w:rsidR="00A36AFC" w:rsidRDefault="00A36AFC" w:rsidP="00D04113"/>
              </w:tc>
              <w:tc>
                <w:tcPr>
                  <w:tcW w:w="3924" w:type="dxa"/>
                </w:tcPr>
                <w:p w14:paraId="5DA941C8" w14:textId="77777777" w:rsidR="00A36AFC" w:rsidRPr="00B66734" w:rsidRDefault="00A36AFC" w:rsidP="00D04113"/>
              </w:tc>
            </w:tr>
            <w:tr w:rsidR="00A36AFC" w14:paraId="78594574" w14:textId="77777777" w:rsidTr="00D04113">
              <w:trPr>
                <w:jc w:val="center"/>
              </w:trPr>
              <w:tc>
                <w:tcPr>
                  <w:tcW w:w="1169" w:type="dxa"/>
                </w:tcPr>
                <w:p w14:paraId="54C93524" w14:textId="77777777" w:rsidR="00A36AFC" w:rsidRDefault="00A36AFC" w:rsidP="00D04113"/>
              </w:tc>
              <w:tc>
                <w:tcPr>
                  <w:tcW w:w="1357" w:type="dxa"/>
                </w:tcPr>
                <w:p w14:paraId="46088C94" w14:textId="77777777" w:rsidR="00A36AFC" w:rsidRDefault="00A36AFC" w:rsidP="00D04113"/>
              </w:tc>
              <w:tc>
                <w:tcPr>
                  <w:tcW w:w="1315" w:type="dxa"/>
                </w:tcPr>
                <w:p w14:paraId="5105F630" w14:textId="77777777" w:rsidR="00A36AFC" w:rsidRDefault="00A36AFC" w:rsidP="00D04113"/>
              </w:tc>
              <w:tc>
                <w:tcPr>
                  <w:tcW w:w="3924" w:type="dxa"/>
                </w:tcPr>
                <w:p w14:paraId="6CC262E8" w14:textId="77777777" w:rsidR="00A36AFC" w:rsidRDefault="00A36AFC" w:rsidP="00D04113"/>
              </w:tc>
            </w:tr>
            <w:tr w:rsidR="00A36AFC" w14:paraId="32455AA0" w14:textId="77777777" w:rsidTr="00D04113">
              <w:trPr>
                <w:jc w:val="center"/>
              </w:trPr>
              <w:tc>
                <w:tcPr>
                  <w:tcW w:w="1169" w:type="dxa"/>
                </w:tcPr>
                <w:p w14:paraId="13CA77FE" w14:textId="77777777" w:rsidR="00A36AFC" w:rsidRDefault="00A36AFC" w:rsidP="00D04113"/>
              </w:tc>
              <w:tc>
                <w:tcPr>
                  <w:tcW w:w="1357" w:type="dxa"/>
                </w:tcPr>
                <w:p w14:paraId="596A00B2" w14:textId="77777777" w:rsidR="00A36AFC" w:rsidRDefault="00A36AFC" w:rsidP="00D04113"/>
              </w:tc>
              <w:tc>
                <w:tcPr>
                  <w:tcW w:w="1315" w:type="dxa"/>
                </w:tcPr>
                <w:p w14:paraId="52A99A0F" w14:textId="77777777" w:rsidR="00A36AFC" w:rsidRDefault="00A36AFC" w:rsidP="00D04113"/>
              </w:tc>
              <w:tc>
                <w:tcPr>
                  <w:tcW w:w="3924" w:type="dxa"/>
                </w:tcPr>
                <w:p w14:paraId="4F8812C8" w14:textId="77777777" w:rsidR="00A36AFC" w:rsidRPr="005C49CE" w:rsidRDefault="00A36AFC" w:rsidP="00D04113"/>
              </w:tc>
            </w:tr>
          </w:tbl>
          <w:p w14:paraId="29B2690B" w14:textId="77777777" w:rsidR="00A36AFC" w:rsidRDefault="00A36AFC" w:rsidP="00D04113"/>
        </w:tc>
      </w:tr>
      <w:tr w:rsidR="00A36AFC" w:rsidRPr="00452515" w14:paraId="24D6E329" w14:textId="77777777" w:rsidTr="00551C81">
        <w:tc>
          <w:tcPr>
            <w:tcW w:w="8008" w:type="dxa"/>
          </w:tcPr>
          <w:p w14:paraId="60046D03" w14:textId="77777777" w:rsidR="00A36AFC" w:rsidRPr="00452515" w:rsidRDefault="00A36AFC" w:rsidP="00D04113">
            <w:r w:rsidRPr="00E97505">
              <w:rPr>
                <w:rStyle w:val="Strong"/>
              </w:rPr>
              <w:t>Stakeholder:</w:t>
            </w:r>
            <w:r w:rsidRPr="00452515">
              <w:t xml:space="preserve"> </w:t>
            </w:r>
            <w:r>
              <w:t>User with privilege</w:t>
            </w:r>
          </w:p>
        </w:tc>
      </w:tr>
      <w:tr w:rsidR="00A36AFC" w:rsidRPr="00452515" w14:paraId="324716C6" w14:textId="77777777" w:rsidTr="00551C81">
        <w:tc>
          <w:tcPr>
            <w:tcW w:w="8008" w:type="dxa"/>
          </w:tcPr>
          <w:p w14:paraId="62D551EB" w14:textId="77777777" w:rsidR="00A36AFC" w:rsidRPr="00E97505" w:rsidRDefault="00A36AFC" w:rsidP="00D04113">
            <w:pPr>
              <w:rPr>
                <w:rStyle w:val="Strong"/>
              </w:rPr>
            </w:pPr>
            <w:r w:rsidRPr="00E97505">
              <w:rPr>
                <w:rStyle w:val="Strong"/>
              </w:rPr>
              <w:t xml:space="preserve">Pre-Condition: </w:t>
            </w:r>
          </w:p>
          <w:p w14:paraId="2CB47CCA" w14:textId="77777777" w:rsidR="00A36AFC" w:rsidRDefault="00A36AFC" w:rsidP="00D04113">
            <w:pPr>
              <w:rPr>
                <w:rFonts w:ascii="Arial" w:hAnsi="Arial" w:cs="Arial"/>
                <w:sz w:val="20"/>
                <w:szCs w:val="20"/>
              </w:rPr>
            </w:pPr>
            <w:r>
              <w:t>The user goes to the page</w:t>
            </w:r>
            <w:r w:rsidRPr="00DD3CB0">
              <w:rPr>
                <w:rFonts w:ascii="Arial" w:hAnsi="Arial" w:cs="Arial"/>
                <w:sz w:val="20"/>
                <w:szCs w:val="20"/>
              </w:rPr>
              <w:t xml:space="preserve"> </w:t>
            </w:r>
          </w:p>
          <w:p w14:paraId="3ED75557" w14:textId="059B2F08" w:rsidR="00A36AFC" w:rsidRDefault="00A36AFC" w:rsidP="00D04113">
            <w:pPr>
              <w:rPr>
                <w:rFonts w:ascii="Arial" w:hAnsi="Arial" w:cs="Arial"/>
                <w:sz w:val="20"/>
                <w:szCs w:val="20"/>
                <w:lang w:val="pt-BR"/>
              </w:rPr>
            </w:pPr>
            <w:r w:rsidRPr="000E4CF8">
              <w:rPr>
                <w:rFonts w:ascii="Arial" w:hAnsi="Arial" w:cs="Arial"/>
                <w:sz w:val="20"/>
                <w:szCs w:val="20"/>
                <w:lang w:val="pt-BR"/>
              </w:rPr>
              <w:t xml:space="preserve">Figma: </w:t>
            </w:r>
            <w:r w:rsidR="000166C9">
              <w:rPr>
                <w:rFonts w:ascii="Arial" w:hAnsi="Arial" w:cs="Arial"/>
                <w:sz w:val="20"/>
                <w:szCs w:val="20"/>
                <w:lang w:val="pt-BR"/>
              </w:rPr>
              <w:fldChar w:fldCharType="begin"/>
            </w:r>
            <w:r w:rsidR="000166C9">
              <w:rPr>
                <w:rFonts w:ascii="Arial" w:hAnsi="Arial" w:cs="Arial"/>
                <w:sz w:val="20"/>
                <w:szCs w:val="20"/>
                <w:lang w:val="pt-BR"/>
              </w:rPr>
              <w:instrText>HYPERLINK "</w:instrText>
            </w:r>
            <w:ins w:id="4561" w:author="Bonnie Yang" w:date="2023-07-29T17:12:00Z">
              <w:r w:rsidR="000166C9" w:rsidRPr="000166C9">
                <w:rPr>
                  <w:rFonts w:ascii="Arial" w:hAnsi="Arial" w:cs="Arial"/>
                  <w:sz w:val="20"/>
                  <w:szCs w:val="20"/>
                  <w:lang w:val="pt-BR"/>
                </w:rPr>
                <w:instrText>https://www.figma.com/file/275aFO8DI6cLmDN4VmCsqx/CB-Design-(eng-ready)---Sp-8-13?type=design&amp;node-id=3379-105322&amp;mode=design&amp;t=OkIUarwInddxjYu6-</w:instrText>
              </w:r>
              <w:r w:rsidR="000166C9" w:rsidRPr="000E4CF8">
                <w:rPr>
                  <w:rFonts w:ascii="Arial" w:hAnsi="Arial" w:cs="Arial"/>
                  <w:sz w:val="20"/>
                  <w:szCs w:val="20"/>
                  <w:lang w:val="pt-BR"/>
                </w:rPr>
                <w:instrText>0</w:instrText>
              </w:r>
            </w:ins>
            <w:r w:rsidR="000166C9">
              <w:rPr>
                <w:rFonts w:ascii="Arial" w:hAnsi="Arial" w:cs="Arial"/>
                <w:sz w:val="20"/>
                <w:szCs w:val="20"/>
                <w:lang w:val="pt-BR"/>
              </w:rPr>
              <w:instrText>"</w:instrText>
            </w:r>
            <w:r w:rsidR="000166C9">
              <w:rPr>
                <w:rFonts w:ascii="Arial" w:hAnsi="Arial" w:cs="Arial"/>
                <w:sz w:val="20"/>
                <w:szCs w:val="20"/>
                <w:lang w:val="pt-BR"/>
              </w:rPr>
            </w:r>
            <w:r w:rsidR="000166C9">
              <w:rPr>
                <w:rFonts w:ascii="Arial" w:hAnsi="Arial" w:cs="Arial"/>
                <w:sz w:val="20"/>
                <w:szCs w:val="20"/>
                <w:lang w:val="pt-BR"/>
              </w:rPr>
              <w:fldChar w:fldCharType="separate"/>
            </w:r>
            <w:ins w:id="4562" w:author="Bonnie Yang" w:date="2023-07-29T17:12:00Z">
              <w:r w:rsidR="000166C9" w:rsidRPr="0065117B">
                <w:rPr>
                  <w:rStyle w:val="Hyperlink"/>
                  <w:rFonts w:ascii="Arial" w:hAnsi="Arial" w:cs="Arial"/>
                  <w:sz w:val="20"/>
                  <w:szCs w:val="20"/>
                  <w:lang w:val="pt-BR"/>
                </w:rPr>
                <w:t>https://www.figma.com/file/275aFO8DI6cLmDN4VmCsqx/CB-Design-(eng-ready)---Sp-8-13?type=design&amp;node-id=3379-105322&amp;mode=design&amp;t=OkIUarwInddxjYu6-0</w:t>
              </w:r>
            </w:ins>
            <w:r w:rsidR="000166C9">
              <w:rPr>
                <w:rFonts w:ascii="Arial" w:hAnsi="Arial" w:cs="Arial"/>
                <w:sz w:val="20"/>
                <w:szCs w:val="20"/>
                <w:lang w:val="pt-BR"/>
              </w:rPr>
              <w:fldChar w:fldCharType="end"/>
            </w:r>
          </w:p>
          <w:p w14:paraId="0825EECE" w14:textId="04EB81D2" w:rsidR="000166C9" w:rsidRPr="000E4CF8" w:rsidRDefault="000166C9" w:rsidP="00D04113">
            <w:pPr>
              <w:rPr>
                <w:rFonts w:ascii="Arial" w:hAnsi="Arial" w:cs="Arial"/>
                <w:sz w:val="20"/>
                <w:szCs w:val="20"/>
                <w:lang w:val="pt-BR"/>
              </w:rPr>
            </w:pPr>
            <w:r>
              <w:rPr>
                <w:rFonts w:ascii="Arial" w:hAnsi="Arial" w:cs="Arial" w:hint="eastAsia"/>
                <w:sz w:val="20"/>
                <w:szCs w:val="20"/>
                <w:lang w:val="pt-BR"/>
              </w:rPr>
              <w:t>P</w:t>
            </w:r>
            <w:r>
              <w:rPr>
                <w:rFonts w:ascii="Arial" w:hAnsi="Arial" w:cs="Arial"/>
                <w:sz w:val="20"/>
                <w:szCs w:val="20"/>
                <w:lang w:val="pt-BR"/>
              </w:rPr>
              <w:t xml:space="preserve">RD: </w:t>
            </w:r>
            <w:r w:rsidRPr="000166C9">
              <w:rPr>
                <w:rFonts w:ascii="Arial" w:hAnsi="Arial" w:cs="Arial"/>
                <w:sz w:val="20"/>
                <w:szCs w:val="20"/>
                <w:lang w:val="pt-BR"/>
              </w:rPr>
              <w:t>https://wonder.atlassian.net/l/cp/YjwDm4bn</w:t>
            </w:r>
          </w:p>
        </w:tc>
      </w:tr>
      <w:tr w:rsidR="00A36AFC" w:rsidRPr="00452515" w14:paraId="66875C72" w14:textId="77777777" w:rsidTr="00551C81">
        <w:tc>
          <w:tcPr>
            <w:tcW w:w="8008" w:type="dxa"/>
          </w:tcPr>
          <w:p w14:paraId="2CF3BB14" w14:textId="64BB5237" w:rsidR="002963AA" w:rsidRPr="00C15260" w:rsidRDefault="00A36AFC" w:rsidP="002963AA">
            <w:pPr>
              <w:rPr>
                <w:rFonts w:ascii="Arial" w:hAnsi="Arial" w:cs="Arial"/>
                <w:sz w:val="22"/>
              </w:rPr>
            </w:pPr>
            <w:r w:rsidRPr="00E97505">
              <w:rPr>
                <w:rStyle w:val="Strong"/>
                <w:rFonts w:hint="eastAsia"/>
              </w:rPr>
              <w:t>Main Scenario:</w:t>
            </w:r>
          </w:p>
          <w:p w14:paraId="5752EC07" w14:textId="77777777" w:rsidR="00551C81" w:rsidRDefault="00551C81" w:rsidP="00A931EC">
            <w:r>
              <w:rPr>
                <w:rFonts w:hint="eastAsia"/>
              </w:rPr>
              <w:t xml:space="preserve">Refer to the </w:t>
            </w:r>
            <w:proofErr w:type="gramStart"/>
            <w:r>
              <w:rPr>
                <w:rFonts w:hint="eastAsia"/>
              </w:rPr>
              <w:t>confluence</w:t>
            </w:r>
            <w:proofErr w:type="gramEnd"/>
            <w:r>
              <w:rPr>
                <w:rFonts w:hint="eastAsia"/>
              </w:rPr>
              <w:t>:</w:t>
            </w:r>
          </w:p>
          <w:p w14:paraId="52D803F3" w14:textId="2335BD0F" w:rsidR="00A931EC" w:rsidRDefault="00551C81" w:rsidP="00A931EC">
            <w:r w:rsidRPr="00551C81">
              <w:t>https://wonder.atlassian.net/wiki/x/84Ab7</w:t>
            </w:r>
          </w:p>
          <w:p w14:paraId="301036B3" w14:textId="330F6A79" w:rsidR="00A931EC" w:rsidRDefault="00A931EC" w:rsidP="00A931EC"/>
          <w:p w14:paraId="02A2CC4D" w14:textId="136CB6F3" w:rsidR="00A931EC" w:rsidRDefault="00A931EC" w:rsidP="00075439">
            <w:pPr>
              <w:pStyle w:val="ListParagraph"/>
              <w:numPr>
                <w:ilvl w:val="0"/>
                <w:numId w:val="2019"/>
              </w:numPr>
            </w:pPr>
            <w:r>
              <w:rPr>
                <w:rFonts w:hint="eastAsia"/>
              </w:rPr>
              <w:t>A</w:t>
            </w:r>
            <w:r>
              <w:t>ction: Cancel, Save</w:t>
            </w:r>
          </w:p>
          <w:p w14:paraId="13567CF6" w14:textId="77777777" w:rsidR="00A97F8A" w:rsidRPr="006569D5" w:rsidRDefault="00A97F8A" w:rsidP="00A97F8A">
            <w:pPr>
              <w:pStyle w:val="ListParagraph"/>
              <w:numPr>
                <w:ilvl w:val="0"/>
                <w:numId w:val="2019"/>
              </w:numPr>
              <w:rPr>
                <w:strike/>
              </w:rPr>
            </w:pPr>
            <w:r w:rsidRPr="006569D5">
              <w:rPr>
                <w:strike/>
              </w:rPr>
              <w:t>A customization/option name is selected in preset, when the customization name (e.g., choose your toppings) or option name (e.g., “pecans”) is updated in BYO, then it will auto-reflect in the preset view.</w:t>
            </w:r>
          </w:p>
          <w:p w14:paraId="7CCC491D" w14:textId="780497F8" w:rsidR="008D66C6" w:rsidRPr="006569D5" w:rsidRDefault="00A97F8A" w:rsidP="00A97F8A">
            <w:pPr>
              <w:pStyle w:val="ListParagraph"/>
              <w:ind w:left="420"/>
              <w:rPr>
                <w:strike/>
              </w:rPr>
            </w:pPr>
            <w:r w:rsidRPr="006569D5">
              <w:rPr>
                <w:strike/>
              </w:rPr>
              <w:lastRenderedPageBreak/>
              <w:t xml:space="preserve">The same logic in updating the other information (e.g., mix/max, mapping item, </w:t>
            </w:r>
            <w:proofErr w:type="spellStart"/>
            <w:r w:rsidRPr="006569D5">
              <w:rPr>
                <w:strike/>
              </w:rPr>
              <w:t>etc</w:t>
            </w:r>
            <w:proofErr w:type="spellEnd"/>
            <w:r w:rsidRPr="006569D5">
              <w:rPr>
                <w:strike/>
              </w:rPr>
              <w:t>).</w:t>
            </w:r>
          </w:p>
          <w:p w14:paraId="246DC338" w14:textId="54F3B410" w:rsidR="00A97F8A" w:rsidRPr="006569D5" w:rsidRDefault="00A97F8A" w:rsidP="00075439">
            <w:pPr>
              <w:pStyle w:val="ListParagraph"/>
              <w:numPr>
                <w:ilvl w:val="0"/>
                <w:numId w:val="2019"/>
              </w:numPr>
              <w:rPr>
                <w:strike/>
              </w:rPr>
            </w:pPr>
            <w:r w:rsidRPr="006569D5">
              <w:rPr>
                <w:strike/>
              </w:rPr>
              <w:t xml:space="preserve">A customization is selected in preset, when editing its max, validate whether any preset with the customization and the selected option of the customization &gt; max amount, if so, show error message: 'Unable to save. The customization options in the following preset are more than the maximum {#}. Please revise it from the preset first: preset {preset </w:t>
            </w:r>
            <w:proofErr w:type="gramStart"/>
            <w:r w:rsidRPr="006569D5">
              <w:rPr>
                <w:strike/>
              </w:rPr>
              <w:t>name1}, {</w:t>
            </w:r>
            <w:proofErr w:type="gramEnd"/>
            <w:r w:rsidRPr="006569D5">
              <w:rPr>
                <w:strike/>
              </w:rPr>
              <w:t xml:space="preserve">preset name </w:t>
            </w:r>
            <w:proofErr w:type="gramStart"/>
            <w:r w:rsidRPr="006569D5">
              <w:rPr>
                <w:strike/>
              </w:rPr>
              <w:t>2}.</w:t>
            </w:r>
            <w:proofErr w:type="gramEnd"/>
            <w:r w:rsidRPr="006569D5">
              <w:rPr>
                <w:strike/>
              </w:rPr>
              <w:t>'</w:t>
            </w:r>
          </w:p>
          <w:p w14:paraId="52ED2083" w14:textId="5C28CDD8" w:rsidR="00A931EC" w:rsidRPr="00551C81" w:rsidRDefault="00A931EC" w:rsidP="00075439">
            <w:pPr>
              <w:pStyle w:val="ListParagraph"/>
              <w:numPr>
                <w:ilvl w:val="0"/>
                <w:numId w:val="2019"/>
              </w:numPr>
              <w:rPr>
                <w:strike/>
              </w:rPr>
            </w:pPr>
            <w:r w:rsidRPr="00551C81">
              <w:rPr>
                <w:rFonts w:hint="eastAsia"/>
                <w:strike/>
              </w:rPr>
              <w:t>W</w:t>
            </w:r>
            <w:r w:rsidRPr="00551C81">
              <w:rPr>
                <w:strike/>
              </w:rPr>
              <w:t>hen clicking ‘Delete’ icon on a customization, show a warning</w:t>
            </w:r>
          </w:p>
          <w:p w14:paraId="51370A69" w14:textId="1A2DB88C" w:rsidR="00A931EC" w:rsidRDefault="00A931EC" w:rsidP="00A931EC">
            <w:pPr>
              <w:pStyle w:val="ListParagraph"/>
              <w:ind w:left="420"/>
            </w:pPr>
            <w:r>
              <w:rPr>
                <w:noProof/>
              </w:rPr>
              <w:drawing>
                <wp:inline distT="0" distB="0" distL="0" distR="0" wp14:anchorId="670D8D3A" wp14:editId="0DEFD705">
                  <wp:extent cx="2043127" cy="957269"/>
                  <wp:effectExtent l="0" t="0" r="0" b="0"/>
                  <wp:docPr id="596823623" name="图片 59682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23623" name=""/>
                          <pic:cNvPicPr/>
                        </pic:nvPicPr>
                        <pic:blipFill>
                          <a:blip r:embed="rId225"/>
                          <a:stretch>
                            <a:fillRect/>
                          </a:stretch>
                        </pic:blipFill>
                        <pic:spPr>
                          <a:xfrm>
                            <a:off x="0" y="0"/>
                            <a:ext cx="2043127" cy="957269"/>
                          </a:xfrm>
                          <a:prstGeom prst="rect">
                            <a:avLst/>
                          </a:prstGeom>
                        </pic:spPr>
                      </pic:pic>
                    </a:graphicData>
                  </a:graphic>
                </wp:inline>
              </w:drawing>
            </w:r>
          </w:p>
          <w:p w14:paraId="2782F896" w14:textId="108CD0B5" w:rsidR="003A1F74" w:rsidRPr="00C11AA9" w:rsidRDefault="003A1F74" w:rsidP="001475D9"/>
        </w:tc>
      </w:tr>
      <w:tr w:rsidR="00A36AFC" w:rsidRPr="00452515" w14:paraId="2E51565A" w14:textId="77777777" w:rsidTr="00551C81">
        <w:tc>
          <w:tcPr>
            <w:tcW w:w="8008" w:type="dxa"/>
          </w:tcPr>
          <w:p w14:paraId="71F265F7" w14:textId="77777777" w:rsidR="00A36AFC" w:rsidRDefault="00A36AFC" w:rsidP="00D04113">
            <w:r w:rsidRPr="00452515">
              <w:lastRenderedPageBreak/>
              <w:t>Extend Scenario:</w:t>
            </w:r>
          </w:p>
          <w:p w14:paraId="7B3EABCA" w14:textId="77777777" w:rsidR="00A36AFC" w:rsidRPr="00452515" w:rsidRDefault="00A36AFC" w:rsidP="00D04113"/>
        </w:tc>
      </w:tr>
      <w:tr w:rsidR="00A36AFC" w:rsidRPr="00452515" w14:paraId="3F9E45E5" w14:textId="77777777" w:rsidTr="00551C81">
        <w:tc>
          <w:tcPr>
            <w:tcW w:w="8008" w:type="dxa"/>
          </w:tcPr>
          <w:p w14:paraId="016A78D1" w14:textId="77777777" w:rsidR="00A36AFC" w:rsidRDefault="00A36AFC" w:rsidP="00D04113">
            <w:r w:rsidRPr="00452515">
              <w:t>Exception Scenario:</w:t>
            </w:r>
          </w:p>
          <w:p w14:paraId="6CA98D4A" w14:textId="77777777" w:rsidR="00A36AFC" w:rsidRPr="00452515" w:rsidRDefault="00A36AFC" w:rsidP="00D04113"/>
        </w:tc>
      </w:tr>
      <w:tr w:rsidR="00A36AFC" w:rsidRPr="00452515" w14:paraId="4500F6F9" w14:textId="77777777" w:rsidTr="00551C81">
        <w:tc>
          <w:tcPr>
            <w:tcW w:w="8008" w:type="dxa"/>
          </w:tcPr>
          <w:p w14:paraId="35EC4ADE" w14:textId="77777777" w:rsidR="00A36AFC" w:rsidRPr="00452515" w:rsidRDefault="00A36AFC" w:rsidP="00D04113">
            <w:r w:rsidRPr="00452515">
              <w:t>Notes:</w:t>
            </w:r>
          </w:p>
        </w:tc>
      </w:tr>
      <w:tr w:rsidR="00A36AFC" w:rsidRPr="00452515" w14:paraId="5A4EAFE7" w14:textId="77777777" w:rsidTr="00551C81">
        <w:tc>
          <w:tcPr>
            <w:tcW w:w="8008" w:type="dxa"/>
          </w:tcPr>
          <w:p w14:paraId="510F7D81" w14:textId="77777777" w:rsidR="00A36AFC" w:rsidRPr="00452515" w:rsidRDefault="00A36AFC" w:rsidP="00D04113">
            <w:r w:rsidRPr="00452515">
              <w:t>Q/A:</w:t>
            </w:r>
          </w:p>
        </w:tc>
      </w:tr>
    </w:tbl>
    <w:p w14:paraId="65EAC50C" w14:textId="77777777" w:rsidR="00683E3F" w:rsidRDefault="00683E3F" w:rsidP="00A36AFC"/>
    <w:p w14:paraId="5572BB2D" w14:textId="1616C8B9" w:rsidR="00683E3F" w:rsidRDefault="00683E3F" w:rsidP="00683E3F">
      <w:pPr>
        <w:pStyle w:val="Heading2"/>
      </w:pPr>
      <w:r>
        <w:rPr>
          <w:rFonts w:hint="eastAsia"/>
        </w:rPr>
        <w:t>M</w:t>
      </w:r>
      <w:r>
        <w:t>S 16-04 Create</w:t>
      </w:r>
      <w:r w:rsidR="001475D9">
        <w:t>/Edit</w:t>
      </w:r>
      <w:r>
        <w:t xml:space="preserve"> Option</w:t>
      </w:r>
    </w:p>
    <w:p w14:paraId="65D362D0" w14:textId="77777777" w:rsidR="00683E3F" w:rsidRDefault="00683E3F" w:rsidP="00A36AFC"/>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646DE9" w:rsidRPr="00452515" w14:paraId="4F72FAFE" w14:textId="77777777" w:rsidTr="00434E10">
        <w:tc>
          <w:tcPr>
            <w:tcW w:w="8008" w:type="dxa"/>
          </w:tcPr>
          <w:p w14:paraId="410A9E98" w14:textId="2FF08149" w:rsidR="00646DE9" w:rsidRPr="00E97505" w:rsidRDefault="00646DE9" w:rsidP="00E95084">
            <w:pPr>
              <w:rPr>
                <w:rStyle w:val="Strong"/>
              </w:rPr>
            </w:pPr>
            <w:r w:rsidRPr="00B05CAC">
              <w:rPr>
                <w:rStyle w:val="Strong"/>
              </w:rPr>
              <w:t>MS</w:t>
            </w:r>
            <w:r>
              <w:rPr>
                <w:rStyle w:val="Strong"/>
              </w:rPr>
              <w:t xml:space="preserve"> 16-04 Create</w:t>
            </w:r>
            <w:r w:rsidR="001475D9">
              <w:rPr>
                <w:rStyle w:val="Strong"/>
              </w:rPr>
              <w:t>/Edit</w:t>
            </w:r>
            <w:r>
              <w:rPr>
                <w:rStyle w:val="Strong"/>
              </w:rPr>
              <w:t xml:space="preserve"> Option</w:t>
            </w:r>
          </w:p>
        </w:tc>
      </w:tr>
      <w:tr w:rsidR="00646DE9" w:rsidRPr="00452515" w14:paraId="483CD78C" w14:textId="77777777" w:rsidTr="00434E10">
        <w:tc>
          <w:tcPr>
            <w:tcW w:w="8008" w:type="dxa"/>
          </w:tcPr>
          <w:p w14:paraId="0913D0F2" w14:textId="77777777" w:rsidR="00646DE9" w:rsidRPr="00E97505" w:rsidRDefault="00646DE9" w:rsidP="00E95084">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646DE9" w14:paraId="1A890FEC" w14:textId="77777777" w:rsidTr="00924986">
              <w:trPr>
                <w:jc w:val="center"/>
              </w:trPr>
              <w:tc>
                <w:tcPr>
                  <w:tcW w:w="1169" w:type="dxa"/>
                </w:tcPr>
                <w:p w14:paraId="58439241" w14:textId="77777777" w:rsidR="00646DE9" w:rsidRPr="007A35F7" w:rsidRDefault="00646DE9" w:rsidP="00E95084">
                  <w:pPr>
                    <w:rPr>
                      <w:rFonts w:ascii="Arial" w:hAnsi="Arial" w:cs="Arial"/>
                    </w:rPr>
                  </w:pPr>
                  <w:r w:rsidRPr="007A35F7">
                    <w:rPr>
                      <w:rFonts w:ascii="Arial" w:hAnsi="Arial" w:cs="Arial"/>
                    </w:rPr>
                    <w:t>Version</w:t>
                  </w:r>
                </w:p>
              </w:tc>
              <w:tc>
                <w:tcPr>
                  <w:tcW w:w="1357" w:type="dxa"/>
                </w:tcPr>
                <w:p w14:paraId="334EA640" w14:textId="77777777" w:rsidR="00646DE9" w:rsidRPr="007A35F7" w:rsidRDefault="00646DE9" w:rsidP="00E95084">
                  <w:pPr>
                    <w:rPr>
                      <w:rFonts w:ascii="Arial" w:hAnsi="Arial" w:cs="Arial"/>
                    </w:rPr>
                  </w:pPr>
                  <w:r w:rsidRPr="007A35F7">
                    <w:rPr>
                      <w:rFonts w:ascii="Arial" w:hAnsi="Arial" w:cs="Arial"/>
                    </w:rPr>
                    <w:t>Date</w:t>
                  </w:r>
                </w:p>
              </w:tc>
              <w:tc>
                <w:tcPr>
                  <w:tcW w:w="1315" w:type="dxa"/>
                </w:tcPr>
                <w:p w14:paraId="6B4CA889" w14:textId="77777777" w:rsidR="00646DE9" w:rsidRPr="007A35F7" w:rsidRDefault="00646DE9" w:rsidP="00E95084">
                  <w:pPr>
                    <w:rPr>
                      <w:rFonts w:ascii="Arial" w:hAnsi="Arial" w:cs="Arial"/>
                    </w:rPr>
                  </w:pPr>
                  <w:r w:rsidRPr="007A35F7">
                    <w:rPr>
                      <w:rFonts w:ascii="Arial" w:hAnsi="Arial" w:cs="Arial"/>
                    </w:rPr>
                    <w:t>Updated By</w:t>
                  </w:r>
                </w:p>
              </w:tc>
              <w:tc>
                <w:tcPr>
                  <w:tcW w:w="3924" w:type="dxa"/>
                </w:tcPr>
                <w:p w14:paraId="76EA6DF4" w14:textId="77777777" w:rsidR="00646DE9" w:rsidRPr="007A35F7" w:rsidRDefault="00646DE9" w:rsidP="00E95084">
                  <w:pPr>
                    <w:rPr>
                      <w:rFonts w:ascii="Arial" w:hAnsi="Arial" w:cs="Arial"/>
                    </w:rPr>
                  </w:pPr>
                  <w:r w:rsidRPr="007A35F7">
                    <w:rPr>
                      <w:rFonts w:ascii="Arial" w:hAnsi="Arial" w:cs="Arial"/>
                    </w:rPr>
                    <w:t>Description</w:t>
                  </w:r>
                </w:p>
              </w:tc>
            </w:tr>
            <w:tr w:rsidR="00924986" w14:paraId="1E4CBBB7" w14:textId="77777777" w:rsidTr="00924986">
              <w:trPr>
                <w:jc w:val="center"/>
              </w:trPr>
              <w:tc>
                <w:tcPr>
                  <w:tcW w:w="1169" w:type="dxa"/>
                </w:tcPr>
                <w:p w14:paraId="173481F7" w14:textId="0186E1D3" w:rsidR="00924986" w:rsidRPr="007A35F7" w:rsidRDefault="00924986" w:rsidP="00924986">
                  <w:pPr>
                    <w:rPr>
                      <w:rFonts w:ascii="Arial" w:hAnsi="Arial" w:cs="Arial"/>
                    </w:rPr>
                  </w:pPr>
                  <w:r w:rsidRPr="007A35F7">
                    <w:rPr>
                      <w:rFonts w:ascii="Arial" w:hAnsi="Arial" w:cs="Arial"/>
                    </w:rPr>
                    <w:t>1.0</w:t>
                  </w:r>
                </w:p>
              </w:tc>
              <w:tc>
                <w:tcPr>
                  <w:tcW w:w="1357" w:type="dxa"/>
                </w:tcPr>
                <w:p w14:paraId="546AA12B" w14:textId="2E91FAAD" w:rsidR="00924986" w:rsidRPr="007A35F7" w:rsidRDefault="00924986" w:rsidP="00924986">
                  <w:pPr>
                    <w:rPr>
                      <w:rFonts w:ascii="Arial" w:hAnsi="Arial" w:cs="Arial"/>
                    </w:rPr>
                  </w:pPr>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7</w:t>
                  </w:r>
                  <w:r w:rsidRPr="007A35F7">
                    <w:rPr>
                      <w:rFonts w:ascii="Arial" w:hAnsi="Arial" w:cs="Arial"/>
                    </w:rPr>
                    <w:t>.</w:t>
                  </w:r>
                  <w:r>
                    <w:rPr>
                      <w:rFonts w:ascii="Arial" w:hAnsi="Arial" w:cs="Arial"/>
                    </w:rPr>
                    <w:t>29</w:t>
                  </w:r>
                </w:p>
              </w:tc>
              <w:tc>
                <w:tcPr>
                  <w:tcW w:w="1315" w:type="dxa"/>
                </w:tcPr>
                <w:p w14:paraId="19B5D08E" w14:textId="314A79F8" w:rsidR="00924986" w:rsidRPr="007A35F7" w:rsidRDefault="00924986" w:rsidP="00924986">
                  <w:pPr>
                    <w:rPr>
                      <w:rFonts w:ascii="Arial" w:hAnsi="Arial" w:cs="Arial"/>
                    </w:rPr>
                  </w:pPr>
                  <w:r w:rsidRPr="007A35F7">
                    <w:rPr>
                      <w:rFonts w:ascii="Arial" w:hAnsi="Arial" w:cs="Arial"/>
                    </w:rPr>
                    <w:t>Bonnie</w:t>
                  </w:r>
                </w:p>
              </w:tc>
              <w:tc>
                <w:tcPr>
                  <w:tcW w:w="3924" w:type="dxa"/>
                </w:tcPr>
                <w:p w14:paraId="5C640409" w14:textId="77777777" w:rsidR="00924986" w:rsidRDefault="00924986" w:rsidP="00924986">
                  <w:pPr>
                    <w:rPr>
                      <w:rFonts w:ascii="Arial" w:hAnsi="Arial" w:cs="Arial"/>
                    </w:rPr>
                  </w:pPr>
                  <w:r w:rsidRPr="007A35F7">
                    <w:rPr>
                      <w:rFonts w:ascii="Arial" w:hAnsi="Arial" w:cs="Arial"/>
                    </w:rPr>
                    <w:t>First version</w:t>
                  </w:r>
                </w:p>
                <w:p w14:paraId="03FBC220" w14:textId="77777777" w:rsidR="00924986" w:rsidRDefault="00924986" w:rsidP="00924986">
                  <w:pPr>
                    <w:rPr>
                      <w:rFonts w:ascii="Arial" w:hAnsi="Arial" w:cs="Arial"/>
                    </w:rPr>
                  </w:pPr>
                  <w:r w:rsidRPr="00DF12E4">
                    <w:rPr>
                      <w:rFonts w:ascii="Arial" w:hAnsi="Arial" w:cs="Arial"/>
                    </w:rPr>
                    <w:t xml:space="preserve">MD-8788 </w:t>
                  </w:r>
                  <w:r w:rsidRPr="00502119">
                    <w:rPr>
                      <w:rFonts w:ascii="Arial" w:hAnsi="Arial" w:cs="Arial"/>
                    </w:rPr>
                    <w:t>Improvement Customization workflow</w:t>
                  </w:r>
                </w:p>
                <w:p w14:paraId="6F0E9A92" w14:textId="6C52F02F" w:rsidR="00924986" w:rsidRPr="007A35F7" w:rsidRDefault="00924986" w:rsidP="00924986">
                  <w:pPr>
                    <w:rPr>
                      <w:rFonts w:ascii="Arial" w:hAnsi="Arial" w:cs="Arial"/>
                    </w:rPr>
                  </w:pPr>
                  <w:r w:rsidRPr="00DF12E4">
                    <w:rPr>
                      <w:rFonts w:ascii="Arial" w:hAnsi="Arial" w:cs="Arial"/>
                    </w:rPr>
                    <w:t>MD-9950 Cookbook Changes for Scaling Merchandising Menu</w:t>
                  </w:r>
                </w:p>
              </w:tc>
            </w:tr>
            <w:tr w:rsidR="00924986" w14:paraId="62ABA05C" w14:textId="77777777" w:rsidTr="00924986">
              <w:trPr>
                <w:jc w:val="center"/>
              </w:trPr>
              <w:tc>
                <w:tcPr>
                  <w:tcW w:w="1169" w:type="dxa"/>
                </w:tcPr>
                <w:p w14:paraId="00CA2BE2" w14:textId="00A68B95" w:rsidR="00924986" w:rsidRDefault="00924986" w:rsidP="00924986">
                  <w:r>
                    <w:rPr>
                      <w:rFonts w:hint="eastAsia"/>
                    </w:rPr>
                    <w:t>1</w:t>
                  </w:r>
                  <w:r>
                    <w:t>.1</w:t>
                  </w:r>
                </w:p>
              </w:tc>
              <w:tc>
                <w:tcPr>
                  <w:tcW w:w="1357" w:type="dxa"/>
                </w:tcPr>
                <w:p w14:paraId="67022CC1" w14:textId="107C54E1" w:rsidR="00924986" w:rsidRDefault="00924986" w:rsidP="00924986">
                  <w:r w:rsidRPr="007A35F7">
                    <w:rPr>
                      <w:rFonts w:ascii="Arial" w:hAnsi="Arial" w:cs="Arial"/>
                    </w:rPr>
                    <w:t>202</w:t>
                  </w:r>
                  <w:r>
                    <w:rPr>
                      <w:rFonts w:ascii="Arial" w:hAnsi="Arial" w:cs="Arial"/>
                    </w:rPr>
                    <w:t>4</w:t>
                  </w:r>
                  <w:r w:rsidRPr="007A35F7">
                    <w:rPr>
                      <w:rFonts w:ascii="Arial" w:hAnsi="Arial" w:cs="Arial"/>
                    </w:rPr>
                    <w:t>.</w:t>
                  </w:r>
                  <w:r>
                    <w:rPr>
                      <w:rFonts w:ascii="Arial" w:hAnsi="Arial" w:cs="Arial"/>
                    </w:rPr>
                    <w:t>1</w:t>
                  </w:r>
                  <w:r w:rsidRPr="007A35F7">
                    <w:rPr>
                      <w:rFonts w:ascii="Arial" w:hAnsi="Arial" w:cs="Arial"/>
                    </w:rPr>
                    <w:t>.</w:t>
                  </w:r>
                  <w:r>
                    <w:rPr>
                      <w:rFonts w:ascii="Arial" w:hAnsi="Arial" w:cs="Arial"/>
                    </w:rPr>
                    <w:t>15</w:t>
                  </w:r>
                </w:p>
              </w:tc>
              <w:tc>
                <w:tcPr>
                  <w:tcW w:w="1315" w:type="dxa"/>
                </w:tcPr>
                <w:p w14:paraId="597BD608" w14:textId="49CDBA2F" w:rsidR="00924986" w:rsidRDefault="00924986" w:rsidP="00924986">
                  <w:r w:rsidRPr="007A35F7">
                    <w:rPr>
                      <w:rFonts w:ascii="Arial" w:hAnsi="Arial" w:cs="Arial"/>
                    </w:rPr>
                    <w:t>Bonnie</w:t>
                  </w:r>
                </w:p>
              </w:tc>
              <w:tc>
                <w:tcPr>
                  <w:tcW w:w="3924" w:type="dxa"/>
                </w:tcPr>
                <w:p w14:paraId="7ECEE81D" w14:textId="16192D0C" w:rsidR="00924986" w:rsidRDefault="00924986" w:rsidP="00924986">
                  <w:proofErr w:type="spellStart"/>
                  <w:r w:rsidRPr="00646DE9">
                    <w:t>Limitate</w:t>
                  </w:r>
                  <w:proofErr w:type="spellEnd"/>
                  <w:r w:rsidRPr="00646DE9">
                    <w:t xml:space="preserve"> to expand component item until </w:t>
                  </w:r>
                  <w:proofErr w:type="gramStart"/>
                  <w:r w:rsidRPr="00646DE9">
                    <w:t>non</w:t>
                  </w:r>
                  <w:proofErr w:type="gramEnd"/>
                  <w:r w:rsidRPr="00646DE9">
                    <w:t xml:space="preserve"> 88* item for customization mapping item</w:t>
                  </w:r>
                </w:p>
              </w:tc>
            </w:tr>
            <w:tr w:rsidR="00924986" w14:paraId="7D92A3E8" w14:textId="77777777" w:rsidTr="00924986">
              <w:trPr>
                <w:jc w:val="center"/>
              </w:trPr>
              <w:tc>
                <w:tcPr>
                  <w:tcW w:w="1169" w:type="dxa"/>
                </w:tcPr>
                <w:p w14:paraId="6D33E520" w14:textId="77777777" w:rsidR="00924986" w:rsidRDefault="00924986" w:rsidP="00924986"/>
              </w:tc>
              <w:tc>
                <w:tcPr>
                  <w:tcW w:w="1357" w:type="dxa"/>
                </w:tcPr>
                <w:p w14:paraId="7AE9F88E" w14:textId="77777777" w:rsidR="00924986" w:rsidRDefault="00924986" w:rsidP="00924986"/>
              </w:tc>
              <w:tc>
                <w:tcPr>
                  <w:tcW w:w="1315" w:type="dxa"/>
                </w:tcPr>
                <w:p w14:paraId="7CF14A35" w14:textId="77777777" w:rsidR="00924986" w:rsidRDefault="00924986" w:rsidP="00924986"/>
              </w:tc>
              <w:tc>
                <w:tcPr>
                  <w:tcW w:w="3924" w:type="dxa"/>
                </w:tcPr>
                <w:p w14:paraId="4FB8BF60" w14:textId="77777777" w:rsidR="00924986" w:rsidRDefault="00924986" w:rsidP="00924986"/>
              </w:tc>
            </w:tr>
            <w:tr w:rsidR="00924986" w14:paraId="1C03E27B" w14:textId="77777777" w:rsidTr="00924986">
              <w:trPr>
                <w:jc w:val="center"/>
              </w:trPr>
              <w:tc>
                <w:tcPr>
                  <w:tcW w:w="1169" w:type="dxa"/>
                </w:tcPr>
                <w:p w14:paraId="7DA6F9E8" w14:textId="77777777" w:rsidR="00924986" w:rsidRDefault="00924986" w:rsidP="00924986"/>
              </w:tc>
              <w:tc>
                <w:tcPr>
                  <w:tcW w:w="1357" w:type="dxa"/>
                </w:tcPr>
                <w:p w14:paraId="09CE3897" w14:textId="77777777" w:rsidR="00924986" w:rsidRDefault="00924986" w:rsidP="00924986"/>
              </w:tc>
              <w:tc>
                <w:tcPr>
                  <w:tcW w:w="1315" w:type="dxa"/>
                </w:tcPr>
                <w:p w14:paraId="475D9D58" w14:textId="77777777" w:rsidR="00924986" w:rsidRDefault="00924986" w:rsidP="00924986"/>
              </w:tc>
              <w:tc>
                <w:tcPr>
                  <w:tcW w:w="3924" w:type="dxa"/>
                </w:tcPr>
                <w:p w14:paraId="6D6A246A" w14:textId="77777777" w:rsidR="00924986" w:rsidRPr="00B66734" w:rsidRDefault="00924986" w:rsidP="00924986"/>
              </w:tc>
            </w:tr>
            <w:tr w:rsidR="00924986" w14:paraId="46AF4A20" w14:textId="77777777" w:rsidTr="00924986">
              <w:trPr>
                <w:jc w:val="center"/>
              </w:trPr>
              <w:tc>
                <w:tcPr>
                  <w:tcW w:w="1169" w:type="dxa"/>
                </w:tcPr>
                <w:p w14:paraId="5C1458C8" w14:textId="77777777" w:rsidR="00924986" w:rsidRDefault="00924986" w:rsidP="00924986"/>
              </w:tc>
              <w:tc>
                <w:tcPr>
                  <w:tcW w:w="1357" w:type="dxa"/>
                </w:tcPr>
                <w:p w14:paraId="139ED12B" w14:textId="77777777" w:rsidR="00924986" w:rsidRDefault="00924986" w:rsidP="00924986"/>
              </w:tc>
              <w:tc>
                <w:tcPr>
                  <w:tcW w:w="1315" w:type="dxa"/>
                </w:tcPr>
                <w:p w14:paraId="4ECB104C" w14:textId="77777777" w:rsidR="00924986" w:rsidRDefault="00924986" w:rsidP="00924986"/>
              </w:tc>
              <w:tc>
                <w:tcPr>
                  <w:tcW w:w="3924" w:type="dxa"/>
                </w:tcPr>
                <w:p w14:paraId="5F3D1DDB" w14:textId="77777777" w:rsidR="00924986" w:rsidRDefault="00924986" w:rsidP="00924986"/>
              </w:tc>
            </w:tr>
            <w:tr w:rsidR="00924986" w14:paraId="7F362A4C" w14:textId="77777777" w:rsidTr="00924986">
              <w:trPr>
                <w:jc w:val="center"/>
              </w:trPr>
              <w:tc>
                <w:tcPr>
                  <w:tcW w:w="1169" w:type="dxa"/>
                </w:tcPr>
                <w:p w14:paraId="4DBB9939" w14:textId="77777777" w:rsidR="00924986" w:rsidRDefault="00924986" w:rsidP="00924986"/>
              </w:tc>
              <w:tc>
                <w:tcPr>
                  <w:tcW w:w="1357" w:type="dxa"/>
                </w:tcPr>
                <w:p w14:paraId="30F1F341" w14:textId="77777777" w:rsidR="00924986" w:rsidRDefault="00924986" w:rsidP="00924986"/>
              </w:tc>
              <w:tc>
                <w:tcPr>
                  <w:tcW w:w="1315" w:type="dxa"/>
                </w:tcPr>
                <w:p w14:paraId="4D0DCC65" w14:textId="77777777" w:rsidR="00924986" w:rsidRDefault="00924986" w:rsidP="00924986"/>
              </w:tc>
              <w:tc>
                <w:tcPr>
                  <w:tcW w:w="3924" w:type="dxa"/>
                </w:tcPr>
                <w:p w14:paraId="256718FB" w14:textId="77777777" w:rsidR="00924986" w:rsidRPr="005C49CE" w:rsidRDefault="00924986" w:rsidP="00924986"/>
              </w:tc>
            </w:tr>
          </w:tbl>
          <w:p w14:paraId="5C01B2FF" w14:textId="77777777" w:rsidR="00646DE9" w:rsidRDefault="00646DE9" w:rsidP="00E95084"/>
        </w:tc>
      </w:tr>
      <w:tr w:rsidR="00646DE9" w:rsidRPr="00452515" w14:paraId="08ED863E" w14:textId="77777777" w:rsidTr="00434E10">
        <w:tc>
          <w:tcPr>
            <w:tcW w:w="8008" w:type="dxa"/>
          </w:tcPr>
          <w:p w14:paraId="6125F9D0" w14:textId="77777777" w:rsidR="00646DE9" w:rsidRPr="00452515" w:rsidRDefault="00646DE9" w:rsidP="00E95084">
            <w:r w:rsidRPr="00E97505">
              <w:rPr>
                <w:rStyle w:val="Strong"/>
              </w:rPr>
              <w:lastRenderedPageBreak/>
              <w:t>Stakeholder:</w:t>
            </w:r>
            <w:r w:rsidRPr="00452515">
              <w:t xml:space="preserve"> </w:t>
            </w:r>
            <w:r>
              <w:t>User with privilege</w:t>
            </w:r>
          </w:p>
        </w:tc>
      </w:tr>
      <w:tr w:rsidR="00646DE9" w:rsidRPr="009A0B08" w14:paraId="7AD07B41" w14:textId="77777777" w:rsidTr="00434E10">
        <w:tc>
          <w:tcPr>
            <w:tcW w:w="8008" w:type="dxa"/>
          </w:tcPr>
          <w:p w14:paraId="1B43BEA9" w14:textId="77777777" w:rsidR="00646DE9" w:rsidRDefault="00646DE9" w:rsidP="00E95084">
            <w:pPr>
              <w:rPr>
                <w:rStyle w:val="Strong"/>
                <w:lang w:val="fr-FR"/>
              </w:rPr>
            </w:pPr>
            <w:proofErr w:type="spellStart"/>
            <w:r w:rsidRPr="009A0B08">
              <w:rPr>
                <w:rStyle w:val="Strong"/>
                <w:lang w:val="fr-FR"/>
              </w:rPr>
              <w:t>Pre-Condition</w:t>
            </w:r>
            <w:proofErr w:type="spellEnd"/>
            <w:r w:rsidRPr="009A0B08">
              <w:rPr>
                <w:rStyle w:val="Strong"/>
                <w:lang w:val="fr-FR"/>
              </w:rPr>
              <w:t xml:space="preserve"> : </w:t>
            </w:r>
          </w:p>
          <w:p w14:paraId="10F60D79" w14:textId="77777777" w:rsidR="00646DE9" w:rsidRPr="009A0B08" w:rsidRDefault="00646DE9" w:rsidP="00E95084">
            <w:pPr>
              <w:rPr>
                <w:rStyle w:val="Strong"/>
                <w:lang w:val="fr-FR"/>
              </w:rPr>
            </w:pPr>
          </w:p>
          <w:p w14:paraId="4A6F97A6" w14:textId="77777777" w:rsidR="00646DE9" w:rsidRDefault="00646DE9" w:rsidP="00E95084">
            <w:pPr>
              <w:rPr>
                <w:rStyle w:val="Strong"/>
                <w:lang w:val="fr-FR"/>
              </w:rPr>
            </w:pPr>
            <w:proofErr w:type="gramStart"/>
            <w:r w:rsidRPr="009A0B08">
              <w:rPr>
                <w:rStyle w:val="Strong"/>
                <w:lang w:val="fr-FR"/>
              </w:rPr>
              <w:t>PRD:</w:t>
            </w:r>
            <w:proofErr w:type="gramEnd"/>
            <w:r w:rsidRPr="009A0B08">
              <w:rPr>
                <w:rStyle w:val="Strong"/>
                <w:lang w:val="fr-FR"/>
              </w:rPr>
              <w:t xml:space="preserve"> </w:t>
            </w:r>
          </w:p>
          <w:p w14:paraId="36199A17" w14:textId="77777777" w:rsidR="00646DE9" w:rsidRPr="009A0B08" w:rsidRDefault="00646DE9" w:rsidP="00E95084">
            <w:pPr>
              <w:rPr>
                <w:rStyle w:val="Strong"/>
                <w:lang w:val="fr-FR"/>
              </w:rPr>
            </w:pPr>
          </w:p>
          <w:p w14:paraId="0F393595" w14:textId="77777777" w:rsidR="00646DE9" w:rsidRDefault="00646DE9" w:rsidP="00E95084">
            <w:pPr>
              <w:rPr>
                <w:rFonts w:ascii="Arial" w:hAnsi="Arial" w:cs="Arial"/>
                <w:sz w:val="20"/>
                <w:szCs w:val="20"/>
                <w:lang w:val="pt-BR"/>
              </w:rPr>
            </w:pPr>
            <w:r w:rsidRPr="00D329EE">
              <w:rPr>
                <w:rFonts w:ascii="Arial" w:hAnsi="Arial" w:cs="Arial" w:hint="eastAsia"/>
                <w:sz w:val="20"/>
                <w:szCs w:val="20"/>
                <w:lang w:val="pt-BR"/>
              </w:rPr>
              <w:t>F</w:t>
            </w:r>
            <w:r w:rsidRPr="00D329EE">
              <w:rPr>
                <w:rFonts w:ascii="Arial" w:hAnsi="Arial" w:cs="Arial"/>
                <w:sz w:val="20"/>
                <w:szCs w:val="20"/>
                <w:lang w:val="pt-BR"/>
              </w:rPr>
              <w:t xml:space="preserve">igma: </w:t>
            </w:r>
          </w:p>
          <w:p w14:paraId="20C944B6" w14:textId="77777777" w:rsidR="00646DE9" w:rsidRDefault="00646DE9" w:rsidP="00E95084">
            <w:pPr>
              <w:rPr>
                <w:rFonts w:ascii="Arial" w:hAnsi="Arial" w:cs="Arial"/>
                <w:sz w:val="20"/>
                <w:szCs w:val="20"/>
                <w:lang w:val="pt-BR"/>
              </w:rPr>
            </w:pPr>
          </w:p>
          <w:p w14:paraId="645DBAB4" w14:textId="77777777" w:rsidR="00646DE9" w:rsidRPr="00D329EE" w:rsidRDefault="00646DE9" w:rsidP="00E95084">
            <w:pPr>
              <w:rPr>
                <w:rFonts w:ascii="Arial" w:hAnsi="Arial" w:cs="Arial"/>
                <w:sz w:val="20"/>
                <w:szCs w:val="20"/>
                <w:lang w:val="pt-BR"/>
              </w:rPr>
            </w:pPr>
          </w:p>
        </w:tc>
      </w:tr>
      <w:tr w:rsidR="00646DE9" w:rsidRPr="00452515" w14:paraId="4F5D8926" w14:textId="77777777" w:rsidTr="00434E10">
        <w:tc>
          <w:tcPr>
            <w:tcW w:w="8008" w:type="dxa"/>
          </w:tcPr>
          <w:p w14:paraId="2B157416" w14:textId="77777777" w:rsidR="00646DE9" w:rsidRPr="00D97083" w:rsidRDefault="00646DE9" w:rsidP="00E95084">
            <w:pPr>
              <w:rPr>
                <w:b/>
                <w:bCs/>
              </w:rPr>
            </w:pPr>
            <w:r w:rsidRPr="00D97083">
              <w:rPr>
                <w:rFonts w:hint="eastAsia"/>
                <w:b/>
                <w:bCs/>
              </w:rPr>
              <w:t>Main Scenario:</w:t>
            </w:r>
          </w:p>
          <w:p w14:paraId="0CE6B878" w14:textId="005C3931" w:rsidR="001475D9" w:rsidRDefault="00434E10" w:rsidP="00052AF8">
            <w:pPr>
              <w:rPr>
                <w:noProof/>
              </w:rPr>
            </w:pPr>
            <w:r>
              <w:rPr>
                <w:rFonts w:hint="eastAsia"/>
                <w:noProof/>
              </w:rPr>
              <w:t>Refer to the confluence page:</w:t>
            </w:r>
            <w:r>
              <w:rPr>
                <w:noProof/>
              </w:rPr>
              <w:br/>
            </w:r>
            <w:r w:rsidRPr="00434E10">
              <w:rPr>
                <w:noProof/>
              </w:rPr>
              <w:t>https://wonder.atlassian.net/wiki/x/loAd7</w:t>
            </w:r>
          </w:p>
          <w:p w14:paraId="025F23A8" w14:textId="77777777" w:rsidR="00DF6FB4" w:rsidRPr="00646DE9" w:rsidRDefault="00DF6FB4" w:rsidP="00434E10">
            <w:pPr>
              <w:pStyle w:val="ListParagraph"/>
              <w:numPr>
                <w:ilvl w:val="0"/>
                <w:numId w:val="2019"/>
              </w:numPr>
            </w:pPr>
          </w:p>
          <w:p w14:paraId="089A695F" w14:textId="77777777" w:rsidR="00646DE9" w:rsidRPr="00E76B61" w:rsidRDefault="00646DE9" w:rsidP="001475D9">
            <w:pPr>
              <w:pStyle w:val="ListParagraph"/>
              <w:numPr>
                <w:ilvl w:val="1"/>
                <w:numId w:val="2019"/>
              </w:numPr>
              <w:tabs>
                <w:tab w:val="left" w:pos="307"/>
              </w:tabs>
            </w:pPr>
            <w:ins w:id="4563" w:author="Bonnie Yang" w:date="2023-12-22T20:21:00Z">
              <w:r>
                <w:rPr>
                  <w:rFonts w:hint="eastAsia"/>
                </w:rPr>
                <w:t>W</w:t>
              </w:r>
            </w:ins>
          </w:p>
          <w:p w14:paraId="26C90781" w14:textId="77777777" w:rsidR="00646DE9" w:rsidRPr="00D97083" w:rsidRDefault="00646DE9" w:rsidP="00E95084">
            <w:pPr>
              <w:rPr>
                <w:b/>
                <w:bCs/>
              </w:rPr>
            </w:pPr>
          </w:p>
          <w:p w14:paraId="093196DD" w14:textId="77777777" w:rsidR="00646DE9" w:rsidRDefault="00646DE9" w:rsidP="00E95084">
            <w:pPr>
              <w:pStyle w:val="ListParagraph"/>
              <w:numPr>
                <w:ilvl w:val="2"/>
                <w:numId w:val="0"/>
              </w:numPr>
              <w:tabs>
                <w:tab w:val="left" w:pos="307"/>
              </w:tabs>
              <w:ind w:left="165" w:hanging="138"/>
            </w:pPr>
          </w:p>
          <w:p w14:paraId="4E755C33" w14:textId="77777777" w:rsidR="00646DE9" w:rsidRDefault="00646DE9" w:rsidP="00E95084">
            <w:pPr>
              <w:pStyle w:val="ListParagraph"/>
              <w:numPr>
                <w:ilvl w:val="2"/>
                <w:numId w:val="0"/>
              </w:numPr>
              <w:tabs>
                <w:tab w:val="left" w:pos="307"/>
              </w:tabs>
              <w:ind w:left="165" w:hanging="138"/>
            </w:pPr>
          </w:p>
          <w:p w14:paraId="075EE80C" w14:textId="77777777" w:rsidR="00646DE9" w:rsidRDefault="00646DE9" w:rsidP="00E95084">
            <w:pPr>
              <w:pStyle w:val="ListParagraph"/>
              <w:numPr>
                <w:ilvl w:val="2"/>
                <w:numId w:val="0"/>
              </w:numPr>
              <w:tabs>
                <w:tab w:val="left" w:pos="307"/>
              </w:tabs>
              <w:ind w:left="165" w:hanging="138"/>
            </w:pPr>
          </w:p>
          <w:p w14:paraId="5EF8CDD4" w14:textId="77777777" w:rsidR="00646DE9" w:rsidRDefault="00646DE9" w:rsidP="00E95084"/>
          <w:p w14:paraId="09FD2412" w14:textId="77777777" w:rsidR="00646DE9" w:rsidRPr="00BD54DC" w:rsidRDefault="00646DE9" w:rsidP="00E95084"/>
        </w:tc>
      </w:tr>
      <w:tr w:rsidR="00646DE9" w:rsidRPr="00452515" w14:paraId="45D706A3" w14:textId="77777777" w:rsidTr="00434E10">
        <w:tc>
          <w:tcPr>
            <w:tcW w:w="8008" w:type="dxa"/>
          </w:tcPr>
          <w:p w14:paraId="52636300" w14:textId="77777777" w:rsidR="00646DE9" w:rsidRDefault="00646DE9" w:rsidP="00E95084">
            <w:r w:rsidRPr="00452515">
              <w:t>Extend Scenario:</w:t>
            </w:r>
          </w:p>
          <w:p w14:paraId="49D9DBEE" w14:textId="77777777" w:rsidR="00646DE9" w:rsidRPr="00452515" w:rsidRDefault="00646DE9" w:rsidP="00E95084"/>
        </w:tc>
      </w:tr>
      <w:tr w:rsidR="00646DE9" w:rsidRPr="00452515" w14:paraId="118AD1D7" w14:textId="77777777" w:rsidTr="00434E10">
        <w:tc>
          <w:tcPr>
            <w:tcW w:w="8008" w:type="dxa"/>
          </w:tcPr>
          <w:p w14:paraId="65267880" w14:textId="77777777" w:rsidR="00646DE9" w:rsidRDefault="00646DE9" w:rsidP="00E95084">
            <w:r w:rsidRPr="00452515">
              <w:t>Exception Scenario:</w:t>
            </w:r>
          </w:p>
          <w:p w14:paraId="0FE9A5D0" w14:textId="77777777" w:rsidR="00646DE9" w:rsidRPr="00452515" w:rsidRDefault="00646DE9" w:rsidP="00E95084"/>
        </w:tc>
      </w:tr>
      <w:tr w:rsidR="00646DE9" w:rsidRPr="00452515" w14:paraId="5779341A" w14:textId="77777777" w:rsidTr="00434E10">
        <w:tc>
          <w:tcPr>
            <w:tcW w:w="8008" w:type="dxa"/>
          </w:tcPr>
          <w:p w14:paraId="15A0DE34" w14:textId="77777777" w:rsidR="00646DE9" w:rsidRPr="00452515" w:rsidRDefault="00646DE9" w:rsidP="00E95084">
            <w:r w:rsidRPr="00452515">
              <w:t>Notes:</w:t>
            </w:r>
          </w:p>
        </w:tc>
      </w:tr>
      <w:tr w:rsidR="00646DE9" w:rsidRPr="00452515" w14:paraId="61B05DB7" w14:textId="77777777" w:rsidTr="00434E10">
        <w:tc>
          <w:tcPr>
            <w:tcW w:w="8008" w:type="dxa"/>
          </w:tcPr>
          <w:p w14:paraId="5FD0A0A9" w14:textId="77777777" w:rsidR="00646DE9" w:rsidRPr="00452515" w:rsidRDefault="00646DE9" w:rsidP="00E95084">
            <w:r w:rsidRPr="00452515">
              <w:t>Q/A:</w:t>
            </w:r>
          </w:p>
        </w:tc>
      </w:tr>
    </w:tbl>
    <w:p w14:paraId="26C79A73" w14:textId="77777777" w:rsidR="00683E3F" w:rsidRDefault="00683E3F" w:rsidP="00A36AFC"/>
    <w:p w14:paraId="1919B2DB" w14:textId="60F0B3F9" w:rsidR="00924986" w:rsidRDefault="00924986" w:rsidP="00924986">
      <w:pPr>
        <w:pStyle w:val="Heading2"/>
      </w:pPr>
      <w:r>
        <w:rPr>
          <w:rFonts w:hint="eastAsia"/>
        </w:rPr>
        <w:t>M</w:t>
      </w:r>
      <w:r>
        <w:t>S 16-05 Customization Validation</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7415D8" w:rsidRPr="00452515" w14:paraId="099EBDCF" w14:textId="77777777" w:rsidTr="00C4652E">
        <w:tc>
          <w:tcPr>
            <w:tcW w:w="8008" w:type="dxa"/>
          </w:tcPr>
          <w:p w14:paraId="6A062AA4" w14:textId="03774B55" w:rsidR="00924986" w:rsidRPr="00E97505" w:rsidRDefault="00924986" w:rsidP="00E47DB4">
            <w:pPr>
              <w:rPr>
                <w:rStyle w:val="Strong"/>
              </w:rPr>
            </w:pPr>
            <w:r w:rsidRPr="00B05CAC">
              <w:rPr>
                <w:rStyle w:val="Strong"/>
              </w:rPr>
              <w:t>MS</w:t>
            </w:r>
            <w:r>
              <w:rPr>
                <w:rStyle w:val="Strong"/>
              </w:rPr>
              <w:t xml:space="preserve"> 16-05 Customization Validation</w:t>
            </w:r>
          </w:p>
        </w:tc>
      </w:tr>
      <w:tr w:rsidR="007415D8" w:rsidRPr="00452515" w14:paraId="0BA47B19" w14:textId="77777777" w:rsidTr="00C4652E">
        <w:tc>
          <w:tcPr>
            <w:tcW w:w="8008" w:type="dxa"/>
          </w:tcPr>
          <w:p w14:paraId="29E454B7" w14:textId="77777777" w:rsidR="00924986" w:rsidRPr="00E97505" w:rsidRDefault="00924986" w:rsidP="00E47DB4">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924986" w14:paraId="41003780" w14:textId="77777777" w:rsidTr="00E47DB4">
              <w:trPr>
                <w:jc w:val="center"/>
              </w:trPr>
              <w:tc>
                <w:tcPr>
                  <w:tcW w:w="1169" w:type="dxa"/>
                </w:tcPr>
                <w:p w14:paraId="3792B1E5" w14:textId="77777777" w:rsidR="00924986" w:rsidRPr="007A35F7" w:rsidRDefault="00924986" w:rsidP="00E47DB4">
                  <w:pPr>
                    <w:rPr>
                      <w:rFonts w:ascii="Arial" w:hAnsi="Arial" w:cs="Arial"/>
                    </w:rPr>
                  </w:pPr>
                  <w:r w:rsidRPr="007A35F7">
                    <w:rPr>
                      <w:rFonts w:ascii="Arial" w:hAnsi="Arial" w:cs="Arial"/>
                    </w:rPr>
                    <w:t>Version</w:t>
                  </w:r>
                </w:p>
              </w:tc>
              <w:tc>
                <w:tcPr>
                  <w:tcW w:w="1357" w:type="dxa"/>
                </w:tcPr>
                <w:p w14:paraId="11BF67A0" w14:textId="77777777" w:rsidR="00924986" w:rsidRPr="007A35F7" w:rsidRDefault="00924986" w:rsidP="00E47DB4">
                  <w:pPr>
                    <w:rPr>
                      <w:rFonts w:ascii="Arial" w:hAnsi="Arial" w:cs="Arial"/>
                    </w:rPr>
                  </w:pPr>
                  <w:r w:rsidRPr="007A35F7">
                    <w:rPr>
                      <w:rFonts w:ascii="Arial" w:hAnsi="Arial" w:cs="Arial"/>
                    </w:rPr>
                    <w:t>Date</w:t>
                  </w:r>
                </w:p>
              </w:tc>
              <w:tc>
                <w:tcPr>
                  <w:tcW w:w="1315" w:type="dxa"/>
                </w:tcPr>
                <w:p w14:paraId="76F718E6" w14:textId="77777777" w:rsidR="00924986" w:rsidRPr="007A35F7" w:rsidRDefault="00924986" w:rsidP="00E47DB4">
                  <w:pPr>
                    <w:rPr>
                      <w:rFonts w:ascii="Arial" w:hAnsi="Arial" w:cs="Arial"/>
                    </w:rPr>
                  </w:pPr>
                  <w:r w:rsidRPr="007A35F7">
                    <w:rPr>
                      <w:rFonts w:ascii="Arial" w:hAnsi="Arial" w:cs="Arial"/>
                    </w:rPr>
                    <w:t>Updated By</w:t>
                  </w:r>
                </w:p>
              </w:tc>
              <w:tc>
                <w:tcPr>
                  <w:tcW w:w="3924" w:type="dxa"/>
                </w:tcPr>
                <w:p w14:paraId="00831D1B" w14:textId="77777777" w:rsidR="00924986" w:rsidRPr="007A35F7" w:rsidRDefault="00924986" w:rsidP="00E47DB4">
                  <w:pPr>
                    <w:rPr>
                      <w:rFonts w:ascii="Arial" w:hAnsi="Arial" w:cs="Arial"/>
                    </w:rPr>
                  </w:pPr>
                  <w:r w:rsidRPr="007A35F7">
                    <w:rPr>
                      <w:rFonts w:ascii="Arial" w:hAnsi="Arial" w:cs="Arial"/>
                    </w:rPr>
                    <w:t>Description</w:t>
                  </w:r>
                </w:p>
              </w:tc>
            </w:tr>
            <w:tr w:rsidR="00924986" w14:paraId="0976C084" w14:textId="77777777" w:rsidTr="00E47DB4">
              <w:trPr>
                <w:jc w:val="center"/>
              </w:trPr>
              <w:tc>
                <w:tcPr>
                  <w:tcW w:w="1169" w:type="dxa"/>
                </w:tcPr>
                <w:p w14:paraId="405E0729" w14:textId="29FB5DA3" w:rsidR="00924986" w:rsidRPr="007A35F7" w:rsidRDefault="00924986" w:rsidP="00924986">
                  <w:pPr>
                    <w:rPr>
                      <w:rFonts w:ascii="Arial" w:hAnsi="Arial" w:cs="Arial"/>
                    </w:rPr>
                  </w:pPr>
                  <w:r w:rsidRPr="007A35F7">
                    <w:rPr>
                      <w:rFonts w:ascii="Arial" w:hAnsi="Arial" w:cs="Arial"/>
                    </w:rPr>
                    <w:t>1.0</w:t>
                  </w:r>
                </w:p>
              </w:tc>
              <w:tc>
                <w:tcPr>
                  <w:tcW w:w="1357" w:type="dxa"/>
                </w:tcPr>
                <w:p w14:paraId="72459725" w14:textId="6D62382B" w:rsidR="00924986" w:rsidRPr="007A35F7" w:rsidRDefault="00924986" w:rsidP="00924986">
                  <w:pPr>
                    <w:rPr>
                      <w:rFonts w:ascii="Arial" w:hAnsi="Arial" w:cs="Arial"/>
                    </w:rPr>
                  </w:pPr>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7</w:t>
                  </w:r>
                  <w:r w:rsidRPr="007A35F7">
                    <w:rPr>
                      <w:rFonts w:ascii="Arial" w:hAnsi="Arial" w:cs="Arial"/>
                    </w:rPr>
                    <w:t>.</w:t>
                  </w:r>
                  <w:r>
                    <w:rPr>
                      <w:rFonts w:ascii="Arial" w:hAnsi="Arial" w:cs="Arial"/>
                    </w:rPr>
                    <w:t>29</w:t>
                  </w:r>
                </w:p>
              </w:tc>
              <w:tc>
                <w:tcPr>
                  <w:tcW w:w="1315" w:type="dxa"/>
                </w:tcPr>
                <w:p w14:paraId="72C44BD1" w14:textId="008CC002" w:rsidR="00924986" w:rsidRPr="007A35F7" w:rsidRDefault="00924986" w:rsidP="00924986">
                  <w:pPr>
                    <w:rPr>
                      <w:rFonts w:ascii="Arial" w:hAnsi="Arial" w:cs="Arial"/>
                    </w:rPr>
                  </w:pPr>
                  <w:r w:rsidRPr="007A35F7">
                    <w:rPr>
                      <w:rFonts w:ascii="Arial" w:hAnsi="Arial" w:cs="Arial"/>
                    </w:rPr>
                    <w:t>Bonnie</w:t>
                  </w:r>
                </w:p>
              </w:tc>
              <w:tc>
                <w:tcPr>
                  <w:tcW w:w="3924" w:type="dxa"/>
                </w:tcPr>
                <w:p w14:paraId="74F39DDB" w14:textId="77777777" w:rsidR="00924986" w:rsidRDefault="00924986" w:rsidP="00924986">
                  <w:pPr>
                    <w:rPr>
                      <w:rFonts w:ascii="Arial" w:hAnsi="Arial" w:cs="Arial"/>
                    </w:rPr>
                  </w:pPr>
                  <w:r w:rsidRPr="007A35F7">
                    <w:rPr>
                      <w:rFonts w:ascii="Arial" w:hAnsi="Arial" w:cs="Arial"/>
                    </w:rPr>
                    <w:t>First version</w:t>
                  </w:r>
                </w:p>
                <w:p w14:paraId="40FBC24C" w14:textId="77777777" w:rsidR="00924986" w:rsidRDefault="00924986" w:rsidP="00924986">
                  <w:pPr>
                    <w:rPr>
                      <w:rFonts w:ascii="Arial" w:hAnsi="Arial" w:cs="Arial"/>
                    </w:rPr>
                  </w:pPr>
                  <w:r w:rsidRPr="00DF12E4">
                    <w:rPr>
                      <w:rFonts w:ascii="Arial" w:hAnsi="Arial" w:cs="Arial"/>
                    </w:rPr>
                    <w:t xml:space="preserve">MD-8788 </w:t>
                  </w:r>
                  <w:r w:rsidRPr="00502119">
                    <w:rPr>
                      <w:rFonts w:ascii="Arial" w:hAnsi="Arial" w:cs="Arial"/>
                    </w:rPr>
                    <w:t>Improvement Customization workflow</w:t>
                  </w:r>
                </w:p>
                <w:p w14:paraId="6F9D87FC" w14:textId="1559B6DA" w:rsidR="00924986" w:rsidRPr="007A35F7" w:rsidRDefault="00924986" w:rsidP="00924986">
                  <w:pPr>
                    <w:rPr>
                      <w:rFonts w:ascii="Arial" w:hAnsi="Arial" w:cs="Arial"/>
                    </w:rPr>
                  </w:pPr>
                  <w:r w:rsidRPr="00DF12E4">
                    <w:rPr>
                      <w:rFonts w:ascii="Arial" w:hAnsi="Arial" w:cs="Arial"/>
                    </w:rPr>
                    <w:t>MD-9950 Cookbook Changes for Scaling Merchandising Menu</w:t>
                  </w:r>
                </w:p>
              </w:tc>
            </w:tr>
            <w:tr w:rsidR="00924986" w14:paraId="71698BE6" w14:textId="77777777" w:rsidTr="00E47DB4">
              <w:trPr>
                <w:jc w:val="center"/>
              </w:trPr>
              <w:tc>
                <w:tcPr>
                  <w:tcW w:w="1169" w:type="dxa"/>
                </w:tcPr>
                <w:p w14:paraId="2BC44612" w14:textId="77777777" w:rsidR="00924986" w:rsidRDefault="00924986" w:rsidP="00E47DB4"/>
              </w:tc>
              <w:tc>
                <w:tcPr>
                  <w:tcW w:w="1357" w:type="dxa"/>
                </w:tcPr>
                <w:p w14:paraId="23C0EA45" w14:textId="77777777" w:rsidR="00924986" w:rsidRDefault="00924986" w:rsidP="00E47DB4"/>
              </w:tc>
              <w:tc>
                <w:tcPr>
                  <w:tcW w:w="1315" w:type="dxa"/>
                </w:tcPr>
                <w:p w14:paraId="3AE828B7" w14:textId="77777777" w:rsidR="00924986" w:rsidRDefault="00924986" w:rsidP="00E47DB4"/>
              </w:tc>
              <w:tc>
                <w:tcPr>
                  <w:tcW w:w="3924" w:type="dxa"/>
                </w:tcPr>
                <w:p w14:paraId="776ED18A" w14:textId="77777777" w:rsidR="00924986" w:rsidRDefault="00924986" w:rsidP="00E47DB4"/>
              </w:tc>
            </w:tr>
            <w:tr w:rsidR="00924986" w14:paraId="0A91A65C" w14:textId="77777777" w:rsidTr="00E47DB4">
              <w:trPr>
                <w:jc w:val="center"/>
              </w:trPr>
              <w:tc>
                <w:tcPr>
                  <w:tcW w:w="1169" w:type="dxa"/>
                </w:tcPr>
                <w:p w14:paraId="7928DEA0" w14:textId="77777777" w:rsidR="00924986" w:rsidRDefault="00924986" w:rsidP="00E47DB4"/>
              </w:tc>
              <w:tc>
                <w:tcPr>
                  <w:tcW w:w="1357" w:type="dxa"/>
                </w:tcPr>
                <w:p w14:paraId="2FF1ABDE" w14:textId="77777777" w:rsidR="00924986" w:rsidRDefault="00924986" w:rsidP="00E47DB4"/>
              </w:tc>
              <w:tc>
                <w:tcPr>
                  <w:tcW w:w="1315" w:type="dxa"/>
                </w:tcPr>
                <w:p w14:paraId="655B3458" w14:textId="77777777" w:rsidR="00924986" w:rsidRDefault="00924986" w:rsidP="00E47DB4"/>
              </w:tc>
              <w:tc>
                <w:tcPr>
                  <w:tcW w:w="3924" w:type="dxa"/>
                </w:tcPr>
                <w:p w14:paraId="76F405DB" w14:textId="77777777" w:rsidR="00924986" w:rsidRDefault="00924986" w:rsidP="00E47DB4"/>
              </w:tc>
            </w:tr>
            <w:tr w:rsidR="00924986" w14:paraId="570E3A69" w14:textId="77777777" w:rsidTr="00E47DB4">
              <w:trPr>
                <w:jc w:val="center"/>
              </w:trPr>
              <w:tc>
                <w:tcPr>
                  <w:tcW w:w="1169" w:type="dxa"/>
                </w:tcPr>
                <w:p w14:paraId="10A7DE62" w14:textId="77777777" w:rsidR="00924986" w:rsidRDefault="00924986" w:rsidP="00E47DB4"/>
              </w:tc>
              <w:tc>
                <w:tcPr>
                  <w:tcW w:w="1357" w:type="dxa"/>
                </w:tcPr>
                <w:p w14:paraId="130B099B" w14:textId="77777777" w:rsidR="00924986" w:rsidRDefault="00924986" w:rsidP="00E47DB4"/>
              </w:tc>
              <w:tc>
                <w:tcPr>
                  <w:tcW w:w="1315" w:type="dxa"/>
                </w:tcPr>
                <w:p w14:paraId="297C3509" w14:textId="77777777" w:rsidR="00924986" w:rsidRDefault="00924986" w:rsidP="00E47DB4"/>
              </w:tc>
              <w:tc>
                <w:tcPr>
                  <w:tcW w:w="3924" w:type="dxa"/>
                </w:tcPr>
                <w:p w14:paraId="1D0B56D0" w14:textId="77777777" w:rsidR="00924986" w:rsidRPr="00B66734" w:rsidRDefault="00924986" w:rsidP="00E47DB4"/>
              </w:tc>
            </w:tr>
            <w:tr w:rsidR="00924986" w14:paraId="7622A296" w14:textId="77777777" w:rsidTr="00E47DB4">
              <w:trPr>
                <w:jc w:val="center"/>
              </w:trPr>
              <w:tc>
                <w:tcPr>
                  <w:tcW w:w="1169" w:type="dxa"/>
                </w:tcPr>
                <w:p w14:paraId="57E3A79C" w14:textId="77777777" w:rsidR="00924986" w:rsidRDefault="00924986" w:rsidP="00E47DB4"/>
              </w:tc>
              <w:tc>
                <w:tcPr>
                  <w:tcW w:w="1357" w:type="dxa"/>
                </w:tcPr>
                <w:p w14:paraId="53A1E0DD" w14:textId="77777777" w:rsidR="00924986" w:rsidRDefault="00924986" w:rsidP="00E47DB4"/>
              </w:tc>
              <w:tc>
                <w:tcPr>
                  <w:tcW w:w="1315" w:type="dxa"/>
                </w:tcPr>
                <w:p w14:paraId="043C6C49" w14:textId="77777777" w:rsidR="00924986" w:rsidRDefault="00924986" w:rsidP="00E47DB4"/>
              </w:tc>
              <w:tc>
                <w:tcPr>
                  <w:tcW w:w="3924" w:type="dxa"/>
                </w:tcPr>
                <w:p w14:paraId="1D12D283" w14:textId="77777777" w:rsidR="00924986" w:rsidRDefault="00924986" w:rsidP="00E47DB4"/>
              </w:tc>
            </w:tr>
            <w:tr w:rsidR="00924986" w14:paraId="64DA4C8C" w14:textId="77777777" w:rsidTr="00E47DB4">
              <w:trPr>
                <w:jc w:val="center"/>
              </w:trPr>
              <w:tc>
                <w:tcPr>
                  <w:tcW w:w="1169" w:type="dxa"/>
                </w:tcPr>
                <w:p w14:paraId="29C43AC5" w14:textId="77777777" w:rsidR="00924986" w:rsidRDefault="00924986" w:rsidP="00E47DB4"/>
              </w:tc>
              <w:tc>
                <w:tcPr>
                  <w:tcW w:w="1357" w:type="dxa"/>
                </w:tcPr>
                <w:p w14:paraId="680F6F28" w14:textId="77777777" w:rsidR="00924986" w:rsidRDefault="00924986" w:rsidP="00E47DB4"/>
              </w:tc>
              <w:tc>
                <w:tcPr>
                  <w:tcW w:w="1315" w:type="dxa"/>
                </w:tcPr>
                <w:p w14:paraId="33283855" w14:textId="77777777" w:rsidR="00924986" w:rsidRDefault="00924986" w:rsidP="00E47DB4"/>
              </w:tc>
              <w:tc>
                <w:tcPr>
                  <w:tcW w:w="3924" w:type="dxa"/>
                </w:tcPr>
                <w:p w14:paraId="2905F6D0" w14:textId="77777777" w:rsidR="00924986" w:rsidRPr="005C49CE" w:rsidRDefault="00924986" w:rsidP="00E47DB4"/>
              </w:tc>
            </w:tr>
          </w:tbl>
          <w:p w14:paraId="25B77F89" w14:textId="77777777" w:rsidR="00924986" w:rsidRDefault="00924986" w:rsidP="00E47DB4"/>
        </w:tc>
      </w:tr>
      <w:tr w:rsidR="007415D8" w:rsidRPr="00452515" w14:paraId="375D4F3F" w14:textId="77777777" w:rsidTr="00C4652E">
        <w:tc>
          <w:tcPr>
            <w:tcW w:w="8008" w:type="dxa"/>
          </w:tcPr>
          <w:p w14:paraId="401316C5" w14:textId="77777777" w:rsidR="00924986" w:rsidRPr="00452515" w:rsidRDefault="00924986" w:rsidP="00E47DB4">
            <w:r w:rsidRPr="00E97505">
              <w:rPr>
                <w:rStyle w:val="Strong"/>
              </w:rPr>
              <w:lastRenderedPageBreak/>
              <w:t>Stakeholder:</w:t>
            </w:r>
            <w:r w:rsidRPr="00452515">
              <w:t xml:space="preserve"> </w:t>
            </w:r>
            <w:r>
              <w:t>User with privilege</w:t>
            </w:r>
          </w:p>
        </w:tc>
      </w:tr>
      <w:tr w:rsidR="007415D8" w:rsidRPr="009A0B08" w14:paraId="1B249B1E" w14:textId="77777777" w:rsidTr="00C4652E">
        <w:tc>
          <w:tcPr>
            <w:tcW w:w="8008" w:type="dxa"/>
          </w:tcPr>
          <w:p w14:paraId="11B5E8E6" w14:textId="77777777" w:rsidR="00924986" w:rsidRDefault="00924986" w:rsidP="00E47DB4">
            <w:pPr>
              <w:rPr>
                <w:rStyle w:val="Strong"/>
                <w:lang w:val="fr-FR"/>
              </w:rPr>
            </w:pPr>
            <w:proofErr w:type="spellStart"/>
            <w:r w:rsidRPr="009A0B08">
              <w:rPr>
                <w:rStyle w:val="Strong"/>
                <w:lang w:val="fr-FR"/>
              </w:rPr>
              <w:t>Pre-Condition</w:t>
            </w:r>
            <w:proofErr w:type="spellEnd"/>
            <w:r w:rsidRPr="009A0B08">
              <w:rPr>
                <w:rStyle w:val="Strong"/>
                <w:lang w:val="fr-FR"/>
              </w:rPr>
              <w:t xml:space="preserve"> : </w:t>
            </w:r>
          </w:p>
          <w:p w14:paraId="0AB47E33" w14:textId="77777777" w:rsidR="00924986" w:rsidRPr="009A0B08" w:rsidRDefault="00924986" w:rsidP="00E47DB4">
            <w:pPr>
              <w:rPr>
                <w:rStyle w:val="Strong"/>
                <w:lang w:val="fr-FR"/>
              </w:rPr>
            </w:pPr>
          </w:p>
          <w:p w14:paraId="495A184F" w14:textId="77777777" w:rsidR="00924986" w:rsidRDefault="00924986" w:rsidP="00E47DB4">
            <w:pPr>
              <w:rPr>
                <w:rStyle w:val="Strong"/>
                <w:lang w:val="fr-FR"/>
              </w:rPr>
            </w:pPr>
            <w:proofErr w:type="gramStart"/>
            <w:r w:rsidRPr="009A0B08">
              <w:rPr>
                <w:rStyle w:val="Strong"/>
                <w:lang w:val="fr-FR"/>
              </w:rPr>
              <w:t>PRD:</w:t>
            </w:r>
            <w:proofErr w:type="gramEnd"/>
            <w:r w:rsidRPr="009A0B08">
              <w:rPr>
                <w:rStyle w:val="Strong"/>
                <w:lang w:val="fr-FR"/>
              </w:rPr>
              <w:t xml:space="preserve"> </w:t>
            </w:r>
          </w:p>
          <w:p w14:paraId="206367DE" w14:textId="77777777" w:rsidR="00924986" w:rsidRPr="009A0B08" w:rsidRDefault="00924986" w:rsidP="00E47DB4">
            <w:pPr>
              <w:rPr>
                <w:rStyle w:val="Strong"/>
                <w:lang w:val="fr-FR"/>
              </w:rPr>
            </w:pPr>
          </w:p>
          <w:p w14:paraId="209468F9" w14:textId="77777777" w:rsidR="00924986" w:rsidRDefault="00924986" w:rsidP="00E47DB4">
            <w:pPr>
              <w:rPr>
                <w:rFonts w:ascii="Arial" w:hAnsi="Arial" w:cs="Arial"/>
                <w:sz w:val="20"/>
                <w:szCs w:val="20"/>
                <w:lang w:val="pt-BR"/>
              </w:rPr>
            </w:pPr>
            <w:r w:rsidRPr="00D329EE">
              <w:rPr>
                <w:rFonts w:ascii="Arial" w:hAnsi="Arial" w:cs="Arial" w:hint="eastAsia"/>
                <w:sz w:val="20"/>
                <w:szCs w:val="20"/>
                <w:lang w:val="pt-BR"/>
              </w:rPr>
              <w:t>F</w:t>
            </w:r>
            <w:r w:rsidRPr="00D329EE">
              <w:rPr>
                <w:rFonts w:ascii="Arial" w:hAnsi="Arial" w:cs="Arial"/>
                <w:sz w:val="20"/>
                <w:szCs w:val="20"/>
                <w:lang w:val="pt-BR"/>
              </w:rPr>
              <w:t xml:space="preserve">igma: </w:t>
            </w:r>
          </w:p>
          <w:p w14:paraId="788BCA35" w14:textId="77777777" w:rsidR="00924986" w:rsidRDefault="00924986" w:rsidP="00E47DB4">
            <w:pPr>
              <w:rPr>
                <w:rFonts w:ascii="Arial" w:hAnsi="Arial" w:cs="Arial"/>
                <w:sz w:val="20"/>
                <w:szCs w:val="20"/>
                <w:lang w:val="pt-BR"/>
              </w:rPr>
            </w:pPr>
          </w:p>
          <w:p w14:paraId="25D94479" w14:textId="77777777" w:rsidR="00924986" w:rsidRPr="00D329EE" w:rsidRDefault="00924986" w:rsidP="00E47DB4">
            <w:pPr>
              <w:rPr>
                <w:rFonts w:ascii="Arial" w:hAnsi="Arial" w:cs="Arial"/>
                <w:sz w:val="20"/>
                <w:szCs w:val="20"/>
                <w:lang w:val="pt-BR"/>
              </w:rPr>
            </w:pPr>
          </w:p>
        </w:tc>
      </w:tr>
      <w:tr w:rsidR="007415D8" w:rsidRPr="00452515" w14:paraId="0BB856B9" w14:textId="77777777" w:rsidTr="00C4652E">
        <w:tc>
          <w:tcPr>
            <w:tcW w:w="8008" w:type="dxa"/>
          </w:tcPr>
          <w:p w14:paraId="665F9A79" w14:textId="77777777" w:rsidR="00924986" w:rsidRPr="00D97083" w:rsidRDefault="00924986" w:rsidP="00E47DB4">
            <w:pPr>
              <w:rPr>
                <w:b/>
                <w:bCs/>
              </w:rPr>
            </w:pPr>
            <w:r w:rsidRPr="00D97083">
              <w:rPr>
                <w:rFonts w:hint="eastAsia"/>
                <w:b/>
                <w:bCs/>
              </w:rPr>
              <w:t>Main Scenario:</w:t>
            </w:r>
          </w:p>
          <w:p w14:paraId="7A8587F3" w14:textId="545F91DF" w:rsidR="00BB7CEC" w:rsidRDefault="00C4652E" w:rsidP="007D661E">
            <w:pPr>
              <w:tabs>
                <w:tab w:val="left" w:pos="307"/>
              </w:tabs>
            </w:pPr>
            <w:r>
              <w:rPr>
                <w:rFonts w:hint="eastAsia"/>
              </w:rPr>
              <w:t xml:space="preserve">Refer to confluence page: </w:t>
            </w:r>
          </w:p>
          <w:p w14:paraId="5418F627" w14:textId="379A6177" w:rsidR="00C4652E" w:rsidRDefault="00C4652E" w:rsidP="007D661E">
            <w:pPr>
              <w:tabs>
                <w:tab w:val="left" w:pos="307"/>
              </w:tabs>
            </w:pPr>
            <w:r w:rsidRPr="00C4652E">
              <w:t>https://wonder.atlassian.net/wiki/x/-YAb7</w:t>
            </w:r>
          </w:p>
          <w:p w14:paraId="5F1EF66B" w14:textId="77777777" w:rsidR="008237DD" w:rsidRPr="00A10A6E" w:rsidRDefault="008237DD" w:rsidP="008237DD">
            <w:pPr>
              <w:pStyle w:val="ListParagraph"/>
              <w:numPr>
                <w:ilvl w:val="0"/>
                <w:numId w:val="1420"/>
              </w:numPr>
              <w:tabs>
                <w:tab w:val="left" w:pos="308"/>
              </w:tabs>
            </w:pPr>
          </w:p>
          <w:p w14:paraId="6E19929E" w14:textId="50E57072" w:rsidR="00924986" w:rsidRPr="00E76B61" w:rsidRDefault="00924986" w:rsidP="00E00C51">
            <w:pPr>
              <w:pStyle w:val="ListParagraph"/>
              <w:numPr>
                <w:ilvl w:val="1"/>
                <w:numId w:val="0"/>
              </w:numPr>
              <w:tabs>
                <w:tab w:val="left" w:pos="307"/>
              </w:tabs>
              <w:ind w:left="1440" w:hanging="360"/>
            </w:pPr>
          </w:p>
          <w:p w14:paraId="661AB666" w14:textId="77777777" w:rsidR="00924986" w:rsidRPr="00D97083" w:rsidRDefault="00924986" w:rsidP="00E47DB4">
            <w:pPr>
              <w:rPr>
                <w:b/>
                <w:bCs/>
              </w:rPr>
            </w:pPr>
          </w:p>
          <w:p w14:paraId="29D462C3" w14:textId="77777777" w:rsidR="00924986" w:rsidRDefault="00924986" w:rsidP="00E47DB4">
            <w:pPr>
              <w:pStyle w:val="ListParagraph"/>
              <w:numPr>
                <w:ilvl w:val="2"/>
                <w:numId w:val="0"/>
              </w:numPr>
              <w:tabs>
                <w:tab w:val="left" w:pos="307"/>
              </w:tabs>
              <w:ind w:left="165" w:hanging="138"/>
            </w:pPr>
          </w:p>
          <w:p w14:paraId="53DDA868" w14:textId="77777777" w:rsidR="00924986" w:rsidRDefault="00924986" w:rsidP="00E47DB4">
            <w:pPr>
              <w:pStyle w:val="ListParagraph"/>
              <w:numPr>
                <w:ilvl w:val="2"/>
                <w:numId w:val="0"/>
              </w:numPr>
              <w:tabs>
                <w:tab w:val="left" w:pos="307"/>
              </w:tabs>
              <w:ind w:left="165" w:hanging="138"/>
            </w:pPr>
          </w:p>
          <w:p w14:paraId="79928840" w14:textId="77777777" w:rsidR="00924986" w:rsidRDefault="00924986" w:rsidP="00E47DB4">
            <w:pPr>
              <w:pStyle w:val="ListParagraph"/>
              <w:numPr>
                <w:ilvl w:val="2"/>
                <w:numId w:val="0"/>
              </w:numPr>
              <w:tabs>
                <w:tab w:val="left" w:pos="307"/>
              </w:tabs>
              <w:ind w:left="165" w:hanging="138"/>
            </w:pPr>
          </w:p>
          <w:p w14:paraId="058203BA" w14:textId="77777777" w:rsidR="00924986" w:rsidRDefault="00924986" w:rsidP="00E47DB4"/>
          <w:p w14:paraId="67D5AF70" w14:textId="77777777" w:rsidR="00924986" w:rsidRPr="00BD54DC" w:rsidRDefault="00924986" w:rsidP="00E47DB4"/>
        </w:tc>
      </w:tr>
      <w:tr w:rsidR="007415D8" w:rsidRPr="00452515" w14:paraId="21EB8911" w14:textId="77777777" w:rsidTr="00C4652E">
        <w:tc>
          <w:tcPr>
            <w:tcW w:w="8008" w:type="dxa"/>
          </w:tcPr>
          <w:p w14:paraId="39E3B46D" w14:textId="77777777" w:rsidR="00924986" w:rsidRDefault="00924986" w:rsidP="00E47DB4">
            <w:r w:rsidRPr="00452515">
              <w:t>Extend Scenario:</w:t>
            </w:r>
          </w:p>
          <w:p w14:paraId="6F8D7C6E" w14:textId="77777777" w:rsidR="00924986" w:rsidRPr="00452515" w:rsidRDefault="00924986" w:rsidP="00E47DB4"/>
        </w:tc>
      </w:tr>
      <w:tr w:rsidR="007415D8" w:rsidRPr="00452515" w14:paraId="4A9FE0BE" w14:textId="77777777" w:rsidTr="00C4652E">
        <w:tc>
          <w:tcPr>
            <w:tcW w:w="8008" w:type="dxa"/>
          </w:tcPr>
          <w:p w14:paraId="63F60373" w14:textId="77777777" w:rsidR="00924986" w:rsidRDefault="00924986" w:rsidP="00E47DB4">
            <w:r w:rsidRPr="00452515">
              <w:t>Exception Scenario:</w:t>
            </w:r>
          </w:p>
          <w:p w14:paraId="6FEF4E68" w14:textId="77777777" w:rsidR="00924986" w:rsidRPr="00452515" w:rsidRDefault="00924986" w:rsidP="00E47DB4"/>
        </w:tc>
      </w:tr>
      <w:tr w:rsidR="007415D8" w:rsidRPr="00452515" w14:paraId="5E62B601" w14:textId="77777777" w:rsidTr="00C4652E">
        <w:tc>
          <w:tcPr>
            <w:tcW w:w="8008" w:type="dxa"/>
          </w:tcPr>
          <w:p w14:paraId="727DC7B1" w14:textId="77777777" w:rsidR="00924986" w:rsidRPr="00452515" w:rsidRDefault="00924986" w:rsidP="00E47DB4">
            <w:r w:rsidRPr="00452515">
              <w:t>Notes:</w:t>
            </w:r>
          </w:p>
        </w:tc>
      </w:tr>
      <w:tr w:rsidR="007415D8" w:rsidRPr="00452515" w14:paraId="23647A4A" w14:textId="77777777" w:rsidTr="00C4652E">
        <w:tc>
          <w:tcPr>
            <w:tcW w:w="8008" w:type="dxa"/>
          </w:tcPr>
          <w:p w14:paraId="0BED2300" w14:textId="77777777" w:rsidR="00924986" w:rsidRPr="00452515" w:rsidRDefault="00924986" w:rsidP="00E47DB4">
            <w:r w:rsidRPr="00452515">
              <w:t>Q/A:</w:t>
            </w:r>
          </w:p>
        </w:tc>
      </w:tr>
    </w:tbl>
    <w:p w14:paraId="4FECDD09" w14:textId="77777777" w:rsidR="00924986" w:rsidRDefault="00924986" w:rsidP="00A36AFC"/>
    <w:p w14:paraId="37F4DD8E" w14:textId="78320477" w:rsidR="00924986" w:rsidRPr="00E67118" w:rsidRDefault="00E67118" w:rsidP="00E67118">
      <w:pPr>
        <w:pStyle w:val="Heading2"/>
        <w:rPr>
          <w:rFonts w:ascii="Arial" w:hAnsi="Arial" w:cs="Arial"/>
        </w:rPr>
      </w:pPr>
      <w:r w:rsidRPr="00E67118">
        <w:rPr>
          <w:rFonts w:ascii="Arial" w:hAnsi="Arial" w:cs="Arial"/>
        </w:rPr>
        <w:t>MS 16-06 Presets</w:t>
      </w:r>
    </w:p>
    <w:tbl>
      <w:tblPr>
        <w:tblStyle w:val="TableGrid"/>
        <w:tblW w:w="6374" w:type="dxa"/>
        <w:tblLook w:val="04A0" w:firstRow="1" w:lastRow="0" w:firstColumn="1" w:lastColumn="0" w:noHBand="0" w:noVBand="1"/>
      </w:tblPr>
      <w:tblGrid>
        <w:gridCol w:w="6374"/>
      </w:tblGrid>
      <w:tr w:rsidR="00E67118" w14:paraId="76A98949" w14:textId="77777777" w:rsidTr="008F40AC">
        <w:tc>
          <w:tcPr>
            <w:tcW w:w="6374" w:type="dxa"/>
          </w:tcPr>
          <w:p w14:paraId="3DAB7B64" w14:textId="1EB938B1" w:rsidR="00E67118" w:rsidRDefault="00E67118" w:rsidP="00A36AFC">
            <w:r w:rsidRPr="00B05CAC">
              <w:rPr>
                <w:rStyle w:val="Strong"/>
              </w:rPr>
              <w:t>MS1</w:t>
            </w:r>
            <w:r>
              <w:rPr>
                <w:rStyle w:val="Strong"/>
                <w:rFonts w:hint="eastAsia"/>
              </w:rPr>
              <w:t>6</w:t>
            </w:r>
            <w:r w:rsidRPr="00B05CAC">
              <w:rPr>
                <w:rStyle w:val="Strong"/>
              </w:rPr>
              <w:t>-0</w:t>
            </w:r>
            <w:r>
              <w:rPr>
                <w:rStyle w:val="Strong"/>
                <w:rFonts w:hint="eastAsia"/>
              </w:rPr>
              <w:t>6</w:t>
            </w:r>
            <w:r w:rsidRPr="00B05CAC">
              <w:rPr>
                <w:rStyle w:val="Strong"/>
              </w:rPr>
              <w:t xml:space="preserve"> </w:t>
            </w:r>
            <w:r>
              <w:rPr>
                <w:rStyle w:val="Strong"/>
                <w:rFonts w:hint="eastAsia"/>
              </w:rPr>
              <w:t>Presets</w:t>
            </w:r>
          </w:p>
        </w:tc>
      </w:tr>
      <w:tr w:rsidR="00E67118" w14:paraId="0B749AB3" w14:textId="77777777" w:rsidTr="008F40AC">
        <w:tc>
          <w:tcPr>
            <w:tcW w:w="6374" w:type="dxa"/>
          </w:tcPr>
          <w:p w14:paraId="666033E2" w14:textId="77777777" w:rsidR="00E67118" w:rsidRPr="00E97505" w:rsidRDefault="00E67118" w:rsidP="00E67118">
            <w:pPr>
              <w:rPr>
                <w:rStyle w:val="Strong"/>
              </w:rPr>
            </w:pPr>
            <w:r w:rsidRPr="00E97505">
              <w:rPr>
                <w:rStyle w:val="Strong"/>
              </w:rPr>
              <w:t>Version history</w:t>
            </w:r>
          </w:p>
          <w:tbl>
            <w:tblPr>
              <w:tblStyle w:val="TableGrid"/>
              <w:tblW w:w="0" w:type="auto"/>
              <w:tblLook w:val="04A0" w:firstRow="1" w:lastRow="0" w:firstColumn="1" w:lastColumn="0" w:noHBand="0" w:noVBand="1"/>
            </w:tblPr>
            <w:tblGrid>
              <w:gridCol w:w="1418"/>
              <w:gridCol w:w="1624"/>
              <w:gridCol w:w="1475"/>
              <w:gridCol w:w="1631"/>
            </w:tblGrid>
            <w:tr w:rsidR="00E67118" w14:paraId="42A585C5" w14:textId="77777777" w:rsidTr="00E67118">
              <w:tc>
                <w:tcPr>
                  <w:tcW w:w="2197" w:type="dxa"/>
                </w:tcPr>
                <w:p w14:paraId="12D23235" w14:textId="6D122C9B" w:rsidR="00E67118" w:rsidRDefault="00E67118" w:rsidP="00E67118">
                  <w:r w:rsidRPr="007A35F7">
                    <w:rPr>
                      <w:rFonts w:ascii="Arial" w:hAnsi="Arial" w:cs="Arial"/>
                    </w:rPr>
                    <w:t>Version</w:t>
                  </w:r>
                </w:p>
              </w:tc>
              <w:tc>
                <w:tcPr>
                  <w:tcW w:w="2197" w:type="dxa"/>
                </w:tcPr>
                <w:p w14:paraId="24DCD1E1" w14:textId="6D46299F" w:rsidR="00E67118" w:rsidRDefault="00E67118" w:rsidP="00E67118">
                  <w:r w:rsidRPr="007A35F7">
                    <w:rPr>
                      <w:rFonts w:ascii="Arial" w:hAnsi="Arial" w:cs="Arial"/>
                    </w:rPr>
                    <w:t>Date</w:t>
                  </w:r>
                </w:p>
              </w:tc>
              <w:tc>
                <w:tcPr>
                  <w:tcW w:w="2198" w:type="dxa"/>
                </w:tcPr>
                <w:p w14:paraId="466C682C" w14:textId="37B7A795" w:rsidR="00E67118" w:rsidRDefault="00E67118" w:rsidP="00E67118">
                  <w:r w:rsidRPr="007A35F7">
                    <w:rPr>
                      <w:rFonts w:ascii="Arial" w:hAnsi="Arial" w:cs="Arial"/>
                    </w:rPr>
                    <w:t>Updated By</w:t>
                  </w:r>
                </w:p>
              </w:tc>
              <w:tc>
                <w:tcPr>
                  <w:tcW w:w="2198" w:type="dxa"/>
                </w:tcPr>
                <w:p w14:paraId="47E54C1B" w14:textId="1BA4CB7C" w:rsidR="00E67118" w:rsidRDefault="00E67118" w:rsidP="00E67118">
                  <w:r w:rsidRPr="007A35F7">
                    <w:rPr>
                      <w:rFonts w:ascii="Arial" w:hAnsi="Arial" w:cs="Arial"/>
                    </w:rPr>
                    <w:t>Description</w:t>
                  </w:r>
                </w:p>
              </w:tc>
            </w:tr>
            <w:tr w:rsidR="00E67118" w14:paraId="6E974389" w14:textId="77777777" w:rsidTr="00E67118">
              <w:tc>
                <w:tcPr>
                  <w:tcW w:w="2197" w:type="dxa"/>
                </w:tcPr>
                <w:p w14:paraId="6309A7DD" w14:textId="1C1F0B0C" w:rsidR="00E67118" w:rsidRDefault="00E67118" w:rsidP="00E67118">
                  <w:r w:rsidRPr="007A35F7">
                    <w:rPr>
                      <w:rFonts w:ascii="Arial" w:hAnsi="Arial" w:cs="Arial"/>
                    </w:rPr>
                    <w:t>1.0</w:t>
                  </w:r>
                </w:p>
              </w:tc>
              <w:tc>
                <w:tcPr>
                  <w:tcW w:w="2197" w:type="dxa"/>
                </w:tcPr>
                <w:p w14:paraId="0479A633" w14:textId="78108E26" w:rsidR="00E67118" w:rsidRDefault="00E67118" w:rsidP="00E67118">
                  <w:r w:rsidRPr="007A35F7">
                    <w:rPr>
                      <w:rFonts w:ascii="Arial" w:hAnsi="Arial" w:cs="Arial"/>
                    </w:rPr>
                    <w:t>202</w:t>
                  </w:r>
                  <w:r>
                    <w:rPr>
                      <w:rFonts w:ascii="Arial" w:hAnsi="Arial" w:cs="Arial" w:hint="eastAsia"/>
                    </w:rPr>
                    <w:t>4</w:t>
                  </w:r>
                  <w:r w:rsidRPr="007A35F7">
                    <w:rPr>
                      <w:rFonts w:ascii="Arial" w:hAnsi="Arial" w:cs="Arial"/>
                    </w:rPr>
                    <w:t>.</w:t>
                  </w:r>
                  <w:r>
                    <w:rPr>
                      <w:rFonts w:ascii="Arial" w:hAnsi="Arial" w:cs="Arial" w:hint="eastAsia"/>
                    </w:rPr>
                    <w:t>1</w:t>
                  </w:r>
                  <w:r>
                    <w:rPr>
                      <w:rFonts w:hint="eastAsia"/>
                    </w:rPr>
                    <w:t>1</w:t>
                  </w:r>
                  <w:r w:rsidRPr="007A35F7">
                    <w:rPr>
                      <w:rFonts w:ascii="Arial" w:hAnsi="Arial" w:cs="Arial"/>
                    </w:rPr>
                    <w:t>.</w:t>
                  </w:r>
                  <w:r>
                    <w:rPr>
                      <w:rFonts w:ascii="Arial" w:hAnsi="Arial" w:cs="Arial" w:hint="eastAsia"/>
                    </w:rPr>
                    <w:t>2</w:t>
                  </w:r>
                  <w:r>
                    <w:rPr>
                      <w:rFonts w:hint="eastAsia"/>
                    </w:rPr>
                    <w:t>0</w:t>
                  </w:r>
                </w:p>
              </w:tc>
              <w:tc>
                <w:tcPr>
                  <w:tcW w:w="2198" w:type="dxa"/>
                </w:tcPr>
                <w:p w14:paraId="49E9AEFF" w14:textId="4CA6D3F2" w:rsidR="00E67118" w:rsidRDefault="00E67118" w:rsidP="00E67118">
                  <w:r w:rsidRPr="007A35F7">
                    <w:rPr>
                      <w:rFonts w:ascii="Arial" w:hAnsi="Arial" w:cs="Arial"/>
                    </w:rPr>
                    <w:t>Bonnie</w:t>
                  </w:r>
                </w:p>
              </w:tc>
              <w:tc>
                <w:tcPr>
                  <w:tcW w:w="2198" w:type="dxa"/>
                </w:tcPr>
                <w:p w14:paraId="24EB3685" w14:textId="371DCAC0" w:rsidR="00E67118" w:rsidRDefault="00E67118" w:rsidP="00E67118">
                  <w:r w:rsidRPr="007A35F7">
                    <w:rPr>
                      <w:rFonts w:ascii="Arial" w:hAnsi="Arial" w:cs="Arial"/>
                    </w:rPr>
                    <w:t>First version</w:t>
                  </w:r>
                </w:p>
              </w:tc>
            </w:tr>
            <w:tr w:rsidR="00E67118" w14:paraId="5D33E900" w14:textId="77777777" w:rsidTr="00E67118">
              <w:tc>
                <w:tcPr>
                  <w:tcW w:w="2197" w:type="dxa"/>
                </w:tcPr>
                <w:p w14:paraId="3C06D9F4" w14:textId="77777777" w:rsidR="00E67118" w:rsidRDefault="00E67118" w:rsidP="00A36AFC"/>
              </w:tc>
              <w:tc>
                <w:tcPr>
                  <w:tcW w:w="2197" w:type="dxa"/>
                </w:tcPr>
                <w:p w14:paraId="6DE430CB" w14:textId="77777777" w:rsidR="00E67118" w:rsidRDefault="00E67118" w:rsidP="00A36AFC"/>
              </w:tc>
              <w:tc>
                <w:tcPr>
                  <w:tcW w:w="2198" w:type="dxa"/>
                </w:tcPr>
                <w:p w14:paraId="6630BCB4" w14:textId="77777777" w:rsidR="00E67118" w:rsidRDefault="00E67118" w:rsidP="00A36AFC"/>
              </w:tc>
              <w:tc>
                <w:tcPr>
                  <w:tcW w:w="2198" w:type="dxa"/>
                </w:tcPr>
                <w:p w14:paraId="76C42106" w14:textId="77777777" w:rsidR="00E67118" w:rsidRDefault="00E67118" w:rsidP="00A36AFC"/>
              </w:tc>
            </w:tr>
            <w:tr w:rsidR="00E67118" w14:paraId="7334B773" w14:textId="77777777" w:rsidTr="00E67118">
              <w:tc>
                <w:tcPr>
                  <w:tcW w:w="2197" w:type="dxa"/>
                </w:tcPr>
                <w:p w14:paraId="2B7E8EBA" w14:textId="77777777" w:rsidR="00E67118" w:rsidRDefault="00E67118" w:rsidP="00A36AFC"/>
              </w:tc>
              <w:tc>
                <w:tcPr>
                  <w:tcW w:w="2197" w:type="dxa"/>
                </w:tcPr>
                <w:p w14:paraId="3136345D" w14:textId="77777777" w:rsidR="00E67118" w:rsidRDefault="00E67118" w:rsidP="00A36AFC"/>
              </w:tc>
              <w:tc>
                <w:tcPr>
                  <w:tcW w:w="2198" w:type="dxa"/>
                </w:tcPr>
                <w:p w14:paraId="07838F82" w14:textId="77777777" w:rsidR="00E67118" w:rsidRDefault="00E67118" w:rsidP="00A36AFC"/>
              </w:tc>
              <w:tc>
                <w:tcPr>
                  <w:tcW w:w="2198" w:type="dxa"/>
                </w:tcPr>
                <w:p w14:paraId="5D2518C9" w14:textId="77777777" w:rsidR="00E67118" w:rsidRDefault="00E67118" w:rsidP="00A36AFC"/>
              </w:tc>
            </w:tr>
          </w:tbl>
          <w:p w14:paraId="637EBBCD" w14:textId="77777777" w:rsidR="00E67118" w:rsidRDefault="00E67118" w:rsidP="00A36AFC"/>
          <w:p w14:paraId="26D7D856" w14:textId="77777777" w:rsidR="00E67118" w:rsidRDefault="00E67118" w:rsidP="00A36AFC"/>
          <w:p w14:paraId="6104AD2E" w14:textId="77777777" w:rsidR="00E67118" w:rsidRDefault="00E67118" w:rsidP="00A36AFC"/>
        </w:tc>
      </w:tr>
      <w:tr w:rsidR="00993B50" w14:paraId="530302FD" w14:textId="77777777" w:rsidTr="008F40AC">
        <w:tc>
          <w:tcPr>
            <w:tcW w:w="6374" w:type="dxa"/>
          </w:tcPr>
          <w:p w14:paraId="135F8877" w14:textId="42F38E2E" w:rsidR="00993B50" w:rsidRDefault="00993B50" w:rsidP="00993B50">
            <w:r w:rsidRPr="00E97505">
              <w:rPr>
                <w:rStyle w:val="Strong"/>
              </w:rPr>
              <w:lastRenderedPageBreak/>
              <w:t>Stakeholder:</w:t>
            </w:r>
            <w:r w:rsidRPr="00452515">
              <w:t xml:space="preserve"> </w:t>
            </w:r>
            <w:r>
              <w:t>User with privilege</w:t>
            </w:r>
          </w:p>
        </w:tc>
      </w:tr>
      <w:tr w:rsidR="00993B50" w14:paraId="6A01194F" w14:textId="77777777" w:rsidTr="008F40AC">
        <w:tc>
          <w:tcPr>
            <w:tcW w:w="6374" w:type="dxa"/>
          </w:tcPr>
          <w:p w14:paraId="14A2487D" w14:textId="77777777" w:rsidR="00993B50" w:rsidRPr="00E97505" w:rsidRDefault="00993B50" w:rsidP="00993B50">
            <w:pPr>
              <w:rPr>
                <w:rStyle w:val="Strong"/>
              </w:rPr>
            </w:pPr>
            <w:r w:rsidRPr="00E97505">
              <w:rPr>
                <w:rStyle w:val="Strong"/>
              </w:rPr>
              <w:t xml:space="preserve">Pre-Condition: </w:t>
            </w:r>
          </w:p>
          <w:p w14:paraId="30C3ABB8" w14:textId="77777777" w:rsidR="00993B50" w:rsidRDefault="00993B50" w:rsidP="00993B50">
            <w:pPr>
              <w:rPr>
                <w:rFonts w:ascii="Arial" w:hAnsi="Arial" w:cs="Arial"/>
                <w:sz w:val="20"/>
                <w:szCs w:val="20"/>
              </w:rPr>
            </w:pPr>
            <w:r>
              <w:t>The user goes to the page</w:t>
            </w:r>
            <w:r w:rsidRPr="00DD3CB0">
              <w:rPr>
                <w:rFonts w:ascii="Arial" w:hAnsi="Arial" w:cs="Arial"/>
                <w:sz w:val="20"/>
                <w:szCs w:val="20"/>
              </w:rPr>
              <w:t xml:space="preserve"> </w:t>
            </w:r>
          </w:p>
          <w:p w14:paraId="3C8BE8DA" w14:textId="2DCFDC7F" w:rsidR="00A33CF0" w:rsidRDefault="00A33CF0" w:rsidP="00993B50">
            <w:pPr>
              <w:rPr>
                <w:rFonts w:ascii="Arial" w:hAnsi="Arial" w:cs="Arial"/>
                <w:sz w:val="20"/>
                <w:szCs w:val="20"/>
              </w:rPr>
            </w:pPr>
            <w:r>
              <w:rPr>
                <w:rFonts w:ascii="Arial" w:hAnsi="Arial" w:cs="Arial" w:hint="eastAsia"/>
                <w:sz w:val="20"/>
                <w:szCs w:val="20"/>
              </w:rPr>
              <w:t xml:space="preserve">Ticket: </w:t>
            </w:r>
            <w:hyperlink r:id="rId226" w:history="1">
              <w:r w:rsidRPr="009B791C">
                <w:rPr>
                  <w:rStyle w:val="Hyperlink"/>
                  <w:rFonts w:ascii="Arial" w:hAnsi="Arial" w:cs="Arial"/>
                  <w:sz w:val="20"/>
                  <w:szCs w:val="20"/>
                </w:rPr>
                <w:t>MD-14159</w:t>
              </w:r>
            </w:hyperlink>
            <w:r>
              <w:rPr>
                <w:rFonts w:ascii="Arial" w:hAnsi="Arial" w:cs="Arial" w:hint="eastAsia"/>
                <w:sz w:val="20"/>
                <w:szCs w:val="20"/>
              </w:rPr>
              <w:t xml:space="preserve">, </w:t>
            </w:r>
            <w:hyperlink r:id="rId227" w:history="1">
              <w:r w:rsidRPr="009B791C">
                <w:rPr>
                  <w:rStyle w:val="Hyperlink"/>
                  <w:rFonts w:ascii="Arial" w:hAnsi="Arial" w:cs="Arial"/>
                  <w:sz w:val="20"/>
                  <w:szCs w:val="20"/>
                </w:rPr>
                <w:t>MD-14298</w:t>
              </w:r>
            </w:hyperlink>
          </w:p>
          <w:p w14:paraId="7C9FFE95" w14:textId="34F327C5" w:rsidR="00993B50" w:rsidRDefault="00993B50" w:rsidP="00993B50">
            <w:pPr>
              <w:rPr>
                <w:sz w:val="20"/>
                <w:szCs w:val="20"/>
              </w:rPr>
            </w:pPr>
            <w:r>
              <w:rPr>
                <w:rFonts w:hint="eastAsia"/>
                <w:sz w:val="20"/>
                <w:szCs w:val="20"/>
              </w:rPr>
              <w:t xml:space="preserve">PRD: </w:t>
            </w:r>
            <w:hyperlink r:id="rId228" w:history="1">
              <w:r w:rsidR="004E513E" w:rsidRPr="004E513E">
                <w:rPr>
                  <w:rStyle w:val="Hyperlink"/>
                  <w:sz w:val="20"/>
                  <w:szCs w:val="20"/>
                </w:rPr>
                <w:t>Preset BYO - Consumer Requirements</w:t>
              </w:r>
            </w:hyperlink>
            <w:r>
              <w:rPr>
                <w:rFonts w:hint="eastAsia"/>
                <w:sz w:val="20"/>
                <w:szCs w:val="20"/>
              </w:rPr>
              <w:t xml:space="preserve">, </w:t>
            </w:r>
          </w:p>
          <w:p w14:paraId="3EBE6EE0" w14:textId="77777777" w:rsidR="004E513E" w:rsidRDefault="004E513E" w:rsidP="00993B50">
            <w:pPr>
              <w:rPr>
                <w:rFonts w:ascii="Arial" w:hAnsi="Arial" w:cs="Arial"/>
                <w:sz w:val="20"/>
                <w:szCs w:val="20"/>
              </w:rPr>
            </w:pPr>
            <w:r>
              <w:rPr>
                <w:rFonts w:ascii="Arial" w:hAnsi="Arial" w:cs="Arial" w:hint="eastAsia"/>
                <w:sz w:val="20"/>
                <w:szCs w:val="20"/>
              </w:rPr>
              <w:t xml:space="preserve">Cookbook PRD: </w:t>
            </w:r>
            <w:hyperlink r:id="rId229" w:history="1">
              <w:r w:rsidRPr="00D56B28">
                <w:rPr>
                  <w:rStyle w:val="Hyperlink"/>
                  <w:rFonts w:ascii="Arial" w:hAnsi="Arial" w:cs="Arial"/>
                  <w:sz w:val="20"/>
                  <w:szCs w:val="20"/>
                </w:rPr>
                <w:t>https://wonder.atlassian.net/wiki/x/EIA53</w:t>
              </w:r>
            </w:hyperlink>
            <w:r>
              <w:rPr>
                <w:rFonts w:ascii="Arial" w:hAnsi="Arial" w:cs="Arial" w:hint="eastAsia"/>
                <w:sz w:val="20"/>
                <w:szCs w:val="20"/>
              </w:rPr>
              <w:t>,</w:t>
            </w:r>
          </w:p>
          <w:p w14:paraId="43630CFB" w14:textId="7D299177" w:rsidR="004E513E" w:rsidRDefault="004E513E" w:rsidP="00993B50">
            <w:pPr>
              <w:rPr>
                <w:rFonts w:ascii="Arial" w:hAnsi="Arial" w:cs="Arial"/>
                <w:sz w:val="20"/>
                <w:szCs w:val="20"/>
              </w:rPr>
            </w:pPr>
            <w:r>
              <w:rPr>
                <w:rFonts w:ascii="Arial" w:hAnsi="Arial" w:cs="Arial" w:hint="eastAsia"/>
                <w:sz w:val="20"/>
                <w:szCs w:val="20"/>
              </w:rPr>
              <w:t xml:space="preserve"> </w:t>
            </w:r>
            <w:r w:rsidRPr="004E513E">
              <w:rPr>
                <w:rFonts w:ascii="Arial" w:hAnsi="Arial" w:cs="Arial"/>
                <w:sz w:val="20"/>
                <w:szCs w:val="20"/>
              </w:rPr>
              <w:t>https://wonder.atlassian.net/wiki/x/JgCF0w</w:t>
            </w:r>
            <w:r>
              <w:rPr>
                <w:rFonts w:ascii="Arial" w:hAnsi="Arial" w:cs="Arial" w:hint="eastAsia"/>
                <w:sz w:val="20"/>
                <w:szCs w:val="20"/>
              </w:rPr>
              <w:t xml:space="preserve"> </w:t>
            </w:r>
          </w:p>
          <w:p w14:paraId="359681DF" w14:textId="16C9148D" w:rsidR="00993B50" w:rsidRDefault="00993B50" w:rsidP="00993B50">
            <w:r>
              <w:rPr>
                <w:rFonts w:ascii="Arial" w:hAnsi="Arial" w:cs="Arial" w:hint="eastAsia"/>
                <w:sz w:val="20"/>
                <w:szCs w:val="20"/>
              </w:rPr>
              <w:t>F</w:t>
            </w:r>
            <w:r>
              <w:rPr>
                <w:rFonts w:ascii="Arial" w:hAnsi="Arial" w:cs="Arial"/>
                <w:sz w:val="20"/>
                <w:szCs w:val="20"/>
              </w:rPr>
              <w:t xml:space="preserve">igma: </w:t>
            </w:r>
            <w:hyperlink r:id="rId230" w:history="1">
              <w:r w:rsidRPr="009C5487">
                <w:rPr>
                  <w:rStyle w:val="Hyperlink"/>
                  <w:rFonts w:ascii="Arial" w:hAnsi="Arial" w:cs="Arial"/>
                  <w:sz w:val="20"/>
                  <w:szCs w:val="20"/>
                </w:rPr>
                <w:t>https://www.figma.com/design/D9QUMUVZMB2Fm1hD5kbpy7/CBL-1%3A-Items?node-id=14227-311423&amp;node-type=canvas&amp;m=dev</w:t>
              </w:r>
            </w:hyperlink>
            <w:r>
              <w:rPr>
                <w:rFonts w:ascii="Arial" w:hAnsi="Arial" w:cs="Arial" w:hint="eastAsia"/>
                <w:sz w:val="20"/>
                <w:szCs w:val="20"/>
              </w:rPr>
              <w:t xml:space="preserve"> </w:t>
            </w:r>
          </w:p>
        </w:tc>
      </w:tr>
      <w:tr w:rsidR="00993B50" w14:paraId="4F00EB80" w14:textId="77777777" w:rsidTr="008F40AC">
        <w:tc>
          <w:tcPr>
            <w:tcW w:w="6374" w:type="dxa"/>
          </w:tcPr>
          <w:p w14:paraId="6DA7555C" w14:textId="77777777" w:rsidR="00993B50" w:rsidRPr="00E97505" w:rsidRDefault="00993B50" w:rsidP="00993B50">
            <w:pPr>
              <w:rPr>
                <w:rStyle w:val="Strong"/>
              </w:rPr>
            </w:pPr>
            <w:r w:rsidRPr="00E97505">
              <w:rPr>
                <w:rStyle w:val="Strong"/>
                <w:rFonts w:hint="eastAsia"/>
              </w:rPr>
              <w:t>Main Scenario:</w:t>
            </w:r>
          </w:p>
          <w:p w14:paraId="27E17570" w14:textId="6C26CBE0" w:rsidR="00993B50" w:rsidRPr="002A62CD" w:rsidRDefault="002A62CD" w:rsidP="002A62CD">
            <w:r>
              <w:rPr>
                <w:rFonts w:hint="eastAsia"/>
              </w:rPr>
              <w:t xml:space="preserve">Refer to </w:t>
            </w:r>
            <w:proofErr w:type="spellStart"/>
            <w:r>
              <w:rPr>
                <w:rFonts w:hint="eastAsia"/>
              </w:rPr>
              <w:t>confulence</w:t>
            </w:r>
            <w:proofErr w:type="spellEnd"/>
            <w:r>
              <w:rPr>
                <w:rFonts w:hint="eastAsia"/>
              </w:rPr>
              <w:t xml:space="preserve"> page:</w:t>
            </w:r>
          </w:p>
          <w:p w14:paraId="235E53CF" w14:textId="07BC79DD" w:rsidR="00453E1D" w:rsidRDefault="002A62CD" w:rsidP="002A62CD">
            <w:r w:rsidRPr="002A62CD">
              <w:t>https://wonder.atlassian.net/wiki/x/sgO16w</w:t>
            </w:r>
          </w:p>
          <w:p w14:paraId="4734C89C" w14:textId="4EA969B9" w:rsidR="001E0703" w:rsidRDefault="001E0703" w:rsidP="002A62CD">
            <w:pPr>
              <w:pStyle w:val="ListParagraph"/>
              <w:ind w:left="310"/>
            </w:pPr>
          </w:p>
        </w:tc>
      </w:tr>
      <w:tr w:rsidR="00993B50" w14:paraId="08C8DC99" w14:textId="77777777" w:rsidTr="008F40AC">
        <w:tc>
          <w:tcPr>
            <w:tcW w:w="6374" w:type="dxa"/>
          </w:tcPr>
          <w:p w14:paraId="6DC7104A" w14:textId="77777777" w:rsidR="00993B50" w:rsidRDefault="00993B50" w:rsidP="00993B50"/>
        </w:tc>
      </w:tr>
      <w:tr w:rsidR="00993B50" w14:paraId="20784A18" w14:textId="77777777" w:rsidTr="008F40AC">
        <w:tc>
          <w:tcPr>
            <w:tcW w:w="6374" w:type="dxa"/>
          </w:tcPr>
          <w:p w14:paraId="73B922C8" w14:textId="77777777" w:rsidR="00993B50" w:rsidRDefault="00993B50" w:rsidP="00993B50"/>
        </w:tc>
      </w:tr>
      <w:tr w:rsidR="00993B50" w14:paraId="6F42E5F4" w14:textId="77777777" w:rsidTr="008F40AC">
        <w:tc>
          <w:tcPr>
            <w:tcW w:w="6374" w:type="dxa"/>
          </w:tcPr>
          <w:p w14:paraId="61756224" w14:textId="77777777" w:rsidR="00993B50" w:rsidRDefault="00993B50" w:rsidP="00993B50"/>
        </w:tc>
      </w:tr>
      <w:tr w:rsidR="00993B50" w14:paraId="52AEA6AE" w14:textId="77777777" w:rsidTr="008F40AC">
        <w:tc>
          <w:tcPr>
            <w:tcW w:w="6374" w:type="dxa"/>
          </w:tcPr>
          <w:p w14:paraId="1EB64CD7" w14:textId="77777777" w:rsidR="00993B50" w:rsidRDefault="00993B50" w:rsidP="00993B50"/>
        </w:tc>
      </w:tr>
      <w:tr w:rsidR="00993B50" w14:paraId="164F7C89" w14:textId="77777777" w:rsidTr="008F40AC">
        <w:tc>
          <w:tcPr>
            <w:tcW w:w="6374" w:type="dxa"/>
          </w:tcPr>
          <w:p w14:paraId="17183254" w14:textId="77777777" w:rsidR="00993B50" w:rsidRDefault="00993B50" w:rsidP="00993B50"/>
        </w:tc>
      </w:tr>
    </w:tbl>
    <w:p w14:paraId="269957BD" w14:textId="77777777" w:rsidR="00E67118" w:rsidRDefault="00E67118" w:rsidP="00A36AFC"/>
    <w:p w14:paraId="01CD3038" w14:textId="77777777" w:rsidR="00E67118" w:rsidRPr="00A36AFC" w:rsidRDefault="00E67118" w:rsidP="00A36AFC"/>
    <w:p w14:paraId="020028BC" w14:textId="5721067E" w:rsidR="009347ED" w:rsidRDefault="00532353" w:rsidP="009347ED">
      <w:pPr>
        <w:pStyle w:val="Heading1"/>
      </w:pPr>
      <w:r>
        <w:t xml:space="preserve"> </w:t>
      </w:r>
      <w:r w:rsidR="00475018">
        <w:rPr>
          <w:rFonts w:hint="eastAsia"/>
        </w:rPr>
        <w:t>Tran-</w:t>
      </w:r>
      <w:r>
        <w:t>Ingredient Request</w:t>
      </w:r>
    </w:p>
    <w:p w14:paraId="70F53044" w14:textId="2F17D9E0" w:rsidR="00532353" w:rsidRPr="00532353" w:rsidRDefault="00475018" w:rsidP="00532353">
      <w:pPr>
        <w:pStyle w:val="Heading2"/>
        <w:numPr>
          <w:ilvl w:val="1"/>
          <w:numId w:val="6"/>
        </w:numPr>
        <w:rPr>
          <w:rFonts w:ascii="Arial" w:hAnsi="Arial" w:cs="Arial"/>
        </w:rPr>
      </w:pPr>
      <w:r>
        <w:rPr>
          <w:rFonts w:ascii="Arial" w:hAnsi="Arial" w:cs="Arial" w:hint="eastAsia"/>
        </w:rPr>
        <w:t>Tran-</w:t>
      </w:r>
      <w:r w:rsidR="00532353" w:rsidRPr="000A10A1">
        <w:rPr>
          <w:rFonts w:ascii="Arial" w:hAnsi="Arial" w:cs="Arial"/>
        </w:rPr>
        <w:t>MS</w:t>
      </w:r>
      <w:r w:rsidR="00532353">
        <w:rPr>
          <w:rFonts w:ascii="Arial" w:hAnsi="Arial" w:cs="Arial"/>
        </w:rPr>
        <w:t>17</w:t>
      </w:r>
      <w:r w:rsidR="00532353" w:rsidRPr="000A10A1">
        <w:rPr>
          <w:rFonts w:ascii="Arial" w:hAnsi="Arial" w:cs="Arial"/>
        </w:rPr>
        <w:t xml:space="preserve">-01 </w:t>
      </w:r>
      <w:r w:rsidR="00532353">
        <w:rPr>
          <w:rFonts w:ascii="Arial" w:hAnsi="Arial" w:cs="Arial"/>
        </w:rPr>
        <w:t>Ingredient Request</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EE3110" w:rsidRPr="00452515" w14:paraId="24880EE5" w14:textId="77777777" w:rsidTr="00475018">
        <w:tc>
          <w:tcPr>
            <w:tcW w:w="8008" w:type="dxa"/>
          </w:tcPr>
          <w:p w14:paraId="74F63625" w14:textId="54F49168" w:rsidR="00EE3110" w:rsidRPr="00E97505" w:rsidRDefault="00EE3110" w:rsidP="00D04113">
            <w:pPr>
              <w:rPr>
                <w:rStyle w:val="Strong"/>
              </w:rPr>
            </w:pPr>
            <w:r w:rsidRPr="00B05CAC">
              <w:rPr>
                <w:rStyle w:val="Strong"/>
              </w:rPr>
              <w:t>MS1</w:t>
            </w:r>
            <w:r w:rsidR="00AB7953">
              <w:rPr>
                <w:rStyle w:val="Strong"/>
              </w:rPr>
              <w:t>7</w:t>
            </w:r>
            <w:r w:rsidRPr="00B05CAC">
              <w:rPr>
                <w:rStyle w:val="Strong"/>
              </w:rPr>
              <w:t xml:space="preserve">-01 </w:t>
            </w:r>
            <w:r w:rsidR="00532353">
              <w:rPr>
                <w:rStyle w:val="Strong"/>
              </w:rPr>
              <w:t>Ingredient Request</w:t>
            </w:r>
          </w:p>
        </w:tc>
      </w:tr>
      <w:tr w:rsidR="00EE3110" w:rsidRPr="00452515" w14:paraId="22A2898C" w14:textId="77777777" w:rsidTr="00475018">
        <w:tc>
          <w:tcPr>
            <w:tcW w:w="8008" w:type="dxa"/>
          </w:tcPr>
          <w:p w14:paraId="12B03EEF" w14:textId="77777777" w:rsidR="00EE3110" w:rsidRPr="00E97505" w:rsidRDefault="00EE3110" w:rsidP="00D04113">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EE3110" w14:paraId="6A8AB807" w14:textId="77777777" w:rsidTr="00D04113">
              <w:trPr>
                <w:jc w:val="center"/>
              </w:trPr>
              <w:tc>
                <w:tcPr>
                  <w:tcW w:w="1169" w:type="dxa"/>
                </w:tcPr>
                <w:p w14:paraId="0E6B2534" w14:textId="77777777" w:rsidR="00EE3110" w:rsidRPr="007A35F7" w:rsidRDefault="00EE3110" w:rsidP="00D04113">
                  <w:pPr>
                    <w:rPr>
                      <w:rFonts w:ascii="Arial" w:hAnsi="Arial" w:cs="Arial"/>
                    </w:rPr>
                  </w:pPr>
                  <w:r w:rsidRPr="007A35F7">
                    <w:rPr>
                      <w:rFonts w:ascii="Arial" w:hAnsi="Arial" w:cs="Arial"/>
                    </w:rPr>
                    <w:t>Version</w:t>
                  </w:r>
                </w:p>
              </w:tc>
              <w:tc>
                <w:tcPr>
                  <w:tcW w:w="1357" w:type="dxa"/>
                </w:tcPr>
                <w:p w14:paraId="3F7EEF38" w14:textId="77777777" w:rsidR="00EE3110" w:rsidRPr="007A35F7" w:rsidRDefault="00EE3110" w:rsidP="00D04113">
                  <w:pPr>
                    <w:rPr>
                      <w:rFonts w:ascii="Arial" w:hAnsi="Arial" w:cs="Arial"/>
                    </w:rPr>
                  </w:pPr>
                  <w:r w:rsidRPr="007A35F7">
                    <w:rPr>
                      <w:rFonts w:ascii="Arial" w:hAnsi="Arial" w:cs="Arial"/>
                    </w:rPr>
                    <w:t>Date</w:t>
                  </w:r>
                </w:p>
              </w:tc>
              <w:tc>
                <w:tcPr>
                  <w:tcW w:w="1315" w:type="dxa"/>
                </w:tcPr>
                <w:p w14:paraId="03ABFB15" w14:textId="77777777" w:rsidR="00EE3110" w:rsidRPr="007A35F7" w:rsidRDefault="00EE3110" w:rsidP="00D04113">
                  <w:pPr>
                    <w:rPr>
                      <w:rFonts w:ascii="Arial" w:hAnsi="Arial" w:cs="Arial"/>
                    </w:rPr>
                  </w:pPr>
                  <w:r w:rsidRPr="007A35F7">
                    <w:rPr>
                      <w:rFonts w:ascii="Arial" w:hAnsi="Arial" w:cs="Arial"/>
                    </w:rPr>
                    <w:t>Updated By</w:t>
                  </w:r>
                </w:p>
              </w:tc>
              <w:tc>
                <w:tcPr>
                  <w:tcW w:w="3924" w:type="dxa"/>
                </w:tcPr>
                <w:p w14:paraId="77CC0FE5" w14:textId="77777777" w:rsidR="00EE3110" w:rsidRPr="007A35F7" w:rsidRDefault="00EE3110" w:rsidP="00D04113">
                  <w:pPr>
                    <w:rPr>
                      <w:rFonts w:ascii="Arial" w:hAnsi="Arial" w:cs="Arial"/>
                    </w:rPr>
                  </w:pPr>
                  <w:r w:rsidRPr="007A35F7">
                    <w:rPr>
                      <w:rFonts w:ascii="Arial" w:hAnsi="Arial" w:cs="Arial"/>
                    </w:rPr>
                    <w:t>Description</w:t>
                  </w:r>
                </w:p>
              </w:tc>
            </w:tr>
            <w:tr w:rsidR="00EE3110" w14:paraId="6D0C81AE" w14:textId="77777777" w:rsidTr="00D04113">
              <w:trPr>
                <w:jc w:val="center"/>
              </w:trPr>
              <w:tc>
                <w:tcPr>
                  <w:tcW w:w="1169" w:type="dxa"/>
                </w:tcPr>
                <w:p w14:paraId="66C2DDDA" w14:textId="77777777" w:rsidR="00EE3110" w:rsidRPr="007A35F7" w:rsidRDefault="00EE3110" w:rsidP="00D04113">
                  <w:pPr>
                    <w:rPr>
                      <w:rFonts w:ascii="Arial" w:hAnsi="Arial" w:cs="Arial"/>
                    </w:rPr>
                  </w:pPr>
                  <w:r w:rsidRPr="007A35F7">
                    <w:rPr>
                      <w:rFonts w:ascii="Arial" w:hAnsi="Arial" w:cs="Arial"/>
                    </w:rPr>
                    <w:t>1.0</w:t>
                  </w:r>
                </w:p>
              </w:tc>
              <w:tc>
                <w:tcPr>
                  <w:tcW w:w="1357" w:type="dxa"/>
                </w:tcPr>
                <w:p w14:paraId="5CC5D0F5" w14:textId="55D63913" w:rsidR="00EE3110" w:rsidRPr="007A35F7" w:rsidRDefault="00EE3110" w:rsidP="00D04113">
                  <w:pPr>
                    <w:rPr>
                      <w:rFonts w:ascii="Arial" w:hAnsi="Arial" w:cs="Arial"/>
                    </w:rPr>
                  </w:pPr>
                  <w:r w:rsidRPr="007A35F7">
                    <w:rPr>
                      <w:rFonts w:ascii="Arial" w:hAnsi="Arial" w:cs="Arial"/>
                    </w:rPr>
                    <w:t>202</w:t>
                  </w:r>
                  <w:r>
                    <w:rPr>
                      <w:rFonts w:ascii="Arial" w:hAnsi="Arial" w:cs="Arial"/>
                    </w:rPr>
                    <w:t>3</w:t>
                  </w:r>
                  <w:r w:rsidRPr="007A35F7">
                    <w:rPr>
                      <w:rFonts w:ascii="Arial" w:hAnsi="Arial" w:cs="Arial"/>
                    </w:rPr>
                    <w:t>.</w:t>
                  </w:r>
                  <w:r w:rsidR="00532353">
                    <w:rPr>
                      <w:rFonts w:ascii="Arial" w:hAnsi="Arial" w:cs="Arial"/>
                    </w:rPr>
                    <w:t>8</w:t>
                  </w:r>
                  <w:r w:rsidRPr="007A35F7">
                    <w:rPr>
                      <w:rFonts w:ascii="Arial" w:hAnsi="Arial" w:cs="Arial"/>
                    </w:rPr>
                    <w:t>.</w:t>
                  </w:r>
                  <w:r w:rsidR="00532353">
                    <w:rPr>
                      <w:rFonts w:ascii="Arial" w:hAnsi="Arial" w:cs="Arial"/>
                    </w:rPr>
                    <w:t>5</w:t>
                  </w:r>
                </w:p>
              </w:tc>
              <w:tc>
                <w:tcPr>
                  <w:tcW w:w="1315" w:type="dxa"/>
                </w:tcPr>
                <w:p w14:paraId="2BEE1BE6" w14:textId="77777777" w:rsidR="00EE3110" w:rsidRPr="007A35F7" w:rsidRDefault="00EE3110" w:rsidP="00D04113">
                  <w:pPr>
                    <w:rPr>
                      <w:rFonts w:ascii="Arial" w:hAnsi="Arial" w:cs="Arial"/>
                    </w:rPr>
                  </w:pPr>
                  <w:r w:rsidRPr="007A35F7">
                    <w:rPr>
                      <w:rFonts w:ascii="Arial" w:hAnsi="Arial" w:cs="Arial"/>
                    </w:rPr>
                    <w:t>Bonnie</w:t>
                  </w:r>
                </w:p>
              </w:tc>
              <w:tc>
                <w:tcPr>
                  <w:tcW w:w="3924" w:type="dxa"/>
                </w:tcPr>
                <w:p w14:paraId="68B118AD" w14:textId="77777777" w:rsidR="00EE3110" w:rsidRPr="007A35F7" w:rsidRDefault="00EE3110" w:rsidP="00D04113">
                  <w:pPr>
                    <w:rPr>
                      <w:rFonts w:ascii="Arial" w:hAnsi="Arial" w:cs="Arial"/>
                    </w:rPr>
                  </w:pPr>
                  <w:r w:rsidRPr="007A35F7">
                    <w:rPr>
                      <w:rFonts w:ascii="Arial" w:hAnsi="Arial" w:cs="Arial"/>
                    </w:rPr>
                    <w:t>First version</w:t>
                  </w:r>
                </w:p>
              </w:tc>
            </w:tr>
            <w:tr w:rsidR="00EE3110" w14:paraId="2129929C" w14:textId="77777777" w:rsidTr="00D04113">
              <w:trPr>
                <w:jc w:val="center"/>
              </w:trPr>
              <w:tc>
                <w:tcPr>
                  <w:tcW w:w="1169" w:type="dxa"/>
                </w:tcPr>
                <w:p w14:paraId="13D7F270" w14:textId="77777777" w:rsidR="00EE3110" w:rsidRDefault="00EE3110" w:rsidP="00D04113"/>
              </w:tc>
              <w:tc>
                <w:tcPr>
                  <w:tcW w:w="1357" w:type="dxa"/>
                </w:tcPr>
                <w:p w14:paraId="5E7C80D6" w14:textId="77777777" w:rsidR="00EE3110" w:rsidRDefault="00EE3110" w:rsidP="00D04113"/>
              </w:tc>
              <w:tc>
                <w:tcPr>
                  <w:tcW w:w="1315" w:type="dxa"/>
                </w:tcPr>
                <w:p w14:paraId="69677CE3" w14:textId="77777777" w:rsidR="00EE3110" w:rsidRDefault="00EE3110" w:rsidP="00D04113"/>
              </w:tc>
              <w:tc>
                <w:tcPr>
                  <w:tcW w:w="3924" w:type="dxa"/>
                </w:tcPr>
                <w:p w14:paraId="422F06ED" w14:textId="77777777" w:rsidR="00EE3110" w:rsidRDefault="00EE3110" w:rsidP="00D04113"/>
              </w:tc>
            </w:tr>
            <w:tr w:rsidR="00EE3110" w14:paraId="4C46E4BC" w14:textId="77777777" w:rsidTr="00D04113">
              <w:trPr>
                <w:jc w:val="center"/>
              </w:trPr>
              <w:tc>
                <w:tcPr>
                  <w:tcW w:w="1169" w:type="dxa"/>
                </w:tcPr>
                <w:p w14:paraId="52EA1C59" w14:textId="77777777" w:rsidR="00EE3110" w:rsidRDefault="00EE3110" w:rsidP="00D04113"/>
              </w:tc>
              <w:tc>
                <w:tcPr>
                  <w:tcW w:w="1357" w:type="dxa"/>
                </w:tcPr>
                <w:p w14:paraId="7A4E6C94" w14:textId="77777777" w:rsidR="00EE3110" w:rsidRDefault="00EE3110" w:rsidP="00D04113"/>
              </w:tc>
              <w:tc>
                <w:tcPr>
                  <w:tcW w:w="1315" w:type="dxa"/>
                </w:tcPr>
                <w:p w14:paraId="2DA85956" w14:textId="77777777" w:rsidR="00EE3110" w:rsidRDefault="00EE3110" w:rsidP="00D04113"/>
              </w:tc>
              <w:tc>
                <w:tcPr>
                  <w:tcW w:w="3924" w:type="dxa"/>
                </w:tcPr>
                <w:p w14:paraId="2E77FD8D" w14:textId="77777777" w:rsidR="00EE3110" w:rsidRDefault="00EE3110" w:rsidP="00D04113"/>
              </w:tc>
            </w:tr>
            <w:tr w:rsidR="00EE3110" w14:paraId="28F131FA" w14:textId="77777777" w:rsidTr="00D04113">
              <w:trPr>
                <w:jc w:val="center"/>
              </w:trPr>
              <w:tc>
                <w:tcPr>
                  <w:tcW w:w="1169" w:type="dxa"/>
                </w:tcPr>
                <w:p w14:paraId="56C1EA52" w14:textId="77777777" w:rsidR="00EE3110" w:rsidRDefault="00EE3110" w:rsidP="00D04113"/>
              </w:tc>
              <w:tc>
                <w:tcPr>
                  <w:tcW w:w="1357" w:type="dxa"/>
                </w:tcPr>
                <w:p w14:paraId="68472673" w14:textId="77777777" w:rsidR="00EE3110" w:rsidRDefault="00EE3110" w:rsidP="00D04113"/>
              </w:tc>
              <w:tc>
                <w:tcPr>
                  <w:tcW w:w="1315" w:type="dxa"/>
                </w:tcPr>
                <w:p w14:paraId="0C9B01BE" w14:textId="77777777" w:rsidR="00EE3110" w:rsidRDefault="00EE3110" w:rsidP="00D04113"/>
              </w:tc>
              <w:tc>
                <w:tcPr>
                  <w:tcW w:w="3924" w:type="dxa"/>
                </w:tcPr>
                <w:p w14:paraId="319E8215" w14:textId="77777777" w:rsidR="00EE3110" w:rsidRPr="00B66734" w:rsidRDefault="00EE3110" w:rsidP="00D04113"/>
              </w:tc>
            </w:tr>
            <w:tr w:rsidR="00EE3110" w14:paraId="2A802675" w14:textId="77777777" w:rsidTr="00D04113">
              <w:trPr>
                <w:jc w:val="center"/>
              </w:trPr>
              <w:tc>
                <w:tcPr>
                  <w:tcW w:w="1169" w:type="dxa"/>
                </w:tcPr>
                <w:p w14:paraId="48170F33" w14:textId="77777777" w:rsidR="00EE3110" w:rsidRDefault="00EE3110" w:rsidP="00D04113"/>
              </w:tc>
              <w:tc>
                <w:tcPr>
                  <w:tcW w:w="1357" w:type="dxa"/>
                </w:tcPr>
                <w:p w14:paraId="37AEE707" w14:textId="77777777" w:rsidR="00EE3110" w:rsidRDefault="00EE3110" w:rsidP="00D04113"/>
              </w:tc>
              <w:tc>
                <w:tcPr>
                  <w:tcW w:w="1315" w:type="dxa"/>
                </w:tcPr>
                <w:p w14:paraId="4BE1C6AB" w14:textId="77777777" w:rsidR="00EE3110" w:rsidRDefault="00EE3110" w:rsidP="00D04113"/>
              </w:tc>
              <w:tc>
                <w:tcPr>
                  <w:tcW w:w="3924" w:type="dxa"/>
                </w:tcPr>
                <w:p w14:paraId="2F8F60C5" w14:textId="77777777" w:rsidR="00EE3110" w:rsidRDefault="00EE3110" w:rsidP="00D04113"/>
              </w:tc>
            </w:tr>
            <w:tr w:rsidR="00EE3110" w14:paraId="38520071" w14:textId="77777777" w:rsidTr="00D04113">
              <w:trPr>
                <w:jc w:val="center"/>
              </w:trPr>
              <w:tc>
                <w:tcPr>
                  <w:tcW w:w="1169" w:type="dxa"/>
                </w:tcPr>
                <w:p w14:paraId="11501586" w14:textId="77777777" w:rsidR="00EE3110" w:rsidRDefault="00EE3110" w:rsidP="00D04113"/>
              </w:tc>
              <w:tc>
                <w:tcPr>
                  <w:tcW w:w="1357" w:type="dxa"/>
                </w:tcPr>
                <w:p w14:paraId="48565FF0" w14:textId="77777777" w:rsidR="00EE3110" w:rsidRDefault="00EE3110" w:rsidP="00D04113"/>
              </w:tc>
              <w:tc>
                <w:tcPr>
                  <w:tcW w:w="1315" w:type="dxa"/>
                </w:tcPr>
                <w:p w14:paraId="34AB651C" w14:textId="77777777" w:rsidR="00EE3110" w:rsidRDefault="00EE3110" w:rsidP="00D04113"/>
              </w:tc>
              <w:tc>
                <w:tcPr>
                  <w:tcW w:w="3924" w:type="dxa"/>
                </w:tcPr>
                <w:p w14:paraId="2E52C4BB" w14:textId="77777777" w:rsidR="00EE3110" w:rsidRPr="005C49CE" w:rsidRDefault="00EE3110" w:rsidP="00D04113"/>
              </w:tc>
            </w:tr>
          </w:tbl>
          <w:p w14:paraId="3CE7C5F8" w14:textId="77777777" w:rsidR="00EE3110" w:rsidRDefault="00EE3110" w:rsidP="00D04113"/>
        </w:tc>
      </w:tr>
      <w:tr w:rsidR="00EE3110" w:rsidRPr="00452515" w14:paraId="5EF21025" w14:textId="77777777" w:rsidTr="00475018">
        <w:tc>
          <w:tcPr>
            <w:tcW w:w="8008" w:type="dxa"/>
          </w:tcPr>
          <w:p w14:paraId="50837A27" w14:textId="77777777" w:rsidR="00EE3110" w:rsidRPr="00452515" w:rsidRDefault="00EE3110" w:rsidP="00D04113">
            <w:r w:rsidRPr="00E97505">
              <w:rPr>
                <w:rStyle w:val="Strong"/>
              </w:rPr>
              <w:t>Stakeholder:</w:t>
            </w:r>
            <w:r w:rsidRPr="00452515">
              <w:t xml:space="preserve"> </w:t>
            </w:r>
            <w:r>
              <w:t>User with privilege</w:t>
            </w:r>
          </w:p>
        </w:tc>
      </w:tr>
      <w:tr w:rsidR="00EE3110" w:rsidRPr="00452515" w14:paraId="668EAC1B" w14:textId="77777777" w:rsidTr="00475018">
        <w:tc>
          <w:tcPr>
            <w:tcW w:w="8008" w:type="dxa"/>
          </w:tcPr>
          <w:p w14:paraId="07623D74" w14:textId="77777777" w:rsidR="00EE3110" w:rsidRPr="00E97505" w:rsidRDefault="00EE3110" w:rsidP="00D04113">
            <w:pPr>
              <w:rPr>
                <w:rStyle w:val="Strong"/>
              </w:rPr>
            </w:pPr>
            <w:r w:rsidRPr="00E97505">
              <w:rPr>
                <w:rStyle w:val="Strong"/>
              </w:rPr>
              <w:t xml:space="preserve">Pre-Condition: </w:t>
            </w:r>
          </w:p>
          <w:p w14:paraId="5EDC2EBB" w14:textId="77777777" w:rsidR="00EE3110" w:rsidRDefault="00EE3110" w:rsidP="00D04113">
            <w:pPr>
              <w:rPr>
                <w:rFonts w:ascii="Arial" w:hAnsi="Arial" w:cs="Arial"/>
                <w:sz w:val="20"/>
                <w:szCs w:val="20"/>
              </w:rPr>
            </w:pPr>
            <w:r>
              <w:t>The user goes to the page</w:t>
            </w:r>
            <w:r w:rsidRPr="00DD3CB0">
              <w:rPr>
                <w:rFonts w:ascii="Arial" w:hAnsi="Arial" w:cs="Arial"/>
                <w:sz w:val="20"/>
                <w:szCs w:val="20"/>
              </w:rPr>
              <w:t xml:space="preserve"> </w:t>
            </w:r>
          </w:p>
          <w:p w14:paraId="3FF9A07D" w14:textId="1C97F510" w:rsidR="00EE3110" w:rsidRPr="00B05CAC" w:rsidRDefault="00EE3110" w:rsidP="00D04113">
            <w:pPr>
              <w:rPr>
                <w:rFonts w:ascii="Arial" w:hAnsi="Arial" w:cs="Arial"/>
                <w:sz w:val="20"/>
                <w:szCs w:val="20"/>
              </w:rPr>
            </w:pPr>
            <w:r>
              <w:rPr>
                <w:rFonts w:ascii="Arial" w:hAnsi="Arial" w:cs="Arial" w:hint="eastAsia"/>
                <w:sz w:val="20"/>
                <w:szCs w:val="20"/>
              </w:rPr>
              <w:t>F</w:t>
            </w:r>
            <w:r>
              <w:rPr>
                <w:rFonts w:ascii="Arial" w:hAnsi="Arial" w:cs="Arial"/>
                <w:sz w:val="20"/>
                <w:szCs w:val="20"/>
              </w:rPr>
              <w:t xml:space="preserve">igma: </w:t>
            </w:r>
          </w:p>
        </w:tc>
      </w:tr>
      <w:tr w:rsidR="00EE3110" w:rsidRPr="00452515" w14:paraId="25F28D1D" w14:textId="77777777" w:rsidTr="00475018">
        <w:tc>
          <w:tcPr>
            <w:tcW w:w="8008" w:type="dxa"/>
          </w:tcPr>
          <w:p w14:paraId="0A6D79B4" w14:textId="77777777" w:rsidR="00EE3110" w:rsidRPr="00E97505" w:rsidRDefault="00EE3110" w:rsidP="00D04113">
            <w:pPr>
              <w:rPr>
                <w:rStyle w:val="Strong"/>
              </w:rPr>
            </w:pPr>
            <w:r w:rsidRPr="00E97505">
              <w:rPr>
                <w:rStyle w:val="Strong"/>
                <w:rFonts w:hint="eastAsia"/>
              </w:rPr>
              <w:t>Main Scenario:</w:t>
            </w:r>
          </w:p>
          <w:p w14:paraId="24E2A577" w14:textId="1AD8F326" w:rsidR="00EE3110" w:rsidRPr="00C11AA9" w:rsidRDefault="00475018" w:rsidP="008A7309">
            <w:r w:rsidRPr="00475018">
              <w:t>https://wonder.atlassian.net/wiki/x/XQD4_g</w:t>
            </w:r>
          </w:p>
        </w:tc>
      </w:tr>
      <w:tr w:rsidR="00EE3110" w:rsidRPr="00452515" w14:paraId="256328A7" w14:textId="77777777" w:rsidTr="00475018">
        <w:tc>
          <w:tcPr>
            <w:tcW w:w="8008" w:type="dxa"/>
          </w:tcPr>
          <w:p w14:paraId="651C64EE" w14:textId="77777777" w:rsidR="00EE3110" w:rsidRDefault="00EE3110" w:rsidP="00D04113">
            <w:r w:rsidRPr="00452515">
              <w:t>Extend Scenario:</w:t>
            </w:r>
          </w:p>
          <w:p w14:paraId="0D58DEAC" w14:textId="77777777" w:rsidR="00EE3110" w:rsidRPr="00452515" w:rsidRDefault="00EE3110" w:rsidP="00D04113"/>
        </w:tc>
      </w:tr>
      <w:tr w:rsidR="00EE3110" w:rsidRPr="00452515" w14:paraId="606B62ED" w14:textId="77777777" w:rsidTr="00475018">
        <w:tc>
          <w:tcPr>
            <w:tcW w:w="8008" w:type="dxa"/>
          </w:tcPr>
          <w:p w14:paraId="681B6309" w14:textId="77777777" w:rsidR="00EE3110" w:rsidRDefault="00EE3110" w:rsidP="00D04113">
            <w:r w:rsidRPr="00452515">
              <w:lastRenderedPageBreak/>
              <w:t>Exception Scenario:</w:t>
            </w:r>
          </w:p>
          <w:p w14:paraId="7DB33E56" w14:textId="77777777" w:rsidR="00EE3110" w:rsidRPr="00452515" w:rsidRDefault="00EE3110" w:rsidP="00D04113"/>
        </w:tc>
      </w:tr>
      <w:tr w:rsidR="00EE3110" w:rsidRPr="00452515" w14:paraId="432384E5" w14:textId="77777777" w:rsidTr="00475018">
        <w:tc>
          <w:tcPr>
            <w:tcW w:w="8008" w:type="dxa"/>
          </w:tcPr>
          <w:p w14:paraId="12BEF757" w14:textId="77777777" w:rsidR="00EE3110" w:rsidRPr="00452515" w:rsidRDefault="00EE3110" w:rsidP="00D04113">
            <w:r w:rsidRPr="00452515">
              <w:t>Notes:</w:t>
            </w:r>
          </w:p>
        </w:tc>
      </w:tr>
      <w:tr w:rsidR="00EE3110" w:rsidRPr="00452515" w14:paraId="660911AA" w14:textId="77777777" w:rsidTr="00475018">
        <w:tc>
          <w:tcPr>
            <w:tcW w:w="8008" w:type="dxa"/>
          </w:tcPr>
          <w:p w14:paraId="44AE1930" w14:textId="77777777" w:rsidR="00EE3110" w:rsidRPr="00452515" w:rsidRDefault="00EE3110" w:rsidP="00D04113">
            <w:r w:rsidRPr="00452515">
              <w:t>Q/A:</w:t>
            </w:r>
          </w:p>
        </w:tc>
      </w:tr>
    </w:tbl>
    <w:p w14:paraId="1E136593" w14:textId="77777777" w:rsidR="007B05AA" w:rsidRDefault="007B05AA">
      <w:pPr>
        <w:widowControl/>
        <w:jc w:val="left"/>
      </w:pPr>
    </w:p>
    <w:p w14:paraId="452F1913" w14:textId="6FA1B281" w:rsidR="00437229" w:rsidRPr="00437229" w:rsidRDefault="00475018" w:rsidP="00437229">
      <w:pPr>
        <w:pStyle w:val="Heading2"/>
        <w:numPr>
          <w:ilvl w:val="1"/>
          <w:numId w:val="2041"/>
        </w:numPr>
        <w:rPr>
          <w:rFonts w:ascii="Arial" w:hAnsi="Arial" w:cs="Arial"/>
        </w:rPr>
      </w:pPr>
      <w:r>
        <w:rPr>
          <w:rFonts w:ascii="Arial" w:hAnsi="Arial" w:cs="Arial" w:hint="eastAsia"/>
        </w:rPr>
        <w:t>Tran-</w:t>
      </w:r>
      <w:r w:rsidR="00437229" w:rsidRPr="00437229">
        <w:rPr>
          <w:rFonts w:ascii="Arial" w:hAnsi="Arial" w:cs="Arial"/>
        </w:rPr>
        <w:t>MS17-0</w:t>
      </w:r>
      <w:r w:rsidR="00437229">
        <w:rPr>
          <w:rFonts w:ascii="Arial" w:hAnsi="Arial" w:cs="Arial"/>
        </w:rPr>
        <w:t>2</w:t>
      </w:r>
      <w:r w:rsidR="00437229" w:rsidRPr="00437229">
        <w:t xml:space="preserve"> </w:t>
      </w:r>
      <w:r w:rsidR="00437229" w:rsidRPr="00437229">
        <w:rPr>
          <w:rFonts w:ascii="Arial" w:hAnsi="Arial" w:cs="Arial"/>
        </w:rPr>
        <w:t>Sourcing &amp; Procurement</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437229" w:rsidRPr="00452515" w14:paraId="59B52295" w14:textId="77777777" w:rsidTr="00475018">
        <w:tc>
          <w:tcPr>
            <w:tcW w:w="8008" w:type="dxa"/>
          </w:tcPr>
          <w:p w14:paraId="7BFDFBE3" w14:textId="000E1CB7" w:rsidR="00437229" w:rsidRPr="00E97505" w:rsidRDefault="00437229">
            <w:pPr>
              <w:rPr>
                <w:rStyle w:val="Strong"/>
              </w:rPr>
            </w:pPr>
            <w:r w:rsidRPr="00B05CAC">
              <w:rPr>
                <w:rStyle w:val="Strong"/>
              </w:rPr>
              <w:t>MS1</w:t>
            </w:r>
            <w:r>
              <w:rPr>
                <w:rStyle w:val="Strong"/>
              </w:rPr>
              <w:t>7</w:t>
            </w:r>
            <w:r w:rsidRPr="00B05CAC">
              <w:rPr>
                <w:rStyle w:val="Strong"/>
              </w:rPr>
              <w:t>-0</w:t>
            </w:r>
            <w:r>
              <w:rPr>
                <w:rStyle w:val="Strong"/>
              </w:rPr>
              <w:t>2</w:t>
            </w:r>
            <w:r w:rsidRPr="00B05CAC">
              <w:rPr>
                <w:rStyle w:val="Strong"/>
              </w:rPr>
              <w:t xml:space="preserve"> </w:t>
            </w:r>
            <w:r w:rsidRPr="00437229">
              <w:rPr>
                <w:rStyle w:val="Strong"/>
              </w:rPr>
              <w:t>Sourcing &amp; Procurement</w:t>
            </w:r>
          </w:p>
        </w:tc>
      </w:tr>
      <w:tr w:rsidR="00437229" w:rsidRPr="00452515" w14:paraId="3D0C105B" w14:textId="77777777" w:rsidTr="00475018">
        <w:tc>
          <w:tcPr>
            <w:tcW w:w="8008" w:type="dxa"/>
          </w:tcPr>
          <w:p w14:paraId="14FC965B" w14:textId="77777777" w:rsidR="00437229" w:rsidRPr="00E97505" w:rsidRDefault="00437229">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437229" w14:paraId="6E4223A2" w14:textId="77777777">
              <w:trPr>
                <w:jc w:val="center"/>
              </w:trPr>
              <w:tc>
                <w:tcPr>
                  <w:tcW w:w="1169" w:type="dxa"/>
                </w:tcPr>
                <w:p w14:paraId="3920EDF0" w14:textId="77777777" w:rsidR="00437229" w:rsidRPr="007A35F7" w:rsidRDefault="00437229">
                  <w:pPr>
                    <w:rPr>
                      <w:rFonts w:ascii="Arial" w:hAnsi="Arial" w:cs="Arial"/>
                    </w:rPr>
                  </w:pPr>
                  <w:r w:rsidRPr="007A35F7">
                    <w:rPr>
                      <w:rFonts w:ascii="Arial" w:hAnsi="Arial" w:cs="Arial"/>
                    </w:rPr>
                    <w:t>Version</w:t>
                  </w:r>
                </w:p>
              </w:tc>
              <w:tc>
                <w:tcPr>
                  <w:tcW w:w="1357" w:type="dxa"/>
                </w:tcPr>
                <w:p w14:paraId="3F54D19A" w14:textId="77777777" w:rsidR="00437229" w:rsidRPr="007A35F7" w:rsidRDefault="00437229">
                  <w:pPr>
                    <w:rPr>
                      <w:rFonts w:ascii="Arial" w:hAnsi="Arial" w:cs="Arial"/>
                    </w:rPr>
                  </w:pPr>
                  <w:r w:rsidRPr="007A35F7">
                    <w:rPr>
                      <w:rFonts w:ascii="Arial" w:hAnsi="Arial" w:cs="Arial"/>
                    </w:rPr>
                    <w:t>Date</w:t>
                  </w:r>
                </w:p>
              </w:tc>
              <w:tc>
                <w:tcPr>
                  <w:tcW w:w="1315" w:type="dxa"/>
                </w:tcPr>
                <w:p w14:paraId="33F9CA60" w14:textId="77777777" w:rsidR="00437229" w:rsidRPr="007A35F7" w:rsidRDefault="00437229">
                  <w:pPr>
                    <w:rPr>
                      <w:rFonts w:ascii="Arial" w:hAnsi="Arial" w:cs="Arial"/>
                    </w:rPr>
                  </w:pPr>
                  <w:r w:rsidRPr="007A35F7">
                    <w:rPr>
                      <w:rFonts w:ascii="Arial" w:hAnsi="Arial" w:cs="Arial"/>
                    </w:rPr>
                    <w:t>Updated By</w:t>
                  </w:r>
                </w:p>
              </w:tc>
              <w:tc>
                <w:tcPr>
                  <w:tcW w:w="3924" w:type="dxa"/>
                </w:tcPr>
                <w:p w14:paraId="10D59F04" w14:textId="77777777" w:rsidR="00437229" w:rsidRPr="007A35F7" w:rsidRDefault="00437229">
                  <w:pPr>
                    <w:rPr>
                      <w:rFonts w:ascii="Arial" w:hAnsi="Arial" w:cs="Arial"/>
                    </w:rPr>
                  </w:pPr>
                  <w:r w:rsidRPr="007A35F7">
                    <w:rPr>
                      <w:rFonts w:ascii="Arial" w:hAnsi="Arial" w:cs="Arial"/>
                    </w:rPr>
                    <w:t>Description</w:t>
                  </w:r>
                </w:p>
              </w:tc>
            </w:tr>
            <w:tr w:rsidR="00437229" w14:paraId="089D0138" w14:textId="77777777">
              <w:trPr>
                <w:jc w:val="center"/>
              </w:trPr>
              <w:tc>
                <w:tcPr>
                  <w:tcW w:w="1169" w:type="dxa"/>
                </w:tcPr>
                <w:p w14:paraId="7A5DED1E" w14:textId="77777777" w:rsidR="00437229" w:rsidRPr="007A35F7" w:rsidRDefault="00437229">
                  <w:pPr>
                    <w:rPr>
                      <w:rFonts w:ascii="Arial" w:hAnsi="Arial" w:cs="Arial"/>
                    </w:rPr>
                  </w:pPr>
                  <w:r w:rsidRPr="007A35F7">
                    <w:rPr>
                      <w:rFonts w:ascii="Arial" w:hAnsi="Arial" w:cs="Arial"/>
                    </w:rPr>
                    <w:t>1.0</w:t>
                  </w:r>
                </w:p>
              </w:tc>
              <w:tc>
                <w:tcPr>
                  <w:tcW w:w="1357" w:type="dxa"/>
                </w:tcPr>
                <w:p w14:paraId="005E8E11" w14:textId="77777777" w:rsidR="00437229" w:rsidRPr="007A35F7" w:rsidRDefault="00437229">
                  <w:pPr>
                    <w:rPr>
                      <w:rFonts w:ascii="Arial" w:hAnsi="Arial" w:cs="Arial"/>
                    </w:rPr>
                  </w:pPr>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8</w:t>
                  </w:r>
                  <w:r w:rsidRPr="007A35F7">
                    <w:rPr>
                      <w:rFonts w:ascii="Arial" w:hAnsi="Arial" w:cs="Arial"/>
                    </w:rPr>
                    <w:t>.</w:t>
                  </w:r>
                  <w:r>
                    <w:rPr>
                      <w:rFonts w:ascii="Arial" w:hAnsi="Arial" w:cs="Arial"/>
                    </w:rPr>
                    <w:t>5</w:t>
                  </w:r>
                </w:p>
              </w:tc>
              <w:tc>
                <w:tcPr>
                  <w:tcW w:w="1315" w:type="dxa"/>
                </w:tcPr>
                <w:p w14:paraId="467CC086" w14:textId="77777777" w:rsidR="00437229" w:rsidRPr="007A35F7" w:rsidRDefault="00437229">
                  <w:pPr>
                    <w:rPr>
                      <w:rFonts w:ascii="Arial" w:hAnsi="Arial" w:cs="Arial"/>
                    </w:rPr>
                  </w:pPr>
                  <w:r w:rsidRPr="007A35F7">
                    <w:rPr>
                      <w:rFonts w:ascii="Arial" w:hAnsi="Arial" w:cs="Arial"/>
                    </w:rPr>
                    <w:t>Bonnie</w:t>
                  </w:r>
                </w:p>
              </w:tc>
              <w:tc>
                <w:tcPr>
                  <w:tcW w:w="3924" w:type="dxa"/>
                </w:tcPr>
                <w:p w14:paraId="3AF29DD0" w14:textId="77777777" w:rsidR="00437229" w:rsidRPr="007A35F7" w:rsidRDefault="00437229">
                  <w:pPr>
                    <w:rPr>
                      <w:rFonts w:ascii="Arial" w:hAnsi="Arial" w:cs="Arial"/>
                    </w:rPr>
                  </w:pPr>
                  <w:r w:rsidRPr="007A35F7">
                    <w:rPr>
                      <w:rFonts w:ascii="Arial" w:hAnsi="Arial" w:cs="Arial"/>
                    </w:rPr>
                    <w:t>First version</w:t>
                  </w:r>
                </w:p>
              </w:tc>
            </w:tr>
            <w:tr w:rsidR="00437229" w14:paraId="5809EED3" w14:textId="77777777">
              <w:trPr>
                <w:jc w:val="center"/>
              </w:trPr>
              <w:tc>
                <w:tcPr>
                  <w:tcW w:w="1169" w:type="dxa"/>
                </w:tcPr>
                <w:p w14:paraId="0A446DDB" w14:textId="77777777" w:rsidR="00437229" w:rsidRDefault="00437229"/>
              </w:tc>
              <w:tc>
                <w:tcPr>
                  <w:tcW w:w="1357" w:type="dxa"/>
                </w:tcPr>
                <w:p w14:paraId="7E3719FC" w14:textId="77777777" w:rsidR="00437229" w:rsidRDefault="00437229"/>
              </w:tc>
              <w:tc>
                <w:tcPr>
                  <w:tcW w:w="1315" w:type="dxa"/>
                </w:tcPr>
                <w:p w14:paraId="22ECD7ED" w14:textId="77777777" w:rsidR="00437229" w:rsidRDefault="00437229"/>
              </w:tc>
              <w:tc>
                <w:tcPr>
                  <w:tcW w:w="3924" w:type="dxa"/>
                </w:tcPr>
                <w:p w14:paraId="732470D7" w14:textId="77777777" w:rsidR="00437229" w:rsidRDefault="00437229"/>
              </w:tc>
            </w:tr>
            <w:tr w:rsidR="00437229" w14:paraId="41D675BD" w14:textId="77777777">
              <w:trPr>
                <w:jc w:val="center"/>
              </w:trPr>
              <w:tc>
                <w:tcPr>
                  <w:tcW w:w="1169" w:type="dxa"/>
                </w:tcPr>
                <w:p w14:paraId="101C0546" w14:textId="77777777" w:rsidR="00437229" w:rsidRDefault="00437229"/>
              </w:tc>
              <w:tc>
                <w:tcPr>
                  <w:tcW w:w="1357" w:type="dxa"/>
                </w:tcPr>
                <w:p w14:paraId="1E030222" w14:textId="77777777" w:rsidR="00437229" w:rsidRDefault="00437229"/>
              </w:tc>
              <w:tc>
                <w:tcPr>
                  <w:tcW w:w="1315" w:type="dxa"/>
                </w:tcPr>
                <w:p w14:paraId="74759290" w14:textId="77777777" w:rsidR="00437229" w:rsidRDefault="00437229"/>
              </w:tc>
              <w:tc>
                <w:tcPr>
                  <w:tcW w:w="3924" w:type="dxa"/>
                </w:tcPr>
                <w:p w14:paraId="5D8491B3" w14:textId="77777777" w:rsidR="00437229" w:rsidRDefault="00437229"/>
              </w:tc>
            </w:tr>
            <w:tr w:rsidR="00437229" w14:paraId="624968B9" w14:textId="77777777">
              <w:trPr>
                <w:jc w:val="center"/>
              </w:trPr>
              <w:tc>
                <w:tcPr>
                  <w:tcW w:w="1169" w:type="dxa"/>
                </w:tcPr>
                <w:p w14:paraId="5B6FBB36" w14:textId="77777777" w:rsidR="00437229" w:rsidRDefault="00437229"/>
              </w:tc>
              <w:tc>
                <w:tcPr>
                  <w:tcW w:w="1357" w:type="dxa"/>
                </w:tcPr>
                <w:p w14:paraId="686DE181" w14:textId="77777777" w:rsidR="00437229" w:rsidRDefault="00437229"/>
              </w:tc>
              <w:tc>
                <w:tcPr>
                  <w:tcW w:w="1315" w:type="dxa"/>
                </w:tcPr>
                <w:p w14:paraId="5A70F85D" w14:textId="77777777" w:rsidR="00437229" w:rsidRDefault="00437229"/>
              </w:tc>
              <w:tc>
                <w:tcPr>
                  <w:tcW w:w="3924" w:type="dxa"/>
                </w:tcPr>
                <w:p w14:paraId="3AF4F435" w14:textId="77777777" w:rsidR="00437229" w:rsidRPr="00B66734" w:rsidRDefault="00437229"/>
              </w:tc>
            </w:tr>
            <w:tr w:rsidR="00437229" w14:paraId="594C170C" w14:textId="77777777">
              <w:trPr>
                <w:jc w:val="center"/>
              </w:trPr>
              <w:tc>
                <w:tcPr>
                  <w:tcW w:w="1169" w:type="dxa"/>
                </w:tcPr>
                <w:p w14:paraId="35436862" w14:textId="77777777" w:rsidR="00437229" w:rsidRDefault="00437229"/>
              </w:tc>
              <w:tc>
                <w:tcPr>
                  <w:tcW w:w="1357" w:type="dxa"/>
                </w:tcPr>
                <w:p w14:paraId="76085602" w14:textId="77777777" w:rsidR="00437229" w:rsidRDefault="00437229"/>
              </w:tc>
              <w:tc>
                <w:tcPr>
                  <w:tcW w:w="1315" w:type="dxa"/>
                </w:tcPr>
                <w:p w14:paraId="38D885D6" w14:textId="77777777" w:rsidR="00437229" w:rsidRDefault="00437229"/>
              </w:tc>
              <w:tc>
                <w:tcPr>
                  <w:tcW w:w="3924" w:type="dxa"/>
                </w:tcPr>
                <w:p w14:paraId="65932700" w14:textId="77777777" w:rsidR="00437229" w:rsidRDefault="00437229"/>
              </w:tc>
            </w:tr>
            <w:tr w:rsidR="00437229" w14:paraId="767DD64F" w14:textId="77777777">
              <w:trPr>
                <w:jc w:val="center"/>
              </w:trPr>
              <w:tc>
                <w:tcPr>
                  <w:tcW w:w="1169" w:type="dxa"/>
                </w:tcPr>
                <w:p w14:paraId="571CFE5A" w14:textId="77777777" w:rsidR="00437229" w:rsidRDefault="00437229"/>
              </w:tc>
              <w:tc>
                <w:tcPr>
                  <w:tcW w:w="1357" w:type="dxa"/>
                </w:tcPr>
                <w:p w14:paraId="0E56981E" w14:textId="77777777" w:rsidR="00437229" w:rsidRDefault="00437229"/>
              </w:tc>
              <w:tc>
                <w:tcPr>
                  <w:tcW w:w="1315" w:type="dxa"/>
                </w:tcPr>
                <w:p w14:paraId="2B166D13" w14:textId="77777777" w:rsidR="00437229" w:rsidRDefault="00437229"/>
              </w:tc>
              <w:tc>
                <w:tcPr>
                  <w:tcW w:w="3924" w:type="dxa"/>
                </w:tcPr>
                <w:p w14:paraId="166331E5" w14:textId="77777777" w:rsidR="00437229" w:rsidRPr="005C49CE" w:rsidRDefault="00437229"/>
              </w:tc>
            </w:tr>
          </w:tbl>
          <w:p w14:paraId="549396C6" w14:textId="77777777" w:rsidR="00437229" w:rsidRDefault="00437229"/>
        </w:tc>
      </w:tr>
      <w:tr w:rsidR="00437229" w:rsidRPr="00452515" w14:paraId="2A3C712F" w14:textId="77777777" w:rsidTr="00475018">
        <w:tc>
          <w:tcPr>
            <w:tcW w:w="8008" w:type="dxa"/>
          </w:tcPr>
          <w:p w14:paraId="12DC5884" w14:textId="77777777" w:rsidR="00437229" w:rsidRPr="00452515" w:rsidRDefault="00437229">
            <w:r w:rsidRPr="00E97505">
              <w:rPr>
                <w:rStyle w:val="Strong"/>
              </w:rPr>
              <w:t>Stakeholder:</w:t>
            </w:r>
            <w:r w:rsidRPr="00452515">
              <w:t xml:space="preserve"> </w:t>
            </w:r>
            <w:r>
              <w:t>User with privilege</w:t>
            </w:r>
          </w:p>
        </w:tc>
      </w:tr>
      <w:tr w:rsidR="00437229" w:rsidRPr="00452515" w14:paraId="1C097061" w14:textId="77777777" w:rsidTr="00475018">
        <w:tc>
          <w:tcPr>
            <w:tcW w:w="8008" w:type="dxa"/>
          </w:tcPr>
          <w:p w14:paraId="6BCED883" w14:textId="77777777" w:rsidR="00437229" w:rsidRPr="00E97505" w:rsidRDefault="00437229">
            <w:pPr>
              <w:rPr>
                <w:rStyle w:val="Strong"/>
              </w:rPr>
            </w:pPr>
            <w:r w:rsidRPr="00E97505">
              <w:rPr>
                <w:rStyle w:val="Strong"/>
              </w:rPr>
              <w:t xml:space="preserve">Pre-Condition: </w:t>
            </w:r>
          </w:p>
          <w:p w14:paraId="7954FB85" w14:textId="77777777" w:rsidR="00437229" w:rsidRDefault="00437229">
            <w:pPr>
              <w:rPr>
                <w:rFonts w:ascii="Arial" w:hAnsi="Arial" w:cs="Arial"/>
                <w:sz w:val="20"/>
                <w:szCs w:val="20"/>
              </w:rPr>
            </w:pPr>
            <w:r>
              <w:t>The user goes to the page</w:t>
            </w:r>
            <w:r w:rsidRPr="00DD3CB0">
              <w:rPr>
                <w:rFonts w:ascii="Arial" w:hAnsi="Arial" w:cs="Arial"/>
                <w:sz w:val="20"/>
                <w:szCs w:val="20"/>
              </w:rPr>
              <w:t xml:space="preserve"> </w:t>
            </w:r>
          </w:p>
          <w:p w14:paraId="4C4206BD" w14:textId="77777777" w:rsidR="00437229" w:rsidRPr="00B05CAC" w:rsidRDefault="00437229">
            <w:pPr>
              <w:rPr>
                <w:rFonts w:ascii="Arial" w:hAnsi="Arial" w:cs="Arial"/>
                <w:sz w:val="20"/>
                <w:szCs w:val="20"/>
              </w:rPr>
            </w:pPr>
            <w:r>
              <w:rPr>
                <w:rFonts w:ascii="Arial" w:hAnsi="Arial" w:cs="Arial" w:hint="eastAsia"/>
                <w:sz w:val="20"/>
                <w:szCs w:val="20"/>
              </w:rPr>
              <w:t>F</w:t>
            </w:r>
            <w:r>
              <w:rPr>
                <w:rFonts w:ascii="Arial" w:hAnsi="Arial" w:cs="Arial"/>
                <w:sz w:val="20"/>
                <w:szCs w:val="20"/>
              </w:rPr>
              <w:t xml:space="preserve">igma: </w:t>
            </w:r>
          </w:p>
        </w:tc>
      </w:tr>
      <w:tr w:rsidR="00437229" w:rsidRPr="00452515" w14:paraId="5CA90185" w14:textId="77777777" w:rsidTr="00475018">
        <w:tc>
          <w:tcPr>
            <w:tcW w:w="8008" w:type="dxa"/>
          </w:tcPr>
          <w:p w14:paraId="31290C69" w14:textId="77777777" w:rsidR="00437229" w:rsidRPr="006A134E" w:rsidRDefault="00437229">
            <w:pPr>
              <w:rPr>
                <w:rFonts w:eastAsia="宋体" w:cs="宋体"/>
                <w:kern w:val="0"/>
                <w:szCs w:val="24"/>
                <w:rPrChange w:id="4564" w:author="Bonnie Yang [2]" w:date="2023-08-21T16:02:00Z">
                  <w:rPr>
                    <w:rStyle w:val="Strong"/>
                  </w:rPr>
                </w:rPrChange>
              </w:rPr>
            </w:pPr>
            <w:r w:rsidRPr="006A134E">
              <w:rPr>
                <w:rFonts w:eastAsia="宋体" w:cs="宋体"/>
                <w:kern w:val="0"/>
                <w:szCs w:val="24"/>
                <w:rPrChange w:id="4565" w:author="Bonnie Yang [2]" w:date="2023-08-21T16:02:00Z">
                  <w:rPr>
                    <w:rStyle w:val="Strong"/>
                  </w:rPr>
                </w:rPrChange>
              </w:rPr>
              <w:t>Main Scenario:</w:t>
            </w:r>
          </w:p>
          <w:p w14:paraId="60D168A9" w14:textId="19C7D7E8" w:rsidR="006A134E" w:rsidRPr="006A134E" w:rsidRDefault="00475018" w:rsidP="00475018">
            <w:r w:rsidRPr="00475018">
              <w:t>https://wonder.atlassian.net/wiki/x/kAHx_g</w:t>
            </w:r>
          </w:p>
        </w:tc>
      </w:tr>
      <w:tr w:rsidR="00437229" w:rsidRPr="00452515" w14:paraId="32684707" w14:textId="77777777" w:rsidTr="00475018">
        <w:tc>
          <w:tcPr>
            <w:tcW w:w="8008" w:type="dxa"/>
          </w:tcPr>
          <w:p w14:paraId="5AAC3B42" w14:textId="77777777" w:rsidR="00437229" w:rsidRDefault="00437229">
            <w:r w:rsidRPr="00452515">
              <w:t>Extend Scenario:</w:t>
            </w:r>
          </w:p>
          <w:p w14:paraId="1C6A3B0E" w14:textId="77777777" w:rsidR="00437229" w:rsidRPr="00452515" w:rsidRDefault="00437229"/>
        </w:tc>
      </w:tr>
      <w:tr w:rsidR="00437229" w:rsidRPr="00452515" w14:paraId="110AD470" w14:textId="77777777" w:rsidTr="00475018">
        <w:tc>
          <w:tcPr>
            <w:tcW w:w="8008" w:type="dxa"/>
          </w:tcPr>
          <w:p w14:paraId="6579A132" w14:textId="77777777" w:rsidR="00437229" w:rsidRDefault="00437229">
            <w:r w:rsidRPr="00452515">
              <w:t>Exception Scenario:</w:t>
            </w:r>
          </w:p>
          <w:p w14:paraId="0629EA36" w14:textId="77777777" w:rsidR="00437229" w:rsidRPr="00452515" w:rsidRDefault="00437229"/>
        </w:tc>
      </w:tr>
      <w:tr w:rsidR="00437229" w:rsidRPr="00452515" w14:paraId="6496D600" w14:textId="77777777" w:rsidTr="00475018">
        <w:tc>
          <w:tcPr>
            <w:tcW w:w="8008" w:type="dxa"/>
          </w:tcPr>
          <w:p w14:paraId="678496B7" w14:textId="77777777" w:rsidR="00437229" w:rsidRPr="00452515" w:rsidRDefault="00437229">
            <w:r w:rsidRPr="00452515">
              <w:t>Notes:</w:t>
            </w:r>
          </w:p>
        </w:tc>
      </w:tr>
      <w:tr w:rsidR="00437229" w:rsidRPr="00452515" w14:paraId="5B3CD974" w14:textId="77777777" w:rsidTr="00475018">
        <w:tc>
          <w:tcPr>
            <w:tcW w:w="8008" w:type="dxa"/>
          </w:tcPr>
          <w:p w14:paraId="099CB0F2" w14:textId="77777777" w:rsidR="00437229" w:rsidRPr="00452515" w:rsidRDefault="00437229">
            <w:r w:rsidRPr="00452515">
              <w:t>Q/A:</w:t>
            </w:r>
          </w:p>
        </w:tc>
      </w:tr>
    </w:tbl>
    <w:p w14:paraId="14C93947" w14:textId="77777777" w:rsidR="00532353" w:rsidRDefault="00532353">
      <w:pPr>
        <w:widowControl/>
        <w:jc w:val="left"/>
      </w:pPr>
    </w:p>
    <w:p w14:paraId="798809F7" w14:textId="2949EBBC" w:rsidR="00B86FAC" w:rsidRDefault="00475018" w:rsidP="00B86FAC">
      <w:pPr>
        <w:pStyle w:val="Heading2"/>
        <w:numPr>
          <w:ilvl w:val="1"/>
          <w:numId w:val="6"/>
        </w:numPr>
        <w:rPr>
          <w:rFonts w:ascii="Arial" w:hAnsi="Arial" w:cs="Arial"/>
        </w:rPr>
      </w:pPr>
      <w:r>
        <w:rPr>
          <w:rFonts w:ascii="Arial" w:hAnsi="Arial" w:cs="Arial" w:hint="eastAsia"/>
        </w:rPr>
        <w:t>Tran-</w:t>
      </w:r>
      <w:r w:rsidR="005C29B3" w:rsidRPr="0045147D">
        <w:rPr>
          <w:rFonts w:ascii="Arial" w:hAnsi="Arial" w:cs="Arial"/>
        </w:rPr>
        <w:t>MS17-0</w:t>
      </w:r>
      <w:r w:rsidR="00B86FAC">
        <w:rPr>
          <w:rFonts w:ascii="Arial" w:hAnsi="Arial" w:cs="Arial"/>
        </w:rPr>
        <w:t>3</w:t>
      </w:r>
      <w:r w:rsidR="00B86FAC" w:rsidRPr="000A10A1">
        <w:rPr>
          <w:rFonts w:ascii="Arial" w:hAnsi="Arial" w:cs="Arial"/>
        </w:rPr>
        <w:t xml:space="preserve"> </w:t>
      </w:r>
      <w:r w:rsidR="00B86FAC">
        <w:rPr>
          <w:rFonts w:ascii="Arial" w:hAnsi="Arial" w:cs="Arial"/>
        </w:rPr>
        <w:t>Non-food Item Request</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B86FAC" w:rsidRPr="00452515" w14:paraId="4B112D55" w14:textId="77777777" w:rsidTr="00475018">
        <w:tc>
          <w:tcPr>
            <w:tcW w:w="8008" w:type="dxa"/>
          </w:tcPr>
          <w:p w14:paraId="55738063" w14:textId="00658454" w:rsidR="00B86FAC" w:rsidRPr="00E97505" w:rsidRDefault="00B86FAC">
            <w:pPr>
              <w:rPr>
                <w:rStyle w:val="Strong"/>
              </w:rPr>
            </w:pPr>
            <w:r w:rsidRPr="00B05CAC">
              <w:rPr>
                <w:rStyle w:val="Strong"/>
              </w:rPr>
              <w:t>MS1</w:t>
            </w:r>
            <w:r>
              <w:rPr>
                <w:rStyle w:val="Strong"/>
              </w:rPr>
              <w:t>7</w:t>
            </w:r>
            <w:r w:rsidRPr="00B05CAC">
              <w:rPr>
                <w:rStyle w:val="Strong"/>
              </w:rPr>
              <w:t>-</w:t>
            </w:r>
            <w:del w:id="4566" w:author="Bonnie Yang" w:date="2023-08-17T17:21:00Z">
              <w:r w:rsidRPr="00B05CAC" w:rsidDel="00B86FAC">
                <w:rPr>
                  <w:rStyle w:val="Strong"/>
                </w:rPr>
                <w:delText xml:space="preserve">01 </w:delText>
              </w:r>
            </w:del>
            <w:ins w:id="4567" w:author="Bonnie Yang" w:date="2023-08-17T17:21:00Z">
              <w:r w:rsidRPr="00B05CAC">
                <w:rPr>
                  <w:rStyle w:val="Strong"/>
                </w:rPr>
                <w:t>0</w:t>
              </w:r>
              <w:r>
                <w:rPr>
                  <w:rStyle w:val="Strong"/>
                </w:rPr>
                <w:t>3</w:t>
              </w:r>
              <w:r w:rsidRPr="00B05CAC">
                <w:rPr>
                  <w:rStyle w:val="Strong"/>
                </w:rPr>
                <w:t xml:space="preserve"> </w:t>
              </w:r>
            </w:ins>
            <w:del w:id="4568" w:author="Bonnie Yang" w:date="2023-08-17T17:22:00Z">
              <w:r w:rsidDel="00B86FAC">
                <w:rPr>
                  <w:rStyle w:val="Strong"/>
                </w:rPr>
                <w:delText xml:space="preserve">Ingredient </w:delText>
              </w:r>
            </w:del>
            <w:ins w:id="4569" w:author="Bonnie Yang" w:date="2023-08-17T17:22:00Z">
              <w:r>
                <w:rPr>
                  <w:rStyle w:val="Strong"/>
                </w:rPr>
                <w:t xml:space="preserve">Non-food Item </w:t>
              </w:r>
            </w:ins>
            <w:r>
              <w:rPr>
                <w:rStyle w:val="Strong"/>
              </w:rPr>
              <w:t>Request</w:t>
            </w:r>
          </w:p>
        </w:tc>
      </w:tr>
      <w:tr w:rsidR="00B86FAC" w:rsidRPr="00452515" w14:paraId="0B77D464" w14:textId="77777777" w:rsidTr="00475018">
        <w:tc>
          <w:tcPr>
            <w:tcW w:w="8008" w:type="dxa"/>
          </w:tcPr>
          <w:p w14:paraId="6D04E7C6" w14:textId="77777777" w:rsidR="00B86FAC" w:rsidRPr="00E97505" w:rsidRDefault="00B86FAC">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B86FAC" w14:paraId="05F7B829" w14:textId="77777777" w:rsidTr="00475018">
              <w:trPr>
                <w:jc w:val="center"/>
              </w:trPr>
              <w:tc>
                <w:tcPr>
                  <w:tcW w:w="1169" w:type="dxa"/>
                </w:tcPr>
                <w:p w14:paraId="703C8539" w14:textId="77777777" w:rsidR="00B86FAC" w:rsidRPr="007A35F7" w:rsidRDefault="00B86FAC">
                  <w:pPr>
                    <w:rPr>
                      <w:rFonts w:ascii="Arial" w:hAnsi="Arial" w:cs="Arial"/>
                    </w:rPr>
                  </w:pPr>
                  <w:r w:rsidRPr="007A35F7">
                    <w:rPr>
                      <w:rFonts w:ascii="Arial" w:hAnsi="Arial" w:cs="Arial"/>
                    </w:rPr>
                    <w:t>Version</w:t>
                  </w:r>
                </w:p>
              </w:tc>
              <w:tc>
                <w:tcPr>
                  <w:tcW w:w="1357" w:type="dxa"/>
                </w:tcPr>
                <w:p w14:paraId="5CCFC3EE" w14:textId="77777777" w:rsidR="00B86FAC" w:rsidRPr="007A35F7" w:rsidRDefault="00B86FAC">
                  <w:pPr>
                    <w:rPr>
                      <w:rFonts w:ascii="Arial" w:hAnsi="Arial" w:cs="Arial"/>
                    </w:rPr>
                  </w:pPr>
                  <w:r w:rsidRPr="007A35F7">
                    <w:rPr>
                      <w:rFonts w:ascii="Arial" w:hAnsi="Arial" w:cs="Arial"/>
                    </w:rPr>
                    <w:t>Date</w:t>
                  </w:r>
                </w:p>
              </w:tc>
              <w:tc>
                <w:tcPr>
                  <w:tcW w:w="1315" w:type="dxa"/>
                </w:tcPr>
                <w:p w14:paraId="299C74C7" w14:textId="77777777" w:rsidR="00B86FAC" w:rsidRPr="007A35F7" w:rsidRDefault="00B86FAC">
                  <w:pPr>
                    <w:rPr>
                      <w:rFonts w:ascii="Arial" w:hAnsi="Arial" w:cs="Arial"/>
                    </w:rPr>
                  </w:pPr>
                  <w:r w:rsidRPr="007A35F7">
                    <w:rPr>
                      <w:rFonts w:ascii="Arial" w:hAnsi="Arial" w:cs="Arial"/>
                    </w:rPr>
                    <w:t>Updated By</w:t>
                  </w:r>
                </w:p>
              </w:tc>
              <w:tc>
                <w:tcPr>
                  <w:tcW w:w="3924" w:type="dxa"/>
                </w:tcPr>
                <w:p w14:paraId="7238BEAC" w14:textId="77777777" w:rsidR="00B86FAC" w:rsidRPr="007A35F7" w:rsidRDefault="00B86FAC">
                  <w:pPr>
                    <w:rPr>
                      <w:rFonts w:ascii="Arial" w:hAnsi="Arial" w:cs="Arial"/>
                    </w:rPr>
                  </w:pPr>
                  <w:r w:rsidRPr="007A35F7">
                    <w:rPr>
                      <w:rFonts w:ascii="Arial" w:hAnsi="Arial" w:cs="Arial"/>
                    </w:rPr>
                    <w:t>Description</w:t>
                  </w:r>
                </w:p>
              </w:tc>
            </w:tr>
            <w:tr w:rsidR="00B86FAC" w14:paraId="36E2EEF2" w14:textId="77777777" w:rsidTr="00475018">
              <w:trPr>
                <w:jc w:val="center"/>
              </w:trPr>
              <w:tc>
                <w:tcPr>
                  <w:tcW w:w="1169" w:type="dxa"/>
                </w:tcPr>
                <w:p w14:paraId="0B60B120" w14:textId="77777777" w:rsidR="00B86FAC" w:rsidRPr="007A35F7" w:rsidRDefault="00B86FAC">
                  <w:pPr>
                    <w:rPr>
                      <w:rFonts w:ascii="Arial" w:hAnsi="Arial" w:cs="Arial"/>
                    </w:rPr>
                  </w:pPr>
                  <w:r w:rsidRPr="007A35F7">
                    <w:rPr>
                      <w:rFonts w:ascii="Arial" w:hAnsi="Arial" w:cs="Arial"/>
                    </w:rPr>
                    <w:t>1.0</w:t>
                  </w:r>
                </w:p>
              </w:tc>
              <w:tc>
                <w:tcPr>
                  <w:tcW w:w="1357" w:type="dxa"/>
                </w:tcPr>
                <w:p w14:paraId="1777BCE5" w14:textId="7E837B4F" w:rsidR="00B86FAC" w:rsidRPr="007A35F7" w:rsidRDefault="00B86FAC">
                  <w:pPr>
                    <w:rPr>
                      <w:rFonts w:ascii="Arial" w:hAnsi="Arial" w:cs="Arial"/>
                    </w:rPr>
                  </w:pPr>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8</w:t>
                  </w:r>
                  <w:r w:rsidRPr="007A35F7">
                    <w:rPr>
                      <w:rFonts w:ascii="Arial" w:hAnsi="Arial" w:cs="Arial"/>
                    </w:rPr>
                    <w:t>.</w:t>
                  </w:r>
                  <w:ins w:id="4570" w:author="Bonnie Yang" w:date="2023-08-17T17:22:00Z">
                    <w:r>
                      <w:rPr>
                        <w:rFonts w:ascii="Arial" w:hAnsi="Arial" w:cs="Arial"/>
                      </w:rPr>
                      <w:t>17</w:t>
                    </w:r>
                  </w:ins>
                  <w:del w:id="4571" w:author="Bonnie Yang" w:date="2023-08-17T17:22:00Z">
                    <w:r w:rsidDel="00B86FAC">
                      <w:rPr>
                        <w:rFonts w:ascii="Arial" w:hAnsi="Arial" w:cs="Arial"/>
                      </w:rPr>
                      <w:delText>5</w:delText>
                    </w:r>
                  </w:del>
                </w:p>
              </w:tc>
              <w:tc>
                <w:tcPr>
                  <w:tcW w:w="1315" w:type="dxa"/>
                </w:tcPr>
                <w:p w14:paraId="67964D5E" w14:textId="77777777" w:rsidR="00B86FAC" w:rsidRPr="007A35F7" w:rsidRDefault="00B86FAC">
                  <w:pPr>
                    <w:rPr>
                      <w:rFonts w:ascii="Arial" w:hAnsi="Arial" w:cs="Arial"/>
                    </w:rPr>
                  </w:pPr>
                  <w:r w:rsidRPr="007A35F7">
                    <w:rPr>
                      <w:rFonts w:ascii="Arial" w:hAnsi="Arial" w:cs="Arial"/>
                    </w:rPr>
                    <w:t>Bonnie</w:t>
                  </w:r>
                </w:p>
              </w:tc>
              <w:tc>
                <w:tcPr>
                  <w:tcW w:w="3924" w:type="dxa"/>
                </w:tcPr>
                <w:p w14:paraId="0C23077D" w14:textId="77777777" w:rsidR="00B86FAC" w:rsidRPr="007A35F7" w:rsidRDefault="00B86FAC">
                  <w:pPr>
                    <w:rPr>
                      <w:rFonts w:ascii="Arial" w:hAnsi="Arial" w:cs="Arial"/>
                    </w:rPr>
                  </w:pPr>
                  <w:r w:rsidRPr="007A35F7">
                    <w:rPr>
                      <w:rFonts w:ascii="Arial" w:hAnsi="Arial" w:cs="Arial"/>
                    </w:rPr>
                    <w:t>First version</w:t>
                  </w:r>
                </w:p>
              </w:tc>
            </w:tr>
            <w:tr w:rsidR="00B86FAC" w14:paraId="0DFD97A3" w14:textId="77777777" w:rsidTr="00475018">
              <w:trPr>
                <w:jc w:val="center"/>
              </w:trPr>
              <w:tc>
                <w:tcPr>
                  <w:tcW w:w="1169" w:type="dxa"/>
                </w:tcPr>
                <w:p w14:paraId="3AF59E05" w14:textId="77777777" w:rsidR="00B86FAC" w:rsidRDefault="00B86FAC"/>
              </w:tc>
              <w:tc>
                <w:tcPr>
                  <w:tcW w:w="1357" w:type="dxa"/>
                </w:tcPr>
                <w:p w14:paraId="7BBBF310" w14:textId="77777777" w:rsidR="00B86FAC" w:rsidRDefault="00B86FAC"/>
              </w:tc>
              <w:tc>
                <w:tcPr>
                  <w:tcW w:w="1315" w:type="dxa"/>
                </w:tcPr>
                <w:p w14:paraId="7468B76D" w14:textId="77777777" w:rsidR="00B86FAC" w:rsidRDefault="00B86FAC"/>
              </w:tc>
              <w:tc>
                <w:tcPr>
                  <w:tcW w:w="3924" w:type="dxa"/>
                </w:tcPr>
                <w:p w14:paraId="7051D24C" w14:textId="77777777" w:rsidR="00B86FAC" w:rsidRDefault="00B86FAC"/>
              </w:tc>
            </w:tr>
            <w:tr w:rsidR="00B86FAC" w14:paraId="609E19A1" w14:textId="77777777" w:rsidTr="00475018">
              <w:trPr>
                <w:jc w:val="center"/>
              </w:trPr>
              <w:tc>
                <w:tcPr>
                  <w:tcW w:w="1169" w:type="dxa"/>
                </w:tcPr>
                <w:p w14:paraId="54AEFC97" w14:textId="77777777" w:rsidR="00B86FAC" w:rsidRDefault="00B86FAC"/>
              </w:tc>
              <w:tc>
                <w:tcPr>
                  <w:tcW w:w="1357" w:type="dxa"/>
                </w:tcPr>
                <w:p w14:paraId="581D056B" w14:textId="77777777" w:rsidR="00B86FAC" w:rsidRDefault="00B86FAC"/>
              </w:tc>
              <w:tc>
                <w:tcPr>
                  <w:tcW w:w="1315" w:type="dxa"/>
                </w:tcPr>
                <w:p w14:paraId="6C65CE88" w14:textId="77777777" w:rsidR="00B86FAC" w:rsidRDefault="00B86FAC"/>
              </w:tc>
              <w:tc>
                <w:tcPr>
                  <w:tcW w:w="3924" w:type="dxa"/>
                </w:tcPr>
                <w:p w14:paraId="18B1307E" w14:textId="77777777" w:rsidR="00B86FAC" w:rsidRDefault="00B86FAC"/>
              </w:tc>
            </w:tr>
            <w:tr w:rsidR="00B86FAC" w14:paraId="19A8E7D0" w14:textId="77777777" w:rsidTr="00475018">
              <w:trPr>
                <w:jc w:val="center"/>
              </w:trPr>
              <w:tc>
                <w:tcPr>
                  <w:tcW w:w="1169" w:type="dxa"/>
                </w:tcPr>
                <w:p w14:paraId="2C4A16BF" w14:textId="77777777" w:rsidR="00B86FAC" w:rsidRDefault="00B86FAC"/>
              </w:tc>
              <w:tc>
                <w:tcPr>
                  <w:tcW w:w="1357" w:type="dxa"/>
                </w:tcPr>
                <w:p w14:paraId="31576E63" w14:textId="77777777" w:rsidR="00B86FAC" w:rsidRDefault="00B86FAC"/>
              </w:tc>
              <w:tc>
                <w:tcPr>
                  <w:tcW w:w="1315" w:type="dxa"/>
                </w:tcPr>
                <w:p w14:paraId="02328D02" w14:textId="77777777" w:rsidR="00B86FAC" w:rsidRDefault="00B86FAC"/>
              </w:tc>
              <w:tc>
                <w:tcPr>
                  <w:tcW w:w="3924" w:type="dxa"/>
                </w:tcPr>
                <w:p w14:paraId="68582C50" w14:textId="77777777" w:rsidR="00B86FAC" w:rsidRPr="00B66734" w:rsidRDefault="00B86FAC"/>
              </w:tc>
            </w:tr>
            <w:tr w:rsidR="00B86FAC" w14:paraId="622673ED" w14:textId="77777777" w:rsidTr="00475018">
              <w:trPr>
                <w:jc w:val="center"/>
              </w:trPr>
              <w:tc>
                <w:tcPr>
                  <w:tcW w:w="1169" w:type="dxa"/>
                </w:tcPr>
                <w:p w14:paraId="7FD1CC82" w14:textId="77777777" w:rsidR="00B86FAC" w:rsidRDefault="00B86FAC"/>
              </w:tc>
              <w:tc>
                <w:tcPr>
                  <w:tcW w:w="1357" w:type="dxa"/>
                </w:tcPr>
                <w:p w14:paraId="2E9F8F0A" w14:textId="77777777" w:rsidR="00B86FAC" w:rsidRDefault="00B86FAC"/>
              </w:tc>
              <w:tc>
                <w:tcPr>
                  <w:tcW w:w="1315" w:type="dxa"/>
                </w:tcPr>
                <w:p w14:paraId="3A3F3731" w14:textId="77777777" w:rsidR="00B86FAC" w:rsidRDefault="00B86FAC"/>
              </w:tc>
              <w:tc>
                <w:tcPr>
                  <w:tcW w:w="3924" w:type="dxa"/>
                </w:tcPr>
                <w:p w14:paraId="2635345C" w14:textId="77777777" w:rsidR="00B86FAC" w:rsidRDefault="00B86FAC"/>
              </w:tc>
            </w:tr>
            <w:tr w:rsidR="00B86FAC" w14:paraId="70203DEE" w14:textId="77777777" w:rsidTr="00475018">
              <w:trPr>
                <w:jc w:val="center"/>
              </w:trPr>
              <w:tc>
                <w:tcPr>
                  <w:tcW w:w="1169" w:type="dxa"/>
                </w:tcPr>
                <w:p w14:paraId="783A4860" w14:textId="77777777" w:rsidR="00B86FAC" w:rsidRDefault="00B86FAC"/>
              </w:tc>
              <w:tc>
                <w:tcPr>
                  <w:tcW w:w="1357" w:type="dxa"/>
                </w:tcPr>
                <w:p w14:paraId="6EF77FB0" w14:textId="77777777" w:rsidR="00B86FAC" w:rsidRDefault="00B86FAC"/>
              </w:tc>
              <w:tc>
                <w:tcPr>
                  <w:tcW w:w="1315" w:type="dxa"/>
                </w:tcPr>
                <w:p w14:paraId="27EA63AC" w14:textId="77777777" w:rsidR="00B86FAC" w:rsidRDefault="00B86FAC"/>
              </w:tc>
              <w:tc>
                <w:tcPr>
                  <w:tcW w:w="3924" w:type="dxa"/>
                </w:tcPr>
                <w:p w14:paraId="65FE8424" w14:textId="77777777" w:rsidR="00B86FAC" w:rsidRPr="005C49CE" w:rsidRDefault="00B86FAC"/>
              </w:tc>
            </w:tr>
          </w:tbl>
          <w:p w14:paraId="1FF4C009" w14:textId="77777777" w:rsidR="00B86FAC" w:rsidRDefault="00B86FAC"/>
        </w:tc>
      </w:tr>
      <w:tr w:rsidR="00B86FAC" w:rsidRPr="00452515" w14:paraId="369C82B0" w14:textId="77777777" w:rsidTr="00475018">
        <w:tc>
          <w:tcPr>
            <w:tcW w:w="8008" w:type="dxa"/>
          </w:tcPr>
          <w:p w14:paraId="0F1BBFDF" w14:textId="77777777" w:rsidR="00B86FAC" w:rsidRPr="00452515" w:rsidRDefault="00B86FAC">
            <w:r w:rsidRPr="00E97505">
              <w:rPr>
                <w:rStyle w:val="Strong"/>
              </w:rPr>
              <w:t>Stakeholder:</w:t>
            </w:r>
            <w:r w:rsidRPr="00452515">
              <w:t xml:space="preserve"> </w:t>
            </w:r>
            <w:r>
              <w:t>User with privilege</w:t>
            </w:r>
          </w:p>
        </w:tc>
      </w:tr>
      <w:tr w:rsidR="00B86FAC" w:rsidRPr="00452515" w14:paraId="3E60C6A7" w14:textId="77777777" w:rsidTr="00475018">
        <w:tc>
          <w:tcPr>
            <w:tcW w:w="8008" w:type="dxa"/>
          </w:tcPr>
          <w:p w14:paraId="2D4E6804" w14:textId="77777777" w:rsidR="00B86FAC" w:rsidRPr="00E97505" w:rsidRDefault="00B86FAC">
            <w:pPr>
              <w:rPr>
                <w:rStyle w:val="Strong"/>
              </w:rPr>
            </w:pPr>
            <w:r w:rsidRPr="00E97505">
              <w:rPr>
                <w:rStyle w:val="Strong"/>
              </w:rPr>
              <w:lastRenderedPageBreak/>
              <w:t xml:space="preserve">Pre-Condition: </w:t>
            </w:r>
          </w:p>
          <w:p w14:paraId="33F91F45" w14:textId="77777777" w:rsidR="00B86FAC" w:rsidRDefault="00B86FAC">
            <w:pPr>
              <w:rPr>
                <w:rFonts w:ascii="Arial" w:hAnsi="Arial" w:cs="Arial"/>
                <w:sz w:val="20"/>
                <w:szCs w:val="20"/>
              </w:rPr>
            </w:pPr>
            <w:r>
              <w:t>The user goes to the page</w:t>
            </w:r>
            <w:r w:rsidRPr="00DD3CB0">
              <w:rPr>
                <w:rFonts w:ascii="Arial" w:hAnsi="Arial" w:cs="Arial"/>
                <w:sz w:val="20"/>
                <w:szCs w:val="20"/>
              </w:rPr>
              <w:t xml:space="preserve"> </w:t>
            </w:r>
          </w:p>
          <w:p w14:paraId="77316E48" w14:textId="77777777" w:rsidR="00B86FAC" w:rsidRPr="00B05CAC" w:rsidRDefault="00B86FAC">
            <w:pPr>
              <w:rPr>
                <w:rFonts w:ascii="Arial" w:hAnsi="Arial" w:cs="Arial"/>
                <w:sz w:val="20"/>
                <w:szCs w:val="20"/>
              </w:rPr>
            </w:pPr>
            <w:r>
              <w:rPr>
                <w:rFonts w:ascii="Arial" w:hAnsi="Arial" w:cs="Arial" w:hint="eastAsia"/>
                <w:sz w:val="20"/>
                <w:szCs w:val="20"/>
              </w:rPr>
              <w:t>F</w:t>
            </w:r>
            <w:r>
              <w:rPr>
                <w:rFonts w:ascii="Arial" w:hAnsi="Arial" w:cs="Arial"/>
                <w:sz w:val="20"/>
                <w:szCs w:val="20"/>
              </w:rPr>
              <w:t xml:space="preserve">igma: </w:t>
            </w:r>
          </w:p>
        </w:tc>
      </w:tr>
      <w:tr w:rsidR="00B86FAC" w:rsidRPr="00452515" w14:paraId="242F8D73" w14:textId="77777777" w:rsidTr="00475018">
        <w:tc>
          <w:tcPr>
            <w:tcW w:w="8008" w:type="dxa"/>
          </w:tcPr>
          <w:p w14:paraId="21B1D04F" w14:textId="77777777" w:rsidR="00B86FAC" w:rsidRPr="00E97505" w:rsidRDefault="00B86FAC">
            <w:pPr>
              <w:rPr>
                <w:rStyle w:val="Strong"/>
              </w:rPr>
            </w:pPr>
            <w:r w:rsidRPr="00E97505">
              <w:rPr>
                <w:rStyle w:val="Strong"/>
                <w:rFonts w:hint="eastAsia"/>
              </w:rPr>
              <w:t>Main Scenario:</w:t>
            </w:r>
          </w:p>
          <w:p w14:paraId="0FD97378" w14:textId="5D690F8A" w:rsidR="00B86FAC" w:rsidRPr="00C11AA9" w:rsidRDefault="00475018" w:rsidP="00475018">
            <w:r w:rsidRPr="00475018">
              <w:t>https://wonder.atlassian.net/wiki/x/b4H0_g</w:t>
            </w:r>
          </w:p>
        </w:tc>
      </w:tr>
      <w:tr w:rsidR="00B86FAC" w:rsidRPr="00452515" w14:paraId="4D305937" w14:textId="77777777" w:rsidTr="00475018">
        <w:tc>
          <w:tcPr>
            <w:tcW w:w="8008" w:type="dxa"/>
          </w:tcPr>
          <w:p w14:paraId="4F5239DC" w14:textId="77777777" w:rsidR="00B86FAC" w:rsidRDefault="00B86FAC">
            <w:r w:rsidRPr="00452515">
              <w:t>Extend Scenario:</w:t>
            </w:r>
          </w:p>
          <w:p w14:paraId="208298E5" w14:textId="77777777" w:rsidR="00B86FAC" w:rsidRPr="00452515" w:rsidRDefault="00B86FAC"/>
        </w:tc>
      </w:tr>
      <w:tr w:rsidR="00B86FAC" w:rsidRPr="00452515" w14:paraId="75086031" w14:textId="77777777" w:rsidTr="00475018">
        <w:tc>
          <w:tcPr>
            <w:tcW w:w="8008" w:type="dxa"/>
          </w:tcPr>
          <w:p w14:paraId="52DB6C85" w14:textId="77777777" w:rsidR="00B86FAC" w:rsidRDefault="00B86FAC">
            <w:r w:rsidRPr="00452515">
              <w:t>Exception Scenario:</w:t>
            </w:r>
          </w:p>
          <w:p w14:paraId="46DF067A" w14:textId="77777777" w:rsidR="00B86FAC" w:rsidRPr="00452515" w:rsidRDefault="00B86FAC"/>
        </w:tc>
      </w:tr>
      <w:tr w:rsidR="00B86FAC" w:rsidRPr="00452515" w14:paraId="26FD46AB" w14:textId="77777777" w:rsidTr="00475018">
        <w:tc>
          <w:tcPr>
            <w:tcW w:w="8008" w:type="dxa"/>
          </w:tcPr>
          <w:p w14:paraId="5D5F2AE4" w14:textId="77777777" w:rsidR="00B86FAC" w:rsidRPr="00452515" w:rsidRDefault="00B86FAC">
            <w:r w:rsidRPr="00452515">
              <w:t>Notes:</w:t>
            </w:r>
          </w:p>
        </w:tc>
      </w:tr>
      <w:tr w:rsidR="00B86FAC" w:rsidRPr="00452515" w14:paraId="00724824" w14:textId="77777777" w:rsidTr="00475018">
        <w:tc>
          <w:tcPr>
            <w:tcW w:w="8008" w:type="dxa"/>
          </w:tcPr>
          <w:p w14:paraId="5D8CDFCB" w14:textId="77777777" w:rsidR="00B86FAC" w:rsidRPr="00452515" w:rsidRDefault="00B86FAC">
            <w:r w:rsidRPr="00452515">
              <w:t>Q/A:</w:t>
            </w:r>
          </w:p>
        </w:tc>
      </w:tr>
    </w:tbl>
    <w:p w14:paraId="3FCECD7D" w14:textId="72F342F0" w:rsidR="00437229" w:rsidRDefault="00437229" w:rsidP="00475018">
      <w:pPr>
        <w:pStyle w:val="Heading2"/>
        <w:widowControl/>
        <w:numPr>
          <w:ilvl w:val="0"/>
          <w:numId w:val="0"/>
        </w:numPr>
        <w:jc w:val="left"/>
      </w:pPr>
    </w:p>
    <w:p w14:paraId="5D0CB9F3" w14:textId="77777777" w:rsidR="00437229" w:rsidRDefault="00437229">
      <w:pPr>
        <w:widowControl/>
        <w:jc w:val="left"/>
        <w:rPr>
          <w:ins w:id="4572" w:author="Bonnie Yang" w:date="2023-10-21T11:03:00Z"/>
        </w:rPr>
      </w:pPr>
    </w:p>
    <w:p w14:paraId="24CEF35D" w14:textId="4F723D21" w:rsidR="00FA6C04" w:rsidRDefault="00FA6C04" w:rsidP="00FA6C04">
      <w:pPr>
        <w:pStyle w:val="Heading1"/>
        <w:rPr>
          <w:ins w:id="4573" w:author="Bonnie Yang" w:date="2023-10-21T11:03:00Z"/>
        </w:rPr>
      </w:pPr>
      <w:r>
        <w:rPr>
          <w:rFonts w:hint="eastAsia"/>
        </w:rPr>
        <w:t xml:space="preserve"> </w:t>
      </w:r>
      <w:r w:rsidR="00DE61E6">
        <w:rPr>
          <w:rFonts w:hint="eastAsia"/>
        </w:rPr>
        <w:t>Tran-</w:t>
      </w:r>
      <w:r>
        <w:t>P</w:t>
      </w:r>
      <w:r>
        <w:rPr>
          <w:rFonts w:hint="eastAsia"/>
        </w:rPr>
        <w:t>ro</w:t>
      </w:r>
      <w:r>
        <w:t>cedure</w:t>
      </w:r>
    </w:p>
    <w:p w14:paraId="7BA43E10" w14:textId="10FFDDED" w:rsidR="00FA6C04" w:rsidRPr="00532353" w:rsidRDefault="00DE61E6" w:rsidP="00FA6C04">
      <w:pPr>
        <w:pStyle w:val="Heading2"/>
        <w:numPr>
          <w:ilvl w:val="1"/>
          <w:numId w:val="6"/>
        </w:numPr>
        <w:rPr>
          <w:rFonts w:ascii="Arial" w:hAnsi="Arial" w:cs="Arial"/>
        </w:rPr>
      </w:pPr>
      <w:r>
        <w:rPr>
          <w:rFonts w:hint="eastAsia"/>
        </w:rPr>
        <w:t>Tran-</w:t>
      </w:r>
      <w:r w:rsidR="00FA6C04" w:rsidRPr="000A10A1">
        <w:rPr>
          <w:rFonts w:ascii="Arial" w:hAnsi="Arial" w:cs="Arial"/>
        </w:rPr>
        <w:t>MS</w:t>
      </w:r>
      <w:r w:rsidR="00FA6C04">
        <w:rPr>
          <w:rFonts w:ascii="Arial" w:hAnsi="Arial" w:cs="Arial"/>
        </w:rPr>
        <w:t>18</w:t>
      </w:r>
      <w:r w:rsidR="00FA6C04" w:rsidRPr="000A10A1">
        <w:rPr>
          <w:rFonts w:ascii="Arial" w:hAnsi="Arial" w:cs="Arial"/>
        </w:rPr>
        <w:t xml:space="preserve">-01 </w:t>
      </w:r>
      <w:r w:rsidR="00FA6C04">
        <w:rPr>
          <w:rFonts w:ascii="Arial" w:hAnsi="Arial" w:cs="Arial"/>
        </w:rPr>
        <w:t>Procedure Card</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691"/>
      </w:tblGrid>
      <w:tr w:rsidR="00FA6C04" w:rsidRPr="00452515" w14:paraId="282D6173" w14:textId="77777777" w:rsidTr="00DE61E6">
        <w:tc>
          <w:tcPr>
            <w:tcW w:w="8691" w:type="dxa"/>
          </w:tcPr>
          <w:p w14:paraId="570CFC06" w14:textId="6CE3C97D" w:rsidR="00FA6C04" w:rsidRPr="00E97505" w:rsidRDefault="00FA6C04">
            <w:pPr>
              <w:rPr>
                <w:rStyle w:val="Strong"/>
              </w:rPr>
            </w:pPr>
            <w:r w:rsidRPr="00B05CAC">
              <w:rPr>
                <w:rStyle w:val="Strong"/>
              </w:rPr>
              <w:t>MS1</w:t>
            </w:r>
            <w:r>
              <w:rPr>
                <w:rStyle w:val="Strong"/>
              </w:rPr>
              <w:t>8</w:t>
            </w:r>
            <w:r w:rsidRPr="00B05CAC">
              <w:rPr>
                <w:rStyle w:val="Strong"/>
              </w:rPr>
              <w:t xml:space="preserve">-01 </w:t>
            </w:r>
            <w:r>
              <w:rPr>
                <w:rStyle w:val="Strong"/>
              </w:rPr>
              <w:t>Procedure Card</w:t>
            </w:r>
          </w:p>
        </w:tc>
      </w:tr>
      <w:tr w:rsidR="00FA6C04" w:rsidRPr="00452515" w14:paraId="732F2BFB" w14:textId="77777777" w:rsidTr="00DE61E6">
        <w:tc>
          <w:tcPr>
            <w:tcW w:w="8691" w:type="dxa"/>
          </w:tcPr>
          <w:p w14:paraId="70004880" w14:textId="77777777" w:rsidR="00FA6C04" w:rsidRPr="00E97505" w:rsidRDefault="00FA6C04">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FA6C04" w14:paraId="6517811C" w14:textId="77777777">
              <w:trPr>
                <w:jc w:val="center"/>
              </w:trPr>
              <w:tc>
                <w:tcPr>
                  <w:tcW w:w="1169" w:type="dxa"/>
                </w:tcPr>
                <w:p w14:paraId="55EA3A87" w14:textId="77777777" w:rsidR="00FA6C04" w:rsidRPr="007A35F7" w:rsidRDefault="00FA6C04">
                  <w:pPr>
                    <w:rPr>
                      <w:rFonts w:ascii="Arial" w:hAnsi="Arial" w:cs="Arial"/>
                    </w:rPr>
                  </w:pPr>
                  <w:r w:rsidRPr="007A35F7">
                    <w:rPr>
                      <w:rFonts w:ascii="Arial" w:hAnsi="Arial" w:cs="Arial"/>
                    </w:rPr>
                    <w:t>Version</w:t>
                  </w:r>
                </w:p>
              </w:tc>
              <w:tc>
                <w:tcPr>
                  <w:tcW w:w="1357" w:type="dxa"/>
                </w:tcPr>
                <w:p w14:paraId="15D439C4" w14:textId="77777777" w:rsidR="00FA6C04" w:rsidRPr="007A35F7" w:rsidRDefault="00FA6C04">
                  <w:pPr>
                    <w:rPr>
                      <w:rFonts w:ascii="Arial" w:hAnsi="Arial" w:cs="Arial"/>
                    </w:rPr>
                  </w:pPr>
                  <w:r w:rsidRPr="007A35F7">
                    <w:rPr>
                      <w:rFonts w:ascii="Arial" w:hAnsi="Arial" w:cs="Arial"/>
                    </w:rPr>
                    <w:t>Date</w:t>
                  </w:r>
                </w:p>
              </w:tc>
              <w:tc>
                <w:tcPr>
                  <w:tcW w:w="1315" w:type="dxa"/>
                </w:tcPr>
                <w:p w14:paraId="09B8DD30" w14:textId="77777777" w:rsidR="00FA6C04" w:rsidRPr="007A35F7" w:rsidRDefault="00FA6C04">
                  <w:pPr>
                    <w:rPr>
                      <w:rFonts w:ascii="Arial" w:hAnsi="Arial" w:cs="Arial"/>
                    </w:rPr>
                  </w:pPr>
                  <w:r w:rsidRPr="007A35F7">
                    <w:rPr>
                      <w:rFonts w:ascii="Arial" w:hAnsi="Arial" w:cs="Arial"/>
                    </w:rPr>
                    <w:t>Updated By</w:t>
                  </w:r>
                </w:p>
              </w:tc>
              <w:tc>
                <w:tcPr>
                  <w:tcW w:w="3924" w:type="dxa"/>
                </w:tcPr>
                <w:p w14:paraId="140A2AC5" w14:textId="77777777" w:rsidR="00FA6C04" w:rsidRPr="007A35F7" w:rsidRDefault="00FA6C04">
                  <w:pPr>
                    <w:rPr>
                      <w:rFonts w:ascii="Arial" w:hAnsi="Arial" w:cs="Arial"/>
                    </w:rPr>
                  </w:pPr>
                  <w:r w:rsidRPr="007A35F7">
                    <w:rPr>
                      <w:rFonts w:ascii="Arial" w:hAnsi="Arial" w:cs="Arial"/>
                    </w:rPr>
                    <w:t>Description</w:t>
                  </w:r>
                </w:p>
              </w:tc>
            </w:tr>
            <w:tr w:rsidR="00FA6C04" w14:paraId="074CFD7C" w14:textId="77777777">
              <w:trPr>
                <w:jc w:val="center"/>
              </w:trPr>
              <w:tc>
                <w:tcPr>
                  <w:tcW w:w="1169" w:type="dxa"/>
                </w:tcPr>
                <w:p w14:paraId="51C0FC31" w14:textId="77777777" w:rsidR="00FA6C04" w:rsidRPr="007A35F7" w:rsidRDefault="00FA6C04">
                  <w:pPr>
                    <w:rPr>
                      <w:rFonts w:ascii="Arial" w:hAnsi="Arial" w:cs="Arial"/>
                    </w:rPr>
                  </w:pPr>
                  <w:r w:rsidRPr="007A35F7">
                    <w:rPr>
                      <w:rFonts w:ascii="Arial" w:hAnsi="Arial" w:cs="Arial"/>
                    </w:rPr>
                    <w:t>1.0</w:t>
                  </w:r>
                </w:p>
              </w:tc>
              <w:tc>
                <w:tcPr>
                  <w:tcW w:w="1357" w:type="dxa"/>
                </w:tcPr>
                <w:p w14:paraId="7397C8A7" w14:textId="288C6EE0" w:rsidR="00FA6C04" w:rsidRPr="007A35F7" w:rsidRDefault="00FA6C04">
                  <w:pPr>
                    <w:rPr>
                      <w:rFonts w:ascii="Arial" w:hAnsi="Arial" w:cs="Arial"/>
                    </w:rPr>
                  </w:pPr>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10.21</w:t>
                  </w:r>
                </w:p>
              </w:tc>
              <w:tc>
                <w:tcPr>
                  <w:tcW w:w="1315" w:type="dxa"/>
                </w:tcPr>
                <w:p w14:paraId="20F99B3E" w14:textId="77777777" w:rsidR="00FA6C04" w:rsidRPr="007A35F7" w:rsidRDefault="00FA6C04">
                  <w:pPr>
                    <w:rPr>
                      <w:rFonts w:ascii="Arial" w:hAnsi="Arial" w:cs="Arial"/>
                    </w:rPr>
                  </w:pPr>
                  <w:r w:rsidRPr="007A35F7">
                    <w:rPr>
                      <w:rFonts w:ascii="Arial" w:hAnsi="Arial" w:cs="Arial"/>
                    </w:rPr>
                    <w:t>Bonnie</w:t>
                  </w:r>
                </w:p>
              </w:tc>
              <w:tc>
                <w:tcPr>
                  <w:tcW w:w="3924" w:type="dxa"/>
                </w:tcPr>
                <w:p w14:paraId="22C554A5" w14:textId="77777777" w:rsidR="00FA6C04" w:rsidRPr="007A35F7" w:rsidRDefault="00FA6C04">
                  <w:pPr>
                    <w:rPr>
                      <w:rFonts w:ascii="Arial" w:hAnsi="Arial" w:cs="Arial"/>
                    </w:rPr>
                  </w:pPr>
                  <w:r w:rsidRPr="007A35F7">
                    <w:rPr>
                      <w:rFonts w:ascii="Arial" w:hAnsi="Arial" w:cs="Arial"/>
                    </w:rPr>
                    <w:t>First version</w:t>
                  </w:r>
                </w:p>
              </w:tc>
            </w:tr>
            <w:tr w:rsidR="00FA6C04" w14:paraId="6AEEFCDE" w14:textId="77777777">
              <w:trPr>
                <w:jc w:val="center"/>
              </w:trPr>
              <w:tc>
                <w:tcPr>
                  <w:tcW w:w="1169" w:type="dxa"/>
                </w:tcPr>
                <w:p w14:paraId="2FA532B9" w14:textId="77777777" w:rsidR="00FA6C04" w:rsidRDefault="00FA6C04"/>
              </w:tc>
              <w:tc>
                <w:tcPr>
                  <w:tcW w:w="1357" w:type="dxa"/>
                </w:tcPr>
                <w:p w14:paraId="6F97B148" w14:textId="77777777" w:rsidR="00FA6C04" w:rsidRDefault="00FA6C04"/>
              </w:tc>
              <w:tc>
                <w:tcPr>
                  <w:tcW w:w="1315" w:type="dxa"/>
                </w:tcPr>
                <w:p w14:paraId="2978FB56" w14:textId="77777777" w:rsidR="00FA6C04" w:rsidRDefault="00FA6C04"/>
              </w:tc>
              <w:tc>
                <w:tcPr>
                  <w:tcW w:w="3924" w:type="dxa"/>
                </w:tcPr>
                <w:p w14:paraId="214EE68A" w14:textId="77777777" w:rsidR="00FA6C04" w:rsidRDefault="00FA6C04"/>
              </w:tc>
            </w:tr>
            <w:tr w:rsidR="00FA6C04" w14:paraId="4CD554F6" w14:textId="77777777">
              <w:trPr>
                <w:jc w:val="center"/>
              </w:trPr>
              <w:tc>
                <w:tcPr>
                  <w:tcW w:w="1169" w:type="dxa"/>
                </w:tcPr>
                <w:p w14:paraId="6D67CE73" w14:textId="77777777" w:rsidR="00FA6C04" w:rsidRDefault="00FA6C04"/>
              </w:tc>
              <w:tc>
                <w:tcPr>
                  <w:tcW w:w="1357" w:type="dxa"/>
                </w:tcPr>
                <w:p w14:paraId="42681115" w14:textId="77777777" w:rsidR="00FA6C04" w:rsidRDefault="00FA6C04"/>
              </w:tc>
              <w:tc>
                <w:tcPr>
                  <w:tcW w:w="1315" w:type="dxa"/>
                </w:tcPr>
                <w:p w14:paraId="2D641D7C" w14:textId="77777777" w:rsidR="00FA6C04" w:rsidRDefault="00FA6C04"/>
              </w:tc>
              <w:tc>
                <w:tcPr>
                  <w:tcW w:w="3924" w:type="dxa"/>
                </w:tcPr>
                <w:p w14:paraId="74CBE321" w14:textId="77777777" w:rsidR="00FA6C04" w:rsidRDefault="00FA6C04"/>
              </w:tc>
            </w:tr>
            <w:tr w:rsidR="00FA6C04" w14:paraId="534299FF" w14:textId="77777777">
              <w:trPr>
                <w:jc w:val="center"/>
              </w:trPr>
              <w:tc>
                <w:tcPr>
                  <w:tcW w:w="1169" w:type="dxa"/>
                </w:tcPr>
                <w:p w14:paraId="2F293178" w14:textId="77777777" w:rsidR="00FA6C04" w:rsidRDefault="00FA6C04"/>
              </w:tc>
              <w:tc>
                <w:tcPr>
                  <w:tcW w:w="1357" w:type="dxa"/>
                </w:tcPr>
                <w:p w14:paraId="5A5B82BD" w14:textId="77777777" w:rsidR="00FA6C04" w:rsidRDefault="00FA6C04"/>
              </w:tc>
              <w:tc>
                <w:tcPr>
                  <w:tcW w:w="1315" w:type="dxa"/>
                </w:tcPr>
                <w:p w14:paraId="03B364B4" w14:textId="77777777" w:rsidR="00FA6C04" w:rsidRDefault="00FA6C04"/>
              </w:tc>
              <w:tc>
                <w:tcPr>
                  <w:tcW w:w="3924" w:type="dxa"/>
                </w:tcPr>
                <w:p w14:paraId="142B1147" w14:textId="77777777" w:rsidR="00FA6C04" w:rsidRPr="00B66734" w:rsidRDefault="00FA6C04"/>
              </w:tc>
            </w:tr>
            <w:tr w:rsidR="00FA6C04" w14:paraId="3AD0DFD4" w14:textId="77777777">
              <w:trPr>
                <w:jc w:val="center"/>
              </w:trPr>
              <w:tc>
                <w:tcPr>
                  <w:tcW w:w="1169" w:type="dxa"/>
                </w:tcPr>
                <w:p w14:paraId="3D1AB73C" w14:textId="77777777" w:rsidR="00FA6C04" w:rsidRDefault="00FA6C04"/>
              </w:tc>
              <w:tc>
                <w:tcPr>
                  <w:tcW w:w="1357" w:type="dxa"/>
                </w:tcPr>
                <w:p w14:paraId="44F44C58" w14:textId="77777777" w:rsidR="00FA6C04" w:rsidRDefault="00FA6C04"/>
              </w:tc>
              <w:tc>
                <w:tcPr>
                  <w:tcW w:w="1315" w:type="dxa"/>
                </w:tcPr>
                <w:p w14:paraId="6B2193BF" w14:textId="77777777" w:rsidR="00FA6C04" w:rsidRDefault="00FA6C04"/>
              </w:tc>
              <w:tc>
                <w:tcPr>
                  <w:tcW w:w="3924" w:type="dxa"/>
                </w:tcPr>
                <w:p w14:paraId="022E070B" w14:textId="77777777" w:rsidR="00FA6C04" w:rsidRDefault="00FA6C04"/>
              </w:tc>
            </w:tr>
            <w:tr w:rsidR="00FA6C04" w14:paraId="041322DC" w14:textId="77777777">
              <w:trPr>
                <w:jc w:val="center"/>
              </w:trPr>
              <w:tc>
                <w:tcPr>
                  <w:tcW w:w="1169" w:type="dxa"/>
                </w:tcPr>
                <w:p w14:paraId="7A278FA5" w14:textId="77777777" w:rsidR="00FA6C04" w:rsidRDefault="00FA6C04"/>
              </w:tc>
              <w:tc>
                <w:tcPr>
                  <w:tcW w:w="1357" w:type="dxa"/>
                </w:tcPr>
                <w:p w14:paraId="5ABEB6A9" w14:textId="77777777" w:rsidR="00FA6C04" w:rsidRDefault="00FA6C04"/>
              </w:tc>
              <w:tc>
                <w:tcPr>
                  <w:tcW w:w="1315" w:type="dxa"/>
                </w:tcPr>
                <w:p w14:paraId="617245D6" w14:textId="77777777" w:rsidR="00FA6C04" w:rsidRDefault="00FA6C04"/>
              </w:tc>
              <w:tc>
                <w:tcPr>
                  <w:tcW w:w="3924" w:type="dxa"/>
                </w:tcPr>
                <w:p w14:paraId="77EE17C7" w14:textId="77777777" w:rsidR="00FA6C04" w:rsidRPr="005C49CE" w:rsidRDefault="00FA6C04"/>
              </w:tc>
            </w:tr>
          </w:tbl>
          <w:p w14:paraId="6D2D053F" w14:textId="77777777" w:rsidR="00FA6C04" w:rsidRDefault="00FA6C04"/>
        </w:tc>
      </w:tr>
      <w:tr w:rsidR="00FA6C04" w:rsidRPr="00452515" w14:paraId="58BF6643" w14:textId="77777777" w:rsidTr="00DE61E6">
        <w:tc>
          <w:tcPr>
            <w:tcW w:w="8691" w:type="dxa"/>
          </w:tcPr>
          <w:p w14:paraId="73B7442D" w14:textId="77777777" w:rsidR="00FA6C04" w:rsidRPr="00452515" w:rsidRDefault="00FA6C04">
            <w:r w:rsidRPr="00E97505">
              <w:rPr>
                <w:rStyle w:val="Strong"/>
              </w:rPr>
              <w:t>Stakeholder:</w:t>
            </w:r>
            <w:r w:rsidRPr="00452515">
              <w:t xml:space="preserve"> </w:t>
            </w:r>
            <w:r>
              <w:t>User with privilege</w:t>
            </w:r>
          </w:p>
        </w:tc>
      </w:tr>
      <w:tr w:rsidR="00FA6C04" w:rsidRPr="00452515" w14:paraId="3019E693" w14:textId="77777777" w:rsidTr="00DE61E6">
        <w:tc>
          <w:tcPr>
            <w:tcW w:w="8691" w:type="dxa"/>
          </w:tcPr>
          <w:p w14:paraId="41C2F22E" w14:textId="77777777" w:rsidR="00FA6C04" w:rsidRDefault="00FA6C04">
            <w:pPr>
              <w:rPr>
                <w:rStyle w:val="Strong"/>
              </w:rPr>
            </w:pPr>
            <w:r w:rsidRPr="00E97505">
              <w:rPr>
                <w:rStyle w:val="Strong"/>
              </w:rPr>
              <w:t xml:space="preserve">Pre-Condition: </w:t>
            </w:r>
          </w:p>
          <w:p w14:paraId="6ED1A061" w14:textId="53A315B0" w:rsidR="00FA6C04" w:rsidRPr="00E97505" w:rsidRDefault="00FA6C04">
            <w:pPr>
              <w:rPr>
                <w:rStyle w:val="Strong"/>
              </w:rPr>
            </w:pPr>
            <w:r>
              <w:rPr>
                <w:rStyle w:val="Strong"/>
              </w:rPr>
              <w:t xml:space="preserve">PRD: </w:t>
            </w:r>
            <w:r w:rsidRPr="00FA6C04">
              <w:rPr>
                <w:rStyle w:val="Strong"/>
              </w:rPr>
              <w:t>https://wonder.atlassian.net/l/cp/3SgrN33o</w:t>
            </w:r>
          </w:p>
          <w:p w14:paraId="7B02A8FD" w14:textId="629A505D" w:rsidR="00FA6C04" w:rsidRPr="000E4CF8" w:rsidRDefault="00FA6C04">
            <w:pPr>
              <w:rPr>
                <w:rFonts w:ascii="Arial" w:hAnsi="Arial" w:cs="Arial"/>
                <w:sz w:val="20"/>
                <w:szCs w:val="20"/>
                <w:lang w:val="pt-BR"/>
              </w:rPr>
            </w:pPr>
            <w:r w:rsidRPr="000E4CF8">
              <w:rPr>
                <w:rFonts w:ascii="Arial" w:hAnsi="Arial" w:cs="Arial" w:hint="eastAsia"/>
                <w:sz w:val="20"/>
                <w:szCs w:val="20"/>
                <w:lang w:val="pt-BR"/>
              </w:rPr>
              <w:t>F</w:t>
            </w:r>
            <w:r w:rsidRPr="000E4CF8">
              <w:rPr>
                <w:rFonts w:ascii="Arial" w:hAnsi="Arial" w:cs="Arial"/>
                <w:sz w:val="20"/>
                <w:szCs w:val="20"/>
                <w:lang w:val="pt-BR"/>
              </w:rPr>
              <w:t>igma: https://www.figma.com/file/CsQlfISHTGMUwXpY3vDlK9/(current)-Sprint-21-25?type=design&amp;node-id=238-7474&amp;mode=design&amp;t=ZDKygUFrWgzkdYXI-0</w:t>
            </w:r>
          </w:p>
        </w:tc>
      </w:tr>
      <w:tr w:rsidR="00FA6C04" w:rsidRPr="00452515" w14:paraId="64E6F0B8" w14:textId="77777777" w:rsidTr="00DE61E6">
        <w:tc>
          <w:tcPr>
            <w:tcW w:w="8691" w:type="dxa"/>
          </w:tcPr>
          <w:p w14:paraId="6CAF6832" w14:textId="77777777" w:rsidR="00FA6C04" w:rsidRDefault="00FA6C04">
            <w:pPr>
              <w:rPr>
                <w:b/>
                <w:bCs/>
              </w:rPr>
            </w:pPr>
            <w:r w:rsidRPr="00D97083">
              <w:rPr>
                <w:rFonts w:hint="eastAsia"/>
                <w:b/>
                <w:bCs/>
              </w:rPr>
              <w:t>Main Scenario:</w:t>
            </w:r>
          </w:p>
          <w:p w14:paraId="54EEB6C8" w14:textId="2A09E794" w:rsidR="001F5EDA" w:rsidRPr="00DE61E6" w:rsidRDefault="00DE61E6" w:rsidP="00DE61E6">
            <w:hyperlink r:id="rId231" w:history="1">
              <w:r w:rsidRPr="007715EB">
                <w:rPr>
                  <w:rStyle w:val="Hyperlink"/>
                </w:rPr>
                <w:t>https://wonder.atlassian.net/wiki/x/SoB8_g</w:t>
              </w:r>
            </w:hyperlink>
            <w:r>
              <w:rPr>
                <w:rFonts w:hint="eastAsia"/>
              </w:rPr>
              <w:t xml:space="preserve"> </w:t>
            </w:r>
          </w:p>
        </w:tc>
      </w:tr>
      <w:tr w:rsidR="00FA6C04" w:rsidRPr="00452515" w14:paraId="712516B0" w14:textId="77777777" w:rsidTr="00DE61E6">
        <w:tc>
          <w:tcPr>
            <w:tcW w:w="8691" w:type="dxa"/>
          </w:tcPr>
          <w:p w14:paraId="0AADA96D" w14:textId="77777777" w:rsidR="00FA6C04" w:rsidRDefault="00FA6C04">
            <w:r w:rsidRPr="00452515">
              <w:t>Extend Scenario:</w:t>
            </w:r>
          </w:p>
          <w:p w14:paraId="43496143" w14:textId="77777777" w:rsidR="00FA6C04" w:rsidRPr="00452515" w:rsidRDefault="00FA6C04"/>
        </w:tc>
      </w:tr>
      <w:tr w:rsidR="00FA6C04" w:rsidRPr="00452515" w14:paraId="4106B4DA" w14:textId="77777777" w:rsidTr="00DE61E6">
        <w:tc>
          <w:tcPr>
            <w:tcW w:w="8691" w:type="dxa"/>
          </w:tcPr>
          <w:p w14:paraId="36E4457D" w14:textId="77777777" w:rsidR="00FA6C04" w:rsidRDefault="00FA6C04">
            <w:r w:rsidRPr="00452515">
              <w:t>Exception Scenario:</w:t>
            </w:r>
          </w:p>
          <w:p w14:paraId="6E4AA772" w14:textId="77777777" w:rsidR="00FA6C04" w:rsidRPr="00452515" w:rsidRDefault="00FA6C04"/>
        </w:tc>
      </w:tr>
      <w:tr w:rsidR="00FA6C04" w:rsidRPr="00452515" w14:paraId="0B0F3DD7" w14:textId="77777777" w:rsidTr="00DE61E6">
        <w:tc>
          <w:tcPr>
            <w:tcW w:w="8691" w:type="dxa"/>
          </w:tcPr>
          <w:p w14:paraId="3954F386" w14:textId="77777777" w:rsidR="00FA6C04" w:rsidRPr="00452515" w:rsidRDefault="00FA6C04">
            <w:r w:rsidRPr="00452515">
              <w:t>Notes:</w:t>
            </w:r>
          </w:p>
        </w:tc>
      </w:tr>
      <w:tr w:rsidR="00FA6C04" w:rsidRPr="00452515" w14:paraId="170BAD2B" w14:textId="77777777" w:rsidTr="00DE61E6">
        <w:tc>
          <w:tcPr>
            <w:tcW w:w="8691" w:type="dxa"/>
          </w:tcPr>
          <w:p w14:paraId="62C412A2" w14:textId="77777777" w:rsidR="00FA6C04" w:rsidRPr="00452515" w:rsidRDefault="00FA6C04">
            <w:r w:rsidRPr="00452515">
              <w:t>Q/A:</w:t>
            </w:r>
          </w:p>
        </w:tc>
      </w:tr>
    </w:tbl>
    <w:p w14:paraId="4FC27E0B" w14:textId="77777777" w:rsidR="00713BA1" w:rsidRDefault="00713BA1" w:rsidP="00713BA1"/>
    <w:p w14:paraId="73414477" w14:textId="77777777" w:rsidR="00713BA1" w:rsidRPr="00713BA1" w:rsidRDefault="00713BA1" w:rsidP="00713BA1"/>
    <w:p w14:paraId="259552BB" w14:textId="42F1952E" w:rsidR="00FA6C04" w:rsidRPr="005E2DC9" w:rsidRDefault="00DE61E6" w:rsidP="005F5F48">
      <w:pPr>
        <w:pStyle w:val="Heading2"/>
      </w:pPr>
      <w:r>
        <w:rPr>
          <w:rFonts w:hint="eastAsia"/>
        </w:rPr>
        <w:t>Tran-</w:t>
      </w:r>
      <w:r w:rsidR="00FA6C04" w:rsidRPr="000A10A1">
        <w:t>MS</w:t>
      </w:r>
      <w:r w:rsidR="00FA6C04">
        <w:t>18</w:t>
      </w:r>
      <w:r w:rsidR="00FA6C04" w:rsidRPr="000A10A1">
        <w:t>-0</w:t>
      </w:r>
      <w:r w:rsidR="00FA6C04">
        <w:t>2</w:t>
      </w:r>
      <w:r w:rsidR="00FA6C04" w:rsidRPr="000A10A1">
        <w:t xml:space="preserve"> </w:t>
      </w:r>
      <w:r w:rsidR="00FA6C04">
        <w:t>Appliance &amp; Equipment</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FA6C04" w:rsidRPr="00452515" w14:paraId="26E43FA6" w14:textId="77777777" w:rsidTr="00DE61E6">
        <w:tc>
          <w:tcPr>
            <w:tcW w:w="8008" w:type="dxa"/>
          </w:tcPr>
          <w:p w14:paraId="1169E789" w14:textId="4A36F1B7" w:rsidR="00FA6C04" w:rsidRPr="00E97505" w:rsidRDefault="00FA6C04">
            <w:pPr>
              <w:rPr>
                <w:rStyle w:val="Strong"/>
              </w:rPr>
            </w:pPr>
            <w:r w:rsidRPr="00B05CAC">
              <w:rPr>
                <w:rStyle w:val="Strong"/>
              </w:rPr>
              <w:t>MS1</w:t>
            </w:r>
            <w:r>
              <w:rPr>
                <w:rStyle w:val="Strong"/>
              </w:rPr>
              <w:t>8</w:t>
            </w:r>
            <w:r w:rsidRPr="00B05CAC">
              <w:rPr>
                <w:rStyle w:val="Strong"/>
              </w:rPr>
              <w:t>-0</w:t>
            </w:r>
            <w:r>
              <w:rPr>
                <w:rStyle w:val="Strong"/>
              </w:rPr>
              <w:t>2 Appliance &amp; Equipment</w:t>
            </w:r>
          </w:p>
        </w:tc>
      </w:tr>
      <w:tr w:rsidR="00FA6C04" w:rsidRPr="00452515" w14:paraId="112C1641" w14:textId="77777777" w:rsidTr="00DE61E6">
        <w:tc>
          <w:tcPr>
            <w:tcW w:w="8008" w:type="dxa"/>
          </w:tcPr>
          <w:p w14:paraId="1D6A84B8" w14:textId="77777777" w:rsidR="00FA6C04" w:rsidRPr="00E97505" w:rsidRDefault="00FA6C04">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FA6C04" w14:paraId="666368C2" w14:textId="77777777">
              <w:trPr>
                <w:jc w:val="center"/>
              </w:trPr>
              <w:tc>
                <w:tcPr>
                  <w:tcW w:w="1169" w:type="dxa"/>
                </w:tcPr>
                <w:p w14:paraId="1A725047" w14:textId="77777777" w:rsidR="00FA6C04" w:rsidRPr="007A35F7" w:rsidRDefault="00FA6C04">
                  <w:pPr>
                    <w:rPr>
                      <w:rFonts w:ascii="Arial" w:hAnsi="Arial" w:cs="Arial"/>
                    </w:rPr>
                  </w:pPr>
                  <w:r w:rsidRPr="007A35F7">
                    <w:rPr>
                      <w:rFonts w:ascii="Arial" w:hAnsi="Arial" w:cs="Arial"/>
                    </w:rPr>
                    <w:t>Version</w:t>
                  </w:r>
                </w:p>
              </w:tc>
              <w:tc>
                <w:tcPr>
                  <w:tcW w:w="1357" w:type="dxa"/>
                </w:tcPr>
                <w:p w14:paraId="2E7E6792" w14:textId="77777777" w:rsidR="00FA6C04" w:rsidRPr="007A35F7" w:rsidRDefault="00FA6C04">
                  <w:pPr>
                    <w:rPr>
                      <w:rFonts w:ascii="Arial" w:hAnsi="Arial" w:cs="Arial"/>
                    </w:rPr>
                  </w:pPr>
                  <w:r w:rsidRPr="007A35F7">
                    <w:rPr>
                      <w:rFonts w:ascii="Arial" w:hAnsi="Arial" w:cs="Arial"/>
                    </w:rPr>
                    <w:t>Date</w:t>
                  </w:r>
                </w:p>
              </w:tc>
              <w:tc>
                <w:tcPr>
                  <w:tcW w:w="1315" w:type="dxa"/>
                </w:tcPr>
                <w:p w14:paraId="42581339" w14:textId="77777777" w:rsidR="00FA6C04" w:rsidRPr="007A35F7" w:rsidRDefault="00FA6C04">
                  <w:pPr>
                    <w:rPr>
                      <w:rFonts w:ascii="Arial" w:hAnsi="Arial" w:cs="Arial"/>
                    </w:rPr>
                  </w:pPr>
                  <w:r w:rsidRPr="007A35F7">
                    <w:rPr>
                      <w:rFonts w:ascii="Arial" w:hAnsi="Arial" w:cs="Arial"/>
                    </w:rPr>
                    <w:t>Updated By</w:t>
                  </w:r>
                </w:p>
              </w:tc>
              <w:tc>
                <w:tcPr>
                  <w:tcW w:w="3924" w:type="dxa"/>
                </w:tcPr>
                <w:p w14:paraId="47E63A9D" w14:textId="77777777" w:rsidR="00FA6C04" w:rsidRPr="007A35F7" w:rsidRDefault="00FA6C04">
                  <w:pPr>
                    <w:rPr>
                      <w:rFonts w:ascii="Arial" w:hAnsi="Arial" w:cs="Arial"/>
                    </w:rPr>
                  </w:pPr>
                  <w:r w:rsidRPr="007A35F7">
                    <w:rPr>
                      <w:rFonts w:ascii="Arial" w:hAnsi="Arial" w:cs="Arial"/>
                    </w:rPr>
                    <w:t>Description</w:t>
                  </w:r>
                </w:p>
              </w:tc>
            </w:tr>
            <w:tr w:rsidR="00FA6C04" w14:paraId="761C8602" w14:textId="77777777">
              <w:trPr>
                <w:jc w:val="center"/>
              </w:trPr>
              <w:tc>
                <w:tcPr>
                  <w:tcW w:w="1169" w:type="dxa"/>
                </w:tcPr>
                <w:p w14:paraId="0EB6BE82" w14:textId="77777777" w:rsidR="00FA6C04" w:rsidRPr="007A35F7" w:rsidRDefault="00FA6C04">
                  <w:pPr>
                    <w:rPr>
                      <w:rFonts w:ascii="Arial" w:hAnsi="Arial" w:cs="Arial"/>
                    </w:rPr>
                  </w:pPr>
                  <w:r w:rsidRPr="007A35F7">
                    <w:rPr>
                      <w:rFonts w:ascii="Arial" w:hAnsi="Arial" w:cs="Arial"/>
                    </w:rPr>
                    <w:t>1.0</w:t>
                  </w:r>
                </w:p>
              </w:tc>
              <w:tc>
                <w:tcPr>
                  <w:tcW w:w="1357" w:type="dxa"/>
                </w:tcPr>
                <w:p w14:paraId="13B74783" w14:textId="77777777" w:rsidR="00FA6C04" w:rsidRPr="007A35F7" w:rsidRDefault="00FA6C04">
                  <w:pPr>
                    <w:rPr>
                      <w:rFonts w:ascii="Arial" w:hAnsi="Arial" w:cs="Arial"/>
                    </w:rPr>
                  </w:pPr>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10.21</w:t>
                  </w:r>
                </w:p>
              </w:tc>
              <w:tc>
                <w:tcPr>
                  <w:tcW w:w="1315" w:type="dxa"/>
                </w:tcPr>
                <w:p w14:paraId="793F2E99" w14:textId="77777777" w:rsidR="00FA6C04" w:rsidRPr="007A35F7" w:rsidRDefault="00FA6C04">
                  <w:pPr>
                    <w:rPr>
                      <w:rFonts w:ascii="Arial" w:hAnsi="Arial" w:cs="Arial"/>
                    </w:rPr>
                  </w:pPr>
                  <w:r w:rsidRPr="007A35F7">
                    <w:rPr>
                      <w:rFonts w:ascii="Arial" w:hAnsi="Arial" w:cs="Arial"/>
                    </w:rPr>
                    <w:t>Bonnie</w:t>
                  </w:r>
                </w:p>
              </w:tc>
              <w:tc>
                <w:tcPr>
                  <w:tcW w:w="3924" w:type="dxa"/>
                </w:tcPr>
                <w:p w14:paraId="07EBA4C3" w14:textId="77777777" w:rsidR="00FA6C04" w:rsidRPr="007A35F7" w:rsidRDefault="00FA6C04">
                  <w:pPr>
                    <w:rPr>
                      <w:rFonts w:ascii="Arial" w:hAnsi="Arial" w:cs="Arial"/>
                    </w:rPr>
                  </w:pPr>
                  <w:r w:rsidRPr="007A35F7">
                    <w:rPr>
                      <w:rFonts w:ascii="Arial" w:hAnsi="Arial" w:cs="Arial"/>
                    </w:rPr>
                    <w:t>First version</w:t>
                  </w:r>
                </w:p>
              </w:tc>
            </w:tr>
            <w:tr w:rsidR="00325043" w14:paraId="70FCB95C" w14:textId="77777777">
              <w:trPr>
                <w:jc w:val="center"/>
              </w:trPr>
              <w:tc>
                <w:tcPr>
                  <w:tcW w:w="1169" w:type="dxa"/>
                </w:tcPr>
                <w:p w14:paraId="3F4DEB45" w14:textId="57417675" w:rsidR="00325043" w:rsidRDefault="00325043" w:rsidP="00325043">
                  <w:r w:rsidRPr="007A35F7">
                    <w:rPr>
                      <w:rFonts w:ascii="Arial" w:hAnsi="Arial" w:cs="Arial"/>
                    </w:rPr>
                    <w:t>1.0</w:t>
                  </w:r>
                </w:p>
              </w:tc>
              <w:tc>
                <w:tcPr>
                  <w:tcW w:w="1357" w:type="dxa"/>
                </w:tcPr>
                <w:p w14:paraId="2B478950" w14:textId="2328A447" w:rsidR="00325043" w:rsidRDefault="00325043" w:rsidP="00325043">
                  <w:r w:rsidRPr="007A35F7">
                    <w:rPr>
                      <w:rFonts w:ascii="Arial" w:hAnsi="Arial" w:cs="Arial"/>
                    </w:rPr>
                    <w:t>202</w:t>
                  </w:r>
                  <w:r>
                    <w:rPr>
                      <w:rFonts w:ascii="Arial" w:hAnsi="Arial" w:cs="Arial" w:hint="eastAsia"/>
                    </w:rPr>
                    <w:t>4</w:t>
                  </w:r>
                  <w:r w:rsidRPr="007A35F7">
                    <w:rPr>
                      <w:rFonts w:ascii="Arial" w:hAnsi="Arial" w:cs="Arial"/>
                    </w:rPr>
                    <w:t>.</w:t>
                  </w:r>
                  <w:r>
                    <w:rPr>
                      <w:rFonts w:ascii="Arial" w:hAnsi="Arial" w:cs="Arial" w:hint="eastAsia"/>
                    </w:rPr>
                    <w:t>6</w:t>
                  </w:r>
                  <w:r>
                    <w:rPr>
                      <w:rFonts w:ascii="Arial" w:hAnsi="Arial" w:cs="Arial"/>
                    </w:rPr>
                    <w:t>.</w:t>
                  </w:r>
                  <w:r>
                    <w:rPr>
                      <w:rFonts w:ascii="Arial" w:hAnsi="Arial" w:cs="Arial" w:hint="eastAsia"/>
                    </w:rPr>
                    <w:t>1</w:t>
                  </w:r>
                  <w:r>
                    <w:rPr>
                      <w:rFonts w:ascii="Arial" w:hAnsi="Arial" w:cs="Arial"/>
                    </w:rPr>
                    <w:t>1</w:t>
                  </w:r>
                </w:p>
              </w:tc>
              <w:tc>
                <w:tcPr>
                  <w:tcW w:w="1315" w:type="dxa"/>
                </w:tcPr>
                <w:p w14:paraId="726B9455" w14:textId="5A63C86C" w:rsidR="00325043" w:rsidRDefault="00325043" w:rsidP="00325043">
                  <w:r w:rsidRPr="007A35F7">
                    <w:rPr>
                      <w:rFonts w:ascii="Arial" w:hAnsi="Arial" w:cs="Arial"/>
                    </w:rPr>
                    <w:t>Bonnie</w:t>
                  </w:r>
                </w:p>
              </w:tc>
              <w:tc>
                <w:tcPr>
                  <w:tcW w:w="3924" w:type="dxa"/>
                </w:tcPr>
                <w:p w14:paraId="24266BA7" w14:textId="06AE2AA3" w:rsidR="00325043" w:rsidRDefault="00325043" w:rsidP="00325043">
                  <w:r w:rsidRPr="00325043">
                    <w:rPr>
                      <w:rFonts w:ascii="Arial" w:hAnsi="Arial" w:cs="Arial" w:hint="eastAsia"/>
                    </w:rPr>
                    <w:t xml:space="preserve">Add </w:t>
                  </w:r>
                  <w:r w:rsidRPr="00325043">
                    <w:rPr>
                      <w:rFonts w:ascii="Arial" w:hAnsi="Arial" w:cs="Arial"/>
                    </w:rPr>
                    <w:t>Resource Information</w:t>
                  </w:r>
                  <w:r w:rsidRPr="00325043">
                    <w:rPr>
                      <w:rFonts w:ascii="Arial" w:hAnsi="Arial" w:cs="Arial" w:hint="eastAsia"/>
                    </w:rPr>
                    <w:t xml:space="preserve">, </w:t>
                  </w:r>
                  <w:r w:rsidRPr="00325043">
                    <w:rPr>
                      <w:rFonts w:ascii="Arial" w:hAnsi="Arial" w:cs="Arial"/>
                    </w:rPr>
                    <w:t>MD-13276</w:t>
                  </w:r>
                </w:p>
              </w:tc>
            </w:tr>
            <w:tr w:rsidR="00325043" w14:paraId="0F974A08" w14:textId="77777777">
              <w:trPr>
                <w:jc w:val="center"/>
              </w:trPr>
              <w:tc>
                <w:tcPr>
                  <w:tcW w:w="1169" w:type="dxa"/>
                </w:tcPr>
                <w:p w14:paraId="2A5FFA81" w14:textId="77777777" w:rsidR="00325043" w:rsidRDefault="00325043" w:rsidP="00325043"/>
              </w:tc>
              <w:tc>
                <w:tcPr>
                  <w:tcW w:w="1357" w:type="dxa"/>
                </w:tcPr>
                <w:p w14:paraId="3F19F8E9" w14:textId="77777777" w:rsidR="00325043" w:rsidRDefault="00325043" w:rsidP="00325043"/>
              </w:tc>
              <w:tc>
                <w:tcPr>
                  <w:tcW w:w="1315" w:type="dxa"/>
                </w:tcPr>
                <w:p w14:paraId="626ED883" w14:textId="77777777" w:rsidR="00325043" w:rsidRDefault="00325043" w:rsidP="00325043"/>
              </w:tc>
              <w:tc>
                <w:tcPr>
                  <w:tcW w:w="3924" w:type="dxa"/>
                </w:tcPr>
                <w:p w14:paraId="5174F992" w14:textId="77777777" w:rsidR="00325043" w:rsidRDefault="00325043" w:rsidP="00325043"/>
              </w:tc>
            </w:tr>
            <w:tr w:rsidR="00325043" w14:paraId="32D3BAA8" w14:textId="77777777">
              <w:trPr>
                <w:jc w:val="center"/>
              </w:trPr>
              <w:tc>
                <w:tcPr>
                  <w:tcW w:w="1169" w:type="dxa"/>
                </w:tcPr>
                <w:p w14:paraId="39FFCF47" w14:textId="77777777" w:rsidR="00325043" w:rsidRDefault="00325043" w:rsidP="00325043"/>
              </w:tc>
              <w:tc>
                <w:tcPr>
                  <w:tcW w:w="1357" w:type="dxa"/>
                </w:tcPr>
                <w:p w14:paraId="25BF9D61" w14:textId="77777777" w:rsidR="00325043" w:rsidRDefault="00325043" w:rsidP="00325043"/>
              </w:tc>
              <w:tc>
                <w:tcPr>
                  <w:tcW w:w="1315" w:type="dxa"/>
                </w:tcPr>
                <w:p w14:paraId="430549C3" w14:textId="77777777" w:rsidR="00325043" w:rsidRDefault="00325043" w:rsidP="00325043"/>
              </w:tc>
              <w:tc>
                <w:tcPr>
                  <w:tcW w:w="3924" w:type="dxa"/>
                </w:tcPr>
                <w:p w14:paraId="3CEB882B" w14:textId="77777777" w:rsidR="00325043" w:rsidRPr="00B66734" w:rsidRDefault="00325043" w:rsidP="00325043"/>
              </w:tc>
            </w:tr>
            <w:tr w:rsidR="00325043" w14:paraId="67F74227" w14:textId="77777777">
              <w:trPr>
                <w:jc w:val="center"/>
              </w:trPr>
              <w:tc>
                <w:tcPr>
                  <w:tcW w:w="1169" w:type="dxa"/>
                </w:tcPr>
                <w:p w14:paraId="7FAC7B1F" w14:textId="77777777" w:rsidR="00325043" w:rsidRDefault="00325043" w:rsidP="00325043"/>
              </w:tc>
              <w:tc>
                <w:tcPr>
                  <w:tcW w:w="1357" w:type="dxa"/>
                </w:tcPr>
                <w:p w14:paraId="16FC4807" w14:textId="77777777" w:rsidR="00325043" w:rsidRDefault="00325043" w:rsidP="00325043"/>
              </w:tc>
              <w:tc>
                <w:tcPr>
                  <w:tcW w:w="1315" w:type="dxa"/>
                </w:tcPr>
                <w:p w14:paraId="67640071" w14:textId="77777777" w:rsidR="00325043" w:rsidRDefault="00325043" w:rsidP="00325043"/>
              </w:tc>
              <w:tc>
                <w:tcPr>
                  <w:tcW w:w="3924" w:type="dxa"/>
                </w:tcPr>
                <w:p w14:paraId="0271EF55" w14:textId="77777777" w:rsidR="00325043" w:rsidRDefault="00325043" w:rsidP="00325043"/>
              </w:tc>
            </w:tr>
            <w:tr w:rsidR="00325043" w14:paraId="03B62400" w14:textId="77777777">
              <w:trPr>
                <w:jc w:val="center"/>
              </w:trPr>
              <w:tc>
                <w:tcPr>
                  <w:tcW w:w="1169" w:type="dxa"/>
                </w:tcPr>
                <w:p w14:paraId="13B1CDCE" w14:textId="77777777" w:rsidR="00325043" w:rsidRDefault="00325043" w:rsidP="00325043"/>
              </w:tc>
              <w:tc>
                <w:tcPr>
                  <w:tcW w:w="1357" w:type="dxa"/>
                </w:tcPr>
                <w:p w14:paraId="27311714" w14:textId="77777777" w:rsidR="00325043" w:rsidRDefault="00325043" w:rsidP="00325043"/>
              </w:tc>
              <w:tc>
                <w:tcPr>
                  <w:tcW w:w="1315" w:type="dxa"/>
                </w:tcPr>
                <w:p w14:paraId="214F196F" w14:textId="77777777" w:rsidR="00325043" w:rsidRDefault="00325043" w:rsidP="00325043"/>
              </w:tc>
              <w:tc>
                <w:tcPr>
                  <w:tcW w:w="3924" w:type="dxa"/>
                </w:tcPr>
                <w:p w14:paraId="728F6F85" w14:textId="77777777" w:rsidR="00325043" w:rsidRPr="005C49CE" w:rsidRDefault="00325043" w:rsidP="00325043"/>
              </w:tc>
            </w:tr>
          </w:tbl>
          <w:p w14:paraId="7D8FD004" w14:textId="77777777" w:rsidR="00FA6C04" w:rsidRDefault="00FA6C04"/>
        </w:tc>
      </w:tr>
      <w:tr w:rsidR="00FA6C04" w:rsidRPr="00452515" w14:paraId="375D2819" w14:textId="77777777" w:rsidTr="00DE61E6">
        <w:tc>
          <w:tcPr>
            <w:tcW w:w="8008" w:type="dxa"/>
          </w:tcPr>
          <w:p w14:paraId="635E6532" w14:textId="77777777" w:rsidR="00FA6C04" w:rsidRPr="00452515" w:rsidRDefault="00FA6C04">
            <w:r w:rsidRPr="00E97505">
              <w:rPr>
                <w:rStyle w:val="Strong"/>
              </w:rPr>
              <w:t>Stakeholder:</w:t>
            </w:r>
            <w:r w:rsidRPr="00452515">
              <w:t xml:space="preserve"> </w:t>
            </w:r>
            <w:r>
              <w:t>User with privilege</w:t>
            </w:r>
          </w:p>
        </w:tc>
      </w:tr>
      <w:tr w:rsidR="00FA6C04" w:rsidRPr="00DE61E6" w14:paraId="394531B9" w14:textId="77777777" w:rsidTr="00DE61E6">
        <w:tc>
          <w:tcPr>
            <w:tcW w:w="8008" w:type="dxa"/>
          </w:tcPr>
          <w:p w14:paraId="0BD8275E" w14:textId="77777777" w:rsidR="00FA6C04" w:rsidRDefault="00FA6C04">
            <w:pPr>
              <w:rPr>
                <w:rStyle w:val="Strong"/>
              </w:rPr>
            </w:pPr>
            <w:r w:rsidRPr="00E97505">
              <w:rPr>
                <w:rStyle w:val="Strong"/>
              </w:rPr>
              <w:t xml:space="preserve">Pre-Condition: </w:t>
            </w:r>
          </w:p>
          <w:p w14:paraId="6A9034C4" w14:textId="67B4D413" w:rsidR="00325043" w:rsidRPr="00325043" w:rsidRDefault="00325043">
            <w:pPr>
              <w:rPr>
                <w:rFonts w:ascii="Arial" w:hAnsi="Arial" w:cs="Arial"/>
                <w:sz w:val="20"/>
                <w:szCs w:val="20"/>
                <w:lang w:val="pt-BR"/>
              </w:rPr>
            </w:pPr>
          </w:p>
        </w:tc>
      </w:tr>
      <w:tr w:rsidR="00FA6C04" w:rsidRPr="00452515" w14:paraId="3A660E71" w14:textId="77777777" w:rsidTr="00DE61E6">
        <w:tc>
          <w:tcPr>
            <w:tcW w:w="8008" w:type="dxa"/>
          </w:tcPr>
          <w:p w14:paraId="72671C90" w14:textId="0A56A6B4" w:rsidR="00713BA1" w:rsidRDefault="00FA6C04" w:rsidP="00BE1479">
            <w:pPr>
              <w:rPr>
                <w:b/>
                <w:bCs/>
              </w:rPr>
            </w:pPr>
            <w:r w:rsidRPr="00D97083">
              <w:rPr>
                <w:rFonts w:hint="eastAsia"/>
                <w:b/>
                <w:bCs/>
              </w:rPr>
              <w:t>Main Scenario:</w:t>
            </w:r>
          </w:p>
          <w:p w14:paraId="01F3CBFD" w14:textId="3C3D309C" w:rsidR="00DE61E6" w:rsidRPr="00BD54DC" w:rsidRDefault="00DE61E6" w:rsidP="00DE61E6">
            <w:hyperlink r:id="rId232" w:history="1">
              <w:r w:rsidRPr="007715EB">
                <w:rPr>
                  <w:rStyle w:val="Hyperlink"/>
                </w:rPr>
                <w:t>https://wonder.atlassian.net/wiki/x/WwB-_g</w:t>
              </w:r>
            </w:hyperlink>
            <w:r>
              <w:rPr>
                <w:rFonts w:hint="eastAsia"/>
              </w:rPr>
              <w:t xml:space="preserve"> </w:t>
            </w:r>
          </w:p>
          <w:p w14:paraId="04B8A386" w14:textId="1E57FA2E" w:rsidR="00EA3FD9" w:rsidRPr="00BD54DC" w:rsidRDefault="00EA3FD9" w:rsidP="00DE61E6">
            <w:pPr>
              <w:pStyle w:val="ListParagraph"/>
              <w:tabs>
                <w:tab w:val="left" w:pos="307"/>
              </w:tabs>
              <w:ind w:left="735"/>
            </w:pPr>
          </w:p>
        </w:tc>
      </w:tr>
      <w:tr w:rsidR="00FA6C04" w:rsidRPr="00452515" w14:paraId="784A60D1" w14:textId="77777777" w:rsidTr="00DE61E6">
        <w:tc>
          <w:tcPr>
            <w:tcW w:w="8008" w:type="dxa"/>
          </w:tcPr>
          <w:p w14:paraId="7844D8D1" w14:textId="77777777" w:rsidR="00FA6C04" w:rsidRDefault="00FA6C04">
            <w:r w:rsidRPr="00452515">
              <w:t>Extend Scenario:</w:t>
            </w:r>
          </w:p>
          <w:p w14:paraId="043ECCFB" w14:textId="77777777" w:rsidR="00FA6C04" w:rsidRPr="00452515" w:rsidRDefault="00FA6C04"/>
        </w:tc>
      </w:tr>
      <w:tr w:rsidR="00FA6C04" w:rsidRPr="00452515" w14:paraId="46B6E2DD" w14:textId="77777777" w:rsidTr="00DE61E6">
        <w:tc>
          <w:tcPr>
            <w:tcW w:w="8008" w:type="dxa"/>
          </w:tcPr>
          <w:p w14:paraId="58713580" w14:textId="77777777" w:rsidR="00FA6C04" w:rsidRDefault="00FA6C04">
            <w:r w:rsidRPr="00452515">
              <w:t>Exception Scenario:</w:t>
            </w:r>
          </w:p>
          <w:p w14:paraId="0A1E47D8" w14:textId="77777777" w:rsidR="00FA6C04" w:rsidRPr="00452515" w:rsidRDefault="00FA6C04"/>
        </w:tc>
      </w:tr>
      <w:tr w:rsidR="00FA6C04" w:rsidRPr="00452515" w14:paraId="76CF5E3E" w14:textId="77777777" w:rsidTr="00DE61E6">
        <w:tc>
          <w:tcPr>
            <w:tcW w:w="8008" w:type="dxa"/>
          </w:tcPr>
          <w:p w14:paraId="712A175E" w14:textId="77777777" w:rsidR="00FA6C04" w:rsidRPr="00452515" w:rsidRDefault="00FA6C04">
            <w:r w:rsidRPr="00452515">
              <w:t>Notes:</w:t>
            </w:r>
          </w:p>
        </w:tc>
      </w:tr>
      <w:tr w:rsidR="00FA6C04" w:rsidRPr="00452515" w14:paraId="4166847E" w14:textId="77777777" w:rsidTr="00DE61E6">
        <w:tc>
          <w:tcPr>
            <w:tcW w:w="8008" w:type="dxa"/>
          </w:tcPr>
          <w:p w14:paraId="0C5F5C59" w14:textId="77777777" w:rsidR="00FA6C04" w:rsidRPr="00452515" w:rsidRDefault="00FA6C04">
            <w:r w:rsidRPr="00452515">
              <w:t>Q/A:</w:t>
            </w:r>
          </w:p>
        </w:tc>
      </w:tr>
    </w:tbl>
    <w:p w14:paraId="0BE9F70A" w14:textId="77777777" w:rsidR="00FA6C04" w:rsidRDefault="00FA6C04">
      <w:pPr>
        <w:widowControl/>
        <w:jc w:val="left"/>
      </w:pPr>
    </w:p>
    <w:p w14:paraId="633A6B6A" w14:textId="48F4D582" w:rsidR="002D6C79" w:rsidRDefault="00DE61E6" w:rsidP="002D6C79">
      <w:pPr>
        <w:pStyle w:val="Heading2"/>
      </w:pPr>
      <w:r>
        <w:rPr>
          <w:rFonts w:hint="eastAsia"/>
        </w:rPr>
        <w:t>Tran-</w:t>
      </w:r>
      <w:r w:rsidR="002D6C79">
        <w:rPr>
          <w:rFonts w:hint="eastAsia"/>
        </w:rPr>
        <w:t>M</w:t>
      </w:r>
      <w:r w:rsidR="002D6C79">
        <w:t xml:space="preserve">S18-03 Parameters of Appliance &amp; Equipment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2D6C79" w:rsidRPr="00E97505" w14:paraId="485AB3CB" w14:textId="77777777" w:rsidTr="00BD0938">
        <w:tc>
          <w:tcPr>
            <w:tcW w:w="8008" w:type="dxa"/>
          </w:tcPr>
          <w:p w14:paraId="2E1A772D" w14:textId="45E2DDCA" w:rsidR="002D6C79" w:rsidRPr="00E97505" w:rsidRDefault="002D6C79" w:rsidP="00A36CD9">
            <w:pPr>
              <w:rPr>
                <w:rStyle w:val="Strong"/>
              </w:rPr>
            </w:pPr>
            <w:r w:rsidRPr="002D6C79">
              <w:rPr>
                <w:rStyle w:val="Strong"/>
              </w:rPr>
              <w:t>MS 18-03 Parameters of Appliance &amp; Equipment</w:t>
            </w:r>
          </w:p>
        </w:tc>
      </w:tr>
      <w:tr w:rsidR="002D6C79" w14:paraId="126DF8B5" w14:textId="77777777" w:rsidTr="00BD0938">
        <w:tc>
          <w:tcPr>
            <w:tcW w:w="8008" w:type="dxa"/>
          </w:tcPr>
          <w:p w14:paraId="5AB0404C" w14:textId="77777777" w:rsidR="002D6C79" w:rsidRPr="00E97505" w:rsidRDefault="002D6C79" w:rsidP="00A36CD9">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2D6C79" w14:paraId="0D422738" w14:textId="77777777" w:rsidTr="00BD0938">
              <w:trPr>
                <w:jc w:val="center"/>
              </w:trPr>
              <w:tc>
                <w:tcPr>
                  <w:tcW w:w="1169" w:type="dxa"/>
                </w:tcPr>
                <w:p w14:paraId="369F7D60" w14:textId="77777777" w:rsidR="002D6C79" w:rsidRPr="007A35F7" w:rsidRDefault="002D6C79" w:rsidP="00A36CD9">
                  <w:pPr>
                    <w:rPr>
                      <w:rFonts w:ascii="Arial" w:hAnsi="Arial" w:cs="Arial"/>
                    </w:rPr>
                  </w:pPr>
                  <w:r w:rsidRPr="007A35F7">
                    <w:rPr>
                      <w:rFonts w:ascii="Arial" w:hAnsi="Arial" w:cs="Arial"/>
                    </w:rPr>
                    <w:t>Version</w:t>
                  </w:r>
                </w:p>
              </w:tc>
              <w:tc>
                <w:tcPr>
                  <w:tcW w:w="1357" w:type="dxa"/>
                </w:tcPr>
                <w:p w14:paraId="1F999695" w14:textId="77777777" w:rsidR="002D6C79" w:rsidRPr="007A35F7" w:rsidRDefault="002D6C79" w:rsidP="00A36CD9">
                  <w:pPr>
                    <w:rPr>
                      <w:rFonts w:ascii="Arial" w:hAnsi="Arial" w:cs="Arial"/>
                    </w:rPr>
                  </w:pPr>
                  <w:r w:rsidRPr="007A35F7">
                    <w:rPr>
                      <w:rFonts w:ascii="Arial" w:hAnsi="Arial" w:cs="Arial"/>
                    </w:rPr>
                    <w:t>Date</w:t>
                  </w:r>
                </w:p>
              </w:tc>
              <w:tc>
                <w:tcPr>
                  <w:tcW w:w="1315" w:type="dxa"/>
                </w:tcPr>
                <w:p w14:paraId="62328946" w14:textId="77777777" w:rsidR="002D6C79" w:rsidRPr="007A35F7" w:rsidRDefault="002D6C79" w:rsidP="00A36CD9">
                  <w:pPr>
                    <w:rPr>
                      <w:rFonts w:ascii="Arial" w:hAnsi="Arial" w:cs="Arial"/>
                    </w:rPr>
                  </w:pPr>
                  <w:r w:rsidRPr="007A35F7">
                    <w:rPr>
                      <w:rFonts w:ascii="Arial" w:hAnsi="Arial" w:cs="Arial"/>
                    </w:rPr>
                    <w:t>Updated By</w:t>
                  </w:r>
                </w:p>
              </w:tc>
              <w:tc>
                <w:tcPr>
                  <w:tcW w:w="3924" w:type="dxa"/>
                </w:tcPr>
                <w:p w14:paraId="47C936A5" w14:textId="77777777" w:rsidR="002D6C79" w:rsidRPr="007A35F7" w:rsidRDefault="002D6C79" w:rsidP="00A36CD9">
                  <w:pPr>
                    <w:rPr>
                      <w:rFonts w:ascii="Arial" w:hAnsi="Arial" w:cs="Arial"/>
                    </w:rPr>
                  </w:pPr>
                  <w:r w:rsidRPr="007A35F7">
                    <w:rPr>
                      <w:rFonts w:ascii="Arial" w:hAnsi="Arial" w:cs="Arial"/>
                    </w:rPr>
                    <w:t>Description</w:t>
                  </w:r>
                </w:p>
              </w:tc>
            </w:tr>
            <w:tr w:rsidR="002D6C79" w14:paraId="7DD2F138" w14:textId="77777777" w:rsidTr="00BD0938">
              <w:trPr>
                <w:jc w:val="center"/>
              </w:trPr>
              <w:tc>
                <w:tcPr>
                  <w:tcW w:w="1169" w:type="dxa"/>
                </w:tcPr>
                <w:p w14:paraId="3DE74990" w14:textId="77777777" w:rsidR="002D6C79" w:rsidRPr="007A35F7" w:rsidRDefault="002D6C79" w:rsidP="002D6C79">
                  <w:pPr>
                    <w:rPr>
                      <w:rFonts w:ascii="Arial" w:hAnsi="Arial" w:cs="Arial"/>
                    </w:rPr>
                  </w:pPr>
                  <w:r w:rsidRPr="007A35F7">
                    <w:rPr>
                      <w:rFonts w:ascii="Arial" w:hAnsi="Arial" w:cs="Arial"/>
                    </w:rPr>
                    <w:t>1.0</w:t>
                  </w:r>
                </w:p>
              </w:tc>
              <w:tc>
                <w:tcPr>
                  <w:tcW w:w="1357" w:type="dxa"/>
                </w:tcPr>
                <w:p w14:paraId="6CFDF852" w14:textId="4C1CA4D0" w:rsidR="002D6C79" w:rsidRPr="007A35F7" w:rsidRDefault="002D6C79" w:rsidP="002D6C79">
                  <w:pPr>
                    <w:rPr>
                      <w:rFonts w:ascii="Arial" w:hAnsi="Arial" w:cs="Arial"/>
                    </w:rPr>
                  </w:pPr>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10.24</w:t>
                  </w:r>
                </w:p>
              </w:tc>
              <w:tc>
                <w:tcPr>
                  <w:tcW w:w="1315" w:type="dxa"/>
                </w:tcPr>
                <w:p w14:paraId="662C47EA" w14:textId="01EBA159" w:rsidR="002D6C79" w:rsidRPr="007A35F7" w:rsidRDefault="002D6C79" w:rsidP="002D6C79">
                  <w:pPr>
                    <w:rPr>
                      <w:rFonts w:ascii="Arial" w:hAnsi="Arial" w:cs="Arial"/>
                    </w:rPr>
                  </w:pPr>
                  <w:r w:rsidRPr="007A35F7">
                    <w:rPr>
                      <w:rFonts w:ascii="Arial" w:hAnsi="Arial" w:cs="Arial"/>
                    </w:rPr>
                    <w:t>Bonnie</w:t>
                  </w:r>
                </w:p>
              </w:tc>
              <w:tc>
                <w:tcPr>
                  <w:tcW w:w="3924" w:type="dxa"/>
                </w:tcPr>
                <w:p w14:paraId="4BCFCC06" w14:textId="77777777" w:rsidR="002D6C79" w:rsidRPr="007A35F7" w:rsidRDefault="002D6C79" w:rsidP="002D6C79">
                  <w:pPr>
                    <w:rPr>
                      <w:rFonts w:ascii="Arial" w:hAnsi="Arial" w:cs="Arial"/>
                    </w:rPr>
                  </w:pPr>
                  <w:r w:rsidRPr="007A35F7">
                    <w:rPr>
                      <w:rFonts w:ascii="Arial" w:hAnsi="Arial" w:cs="Arial"/>
                    </w:rPr>
                    <w:t>First version</w:t>
                  </w:r>
                </w:p>
              </w:tc>
            </w:tr>
            <w:tr w:rsidR="002D6C79" w14:paraId="0FE3985D" w14:textId="77777777" w:rsidTr="00BD0938">
              <w:trPr>
                <w:jc w:val="center"/>
              </w:trPr>
              <w:tc>
                <w:tcPr>
                  <w:tcW w:w="1169" w:type="dxa"/>
                </w:tcPr>
                <w:p w14:paraId="207CF8E4" w14:textId="77777777" w:rsidR="002D6C79" w:rsidRDefault="002D6C79" w:rsidP="002D6C79"/>
              </w:tc>
              <w:tc>
                <w:tcPr>
                  <w:tcW w:w="1357" w:type="dxa"/>
                </w:tcPr>
                <w:p w14:paraId="75650CEE" w14:textId="77777777" w:rsidR="002D6C79" w:rsidRDefault="002D6C79" w:rsidP="002D6C79"/>
              </w:tc>
              <w:tc>
                <w:tcPr>
                  <w:tcW w:w="1315" w:type="dxa"/>
                </w:tcPr>
                <w:p w14:paraId="40ADF8F4" w14:textId="77777777" w:rsidR="002D6C79" w:rsidRDefault="002D6C79" w:rsidP="002D6C79"/>
              </w:tc>
              <w:tc>
                <w:tcPr>
                  <w:tcW w:w="3924" w:type="dxa"/>
                </w:tcPr>
                <w:p w14:paraId="6D347118" w14:textId="77777777" w:rsidR="002D6C79" w:rsidRDefault="002D6C79" w:rsidP="002D6C79"/>
              </w:tc>
            </w:tr>
            <w:tr w:rsidR="002D6C79" w14:paraId="50524129" w14:textId="77777777" w:rsidTr="00BD0938">
              <w:trPr>
                <w:jc w:val="center"/>
              </w:trPr>
              <w:tc>
                <w:tcPr>
                  <w:tcW w:w="1169" w:type="dxa"/>
                </w:tcPr>
                <w:p w14:paraId="2958D7F7" w14:textId="77777777" w:rsidR="002D6C79" w:rsidRDefault="002D6C79" w:rsidP="002D6C79"/>
              </w:tc>
              <w:tc>
                <w:tcPr>
                  <w:tcW w:w="1357" w:type="dxa"/>
                </w:tcPr>
                <w:p w14:paraId="5061F0B4" w14:textId="77777777" w:rsidR="002D6C79" w:rsidRDefault="002D6C79" w:rsidP="002D6C79"/>
              </w:tc>
              <w:tc>
                <w:tcPr>
                  <w:tcW w:w="1315" w:type="dxa"/>
                </w:tcPr>
                <w:p w14:paraId="585BF84A" w14:textId="77777777" w:rsidR="002D6C79" w:rsidRDefault="002D6C79" w:rsidP="002D6C79"/>
              </w:tc>
              <w:tc>
                <w:tcPr>
                  <w:tcW w:w="3924" w:type="dxa"/>
                </w:tcPr>
                <w:p w14:paraId="5B5112FC" w14:textId="77777777" w:rsidR="002D6C79" w:rsidRDefault="002D6C79" w:rsidP="002D6C79"/>
              </w:tc>
            </w:tr>
            <w:tr w:rsidR="002D6C79" w14:paraId="2E51715D" w14:textId="77777777" w:rsidTr="00BD0938">
              <w:trPr>
                <w:jc w:val="center"/>
              </w:trPr>
              <w:tc>
                <w:tcPr>
                  <w:tcW w:w="1169" w:type="dxa"/>
                </w:tcPr>
                <w:p w14:paraId="7E9AA625" w14:textId="77777777" w:rsidR="002D6C79" w:rsidRDefault="002D6C79" w:rsidP="002D6C79"/>
              </w:tc>
              <w:tc>
                <w:tcPr>
                  <w:tcW w:w="1357" w:type="dxa"/>
                </w:tcPr>
                <w:p w14:paraId="0DE4DAFF" w14:textId="77777777" w:rsidR="002D6C79" w:rsidRDefault="002D6C79" w:rsidP="002D6C79"/>
              </w:tc>
              <w:tc>
                <w:tcPr>
                  <w:tcW w:w="1315" w:type="dxa"/>
                </w:tcPr>
                <w:p w14:paraId="1FB21E5D" w14:textId="77777777" w:rsidR="002D6C79" w:rsidRDefault="002D6C79" w:rsidP="002D6C79"/>
              </w:tc>
              <w:tc>
                <w:tcPr>
                  <w:tcW w:w="3924" w:type="dxa"/>
                </w:tcPr>
                <w:p w14:paraId="0F439255" w14:textId="77777777" w:rsidR="002D6C79" w:rsidRPr="00B66734" w:rsidRDefault="002D6C79" w:rsidP="002D6C79"/>
              </w:tc>
            </w:tr>
            <w:tr w:rsidR="002D6C79" w14:paraId="698FB28D" w14:textId="77777777" w:rsidTr="00BD0938">
              <w:trPr>
                <w:jc w:val="center"/>
              </w:trPr>
              <w:tc>
                <w:tcPr>
                  <w:tcW w:w="1169" w:type="dxa"/>
                </w:tcPr>
                <w:p w14:paraId="0576D641" w14:textId="77777777" w:rsidR="002D6C79" w:rsidRDefault="002D6C79" w:rsidP="002D6C79"/>
              </w:tc>
              <w:tc>
                <w:tcPr>
                  <w:tcW w:w="1357" w:type="dxa"/>
                </w:tcPr>
                <w:p w14:paraId="3B062A72" w14:textId="77777777" w:rsidR="002D6C79" w:rsidRDefault="002D6C79" w:rsidP="002D6C79"/>
              </w:tc>
              <w:tc>
                <w:tcPr>
                  <w:tcW w:w="1315" w:type="dxa"/>
                </w:tcPr>
                <w:p w14:paraId="76971F0B" w14:textId="77777777" w:rsidR="002D6C79" w:rsidRDefault="002D6C79" w:rsidP="002D6C79"/>
              </w:tc>
              <w:tc>
                <w:tcPr>
                  <w:tcW w:w="3924" w:type="dxa"/>
                </w:tcPr>
                <w:p w14:paraId="1E8EDBB7" w14:textId="77777777" w:rsidR="002D6C79" w:rsidRDefault="002D6C79" w:rsidP="002D6C79"/>
              </w:tc>
            </w:tr>
            <w:tr w:rsidR="002D6C79" w14:paraId="4E8F6568" w14:textId="77777777" w:rsidTr="00BD0938">
              <w:trPr>
                <w:jc w:val="center"/>
              </w:trPr>
              <w:tc>
                <w:tcPr>
                  <w:tcW w:w="1169" w:type="dxa"/>
                </w:tcPr>
                <w:p w14:paraId="48C1B878" w14:textId="77777777" w:rsidR="002D6C79" w:rsidRDefault="002D6C79" w:rsidP="002D6C79"/>
              </w:tc>
              <w:tc>
                <w:tcPr>
                  <w:tcW w:w="1357" w:type="dxa"/>
                </w:tcPr>
                <w:p w14:paraId="4ACEA6FD" w14:textId="77777777" w:rsidR="002D6C79" w:rsidRDefault="002D6C79" w:rsidP="002D6C79"/>
              </w:tc>
              <w:tc>
                <w:tcPr>
                  <w:tcW w:w="1315" w:type="dxa"/>
                </w:tcPr>
                <w:p w14:paraId="74E9181D" w14:textId="77777777" w:rsidR="002D6C79" w:rsidRDefault="002D6C79" w:rsidP="002D6C79"/>
              </w:tc>
              <w:tc>
                <w:tcPr>
                  <w:tcW w:w="3924" w:type="dxa"/>
                </w:tcPr>
                <w:p w14:paraId="2D4F196E" w14:textId="77777777" w:rsidR="002D6C79" w:rsidRPr="005C49CE" w:rsidRDefault="002D6C79" w:rsidP="002D6C79"/>
              </w:tc>
            </w:tr>
          </w:tbl>
          <w:p w14:paraId="6E321574" w14:textId="77777777" w:rsidR="002D6C79" w:rsidRDefault="002D6C79" w:rsidP="00A36CD9"/>
        </w:tc>
      </w:tr>
      <w:tr w:rsidR="002D6C79" w:rsidRPr="00452515" w14:paraId="1249485E" w14:textId="77777777" w:rsidTr="00BD0938">
        <w:tc>
          <w:tcPr>
            <w:tcW w:w="8008" w:type="dxa"/>
          </w:tcPr>
          <w:p w14:paraId="1FEAEB15" w14:textId="77777777" w:rsidR="002D6C79" w:rsidRPr="00452515" w:rsidRDefault="002D6C79" w:rsidP="00A36CD9">
            <w:r w:rsidRPr="00E97505">
              <w:rPr>
                <w:rStyle w:val="Strong"/>
              </w:rPr>
              <w:t>Stakeholder:</w:t>
            </w:r>
            <w:r w:rsidRPr="00452515">
              <w:t xml:space="preserve"> </w:t>
            </w:r>
            <w:r>
              <w:t>User with privilege</w:t>
            </w:r>
          </w:p>
        </w:tc>
      </w:tr>
      <w:tr w:rsidR="002D6C79" w:rsidRPr="00D329EE" w14:paraId="22955F5A" w14:textId="77777777" w:rsidTr="00BD0938">
        <w:tc>
          <w:tcPr>
            <w:tcW w:w="8008" w:type="dxa"/>
          </w:tcPr>
          <w:p w14:paraId="2069F96B" w14:textId="77777777" w:rsidR="002D6C79" w:rsidRDefault="002D6C79" w:rsidP="00A36CD9">
            <w:pPr>
              <w:rPr>
                <w:rStyle w:val="Strong"/>
                <w:lang w:val="fr-FR"/>
              </w:rPr>
            </w:pPr>
            <w:proofErr w:type="spellStart"/>
            <w:r w:rsidRPr="009A0B08">
              <w:rPr>
                <w:rStyle w:val="Strong"/>
                <w:lang w:val="fr-FR"/>
              </w:rPr>
              <w:t>Pre-Condition</w:t>
            </w:r>
            <w:proofErr w:type="spellEnd"/>
            <w:r w:rsidRPr="009A0B08">
              <w:rPr>
                <w:rStyle w:val="Strong"/>
                <w:lang w:val="fr-FR"/>
              </w:rPr>
              <w:t xml:space="preserve"> : </w:t>
            </w:r>
          </w:p>
          <w:p w14:paraId="1C924B59" w14:textId="77777777" w:rsidR="002D6C79" w:rsidRPr="009A0B08" w:rsidRDefault="002D6C79" w:rsidP="00A36CD9">
            <w:pPr>
              <w:rPr>
                <w:rStyle w:val="Strong"/>
                <w:lang w:val="fr-FR"/>
              </w:rPr>
            </w:pPr>
          </w:p>
          <w:p w14:paraId="33616821" w14:textId="6E641361" w:rsidR="002D6C79" w:rsidRDefault="002D6C79" w:rsidP="00A36CD9">
            <w:pPr>
              <w:rPr>
                <w:rStyle w:val="Strong"/>
                <w:lang w:val="fr-FR"/>
              </w:rPr>
            </w:pPr>
            <w:proofErr w:type="gramStart"/>
            <w:r w:rsidRPr="009A0B08">
              <w:rPr>
                <w:rStyle w:val="Strong"/>
                <w:lang w:val="fr-FR"/>
              </w:rPr>
              <w:t>PRD:</w:t>
            </w:r>
            <w:proofErr w:type="gramEnd"/>
            <w:r w:rsidRPr="009A0B08">
              <w:rPr>
                <w:rStyle w:val="Strong"/>
                <w:lang w:val="fr-FR"/>
              </w:rPr>
              <w:t xml:space="preserve"> </w:t>
            </w:r>
            <w:r w:rsidRPr="002D6C79">
              <w:rPr>
                <w:rStyle w:val="Strong"/>
                <w:lang w:val="fr-FR"/>
              </w:rPr>
              <w:t>https://wonder.atlassian.net/l/cp/CHqUv6bC</w:t>
            </w:r>
          </w:p>
          <w:p w14:paraId="3AE488D0" w14:textId="77777777" w:rsidR="002D6C79" w:rsidRPr="009A0B08" w:rsidRDefault="002D6C79" w:rsidP="00A36CD9">
            <w:pPr>
              <w:rPr>
                <w:rStyle w:val="Strong"/>
                <w:lang w:val="fr-FR"/>
              </w:rPr>
            </w:pPr>
          </w:p>
          <w:p w14:paraId="730BB115" w14:textId="7DD49E1F" w:rsidR="002D6C79" w:rsidRPr="00D329EE" w:rsidRDefault="002D6C79" w:rsidP="00A36CD9">
            <w:pPr>
              <w:rPr>
                <w:rFonts w:ascii="Arial" w:hAnsi="Arial" w:cs="Arial"/>
                <w:sz w:val="20"/>
                <w:szCs w:val="20"/>
                <w:lang w:val="pt-BR"/>
              </w:rPr>
            </w:pPr>
            <w:r w:rsidRPr="00D329EE">
              <w:rPr>
                <w:rFonts w:ascii="Arial" w:hAnsi="Arial" w:cs="Arial" w:hint="eastAsia"/>
                <w:sz w:val="20"/>
                <w:szCs w:val="20"/>
                <w:lang w:val="pt-BR"/>
              </w:rPr>
              <w:lastRenderedPageBreak/>
              <w:t>F</w:t>
            </w:r>
            <w:r w:rsidRPr="00D329EE">
              <w:rPr>
                <w:rFonts w:ascii="Arial" w:hAnsi="Arial" w:cs="Arial"/>
                <w:sz w:val="20"/>
                <w:szCs w:val="20"/>
                <w:lang w:val="pt-BR"/>
              </w:rPr>
              <w:t xml:space="preserve">igma: </w:t>
            </w:r>
            <w:r w:rsidRPr="002D6C79">
              <w:rPr>
                <w:rFonts w:ascii="Arial" w:hAnsi="Arial" w:cs="Arial"/>
                <w:sz w:val="20"/>
                <w:szCs w:val="20"/>
                <w:lang w:val="pt-BR"/>
              </w:rPr>
              <w:t>https://www.figma.com/file/CsQlfISHTGMUwXpY3vDlK9/(current)-Sprint-21-25?type=design&amp;node-id=238-8908&amp;mode=design&amp;t=CiItr3c5NGLEZClE-0</w:t>
            </w:r>
          </w:p>
        </w:tc>
      </w:tr>
      <w:tr w:rsidR="002D6C79" w:rsidRPr="00BD54DC" w14:paraId="0E21762B" w14:textId="77777777" w:rsidTr="00BD0938">
        <w:tc>
          <w:tcPr>
            <w:tcW w:w="8008" w:type="dxa"/>
          </w:tcPr>
          <w:p w14:paraId="79E78832" w14:textId="3E1E945C" w:rsidR="002D6C79" w:rsidRPr="002D6C79" w:rsidRDefault="002D6C79" w:rsidP="00A36CD9">
            <w:pPr>
              <w:rPr>
                <w:b/>
                <w:bCs/>
              </w:rPr>
            </w:pPr>
            <w:r w:rsidRPr="00D97083">
              <w:rPr>
                <w:rFonts w:hint="eastAsia"/>
                <w:b/>
                <w:bCs/>
              </w:rPr>
              <w:lastRenderedPageBreak/>
              <w:t>Main Scenario:</w:t>
            </w:r>
          </w:p>
          <w:p w14:paraId="25B469CC" w14:textId="6342211C" w:rsidR="002D6C79" w:rsidRDefault="00BD0938" w:rsidP="00BD0938">
            <w:pPr>
              <w:tabs>
                <w:tab w:val="left" w:pos="307"/>
              </w:tabs>
            </w:pPr>
            <w:r w:rsidRPr="00BD0938">
              <w:t>https://wonder.atlassian.net/wiki/x/tIB8_g</w:t>
            </w:r>
          </w:p>
          <w:p w14:paraId="154B8B08" w14:textId="77777777" w:rsidR="002D6C79" w:rsidRPr="00BD54DC" w:rsidRDefault="002D6C79" w:rsidP="00A36CD9"/>
        </w:tc>
      </w:tr>
      <w:tr w:rsidR="002D6C79" w:rsidRPr="00452515" w14:paraId="3E94F3EF" w14:textId="77777777" w:rsidTr="00BD0938">
        <w:tc>
          <w:tcPr>
            <w:tcW w:w="8008" w:type="dxa"/>
          </w:tcPr>
          <w:p w14:paraId="34BF154E" w14:textId="77777777" w:rsidR="002D6C79" w:rsidRDefault="002D6C79" w:rsidP="00A36CD9">
            <w:r w:rsidRPr="00452515">
              <w:t>Extend Scenario:</w:t>
            </w:r>
          </w:p>
          <w:p w14:paraId="21A12854" w14:textId="77777777" w:rsidR="002D6C79" w:rsidRPr="00452515" w:rsidRDefault="002D6C79" w:rsidP="00A36CD9"/>
        </w:tc>
      </w:tr>
      <w:tr w:rsidR="002D6C79" w:rsidRPr="00452515" w14:paraId="2587B191" w14:textId="77777777" w:rsidTr="00BD0938">
        <w:tc>
          <w:tcPr>
            <w:tcW w:w="8008" w:type="dxa"/>
          </w:tcPr>
          <w:p w14:paraId="735EF45C" w14:textId="77777777" w:rsidR="002D6C79" w:rsidRDefault="002D6C79" w:rsidP="00A36CD9">
            <w:r w:rsidRPr="00452515">
              <w:t>Exception Scenario:</w:t>
            </w:r>
          </w:p>
          <w:p w14:paraId="1CD153C7" w14:textId="77777777" w:rsidR="002D6C79" w:rsidRPr="00452515" w:rsidRDefault="002D6C79" w:rsidP="00A36CD9"/>
        </w:tc>
      </w:tr>
      <w:tr w:rsidR="002D6C79" w:rsidRPr="00452515" w14:paraId="497E1D8D" w14:textId="77777777" w:rsidTr="00BD0938">
        <w:tc>
          <w:tcPr>
            <w:tcW w:w="8008" w:type="dxa"/>
          </w:tcPr>
          <w:p w14:paraId="61B3CAF6" w14:textId="77777777" w:rsidR="002D6C79" w:rsidRPr="00452515" w:rsidRDefault="002D6C79" w:rsidP="00A36CD9">
            <w:r w:rsidRPr="00452515">
              <w:t>Notes:</w:t>
            </w:r>
          </w:p>
        </w:tc>
      </w:tr>
      <w:tr w:rsidR="002D6C79" w:rsidRPr="00452515" w14:paraId="75F17625" w14:textId="77777777" w:rsidTr="00BD0938">
        <w:tc>
          <w:tcPr>
            <w:tcW w:w="8008" w:type="dxa"/>
          </w:tcPr>
          <w:p w14:paraId="0640906E" w14:textId="77777777" w:rsidR="002D6C79" w:rsidRPr="00452515" w:rsidRDefault="002D6C79" w:rsidP="00A36CD9">
            <w:r w:rsidRPr="00452515">
              <w:t>Q/A:</w:t>
            </w:r>
          </w:p>
        </w:tc>
      </w:tr>
    </w:tbl>
    <w:p w14:paraId="6BD46002" w14:textId="77777777" w:rsidR="002D6C79" w:rsidRDefault="002D6C79">
      <w:pPr>
        <w:widowControl/>
        <w:jc w:val="left"/>
      </w:pPr>
    </w:p>
    <w:p w14:paraId="1D414B82" w14:textId="77777777" w:rsidR="002D6C79" w:rsidRDefault="002D6C79">
      <w:pPr>
        <w:widowControl/>
        <w:jc w:val="left"/>
      </w:pPr>
    </w:p>
    <w:p w14:paraId="6A7A7299" w14:textId="21C6B36D" w:rsidR="00FA6C04" w:rsidRDefault="00A94159" w:rsidP="006B60B4">
      <w:pPr>
        <w:pStyle w:val="Heading1"/>
      </w:pPr>
      <w:r>
        <w:rPr>
          <w:rFonts w:hint="eastAsia"/>
        </w:rPr>
        <w:t>Tran-</w:t>
      </w:r>
      <w:r w:rsidR="006B60B4">
        <w:rPr>
          <w:rFonts w:hint="eastAsia"/>
        </w:rPr>
        <w:t>L</w:t>
      </w:r>
      <w:r w:rsidR="006B60B4">
        <w:t>ogistics</w:t>
      </w:r>
    </w:p>
    <w:p w14:paraId="20005F16" w14:textId="69D3BEA3" w:rsidR="006B60B4" w:rsidRDefault="00F16AD9" w:rsidP="006B60B4">
      <w:pPr>
        <w:pStyle w:val="Heading2"/>
      </w:pPr>
      <w:ins w:id="4574" w:author="Bonnie Yang" w:date="2023-10-25T14:11:00Z">
        <w:r>
          <w:t xml:space="preserve"> </w:t>
        </w:r>
      </w:ins>
      <w:r w:rsidR="00CE3C8B">
        <w:rPr>
          <w:rFonts w:hint="eastAsia"/>
        </w:rPr>
        <w:t>Tran-</w:t>
      </w:r>
      <w:r w:rsidR="006B60B4">
        <w:rPr>
          <w:rFonts w:hint="eastAsia"/>
        </w:rPr>
        <w:t>M</w:t>
      </w:r>
      <w:r w:rsidR="006B60B4">
        <w:t>S 19-01 Logistics Card</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2D6C79" w:rsidRPr="00452515" w14:paraId="3677AC6E" w14:textId="77777777" w:rsidTr="00A36CD9">
        <w:tc>
          <w:tcPr>
            <w:tcW w:w="8008" w:type="dxa"/>
          </w:tcPr>
          <w:p w14:paraId="29838AFC" w14:textId="08EEEE0F" w:rsidR="002D6C79" w:rsidRPr="00E97505" w:rsidRDefault="002D6C79" w:rsidP="00A36CD9">
            <w:pPr>
              <w:rPr>
                <w:rStyle w:val="Strong"/>
              </w:rPr>
            </w:pPr>
            <w:r w:rsidRPr="00B05CAC">
              <w:rPr>
                <w:rStyle w:val="Strong"/>
              </w:rPr>
              <w:t>MS</w:t>
            </w:r>
            <w:r>
              <w:rPr>
                <w:rStyle w:val="Strong"/>
              </w:rPr>
              <w:t xml:space="preserve"> 19-01 L</w:t>
            </w:r>
            <w:r>
              <w:rPr>
                <w:rStyle w:val="Strong"/>
                <w:rFonts w:hint="eastAsia"/>
              </w:rPr>
              <w:t>o</w:t>
            </w:r>
            <w:r>
              <w:rPr>
                <w:rStyle w:val="Strong"/>
              </w:rPr>
              <w:t>gistics Card</w:t>
            </w:r>
          </w:p>
        </w:tc>
      </w:tr>
      <w:tr w:rsidR="002D6C79" w:rsidRPr="00452515" w14:paraId="460EADDD" w14:textId="77777777" w:rsidTr="00A36CD9">
        <w:tc>
          <w:tcPr>
            <w:tcW w:w="8008" w:type="dxa"/>
          </w:tcPr>
          <w:p w14:paraId="281ECB5C" w14:textId="77777777" w:rsidR="002D6C79" w:rsidRPr="00E97505" w:rsidRDefault="002D6C79" w:rsidP="00A36CD9">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2D6C79" w14:paraId="77F241D5" w14:textId="77777777" w:rsidTr="00A36CD9">
              <w:trPr>
                <w:jc w:val="center"/>
              </w:trPr>
              <w:tc>
                <w:tcPr>
                  <w:tcW w:w="1169" w:type="dxa"/>
                </w:tcPr>
                <w:p w14:paraId="406C4244" w14:textId="77777777" w:rsidR="002D6C79" w:rsidRPr="007A35F7" w:rsidRDefault="002D6C79" w:rsidP="00A36CD9">
                  <w:pPr>
                    <w:rPr>
                      <w:rFonts w:ascii="Arial" w:hAnsi="Arial" w:cs="Arial"/>
                    </w:rPr>
                  </w:pPr>
                  <w:r w:rsidRPr="007A35F7">
                    <w:rPr>
                      <w:rFonts w:ascii="Arial" w:hAnsi="Arial" w:cs="Arial"/>
                    </w:rPr>
                    <w:t>Version</w:t>
                  </w:r>
                </w:p>
              </w:tc>
              <w:tc>
                <w:tcPr>
                  <w:tcW w:w="1357" w:type="dxa"/>
                </w:tcPr>
                <w:p w14:paraId="14370D3D" w14:textId="77777777" w:rsidR="002D6C79" w:rsidRPr="007A35F7" w:rsidRDefault="002D6C79" w:rsidP="00A36CD9">
                  <w:pPr>
                    <w:rPr>
                      <w:rFonts w:ascii="Arial" w:hAnsi="Arial" w:cs="Arial"/>
                    </w:rPr>
                  </w:pPr>
                  <w:r w:rsidRPr="007A35F7">
                    <w:rPr>
                      <w:rFonts w:ascii="Arial" w:hAnsi="Arial" w:cs="Arial"/>
                    </w:rPr>
                    <w:t>Date</w:t>
                  </w:r>
                </w:p>
              </w:tc>
              <w:tc>
                <w:tcPr>
                  <w:tcW w:w="1315" w:type="dxa"/>
                </w:tcPr>
                <w:p w14:paraId="1F038B2B" w14:textId="77777777" w:rsidR="002D6C79" w:rsidRPr="007A35F7" w:rsidRDefault="002D6C79" w:rsidP="00A36CD9">
                  <w:pPr>
                    <w:rPr>
                      <w:rFonts w:ascii="Arial" w:hAnsi="Arial" w:cs="Arial"/>
                    </w:rPr>
                  </w:pPr>
                  <w:r w:rsidRPr="007A35F7">
                    <w:rPr>
                      <w:rFonts w:ascii="Arial" w:hAnsi="Arial" w:cs="Arial"/>
                    </w:rPr>
                    <w:t>Updated By</w:t>
                  </w:r>
                </w:p>
              </w:tc>
              <w:tc>
                <w:tcPr>
                  <w:tcW w:w="3924" w:type="dxa"/>
                </w:tcPr>
                <w:p w14:paraId="65FEB853" w14:textId="77777777" w:rsidR="002D6C79" w:rsidRPr="007A35F7" w:rsidRDefault="002D6C79" w:rsidP="00A36CD9">
                  <w:pPr>
                    <w:rPr>
                      <w:rFonts w:ascii="Arial" w:hAnsi="Arial" w:cs="Arial"/>
                    </w:rPr>
                  </w:pPr>
                  <w:r w:rsidRPr="007A35F7">
                    <w:rPr>
                      <w:rFonts w:ascii="Arial" w:hAnsi="Arial" w:cs="Arial"/>
                    </w:rPr>
                    <w:t>Description</w:t>
                  </w:r>
                </w:p>
              </w:tc>
            </w:tr>
            <w:tr w:rsidR="002D6C79" w14:paraId="07315899" w14:textId="77777777" w:rsidTr="00A36CD9">
              <w:trPr>
                <w:jc w:val="center"/>
              </w:trPr>
              <w:tc>
                <w:tcPr>
                  <w:tcW w:w="1169" w:type="dxa"/>
                </w:tcPr>
                <w:p w14:paraId="23D487FC" w14:textId="77777777" w:rsidR="002D6C79" w:rsidRPr="007A35F7" w:rsidRDefault="002D6C79" w:rsidP="002D6C79">
                  <w:pPr>
                    <w:rPr>
                      <w:rFonts w:ascii="Arial" w:hAnsi="Arial" w:cs="Arial"/>
                    </w:rPr>
                  </w:pPr>
                  <w:r w:rsidRPr="007A35F7">
                    <w:rPr>
                      <w:rFonts w:ascii="Arial" w:hAnsi="Arial" w:cs="Arial"/>
                    </w:rPr>
                    <w:t>1.0</w:t>
                  </w:r>
                </w:p>
              </w:tc>
              <w:tc>
                <w:tcPr>
                  <w:tcW w:w="1357" w:type="dxa"/>
                </w:tcPr>
                <w:p w14:paraId="2B718EE9" w14:textId="7970BB0A" w:rsidR="002D6C79" w:rsidRPr="007A35F7" w:rsidRDefault="002D6C79" w:rsidP="002D6C79">
                  <w:pPr>
                    <w:rPr>
                      <w:rFonts w:ascii="Arial" w:hAnsi="Arial" w:cs="Arial"/>
                    </w:rPr>
                  </w:pPr>
                  <w:r w:rsidRPr="007A35F7">
                    <w:rPr>
                      <w:rFonts w:ascii="Arial" w:hAnsi="Arial" w:cs="Arial"/>
                    </w:rPr>
                    <w:t>202</w:t>
                  </w:r>
                  <w:r w:rsidR="008F18C8">
                    <w:rPr>
                      <w:rFonts w:ascii="Arial" w:hAnsi="Arial" w:cs="Arial"/>
                    </w:rPr>
                    <w:t>4</w:t>
                  </w:r>
                  <w:r w:rsidRPr="007A35F7">
                    <w:rPr>
                      <w:rFonts w:ascii="Arial" w:hAnsi="Arial" w:cs="Arial"/>
                    </w:rPr>
                    <w:t>.</w:t>
                  </w:r>
                  <w:r>
                    <w:rPr>
                      <w:rFonts w:ascii="Arial" w:hAnsi="Arial" w:cs="Arial"/>
                    </w:rPr>
                    <w:t>1.</w:t>
                  </w:r>
                  <w:r w:rsidR="008F18C8">
                    <w:rPr>
                      <w:rFonts w:ascii="Arial" w:hAnsi="Arial" w:cs="Arial"/>
                    </w:rPr>
                    <w:t>15</w:t>
                  </w:r>
                </w:p>
              </w:tc>
              <w:tc>
                <w:tcPr>
                  <w:tcW w:w="1315" w:type="dxa"/>
                </w:tcPr>
                <w:p w14:paraId="3E845B9C" w14:textId="6FBDC6A8" w:rsidR="002D6C79" w:rsidRPr="007A35F7" w:rsidRDefault="002D6C79" w:rsidP="002D6C79">
                  <w:pPr>
                    <w:rPr>
                      <w:rFonts w:ascii="Arial" w:hAnsi="Arial" w:cs="Arial"/>
                    </w:rPr>
                  </w:pPr>
                  <w:r w:rsidRPr="007A35F7">
                    <w:rPr>
                      <w:rFonts w:ascii="Arial" w:hAnsi="Arial" w:cs="Arial"/>
                    </w:rPr>
                    <w:t>Bonnie</w:t>
                  </w:r>
                </w:p>
              </w:tc>
              <w:tc>
                <w:tcPr>
                  <w:tcW w:w="3924" w:type="dxa"/>
                </w:tcPr>
                <w:p w14:paraId="76BB36C7" w14:textId="496EA4F6" w:rsidR="002D6C79" w:rsidRPr="007A35F7" w:rsidRDefault="008F18C8" w:rsidP="002D6C79">
                  <w:pPr>
                    <w:rPr>
                      <w:rFonts w:ascii="Arial" w:hAnsi="Arial" w:cs="Arial"/>
                    </w:rPr>
                  </w:pPr>
                  <w:r>
                    <w:rPr>
                      <w:rFonts w:ascii="Arial" w:hAnsi="Arial" w:cs="Arial"/>
                    </w:rPr>
                    <w:t xml:space="preserve">Add ‘HDR Item’ to </w:t>
                  </w:r>
                  <w:r w:rsidRPr="008F18C8">
                    <w:rPr>
                      <w:rFonts w:ascii="Arial" w:hAnsi="Arial" w:cs="Arial"/>
                    </w:rPr>
                    <w:t>Support Non-Food Tracking and Ordering</w:t>
                  </w:r>
                </w:p>
              </w:tc>
            </w:tr>
            <w:tr w:rsidR="002D6C79" w14:paraId="52A5DF4B" w14:textId="77777777" w:rsidTr="00A36CD9">
              <w:trPr>
                <w:jc w:val="center"/>
              </w:trPr>
              <w:tc>
                <w:tcPr>
                  <w:tcW w:w="1169" w:type="dxa"/>
                </w:tcPr>
                <w:p w14:paraId="0B209311" w14:textId="23A756C6" w:rsidR="002D6C79" w:rsidRDefault="00311D0B" w:rsidP="002D6C79">
                  <w:r>
                    <w:rPr>
                      <w:rFonts w:hint="eastAsia"/>
                    </w:rPr>
                    <w:t>1.1</w:t>
                  </w:r>
                </w:p>
              </w:tc>
              <w:tc>
                <w:tcPr>
                  <w:tcW w:w="1357" w:type="dxa"/>
                </w:tcPr>
                <w:p w14:paraId="7BB6B077" w14:textId="522FCF76" w:rsidR="002D6C79" w:rsidRDefault="00997E23" w:rsidP="002D6C79">
                  <w:r w:rsidRPr="007A35F7">
                    <w:rPr>
                      <w:rFonts w:ascii="Arial" w:hAnsi="Arial" w:cs="Arial"/>
                    </w:rPr>
                    <w:t>202</w:t>
                  </w:r>
                  <w:r>
                    <w:rPr>
                      <w:rFonts w:ascii="Arial" w:hAnsi="Arial" w:cs="Arial"/>
                    </w:rPr>
                    <w:t>4</w:t>
                  </w:r>
                  <w:r w:rsidRPr="007A35F7">
                    <w:rPr>
                      <w:rFonts w:ascii="Arial" w:hAnsi="Arial" w:cs="Arial"/>
                    </w:rPr>
                    <w:t>.</w:t>
                  </w:r>
                  <w:r>
                    <w:rPr>
                      <w:rFonts w:ascii="Arial" w:hAnsi="Arial" w:cs="Arial" w:hint="eastAsia"/>
                    </w:rPr>
                    <w:t>4</w:t>
                  </w:r>
                  <w:r>
                    <w:rPr>
                      <w:rFonts w:ascii="Arial" w:hAnsi="Arial" w:cs="Arial"/>
                    </w:rPr>
                    <w:t>.1</w:t>
                  </w:r>
                  <w:r>
                    <w:rPr>
                      <w:rFonts w:ascii="Arial" w:hAnsi="Arial" w:cs="Arial" w:hint="eastAsia"/>
                    </w:rPr>
                    <w:t>2</w:t>
                  </w:r>
                </w:p>
              </w:tc>
              <w:tc>
                <w:tcPr>
                  <w:tcW w:w="1315" w:type="dxa"/>
                </w:tcPr>
                <w:p w14:paraId="2A9CB566" w14:textId="1460CED9" w:rsidR="002D6C79" w:rsidRDefault="00997E23" w:rsidP="002D6C79">
                  <w:r w:rsidRPr="007A35F7">
                    <w:rPr>
                      <w:rFonts w:ascii="Arial" w:hAnsi="Arial" w:cs="Arial"/>
                    </w:rPr>
                    <w:t>Bonnie</w:t>
                  </w:r>
                </w:p>
              </w:tc>
              <w:tc>
                <w:tcPr>
                  <w:tcW w:w="3924" w:type="dxa"/>
                </w:tcPr>
                <w:p w14:paraId="58E7E0BF" w14:textId="745FC68C" w:rsidR="002D6C79" w:rsidRDefault="00311D0B" w:rsidP="002D6C79">
                  <w:r w:rsidRPr="00311D0B">
                    <w:t>Space Management Card</w:t>
                  </w:r>
                  <w:r>
                    <w:rPr>
                      <w:rFonts w:hint="eastAsia"/>
                    </w:rPr>
                    <w:t xml:space="preserve"> MD-122</w:t>
                  </w:r>
                  <w:r w:rsidR="00997E23">
                    <w:rPr>
                      <w:rFonts w:hint="eastAsia"/>
                    </w:rPr>
                    <w:t>69</w:t>
                  </w:r>
                </w:p>
              </w:tc>
            </w:tr>
            <w:tr w:rsidR="002D6C79" w14:paraId="7433D31E" w14:textId="77777777" w:rsidTr="00A36CD9">
              <w:trPr>
                <w:jc w:val="center"/>
              </w:trPr>
              <w:tc>
                <w:tcPr>
                  <w:tcW w:w="1169" w:type="dxa"/>
                </w:tcPr>
                <w:p w14:paraId="40742D44" w14:textId="77777777" w:rsidR="002D6C79" w:rsidRDefault="002D6C79" w:rsidP="002D6C79"/>
              </w:tc>
              <w:tc>
                <w:tcPr>
                  <w:tcW w:w="1357" w:type="dxa"/>
                </w:tcPr>
                <w:p w14:paraId="43F96E8F" w14:textId="77777777" w:rsidR="002D6C79" w:rsidRDefault="002D6C79" w:rsidP="002D6C79"/>
              </w:tc>
              <w:tc>
                <w:tcPr>
                  <w:tcW w:w="1315" w:type="dxa"/>
                </w:tcPr>
                <w:p w14:paraId="53132A28" w14:textId="77777777" w:rsidR="002D6C79" w:rsidRDefault="002D6C79" w:rsidP="002D6C79"/>
              </w:tc>
              <w:tc>
                <w:tcPr>
                  <w:tcW w:w="3924" w:type="dxa"/>
                </w:tcPr>
                <w:p w14:paraId="214521F1" w14:textId="77777777" w:rsidR="002D6C79" w:rsidRDefault="002D6C79" w:rsidP="002D6C79"/>
              </w:tc>
            </w:tr>
            <w:tr w:rsidR="002D6C79" w14:paraId="119893B3" w14:textId="77777777" w:rsidTr="00A36CD9">
              <w:trPr>
                <w:jc w:val="center"/>
              </w:trPr>
              <w:tc>
                <w:tcPr>
                  <w:tcW w:w="1169" w:type="dxa"/>
                </w:tcPr>
                <w:p w14:paraId="03372B6D" w14:textId="77777777" w:rsidR="002D6C79" w:rsidRDefault="002D6C79" w:rsidP="002D6C79"/>
              </w:tc>
              <w:tc>
                <w:tcPr>
                  <w:tcW w:w="1357" w:type="dxa"/>
                </w:tcPr>
                <w:p w14:paraId="76899C15" w14:textId="77777777" w:rsidR="002D6C79" w:rsidRDefault="002D6C79" w:rsidP="002D6C79"/>
              </w:tc>
              <w:tc>
                <w:tcPr>
                  <w:tcW w:w="1315" w:type="dxa"/>
                </w:tcPr>
                <w:p w14:paraId="1835C745" w14:textId="77777777" w:rsidR="002D6C79" w:rsidRDefault="002D6C79" w:rsidP="002D6C79"/>
              </w:tc>
              <w:tc>
                <w:tcPr>
                  <w:tcW w:w="3924" w:type="dxa"/>
                </w:tcPr>
                <w:p w14:paraId="622A735D" w14:textId="77777777" w:rsidR="002D6C79" w:rsidRPr="00B66734" w:rsidRDefault="002D6C79" w:rsidP="002D6C79"/>
              </w:tc>
            </w:tr>
            <w:tr w:rsidR="002D6C79" w14:paraId="36F2F02A" w14:textId="77777777" w:rsidTr="00A36CD9">
              <w:trPr>
                <w:jc w:val="center"/>
              </w:trPr>
              <w:tc>
                <w:tcPr>
                  <w:tcW w:w="1169" w:type="dxa"/>
                </w:tcPr>
                <w:p w14:paraId="2566F67F" w14:textId="77777777" w:rsidR="002D6C79" w:rsidRDefault="002D6C79" w:rsidP="002D6C79"/>
              </w:tc>
              <w:tc>
                <w:tcPr>
                  <w:tcW w:w="1357" w:type="dxa"/>
                </w:tcPr>
                <w:p w14:paraId="7A0B3003" w14:textId="77777777" w:rsidR="002D6C79" w:rsidRDefault="002D6C79" w:rsidP="002D6C79"/>
              </w:tc>
              <w:tc>
                <w:tcPr>
                  <w:tcW w:w="1315" w:type="dxa"/>
                </w:tcPr>
                <w:p w14:paraId="1A3DE70B" w14:textId="77777777" w:rsidR="002D6C79" w:rsidRDefault="002D6C79" w:rsidP="002D6C79"/>
              </w:tc>
              <w:tc>
                <w:tcPr>
                  <w:tcW w:w="3924" w:type="dxa"/>
                </w:tcPr>
                <w:p w14:paraId="53D53F87" w14:textId="77777777" w:rsidR="002D6C79" w:rsidRDefault="002D6C79" w:rsidP="002D6C79"/>
              </w:tc>
            </w:tr>
            <w:tr w:rsidR="002D6C79" w14:paraId="66CC7DDE" w14:textId="77777777" w:rsidTr="00A36CD9">
              <w:trPr>
                <w:jc w:val="center"/>
              </w:trPr>
              <w:tc>
                <w:tcPr>
                  <w:tcW w:w="1169" w:type="dxa"/>
                </w:tcPr>
                <w:p w14:paraId="20F45819" w14:textId="77777777" w:rsidR="002D6C79" w:rsidRDefault="002D6C79" w:rsidP="002D6C79"/>
              </w:tc>
              <w:tc>
                <w:tcPr>
                  <w:tcW w:w="1357" w:type="dxa"/>
                </w:tcPr>
                <w:p w14:paraId="58E46C94" w14:textId="77777777" w:rsidR="002D6C79" w:rsidRDefault="002D6C79" w:rsidP="002D6C79"/>
              </w:tc>
              <w:tc>
                <w:tcPr>
                  <w:tcW w:w="1315" w:type="dxa"/>
                </w:tcPr>
                <w:p w14:paraId="4E265E21" w14:textId="77777777" w:rsidR="002D6C79" w:rsidRDefault="002D6C79" w:rsidP="002D6C79"/>
              </w:tc>
              <w:tc>
                <w:tcPr>
                  <w:tcW w:w="3924" w:type="dxa"/>
                </w:tcPr>
                <w:p w14:paraId="30F5F533" w14:textId="77777777" w:rsidR="002D6C79" w:rsidRPr="005C49CE" w:rsidRDefault="002D6C79" w:rsidP="002D6C79"/>
              </w:tc>
            </w:tr>
          </w:tbl>
          <w:p w14:paraId="4E058D68" w14:textId="77777777" w:rsidR="002D6C79" w:rsidRDefault="002D6C79" w:rsidP="00A36CD9"/>
        </w:tc>
      </w:tr>
      <w:tr w:rsidR="002D6C79" w:rsidRPr="00452515" w14:paraId="3AB64910" w14:textId="77777777" w:rsidTr="00A36CD9">
        <w:tc>
          <w:tcPr>
            <w:tcW w:w="8008" w:type="dxa"/>
          </w:tcPr>
          <w:p w14:paraId="3C30E462" w14:textId="77777777" w:rsidR="002D6C79" w:rsidRPr="00452515" w:rsidRDefault="002D6C79" w:rsidP="00A36CD9">
            <w:r w:rsidRPr="00E97505">
              <w:rPr>
                <w:rStyle w:val="Strong"/>
              </w:rPr>
              <w:t>Stakeholder:</w:t>
            </w:r>
            <w:r w:rsidRPr="00452515">
              <w:t xml:space="preserve"> </w:t>
            </w:r>
            <w:r>
              <w:t>User with privilege</w:t>
            </w:r>
          </w:p>
        </w:tc>
      </w:tr>
      <w:tr w:rsidR="002D6C79" w:rsidRPr="00997E23" w14:paraId="4A8DFA63" w14:textId="77777777" w:rsidTr="00A36CD9">
        <w:tc>
          <w:tcPr>
            <w:tcW w:w="8008" w:type="dxa"/>
          </w:tcPr>
          <w:p w14:paraId="7E1DACE5" w14:textId="77777777" w:rsidR="002D6C79" w:rsidRDefault="002D6C79" w:rsidP="00A36CD9">
            <w:pPr>
              <w:rPr>
                <w:rStyle w:val="Strong"/>
                <w:lang w:val="fr-FR"/>
              </w:rPr>
            </w:pPr>
            <w:proofErr w:type="spellStart"/>
            <w:r w:rsidRPr="009A0B08">
              <w:rPr>
                <w:rStyle w:val="Strong"/>
                <w:lang w:val="fr-FR"/>
              </w:rPr>
              <w:t>Pre-Condition</w:t>
            </w:r>
            <w:proofErr w:type="spellEnd"/>
            <w:r w:rsidRPr="009A0B08">
              <w:rPr>
                <w:rStyle w:val="Strong"/>
                <w:lang w:val="fr-FR"/>
              </w:rPr>
              <w:t xml:space="preserve"> : </w:t>
            </w:r>
          </w:p>
          <w:p w14:paraId="537ED556" w14:textId="77777777" w:rsidR="002D6C79" w:rsidRPr="009A0B08" w:rsidRDefault="002D6C79" w:rsidP="00A36CD9">
            <w:pPr>
              <w:rPr>
                <w:rStyle w:val="Strong"/>
                <w:lang w:val="fr-FR"/>
              </w:rPr>
            </w:pPr>
          </w:p>
          <w:p w14:paraId="43CB1FBB" w14:textId="0F8276BC" w:rsidR="002D6C79" w:rsidRDefault="002D6C79" w:rsidP="00A36CD9">
            <w:pPr>
              <w:rPr>
                <w:rStyle w:val="Strong"/>
                <w:lang w:val="fr-FR"/>
              </w:rPr>
            </w:pPr>
            <w:proofErr w:type="gramStart"/>
            <w:r w:rsidRPr="009A0B08">
              <w:rPr>
                <w:rStyle w:val="Strong"/>
                <w:lang w:val="fr-FR"/>
              </w:rPr>
              <w:t>PRD:</w:t>
            </w:r>
            <w:proofErr w:type="gramEnd"/>
            <w:r w:rsidRPr="009A0B08">
              <w:rPr>
                <w:rStyle w:val="Strong"/>
                <w:lang w:val="fr-FR"/>
              </w:rPr>
              <w:t xml:space="preserve"> </w:t>
            </w:r>
            <w:r w:rsidR="00344FC0" w:rsidRPr="00344FC0">
              <w:rPr>
                <w:rStyle w:val="Strong"/>
                <w:lang w:val="fr-FR"/>
              </w:rPr>
              <w:t>https://wonder.atlassian.net/l/cp/ruSZacso</w:t>
            </w:r>
          </w:p>
          <w:p w14:paraId="628D1A74" w14:textId="77777777" w:rsidR="002D6C79" w:rsidRPr="009A0B08" w:rsidRDefault="002D6C79" w:rsidP="00A36CD9">
            <w:pPr>
              <w:rPr>
                <w:rStyle w:val="Strong"/>
                <w:lang w:val="fr-FR"/>
              </w:rPr>
            </w:pPr>
          </w:p>
          <w:p w14:paraId="13372B25" w14:textId="77777777" w:rsidR="00997E23" w:rsidRDefault="002D6C79" w:rsidP="00A36CD9">
            <w:pPr>
              <w:rPr>
                <w:rFonts w:ascii="Arial" w:hAnsi="Arial" w:cs="Arial"/>
                <w:sz w:val="20"/>
                <w:szCs w:val="20"/>
                <w:lang w:val="pt-BR"/>
              </w:rPr>
            </w:pPr>
            <w:r w:rsidRPr="00D329EE">
              <w:rPr>
                <w:rFonts w:ascii="Arial" w:hAnsi="Arial" w:cs="Arial" w:hint="eastAsia"/>
                <w:sz w:val="20"/>
                <w:szCs w:val="20"/>
                <w:lang w:val="pt-BR"/>
              </w:rPr>
              <w:t>F</w:t>
            </w:r>
            <w:r w:rsidRPr="00D329EE">
              <w:rPr>
                <w:rFonts w:ascii="Arial" w:hAnsi="Arial" w:cs="Arial"/>
                <w:sz w:val="20"/>
                <w:szCs w:val="20"/>
                <w:lang w:val="pt-BR"/>
              </w:rPr>
              <w:t xml:space="preserve">igma: </w:t>
            </w:r>
          </w:p>
          <w:p w14:paraId="0934D2F7" w14:textId="73E7806F" w:rsidR="002D6C79" w:rsidRPr="00D329EE" w:rsidRDefault="00344FC0" w:rsidP="00A36CD9">
            <w:pPr>
              <w:rPr>
                <w:rFonts w:ascii="Arial" w:hAnsi="Arial" w:cs="Arial"/>
                <w:sz w:val="20"/>
                <w:szCs w:val="20"/>
                <w:lang w:val="pt-BR"/>
              </w:rPr>
            </w:pPr>
            <w:r w:rsidRPr="00344FC0">
              <w:rPr>
                <w:rFonts w:ascii="Arial" w:hAnsi="Arial" w:cs="Arial"/>
                <w:sz w:val="20"/>
                <w:szCs w:val="20"/>
                <w:lang w:val="pt-BR"/>
              </w:rPr>
              <w:t>https://www.figma.com/file/CsQlfISHTGMUwXpY3vDlK9/(current)-Sprint-21-25?type=design&amp;node-id=24-19330&amp;mode=design&amp;t=pnplCKg0dUwyYAi2-0</w:t>
            </w:r>
          </w:p>
        </w:tc>
      </w:tr>
      <w:tr w:rsidR="002D6C79" w:rsidRPr="00452515" w14:paraId="56666686" w14:textId="77777777" w:rsidTr="00A36CD9">
        <w:tc>
          <w:tcPr>
            <w:tcW w:w="8008" w:type="dxa"/>
          </w:tcPr>
          <w:p w14:paraId="43CB8BB2" w14:textId="77777777" w:rsidR="002D6C79" w:rsidRPr="00D97083" w:rsidRDefault="002D6C79" w:rsidP="00A36CD9">
            <w:pPr>
              <w:rPr>
                <w:b/>
                <w:bCs/>
              </w:rPr>
            </w:pPr>
            <w:r w:rsidRPr="00D97083">
              <w:rPr>
                <w:rFonts w:hint="eastAsia"/>
                <w:b/>
                <w:bCs/>
              </w:rPr>
              <w:t>Main Scenario:</w:t>
            </w:r>
          </w:p>
          <w:p w14:paraId="36651675" w14:textId="178801FC" w:rsidR="002D6C79" w:rsidRDefault="00CE3C8B" w:rsidP="00A36CD9">
            <w:pPr>
              <w:pStyle w:val="ListParagraph"/>
              <w:numPr>
                <w:ilvl w:val="2"/>
                <w:numId w:val="0"/>
              </w:numPr>
              <w:tabs>
                <w:tab w:val="left" w:pos="307"/>
              </w:tabs>
              <w:ind w:left="165" w:hanging="138"/>
            </w:pPr>
            <w:r>
              <w:rPr>
                <w:rFonts w:hint="eastAsia"/>
              </w:rPr>
              <w:t xml:space="preserve">Refer to </w:t>
            </w:r>
            <w:r w:rsidRPr="00CE3C8B">
              <w:t>https://wonder.atlassian.net/wiki/x/RABX_/</w:t>
            </w:r>
          </w:p>
          <w:p w14:paraId="5F1B5241" w14:textId="77777777" w:rsidR="002D6C79" w:rsidRDefault="002D6C79" w:rsidP="00A36CD9"/>
          <w:p w14:paraId="362F79F4" w14:textId="77777777" w:rsidR="002D6C79" w:rsidRPr="00BD54DC" w:rsidRDefault="002D6C79" w:rsidP="00A36CD9"/>
        </w:tc>
      </w:tr>
      <w:tr w:rsidR="002D6C79" w:rsidRPr="00452515" w14:paraId="2D2BA410" w14:textId="77777777" w:rsidTr="00A36CD9">
        <w:tc>
          <w:tcPr>
            <w:tcW w:w="8008" w:type="dxa"/>
          </w:tcPr>
          <w:p w14:paraId="3177F733" w14:textId="77777777" w:rsidR="002D6C79" w:rsidRDefault="002D6C79" w:rsidP="00A36CD9">
            <w:r w:rsidRPr="00452515">
              <w:t>Extend Scenario:</w:t>
            </w:r>
          </w:p>
          <w:p w14:paraId="6253352B" w14:textId="77777777" w:rsidR="002D6C79" w:rsidRPr="00452515" w:rsidRDefault="002D6C79" w:rsidP="00A36CD9"/>
        </w:tc>
      </w:tr>
      <w:tr w:rsidR="002D6C79" w:rsidRPr="00452515" w14:paraId="19EBD9C7" w14:textId="77777777" w:rsidTr="00A36CD9">
        <w:tc>
          <w:tcPr>
            <w:tcW w:w="8008" w:type="dxa"/>
          </w:tcPr>
          <w:p w14:paraId="7E41D3CC" w14:textId="77777777" w:rsidR="002D6C79" w:rsidRDefault="002D6C79" w:rsidP="00A36CD9">
            <w:r w:rsidRPr="00452515">
              <w:lastRenderedPageBreak/>
              <w:t>Exception Scenario:</w:t>
            </w:r>
          </w:p>
          <w:p w14:paraId="3E673F15" w14:textId="77777777" w:rsidR="002D6C79" w:rsidRPr="00452515" w:rsidRDefault="002D6C79" w:rsidP="00A36CD9"/>
        </w:tc>
      </w:tr>
      <w:tr w:rsidR="002D6C79" w:rsidRPr="00452515" w14:paraId="2DDBF9C7" w14:textId="77777777" w:rsidTr="00A36CD9">
        <w:tc>
          <w:tcPr>
            <w:tcW w:w="8008" w:type="dxa"/>
          </w:tcPr>
          <w:p w14:paraId="080E7645" w14:textId="77777777" w:rsidR="002D6C79" w:rsidRPr="00452515" w:rsidRDefault="002D6C79" w:rsidP="00A36CD9">
            <w:r w:rsidRPr="00452515">
              <w:t>Notes:</w:t>
            </w:r>
          </w:p>
        </w:tc>
      </w:tr>
      <w:tr w:rsidR="002D6C79" w:rsidRPr="00452515" w14:paraId="7C24E3DC" w14:textId="77777777" w:rsidTr="00A36CD9">
        <w:tc>
          <w:tcPr>
            <w:tcW w:w="8008" w:type="dxa"/>
          </w:tcPr>
          <w:p w14:paraId="6B0A106C" w14:textId="77777777" w:rsidR="002D6C79" w:rsidRPr="00452515" w:rsidRDefault="002D6C79" w:rsidP="00A36CD9">
            <w:r w:rsidRPr="00452515">
              <w:t>Q/A:</w:t>
            </w:r>
          </w:p>
        </w:tc>
      </w:tr>
    </w:tbl>
    <w:p w14:paraId="1BB3D38A" w14:textId="77777777" w:rsidR="006B60B4" w:rsidRDefault="006B60B4">
      <w:pPr>
        <w:widowControl/>
        <w:jc w:val="left"/>
      </w:pPr>
    </w:p>
    <w:p w14:paraId="2B13D074" w14:textId="77777777" w:rsidR="006B60B4" w:rsidRDefault="006B60B4">
      <w:pPr>
        <w:widowControl/>
        <w:jc w:val="left"/>
      </w:pPr>
    </w:p>
    <w:p w14:paraId="2B5DB864" w14:textId="528D02C9" w:rsidR="006B60B4" w:rsidRDefault="001A2823" w:rsidP="006B60B4">
      <w:pPr>
        <w:pStyle w:val="Heading2"/>
      </w:pPr>
      <w:r>
        <w:rPr>
          <w:rFonts w:hint="eastAsia"/>
        </w:rPr>
        <w:t>Tran-</w:t>
      </w:r>
      <w:r w:rsidR="006B60B4">
        <w:rPr>
          <w:rFonts w:hint="eastAsia"/>
        </w:rPr>
        <w:t>M</w:t>
      </w:r>
      <w:r w:rsidR="006B60B4">
        <w:t>S 19-02 Edit Logistics Card</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2D6C79" w:rsidRPr="00452515" w14:paraId="5ED173FE" w14:textId="77777777" w:rsidTr="001A2823">
        <w:tc>
          <w:tcPr>
            <w:tcW w:w="8008" w:type="dxa"/>
          </w:tcPr>
          <w:p w14:paraId="2E466D07" w14:textId="006EF7C7" w:rsidR="002D6C79" w:rsidRPr="00E97505" w:rsidRDefault="002D6C79" w:rsidP="00A36CD9">
            <w:pPr>
              <w:rPr>
                <w:rStyle w:val="Strong"/>
              </w:rPr>
            </w:pPr>
            <w:r w:rsidRPr="00B05CAC">
              <w:rPr>
                <w:rStyle w:val="Strong"/>
              </w:rPr>
              <w:t>MS</w:t>
            </w:r>
            <w:r>
              <w:rPr>
                <w:rStyle w:val="Strong"/>
              </w:rPr>
              <w:t xml:space="preserve"> </w:t>
            </w:r>
            <w:r w:rsidR="007F25FA">
              <w:rPr>
                <w:rStyle w:val="Strong"/>
              </w:rPr>
              <w:t>19-02 Edit Logistics Card</w:t>
            </w:r>
          </w:p>
        </w:tc>
      </w:tr>
      <w:tr w:rsidR="002D6C79" w:rsidRPr="00452515" w14:paraId="46CCAB0A" w14:textId="77777777" w:rsidTr="001A2823">
        <w:tc>
          <w:tcPr>
            <w:tcW w:w="8008" w:type="dxa"/>
          </w:tcPr>
          <w:p w14:paraId="245BB7EF" w14:textId="77777777" w:rsidR="002D6C79" w:rsidRPr="00E97505" w:rsidRDefault="002D6C79" w:rsidP="00A36CD9">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2D6C79" w14:paraId="5762E135" w14:textId="77777777" w:rsidTr="00A36CD9">
              <w:trPr>
                <w:jc w:val="center"/>
              </w:trPr>
              <w:tc>
                <w:tcPr>
                  <w:tcW w:w="1169" w:type="dxa"/>
                </w:tcPr>
                <w:p w14:paraId="6DAC0B70" w14:textId="77777777" w:rsidR="002D6C79" w:rsidRPr="007A35F7" w:rsidRDefault="002D6C79" w:rsidP="00A36CD9">
                  <w:pPr>
                    <w:rPr>
                      <w:rFonts w:ascii="Arial" w:hAnsi="Arial" w:cs="Arial"/>
                    </w:rPr>
                  </w:pPr>
                  <w:r w:rsidRPr="007A35F7">
                    <w:rPr>
                      <w:rFonts w:ascii="Arial" w:hAnsi="Arial" w:cs="Arial"/>
                    </w:rPr>
                    <w:t>Version</w:t>
                  </w:r>
                </w:p>
              </w:tc>
              <w:tc>
                <w:tcPr>
                  <w:tcW w:w="1357" w:type="dxa"/>
                </w:tcPr>
                <w:p w14:paraId="7C3FA9B1" w14:textId="77777777" w:rsidR="002D6C79" w:rsidRPr="007A35F7" w:rsidRDefault="002D6C79" w:rsidP="00A36CD9">
                  <w:pPr>
                    <w:rPr>
                      <w:rFonts w:ascii="Arial" w:hAnsi="Arial" w:cs="Arial"/>
                    </w:rPr>
                  </w:pPr>
                  <w:r w:rsidRPr="007A35F7">
                    <w:rPr>
                      <w:rFonts w:ascii="Arial" w:hAnsi="Arial" w:cs="Arial"/>
                    </w:rPr>
                    <w:t>Date</w:t>
                  </w:r>
                </w:p>
              </w:tc>
              <w:tc>
                <w:tcPr>
                  <w:tcW w:w="1315" w:type="dxa"/>
                </w:tcPr>
                <w:p w14:paraId="315DDB9F" w14:textId="77777777" w:rsidR="002D6C79" w:rsidRPr="007A35F7" w:rsidRDefault="002D6C79" w:rsidP="00A36CD9">
                  <w:pPr>
                    <w:rPr>
                      <w:rFonts w:ascii="Arial" w:hAnsi="Arial" w:cs="Arial"/>
                    </w:rPr>
                  </w:pPr>
                  <w:r w:rsidRPr="007A35F7">
                    <w:rPr>
                      <w:rFonts w:ascii="Arial" w:hAnsi="Arial" w:cs="Arial"/>
                    </w:rPr>
                    <w:t>Updated By</w:t>
                  </w:r>
                </w:p>
              </w:tc>
              <w:tc>
                <w:tcPr>
                  <w:tcW w:w="3924" w:type="dxa"/>
                </w:tcPr>
                <w:p w14:paraId="78BF2106" w14:textId="77777777" w:rsidR="002D6C79" w:rsidRPr="007A35F7" w:rsidRDefault="002D6C79" w:rsidP="00A36CD9">
                  <w:pPr>
                    <w:rPr>
                      <w:rFonts w:ascii="Arial" w:hAnsi="Arial" w:cs="Arial"/>
                    </w:rPr>
                  </w:pPr>
                  <w:r w:rsidRPr="007A35F7">
                    <w:rPr>
                      <w:rFonts w:ascii="Arial" w:hAnsi="Arial" w:cs="Arial"/>
                    </w:rPr>
                    <w:t>Description</w:t>
                  </w:r>
                </w:p>
              </w:tc>
            </w:tr>
            <w:tr w:rsidR="002D6C79" w14:paraId="2B2C892F" w14:textId="77777777" w:rsidTr="00A36CD9">
              <w:trPr>
                <w:jc w:val="center"/>
              </w:trPr>
              <w:tc>
                <w:tcPr>
                  <w:tcW w:w="1169" w:type="dxa"/>
                </w:tcPr>
                <w:p w14:paraId="07669C2D" w14:textId="22771A8B" w:rsidR="002D6C79" w:rsidRPr="007A35F7" w:rsidRDefault="002D6C79" w:rsidP="002D6C79">
                  <w:pPr>
                    <w:rPr>
                      <w:rFonts w:ascii="Arial" w:hAnsi="Arial" w:cs="Arial"/>
                    </w:rPr>
                  </w:pPr>
                  <w:r w:rsidRPr="007A35F7">
                    <w:rPr>
                      <w:rFonts w:ascii="Arial" w:hAnsi="Arial" w:cs="Arial"/>
                    </w:rPr>
                    <w:t>1.0</w:t>
                  </w:r>
                </w:p>
              </w:tc>
              <w:tc>
                <w:tcPr>
                  <w:tcW w:w="1357" w:type="dxa"/>
                </w:tcPr>
                <w:p w14:paraId="06822FBC" w14:textId="14892E45" w:rsidR="002D6C79" w:rsidRPr="007A35F7" w:rsidRDefault="002D6C79" w:rsidP="002D6C79">
                  <w:pPr>
                    <w:rPr>
                      <w:rFonts w:ascii="Arial" w:hAnsi="Arial" w:cs="Arial"/>
                    </w:rPr>
                  </w:pPr>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10.</w:t>
                  </w:r>
                  <w:r w:rsidR="007F25FA">
                    <w:rPr>
                      <w:rFonts w:ascii="Arial" w:hAnsi="Arial" w:cs="Arial"/>
                    </w:rPr>
                    <w:t>31</w:t>
                  </w:r>
                </w:p>
              </w:tc>
              <w:tc>
                <w:tcPr>
                  <w:tcW w:w="1315" w:type="dxa"/>
                </w:tcPr>
                <w:p w14:paraId="4B6DFA6A" w14:textId="577270D9" w:rsidR="002D6C79" w:rsidRPr="007A35F7" w:rsidRDefault="002D6C79" w:rsidP="002D6C79">
                  <w:pPr>
                    <w:rPr>
                      <w:rFonts w:ascii="Arial" w:hAnsi="Arial" w:cs="Arial"/>
                    </w:rPr>
                  </w:pPr>
                  <w:r w:rsidRPr="007A35F7">
                    <w:rPr>
                      <w:rFonts w:ascii="Arial" w:hAnsi="Arial" w:cs="Arial"/>
                    </w:rPr>
                    <w:t>Bonnie</w:t>
                  </w:r>
                </w:p>
              </w:tc>
              <w:tc>
                <w:tcPr>
                  <w:tcW w:w="3924" w:type="dxa"/>
                </w:tcPr>
                <w:p w14:paraId="552C9A69" w14:textId="71E2D4F0" w:rsidR="002D6C79" w:rsidRPr="007A35F7" w:rsidRDefault="007F25FA" w:rsidP="002D6C79">
                  <w:pPr>
                    <w:rPr>
                      <w:rFonts w:ascii="Arial" w:hAnsi="Arial" w:cs="Arial"/>
                    </w:rPr>
                  </w:pPr>
                  <w:r w:rsidRPr="007F25FA">
                    <w:rPr>
                      <w:rFonts w:ascii="Arial" w:hAnsi="Arial" w:cs="Arial"/>
                    </w:rPr>
                    <w:t>MD-9456</w:t>
                  </w:r>
                  <w:r>
                    <w:rPr>
                      <w:rFonts w:ascii="Arial" w:hAnsi="Arial" w:cs="Arial"/>
                    </w:rPr>
                    <w:t xml:space="preserve"> </w:t>
                  </w:r>
                  <w:r w:rsidRPr="007F25FA">
                    <w:rPr>
                      <w:rFonts w:ascii="Arial" w:hAnsi="Arial" w:cs="Arial"/>
                    </w:rPr>
                    <w:t>Modeling changes for palletization</w:t>
                  </w:r>
                </w:p>
              </w:tc>
            </w:tr>
            <w:tr w:rsidR="007F25FA" w14:paraId="791F17CD" w14:textId="77777777" w:rsidTr="00A36CD9">
              <w:trPr>
                <w:jc w:val="center"/>
              </w:trPr>
              <w:tc>
                <w:tcPr>
                  <w:tcW w:w="1169" w:type="dxa"/>
                </w:tcPr>
                <w:p w14:paraId="66979E26" w14:textId="03A20B0E" w:rsidR="007F25FA" w:rsidRDefault="007F25FA" w:rsidP="007F25FA">
                  <w:r>
                    <w:rPr>
                      <w:rFonts w:hint="eastAsia"/>
                    </w:rPr>
                    <w:t>1</w:t>
                  </w:r>
                  <w:r>
                    <w:t>.1</w:t>
                  </w:r>
                </w:p>
              </w:tc>
              <w:tc>
                <w:tcPr>
                  <w:tcW w:w="1357" w:type="dxa"/>
                </w:tcPr>
                <w:p w14:paraId="619AFBFB" w14:textId="34DAD209" w:rsidR="007F25FA" w:rsidRDefault="007F25FA" w:rsidP="007F25FA">
                  <w:r w:rsidRPr="007A35F7">
                    <w:rPr>
                      <w:rFonts w:ascii="Arial" w:hAnsi="Arial" w:cs="Arial"/>
                    </w:rPr>
                    <w:t>202</w:t>
                  </w:r>
                  <w:r>
                    <w:rPr>
                      <w:rFonts w:ascii="Arial" w:hAnsi="Arial" w:cs="Arial"/>
                    </w:rPr>
                    <w:t>4</w:t>
                  </w:r>
                  <w:r w:rsidRPr="007A35F7">
                    <w:rPr>
                      <w:rFonts w:ascii="Arial" w:hAnsi="Arial" w:cs="Arial"/>
                    </w:rPr>
                    <w:t>.</w:t>
                  </w:r>
                  <w:r>
                    <w:rPr>
                      <w:rFonts w:ascii="Arial" w:hAnsi="Arial" w:cs="Arial"/>
                    </w:rPr>
                    <w:t>1.15</w:t>
                  </w:r>
                </w:p>
              </w:tc>
              <w:tc>
                <w:tcPr>
                  <w:tcW w:w="1315" w:type="dxa"/>
                </w:tcPr>
                <w:p w14:paraId="11C1C6C5" w14:textId="49B86030" w:rsidR="007F25FA" w:rsidRDefault="007F25FA" w:rsidP="007F25FA">
                  <w:r w:rsidRPr="007A35F7">
                    <w:rPr>
                      <w:rFonts w:ascii="Arial" w:hAnsi="Arial" w:cs="Arial"/>
                    </w:rPr>
                    <w:t>Bonnie</w:t>
                  </w:r>
                </w:p>
              </w:tc>
              <w:tc>
                <w:tcPr>
                  <w:tcW w:w="3924" w:type="dxa"/>
                </w:tcPr>
                <w:p w14:paraId="51F32D56" w14:textId="414EDEC4" w:rsidR="007F25FA" w:rsidRDefault="007F25FA" w:rsidP="007F25FA">
                  <w:r>
                    <w:rPr>
                      <w:rFonts w:ascii="Arial" w:hAnsi="Arial" w:cs="Arial"/>
                    </w:rPr>
                    <w:t xml:space="preserve">Add ‘HDR Item’ to </w:t>
                  </w:r>
                  <w:r w:rsidRPr="008F18C8">
                    <w:rPr>
                      <w:rFonts w:ascii="Arial" w:hAnsi="Arial" w:cs="Arial"/>
                    </w:rPr>
                    <w:t>Support Non-Food Tracking and Ordering</w:t>
                  </w:r>
                </w:p>
              </w:tc>
            </w:tr>
            <w:tr w:rsidR="00997E23" w14:paraId="2F1D2593" w14:textId="77777777" w:rsidTr="00A36CD9">
              <w:trPr>
                <w:jc w:val="center"/>
              </w:trPr>
              <w:tc>
                <w:tcPr>
                  <w:tcW w:w="1169" w:type="dxa"/>
                </w:tcPr>
                <w:p w14:paraId="38E11254" w14:textId="7AD902E8" w:rsidR="00997E23" w:rsidRDefault="00997E23" w:rsidP="00997E23">
                  <w:r>
                    <w:rPr>
                      <w:rFonts w:hint="eastAsia"/>
                    </w:rPr>
                    <w:t>1.2</w:t>
                  </w:r>
                </w:p>
              </w:tc>
              <w:tc>
                <w:tcPr>
                  <w:tcW w:w="1357" w:type="dxa"/>
                </w:tcPr>
                <w:p w14:paraId="2D88E7EC" w14:textId="23408777" w:rsidR="00997E23" w:rsidRDefault="00997E23" w:rsidP="00997E23">
                  <w:r w:rsidRPr="007A35F7">
                    <w:rPr>
                      <w:rFonts w:ascii="Arial" w:hAnsi="Arial" w:cs="Arial"/>
                    </w:rPr>
                    <w:t>202</w:t>
                  </w:r>
                  <w:r>
                    <w:rPr>
                      <w:rFonts w:ascii="Arial" w:hAnsi="Arial" w:cs="Arial"/>
                    </w:rPr>
                    <w:t>4</w:t>
                  </w:r>
                  <w:r w:rsidRPr="007A35F7">
                    <w:rPr>
                      <w:rFonts w:ascii="Arial" w:hAnsi="Arial" w:cs="Arial"/>
                    </w:rPr>
                    <w:t>.</w:t>
                  </w:r>
                  <w:r>
                    <w:rPr>
                      <w:rFonts w:ascii="Arial" w:hAnsi="Arial" w:cs="Arial" w:hint="eastAsia"/>
                    </w:rPr>
                    <w:t>4</w:t>
                  </w:r>
                  <w:r>
                    <w:rPr>
                      <w:rFonts w:ascii="Arial" w:hAnsi="Arial" w:cs="Arial"/>
                    </w:rPr>
                    <w:t>.1</w:t>
                  </w:r>
                  <w:r>
                    <w:rPr>
                      <w:rFonts w:ascii="Arial" w:hAnsi="Arial" w:cs="Arial" w:hint="eastAsia"/>
                    </w:rPr>
                    <w:t>2</w:t>
                  </w:r>
                </w:p>
              </w:tc>
              <w:tc>
                <w:tcPr>
                  <w:tcW w:w="1315" w:type="dxa"/>
                </w:tcPr>
                <w:p w14:paraId="7836268B" w14:textId="7D999E74" w:rsidR="00997E23" w:rsidRDefault="00997E23" w:rsidP="00997E23">
                  <w:r w:rsidRPr="007A35F7">
                    <w:rPr>
                      <w:rFonts w:ascii="Arial" w:hAnsi="Arial" w:cs="Arial"/>
                    </w:rPr>
                    <w:t>Bonnie</w:t>
                  </w:r>
                </w:p>
              </w:tc>
              <w:tc>
                <w:tcPr>
                  <w:tcW w:w="3924" w:type="dxa"/>
                </w:tcPr>
                <w:p w14:paraId="50718C38" w14:textId="0960D5DF" w:rsidR="00997E23" w:rsidRDefault="00997E23" w:rsidP="00997E23">
                  <w:r w:rsidRPr="00311D0B">
                    <w:t>Space Management Card</w:t>
                  </w:r>
                  <w:r>
                    <w:rPr>
                      <w:rFonts w:hint="eastAsia"/>
                    </w:rPr>
                    <w:t xml:space="preserve"> MD-12269</w:t>
                  </w:r>
                </w:p>
              </w:tc>
            </w:tr>
            <w:tr w:rsidR="00AA057D" w14:paraId="1231704C" w14:textId="77777777" w:rsidTr="00A36CD9">
              <w:trPr>
                <w:jc w:val="center"/>
              </w:trPr>
              <w:tc>
                <w:tcPr>
                  <w:tcW w:w="1169" w:type="dxa"/>
                </w:tcPr>
                <w:p w14:paraId="0C373B18" w14:textId="25E1BD23" w:rsidR="00AA057D" w:rsidRDefault="00AA057D" w:rsidP="00AA057D"/>
              </w:tc>
              <w:tc>
                <w:tcPr>
                  <w:tcW w:w="1357" w:type="dxa"/>
                </w:tcPr>
                <w:p w14:paraId="3DE2AE28" w14:textId="0A84DB67" w:rsidR="00AA057D" w:rsidRDefault="00AA057D" w:rsidP="00AA057D"/>
              </w:tc>
              <w:tc>
                <w:tcPr>
                  <w:tcW w:w="1315" w:type="dxa"/>
                </w:tcPr>
                <w:p w14:paraId="3C401557" w14:textId="164FB2A3" w:rsidR="00AA057D" w:rsidRDefault="00AA057D" w:rsidP="00AA057D"/>
              </w:tc>
              <w:tc>
                <w:tcPr>
                  <w:tcW w:w="3924" w:type="dxa"/>
                </w:tcPr>
                <w:p w14:paraId="017F7829" w14:textId="21F02F34" w:rsidR="00AA057D" w:rsidRPr="00B66734" w:rsidRDefault="00AA057D" w:rsidP="00AA057D"/>
              </w:tc>
            </w:tr>
            <w:tr w:rsidR="00AA057D" w14:paraId="7516051B" w14:textId="77777777" w:rsidTr="00A36CD9">
              <w:trPr>
                <w:jc w:val="center"/>
              </w:trPr>
              <w:tc>
                <w:tcPr>
                  <w:tcW w:w="1169" w:type="dxa"/>
                </w:tcPr>
                <w:p w14:paraId="0DADDE51" w14:textId="77777777" w:rsidR="00AA057D" w:rsidRDefault="00AA057D" w:rsidP="00AA057D"/>
              </w:tc>
              <w:tc>
                <w:tcPr>
                  <w:tcW w:w="1357" w:type="dxa"/>
                </w:tcPr>
                <w:p w14:paraId="62368C13" w14:textId="77777777" w:rsidR="00AA057D" w:rsidRDefault="00AA057D" w:rsidP="00AA057D"/>
              </w:tc>
              <w:tc>
                <w:tcPr>
                  <w:tcW w:w="1315" w:type="dxa"/>
                </w:tcPr>
                <w:p w14:paraId="61A89166" w14:textId="77777777" w:rsidR="00AA057D" w:rsidRDefault="00AA057D" w:rsidP="00AA057D"/>
              </w:tc>
              <w:tc>
                <w:tcPr>
                  <w:tcW w:w="3924" w:type="dxa"/>
                </w:tcPr>
                <w:p w14:paraId="1ADEEC25" w14:textId="77777777" w:rsidR="00AA057D" w:rsidRDefault="00AA057D" w:rsidP="00AA057D"/>
              </w:tc>
            </w:tr>
            <w:tr w:rsidR="00AA057D" w14:paraId="1AA0003F" w14:textId="77777777" w:rsidTr="00A36CD9">
              <w:trPr>
                <w:jc w:val="center"/>
              </w:trPr>
              <w:tc>
                <w:tcPr>
                  <w:tcW w:w="1169" w:type="dxa"/>
                </w:tcPr>
                <w:p w14:paraId="68CEC974" w14:textId="77777777" w:rsidR="00AA057D" w:rsidRDefault="00AA057D" w:rsidP="00AA057D"/>
              </w:tc>
              <w:tc>
                <w:tcPr>
                  <w:tcW w:w="1357" w:type="dxa"/>
                </w:tcPr>
                <w:p w14:paraId="60134FAA" w14:textId="77777777" w:rsidR="00AA057D" w:rsidRDefault="00AA057D" w:rsidP="00AA057D"/>
              </w:tc>
              <w:tc>
                <w:tcPr>
                  <w:tcW w:w="1315" w:type="dxa"/>
                </w:tcPr>
                <w:p w14:paraId="5FE41582" w14:textId="77777777" w:rsidR="00AA057D" w:rsidRDefault="00AA057D" w:rsidP="00AA057D"/>
              </w:tc>
              <w:tc>
                <w:tcPr>
                  <w:tcW w:w="3924" w:type="dxa"/>
                </w:tcPr>
                <w:p w14:paraId="4C19F385" w14:textId="77777777" w:rsidR="00AA057D" w:rsidRPr="005C49CE" w:rsidRDefault="00AA057D" w:rsidP="00AA057D"/>
              </w:tc>
            </w:tr>
          </w:tbl>
          <w:p w14:paraId="07363CF1" w14:textId="77777777" w:rsidR="002D6C79" w:rsidRDefault="002D6C79" w:rsidP="00A36CD9"/>
        </w:tc>
      </w:tr>
      <w:tr w:rsidR="002D6C79" w:rsidRPr="00452515" w14:paraId="55125BEC" w14:textId="77777777" w:rsidTr="001A2823">
        <w:tc>
          <w:tcPr>
            <w:tcW w:w="8008" w:type="dxa"/>
          </w:tcPr>
          <w:p w14:paraId="34CA6F08" w14:textId="77777777" w:rsidR="002D6C79" w:rsidRPr="00452515" w:rsidRDefault="002D6C79" w:rsidP="00A36CD9">
            <w:r w:rsidRPr="00E97505">
              <w:rPr>
                <w:rStyle w:val="Strong"/>
              </w:rPr>
              <w:t>Stakeholder:</w:t>
            </w:r>
            <w:r w:rsidRPr="00452515">
              <w:t xml:space="preserve"> </w:t>
            </w:r>
            <w:r>
              <w:t>User with privilege</w:t>
            </w:r>
          </w:p>
        </w:tc>
      </w:tr>
      <w:tr w:rsidR="002D6C79" w:rsidRPr="009A0B08" w14:paraId="7F475BDA" w14:textId="77777777" w:rsidTr="001A2823">
        <w:tc>
          <w:tcPr>
            <w:tcW w:w="8008" w:type="dxa"/>
          </w:tcPr>
          <w:p w14:paraId="3C5D5AA8" w14:textId="77777777" w:rsidR="002D6C79" w:rsidRDefault="002D6C79" w:rsidP="00A36CD9">
            <w:pPr>
              <w:rPr>
                <w:rStyle w:val="Strong"/>
                <w:lang w:val="fr-FR"/>
              </w:rPr>
            </w:pPr>
            <w:proofErr w:type="spellStart"/>
            <w:r w:rsidRPr="009A0B08">
              <w:rPr>
                <w:rStyle w:val="Strong"/>
                <w:lang w:val="fr-FR"/>
              </w:rPr>
              <w:t>Pre-Condition</w:t>
            </w:r>
            <w:proofErr w:type="spellEnd"/>
            <w:r w:rsidRPr="009A0B08">
              <w:rPr>
                <w:rStyle w:val="Strong"/>
                <w:lang w:val="fr-FR"/>
              </w:rPr>
              <w:t xml:space="preserve"> : </w:t>
            </w:r>
          </w:p>
          <w:p w14:paraId="646BA46A" w14:textId="77777777" w:rsidR="002D6C79" w:rsidRPr="009A0B08" w:rsidRDefault="002D6C79" w:rsidP="00A36CD9">
            <w:pPr>
              <w:rPr>
                <w:rStyle w:val="Strong"/>
                <w:lang w:val="fr-FR"/>
              </w:rPr>
            </w:pPr>
          </w:p>
          <w:p w14:paraId="3F6DE7C0" w14:textId="0E109838" w:rsidR="00344FC0" w:rsidRDefault="002D6C79" w:rsidP="00344FC0">
            <w:pPr>
              <w:rPr>
                <w:rStyle w:val="Strong"/>
                <w:lang w:val="fr-FR"/>
              </w:rPr>
            </w:pPr>
            <w:proofErr w:type="gramStart"/>
            <w:r w:rsidRPr="009A0B08">
              <w:rPr>
                <w:rStyle w:val="Strong"/>
                <w:lang w:val="fr-FR"/>
              </w:rPr>
              <w:t>PRD:</w:t>
            </w:r>
            <w:proofErr w:type="gramEnd"/>
            <w:r w:rsidRPr="009A0B08">
              <w:rPr>
                <w:rStyle w:val="Strong"/>
                <w:lang w:val="fr-FR"/>
              </w:rPr>
              <w:t xml:space="preserve"> </w:t>
            </w:r>
            <w:hyperlink r:id="rId233" w:history="1">
              <w:r w:rsidR="00344FC0" w:rsidRPr="00E82053">
                <w:rPr>
                  <w:rStyle w:val="Hyperlink"/>
                  <w:rFonts w:ascii="Arial" w:hAnsi="Arial" w:cs="Arial"/>
                  <w:sz w:val="22"/>
                  <w:lang w:val="fr-FR"/>
                </w:rPr>
                <w:t>https://wonder.atlassian.net/l/cp/ruSZacso</w:t>
              </w:r>
            </w:hyperlink>
          </w:p>
          <w:p w14:paraId="7CDB07D1" w14:textId="18423813" w:rsidR="00344FC0" w:rsidRDefault="00344FC0" w:rsidP="00344FC0">
            <w:pPr>
              <w:rPr>
                <w:rStyle w:val="Strong"/>
                <w:lang w:val="fr-FR"/>
              </w:rPr>
            </w:pPr>
            <w:r w:rsidRPr="008F18C8">
              <w:rPr>
                <w:rStyle w:val="Strong"/>
                <w:lang w:val="fr-FR"/>
              </w:rPr>
              <w:t>https://wonder.atlassian.net/l/cp/Mv1SEpBc</w:t>
            </w:r>
          </w:p>
          <w:p w14:paraId="108F57FE" w14:textId="79C7DF86" w:rsidR="002D6C79" w:rsidRPr="00344FC0" w:rsidRDefault="002D6C79" w:rsidP="00A36CD9">
            <w:pPr>
              <w:rPr>
                <w:rStyle w:val="Strong"/>
                <w:lang w:val="fr-FR"/>
              </w:rPr>
            </w:pPr>
          </w:p>
          <w:p w14:paraId="662F6AD0" w14:textId="77777777" w:rsidR="002D6C79" w:rsidRPr="009A0B08" w:rsidRDefault="002D6C79" w:rsidP="00A36CD9">
            <w:pPr>
              <w:rPr>
                <w:rStyle w:val="Strong"/>
                <w:lang w:val="fr-FR"/>
              </w:rPr>
            </w:pPr>
          </w:p>
          <w:p w14:paraId="4421889A" w14:textId="77777777" w:rsidR="002D6C79" w:rsidRDefault="002D6C79" w:rsidP="00A36CD9">
            <w:pPr>
              <w:rPr>
                <w:rFonts w:ascii="Arial" w:hAnsi="Arial" w:cs="Arial"/>
                <w:sz w:val="20"/>
                <w:szCs w:val="20"/>
                <w:lang w:val="pt-BR"/>
              </w:rPr>
            </w:pPr>
            <w:r w:rsidRPr="00D329EE">
              <w:rPr>
                <w:rFonts w:ascii="Arial" w:hAnsi="Arial" w:cs="Arial" w:hint="eastAsia"/>
                <w:sz w:val="20"/>
                <w:szCs w:val="20"/>
                <w:lang w:val="pt-BR"/>
              </w:rPr>
              <w:t>F</w:t>
            </w:r>
            <w:r w:rsidRPr="00D329EE">
              <w:rPr>
                <w:rFonts w:ascii="Arial" w:hAnsi="Arial" w:cs="Arial"/>
                <w:sz w:val="20"/>
                <w:szCs w:val="20"/>
                <w:lang w:val="pt-BR"/>
              </w:rPr>
              <w:t xml:space="preserve">igma: </w:t>
            </w:r>
          </w:p>
          <w:p w14:paraId="55824A05" w14:textId="77777777" w:rsidR="002D6C79" w:rsidRDefault="002D6C79" w:rsidP="00A36CD9">
            <w:pPr>
              <w:rPr>
                <w:rFonts w:ascii="Arial" w:hAnsi="Arial" w:cs="Arial"/>
                <w:sz w:val="20"/>
                <w:szCs w:val="20"/>
                <w:lang w:val="pt-BR"/>
              </w:rPr>
            </w:pPr>
          </w:p>
          <w:p w14:paraId="025E8600" w14:textId="77777777" w:rsidR="002D6C79" w:rsidRPr="00D329EE" w:rsidRDefault="002D6C79" w:rsidP="00A36CD9">
            <w:pPr>
              <w:rPr>
                <w:rFonts w:ascii="Arial" w:hAnsi="Arial" w:cs="Arial"/>
                <w:sz w:val="20"/>
                <w:szCs w:val="20"/>
                <w:lang w:val="pt-BR"/>
              </w:rPr>
            </w:pPr>
          </w:p>
        </w:tc>
      </w:tr>
      <w:tr w:rsidR="002D6C79" w:rsidRPr="00452515" w14:paraId="0AEFCB88" w14:textId="77777777" w:rsidTr="001A2823">
        <w:tc>
          <w:tcPr>
            <w:tcW w:w="8008" w:type="dxa"/>
          </w:tcPr>
          <w:p w14:paraId="72653D74" w14:textId="79DBFBEE" w:rsidR="0055430A" w:rsidRPr="00AA057D" w:rsidRDefault="002D6C79" w:rsidP="00AA057D">
            <w:pPr>
              <w:rPr>
                <w:b/>
                <w:bCs/>
              </w:rPr>
            </w:pPr>
            <w:r w:rsidRPr="00D97083">
              <w:rPr>
                <w:rFonts w:hint="eastAsia"/>
                <w:b/>
                <w:bCs/>
              </w:rPr>
              <w:t>Main Scenario:</w:t>
            </w:r>
          </w:p>
          <w:p w14:paraId="748E1CB2" w14:textId="2A35E58B" w:rsidR="00DF5DA3" w:rsidRPr="00BD54DC" w:rsidRDefault="001A2823" w:rsidP="001A2823">
            <w:pPr>
              <w:tabs>
                <w:tab w:val="left" w:pos="307"/>
              </w:tabs>
            </w:pPr>
            <w:r>
              <w:rPr>
                <w:rFonts w:hint="eastAsia"/>
              </w:rPr>
              <w:t xml:space="preserve">Refer to </w:t>
            </w:r>
            <w:hyperlink r:id="rId234" w:history="1">
              <w:r w:rsidRPr="0068045D">
                <w:rPr>
                  <w:rStyle w:val="Hyperlink"/>
                </w:rPr>
                <w:t>https://wonder.atlassian.net/wiki/x/eYBW_/</w:t>
              </w:r>
            </w:hyperlink>
            <w:r>
              <w:rPr>
                <w:rFonts w:hint="eastAsia"/>
              </w:rPr>
              <w:t xml:space="preserve"> </w:t>
            </w:r>
          </w:p>
        </w:tc>
      </w:tr>
      <w:tr w:rsidR="002D6C79" w:rsidRPr="00452515" w14:paraId="387A8DBC" w14:textId="77777777" w:rsidTr="001A2823">
        <w:tc>
          <w:tcPr>
            <w:tcW w:w="8008" w:type="dxa"/>
          </w:tcPr>
          <w:p w14:paraId="2C5FE56B" w14:textId="77777777" w:rsidR="002D6C79" w:rsidRDefault="002D6C79" w:rsidP="00A36CD9">
            <w:r w:rsidRPr="00452515">
              <w:t>Extend Scenario:</w:t>
            </w:r>
          </w:p>
          <w:p w14:paraId="75F0F882" w14:textId="77777777" w:rsidR="002D6C79" w:rsidRPr="00452515" w:rsidRDefault="002D6C79" w:rsidP="00A36CD9"/>
        </w:tc>
      </w:tr>
      <w:tr w:rsidR="002D6C79" w:rsidRPr="00452515" w14:paraId="5308A73A" w14:textId="77777777" w:rsidTr="001A2823">
        <w:tc>
          <w:tcPr>
            <w:tcW w:w="8008" w:type="dxa"/>
          </w:tcPr>
          <w:p w14:paraId="509C3E89" w14:textId="77777777" w:rsidR="002D6C79" w:rsidRDefault="002D6C79" w:rsidP="00A36CD9">
            <w:r w:rsidRPr="00452515">
              <w:t>Exception Scenario:</w:t>
            </w:r>
          </w:p>
          <w:p w14:paraId="1517F46D" w14:textId="77777777" w:rsidR="002D6C79" w:rsidRPr="00452515" w:rsidRDefault="002D6C79" w:rsidP="00A36CD9"/>
        </w:tc>
      </w:tr>
      <w:tr w:rsidR="002D6C79" w:rsidRPr="00452515" w14:paraId="56243452" w14:textId="77777777" w:rsidTr="001A2823">
        <w:tc>
          <w:tcPr>
            <w:tcW w:w="8008" w:type="dxa"/>
          </w:tcPr>
          <w:p w14:paraId="0E044DAA" w14:textId="77777777" w:rsidR="002D6C79" w:rsidRPr="00452515" w:rsidRDefault="002D6C79" w:rsidP="00A36CD9">
            <w:r w:rsidRPr="00452515">
              <w:t>Notes:</w:t>
            </w:r>
          </w:p>
        </w:tc>
      </w:tr>
      <w:tr w:rsidR="002D6C79" w:rsidRPr="00452515" w14:paraId="56EAA16D" w14:textId="77777777" w:rsidTr="001A2823">
        <w:tc>
          <w:tcPr>
            <w:tcW w:w="8008" w:type="dxa"/>
          </w:tcPr>
          <w:p w14:paraId="45F80528" w14:textId="77777777" w:rsidR="002D6C79" w:rsidRPr="00452515" w:rsidRDefault="002D6C79" w:rsidP="00A36CD9">
            <w:r w:rsidRPr="00452515">
              <w:t>Q/A:</w:t>
            </w:r>
          </w:p>
        </w:tc>
      </w:tr>
    </w:tbl>
    <w:p w14:paraId="1184B699" w14:textId="77777777" w:rsidR="006B60B4" w:rsidRDefault="006B60B4">
      <w:pPr>
        <w:widowControl/>
        <w:jc w:val="left"/>
      </w:pPr>
    </w:p>
    <w:p w14:paraId="5ABED90D" w14:textId="2FA00D7C" w:rsidR="006B60B4" w:rsidRDefault="00077C4D" w:rsidP="003141BF">
      <w:pPr>
        <w:pStyle w:val="Heading1"/>
      </w:pPr>
      <w:r>
        <w:rPr>
          <w:rFonts w:hint="eastAsia"/>
        </w:rPr>
        <w:lastRenderedPageBreak/>
        <w:t xml:space="preserve">Tran-Decant </w:t>
      </w:r>
      <w:r w:rsidR="003141BF">
        <w:t>Loss</w:t>
      </w:r>
    </w:p>
    <w:p w14:paraId="4CF531DB" w14:textId="68D26A9B" w:rsidR="003141BF" w:rsidRDefault="003141BF" w:rsidP="003141BF">
      <w:pPr>
        <w:pStyle w:val="Heading2"/>
      </w:pPr>
      <w:r>
        <w:rPr>
          <w:rFonts w:hint="eastAsia"/>
        </w:rPr>
        <w:t>M</w:t>
      </w:r>
      <w:r>
        <w:t>S 20-1 Decant Loss</w:t>
      </w:r>
    </w:p>
    <w:p w14:paraId="0739F7E8" w14:textId="77777777" w:rsidR="00531832" w:rsidRPr="00531832" w:rsidRDefault="00531832" w:rsidP="00531832"/>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3141BF" w:rsidRPr="00452515" w14:paraId="54542CA8" w14:textId="77777777" w:rsidTr="00077C4D">
        <w:tc>
          <w:tcPr>
            <w:tcW w:w="8008" w:type="dxa"/>
          </w:tcPr>
          <w:p w14:paraId="60B67FDD" w14:textId="24C590F7" w:rsidR="003141BF" w:rsidRPr="00E97505" w:rsidRDefault="003141BF" w:rsidP="005E41A3">
            <w:pPr>
              <w:rPr>
                <w:rStyle w:val="Strong"/>
              </w:rPr>
            </w:pPr>
            <w:r w:rsidRPr="00B05CAC">
              <w:rPr>
                <w:rStyle w:val="Strong"/>
              </w:rPr>
              <w:t>MS</w:t>
            </w:r>
            <w:r>
              <w:rPr>
                <w:rStyle w:val="Strong"/>
              </w:rPr>
              <w:t xml:space="preserve"> 20-1 Decant Loss</w:t>
            </w:r>
          </w:p>
        </w:tc>
      </w:tr>
      <w:tr w:rsidR="003141BF" w:rsidRPr="00452515" w14:paraId="5186C8A4" w14:textId="77777777" w:rsidTr="00077C4D">
        <w:tc>
          <w:tcPr>
            <w:tcW w:w="8008" w:type="dxa"/>
          </w:tcPr>
          <w:p w14:paraId="3C420E09" w14:textId="77777777" w:rsidR="003141BF" w:rsidRPr="00E97505" w:rsidRDefault="003141BF" w:rsidP="005E41A3">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3141BF" w14:paraId="56AB5283" w14:textId="77777777" w:rsidTr="005E41A3">
              <w:trPr>
                <w:jc w:val="center"/>
              </w:trPr>
              <w:tc>
                <w:tcPr>
                  <w:tcW w:w="1169" w:type="dxa"/>
                </w:tcPr>
                <w:p w14:paraId="4D21436A" w14:textId="77777777" w:rsidR="003141BF" w:rsidRPr="007A35F7" w:rsidRDefault="003141BF" w:rsidP="005E41A3">
                  <w:pPr>
                    <w:rPr>
                      <w:rFonts w:ascii="Arial" w:hAnsi="Arial" w:cs="Arial"/>
                    </w:rPr>
                  </w:pPr>
                  <w:r w:rsidRPr="007A35F7">
                    <w:rPr>
                      <w:rFonts w:ascii="Arial" w:hAnsi="Arial" w:cs="Arial"/>
                    </w:rPr>
                    <w:t>Version</w:t>
                  </w:r>
                </w:p>
              </w:tc>
              <w:tc>
                <w:tcPr>
                  <w:tcW w:w="1357" w:type="dxa"/>
                </w:tcPr>
                <w:p w14:paraId="102412AD" w14:textId="77777777" w:rsidR="003141BF" w:rsidRPr="007A35F7" w:rsidRDefault="003141BF" w:rsidP="005E41A3">
                  <w:pPr>
                    <w:rPr>
                      <w:rFonts w:ascii="Arial" w:hAnsi="Arial" w:cs="Arial"/>
                    </w:rPr>
                  </w:pPr>
                  <w:r w:rsidRPr="007A35F7">
                    <w:rPr>
                      <w:rFonts w:ascii="Arial" w:hAnsi="Arial" w:cs="Arial"/>
                    </w:rPr>
                    <w:t>Date</w:t>
                  </w:r>
                </w:p>
              </w:tc>
              <w:tc>
                <w:tcPr>
                  <w:tcW w:w="1315" w:type="dxa"/>
                </w:tcPr>
                <w:p w14:paraId="52ED302B" w14:textId="77777777" w:rsidR="003141BF" w:rsidRPr="007A35F7" w:rsidRDefault="003141BF" w:rsidP="005E41A3">
                  <w:pPr>
                    <w:rPr>
                      <w:rFonts w:ascii="Arial" w:hAnsi="Arial" w:cs="Arial"/>
                    </w:rPr>
                  </w:pPr>
                  <w:r w:rsidRPr="007A35F7">
                    <w:rPr>
                      <w:rFonts w:ascii="Arial" w:hAnsi="Arial" w:cs="Arial"/>
                    </w:rPr>
                    <w:t>Updated By</w:t>
                  </w:r>
                </w:p>
              </w:tc>
              <w:tc>
                <w:tcPr>
                  <w:tcW w:w="3924" w:type="dxa"/>
                </w:tcPr>
                <w:p w14:paraId="705DB9BC" w14:textId="77777777" w:rsidR="003141BF" w:rsidRPr="007A35F7" w:rsidRDefault="003141BF" w:rsidP="005E41A3">
                  <w:pPr>
                    <w:rPr>
                      <w:rFonts w:ascii="Arial" w:hAnsi="Arial" w:cs="Arial"/>
                    </w:rPr>
                  </w:pPr>
                  <w:r w:rsidRPr="007A35F7">
                    <w:rPr>
                      <w:rFonts w:ascii="Arial" w:hAnsi="Arial" w:cs="Arial"/>
                    </w:rPr>
                    <w:t>Description</w:t>
                  </w:r>
                </w:p>
              </w:tc>
            </w:tr>
            <w:tr w:rsidR="003141BF" w14:paraId="315BD617" w14:textId="77777777" w:rsidTr="005E41A3">
              <w:trPr>
                <w:jc w:val="center"/>
              </w:trPr>
              <w:tc>
                <w:tcPr>
                  <w:tcW w:w="1169" w:type="dxa"/>
                </w:tcPr>
                <w:p w14:paraId="0589571E" w14:textId="77777777" w:rsidR="003141BF" w:rsidRPr="007A35F7" w:rsidRDefault="003141BF" w:rsidP="003141BF">
                  <w:pPr>
                    <w:rPr>
                      <w:rFonts w:ascii="Arial" w:hAnsi="Arial" w:cs="Arial"/>
                    </w:rPr>
                  </w:pPr>
                  <w:r w:rsidRPr="007A35F7">
                    <w:rPr>
                      <w:rFonts w:ascii="Arial" w:hAnsi="Arial" w:cs="Arial"/>
                    </w:rPr>
                    <w:t>1.0</w:t>
                  </w:r>
                </w:p>
              </w:tc>
              <w:tc>
                <w:tcPr>
                  <w:tcW w:w="1357" w:type="dxa"/>
                </w:tcPr>
                <w:p w14:paraId="00DFC01E" w14:textId="04BAED15" w:rsidR="003141BF" w:rsidRPr="007A35F7" w:rsidRDefault="003141BF" w:rsidP="003141BF">
                  <w:pPr>
                    <w:rPr>
                      <w:rFonts w:ascii="Arial" w:hAnsi="Arial" w:cs="Arial"/>
                    </w:rPr>
                  </w:pPr>
                  <w:r w:rsidRPr="007A35F7">
                    <w:rPr>
                      <w:rFonts w:ascii="Arial" w:hAnsi="Arial" w:cs="Arial"/>
                    </w:rPr>
                    <w:t>202</w:t>
                  </w:r>
                  <w:r>
                    <w:rPr>
                      <w:rFonts w:ascii="Arial" w:hAnsi="Arial" w:cs="Arial"/>
                    </w:rPr>
                    <w:t>3</w:t>
                  </w:r>
                  <w:r w:rsidRPr="007A35F7">
                    <w:rPr>
                      <w:rFonts w:ascii="Arial" w:hAnsi="Arial" w:cs="Arial"/>
                    </w:rPr>
                    <w:t>.</w:t>
                  </w:r>
                  <w:r>
                    <w:rPr>
                      <w:rFonts w:ascii="Arial" w:hAnsi="Arial" w:cs="Arial"/>
                    </w:rPr>
                    <w:t>11.3</w:t>
                  </w:r>
                </w:p>
              </w:tc>
              <w:tc>
                <w:tcPr>
                  <w:tcW w:w="1315" w:type="dxa"/>
                </w:tcPr>
                <w:p w14:paraId="22D9E471" w14:textId="2271F740" w:rsidR="003141BF" w:rsidRPr="007A35F7" w:rsidRDefault="003141BF" w:rsidP="003141BF">
                  <w:pPr>
                    <w:rPr>
                      <w:rFonts w:ascii="Arial" w:hAnsi="Arial" w:cs="Arial"/>
                    </w:rPr>
                  </w:pPr>
                  <w:r w:rsidRPr="007A35F7">
                    <w:rPr>
                      <w:rFonts w:ascii="Arial" w:hAnsi="Arial" w:cs="Arial"/>
                    </w:rPr>
                    <w:t>Bonnie</w:t>
                  </w:r>
                </w:p>
              </w:tc>
              <w:tc>
                <w:tcPr>
                  <w:tcW w:w="3924" w:type="dxa"/>
                </w:tcPr>
                <w:p w14:paraId="1C1D769B" w14:textId="39781DB7" w:rsidR="003141BF" w:rsidRPr="007A35F7" w:rsidRDefault="003141BF" w:rsidP="003141BF">
                  <w:pPr>
                    <w:rPr>
                      <w:rFonts w:ascii="Arial" w:hAnsi="Arial" w:cs="Arial"/>
                    </w:rPr>
                  </w:pPr>
                  <w:r w:rsidRPr="007A35F7">
                    <w:rPr>
                      <w:rFonts w:ascii="Arial" w:hAnsi="Arial" w:cs="Arial"/>
                    </w:rPr>
                    <w:t>First version</w:t>
                  </w:r>
                </w:p>
              </w:tc>
            </w:tr>
            <w:tr w:rsidR="003141BF" w14:paraId="678A29D5" w14:textId="77777777" w:rsidTr="005E41A3">
              <w:trPr>
                <w:jc w:val="center"/>
              </w:trPr>
              <w:tc>
                <w:tcPr>
                  <w:tcW w:w="1169" w:type="dxa"/>
                </w:tcPr>
                <w:p w14:paraId="2B30EDE9" w14:textId="77777777" w:rsidR="003141BF" w:rsidRDefault="003141BF" w:rsidP="003141BF"/>
              </w:tc>
              <w:tc>
                <w:tcPr>
                  <w:tcW w:w="1357" w:type="dxa"/>
                </w:tcPr>
                <w:p w14:paraId="0F23D2A9" w14:textId="77777777" w:rsidR="003141BF" w:rsidRDefault="003141BF" w:rsidP="003141BF"/>
              </w:tc>
              <w:tc>
                <w:tcPr>
                  <w:tcW w:w="1315" w:type="dxa"/>
                </w:tcPr>
                <w:p w14:paraId="6C555267" w14:textId="77777777" w:rsidR="003141BF" w:rsidRDefault="003141BF" w:rsidP="003141BF"/>
              </w:tc>
              <w:tc>
                <w:tcPr>
                  <w:tcW w:w="3924" w:type="dxa"/>
                </w:tcPr>
                <w:p w14:paraId="20473A09" w14:textId="77777777" w:rsidR="003141BF" w:rsidRDefault="003141BF" w:rsidP="003141BF"/>
              </w:tc>
            </w:tr>
            <w:tr w:rsidR="003141BF" w14:paraId="66BF5E0E" w14:textId="77777777" w:rsidTr="005E41A3">
              <w:trPr>
                <w:jc w:val="center"/>
              </w:trPr>
              <w:tc>
                <w:tcPr>
                  <w:tcW w:w="1169" w:type="dxa"/>
                </w:tcPr>
                <w:p w14:paraId="3A73C3EB" w14:textId="77777777" w:rsidR="003141BF" w:rsidRDefault="003141BF" w:rsidP="003141BF"/>
              </w:tc>
              <w:tc>
                <w:tcPr>
                  <w:tcW w:w="1357" w:type="dxa"/>
                </w:tcPr>
                <w:p w14:paraId="062FEBA9" w14:textId="77777777" w:rsidR="003141BF" w:rsidRDefault="003141BF" w:rsidP="003141BF"/>
              </w:tc>
              <w:tc>
                <w:tcPr>
                  <w:tcW w:w="1315" w:type="dxa"/>
                </w:tcPr>
                <w:p w14:paraId="77706B56" w14:textId="77777777" w:rsidR="003141BF" w:rsidRDefault="003141BF" w:rsidP="003141BF"/>
              </w:tc>
              <w:tc>
                <w:tcPr>
                  <w:tcW w:w="3924" w:type="dxa"/>
                </w:tcPr>
                <w:p w14:paraId="2ED2C43F" w14:textId="77777777" w:rsidR="003141BF" w:rsidRDefault="003141BF" w:rsidP="003141BF"/>
              </w:tc>
            </w:tr>
            <w:tr w:rsidR="003141BF" w14:paraId="2BF6EBFF" w14:textId="77777777" w:rsidTr="005E41A3">
              <w:trPr>
                <w:jc w:val="center"/>
              </w:trPr>
              <w:tc>
                <w:tcPr>
                  <w:tcW w:w="1169" w:type="dxa"/>
                </w:tcPr>
                <w:p w14:paraId="56882FA1" w14:textId="77777777" w:rsidR="003141BF" w:rsidRDefault="003141BF" w:rsidP="003141BF"/>
              </w:tc>
              <w:tc>
                <w:tcPr>
                  <w:tcW w:w="1357" w:type="dxa"/>
                </w:tcPr>
                <w:p w14:paraId="41980696" w14:textId="77777777" w:rsidR="003141BF" w:rsidRDefault="003141BF" w:rsidP="003141BF"/>
              </w:tc>
              <w:tc>
                <w:tcPr>
                  <w:tcW w:w="1315" w:type="dxa"/>
                </w:tcPr>
                <w:p w14:paraId="00416CD5" w14:textId="77777777" w:rsidR="003141BF" w:rsidRDefault="003141BF" w:rsidP="003141BF"/>
              </w:tc>
              <w:tc>
                <w:tcPr>
                  <w:tcW w:w="3924" w:type="dxa"/>
                </w:tcPr>
                <w:p w14:paraId="68F8CDAA" w14:textId="77777777" w:rsidR="003141BF" w:rsidRPr="00B66734" w:rsidRDefault="003141BF" w:rsidP="003141BF"/>
              </w:tc>
            </w:tr>
            <w:tr w:rsidR="003141BF" w14:paraId="3016C34C" w14:textId="77777777" w:rsidTr="005E41A3">
              <w:trPr>
                <w:jc w:val="center"/>
              </w:trPr>
              <w:tc>
                <w:tcPr>
                  <w:tcW w:w="1169" w:type="dxa"/>
                </w:tcPr>
                <w:p w14:paraId="3AC85374" w14:textId="77777777" w:rsidR="003141BF" w:rsidRDefault="003141BF" w:rsidP="003141BF"/>
              </w:tc>
              <w:tc>
                <w:tcPr>
                  <w:tcW w:w="1357" w:type="dxa"/>
                </w:tcPr>
                <w:p w14:paraId="32365D5C" w14:textId="77777777" w:rsidR="003141BF" w:rsidRDefault="003141BF" w:rsidP="003141BF"/>
              </w:tc>
              <w:tc>
                <w:tcPr>
                  <w:tcW w:w="1315" w:type="dxa"/>
                </w:tcPr>
                <w:p w14:paraId="6AA8728D" w14:textId="77777777" w:rsidR="003141BF" w:rsidRDefault="003141BF" w:rsidP="003141BF"/>
              </w:tc>
              <w:tc>
                <w:tcPr>
                  <w:tcW w:w="3924" w:type="dxa"/>
                </w:tcPr>
                <w:p w14:paraId="5B3F8D26" w14:textId="77777777" w:rsidR="003141BF" w:rsidRDefault="003141BF" w:rsidP="003141BF"/>
              </w:tc>
            </w:tr>
            <w:tr w:rsidR="003141BF" w14:paraId="7F14E354" w14:textId="77777777" w:rsidTr="005E41A3">
              <w:trPr>
                <w:jc w:val="center"/>
              </w:trPr>
              <w:tc>
                <w:tcPr>
                  <w:tcW w:w="1169" w:type="dxa"/>
                </w:tcPr>
                <w:p w14:paraId="744F01F0" w14:textId="77777777" w:rsidR="003141BF" w:rsidRDefault="003141BF" w:rsidP="003141BF"/>
              </w:tc>
              <w:tc>
                <w:tcPr>
                  <w:tcW w:w="1357" w:type="dxa"/>
                </w:tcPr>
                <w:p w14:paraId="160A5165" w14:textId="77777777" w:rsidR="003141BF" w:rsidRDefault="003141BF" w:rsidP="003141BF"/>
              </w:tc>
              <w:tc>
                <w:tcPr>
                  <w:tcW w:w="1315" w:type="dxa"/>
                </w:tcPr>
                <w:p w14:paraId="24E15740" w14:textId="77777777" w:rsidR="003141BF" w:rsidRDefault="003141BF" w:rsidP="003141BF"/>
              </w:tc>
              <w:tc>
                <w:tcPr>
                  <w:tcW w:w="3924" w:type="dxa"/>
                </w:tcPr>
                <w:p w14:paraId="73DCF7A1" w14:textId="77777777" w:rsidR="003141BF" w:rsidRPr="005C49CE" w:rsidRDefault="003141BF" w:rsidP="003141BF"/>
              </w:tc>
            </w:tr>
          </w:tbl>
          <w:p w14:paraId="5F6219DB" w14:textId="77777777" w:rsidR="003141BF" w:rsidRDefault="003141BF" w:rsidP="005E41A3"/>
        </w:tc>
      </w:tr>
      <w:tr w:rsidR="003141BF" w:rsidRPr="00452515" w14:paraId="41086AEF" w14:textId="77777777" w:rsidTr="00077C4D">
        <w:tc>
          <w:tcPr>
            <w:tcW w:w="8008" w:type="dxa"/>
          </w:tcPr>
          <w:p w14:paraId="3ACC0C80" w14:textId="77777777" w:rsidR="003141BF" w:rsidRPr="00452515" w:rsidRDefault="003141BF" w:rsidP="005E41A3">
            <w:r w:rsidRPr="00E97505">
              <w:rPr>
                <w:rStyle w:val="Strong"/>
              </w:rPr>
              <w:t>Stakeholder:</w:t>
            </w:r>
            <w:r w:rsidRPr="00452515">
              <w:t xml:space="preserve"> </w:t>
            </w:r>
            <w:r>
              <w:t>User with privilege</w:t>
            </w:r>
          </w:p>
        </w:tc>
      </w:tr>
      <w:tr w:rsidR="003141BF" w:rsidRPr="009A0B08" w14:paraId="7C8F8840" w14:textId="77777777" w:rsidTr="00077C4D">
        <w:tc>
          <w:tcPr>
            <w:tcW w:w="8008" w:type="dxa"/>
          </w:tcPr>
          <w:p w14:paraId="7AFB23E5" w14:textId="77777777" w:rsidR="003141BF" w:rsidRDefault="003141BF" w:rsidP="005E41A3">
            <w:pPr>
              <w:rPr>
                <w:rStyle w:val="Strong"/>
                <w:lang w:val="fr-FR"/>
              </w:rPr>
            </w:pPr>
            <w:proofErr w:type="spellStart"/>
            <w:r w:rsidRPr="009A0B08">
              <w:rPr>
                <w:rStyle w:val="Strong"/>
                <w:lang w:val="fr-FR"/>
              </w:rPr>
              <w:t>Pre-Condition</w:t>
            </w:r>
            <w:proofErr w:type="spellEnd"/>
            <w:r w:rsidRPr="009A0B08">
              <w:rPr>
                <w:rStyle w:val="Strong"/>
                <w:lang w:val="fr-FR"/>
              </w:rPr>
              <w:t xml:space="preserve"> : </w:t>
            </w:r>
          </w:p>
          <w:p w14:paraId="0F9CF690" w14:textId="77777777" w:rsidR="003141BF" w:rsidRPr="009A0B08" w:rsidRDefault="003141BF" w:rsidP="005E41A3">
            <w:pPr>
              <w:rPr>
                <w:rStyle w:val="Strong"/>
                <w:lang w:val="fr-FR"/>
              </w:rPr>
            </w:pPr>
          </w:p>
          <w:p w14:paraId="13ABBB39" w14:textId="449504E2" w:rsidR="003141BF" w:rsidRDefault="003141BF" w:rsidP="005E41A3">
            <w:pPr>
              <w:rPr>
                <w:rStyle w:val="Strong"/>
                <w:lang w:val="fr-FR"/>
              </w:rPr>
            </w:pPr>
            <w:proofErr w:type="gramStart"/>
            <w:r w:rsidRPr="009A0B08">
              <w:rPr>
                <w:rStyle w:val="Strong"/>
                <w:lang w:val="fr-FR"/>
              </w:rPr>
              <w:t>PRD:</w:t>
            </w:r>
            <w:proofErr w:type="gramEnd"/>
            <w:r w:rsidRPr="009A0B08">
              <w:rPr>
                <w:rStyle w:val="Strong"/>
                <w:lang w:val="fr-FR"/>
              </w:rPr>
              <w:t xml:space="preserve"> </w:t>
            </w:r>
            <w:r w:rsidR="00E176B8" w:rsidRPr="00E176B8">
              <w:rPr>
                <w:rStyle w:val="Strong"/>
                <w:lang w:val="fr-FR"/>
              </w:rPr>
              <w:t>https://wonder.atlassian.net/l/cp/jk7GcYcf</w:t>
            </w:r>
          </w:p>
          <w:p w14:paraId="3E3A2311" w14:textId="77777777" w:rsidR="003141BF" w:rsidRPr="009A0B08" w:rsidRDefault="003141BF" w:rsidP="005E41A3">
            <w:pPr>
              <w:rPr>
                <w:rStyle w:val="Strong"/>
                <w:lang w:val="fr-FR"/>
              </w:rPr>
            </w:pPr>
          </w:p>
          <w:p w14:paraId="57602734" w14:textId="5AED7C68" w:rsidR="003141BF" w:rsidRDefault="003141BF" w:rsidP="005E41A3">
            <w:pPr>
              <w:rPr>
                <w:rFonts w:ascii="Arial" w:hAnsi="Arial" w:cs="Arial"/>
                <w:sz w:val="20"/>
                <w:szCs w:val="20"/>
                <w:lang w:val="pt-BR"/>
              </w:rPr>
            </w:pPr>
            <w:r w:rsidRPr="00D329EE">
              <w:rPr>
                <w:rFonts w:ascii="Arial" w:hAnsi="Arial" w:cs="Arial" w:hint="eastAsia"/>
                <w:sz w:val="20"/>
                <w:szCs w:val="20"/>
                <w:lang w:val="pt-BR"/>
              </w:rPr>
              <w:t>F</w:t>
            </w:r>
            <w:r w:rsidRPr="00D329EE">
              <w:rPr>
                <w:rFonts w:ascii="Arial" w:hAnsi="Arial" w:cs="Arial"/>
                <w:sz w:val="20"/>
                <w:szCs w:val="20"/>
                <w:lang w:val="pt-BR"/>
              </w:rPr>
              <w:t xml:space="preserve">igma: </w:t>
            </w:r>
            <w:r w:rsidR="00E176B8" w:rsidRPr="00E176B8">
              <w:rPr>
                <w:rFonts w:ascii="Arial" w:hAnsi="Arial" w:cs="Arial"/>
                <w:sz w:val="20"/>
                <w:szCs w:val="20"/>
                <w:lang w:val="pt-BR"/>
              </w:rPr>
              <w:t>https://www.figma.com/file/CsQlfISHTGMUwXpY3vDlK9/(current)-Sprint-21-25?type=design&amp;node-id=1550-35&amp;mode=design&amp;t=ScP7DSslNPvnVKOH-0</w:t>
            </w:r>
          </w:p>
          <w:p w14:paraId="351B8A25" w14:textId="77777777" w:rsidR="003141BF" w:rsidRPr="00D329EE" w:rsidRDefault="003141BF" w:rsidP="005E41A3">
            <w:pPr>
              <w:rPr>
                <w:rFonts w:ascii="Arial" w:hAnsi="Arial" w:cs="Arial"/>
                <w:sz w:val="20"/>
                <w:szCs w:val="20"/>
                <w:lang w:val="pt-BR"/>
              </w:rPr>
            </w:pPr>
          </w:p>
        </w:tc>
      </w:tr>
      <w:tr w:rsidR="003141BF" w:rsidRPr="00452515" w14:paraId="59945FE6" w14:textId="77777777" w:rsidTr="00077C4D">
        <w:tc>
          <w:tcPr>
            <w:tcW w:w="8008" w:type="dxa"/>
          </w:tcPr>
          <w:p w14:paraId="296B0526" w14:textId="77777777" w:rsidR="003141BF" w:rsidRPr="00D97083" w:rsidRDefault="003141BF" w:rsidP="005E41A3">
            <w:pPr>
              <w:rPr>
                <w:b/>
                <w:bCs/>
              </w:rPr>
            </w:pPr>
            <w:r w:rsidRPr="00D97083">
              <w:rPr>
                <w:rFonts w:hint="eastAsia"/>
                <w:b/>
                <w:bCs/>
              </w:rPr>
              <w:t>Main Scenario:</w:t>
            </w:r>
          </w:p>
          <w:p w14:paraId="5931CA7B" w14:textId="076A46C3" w:rsidR="00EA3FD9" w:rsidRPr="00077C4D" w:rsidRDefault="00077C4D" w:rsidP="00077C4D">
            <w:pPr>
              <w:pStyle w:val="ListParagraph"/>
              <w:numPr>
                <w:ilvl w:val="2"/>
                <w:numId w:val="0"/>
              </w:numPr>
              <w:tabs>
                <w:tab w:val="left" w:pos="307"/>
              </w:tabs>
              <w:ind w:left="165" w:hanging="138"/>
              <w:rPr>
                <w:rFonts w:eastAsiaTheme="minorEastAsia" w:cstheme="minorBidi"/>
                <w:kern w:val="2"/>
                <w:szCs w:val="22"/>
              </w:rPr>
            </w:pPr>
            <w:hyperlink r:id="rId235" w:history="1">
              <w:r w:rsidRPr="00B37EBB">
                <w:rPr>
                  <w:rStyle w:val="Hyperlink"/>
                  <w:rFonts w:eastAsiaTheme="minorEastAsia" w:cstheme="minorBidi"/>
                  <w:kern w:val="2"/>
                  <w:szCs w:val="22"/>
                </w:rPr>
                <w:t>https://wonder.atlassian.net/wiki/x/-QBA_Q</w:t>
              </w:r>
            </w:hyperlink>
            <w:r>
              <w:rPr>
                <w:rFonts w:eastAsiaTheme="minorEastAsia" w:cstheme="minorBidi" w:hint="eastAsia"/>
                <w:kern w:val="2"/>
                <w:szCs w:val="22"/>
              </w:rPr>
              <w:t xml:space="preserve"> </w:t>
            </w:r>
          </w:p>
          <w:p w14:paraId="62DB3786" w14:textId="77777777" w:rsidR="003141BF" w:rsidRDefault="003141BF" w:rsidP="005E41A3"/>
          <w:p w14:paraId="0EEDF31D" w14:textId="77777777" w:rsidR="003141BF" w:rsidRPr="00BD54DC" w:rsidRDefault="003141BF" w:rsidP="005E41A3"/>
        </w:tc>
      </w:tr>
      <w:tr w:rsidR="003141BF" w:rsidRPr="00452515" w14:paraId="3DAC1589" w14:textId="77777777" w:rsidTr="00077C4D">
        <w:tc>
          <w:tcPr>
            <w:tcW w:w="8008" w:type="dxa"/>
          </w:tcPr>
          <w:p w14:paraId="2C2FD585" w14:textId="77777777" w:rsidR="003141BF" w:rsidRDefault="003141BF" w:rsidP="005E41A3">
            <w:r w:rsidRPr="00452515">
              <w:t>Extend Scenario:</w:t>
            </w:r>
          </w:p>
          <w:p w14:paraId="5FFAACCD" w14:textId="635621F2" w:rsidR="00653C55" w:rsidRDefault="00653C55" w:rsidP="005E41A3"/>
          <w:p w14:paraId="67C70017" w14:textId="7EFB6576" w:rsidR="00653C55" w:rsidRDefault="00653C55" w:rsidP="005E41A3"/>
          <w:p w14:paraId="421F166C" w14:textId="77777777" w:rsidR="00617E6C" w:rsidRPr="00452515" w:rsidRDefault="00617E6C" w:rsidP="005E41A3"/>
        </w:tc>
      </w:tr>
      <w:tr w:rsidR="003141BF" w:rsidRPr="00452515" w14:paraId="2541AE1B" w14:textId="77777777" w:rsidTr="00077C4D">
        <w:tc>
          <w:tcPr>
            <w:tcW w:w="8008" w:type="dxa"/>
          </w:tcPr>
          <w:p w14:paraId="0DC2FC9E" w14:textId="77777777" w:rsidR="003141BF" w:rsidRDefault="003141BF" w:rsidP="005E41A3">
            <w:r w:rsidRPr="00452515">
              <w:t>Exception Scenario:</w:t>
            </w:r>
          </w:p>
          <w:p w14:paraId="0C61F6B1" w14:textId="77777777" w:rsidR="003141BF" w:rsidRPr="00452515" w:rsidRDefault="003141BF" w:rsidP="005E41A3"/>
        </w:tc>
      </w:tr>
      <w:tr w:rsidR="003141BF" w:rsidRPr="00452515" w14:paraId="01D2E68B" w14:textId="77777777" w:rsidTr="00077C4D">
        <w:tc>
          <w:tcPr>
            <w:tcW w:w="8008" w:type="dxa"/>
          </w:tcPr>
          <w:p w14:paraId="63C1186D" w14:textId="77777777" w:rsidR="003141BF" w:rsidRPr="00452515" w:rsidRDefault="003141BF" w:rsidP="005E41A3">
            <w:r w:rsidRPr="00452515">
              <w:t>Notes:</w:t>
            </w:r>
          </w:p>
        </w:tc>
      </w:tr>
      <w:tr w:rsidR="003141BF" w:rsidRPr="00452515" w14:paraId="2A8CFD21" w14:textId="77777777" w:rsidTr="00077C4D">
        <w:tc>
          <w:tcPr>
            <w:tcW w:w="8008" w:type="dxa"/>
          </w:tcPr>
          <w:p w14:paraId="12E306EA" w14:textId="77777777" w:rsidR="003141BF" w:rsidRPr="00452515" w:rsidRDefault="003141BF" w:rsidP="005E41A3">
            <w:r w:rsidRPr="00452515">
              <w:t>Q/A:</w:t>
            </w:r>
          </w:p>
        </w:tc>
      </w:tr>
    </w:tbl>
    <w:p w14:paraId="4661FA28" w14:textId="77777777" w:rsidR="003141BF" w:rsidRDefault="003141BF">
      <w:pPr>
        <w:widowControl/>
        <w:jc w:val="left"/>
      </w:pPr>
    </w:p>
    <w:p w14:paraId="5CBF01F5" w14:textId="77777777" w:rsidR="003141BF" w:rsidRDefault="003141BF">
      <w:pPr>
        <w:widowControl/>
        <w:jc w:val="left"/>
        <w:rPr>
          <w:ins w:id="4575" w:author="Bonnie Yang" w:date="2023-12-20T16:03:00Z"/>
        </w:rPr>
      </w:pPr>
    </w:p>
    <w:p w14:paraId="3BBD0767" w14:textId="4AEDC7E2" w:rsidR="001A15DD" w:rsidRDefault="00F50854" w:rsidP="001A15DD">
      <w:pPr>
        <w:pStyle w:val="Heading1"/>
      </w:pPr>
      <w:r>
        <w:rPr>
          <w:rFonts w:hint="eastAsia"/>
        </w:rPr>
        <w:lastRenderedPageBreak/>
        <w:t>Tran-</w:t>
      </w:r>
      <w:r w:rsidR="001A15DD">
        <w:rPr>
          <w:rFonts w:hint="eastAsia"/>
        </w:rPr>
        <w:t>B</w:t>
      </w:r>
      <w:r w:rsidR="001A15DD">
        <w:t>enchtop Recipe</w:t>
      </w:r>
    </w:p>
    <w:p w14:paraId="527B9FAB" w14:textId="6E22CDA1" w:rsidR="001A15DD" w:rsidRPr="001A15DD" w:rsidRDefault="00F50854" w:rsidP="001A15DD">
      <w:pPr>
        <w:pStyle w:val="Heading2"/>
        <w:rPr>
          <w:rFonts w:ascii="Arial" w:hAnsi="Arial" w:cs="Arial"/>
        </w:rPr>
      </w:pPr>
      <w:r>
        <w:rPr>
          <w:rFonts w:ascii="Arial" w:hAnsi="Arial" w:cs="Arial" w:hint="eastAsia"/>
        </w:rPr>
        <w:t>Tran-</w:t>
      </w:r>
      <w:r w:rsidR="001A15DD" w:rsidRPr="001A15DD">
        <w:rPr>
          <w:rFonts w:ascii="Arial" w:hAnsi="Arial" w:cs="Arial" w:hint="eastAsia"/>
        </w:rPr>
        <w:t>M</w:t>
      </w:r>
      <w:r w:rsidR="001A15DD" w:rsidRPr="001A15DD">
        <w:rPr>
          <w:rFonts w:ascii="Arial" w:hAnsi="Arial" w:cs="Arial"/>
        </w:rPr>
        <w:t>S 21-01 Benchtop Recipe</w:t>
      </w:r>
      <w:r w:rsidR="00124DE6">
        <w:rPr>
          <w:rFonts w:ascii="Arial" w:hAnsi="Arial" w:cs="Arial"/>
        </w:rPr>
        <w:t xml:space="preserve"> Details</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124DE6" w:rsidRPr="00E97505" w14:paraId="4A532586" w14:textId="77777777" w:rsidTr="00F50854">
        <w:tc>
          <w:tcPr>
            <w:tcW w:w="8008" w:type="dxa"/>
          </w:tcPr>
          <w:p w14:paraId="5295726A" w14:textId="725975F4" w:rsidR="00124DE6" w:rsidRPr="00E97505" w:rsidRDefault="00124DE6" w:rsidP="00E95084">
            <w:pPr>
              <w:rPr>
                <w:rStyle w:val="Strong"/>
              </w:rPr>
            </w:pPr>
            <w:r w:rsidRPr="00B05CAC">
              <w:rPr>
                <w:rStyle w:val="Strong"/>
              </w:rPr>
              <w:t>MS</w:t>
            </w:r>
            <w:r>
              <w:rPr>
                <w:rStyle w:val="Strong"/>
              </w:rPr>
              <w:t xml:space="preserve"> 21-01 Benchtop Recipe Details</w:t>
            </w:r>
          </w:p>
        </w:tc>
      </w:tr>
      <w:tr w:rsidR="00124DE6" w14:paraId="233F3110" w14:textId="77777777" w:rsidTr="00F50854">
        <w:tc>
          <w:tcPr>
            <w:tcW w:w="8008" w:type="dxa"/>
          </w:tcPr>
          <w:p w14:paraId="72D3576C" w14:textId="77777777" w:rsidR="00124DE6" w:rsidRPr="00E97505" w:rsidRDefault="00124DE6" w:rsidP="00E95084">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124DE6" w14:paraId="120B75A6" w14:textId="77777777" w:rsidTr="00E95084">
              <w:trPr>
                <w:jc w:val="center"/>
              </w:trPr>
              <w:tc>
                <w:tcPr>
                  <w:tcW w:w="1169" w:type="dxa"/>
                </w:tcPr>
                <w:p w14:paraId="30CDD0F5" w14:textId="77777777" w:rsidR="00124DE6" w:rsidRPr="007A35F7" w:rsidRDefault="00124DE6" w:rsidP="00E95084">
                  <w:pPr>
                    <w:rPr>
                      <w:rFonts w:ascii="Arial" w:hAnsi="Arial" w:cs="Arial"/>
                    </w:rPr>
                  </w:pPr>
                  <w:r w:rsidRPr="007A35F7">
                    <w:rPr>
                      <w:rFonts w:ascii="Arial" w:hAnsi="Arial" w:cs="Arial"/>
                    </w:rPr>
                    <w:t>Version</w:t>
                  </w:r>
                </w:p>
              </w:tc>
              <w:tc>
                <w:tcPr>
                  <w:tcW w:w="1357" w:type="dxa"/>
                </w:tcPr>
                <w:p w14:paraId="62D61142" w14:textId="77777777" w:rsidR="00124DE6" w:rsidRPr="007A35F7" w:rsidRDefault="00124DE6" w:rsidP="00E95084">
                  <w:pPr>
                    <w:rPr>
                      <w:rFonts w:ascii="Arial" w:hAnsi="Arial" w:cs="Arial"/>
                    </w:rPr>
                  </w:pPr>
                  <w:r w:rsidRPr="007A35F7">
                    <w:rPr>
                      <w:rFonts w:ascii="Arial" w:hAnsi="Arial" w:cs="Arial"/>
                    </w:rPr>
                    <w:t>Date</w:t>
                  </w:r>
                </w:p>
              </w:tc>
              <w:tc>
                <w:tcPr>
                  <w:tcW w:w="1315" w:type="dxa"/>
                </w:tcPr>
                <w:p w14:paraId="4960EB0A" w14:textId="77777777" w:rsidR="00124DE6" w:rsidRPr="007A35F7" w:rsidRDefault="00124DE6" w:rsidP="00E95084">
                  <w:pPr>
                    <w:rPr>
                      <w:rFonts w:ascii="Arial" w:hAnsi="Arial" w:cs="Arial"/>
                    </w:rPr>
                  </w:pPr>
                  <w:r w:rsidRPr="007A35F7">
                    <w:rPr>
                      <w:rFonts w:ascii="Arial" w:hAnsi="Arial" w:cs="Arial"/>
                    </w:rPr>
                    <w:t>Updated By</w:t>
                  </w:r>
                </w:p>
              </w:tc>
              <w:tc>
                <w:tcPr>
                  <w:tcW w:w="3924" w:type="dxa"/>
                </w:tcPr>
                <w:p w14:paraId="2625C536" w14:textId="77777777" w:rsidR="00124DE6" w:rsidRPr="007A35F7" w:rsidRDefault="00124DE6" w:rsidP="00E95084">
                  <w:pPr>
                    <w:rPr>
                      <w:rFonts w:ascii="Arial" w:hAnsi="Arial" w:cs="Arial"/>
                    </w:rPr>
                  </w:pPr>
                  <w:r w:rsidRPr="007A35F7">
                    <w:rPr>
                      <w:rFonts w:ascii="Arial" w:hAnsi="Arial" w:cs="Arial"/>
                    </w:rPr>
                    <w:t>Description</w:t>
                  </w:r>
                </w:p>
              </w:tc>
            </w:tr>
            <w:tr w:rsidR="00124DE6" w14:paraId="0A0BD645" w14:textId="77777777" w:rsidTr="00E95084">
              <w:trPr>
                <w:jc w:val="center"/>
              </w:trPr>
              <w:tc>
                <w:tcPr>
                  <w:tcW w:w="1169" w:type="dxa"/>
                </w:tcPr>
                <w:p w14:paraId="5CAD0A4A" w14:textId="77777777" w:rsidR="00124DE6" w:rsidRPr="007A35F7" w:rsidRDefault="00124DE6" w:rsidP="00E95084">
                  <w:pPr>
                    <w:rPr>
                      <w:rFonts w:ascii="Arial" w:hAnsi="Arial" w:cs="Arial"/>
                    </w:rPr>
                  </w:pPr>
                  <w:r w:rsidRPr="007A35F7">
                    <w:rPr>
                      <w:rFonts w:ascii="Arial" w:hAnsi="Arial" w:cs="Arial"/>
                    </w:rPr>
                    <w:t>1.0</w:t>
                  </w:r>
                </w:p>
              </w:tc>
              <w:tc>
                <w:tcPr>
                  <w:tcW w:w="1357" w:type="dxa"/>
                </w:tcPr>
                <w:p w14:paraId="7570A06E" w14:textId="77777777" w:rsidR="00124DE6" w:rsidRPr="007A35F7" w:rsidRDefault="00124DE6" w:rsidP="00E95084">
                  <w:pPr>
                    <w:rPr>
                      <w:rFonts w:ascii="Arial" w:hAnsi="Arial" w:cs="Arial"/>
                    </w:rPr>
                  </w:pPr>
                </w:p>
              </w:tc>
              <w:tc>
                <w:tcPr>
                  <w:tcW w:w="1315" w:type="dxa"/>
                </w:tcPr>
                <w:p w14:paraId="7CC79D35" w14:textId="77777777" w:rsidR="00124DE6" w:rsidRPr="007A35F7" w:rsidRDefault="00124DE6" w:rsidP="00E95084">
                  <w:pPr>
                    <w:rPr>
                      <w:rFonts w:ascii="Arial" w:hAnsi="Arial" w:cs="Arial"/>
                    </w:rPr>
                  </w:pPr>
                </w:p>
              </w:tc>
              <w:tc>
                <w:tcPr>
                  <w:tcW w:w="3924" w:type="dxa"/>
                </w:tcPr>
                <w:p w14:paraId="10E70732" w14:textId="77777777" w:rsidR="00124DE6" w:rsidRPr="007A35F7" w:rsidRDefault="00124DE6" w:rsidP="00E95084">
                  <w:pPr>
                    <w:rPr>
                      <w:rFonts w:ascii="Arial" w:hAnsi="Arial" w:cs="Arial"/>
                    </w:rPr>
                  </w:pPr>
                  <w:r w:rsidRPr="007A35F7">
                    <w:rPr>
                      <w:rFonts w:ascii="Arial" w:hAnsi="Arial" w:cs="Arial"/>
                    </w:rPr>
                    <w:t>First version</w:t>
                  </w:r>
                </w:p>
              </w:tc>
            </w:tr>
            <w:tr w:rsidR="00124DE6" w14:paraId="6049E321" w14:textId="77777777" w:rsidTr="00E95084">
              <w:trPr>
                <w:jc w:val="center"/>
              </w:trPr>
              <w:tc>
                <w:tcPr>
                  <w:tcW w:w="1169" w:type="dxa"/>
                </w:tcPr>
                <w:p w14:paraId="0327C506" w14:textId="77777777" w:rsidR="00124DE6" w:rsidRDefault="00124DE6" w:rsidP="00E95084"/>
              </w:tc>
              <w:tc>
                <w:tcPr>
                  <w:tcW w:w="1357" w:type="dxa"/>
                </w:tcPr>
                <w:p w14:paraId="27BE3440" w14:textId="77777777" w:rsidR="00124DE6" w:rsidRDefault="00124DE6" w:rsidP="00E95084"/>
              </w:tc>
              <w:tc>
                <w:tcPr>
                  <w:tcW w:w="1315" w:type="dxa"/>
                </w:tcPr>
                <w:p w14:paraId="46E73027" w14:textId="77777777" w:rsidR="00124DE6" w:rsidRDefault="00124DE6" w:rsidP="00E95084"/>
              </w:tc>
              <w:tc>
                <w:tcPr>
                  <w:tcW w:w="3924" w:type="dxa"/>
                </w:tcPr>
                <w:p w14:paraId="2E2F1BCA" w14:textId="77777777" w:rsidR="00124DE6" w:rsidRDefault="00124DE6" w:rsidP="00E95084"/>
              </w:tc>
            </w:tr>
            <w:tr w:rsidR="00124DE6" w14:paraId="555EAD9F" w14:textId="77777777" w:rsidTr="00E95084">
              <w:trPr>
                <w:jc w:val="center"/>
              </w:trPr>
              <w:tc>
                <w:tcPr>
                  <w:tcW w:w="1169" w:type="dxa"/>
                </w:tcPr>
                <w:p w14:paraId="0D9B6586" w14:textId="77777777" w:rsidR="00124DE6" w:rsidRDefault="00124DE6" w:rsidP="00E95084"/>
              </w:tc>
              <w:tc>
                <w:tcPr>
                  <w:tcW w:w="1357" w:type="dxa"/>
                </w:tcPr>
                <w:p w14:paraId="1D9274D0" w14:textId="77777777" w:rsidR="00124DE6" w:rsidRDefault="00124DE6" w:rsidP="00E95084"/>
              </w:tc>
              <w:tc>
                <w:tcPr>
                  <w:tcW w:w="1315" w:type="dxa"/>
                </w:tcPr>
                <w:p w14:paraId="16980CB5" w14:textId="77777777" w:rsidR="00124DE6" w:rsidRDefault="00124DE6" w:rsidP="00E95084"/>
              </w:tc>
              <w:tc>
                <w:tcPr>
                  <w:tcW w:w="3924" w:type="dxa"/>
                </w:tcPr>
                <w:p w14:paraId="622C379F" w14:textId="77777777" w:rsidR="00124DE6" w:rsidRDefault="00124DE6" w:rsidP="00E95084"/>
              </w:tc>
            </w:tr>
            <w:tr w:rsidR="00124DE6" w14:paraId="0F3EA650" w14:textId="77777777" w:rsidTr="00E95084">
              <w:trPr>
                <w:jc w:val="center"/>
              </w:trPr>
              <w:tc>
                <w:tcPr>
                  <w:tcW w:w="1169" w:type="dxa"/>
                </w:tcPr>
                <w:p w14:paraId="2C3784F4" w14:textId="77777777" w:rsidR="00124DE6" w:rsidRDefault="00124DE6" w:rsidP="00E95084"/>
              </w:tc>
              <w:tc>
                <w:tcPr>
                  <w:tcW w:w="1357" w:type="dxa"/>
                </w:tcPr>
                <w:p w14:paraId="68F45676" w14:textId="77777777" w:rsidR="00124DE6" w:rsidRDefault="00124DE6" w:rsidP="00E95084"/>
              </w:tc>
              <w:tc>
                <w:tcPr>
                  <w:tcW w:w="1315" w:type="dxa"/>
                </w:tcPr>
                <w:p w14:paraId="00A5D433" w14:textId="77777777" w:rsidR="00124DE6" w:rsidRDefault="00124DE6" w:rsidP="00E95084"/>
              </w:tc>
              <w:tc>
                <w:tcPr>
                  <w:tcW w:w="3924" w:type="dxa"/>
                </w:tcPr>
                <w:p w14:paraId="74CA4825" w14:textId="77777777" w:rsidR="00124DE6" w:rsidRPr="00B66734" w:rsidRDefault="00124DE6" w:rsidP="00E95084"/>
              </w:tc>
            </w:tr>
            <w:tr w:rsidR="00124DE6" w14:paraId="0E502564" w14:textId="77777777" w:rsidTr="00E95084">
              <w:trPr>
                <w:jc w:val="center"/>
              </w:trPr>
              <w:tc>
                <w:tcPr>
                  <w:tcW w:w="1169" w:type="dxa"/>
                </w:tcPr>
                <w:p w14:paraId="717EF53F" w14:textId="77777777" w:rsidR="00124DE6" w:rsidRDefault="00124DE6" w:rsidP="00E95084"/>
              </w:tc>
              <w:tc>
                <w:tcPr>
                  <w:tcW w:w="1357" w:type="dxa"/>
                </w:tcPr>
                <w:p w14:paraId="2E9355D8" w14:textId="77777777" w:rsidR="00124DE6" w:rsidRDefault="00124DE6" w:rsidP="00E95084"/>
              </w:tc>
              <w:tc>
                <w:tcPr>
                  <w:tcW w:w="1315" w:type="dxa"/>
                </w:tcPr>
                <w:p w14:paraId="6550FEEE" w14:textId="77777777" w:rsidR="00124DE6" w:rsidRDefault="00124DE6" w:rsidP="00E95084"/>
              </w:tc>
              <w:tc>
                <w:tcPr>
                  <w:tcW w:w="3924" w:type="dxa"/>
                </w:tcPr>
                <w:p w14:paraId="6F50EAE4" w14:textId="77777777" w:rsidR="00124DE6" w:rsidRDefault="00124DE6" w:rsidP="00E95084"/>
              </w:tc>
            </w:tr>
            <w:tr w:rsidR="00124DE6" w14:paraId="4FF9B453" w14:textId="77777777" w:rsidTr="00E95084">
              <w:trPr>
                <w:jc w:val="center"/>
              </w:trPr>
              <w:tc>
                <w:tcPr>
                  <w:tcW w:w="1169" w:type="dxa"/>
                </w:tcPr>
                <w:p w14:paraId="33B72AD8" w14:textId="77777777" w:rsidR="00124DE6" w:rsidRDefault="00124DE6" w:rsidP="00E95084"/>
              </w:tc>
              <w:tc>
                <w:tcPr>
                  <w:tcW w:w="1357" w:type="dxa"/>
                </w:tcPr>
                <w:p w14:paraId="14F37F2E" w14:textId="77777777" w:rsidR="00124DE6" w:rsidRDefault="00124DE6" w:rsidP="00E95084"/>
              </w:tc>
              <w:tc>
                <w:tcPr>
                  <w:tcW w:w="1315" w:type="dxa"/>
                </w:tcPr>
                <w:p w14:paraId="5C62D1F7" w14:textId="77777777" w:rsidR="00124DE6" w:rsidRDefault="00124DE6" w:rsidP="00E95084"/>
              </w:tc>
              <w:tc>
                <w:tcPr>
                  <w:tcW w:w="3924" w:type="dxa"/>
                </w:tcPr>
                <w:p w14:paraId="561DCACB" w14:textId="77777777" w:rsidR="00124DE6" w:rsidRPr="005C49CE" w:rsidRDefault="00124DE6" w:rsidP="00E95084"/>
              </w:tc>
            </w:tr>
          </w:tbl>
          <w:p w14:paraId="3987A12E" w14:textId="77777777" w:rsidR="00124DE6" w:rsidRDefault="00124DE6" w:rsidP="00E95084"/>
        </w:tc>
      </w:tr>
      <w:tr w:rsidR="00124DE6" w:rsidRPr="00452515" w14:paraId="12227EE4" w14:textId="77777777" w:rsidTr="00F50854">
        <w:tc>
          <w:tcPr>
            <w:tcW w:w="8008" w:type="dxa"/>
          </w:tcPr>
          <w:p w14:paraId="4A49F400" w14:textId="77777777" w:rsidR="00124DE6" w:rsidRPr="00452515" w:rsidRDefault="00124DE6" w:rsidP="00E95084">
            <w:r w:rsidRPr="00E97505">
              <w:rPr>
                <w:rStyle w:val="Strong"/>
              </w:rPr>
              <w:t>Stakeholder:</w:t>
            </w:r>
            <w:r w:rsidRPr="00452515">
              <w:t xml:space="preserve"> </w:t>
            </w:r>
            <w:r>
              <w:t>User with privilege</w:t>
            </w:r>
          </w:p>
        </w:tc>
      </w:tr>
      <w:tr w:rsidR="00124DE6" w:rsidRPr="00D329EE" w14:paraId="0DBCE1D0" w14:textId="77777777" w:rsidTr="00F50854">
        <w:tc>
          <w:tcPr>
            <w:tcW w:w="8008" w:type="dxa"/>
          </w:tcPr>
          <w:p w14:paraId="506AB0F7" w14:textId="77777777" w:rsidR="00124DE6" w:rsidRDefault="00124DE6" w:rsidP="00E95084">
            <w:pPr>
              <w:rPr>
                <w:rStyle w:val="Strong"/>
                <w:lang w:val="fr-FR"/>
              </w:rPr>
            </w:pPr>
            <w:proofErr w:type="spellStart"/>
            <w:r w:rsidRPr="009A0B08">
              <w:rPr>
                <w:rStyle w:val="Strong"/>
                <w:lang w:val="fr-FR"/>
              </w:rPr>
              <w:t>Pre-Condition</w:t>
            </w:r>
            <w:proofErr w:type="spellEnd"/>
            <w:r w:rsidRPr="009A0B08">
              <w:rPr>
                <w:rStyle w:val="Strong"/>
                <w:lang w:val="fr-FR"/>
              </w:rPr>
              <w:t xml:space="preserve"> : </w:t>
            </w:r>
          </w:p>
          <w:p w14:paraId="2813E027" w14:textId="77777777" w:rsidR="00124DE6" w:rsidRPr="009A0B08" w:rsidRDefault="00124DE6" w:rsidP="00E95084">
            <w:pPr>
              <w:rPr>
                <w:rStyle w:val="Strong"/>
                <w:lang w:val="fr-FR"/>
              </w:rPr>
            </w:pPr>
          </w:p>
          <w:p w14:paraId="1D8B0BA4" w14:textId="33634276" w:rsidR="00124DE6" w:rsidRDefault="00124DE6" w:rsidP="00E95084">
            <w:pPr>
              <w:rPr>
                <w:rStyle w:val="Strong"/>
                <w:lang w:val="fr-FR"/>
              </w:rPr>
            </w:pPr>
            <w:proofErr w:type="gramStart"/>
            <w:r w:rsidRPr="009A0B08">
              <w:rPr>
                <w:rStyle w:val="Strong"/>
                <w:lang w:val="fr-FR"/>
              </w:rPr>
              <w:t>PRD:</w:t>
            </w:r>
            <w:proofErr w:type="gramEnd"/>
            <w:r w:rsidRPr="009A0B08">
              <w:rPr>
                <w:rStyle w:val="Strong"/>
                <w:lang w:val="fr-FR"/>
              </w:rPr>
              <w:t xml:space="preserve"> </w:t>
            </w:r>
            <w:r w:rsidRPr="00124DE6">
              <w:rPr>
                <w:rStyle w:val="Strong"/>
                <w:lang w:val="fr-FR"/>
              </w:rPr>
              <w:t>https://wonder.atlassian.net/l/cp/uTttNU3t</w:t>
            </w:r>
          </w:p>
          <w:p w14:paraId="7A4A5363" w14:textId="77777777" w:rsidR="00124DE6" w:rsidRPr="009A0B08" w:rsidRDefault="00124DE6" w:rsidP="00E95084">
            <w:pPr>
              <w:rPr>
                <w:rStyle w:val="Strong"/>
                <w:lang w:val="fr-FR"/>
              </w:rPr>
            </w:pPr>
          </w:p>
          <w:p w14:paraId="106E01BE" w14:textId="77777777" w:rsidR="00124DE6" w:rsidRDefault="00124DE6" w:rsidP="00E95084">
            <w:pPr>
              <w:rPr>
                <w:rFonts w:ascii="Arial" w:hAnsi="Arial" w:cs="Arial"/>
                <w:sz w:val="20"/>
                <w:szCs w:val="20"/>
                <w:lang w:val="pt-BR"/>
              </w:rPr>
            </w:pPr>
            <w:r w:rsidRPr="00D329EE">
              <w:rPr>
                <w:rFonts w:ascii="Arial" w:hAnsi="Arial" w:cs="Arial" w:hint="eastAsia"/>
                <w:sz w:val="20"/>
                <w:szCs w:val="20"/>
                <w:lang w:val="pt-BR"/>
              </w:rPr>
              <w:t>F</w:t>
            </w:r>
            <w:r w:rsidRPr="00D329EE">
              <w:rPr>
                <w:rFonts w:ascii="Arial" w:hAnsi="Arial" w:cs="Arial"/>
                <w:sz w:val="20"/>
                <w:szCs w:val="20"/>
                <w:lang w:val="pt-BR"/>
              </w:rPr>
              <w:t xml:space="preserve">igma: </w:t>
            </w:r>
          </w:p>
          <w:p w14:paraId="67458467" w14:textId="77777777" w:rsidR="00124DE6" w:rsidRDefault="00124DE6" w:rsidP="00E95084">
            <w:pPr>
              <w:rPr>
                <w:rFonts w:ascii="Arial" w:hAnsi="Arial" w:cs="Arial"/>
                <w:sz w:val="20"/>
                <w:szCs w:val="20"/>
                <w:lang w:val="pt-BR"/>
              </w:rPr>
            </w:pPr>
          </w:p>
          <w:p w14:paraId="70F54DF7" w14:textId="77777777" w:rsidR="00124DE6" w:rsidRPr="00D329EE" w:rsidRDefault="00124DE6" w:rsidP="00E95084">
            <w:pPr>
              <w:rPr>
                <w:rFonts w:ascii="Arial" w:hAnsi="Arial" w:cs="Arial"/>
                <w:sz w:val="20"/>
                <w:szCs w:val="20"/>
                <w:lang w:val="pt-BR"/>
              </w:rPr>
            </w:pPr>
          </w:p>
        </w:tc>
      </w:tr>
      <w:tr w:rsidR="00124DE6" w:rsidRPr="00BD54DC" w14:paraId="13EA045E" w14:textId="77777777" w:rsidTr="00F50854">
        <w:tc>
          <w:tcPr>
            <w:tcW w:w="8008" w:type="dxa"/>
          </w:tcPr>
          <w:p w14:paraId="222F9D64" w14:textId="77777777" w:rsidR="00124DE6" w:rsidRPr="00D97083" w:rsidRDefault="00124DE6" w:rsidP="00E95084">
            <w:pPr>
              <w:rPr>
                <w:b/>
                <w:bCs/>
              </w:rPr>
            </w:pPr>
            <w:r w:rsidRPr="00D97083">
              <w:rPr>
                <w:rFonts w:hint="eastAsia"/>
                <w:b/>
                <w:bCs/>
              </w:rPr>
              <w:t>Main Scenario:</w:t>
            </w:r>
          </w:p>
          <w:p w14:paraId="2A037695" w14:textId="5F1B9CD0" w:rsidR="00124DE6" w:rsidRDefault="00F50854" w:rsidP="00F50854">
            <w:pPr>
              <w:pStyle w:val="ListParagraph"/>
              <w:numPr>
                <w:ilvl w:val="2"/>
                <w:numId w:val="0"/>
              </w:numPr>
              <w:tabs>
                <w:tab w:val="left" w:pos="307"/>
              </w:tabs>
              <w:ind w:left="165" w:hanging="138"/>
            </w:pPr>
            <w:r w:rsidRPr="00F50854">
              <w:t>https://wonder.atlassian.net/wiki/x/xIBy_Q</w:t>
            </w:r>
          </w:p>
          <w:p w14:paraId="61E8FF01" w14:textId="77777777" w:rsidR="00124DE6" w:rsidRDefault="00124DE6" w:rsidP="00E95084">
            <w:pPr>
              <w:pStyle w:val="ListParagraph"/>
              <w:numPr>
                <w:ilvl w:val="2"/>
                <w:numId w:val="0"/>
              </w:numPr>
              <w:tabs>
                <w:tab w:val="left" w:pos="307"/>
              </w:tabs>
              <w:ind w:left="165" w:hanging="138"/>
            </w:pPr>
          </w:p>
          <w:p w14:paraId="428BB124" w14:textId="77777777" w:rsidR="00124DE6" w:rsidRDefault="00124DE6" w:rsidP="00E95084"/>
          <w:p w14:paraId="04177B83" w14:textId="77777777" w:rsidR="00124DE6" w:rsidRPr="00BD54DC" w:rsidRDefault="00124DE6" w:rsidP="00E95084"/>
        </w:tc>
      </w:tr>
      <w:tr w:rsidR="00124DE6" w:rsidRPr="00452515" w14:paraId="4020D8BE" w14:textId="77777777" w:rsidTr="00F50854">
        <w:tc>
          <w:tcPr>
            <w:tcW w:w="8008" w:type="dxa"/>
          </w:tcPr>
          <w:p w14:paraId="13B65155" w14:textId="77777777" w:rsidR="00124DE6" w:rsidRDefault="00124DE6" w:rsidP="00E95084">
            <w:r w:rsidRPr="00452515">
              <w:t>Extend Scenario:</w:t>
            </w:r>
          </w:p>
          <w:p w14:paraId="545AF2C9" w14:textId="77777777" w:rsidR="00124DE6" w:rsidRPr="00452515" w:rsidRDefault="00124DE6" w:rsidP="00E95084"/>
        </w:tc>
      </w:tr>
      <w:tr w:rsidR="00124DE6" w:rsidRPr="00452515" w14:paraId="56233E86" w14:textId="77777777" w:rsidTr="00F50854">
        <w:tc>
          <w:tcPr>
            <w:tcW w:w="8008" w:type="dxa"/>
          </w:tcPr>
          <w:p w14:paraId="4727D50D" w14:textId="77777777" w:rsidR="00124DE6" w:rsidRDefault="00124DE6" w:rsidP="00E95084">
            <w:r w:rsidRPr="00452515">
              <w:t>Exception Scenario:</w:t>
            </w:r>
          </w:p>
          <w:p w14:paraId="5E25405E" w14:textId="77777777" w:rsidR="00124DE6" w:rsidRPr="00452515" w:rsidRDefault="00124DE6" w:rsidP="00E95084"/>
        </w:tc>
      </w:tr>
      <w:tr w:rsidR="00124DE6" w:rsidRPr="00452515" w14:paraId="4202424F" w14:textId="77777777" w:rsidTr="00F50854">
        <w:tc>
          <w:tcPr>
            <w:tcW w:w="8008" w:type="dxa"/>
          </w:tcPr>
          <w:p w14:paraId="2122757F" w14:textId="77777777" w:rsidR="00124DE6" w:rsidRPr="00452515" w:rsidRDefault="00124DE6" w:rsidP="00E95084">
            <w:r w:rsidRPr="00452515">
              <w:t>Notes:</w:t>
            </w:r>
          </w:p>
        </w:tc>
      </w:tr>
      <w:tr w:rsidR="00124DE6" w:rsidRPr="00452515" w14:paraId="57607CD5" w14:textId="77777777" w:rsidTr="00F50854">
        <w:tc>
          <w:tcPr>
            <w:tcW w:w="8008" w:type="dxa"/>
          </w:tcPr>
          <w:p w14:paraId="6BB69AE0" w14:textId="77777777" w:rsidR="00124DE6" w:rsidRPr="00452515" w:rsidRDefault="00124DE6" w:rsidP="00E95084">
            <w:r w:rsidRPr="00452515">
              <w:t>Q/A:</w:t>
            </w:r>
          </w:p>
        </w:tc>
      </w:tr>
    </w:tbl>
    <w:p w14:paraId="1F3245CC" w14:textId="77777777" w:rsidR="001A15DD" w:rsidRDefault="001A15DD">
      <w:pPr>
        <w:widowControl/>
        <w:jc w:val="left"/>
      </w:pPr>
    </w:p>
    <w:p w14:paraId="6C3A97CB" w14:textId="467F52F9" w:rsidR="00A10A6E" w:rsidRDefault="00F50854" w:rsidP="00A10A6E">
      <w:pPr>
        <w:pStyle w:val="Heading2"/>
        <w:rPr>
          <w:rFonts w:ascii="Arial" w:hAnsi="Arial" w:cs="Arial"/>
        </w:rPr>
      </w:pPr>
      <w:r>
        <w:rPr>
          <w:rFonts w:ascii="Arial" w:hAnsi="Arial" w:cs="Arial" w:hint="eastAsia"/>
        </w:rPr>
        <w:t>Tran-</w:t>
      </w:r>
      <w:r w:rsidR="00A10A6E" w:rsidRPr="00A10A6E">
        <w:rPr>
          <w:rFonts w:ascii="Arial" w:hAnsi="Arial" w:cs="Arial" w:hint="eastAsia"/>
        </w:rPr>
        <w:t>M</w:t>
      </w:r>
      <w:r w:rsidR="00A10A6E" w:rsidRPr="00A10A6E">
        <w:rPr>
          <w:rFonts w:ascii="Arial" w:hAnsi="Arial" w:cs="Arial"/>
        </w:rPr>
        <w:t>S 21-02 Commercialize Item</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28"/>
      </w:tblGrid>
      <w:tr w:rsidR="00940D93" w:rsidRPr="00452515" w14:paraId="67306B6E" w14:textId="77777777" w:rsidTr="00726F5F">
        <w:tc>
          <w:tcPr>
            <w:tcW w:w="8008" w:type="dxa"/>
          </w:tcPr>
          <w:p w14:paraId="3B16726C" w14:textId="3C4D04C2" w:rsidR="00940D93" w:rsidRPr="00E97505" w:rsidRDefault="00940D93" w:rsidP="00DF77A6">
            <w:pPr>
              <w:rPr>
                <w:rStyle w:val="Strong"/>
              </w:rPr>
            </w:pPr>
            <w:r w:rsidRPr="00B05CAC">
              <w:rPr>
                <w:rStyle w:val="Strong"/>
              </w:rPr>
              <w:t>MS</w:t>
            </w:r>
            <w:r>
              <w:rPr>
                <w:rStyle w:val="Strong"/>
              </w:rPr>
              <w:t xml:space="preserve"> </w:t>
            </w:r>
            <w:r>
              <w:rPr>
                <w:rStyle w:val="Strong"/>
                <w:rFonts w:hint="eastAsia"/>
              </w:rPr>
              <w:t>21-02 Commercialize Item</w:t>
            </w:r>
          </w:p>
        </w:tc>
      </w:tr>
      <w:tr w:rsidR="00940D93" w:rsidRPr="00452515" w14:paraId="2095FFF9" w14:textId="77777777" w:rsidTr="00726F5F">
        <w:tc>
          <w:tcPr>
            <w:tcW w:w="8008" w:type="dxa"/>
          </w:tcPr>
          <w:p w14:paraId="47963EC4" w14:textId="77777777" w:rsidR="00940D93" w:rsidRPr="00E97505" w:rsidRDefault="00940D93" w:rsidP="00DF77A6">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940D93" w14:paraId="7FA82558" w14:textId="77777777" w:rsidTr="00DF77A6">
              <w:trPr>
                <w:jc w:val="center"/>
              </w:trPr>
              <w:tc>
                <w:tcPr>
                  <w:tcW w:w="1169" w:type="dxa"/>
                </w:tcPr>
                <w:p w14:paraId="69F2BCF1" w14:textId="77777777" w:rsidR="00940D93" w:rsidRPr="007A35F7" w:rsidRDefault="00940D93" w:rsidP="00DF77A6">
                  <w:pPr>
                    <w:rPr>
                      <w:rFonts w:ascii="Arial" w:hAnsi="Arial" w:cs="Arial"/>
                    </w:rPr>
                  </w:pPr>
                  <w:r w:rsidRPr="007A35F7">
                    <w:rPr>
                      <w:rFonts w:ascii="Arial" w:hAnsi="Arial" w:cs="Arial"/>
                    </w:rPr>
                    <w:t>Version</w:t>
                  </w:r>
                </w:p>
              </w:tc>
              <w:tc>
                <w:tcPr>
                  <w:tcW w:w="1357" w:type="dxa"/>
                </w:tcPr>
                <w:p w14:paraId="20475E4B" w14:textId="77777777" w:rsidR="00940D93" w:rsidRPr="007A35F7" w:rsidRDefault="00940D93" w:rsidP="00DF77A6">
                  <w:pPr>
                    <w:rPr>
                      <w:rFonts w:ascii="Arial" w:hAnsi="Arial" w:cs="Arial"/>
                    </w:rPr>
                  </w:pPr>
                  <w:r w:rsidRPr="007A35F7">
                    <w:rPr>
                      <w:rFonts w:ascii="Arial" w:hAnsi="Arial" w:cs="Arial"/>
                    </w:rPr>
                    <w:t>Date</w:t>
                  </w:r>
                </w:p>
              </w:tc>
              <w:tc>
                <w:tcPr>
                  <w:tcW w:w="1315" w:type="dxa"/>
                </w:tcPr>
                <w:p w14:paraId="6CF91692" w14:textId="77777777" w:rsidR="00940D93" w:rsidRPr="007A35F7" w:rsidRDefault="00940D93" w:rsidP="00DF77A6">
                  <w:pPr>
                    <w:rPr>
                      <w:rFonts w:ascii="Arial" w:hAnsi="Arial" w:cs="Arial"/>
                    </w:rPr>
                  </w:pPr>
                  <w:r w:rsidRPr="007A35F7">
                    <w:rPr>
                      <w:rFonts w:ascii="Arial" w:hAnsi="Arial" w:cs="Arial"/>
                    </w:rPr>
                    <w:t>Updated By</w:t>
                  </w:r>
                </w:p>
              </w:tc>
              <w:tc>
                <w:tcPr>
                  <w:tcW w:w="3924" w:type="dxa"/>
                </w:tcPr>
                <w:p w14:paraId="2AE3C924" w14:textId="77777777" w:rsidR="00940D93" w:rsidRPr="007A35F7" w:rsidRDefault="00940D93" w:rsidP="00DF77A6">
                  <w:pPr>
                    <w:rPr>
                      <w:rFonts w:ascii="Arial" w:hAnsi="Arial" w:cs="Arial"/>
                    </w:rPr>
                  </w:pPr>
                  <w:r w:rsidRPr="007A35F7">
                    <w:rPr>
                      <w:rFonts w:ascii="Arial" w:hAnsi="Arial" w:cs="Arial"/>
                    </w:rPr>
                    <w:t>Description</w:t>
                  </w:r>
                </w:p>
              </w:tc>
            </w:tr>
            <w:tr w:rsidR="00940D93" w14:paraId="04A1D209" w14:textId="77777777" w:rsidTr="00DF77A6">
              <w:trPr>
                <w:jc w:val="center"/>
              </w:trPr>
              <w:tc>
                <w:tcPr>
                  <w:tcW w:w="1169" w:type="dxa"/>
                </w:tcPr>
                <w:p w14:paraId="70AD94CE" w14:textId="77777777" w:rsidR="00940D93" w:rsidRPr="007A35F7" w:rsidRDefault="00940D93" w:rsidP="00940D93">
                  <w:pPr>
                    <w:rPr>
                      <w:rFonts w:ascii="Arial" w:hAnsi="Arial" w:cs="Arial"/>
                    </w:rPr>
                  </w:pPr>
                  <w:r w:rsidRPr="007A35F7">
                    <w:rPr>
                      <w:rFonts w:ascii="Arial" w:hAnsi="Arial" w:cs="Arial"/>
                    </w:rPr>
                    <w:t>1.0</w:t>
                  </w:r>
                </w:p>
              </w:tc>
              <w:tc>
                <w:tcPr>
                  <w:tcW w:w="1357" w:type="dxa"/>
                </w:tcPr>
                <w:p w14:paraId="4E329C25" w14:textId="5C62C5F2" w:rsidR="00940D93" w:rsidRPr="007A35F7" w:rsidRDefault="00940D93" w:rsidP="00940D93">
                  <w:pPr>
                    <w:rPr>
                      <w:rFonts w:ascii="Arial" w:hAnsi="Arial" w:cs="Arial"/>
                    </w:rPr>
                  </w:pPr>
                </w:p>
              </w:tc>
              <w:tc>
                <w:tcPr>
                  <w:tcW w:w="1315" w:type="dxa"/>
                </w:tcPr>
                <w:p w14:paraId="069D1448" w14:textId="4ED35615" w:rsidR="00940D93" w:rsidRPr="007A35F7" w:rsidRDefault="00940D93" w:rsidP="00940D93">
                  <w:pPr>
                    <w:rPr>
                      <w:rFonts w:ascii="Arial" w:hAnsi="Arial" w:cs="Arial"/>
                    </w:rPr>
                  </w:pPr>
                  <w:r w:rsidRPr="007A35F7">
                    <w:rPr>
                      <w:rFonts w:ascii="Arial" w:hAnsi="Arial" w:cs="Arial"/>
                    </w:rPr>
                    <w:t>Bonnie</w:t>
                  </w:r>
                </w:p>
              </w:tc>
              <w:tc>
                <w:tcPr>
                  <w:tcW w:w="3924" w:type="dxa"/>
                </w:tcPr>
                <w:p w14:paraId="531FC3A7" w14:textId="3657ABB3" w:rsidR="00940D93" w:rsidRPr="007A35F7" w:rsidRDefault="00940D93" w:rsidP="00940D93">
                  <w:pPr>
                    <w:rPr>
                      <w:rFonts w:ascii="Arial" w:hAnsi="Arial" w:cs="Arial"/>
                    </w:rPr>
                  </w:pPr>
                </w:p>
              </w:tc>
            </w:tr>
            <w:tr w:rsidR="00940D93" w14:paraId="439AD53C" w14:textId="77777777" w:rsidTr="00DF77A6">
              <w:trPr>
                <w:jc w:val="center"/>
              </w:trPr>
              <w:tc>
                <w:tcPr>
                  <w:tcW w:w="1169" w:type="dxa"/>
                </w:tcPr>
                <w:p w14:paraId="4F035A1E" w14:textId="3ECDE6EB" w:rsidR="00940D93" w:rsidRDefault="00940D93" w:rsidP="00940D93">
                  <w:r>
                    <w:rPr>
                      <w:rFonts w:hint="eastAsia"/>
                    </w:rPr>
                    <w:t>1.1</w:t>
                  </w:r>
                </w:p>
              </w:tc>
              <w:tc>
                <w:tcPr>
                  <w:tcW w:w="1357" w:type="dxa"/>
                </w:tcPr>
                <w:p w14:paraId="4EA5093D" w14:textId="3BD8B001" w:rsidR="00940D93" w:rsidRDefault="00940D93" w:rsidP="00940D93">
                  <w:r w:rsidRPr="007A35F7">
                    <w:rPr>
                      <w:rFonts w:ascii="Arial" w:hAnsi="Arial" w:cs="Arial"/>
                    </w:rPr>
                    <w:t>202</w:t>
                  </w:r>
                  <w:r>
                    <w:rPr>
                      <w:rFonts w:ascii="Arial" w:hAnsi="Arial" w:cs="Arial" w:hint="eastAsia"/>
                    </w:rPr>
                    <w:t>4</w:t>
                  </w:r>
                  <w:r w:rsidRPr="007A35F7">
                    <w:rPr>
                      <w:rFonts w:ascii="Arial" w:hAnsi="Arial" w:cs="Arial"/>
                    </w:rPr>
                    <w:t>.</w:t>
                  </w:r>
                  <w:r>
                    <w:rPr>
                      <w:rFonts w:ascii="Arial" w:hAnsi="Arial" w:cs="Arial" w:hint="eastAsia"/>
                    </w:rPr>
                    <w:t>5</w:t>
                  </w:r>
                  <w:r>
                    <w:rPr>
                      <w:rFonts w:ascii="Arial" w:hAnsi="Arial" w:cs="Arial"/>
                    </w:rPr>
                    <w:t>.3</w:t>
                  </w:r>
                  <w:r>
                    <w:rPr>
                      <w:rFonts w:ascii="Arial" w:hAnsi="Arial" w:cs="Arial" w:hint="eastAsia"/>
                    </w:rPr>
                    <w:t>0</w:t>
                  </w:r>
                </w:p>
              </w:tc>
              <w:tc>
                <w:tcPr>
                  <w:tcW w:w="1315" w:type="dxa"/>
                </w:tcPr>
                <w:p w14:paraId="2C6048EC" w14:textId="344502C7" w:rsidR="00940D93" w:rsidRDefault="00940D93" w:rsidP="00940D93">
                  <w:r w:rsidRPr="007A35F7">
                    <w:rPr>
                      <w:rFonts w:ascii="Arial" w:hAnsi="Arial" w:cs="Arial"/>
                    </w:rPr>
                    <w:t>Bonnie</w:t>
                  </w:r>
                </w:p>
              </w:tc>
              <w:tc>
                <w:tcPr>
                  <w:tcW w:w="3924" w:type="dxa"/>
                </w:tcPr>
                <w:p w14:paraId="04DA3E76" w14:textId="00293314" w:rsidR="00940D93" w:rsidRDefault="00940D93" w:rsidP="00940D93">
                  <w:r w:rsidRPr="007F25FA">
                    <w:rPr>
                      <w:rFonts w:ascii="Arial" w:hAnsi="Arial" w:cs="Arial"/>
                    </w:rPr>
                    <w:t>MD-</w:t>
                  </w:r>
                  <w:r>
                    <w:rPr>
                      <w:rFonts w:ascii="Arial" w:hAnsi="Arial" w:cs="Arial" w:hint="eastAsia"/>
                    </w:rPr>
                    <w:t>12678</w:t>
                  </w:r>
                </w:p>
              </w:tc>
            </w:tr>
            <w:tr w:rsidR="00940D93" w14:paraId="5C5914D4" w14:textId="77777777" w:rsidTr="00DF77A6">
              <w:trPr>
                <w:jc w:val="center"/>
              </w:trPr>
              <w:tc>
                <w:tcPr>
                  <w:tcW w:w="1169" w:type="dxa"/>
                </w:tcPr>
                <w:p w14:paraId="25F34A9F" w14:textId="77777777" w:rsidR="00940D93" w:rsidRDefault="00940D93" w:rsidP="00940D93"/>
              </w:tc>
              <w:tc>
                <w:tcPr>
                  <w:tcW w:w="1357" w:type="dxa"/>
                </w:tcPr>
                <w:p w14:paraId="018277DA" w14:textId="77777777" w:rsidR="00940D93" w:rsidRDefault="00940D93" w:rsidP="00940D93"/>
              </w:tc>
              <w:tc>
                <w:tcPr>
                  <w:tcW w:w="1315" w:type="dxa"/>
                </w:tcPr>
                <w:p w14:paraId="053CA19E" w14:textId="77777777" w:rsidR="00940D93" w:rsidRDefault="00940D93" w:rsidP="00940D93"/>
              </w:tc>
              <w:tc>
                <w:tcPr>
                  <w:tcW w:w="3924" w:type="dxa"/>
                </w:tcPr>
                <w:p w14:paraId="0210DF74" w14:textId="77777777" w:rsidR="00940D93" w:rsidRDefault="00940D93" w:rsidP="00940D93"/>
              </w:tc>
            </w:tr>
            <w:tr w:rsidR="00940D93" w14:paraId="63562395" w14:textId="77777777" w:rsidTr="00DF77A6">
              <w:trPr>
                <w:jc w:val="center"/>
              </w:trPr>
              <w:tc>
                <w:tcPr>
                  <w:tcW w:w="1169" w:type="dxa"/>
                </w:tcPr>
                <w:p w14:paraId="6080DF9C" w14:textId="77777777" w:rsidR="00940D93" w:rsidRDefault="00940D93" w:rsidP="00940D93"/>
              </w:tc>
              <w:tc>
                <w:tcPr>
                  <w:tcW w:w="1357" w:type="dxa"/>
                </w:tcPr>
                <w:p w14:paraId="4B0F53D7" w14:textId="77777777" w:rsidR="00940D93" w:rsidRDefault="00940D93" w:rsidP="00940D93"/>
              </w:tc>
              <w:tc>
                <w:tcPr>
                  <w:tcW w:w="1315" w:type="dxa"/>
                </w:tcPr>
                <w:p w14:paraId="261035B9" w14:textId="77777777" w:rsidR="00940D93" w:rsidRDefault="00940D93" w:rsidP="00940D93"/>
              </w:tc>
              <w:tc>
                <w:tcPr>
                  <w:tcW w:w="3924" w:type="dxa"/>
                </w:tcPr>
                <w:p w14:paraId="56E9D325" w14:textId="77777777" w:rsidR="00940D93" w:rsidRPr="00B66734" w:rsidRDefault="00940D93" w:rsidP="00940D93"/>
              </w:tc>
            </w:tr>
            <w:tr w:rsidR="00940D93" w14:paraId="1A357B91" w14:textId="77777777" w:rsidTr="00DF77A6">
              <w:trPr>
                <w:jc w:val="center"/>
              </w:trPr>
              <w:tc>
                <w:tcPr>
                  <w:tcW w:w="1169" w:type="dxa"/>
                </w:tcPr>
                <w:p w14:paraId="7A9FEF9B" w14:textId="77777777" w:rsidR="00940D93" w:rsidRDefault="00940D93" w:rsidP="00940D93"/>
              </w:tc>
              <w:tc>
                <w:tcPr>
                  <w:tcW w:w="1357" w:type="dxa"/>
                </w:tcPr>
                <w:p w14:paraId="64B7FD66" w14:textId="77777777" w:rsidR="00940D93" w:rsidRDefault="00940D93" w:rsidP="00940D93"/>
              </w:tc>
              <w:tc>
                <w:tcPr>
                  <w:tcW w:w="1315" w:type="dxa"/>
                </w:tcPr>
                <w:p w14:paraId="01812812" w14:textId="77777777" w:rsidR="00940D93" w:rsidRDefault="00940D93" w:rsidP="00940D93"/>
              </w:tc>
              <w:tc>
                <w:tcPr>
                  <w:tcW w:w="3924" w:type="dxa"/>
                </w:tcPr>
                <w:p w14:paraId="52EAF13C" w14:textId="77777777" w:rsidR="00940D93" w:rsidRDefault="00940D93" w:rsidP="00940D93"/>
              </w:tc>
            </w:tr>
            <w:tr w:rsidR="00940D93" w14:paraId="20DB64AF" w14:textId="77777777" w:rsidTr="00DF77A6">
              <w:trPr>
                <w:jc w:val="center"/>
              </w:trPr>
              <w:tc>
                <w:tcPr>
                  <w:tcW w:w="1169" w:type="dxa"/>
                </w:tcPr>
                <w:p w14:paraId="10D236C8" w14:textId="77777777" w:rsidR="00940D93" w:rsidRDefault="00940D93" w:rsidP="00940D93"/>
              </w:tc>
              <w:tc>
                <w:tcPr>
                  <w:tcW w:w="1357" w:type="dxa"/>
                </w:tcPr>
                <w:p w14:paraId="6B8C469C" w14:textId="77777777" w:rsidR="00940D93" w:rsidRDefault="00940D93" w:rsidP="00940D93"/>
              </w:tc>
              <w:tc>
                <w:tcPr>
                  <w:tcW w:w="1315" w:type="dxa"/>
                </w:tcPr>
                <w:p w14:paraId="7F7DB219" w14:textId="77777777" w:rsidR="00940D93" w:rsidRDefault="00940D93" w:rsidP="00940D93"/>
              </w:tc>
              <w:tc>
                <w:tcPr>
                  <w:tcW w:w="3924" w:type="dxa"/>
                </w:tcPr>
                <w:p w14:paraId="14266AC9" w14:textId="77777777" w:rsidR="00940D93" w:rsidRPr="005C49CE" w:rsidRDefault="00940D93" w:rsidP="00940D93"/>
              </w:tc>
            </w:tr>
          </w:tbl>
          <w:p w14:paraId="1BB241E0" w14:textId="77777777" w:rsidR="00940D93" w:rsidRDefault="00940D93" w:rsidP="00DF77A6"/>
        </w:tc>
      </w:tr>
      <w:tr w:rsidR="00940D93" w:rsidRPr="00452515" w14:paraId="01791B17" w14:textId="77777777" w:rsidTr="00726F5F">
        <w:tc>
          <w:tcPr>
            <w:tcW w:w="8008" w:type="dxa"/>
          </w:tcPr>
          <w:p w14:paraId="3589C5E1" w14:textId="77777777" w:rsidR="00940D93" w:rsidRPr="00452515" w:rsidRDefault="00940D93" w:rsidP="00DF77A6">
            <w:r w:rsidRPr="00E97505">
              <w:rPr>
                <w:rStyle w:val="Strong"/>
              </w:rPr>
              <w:lastRenderedPageBreak/>
              <w:t>Stakeholder:</w:t>
            </w:r>
            <w:r w:rsidRPr="00452515">
              <w:t xml:space="preserve"> </w:t>
            </w:r>
            <w:r>
              <w:t>User with privilege</w:t>
            </w:r>
          </w:p>
        </w:tc>
      </w:tr>
      <w:tr w:rsidR="00940D93" w:rsidRPr="009A0B08" w14:paraId="1E04F2CE" w14:textId="77777777" w:rsidTr="00726F5F">
        <w:tc>
          <w:tcPr>
            <w:tcW w:w="8008" w:type="dxa"/>
          </w:tcPr>
          <w:p w14:paraId="1E10E65F" w14:textId="299E4C22" w:rsidR="00940D93" w:rsidRDefault="00940D93" w:rsidP="00DF77A6">
            <w:pPr>
              <w:rPr>
                <w:rStyle w:val="Strong"/>
                <w:lang w:val="fr-FR"/>
              </w:rPr>
            </w:pPr>
            <w:proofErr w:type="spellStart"/>
            <w:r w:rsidRPr="009A0B08">
              <w:rPr>
                <w:rStyle w:val="Strong"/>
                <w:lang w:val="fr-FR"/>
              </w:rPr>
              <w:t>Pre-Condition</w:t>
            </w:r>
            <w:proofErr w:type="spellEnd"/>
            <w:r w:rsidRPr="009A0B08">
              <w:rPr>
                <w:rStyle w:val="Strong"/>
                <w:lang w:val="fr-FR"/>
              </w:rPr>
              <w:t xml:space="preserve"> : </w:t>
            </w:r>
            <w:r w:rsidRPr="00124DE6">
              <w:rPr>
                <w:rStyle w:val="Strong"/>
                <w:lang w:val="fr-FR"/>
              </w:rPr>
              <w:t>https://wonder.atlassian.net/l/cp/uTttNU3t</w:t>
            </w:r>
          </w:p>
          <w:p w14:paraId="09629A04" w14:textId="77777777" w:rsidR="00940D93" w:rsidRPr="009A0B08" w:rsidRDefault="00940D93" w:rsidP="00DF77A6">
            <w:pPr>
              <w:rPr>
                <w:rStyle w:val="Strong"/>
                <w:lang w:val="fr-FR"/>
              </w:rPr>
            </w:pPr>
          </w:p>
          <w:p w14:paraId="26BB3FB8" w14:textId="08D43692" w:rsidR="00940D93" w:rsidRDefault="00940D93" w:rsidP="00DF77A6">
            <w:pPr>
              <w:rPr>
                <w:rStyle w:val="Strong"/>
                <w:lang w:val="fr-FR"/>
              </w:rPr>
            </w:pPr>
            <w:proofErr w:type="gramStart"/>
            <w:r w:rsidRPr="009A0B08">
              <w:rPr>
                <w:rStyle w:val="Strong"/>
                <w:lang w:val="fr-FR"/>
              </w:rPr>
              <w:t>PRD:</w:t>
            </w:r>
            <w:proofErr w:type="gramEnd"/>
            <w:r w:rsidRPr="009A0B08">
              <w:rPr>
                <w:rStyle w:val="Strong"/>
                <w:lang w:val="fr-FR"/>
              </w:rPr>
              <w:t xml:space="preserve"> </w:t>
            </w:r>
            <w:r w:rsidR="00B6615C" w:rsidRPr="00B6615C">
              <w:rPr>
                <w:rStyle w:val="Strong"/>
                <w:lang w:val="fr-FR"/>
              </w:rPr>
              <w:t>https://wonder.atlassian.net/wiki/spaces/~712020735951bb19ca4030aef4f98504f0b3da/pages/3209035884/Benchtop+and+Commercial+Recipe+Versioning+and+Linkages#Requirement-Analysis-(RA)</w:t>
            </w:r>
          </w:p>
          <w:p w14:paraId="788830C6" w14:textId="06BA0454" w:rsidR="00940D93" w:rsidRDefault="008240B8" w:rsidP="00DF77A6">
            <w:pPr>
              <w:rPr>
                <w:rStyle w:val="Strong"/>
                <w:lang w:val="fr-FR"/>
              </w:rPr>
            </w:pPr>
            <w:r>
              <w:fldChar w:fldCharType="begin"/>
            </w:r>
            <w:r w:rsidRPr="00AF291B">
              <w:rPr>
                <w:lang w:val="fr-FR"/>
                <w:rPrChange w:id="4576" w:author="Bonnie Yang [2]" w:date="2024-06-14T16:33:00Z" w16du:dateUtc="2024-06-14T08:33:00Z">
                  <w:rPr/>
                </w:rPrChange>
              </w:rPr>
              <w:instrText>HYPERLINK "https://wonder.atlassian.net/browse/MD-12688"</w:instrText>
            </w:r>
            <w:r>
              <w:fldChar w:fldCharType="separate"/>
            </w:r>
            <w:r w:rsidR="00B6615C" w:rsidRPr="00476185">
              <w:rPr>
                <w:rStyle w:val="Hyperlink"/>
                <w:rFonts w:ascii="Arial" w:hAnsi="Arial" w:cs="Arial"/>
                <w:sz w:val="22"/>
                <w:lang w:val="fr-FR"/>
              </w:rPr>
              <w:t>https://wonder.atlassian.net/browse/MD-12688</w:t>
            </w:r>
            <w:r>
              <w:rPr>
                <w:rStyle w:val="Hyperlink"/>
                <w:rFonts w:ascii="Arial" w:hAnsi="Arial" w:cs="Arial"/>
                <w:sz w:val="22"/>
                <w:lang w:val="fr-FR"/>
              </w:rPr>
              <w:fldChar w:fldCharType="end"/>
            </w:r>
          </w:p>
          <w:p w14:paraId="4D98BCF6" w14:textId="691E58F3" w:rsidR="00B6615C" w:rsidRPr="00B6615C" w:rsidRDefault="00B6615C" w:rsidP="00DF77A6">
            <w:pPr>
              <w:rPr>
                <w:rStyle w:val="Strong"/>
                <w:lang w:val="fr-FR"/>
              </w:rPr>
            </w:pPr>
            <w:r w:rsidRPr="00B6615C">
              <w:rPr>
                <w:rStyle w:val="Strong"/>
                <w:lang w:val="fr-FR"/>
              </w:rPr>
              <w:t>https://wonder.atlassian.net/browse/MD-12687</w:t>
            </w:r>
          </w:p>
          <w:p w14:paraId="1BC40398" w14:textId="77777777" w:rsidR="00940D93" w:rsidRDefault="00940D93" w:rsidP="00DF77A6">
            <w:pPr>
              <w:rPr>
                <w:rFonts w:ascii="Arial" w:hAnsi="Arial" w:cs="Arial"/>
                <w:sz w:val="20"/>
                <w:szCs w:val="20"/>
                <w:lang w:val="pt-BR"/>
              </w:rPr>
            </w:pPr>
            <w:r w:rsidRPr="00D329EE">
              <w:rPr>
                <w:rFonts w:ascii="Arial" w:hAnsi="Arial" w:cs="Arial" w:hint="eastAsia"/>
                <w:sz w:val="20"/>
                <w:szCs w:val="20"/>
                <w:lang w:val="pt-BR"/>
              </w:rPr>
              <w:t>F</w:t>
            </w:r>
            <w:r w:rsidRPr="00D329EE">
              <w:rPr>
                <w:rFonts w:ascii="Arial" w:hAnsi="Arial" w:cs="Arial"/>
                <w:sz w:val="20"/>
                <w:szCs w:val="20"/>
                <w:lang w:val="pt-BR"/>
              </w:rPr>
              <w:t xml:space="preserve">igma: </w:t>
            </w:r>
          </w:p>
          <w:p w14:paraId="49CAB06A" w14:textId="77777777" w:rsidR="00940D93" w:rsidRDefault="00940D93" w:rsidP="00DF77A6">
            <w:pPr>
              <w:rPr>
                <w:rFonts w:ascii="Arial" w:hAnsi="Arial" w:cs="Arial"/>
                <w:sz w:val="20"/>
                <w:szCs w:val="20"/>
                <w:lang w:val="pt-BR"/>
              </w:rPr>
            </w:pPr>
          </w:p>
          <w:p w14:paraId="7FDEB64F" w14:textId="77777777" w:rsidR="00940D93" w:rsidRPr="00D329EE" w:rsidRDefault="00940D93" w:rsidP="00DF77A6">
            <w:pPr>
              <w:rPr>
                <w:rFonts w:ascii="Arial" w:hAnsi="Arial" w:cs="Arial"/>
                <w:sz w:val="20"/>
                <w:szCs w:val="20"/>
                <w:lang w:val="pt-BR"/>
              </w:rPr>
            </w:pPr>
          </w:p>
        </w:tc>
      </w:tr>
      <w:tr w:rsidR="00940D93" w:rsidRPr="00452515" w14:paraId="0FC963AB" w14:textId="77777777" w:rsidTr="00726F5F">
        <w:tc>
          <w:tcPr>
            <w:tcW w:w="8008" w:type="dxa"/>
          </w:tcPr>
          <w:p w14:paraId="71F9E395" w14:textId="77777777" w:rsidR="00940D93" w:rsidRDefault="00940D93" w:rsidP="00726F5F">
            <w:pPr>
              <w:rPr>
                <w:b/>
                <w:bCs/>
              </w:rPr>
            </w:pPr>
            <w:r w:rsidRPr="00D97083">
              <w:rPr>
                <w:rFonts w:hint="eastAsia"/>
                <w:b/>
                <w:bCs/>
              </w:rPr>
              <w:t>Main Scenario:</w:t>
            </w:r>
          </w:p>
          <w:p w14:paraId="436EE163" w14:textId="0CAA0833" w:rsidR="00726F5F" w:rsidRPr="00726F5F" w:rsidRDefault="00726F5F" w:rsidP="00726F5F">
            <w:pPr>
              <w:rPr>
                <w:b/>
                <w:bCs/>
              </w:rPr>
            </w:pPr>
            <w:r w:rsidRPr="00726F5F">
              <w:rPr>
                <w:b/>
                <w:bCs/>
              </w:rPr>
              <w:t>https://wonder.atlassian.net/wiki/x/ioB2_Q</w:t>
            </w:r>
          </w:p>
        </w:tc>
      </w:tr>
      <w:tr w:rsidR="00940D93" w:rsidRPr="00452515" w14:paraId="03FA0F53" w14:textId="77777777" w:rsidTr="00726F5F">
        <w:tc>
          <w:tcPr>
            <w:tcW w:w="8008" w:type="dxa"/>
          </w:tcPr>
          <w:p w14:paraId="3C01534A" w14:textId="77777777" w:rsidR="00940D93" w:rsidRDefault="00940D93" w:rsidP="00DF77A6">
            <w:r w:rsidRPr="00452515">
              <w:t>Extend Scenario:</w:t>
            </w:r>
          </w:p>
          <w:p w14:paraId="19E51241" w14:textId="77777777" w:rsidR="00940D93" w:rsidRPr="00452515" w:rsidRDefault="00940D93" w:rsidP="00DF77A6"/>
        </w:tc>
      </w:tr>
      <w:tr w:rsidR="00940D93" w:rsidRPr="00452515" w14:paraId="38AAB1CC" w14:textId="77777777" w:rsidTr="00726F5F">
        <w:tc>
          <w:tcPr>
            <w:tcW w:w="8008" w:type="dxa"/>
          </w:tcPr>
          <w:p w14:paraId="2B2A901C" w14:textId="77777777" w:rsidR="00940D93" w:rsidRDefault="00940D93" w:rsidP="00DF77A6">
            <w:r w:rsidRPr="00452515">
              <w:t>Exception Scenario:</w:t>
            </w:r>
          </w:p>
          <w:p w14:paraId="1AE75B6A" w14:textId="77777777" w:rsidR="00940D93" w:rsidRPr="00452515" w:rsidRDefault="00940D93" w:rsidP="00DF77A6"/>
        </w:tc>
      </w:tr>
      <w:tr w:rsidR="00940D93" w:rsidRPr="00452515" w14:paraId="7CAADE09" w14:textId="77777777" w:rsidTr="00726F5F">
        <w:tc>
          <w:tcPr>
            <w:tcW w:w="8008" w:type="dxa"/>
          </w:tcPr>
          <w:p w14:paraId="0773B31C" w14:textId="77777777" w:rsidR="00940D93" w:rsidRPr="00452515" w:rsidRDefault="00940D93" w:rsidP="00DF77A6">
            <w:r w:rsidRPr="00452515">
              <w:t>Notes:</w:t>
            </w:r>
          </w:p>
        </w:tc>
      </w:tr>
      <w:tr w:rsidR="00940D93" w:rsidRPr="00452515" w14:paraId="36F6409B" w14:textId="77777777" w:rsidTr="00726F5F">
        <w:tc>
          <w:tcPr>
            <w:tcW w:w="8008" w:type="dxa"/>
          </w:tcPr>
          <w:p w14:paraId="4214E732" w14:textId="77777777" w:rsidR="00940D93" w:rsidRPr="00452515" w:rsidRDefault="00940D93" w:rsidP="00DF77A6">
            <w:r w:rsidRPr="00452515">
              <w:t>Q/A:</w:t>
            </w:r>
          </w:p>
        </w:tc>
      </w:tr>
    </w:tbl>
    <w:p w14:paraId="52023E22" w14:textId="77777777" w:rsidR="00940D93" w:rsidRPr="00940D93" w:rsidRDefault="00940D93" w:rsidP="00940D93"/>
    <w:p w14:paraId="348C57ED" w14:textId="77777777" w:rsidR="00A10A6E" w:rsidRDefault="00A10A6E">
      <w:pPr>
        <w:widowControl/>
        <w:jc w:val="left"/>
      </w:pPr>
    </w:p>
    <w:p w14:paraId="70694774" w14:textId="77777777" w:rsidR="00A10A6E" w:rsidRDefault="00A10A6E">
      <w:pPr>
        <w:widowControl/>
        <w:jc w:val="left"/>
      </w:pPr>
    </w:p>
    <w:p w14:paraId="44B3707B" w14:textId="63FA24CA" w:rsidR="002F1AA1" w:rsidRDefault="00730D25" w:rsidP="002F1AA1">
      <w:pPr>
        <w:pStyle w:val="Heading1"/>
      </w:pPr>
      <w:r>
        <w:rPr>
          <w:rFonts w:hint="eastAsia"/>
        </w:rPr>
        <w:t>Tran-</w:t>
      </w:r>
      <w:r w:rsidR="002F1AA1" w:rsidRPr="001A15DD">
        <w:t>Related Item</w:t>
      </w:r>
      <w:r w:rsidR="002F1AA1">
        <w:t>s Card</w:t>
      </w:r>
    </w:p>
    <w:p w14:paraId="279E26E6" w14:textId="485E8575" w:rsidR="001A15DD" w:rsidRPr="001A15DD" w:rsidRDefault="00730D25" w:rsidP="002F1AA1">
      <w:pPr>
        <w:pStyle w:val="Heading2"/>
      </w:pPr>
      <w:r>
        <w:rPr>
          <w:rFonts w:hint="eastAsia"/>
        </w:rPr>
        <w:t>Tran-</w:t>
      </w:r>
      <w:r w:rsidR="001A15DD" w:rsidRPr="001A15DD">
        <w:rPr>
          <w:rFonts w:hint="eastAsia"/>
        </w:rPr>
        <w:t>M</w:t>
      </w:r>
      <w:r w:rsidR="001A15DD" w:rsidRPr="001A15DD">
        <w:t>S 2</w:t>
      </w:r>
      <w:r w:rsidR="002F1AA1">
        <w:t>2</w:t>
      </w:r>
      <w:r w:rsidR="001A15DD" w:rsidRPr="001A15DD">
        <w:t>-0</w:t>
      </w:r>
      <w:r w:rsidR="002F1AA1">
        <w:t>1</w:t>
      </w:r>
      <w:r w:rsidR="001A15DD" w:rsidRPr="001A15DD">
        <w:t xml:space="preserve"> Related Item</w:t>
      </w:r>
      <w:r w:rsidR="00A10A6E">
        <w:t>s Card</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28"/>
      </w:tblGrid>
      <w:tr w:rsidR="00124DE6" w:rsidRPr="00E97505" w14:paraId="2F2DB7E9" w14:textId="77777777" w:rsidTr="006B23B1">
        <w:tc>
          <w:tcPr>
            <w:tcW w:w="8008" w:type="dxa"/>
          </w:tcPr>
          <w:p w14:paraId="02BD31D7" w14:textId="4E4F8E4A" w:rsidR="00124DE6" w:rsidRPr="00E97505" w:rsidRDefault="00124DE6" w:rsidP="00E95084">
            <w:pPr>
              <w:rPr>
                <w:rStyle w:val="Strong"/>
              </w:rPr>
            </w:pPr>
            <w:r w:rsidRPr="00B05CAC">
              <w:rPr>
                <w:rStyle w:val="Strong"/>
              </w:rPr>
              <w:t>MS</w:t>
            </w:r>
            <w:r>
              <w:rPr>
                <w:rStyle w:val="Strong"/>
              </w:rPr>
              <w:t xml:space="preserve"> 2</w:t>
            </w:r>
            <w:r w:rsidR="002F1AA1">
              <w:rPr>
                <w:rStyle w:val="Strong"/>
              </w:rPr>
              <w:t>2</w:t>
            </w:r>
            <w:r>
              <w:rPr>
                <w:rStyle w:val="Strong"/>
              </w:rPr>
              <w:t>-0</w:t>
            </w:r>
            <w:r w:rsidR="002F1AA1">
              <w:rPr>
                <w:rStyle w:val="Strong"/>
              </w:rPr>
              <w:t>1</w:t>
            </w:r>
            <w:r>
              <w:rPr>
                <w:rStyle w:val="Strong"/>
              </w:rPr>
              <w:t xml:space="preserve"> </w:t>
            </w:r>
            <w:r w:rsidR="00A10A6E">
              <w:rPr>
                <w:rStyle w:val="Strong"/>
              </w:rPr>
              <w:t>Related Items</w:t>
            </w:r>
            <w:r>
              <w:rPr>
                <w:rStyle w:val="Strong"/>
              </w:rPr>
              <w:t xml:space="preserve"> Card</w:t>
            </w:r>
          </w:p>
        </w:tc>
      </w:tr>
      <w:tr w:rsidR="00124DE6" w14:paraId="05AACA1D" w14:textId="77777777" w:rsidTr="006B23B1">
        <w:tc>
          <w:tcPr>
            <w:tcW w:w="8008" w:type="dxa"/>
          </w:tcPr>
          <w:p w14:paraId="07F51EF9" w14:textId="77777777" w:rsidR="00124DE6" w:rsidRPr="00E97505" w:rsidRDefault="00124DE6" w:rsidP="00E95084">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124DE6" w14:paraId="2DD6838F" w14:textId="77777777" w:rsidTr="00E95084">
              <w:trPr>
                <w:jc w:val="center"/>
              </w:trPr>
              <w:tc>
                <w:tcPr>
                  <w:tcW w:w="1169" w:type="dxa"/>
                </w:tcPr>
                <w:p w14:paraId="61B1D8D9" w14:textId="77777777" w:rsidR="00124DE6" w:rsidRPr="007A35F7" w:rsidRDefault="00124DE6" w:rsidP="00E95084">
                  <w:pPr>
                    <w:rPr>
                      <w:rFonts w:ascii="Arial" w:hAnsi="Arial" w:cs="Arial"/>
                    </w:rPr>
                  </w:pPr>
                  <w:r w:rsidRPr="007A35F7">
                    <w:rPr>
                      <w:rFonts w:ascii="Arial" w:hAnsi="Arial" w:cs="Arial"/>
                    </w:rPr>
                    <w:t>Version</w:t>
                  </w:r>
                </w:p>
              </w:tc>
              <w:tc>
                <w:tcPr>
                  <w:tcW w:w="1357" w:type="dxa"/>
                </w:tcPr>
                <w:p w14:paraId="7ED8E4FB" w14:textId="77777777" w:rsidR="00124DE6" w:rsidRPr="007A35F7" w:rsidRDefault="00124DE6" w:rsidP="00E95084">
                  <w:pPr>
                    <w:rPr>
                      <w:rFonts w:ascii="Arial" w:hAnsi="Arial" w:cs="Arial"/>
                    </w:rPr>
                  </w:pPr>
                  <w:r w:rsidRPr="007A35F7">
                    <w:rPr>
                      <w:rFonts w:ascii="Arial" w:hAnsi="Arial" w:cs="Arial"/>
                    </w:rPr>
                    <w:t>Date</w:t>
                  </w:r>
                </w:p>
              </w:tc>
              <w:tc>
                <w:tcPr>
                  <w:tcW w:w="1315" w:type="dxa"/>
                </w:tcPr>
                <w:p w14:paraId="61D55D74" w14:textId="77777777" w:rsidR="00124DE6" w:rsidRPr="007A35F7" w:rsidRDefault="00124DE6" w:rsidP="00E95084">
                  <w:pPr>
                    <w:rPr>
                      <w:rFonts w:ascii="Arial" w:hAnsi="Arial" w:cs="Arial"/>
                    </w:rPr>
                  </w:pPr>
                  <w:r w:rsidRPr="007A35F7">
                    <w:rPr>
                      <w:rFonts w:ascii="Arial" w:hAnsi="Arial" w:cs="Arial"/>
                    </w:rPr>
                    <w:t>Updated By</w:t>
                  </w:r>
                </w:p>
              </w:tc>
              <w:tc>
                <w:tcPr>
                  <w:tcW w:w="3924" w:type="dxa"/>
                </w:tcPr>
                <w:p w14:paraId="516F171D" w14:textId="77777777" w:rsidR="00124DE6" w:rsidRPr="007A35F7" w:rsidRDefault="00124DE6" w:rsidP="00E95084">
                  <w:pPr>
                    <w:rPr>
                      <w:rFonts w:ascii="Arial" w:hAnsi="Arial" w:cs="Arial"/>
                    </w:rPr>
                  </w:pPr>
                  <w:r w:rsidRPr="007A35F7">
                    <w:rPr>
                      <w:rFonts w:ascii="Arial" w:hAnsi="Arial" w:cs="Arial"/>
                    </w:rPr>
                    <w:t>Description</w:t>
                  </w:r>
                </w:p>
              </w:tc>
            </w:tr>
            <w:tr w:rsidR="00124DE6" w14:paraId="47BB1A23" w14:textId="77777777" w:rsidTr="00E95084">
              <w:trPr>
                <w:jc w:val="center"/>
              </w:trPr>
              <w:tc>
                <w:tcPr>
                  <w:tcW w:w="1169" w:type="dxa"/>
                </w:tcPr>
                <w:p w14:paraId="1981DE7E" w14:textId="77777777" w:rsidR="00124DE6" w:rsidRPr="007A35F7" w:rsidRDefault="00124DE6" w:rsidP="00E95084">
                  <w:pPr>
                    <w:rPr>
                      <w:rFonts w:ascii="Arial" w:hAnsi="Arial" w:cs="Arial"/>
                    </w:rPr>
                  </w:pPr>
                  <w:r w:rsidRPr="007A35F7">
                    <w:rPr>
                      <w:rFonts w:ascii="Arial" w:hAnsi="Arial" w:cs="Arial"/>
                    </w:rPr>
                    <w:t>1.0</w:t>
                  </w:r>
                </w:p>
              </w:tc>
              <w:tc>
                <w:tcPr>
                  <w:tcW w:w="1357" w:type="dxa"/>
                </w:tcPr>
                <w:p w14:paraId="26413D93" w14:textId="77777777" w:rsidR="00124DE6" w:rsidRPr="007A35F7" w:rsidRDefault="00124DE6" w:rsidP="00E95084">
                  <w:pPr>
                    <w:rPr>
                      <w:rFonts w:ascii="Arial" w:hAnsi="Arial" w:cs="Arial"/>
                    </w:rPr>
                  </w:pPr>
                </w:p>
              </w:tc>
              <w:tc>
                <w:tcPr>
                  <w:tcW w:w="1315" w:type="dxa"/>
                </w:tcPr>
                <w:p w14:paraId="2FE3F3EA" w14:textId="1EA83C91" w:rsidR="00124DE6" w:rsidRPr="007A35F7" w:rsidRDefault="00D57C7B" w:rsidP="00E95084">
                  <w:pPr>
                    <w:rPr>
                      <w:rFonts w:ascii="Arial" w:hAnsi="Arial" w:cs="Arial"/>
                    </w:rPr>
                  </w:pPr>
                  <w:r w:rsidRPr="007A35F7">
                    <w:rPr>
                      <w:rFonts w:ascii="Arial" w:hAnsi="Arial" w:cs="Arial"/>
                    </w:rPr>
                    <w:t>Bonnie</w:t>
                  </w:r>
                </w:p>
              </w:tc>
              <w:tc>
                <w:tcPr>
                  <w:tcW w:w="3924" w:type="dxa"/>
                </w:tcPr>
                <w:p w14:paraId="571124BC" w14:textId="77777777" w:rsidR="00124DE6" w:rsidRPr="007A35F7" w:rsidRDefault="00124DE6" w:rsidP="00E95084">
                  <w:pPr>
                    <w:rPr>
                      <w:rFonts w:ascii="Arial" w:hAnsi="Arial" w:cs="Arial"/>
                    </w:rPr>
                  </w:pPr>
                  <w:r w:rsidRPr="007A35F7">
                    <w:rPr>
                      <w:rFonts w:ascii="Arial" w:hAnsi="Arial" w:cs="Arial"/>
                    </w:rPr>
                    <w:t>First version</w:t>
                  </w:r>
                </w:p>
              </w:tc>
            </w:tr>
            <w:tr w:rsidR="00D57C7B" w14:paraId="41D8252B" w14:textId="77777777" w:rsidTr="00E95084">
              <w:trPr>
                <w:jc w:val="center"/>
              </w:trPr>
              <w:tc>
                <w:tcPr>
                  <w:tcW w:w="1169" w:type="dxa"/>
                </w:tcPr>
                <w:p w14:paraId="6FE68262" w14:textId="210A6B1C" w:rsidR="00D57C7B" w:rsidRDefault="00D57C7B" w:rsidP="00D57C7B">
                  <w:r w:rsidRPr="007A35F7">
                    <w:rPr>
                      <w:rFonts w:ascii="Arial" w:hAnsi="Arial" w:cs="Arial"/>
                    </w:rPr>
                    <w:t>1.</w:t>
                  </w:r>
                  <w:r w:rsidR="00A03A42">
                    <w:rPr>
                      <w:rFonts w:ascii="Arial" w:hAnsi="Arial" w:cs="Arial"/>
                    </w:rPr>
                    <w:t>1</w:t>
                  </w:r>
                </w:p>
              </w:tc>
              <w:tc>
                <w:tcPr>
                  <w:tcW w:w="1357" w:type="dxa"/>
                </w:tcPr>
                <w:p w14:paraId="7924E95A" w14:textId="59A8F181" w:rsidR="00D57C7B" w:rsidRDefault="00D57C7B" w:rsidP="00D57C7B">
                  <w:r w:rsidRPr="007A35F7">
                    <w:rPr>
                      <w:rFonts w:ascii="Arial" w:hAnsi="Arial" w:cs="Arial"/>
                    </w:rPr>
                    <w:t>202</w:t>
                  </w:r>
                  <w:r>
                    <w:rPr>
                      <w:rFonts w:ascii="Arial" w:hAnsi="Arial" w:cs="Arial"/>
                    </w:rPr>
                    <w:t>4</w:t>
                  </w:r>
                  <w:r w:rsidRPr="007A35F7">
                    <w:rPr>
                      <w:rFonts w:ascii="Arial" w:hAnsi="Arial" w:cs="Arial"/>
                    </w:rPr>
                    <w:t>.</w:t>
                  </w:r>
                  <w:r>
                    <w:rPr>
                      <w:rFonts w:ascii="Arial" w:hAnsi="Arial" w:cs="Arial"/>
                    </w:rPr>
                    <w:t>1.10</w:t>
                  </w:r>
                </w:p>
              </w:tc>
              <w:tc>
                <w:tcPr>
                  <w:tcW w:w="1315" w:type="dxa"/>
                </w:tcPr>
                <w:p w14:paraId="1819165D" w14:textId="4145D7E0" w:rsidR="00D57C7B" w:rsidRDefault="00D57C7B" w:rsidP="00D57C7B">
                  <w:r w:rsidRPr="007A35F7">
                    <w:rPr>
                      <w:rFonts w:ascii="Arial" w:hAnsi="Arial" w:cs="Arial"/>
                    </w:rPr>
                    <w:t>Bonnie</w:t>
                  </w:r>
                </w:p>
              </w:tc>
              <w:tc>
                <w:tcPr>
                  <w:tcW w:w="3924" w:type="dxa"/>
                </w:tcPr>
                <w:p w14:paraId="7762485D" w14:textId="77777777" w:rsidR="00D57C7B" w:rsidRDefault="00D57C7B" w:rsidP="00D57C7B">
                  <w:pPr>
                    <w:rPr>
                      <w:rFonts w:ascii="Arial" w:hAnsi="Arial" w:cs="Arial"/>
                    </w:rPr>
                  </w:pPr>
                  <w:r w:rsidRPr="00D57C7B">
                    <w:rPr>
                      <w:rFonts w:ascii="Arial" w:hAnsi="Arial" w:cs="Arial"/>
                    </w:rPr>
                    <w:t>New item linkages to old items</w:t>
                  </w:r>
                </w:p>
                <w:p w14:paraId="157B9A38" w14:textId="28D3F0AE" w:rsidR="00D57C7B" w:rsidRDefault="00D57C7B" w:rsidP="00D57C7B"/>
              </w:tc>
            </w:tr>
            <w:tr w:rsidR="00D57C7B" w14:paraId="321CA945" w14:textId="77777777" w:rsidTr="00E95084">
              <w:trPr>
                <w:jc w:val="center"/>
              </w:trPr>
              <w:tc>
                <w:tcPr>
                  <w:tcW w:w="1169" w:type="dxa"/>
                </w:tcPr>
                <w:p w14:paraId="1C16BFC2" w14:textId="77777777" w:rsidR="00D57C7B" w:rsidRDefault="00D57C7B" w:rsidP="00D57C7B"/>
              </w:tc>
              <w:tc>
                <w:tcPr>
                  <w:tcW w:w="1357" w:type="dxa"/>
                </w:tcPr>
                <w:p w14:paraId="2FC746DA" w14:textId="77777777" w:rsidR="00D57C7B" w:rsidRDefault="00D57C7B" w:rsidP="00D57C7B"/>
              </w:tc>
              <w:tc>
                <w:tcPr>
                  <w:tcW w:w="1315" w:type="dxa"/>
                </w:tcPr>
                <w:p w14:paraId="0AF5D6B7" w14:textId="77777777" w:rsidR="00D57C7B" w:rsidRDefault="00D57C7B" w:rsidP="00D57C7B"/>
              </w:tc>
              <w:tc>
                <w:tcPr>
                  <w:tcW w:w="3924" w:type="dxa"/>
                </w:tcPr>
                <w:p w14:paraId="143AE2D4" w14:textId="77777777" w:rsidR="00D57C7B" w:rsidRDefault="00D57C7B" w:rsidP="00D57C7B"/>
              </w:tc>
            </w:tr>
            <w:tr w:rsidR="00D57C7B" w14:paraId="46778F36" w14:textId="77777777" w:rsidTr="00E95084">
              <w:trPr>
                <w:jc w:val="center"/>
              </w:trPr>
              <w:tc>
                <w:tcPr>
                  <w:tcW w:w="1169" w:type="dxa"/>
                </w:tcPr>
                <w:p w14:paraId="10969622" w14:textId="77777777" w:rsidR="00D57C7B" w:rsidRDefault="00D57C7B" w:rsidP="00D57C7B"/>
              </w:tc>
              <w:tc>
                <w:tcPr>
                  <w:tcW w:w="1357" w:type="dxa"/>
                </w:tcPr>
                <w:p w14:paraId="7C0A5690" w14:textId="77777777" w:rsidR="00D57C7B" w:rsidRDefault="00D57C7B" w:rsidP="00D57C7B"/>
              </w:tc>
              <w:tc>
                <w:tcPr>
                  <w:tcW w:w="1315" w:type="dxa"/>
                </w:tcPr>
                <w:p w14:paraId="33A7C5B4" w14:textId="77777777" w:rsidR="00D57C7B" w:rsidRDefault="00D57C7B" w:rsidP="00D57C7B"/>
              </w:tc>
              <w:tc>
                <w:tcPr>
                  <w:tcW w:w="3924" w:type="dxa"/>
                </w:tcPr>
                <w:p w14:paraId="465859BD" w14:textId="77777777" w:rsidR="00D57C7B" w:rsidRPr="00B66734" w:rsidRDefault="00D57C7B" w:rsidP="00D57C7B"/>
              </w:tc>
            </w:tr>
            <w:tr w:rsidR="00D57C7B" w14:paraId="2332AC63" w14:textId="77777777" w:rsidTr="00E95084">
              <w:trPr>
                <w:jc w:val="center"/>
              </w:trPr>
              <w:tc>
                <w:tcPr>
                  <w:tcW w:w="1169" w:type="dxa"/>
                </w:tcPr>
                <w:p w14:paraId="73BDE581" w14:textId="77777777" w:rsidR="00D57C7B" w:rsidRDefault="00D57C7B" w:rsidP="00D57C7B"/>
              </w:tc>
              <w:tc>
                <w:tcPr>
                  <w:tcW w:w="1357" w:type="dxa"/>
                </w:tcPr>
                <w:p w14:paraId="571A6C5D" w14:textId="77777777" w:rsidR="00D57C7B" w:rsidRDefault="00D57C7B" w:rsidP="00D57C7B"/>
              </w:tc>
              <w:tc>
                <w:tcPr>
                  <w:tcW w:w="1315" w:type="dxa"/>
                </w:tcPr>
                <w:p w14:paraId="2BBC1835" w14:textId="77777777" w:rsidR="00D57C7B" w:rsidRDefault="00D57C7B" w:rsidP="00D57C7B"/>
              </w:tc>
              <w:tc>
                <w:tcPr>
                  <w:tcW w:w="3924" w:type="dxa"/>
                </w:tcPr>
                <w:p w14:paraId="69F97CB9" w14:textId="77777777" w:rsidR="00D57C7B" w:rsidRDefault="00D57C7B" w:rsidP="00D57C7B"/>
              </w:tc>
            </w:tr>
            <w:tr w:rsidR="00D57C7B" w14:paraId="1D4E4834" w14:textId="77777777" w:rsidTr="00E95084">
              <w:trPr>
                <w:jc w:val="center"/>
              </w:trPr>
              <w:tc>
                <w:tcPr>
                  <w:tcW w:w="1169" w:type="dxa"/>
                </w:tcPr>
                <w:p w14:paraId="6A0C0A02" w14:textId="77777777" w:rsidR="00D57C7B" w:rsidRDefault="00D57C7B" w:rsidP="00D57C7B"/>
              </w:tc>
              <w:tc>
                <w:tcPr>
                  <w:tcW w:w="1357" w:type="dxa"/>
                </w:tcPr>
                <w:p w14:paraId="6AE8E9D5" w14:textId="77777777" w:rsidR="00D57C7B" w:rsidRDefault="00D57C7B" w:rsidP="00D57C7B"/>
              </w:tc>
              <w:tc>
                <w:tcPr>
                  <w:tcW w:w="1315" w:type="dxa"/>
                </w:tcPr>
                <w:p w14:paraId="045F7AEE" w14:textId="77777777" w:rsidR="00D57C7B" w:rsidRDefault="00D57C7B" w:rsidP="00D57C7B"/>
              </w:tc>
              <w:tc>
                <w:tcPr>
                  <w:tcW w:w="3924" w:type="dxa"/>
                </w:tcPr>
                <w:p w14:paraId="5DFBBB53" w14:textId="77777777" w:rsidR="00D57C7B" w:rsidRPr="005C49CE" w:rsidRDefault="00D57C7B" w:rsidP="00D57C7B"/>
              </w:tc>
            </w:tr>
          </w:tbl>
          <w:p w14:paraId="5F34BFB1" w14:textId="77777777" w:rsidR="00124DE6" w:rsidRDefault="00124DE6" w:rsidP="00E95084"/>
        </w:tc>
      </w:tr>
      <w:tr w:rsidR="00124DE6" w:rsidRPr="00452515" w14:paraId="3669CFF9" w14:textId="77777777" w:rsidTr="006B23B1">
        <w:tc>
          <w:tcPr>
            <w:tcW w:w="8008" w:type="dxa"/>
          </w:tcPr>
          <w:p w14:paraId="041861BA" w14:textId="77777777" w:rsidR="00124DE6" w:rsidRPr="00452515" w:rsidRDefault="00124DE6" w:rsidP="00E95084">
            <w:r w:rsidRPr="00E97505">
              <w:rPr>
                <w:rStyle w:val="Strong"/>
              </w:rPr>
              <w:t>Stakeholder:</w:t>
            </w:r>
            <w:r w:rsidRPr="00452515">
              <w:t xml:space="preserve"> </w:t>
            </w:r>
            <w:r>
              <w:t>User with privilege</w:t>
            </w:r>
          </w:p>
        </w:tc>
      </w:tr>
      <w:tr w:rsidR="00124DE6" w:rsidRPr="00C473A4" w14:paraId="1DEFD62D" w14:textId="77777777" w:rsidTr="006B23B1">
        <w:tc>
          <w:tcPr>
            <w:tcW w:w="8008" w:type="dxa"/>
          </w:tcPr>
          <w:p w14:paraId="145C4E2A" w14:textId="77777777" w:rsidR="00124DE6" w:rsidRDefault="00124DE6" w:rsidP="00E95084">
            <w:pPr>
              <w:rPr>
                <w:rStyle w:val="Strong"/>
                <w:lang w:val="fr-FR"/>
              </w:rPr>
            </w:pPr>
            <w:proofErr w:type="spellStart"/>
            <w:r w:rsidRPr="009A0B08">
              <w:rPr>
                <w:rStyle w:val="Strong"/>
                <w:lang w:val="fr-FR"/>
              </w:rPr>
              <w:lastRenderedPageBreak/>
              <w:t>Pre-Condition</w:t>
            </w:r>
            <w:proofErr w:type="spellEnd"/>
            <w:r w:rsidRPr="009A0B08">
              <w:rPr>
                <w:rStyle w:val="Strong"/>
                <w:lang w:val="fr-FR"/>
              </w:rPr>
              <w:t xml:space="preserve"> : </w:t>
            </w:r>
          </w:p>
          <w:p w14:paraId="342F5868" w14:textId="77777777" w:rsidR="00124DE6" w:rsidRPr="009A0B08" w:rsidRDefault="00124DE6" w:rsidP="00E95084">
            <w:pPr>
              <w:rPr>
                <w:rStyle w:val="Strong"/>
                <w:lang w:val="fr-FR"/>
              </w:rPr>
            </w:pPr>
          </w:p>
          <w:p w14:paraId="175F5BA2" w14:textId="7D6399EF" w:rsidR="00124DE6" w:rsidRDefault="00124DE6" w:rsidP="00E95084">
            <w:pPr>
              <w:rPr>
                <w:rStyle w:val="Strong"/>
                <w:lang w:val="fr-FR"/>
              </w:rPr>
            </w:pPr>
            <w:proofErr w:type="gramStart"/>
            <w:r w:rsidRPr="009A0B08">
              <w:rPr>
                <w:rStyle w:val="Strong"/>
                <w:lang w:val="fr-FR"/>
              </w:rPr>
              <w:t>PRD:</w:t>
            </w:r>
            <w:proofErr w:type="gramEnd"/>
            <w:r w:rsidRPr="009A0B08">
              <w:rPr>
                <w:rStyle w:val="Strong"/>
                <w:lang w:val="fr-FR"/>
              </w:rPr>
              <w:t xml:space="preserve"> </w:t>
            </w:r>
            <w:r w:rsidR="00A10A6E" w:rsidRPr="00124DE6">
              <w:rPr>
                <w:rStyle w:val="Strong"/>
                <w:lang w:val="fr-FR"/>
              </w:rPr>
              <w:t>https://wonder.atlassian.net/l/cp/uTttNU3t</w:t>
            </w:r>
          </w:p>
          <w:p w14:paraId="404B2520" w14:textId="77777777" w:rsidR="00124DE6" w:rsidRPr="009A0B08" w:rsidRDefault="00124DE6" w:rsidP="00E95084">
            <w:pPr>
              <w:rPr>
                <w:rStyle w:val="Strong"/>
                <w:lang w:val="fr-FR"/>
              </w:rPr>
            </w:pPr>
          </w:p>
          <w:p w14:paraId="1DDC1D36" w14:textId="1738A018" w:rsidR="00124DE6" w:rsidRDefault="00124DE6" w:rsidP="00E95084">
            <w:pPr>
              <w:rPr>
                <w:rFonts w:ascii="Arial" w:hAnsi="Arial" w:cs="Arial"/>
                <w:sz w:val="20"/>
                <w:szCs w:val="20"/>
                <w:lang w:val="pt-BR"/>
              </w:rPr>
            </w:pPr>
            <w:r w:rsidRPr="00D329EE">
              <w:rPr>
                <w:rFonts w:ascii="Arial" w:hAnsi="Arial" w:cs="Arial" w:hint="eastAsia"/>
                <w:sz w:val="20"/>
                <w:szCs w:val="20"/>
                <w:lang w:val="pt-BR"/>
              </w:rPr>
              <w:t>F</w:t>
            </w:r>
            <w:r w:rsidRPr="00D329EE">
              <w:rPr>
                <w:rFonts w:ascii="Arial" w:hAnsi="Arial" w:cs="Arial"/>
                <w:sz w:val="20"/>
                <w:szCs w:val="20"/>
                <w:lang w:val="pt-BR"/>
              </w:rPr>
              <w:t xml:space="preserve">igma: </w:t>
            </w:r>
            <w:hyperlink r:id="rId236" w:history="1">
              <w:r w:rsidR="00D57C7B" w:rsidRPr="002A1106">
                <w:rPr>
                  <w:rStyle w:val="Hyperlink"/>
                  <w:rFonts w:ascii="Arial" w:hAnsi="Arial" w:cs="Arial"/>
                  <w:sz w:val="20"/>
                  <w:szCs w:val="20"/>
                  <w:lang w:val="pt-BR"/>
                </w:rPr>
                <w:t>https://www.figma.com/file/D9QUMUVZMB2Fm1hD5kbpy7/branch/X1lo8VEI0iKoKCzMnya0Op/CBL-1%3A-Items?type=design&amp;node-id=4117-313066&amp;mode=design&amp;t=oWlrWdSCBX310vxa-0</w:t>
              </w:r>
            </w:hyperlink>
          </w:p>
          <w:p w14:paraId="4BAA5F04" w14:textId="522E30E7" w:rsidR="00D57C7B" w:rsidRDefault="003E6902" w:rsidP="00E95084">
            <w:pPr>
              <w:rPr>
                <w:rFonts w:ascii="Arial" w:hAnsi="Arial" w:cs="Arial"/>
                <w:sz w:val="20"/>
                <w:szCs w:val="20"/>
                <w:lang w:val="pt-BR"/>
              </w:rPr>
            </w:pPr>
            <w:r>
              <w:fldChar w:fldCharType="begin"/>
            </w:r>
            <w:r w:rsidRPr="00B60BE4">
              <w:rPr>
                <w:lang w:val="pt-BR"/>
                <w:rPrChange w:id="4577" w:author="Bonnie Yang [2]" w:date="2024-01-12T14:49:00Z">
                  <w:rPr/>
                </w:rPrChange>
              </w:rPr>
              <w:instrText>HYPERLINK "https://www.figma.com/file/D9QUMUVZMB2Fm1hD5kbpy7/branch/X1lo8VEI0iKoKCzMnya0Op/CBL-1%3A-Items?type=design&amp;node-id=4733-114271&amp;mode=design&amp;t=3DhuUkWFxmqRS46u-0"</w:instrText>
            </w:r>
            <w:r>
              <w:fldChar w:fldCharType="separate"/>
            </w:r>
            <w:r w:rsidR="00D57C7B" w:rsidRPr="002A1106">
              <w:rPr>
                <w:rStyle w:val="Hyperlink"/>
                <w:rFonts w:ascii="Arial" w:hAnsi="Arial" w:cs="Arial"/>
                <w:sz w:val="20"/>
                <w:szCs w:val="20"/>
                <w:lang w:val="pt-BR"/>
              </w:rPr>
              <w:t>https://www.figma.com/file/D9QUMUVZMB2Fm1hD5kbpy7/branch/X1lo8VEI0iKoKCzMnya0Op/CBL-1%3A-Items?type=design&amp;node-id=4733-114271&amp;mode=design&amp;t=3DhuUkWFxmqRS46u-0</w:t>
            </w:r>
            <w:r>
              <w:rPr>
                <w:rStyle w:val="Hyperlink"/>
                <w:rFonts w:ascii="Arial" w:hAnsi="Arial" w:cs="Arial"/>
                <w:sz w:val="20"/>
                <w:szCs w:val="20"/>
                <w:lang w:val="pt-BR"/>
              </w:rPr>
              <w:fldChar w:fldCharType="end"/>
            </w:r>
            <w:r w:rsidR="00D57C7B">
              <w:rPr>
                <w:rFonts w:ascii="Arial" w:hAnsi="Arial" w:cs="Arial"/>
                <w:sz w:val="20"/>
                <w:szCs w:val="20"/>
                <w:lang w:val="pt-BR"/>
              </w:rPr>
              <w:t xml:space="preserve"> </w:t>
            </w:r>
          </w:p>
          <w:p w14:paraId="20595944" w14:textId="77777777" w:rsidR="00124DE6" w:rsidRDefault="00124DE6" w:rsidP="00E95084">
            <w:pPr>
              <w:rPr>
                <w:rFonts w:ascii="Arial" w:hAnsi="Arial" w:cs="Arial"/>
                <w:sz w:val="20"/>
                <w:szCs w:val="20"/>
                <w:lang w:val="pt-BR"/>
              </w:rPr>
            </w:pPr>
          </w:p>
          <w:p w14:paraId="1EC24578" w14:textId="77777777" w:rsidR="00124DE6" w:rsidRPr="00D329EE" w:rsidRDefault="00124DE6" w:rsidP="00E95084">
            <w:pPr>
              <w:rPr>
                <w:rFonts w:ascii="Arial" w:hAnsi="Arial" w:cs="Arial"/>
                <w:sz w:val="20"/>
                <w:szCs w:val="20"/>
                <w:lang w:val="pt-BR"/>
              </w:rPr>
            </w:pPr>
          </w:p>
        </w:tc>
      </w:tr>
      <w:tr w:rsidR="00124DE6" w:rsidRPr="00BD54DC" w14:paraId="4C25B908" w14:textId="77777777" w:rsidTr="006B23B1">
        <w:tc>
          <w:tcPr>
            <w:tcW w:w="8008" w:type="dxa"/>
          </w:tcPr>
          <w:p w14:paraId="14F83E10" w14:textId="77777777" w:rsidR="00124DE6" w:rsidRPr="00D97083" w:rsidRDefault="00124DE6" w:rsidP="00E95084">
            <w:pPr>
              <w:rPr>
                <w:b/>
                <w:bCs/>
              </w:rPr>
            </w:pPr>
            <w:r w:rsidRPr="00D97083">
              <w:rPr>
                <w:rFonts w:hint="eastAsia"/>
                <w:b/>
                <w:bCs/>
              </w:rPr>
              <w:t>Main Scenario:</w:t>
            </w:r>
          </w:p>
          <w:p w14:paraId="48C86DB6" w14:textId="63048995" w:rsidR="00124DE6" w:rsidRPr="00BD54DC" w:rsidRDefault="006B23B1" w:rsidP="006B23B1">
            <w:r w:rsidRPr="006B23B1">
              <w:t>https://wonder.atlassian.net/wiki/x/zAEi_w</w:t>
            </w:r>
          </w:p>
        </w:tc>
      </w:tr>
      <w:tr w:rsidR="00124DE6" w:rsidRPr="00452515" w14:paraId="3CA49097" w14:textId="77777777" w:rsidTr="006B23B1">
        <w:tc>
          <w:tcPr>
            <w:tcW w:w="8008" w:type="dxa"/>
          </w:tcPr>
          <w:p w14:paraId="5E38408B" w14:textId="77777777" w:rsidR="00124DE6" w:rsidRDefault="00124DE6" w:rsidP="00E95084">
            <w:r w:rsidRPr="00452515">
              <w:t>Extend Scenario:</w:t>
            </w:r>
          </w:p>
          <w:p w14:paraId="2F111021" w14:textId="77777777" w:rsidR="00124DE6" w:rsidRPr="00452515" w:rsidRDefault="00124DE6" w:rsidP="00E95084"/>
        </w:tc>
      </w:tr>
      <w:tr w:rsidR="00124DE6" w:rsidRPr="00452515" w14:paraId="1026E854" w14:textId="77777777" w:rsidTr="006B23B1">
        <w:tc>
          <w:tcPr>
            <w:tcW w:w="8008" w:type="dxa"/>
          </w:tcPr>
          <w:p w14:paraId="104BB917" w14:textId="77777777" w:rsidR="00124DE6" w:rsidRDefault="00124DE6" w:rsidP="00E95084">
            <w:r w:rsidRPr="00452515">
              <w:t>Exception Scenario:</w:t>
            </w:r>
          </w:p>
          <w:p w14:paraId="44085EBA" w14:textId="77777777" w:rsidR="00124DE6" w:rsidRPr="00452515" w:rsidRDefault="00124DE6" w:rsidP="00E95084"/>
        </w:tc>
      </w:tr>
      <w:tr w:rsidR="00124DE6" w:rsidRPr="00452515" w14:paraId="365CB44E" w14:textId="77777777" w:rsidTr="006B23B1">
        <w:tc>
          <w:tcPr>
            <w:tcW w:w="8008" w:type="dxa"/>
          </w:tcPr>
          <w:p w14:paraId="3FABA16D" w14:textId="77777777" w:rsidR="00124DE6" w:rsidRPr="00452515" w:rsidRDefault="00124DE6" w:rsidP="00E95084">
            <w:r w:rsidRPr="00452515">
              <w:t>Notes:</w:t>
            </w:r>
          </w:p>
        </w:tc>
      </w:tr>
      <w:tr w:rsidR="00124DE6" w:rsidRPr="00452515" w14:paraId="02580F56" w14:textId="77777777" w:rsidTr="006B23B1">
        <w:tc>
          <w:tcPr>
            <w:tcW w:w="8008" w:type="dxa"/>
          </w:tcPr>
          <w:p w14:paraId="1D7DE8C8" w14:textId="77777777" w:rsidR="00124DE6" w:rsidRPr="00452515" w:rsidRDefault="00124DE6" w:rsidP="00E95084">
            <w:r w:rsidRPr="00452515">
              <w:t>Q/A:</w:t>
            </w:r>
          </w:p>
        </w:tc>
      </w:tr>
    </w:tbl>
    <w:p w14:paraId="6642B171" w14:textId="77777777" w:rsidR="001A15DD" w:rsidRDefault="001A15DD">
      <w:pPr>
        <w:widowControl/>
        <w:jc w:val="left"/>
      </w:pPr>
    </w:p>
    <w:p w14:paraId="2D24A5CF" w14:textId="30E28CB7" w:rsidR="00532353" w:rsidRDefault="00D97083" w:rsidP="00532353">
      <w:pPr>
        <w:pStyle w:val="Heading1"/>
      </w:pPr>
      <w:r>
        <w:t xml:space="preserve">API </w:t>
      </w:r>
      <w:ins w:id="4578" w:author="Bonnie Yang" w:date="2024-04-17T16:04:00Z">
        <w:r w:rsidR="00A45A97">
          <w:rPr>
            <w:rFonts w:hint="eastAsia"/>
          </w:rPr>
          <w:t xml:space="preserve">&amp; Backend </w:t>
        </w:r>
      </w:ins>
      <w:r>
        <w:t>Support</w:t>
      </w:r>
    </w:p>
    <w:p w14:paraId="71F9CB3D" w14:textId="302841E8" w:rsidR="00532353" w:rsidRPr="00532353" w:rsidRDefault="00532353" w:rsidP="00532353">
      <w:pPr>
        <w:pStyle w:val="Heading2"/>
        <w:numPr>
          <w:ilvl w:val="1"/>
          <w:numId w:val="6"/>
        </w:numPr>
        <w:rPr>
          <w:rFonts w:ascii="Arial" w:hAnsi="Arial" w:cs="Arial"/>
        </w:rPr>
      </w:pPr>
      <w:r w:rsidRPr="000A10A1">
        <w:rPr>
          <w:rFonts w:ascii="Arial" w:hAnsi="Arial" w:cs="Arial"/>
        </w:rPr>
        <w:t>MS</w:t>
      </w:r>
      <w:r w:rsidR="002D6C79">
        <w:rPr>
          <w:rFonts w:ascii="Arial" w:hAnsi="Arial" w:cs="Arial"/>
        </w:rPr>
        <w:t>2</w:t>
      </w:r>
      <w:r w:rsidR="002F1AA1">
        <w:rPr>
          <w:rFonts w:ascii="Arial" w:hAnsi="Arial" w:cs="Arial"/>
        </w:rPr>
        <w:t>3</w:t>
      </w:r>
      <w:r w:rsidRPr="000A10A1">
        <w:rPr>
          <w:rFonts w:ascii="Arial" w:hAnsi="Arial" w:cs="Arial"/>
        </w:rPr>
        <w:t xml:space="preserve">-01 </w:t>
      </w:r>
      <w:r w:rsidR="002844D8">
        <w:rPr>
          <w:rFonts w:ascii="Arial" w:hAnsi="Arial" w:cs="Arial"/>
        </w:rPr>
        <w:t>API</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532353" w:rsidRPr="00452515" w14:paraId="196BCDE0" w14:textId="77777777">
        <w:tc>
          <w:tcPr>
            <w:tcW w:w="8008" w:type="dxa"/>
          </w:tcPr>
          <w:p w14:paraId="16F6E996" w14:textId="5AA7E85C" w:rsidR="00532353" w:rsidRPr="00E97505" w:rsidRDefault="00532353">
            <w:pPr>
              <w:rPr>
                <w:rStyle w:val="Strong"/>
              </w:rPr>
            </w:pPr>
            <w:r w:rsidRPr="00B05CAC">
              <w:rPr>
                <w:rStyle w:val="Strong"/>
              </w:rPr>
              <w:t>MS</w:t>
            </w:r>
            <w:r w:rsidR="002D6C79">
              <w:rPr>
                <w:rStyle w:val="Strong"/>
              </w:rPr>
              <w:t>2</w:t>
            </w:r>
            <w:r w:rsidR="002F1AA1">
              <w:rPr>
                <w:rStyle w:val="Strong"/>
              </w:rPr>
              <w:t>3</w:t>
            </w:r>
            <w:r w:rsidRPr="00B05CAC">
              <w:rPr>
                <w:rStyle w:val="Strong"/>
              </w:rPr>
              <w:t xml:space="preserve">-01 </w:t>
            </w:r>
            <w:r w:rsidR="002844D8">
              <w:rPr>
                <w:rStyle w:val="Strong"/>
              </w:rPr>
              <w:t>API</w:t>
            </w:r>
          </w:p>
        </w:tc>
      </w:tr>
      <w:tr w:rsidR="00532353" w:rsidRPr="00452515" w14:paraId="45127544" w14:textId="77777777">
        <w:tc>
          <w:tcPr>
            <w:tcW w:w="8008" w:type="dxa"/>
          </w:tcPr>
          <w:p w14:paraId="57C5CE8F" w14:textId="77777777" w:rsidR="00532353" w:rsidRPr="00E97505" w:rsidRDefault="00532353">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532353" w14:paraId="4C1917F6" w14:textId="77777777">
              <w:trPr>
                <w:jc w:val="center"/>
              </w:trPr>
              <w:tc>
                <w:tcPr>
                  <w:tcW w:w="1169" w:type="dxa"/>
                </w:tcPr>
                <w:p w14:paraId="5A922907" w14:textId="77777777" w:rsidR="00532353" w:rsidRPr="007A35F7" w:rsidRDefault="00532353">
                  <w:pPr>
                    <w:rPr>
                      <w:rFonts w:ascii="Arial" w:hAnsi="Arial" w:cs="Arial"/>
                    </w:rPr>
                  </w:pPr>
                  <w:r w:rsidRPr="007A35F7">
                    <w:rPr>
                      <w:rFonts w:ascii="Arial" w:hAnsi="Arial" w:cs="Arial"/>
                    </w:rPr>
                    <w:t>Version</w:t>
                  </w:r>
                </w:p>
              </w:tc>
              <w:tc>
                <w:tcPr>
                  <w:tcW w:w="1357" w:type="dxa"/>
                </w:tcPr>
                <w:p w14:paraId="343CCCA8" w14:textId="77777777" w:rsidR="00532353" w:rsidRPr="007A35F7" w:rsidRDefault="00532353">
                  <w:pPr>
                    <w:rPr>
                      <w:rFonts w:ascii="Arial" w:hAnsi="Arial" w:cs="Arial"/>
                    </w:rPr>
                  </w:pPr>
                  <w:r w:rsidRPr="007A35F7">
                    <w:rPr>
                      <w:rFonts w:ascii="Arial" w:hAnsi="Arial" w:cs="Arial"/>
                    </w:rPr>
                    <w:t>Date</w:t>
                  </w:r>
                </w:p>
              </w:tc>
              <w:tc>
                <w:tcPr>
                  <w:tcW w:w="1315" w:type="dxa"/>
                </w:tcPr>
                <w:p w14:paraId="1B841E14" w14:textId="77777777" w:rsidR="00532353" w:rsidRPr="007A35F7" w:rsidRDefault="00532353">
                  <w:pPr>
                    <w:rPr>
                      <w:rFonts w:ascii="Arial" w:hAnsi="Arial" w:cs="Arial"/>
                    </w:rPr>
                  </w:pPr>
                  <w:r w:rsidRPr="007A35F7">
                    <w:rPr>
                      <w:rFonts w:ascii="Arial" w:hAnsi="Arial" w:cs="Arial"/>
                    </w:rPr>
                    <w:t>Updated By</w:t>
                  </w:r>
                </w:p>
              </w:tc>
              <w:tc>
                <w:tcPr>
                  <w:tcW w:w="3924" w:type="dxa"/>
                </w:tcPr>
                <w:p w14:paraId="36829EF6" w14:textId="77777777" w:rsidR="00532353" w:rsidRPr="007A35F7" w:rsidRDefault="00532353">
                  <w:pPr>
                    <w:rPr>
                      <w:rFonts w:ascii="Arial" w:hAnsi="Arial" w:cs="Arial"/>
                    </w:rPr>
                  </w:pPr>
                  <w:r w:rsidRPr="007A35F7">
                    <w:rPr>
                      <w:rFonts w:ascii="Arial" w:hAnsi="Arial" w:cs="Arial"/>
                    </w:rPr>
                    <w:t>Description</w:t>
                  </w:r>
                </w:p>
              </w:tc>
            </w:tr>
            <w:tr w:rsidR="00532353" w14:paraId="33650983" w14:textId="77777777">
              <w:trPr>
                <w:jc w:val="center"/>
              </w:trPr>
              <w:tc>
                <w:tcPr>
                  <w:tcW w:w="1169" w:type="dxa"/>
                </w:tcPr>
                <w:p w14:paraId="79B914FA" w14:textId="77777777" w:rsidR="00532353" w:rsidRPr="007A35F7" w:rsidRDefault="00532353">
                  <w:pPr>
                    <w:rPr>
                      <w:rFonts w:ascii="Arial" w:hAnsi="Arial" w:cs="Arial"/>
                    </w:rPr>
                  </w:pPr>
                  <w:r w:rsidRPr="007A35F7">
                    <w:rPr>
                      <w:rFonts w:ascii="Arial" w:hAnsi="Arial" w:cs="Arial"/>
                    </w:rPr>
                    <w:t>1.0</w:t>
                  </w:r>
                </w:p>
              </w:tc>
              <w:tc>
                <w:tcPr>
                  <w:tcW w:w="1357" w:type="dxa"/>
                </w:tcPr>
                <w:p w14:paraId="4C66A824" w14:textId="14E42AE6" w:rsidR="00532353" w:rsidRPr="007A35F7" w:rsidRDefault="00532353">
                  <w:pPr>
                    <w:rPr>
                      <w:rFonts w:ascii="Arial" w:hAnsi="Arial" w:cs="Arial"/>
                    </w:rPr>
                  </w:pPr>
                  <w:r w:rsidRPr="007A35F7">
                    <w:rPr>
                      <w:rFonts w:ascii="Arial" w:hAnsi="Arial" w:cs="Arial"/>
                    </w:rPr>
                    <w:t>202</w:t>
                  </w:r>
                  <w:r>
                    <w:rPr>
                      <w:rFonts w:ascii="Arial" w:hAnsi="Arial" w:cs="Arial"/>
                    </w:rPr>
                    <w:t>3</w:t>
                  </w:r>
                  <w:r w:rsidRPr="007A35F7">
                    <w:rPr>
                      <w:rFonts w:ascii="Arial" w:hAnsi="Arial" w:cs="Arial"/>
                    </w:rPr>
                    <w:t>.</w:t>
                  </w:r>
                  <w:r w:rsidR="00D97083">
                    <w:rPr>
                      <w:rFonts w:ascii="Arial" w:hAnsi="Arial" w:cs="Arial"/>
                    </w:rPr>
                    <w:t>8.10</w:t>
                  </w:r>
                </w:p>
              </w:tc>
              <w:tc>
                <w:tcPr>
                  <w:tcW w:w="1315" w:type="dxa"/>
                </w:tcPr>
                <w:p w14:paraId="194D4785" w14:textId="77777777" w:rsidR="00532353" w:rsidRPr="007A35F7" w:rsidRDefault="00532353">
                  <w:pPr>
                    <w:rPr>
                      <w:rFonts w:ascii="Arial" w:hAnsi="Arial" w:cs="Arial"/>
                    </w:rPr>
                  </w:pPr>
                  <w:r w:rsidRPr="007A35F7">
                    <w:rPr>
                      <w:rFonts w:ascii="Arial" w:hAnsi="Arial" w:cs="Arial"/>
                    </w:rPr>
                    <w:t>Bonnie</w:t>
                  </w:r>
                </w:p>
              </w:tc>
              <w:tc>
                <w:tcPr>
                  <w:tcW w:w="3924" w:type="dxa"/>
                </w:tcPr>
                <w:p w14:paraId="44BD7602" w14:textId="77777777" w:rsidR="00532353" w:rsidRPr="007A35F7" w:rsidRDefault="00532353">
                  <w:pPr>
                    <w:rPr>
                      <w:rFonts w:ascii="Arial" w:hAnsi="Arial" w:cs="Arial"/>
                    </w:rPr>
                  </w:pPr>
                  <w:r w:rsidRPr="007A35F7">
                    <w:rPr>
                      <w:rFonts w:ascii="Arial" w:hAnsi="Arial" w:cs="Arial"/>
                    </w:rPr>
                    <w:t>First version</w:t>
                  </w:r>
                </w:p>
              </w:tc>
            </w:tr>
            <w:tr w:rsidR="00532353" w14:paraId="372CAACF" w14:textId="77777777">
              <w:trPr>
                <w:jc w:val="center"/>
              </w:trPr>
              <w:tc>
                <w:tcPr>
                  <w:tcW w:w="1169" w:type="dxa"/>
                </w:tcPr>
                <w:p w14:paraId="462AB7D0" w14:textId="77777777" w:rsidR="00532353" w:rsidRDefault="00532353"/>
              </w:tc>
              <w:tc>
                <w:tcPr>
                  <w:tcW w:w="1357" w:type="dxa"/>
                </w:tcPr>
                <w:p w14:paraId="6FDA7C81" w14:textId="77777777" w:rsidR="00532353" w:rsidRDefault="00532353"/>
              </w:tc>
              <w:tc>
                <w:tcPr>
                  <w:tcW w:w="1315" w:type="dxa"/>
                </w:tcPr>
                <w:p w14:paraId="2BE747D1" w14:textId="77777777" w:rsidR="00532353" w:rsidRDefault="00532353"/>
              </w:tc>
              <w:tc>
                <w:tcPr>
                  <w:tcW w:w="3924" w:type="dxa"/>
                </w:tcPr>
                <w:p w14:paraId="62BAE694" w14:textId="77777777" w:rsidR="00532353" w:rsidRDefault="00532353"/>
              </w:tc>
            </w:tr>
            <w:tr w:rsidR="00532353" w14:paraId="42E6402C" w14:textId="77777777">
              <w:trPr>
                <w:jc w:val="center"/>
              </w:trPr>
              <w:tc>
                <w:tcPr>
                  <w:tcW w:w="1169" w:type="dxa"/>
                </w:tcPr>
                <w:p w14:paraId="47A1A862" w14:textId="77777777" w:rsidR="00532353" w:rsidRDefault="00532353"/>
              </w:tc>
              <w:tc>
                <w:tcPr>
                  <w:tcW w:w="1357" w:type="dxa"/>
                </w:tcPr>
                <w:p w14:paraId="1FC581A2" w14:textId="77777777" w:rsidR="00532353" w:rsidRDefault="00532353"/>
              </w:tc>
              <w:tc>
                <w:tcPr>
                  <w:tcW w:w="1315" w:type="dxa"/>
                </w:tcPr>
                <w:p w14:paraId="770AE902" w14:textId="77777777" w:rsidR="00532353" w:rsidRDefault="00532353"/>
              </w:tc>
              <w:tc>
                <w:tcPr>
                  <w:tcW w:w="3924" w:type="dxa"/>
                </w:tcPr>
                <w:p w14:paraId="7899E4AA" w14:textId="77777777" w:rsidR="00532353" w:rsidRDefault="00532353"/>
              </w:tc>
            </w:tr>
            <w:tr w:rsidR="00532353" w14:paraId="5E278A54" w14:textId="77777777">
              <w:trPr>
                <w:jc w:val="center"/>
              </w:trPr>
              <w:tc>
                <w:tcPr>
                  <w:tcW w:w="1169" w:type="dxa"/>
                </w:tcPr>
                <w:p w14:paraId="1638BFEA" w14:textId="77777777" w:rsidR="00532353" w:rsidRDefault="00532353"/>
              </w:tc>
              <w:tc>
                <w:tcPr>
                  <w:tcW w:w="1357" w:type="dxa"/>
                </w:tcPr>
                <w:p w14:paraId="1A272503" w14:textId="77777777" w:rsidR="00532353" w:rsidRDefault="00532353"/>
              </w:tc>
              <w:tc>
                <w:tcPr>
                  <w:tcW w:w="1315" w:type="dxa"/>
                </w:tcPr>
                <w:p w14:paraId="6AC3B5FC" w14:textId="77777777" w:rsidR="00532353" w:rsidRDefault="00532353"/>
              </w:tc>
              <w:tc>
                <w:tcPr>
                  <w:tcW w:w="3924" w:type="dxa"/>
                </w:tcPr>
                <w:p w14:paraId="712972D7" w14:textId="77777777" w:rsidR="00532353" w:rsidRPr="00B66734" w:rsidRDefault="00532353"/>
              </w:tc>
            </w:tr>
            <w:tr w:rsidR="00532353" w14:paraId="0ABE7174" w14:textId="77777777">
              <w:trPr>
                <w:jc w:val="center"/>
              </w:trPr>
              <w:tc>
                <w:tcPr>
                  <w:tcW w:w="1169" w:type="dxa"/>
                </w:tcPr>
                <w:p w14:paraId="2DF2ABD5" w14:textId="77777777" w:rsidR="00532353" w:rsidRDefault="00532353"/>
              </w:tc>
              <w:tc>
                <w:tcPr>
                  <w:tcW w:w="1357" w:type="dxa"/>
                </w:tcPr>
                <w:p w14:paraId="51B6D2C2" w14:textId="77777777" w:rsidR="00532353" w:rsidRDefault="00532353"/>
              </w:tc>
              <w:tc>
                <w:tcPr>
                  <w:tcW w:w="1315" w:type="dxa"/>
                </w:tcPr>
                <w:p w14:paraId="6DC04825" w14:textId="77777777" w:rsidR="00532353" w:rsidRDefault="00532353"/>
              </w:tc>
              <w:tc>
                <w:tcPr>
                  <w:tcW w:w="3924" w:type="dxa"/>
                </w:tcPr>
                <w:p w14:paraId="049CB452" w14:textId="77777777" w:rsidR="00532353" w:rsidRDefault="00532353"/>
              </w:tc>
            </w:tr>
            <w:tr w:rsidR="00532353" w14:paraId="158A64D4" w14:textId="77777777">
              <w:trPr>
                <w:jc w:val="center"/>
              </w:trPr>
              <w:tc>
                <w:tcPr>
                  <w:tcW w:w="1169" w:type="dxa"/>
                </w:tcPr>
                <w:p w14:paraId="47132371" w14:textId="77777777" w:rsidR="00532353" w:rsidRDefault="00532353"/>
              </w:tc>
              <w:tc>
                <w:tcPr>
                  <w:tcW w:w="1357" w:type="dxa"/>
                </w:tcPr>
                <w:p w14:paraId="444377A6" w14:textId="77777777" w:rsidR="00532353" w:rsidRDefault="00532353"/>
              </w:tc>
              <w:tc>
                <w:tcPr>
                  <w:tcW w:w="1315" w:type="dxa"/>
                </w:tcPr>
                <w:p w14:paraId="6B51EDB9" w14:textId="77777777" w:rsidR="00532353" w:rsidRDefault="00532353"/>
              </w:tc>
              <w:tc>
                <w:tcPr>
                  <w:tcW w:w="3924" w:type="dxa"/>
                </w:tcPr>
                <w:p w14:paraId="4119CAEB" w14:textId="77777777" w:rsidR="00532353" w:rsidRPr="005C49CE" w:rsidRDefault="00532353"/>
              </w:tc>
            </w:tr>
          </w:tbl>
          <w:p w14:paraId="794AC91E" w14:textId="77777777" w:rsidR="00532353" w:rsidRDefault="00532353"/>
        </w:tc>
      </w:tr>
      <w:tr w:rsidR="00532353" w:rsidRPr="00452515" w14:paraId="03D870D0" w14:textId="77777777">
        <w:tc>
          <w:tcPr>
            <w:tcW w:w="8008" w:type="dxa"/>
          </w:tcPr>
          <w:p w14:paraId="702984CC" w14:textId="77777777" w:rsidR="00532353" w:rsidRPr="00452515" w:rsidRDefault="00532353">
            <w:r w:rsidRPr="00E97505">
              <w:rPr>
                <w:rStyle w:val="Strong"/>
              </w:rPr>
              <w:t>Stakeholder:</w:t>
            </w:r>
            <w:r w:rsidRPr="00452515">
              <w:t xml:space="preserve"> </w:t>
            </w:r>
            <w:r>
              <w:t>User with privilege</w:t>
            </w:r>
          </w:p>
        </w:tc>
      </w:tr>
      <w:tr w:rsidR="00532353" w:rsidRPr="00452515" w14:paraId="65D2B31B" w14:textId="77777777">
        <w:tc>
          <w:tcPr>
            <w:tcW w:w="8008" w:type="dxa"/>
          </w:tcPr>
          <w:p w14:paraId="216C81DA" w14:textId="77777777" w:rsidR="00532353" w:rsidRDefault="00532353">
            <w:pPr>
              <w:rPr>
                <w:rStyle w:val="Strong"/>
              </w:rPr>
            </w:pPr>
            <w:r w:rsidRPr="00E97505">
              <w:rPr>
                <w:rStyle w:val="Strong"/>
              </w:rPr>
              <w:t xml:space="preserve">Pre-Condition: </w:t>
            </w:r>
          </w:p>
          <w:p w14:paraId="797665F4" w14:textId="6E6BB622" w:rsidR="002D4F4E" w:rsidRPr="00E97505" w:rsidRDefault="002D4F4E">
            <w:pPr>
              <w:rPr>
                <w:rStyle w:val="Strong"/>
              </w:rPr>
            </w:pPr>
            <w:r>
              <w:rPr>
                <w:rStyle w:val="Strong"/>
              </w:rPr>
              <w:t xml:space="preserve">PRD: </w:t>
            </w:r>
            <w:r w:rsidRPr="002D4F4E">
              <w:rPr>
                <w:rStyle w:val="Strong"/>
              </w:rPr>
              <w:t>https://wonder.atlassian.net/l/cp/gkxHfv1B</w:t>
            </w:r>
          </w:p>
          <w:p w14:paraId="53B870F8" w14:textId="77777777" w:rsidR="00532353" w:rsidRPr="00B05CAC" w:rsidRDefault="00532353">
            <w:pPr>
              <w:rPr>
                <w:rFonts w:ascii="Arial" w:hAnsi="Arial" w:cs="Arial"/>
                <w:sz w:val="20"/>
                <w:szCs w:val="20"/>
              </w:rPr>
            </w:pPr>
            <w:r>
              <w:rPr>
                <w:rFonts w:ascii="Arial" w:hAnsi="Arial" w:cs="Arial" w:hint="eastAsia"/>
                <w:sz w:val="20"/>
                <w:szCs w:val="20"/>
              </w:rPr>
              <w:t>F</w:t>
            </w:r>
            <w:r>
              <w:rPr>
                <w:rFonts w:ascii="Arial" w:hAnsi="Arial" w:cs="Arial"/>
                <w:sz w:val="20"/>
                <w:szCs w:val="20"/>
              </w:rPr>
              <w:t xml:space="preserve">igma: </w:t>
            </w:r>
          </w:p>
        </w:tc>
      </w:tr>
      <w:tr w:rsidR="00532353" w:rsidRPr="00452515" w14:paraId="4D93050A" w14:textId="77777777">
        <w:tc>
          <w:tcPr>
            <w:tcW w:w="8008" w:type="dxa"/>
          </w:tcPr>
          <w:p w14:paraId="50A9F11B" w14:textId="6F6BA4AB" w:rsidR="00532353" w:rsidRPr="00D97083" w:rsidRDefault="00532353" w:rsidP="00D97083">
            <w:pPr>
              <w:rPr>
                <w:b/>
                <w:bCs/>
              </w:rPr>
            </w:pPr>
            <w:r w:rsidRPr="00D97083">
              <w:rPr>
                <w:rFonts w:hint="eastAsia"/>
                <w:b/>
                <w:bCs/>
              </w:rPr>
              <w:t>Main Scenario:</w:t>
            </w:r>
            <w:r w:rsidR="002844D8">
              <w:rPr>
                <w:b/>
                <w:bCs/>
              </w:rPr>
              <w:t xml:space="preserve"> </w:t>
            </w:r>
            <w:r w:rsidR="002844D8" w:rsidRPr="00D97083">
              <w:rPr>
                <w:rStyle w:val="Strong"/>
              </w:rPr>
              <w:t>Search Accompanying Items</w:t>
            </w:r>
          </w:p>
          <w:p w14:paraId="16B9CB9B" w14:textId="77777777" w:rsidR="0031101B" w:rsidRDefault="0031101B" w:rsidP="0031101B">
            <w:pPr>
              <w:rPr>
                <w:b/>
                <w:bCs/>
              </w:rPr>
            </w:pPr>
          </w:p>
          <w:p w14:paraId="63A2C5BD" w14:textId="448FB1C5" w:rsidR="00D97083" w:rsidRPr="00D97083" w:rsidRDefault="00D97083" w:rsidP="004F3729">
            <w:pPr>
              <w:pStyle w:val="ListParagraph"/>
              <w:numPr>
                <w:ilvl w:val="2"/>
                <w:numId w:val="0"/>
              </w:numPr>
              <w:tabs>
                <w:tab w:val="left" w:pos="307"/>
              </w:tabs>
              <w:ind w:left="165" w:hanging="138"/>
            </w:pPr>
            <w:r w:rsidRPr="00D97083">
              <w:lastRenderedPageBreak/>
              <w:t>Search API</w:t>
            </w:r>
            <w:r w:rsidRPr="00D97083">
              <w:t>：</w:t>
            </w:r>
            <w:r w:rsidRPr="00D97083">
              <w:t xml:space="preserve"> </w:t>
            </w:r>
            <w:proofErr w:type="spellStart"/>
            <w:r w:rsidRPr="00D97083">
              <w:t>item_number</w:t>
            </w:r>
            <w:proofErr w:type="spellEnd"/>
            <w:r w:rsidRPr="00D97083">
              <w:t xml:space="preserve">, name, </w:t>
            </w:r>
            <w:proofErr w:type="gramStart"/>
            <w:r w:rsidRPr="00D97083">
              <w:t>information,  support</w:t>
            </w:r>
            <w:proofErr w:type="gramEnd"/>
            <w:r w:rsidRPr="00D97083">
              <w:t xml:space="preserve"> fuzzy </w:t>
            </w:r>
            <w:proofErr w:type="gramStart"/>
            <w:r w:rsidRPr="00D97083">
              <w:t>search,  its</w:t>
            </w:r>
            <w:proofErr w:type="gramEnd"/>
            <w:r w:rsidRPr="00D97083">
              <w:t xml:space="preserve"> ‘consumable’ flag is true, &amp;</w:t>
            </w:r>
          </w:p>
          <w:p w14:paraId="780B5B76" w14:textId="3EC5B1BA" w:rsidR="00D97083" w:rsidRPr="00D97083" w:rsidRDefault="00D97083" w:rsidP="004F3729">
            <w:pPr>
              <w:pStyle w:val="ListParagraph"/>
              <w:numPr>
                <w:ilvl w:val="2"/>
                <w:numId w:val="0"/>
              </w:numPr>
              <w:tabs>
                <w:tab w:val="left" w:pos="307"/>
              </w:tabs>
              <w:ind w:left="165" w:hanging="138"/>
            </w:pPr>
            <w:r w:rsidRPr="00D97083">
              <w:t xml:space="preserve">it is </w:t>
            </w:r>
            <w:proofErr w:type="spellStart"/>
            <w:r w:rsidRPr="00D97083">
              <w:t>stockable</w:t>
            </w:r>
            <w:proofErr w:type="spellEnd"/>
            <w:r w:rsidRPr="00D97083">
              <w:t xml:space="preserve"> (=Yes); or its parent item is </w:t>
            </w:r>
            <w:proofErr w:type="spellStart"/>
            <w:r w:rsidRPr="00D97083">
              <w:t>stockable</w:t>
            </w:r>
            <w:proofErr w:type="spellEnd"/>
            <w:r w:rsidRPr="00D97083">
              <w:t xml:space="preserve"> (=Yes), &amp;</w:t>
            </w:r>
          </w:p>
          <w:p w14:paraId="08FE24AC" w14:textId="0E71143E" w:rsidR="00D97083" w:rsidRPr="00D97083" w:rsidRDefault="00D97083" w:rsidP="004F3729">
            <w:pPr>
              <w:pStyle w:val="ListParagraph"/>
              <w:numPr>
                <w:ilvl w:val="2"/>
                <w:numId w:val="0"/>
              </w:numPr>
              <w:tabs>
                <w:tab w:val="left" w:pos="307"/>
              </w:tabs>
              <w:ind w:left="165" w:hanging="138"/>
            </w:pPr>
            <w:r w:rsidRPr="00D97083">
              <w:t>its BOM unit is ‘</w:t>
            </w:r>
            <w:proofErr w:type="spellStart"/>
            <w:r w:rsidRPr="00D97083">
              <w:t>ea</w:t>
            </w:r>
            <w:proofErr w:type="spellEnd"/>
            <w:r w:rsidRPr="00D97083">
              <w:t>’</w:t>
            </w:r>
          </w:p>
          <w:p w14:paraId="3ABB827B" w14:textId="57A3AE21" w:rsidR="00D97083" w:rsidRPr="00D97083" w:rsidRDefault="00D97083" w:rsidP="004F3729">
            <w:pPr>
              <w:pStyle w:val="ListParagraph"/>
              <w:numPr>
                <w:ilvl w:val="2"/>
                <w:numId w:val="0"/>
              </w:numPr>
              <w:tabs>
                <w:tab w:val="left" w:pos="307"/>
              </w:tabs>
              <w:ind w:left="165" w:hanging="138"/>
            </w:pPr>
            <w:r w:rsidRPr="00D97083">
              <w:t>exclude object type=menu item (meaning truck item</w:t>
            </w:r>
          </w:p>
          <w:p w14:paraId="3963F618" w14:textId="77777777" w:rsidR="0069754F" w:rsidRDefault="00D97083" w:rsidP="004F3729">
            <w:pPr>
              <w:pStyle w:val="ListParagraph"/>
              <w:numPr>
                <w:ilvl w:val="2"/>
                <w:numId w:val="0"/>
              </w:numPr>
              <w:tabs>
                <w:tab w:val="left" w:pos="307"/>
              </w:tabs>
              <w:ind w:left="165" w:hanging="138"/>
            </w:pPr>
            <w:r w:rsidRPr="00D97083">
              <w:t>only items with active version (meaning has a live final version) (</w:t>
            </w:r>
            <w:proofErr w:type="gramStart"/>
            <w:r w:rsidRPr="00D97083">
              <w:t>exclude</w:t>
            </w:r>
            <w:proofErr w:type="gramEnd"/>
            <w:r w:rsidRPr="00D97083">
              <w:t xml:space="preserve"> dormant items/soft deleted items)</w:t>
            </w:r>
          </w:p>
          <w:p w14:paraId="7D13C930" w14:textId="77777777" w:rsidR="00D97083" w:rsidRDefault="00D97083" w:rsidP="004F3729">
            <w:pPr>
              <w:pStyle w:val="ListParagraph"/>
              <w:numPr>
                <w:ilvl w:val="1"/>
                <w:numId w:val="0"/>
              </w:numPr>
              <w:tabs>
                <w:tab w:val="left" w:pos="307"/>
              </w:tabs>
              <w:rPr>
                <w:ins w:id="4579" w:author="Bonnie Yang" w:date="2023-11-10T19:37:00Z"/>
              </w:rPr>
            </w:pPr>
          </w:p>
          <w:p w14:paraId="64704249" w14:textId="77777777" w:rsidR="002844D8" w:rsidRDefault="002844D8" w:rsidP="004F3729">
            <w:pPr>
              <w:pStyle w:val="ListParagraph"/>
              <w:numPr>
                <w:ilvl w:val="1"/>
                <w:numId w:val="0"/>
              </w:numPr>
              <w:tabs>
                <w:tab w:val="left" w:pos="307"/>
              </w:tabs>
              <w:rPr>
                <w:ins w:id="4580" w:author="Bonnie Yang" w:date="2023-11-10T19:38:00Z"/>
              </w:rPr>
            </w:pPr>
          </w:p>
          <w:p w14:paraId="0465B9BC" w14:textId="7F526036" w:rsidR="002844D8" w:rsidRPr="00D97083" w:rsidRDefault="002844D8" w:rsidP="002844D8">
            <w:pPr>
              <w:pStyle w:val="ListParagraph"/>
              <w:numPr>
                <w:ilvl w:val="1"/>
                <w:numId w:val="0"/>
              </w:numPr>
              <w:tabs>
                <w:tab w:val="left" w:pos="307"/>
              </w:tabs>
            </w:pPr>
          </w:p>
        </w:tc>
      </w:tr>
      <w:tr w:rsidR="002844D8" w:rsidRPr="00452515" w14:paraId="4306B911" w14:textId="77777777">
        <w:trPr>
          <w:ins w:id="4581" w:author="Bonnie Yang" w:date="2023-11-10T19:42:00Z"/>
        </w:trPr>
        <w:tc>
          <w:tcPr>
            <w:tcW w:w="8008" w:type="dxa"/>
          </w:tcPr>
          <w:p w14:paraId="07CF4B0E" w14:textId="38A63D8C" w:rsidR="002844D8" w:rsidRPr="00D97083" w:rsidRDefault="002844D8" w:rsidP="002844D8">
            <w:pPr>
              <w:rPr>
                <w:ins w:id="4582" w:author="Bonnie Yang" w:date="2023-11-10T19:42:00Z"/>
                <w:b/>
                <w:bCs/>
              </w:rPr>
            </w:pPr>
            <w:ins w:id="4583" w:author="Bonnie Yang" w:date="2023-11-10T19:42:00Z">
              <w:r w:rsidRPr="00D97083">
                <w:rPr>
                  <w:rFonts w:hint="eastAsia"/>
                  <w:b/>
                  <w:bCs/>
                </w:rPr>
                <w:lastRenderedPageBreak/>
                <w:t>Main Scenario:</w:t>
              </w:r>
              <w:r>
                <w:rPr>
                  <w:b/>
                  <w:bCs/>
                </w:rPr>
                <w:t xml:space="preserve"> </w:t>
              </w:r>
            </w:ins>
            <w:ins w:id="4584" w:author="Bonnie Yang" w:date="2023-11-10T19:44:00Z">
              <w:r w:rsidR="00836F4E">
                <w:rPr>
                  <w:rStyle w:val="Strong"/>
                </w:rPr>
                <w:t>Sync BOM to ERP</w:t>
              </w:r>
            </w:ins>
          </w:p>
          <w:p w14:paraId="6F7FD4B8" w14:textId="251631A1" w:rsidR="00933046" w:rsidRPr="00933046" w:rsidRDefault="00836F4E">
            <w:pPr>
              <w:pStyle w:val="ListParagraph"/>
              <w:numPr>
                <w:ilvl w:val="1"/>
                <w:numId w:val="0"/>
              </w:numPr>
              <w:tabs>
                <w:tab w:val="left" w:pos="307"/>
              </w:tabs>
              <w:rPr>
                <w:ins w:id="4585" w:author="Bonnie Yang" w:date="2023-11-13T09:58:00Z"/>
                <w:b/>
                <w:bCs/>
              </w:rPr>
              <w:pPrChange w:id="4586" w:author="Bonnie Yang [2]" w:date="2023-11-13T09:59:00Z">
                <w:pPr/>
              </w:pPrChange>
            </w:pPr>
            <w:ins w:id="4587" w:author="Bonnie Yang" w:date="2023-11-10T19:43:00Z">
              <w:r>
                <w:t xml:space="preserve">1. </w:t>
              </w:r>
            </w:ins>
            <w:ins w:id="4588" w:author="Bonnie Yang" w:date="2023-11-13T09:58:00Z">
              <w:r w:rsidR="00933046" w:rsidRPr="00933046">
                <w:rPr>
                  <w:rPrChange w:id="4589" w:author="Bonnie Yang [2]" w:date="2023-11-13T09:59:00Z">
                    <w:rPr>
                      <w:b/>
                      <w:bCs/>
                    </w:rPr>
                  </w:rPrChange>
                </w:rPr>
                <w:t xml:space="preserve">Since </w:t>
              </w:r>
              <w:proofErr w:type="gramStart"/>
              <w:r w:rsidR="00933046" w:rsidRPr="00933046">
                <w:rPr>
                  <w:rPrChange w:id="4590" w:author="Bonnie Yang [2]" w:date="2023-11-13T09:59:00Z">
                    <w:rPr>
                      <w:b/>
                      <w:bCs/>
                    </w:rPr>
                  </w:rPrChange>
                </w:rPr>
                <w:t>user</w:t>
              </w:r>
              <w:proofErr w:type="gramEnd"/>
              <w:r w:rsidR="00933046" w:rsidRPr="00933046">
                <w:rPr>
                  <w:rPrChange w:id="4591" w:author="Bonnie Yang [2]" w:date="2023-11-13T09:59:00Z">
                    <w:rPr>
                      <w:b/>
                      <w:bCs/>
                    </w:rPr>
                  </w:rPrChange>
                </w:rPr>
                <w:t xml:space="preserve"> can tag multiple attributes on an item, so that any </w:t>
              </w:r>
              <w:proofErr w:type="spellStart"/>
              <w:r w:rsidR="00933046" w:rsidRPr="00933046">
                <w:rPr>
                  <w:rPrChange w:id="4592" w:author="Bonnie Yang [2]" w:date="2023-11-13T09:59:00Z">
                    <w:rPr>
                      <w:b/>
                      <w:bCs/>
                    </w:rPr>
                  </w:rPrChange>
                </w:rPr>
                <w:t>bom</w:t>
              </w:r>
              <w:proofErr w:type="spellEnd"/>
              <w:r w:rsidR="00933046" w:rsidRPr="00933046">
                <w:rPr>
                  <w:rPrChange w:id="4593" w:author="Bonnie Yang [2]" w:date="2023-11-13T09:59:00Z">
                    <w:rPr>
                      <w:b/>
                      <w:bCs/>
                    </w:rPr>
                  </w:rPrChange>
                </w:rPr>
                <w:t xml:space="preserve"> lines Non-food items that have a </w:t>
              </w:r>
              <w:proofErr w:type="spellStart"/>
              <w:r w:rsidR="00933046" w:rsidRPr="00933046">
                <w:rPr>
                  <w:rPrChange w:id="4594" w:author="Bonnie Yang [2]" w:date="2023-11-13T09:59:00Z">
                    <w:rPr>
                      <w:b/>
                      <w:bCs/>
                    </w:rPr>
                  </w:rPrChange>
                </w:rPr>
                <w:t>resouce_type</w:t>
              </w:r>
              <w:proofErr w:type="spellEnd"/>
              <w:r w:rsidR="00933046" w:rsidRPr="00933046">
                <w:rPr>
                  <w:rPrChange w:id="4595" w:author="Bonnie Yang [2]" w:date="2023-11-13T09:59:00Z">
                    <w:rPr>
                      <w:b/>
                      <w:bCs/>
                    </w:rPr>
                  </w:rPrChange>
                </w:rPr>
                <w:t xml:space="preserve"> == </w:t>
              </w:r>
              <w:proofErr w:type="gramStart"/>
              <w:r w:rsidR="00933046" w:rsidRPr="00933046">
                <w:rPr>
                  <w:rPrChange w:id="4596" w:author="Bonnie Yang [2]" w:date="2023-11-13T09:59:00Z">
                    <w:rPr>
                      <w:b/>
                      <w:bCs/>
                    </w:rPr>
                  </w:rPrChange>
                </w:rPr>
                <w:t>REUSABLE ,</w:t>
              </w:r>
              <w:proofErr w:type="gramEnd"/>
              <w:r w:rsidR="00933046" w:rsidRPr="00933046">
                <w:rPr>
                  <w:rPrChange w:id="4597" w:author="Bonnie Yang [2]" w:date="2023-11-13T09:59:00Z">
                    <w:rPr>
                      <w:b/>
                      <w:bCs/>
                    </w:rPr>
                  </w:rPrChange>
                </w:rPr>
                <w:t xml:space="preserve"> we should exclude the BOM line from the sync job.</w:t>
              </w:r>
            </w:ins>
          </w:p>
          <w:p w14:paraId="10AB70B8" w14:textId="68484E30" w:rsidR="00933046" w:rsidRPr="00933046" w:rsidRDefault="00933046" w:rsidP="00933046">
            <w:pPr>
              <w:rPr>
                <w:ins w:id="4598" w:author="Bonnie Yang" w:date="2023-11-13T09:58:00Z"/>
                <w:rPrChange w:id="4599" w:author="Bonnie Yang [2]" w:date="2023-11-13T09:59:00Z">
                  <w:rPr>
                    <w:ins w:id="4600" w:author="Bonnie Yang" w:date="2023-11-13T09:58:00Z"/>
                    <w:b/>
                    <w:bCs/>
                  </w:rPr>
                </w:rPrChange>
              </w:rPr>
            </w:pPr>
            <w:ins w:id="4601" w:author="Bonnie Yang" w:date="2023-11-13T09:59:00Z">
              <w:r>
                <w:rPr>
                  <w:rFonts w:hint="eastAsia"/>
                </w:rPr>
                <w:t>2</w:t>
              </w:r>
              <w:r>
                <w:t>.</w:t>
              </w:r>
            </w:ins>
            <w:ins w:id="4602" w:author="Bonnie Yang" w:date="2023-11-13T09:58:00Z">
              <w:r w:rsidRPr="00933046">
                <w:rPr>
                  <w:rPrChange w:id="4603" w:author="Bonnie Yang [2]" w:date="2023-11-13T09:59:00Z">
                    <w:rPr>
                      <w:b/>
                      <w:bCs/>
                    </w:rPr>
                  </w:rPrChange>
                </w:rPr>
                <w:t xml:space="preserve">Once a non-food item’s attribute is updated </w:t>
              </w:r>
              <w:proofErr w:type="gramStart"/>
              <w:r w:rsidRPr="00933046">
                <w:rPr>
                  <w:rPrChange w:id="4604" w:author="Bonnie Yang [2]" w:date="2023-11-13T09:59:00Z">
                    <w:rPr>
                      <w:b/>
                      <w:bCs/>
                    </w:rPr>
                  </w:rPrChange>
                </w:rPr>
                <w:t xml:space="preserve">( </w:t>
              </w:r>
              <w:proofErr w:type="spellStart"/>
              <w:r w:rsidRPr="00933046">
                <w:rPr>
                  <w:rPrChange w:id="4605" w:author="Bonnie Yang [2]" w:date="2023-11-13T09:59:00Z">
                    <w:rPr>
                      <w:b/>
                      <w:bCs/>
                    </w:rPr>
                  </w:rPrChange>
                </w:rPr>
                <w:t>resouce</w:t>
              </w:r>
              <w:proofErr w:type="gramEnd"/>
              <w:r w:rsidRPr="00933046">
                <w:rPr>
                  <w:rPrChange w:id="4606" w:author="Bonnie Yang [2]" w:date="2023-11-13T09:59:00Z">
                    <w:rPr>
                      <w:b/>
                      <w:bCs/>
                    </w:rPr>
                  </w:rPrChange>
                </w:rPr>
                <w:t>_type</w:t>
              </w:r>
              <w:proofErr w:type="spellEnd"/>
              <w:r w:rsidRPr="00933046">
                <w:rPr>
                  <w:rPrChange w:id="4607" w:author="Bonnie Yang [2]" w:date="2023-11-13T09:59:00Z">
                    <w:rPr>
                      <w:b/>
                      <w:bCs/>
                    </w:rPr>
                  </w:rPrChange>
                </w:rPr>
                <w:t xml:space="preserve"> == REUSABLE ︎ </w:t>
              </w:r>
              <w:proofErr w:type="gramStart"/>
              <w:r w:rsidRPr="00933046">
                <w:rPr>
                  <w:rPrChange w:id="4608" w:author="Bonnie Yang [2]" w:date="2023-11-13T09:59:00Z">
                    <w:rPr>
                      <w:b/>
                      <w:bCs/>
                    </w:rPr>
                  </w:rPrChange>
                </w:rPr>
                <w:t>Consumable )</w:t>
              </w:r>
              <w:proofErr w:type="gramEnd"/>
              <w:r w:rsidRPr="00933046">
                <w:rPr>
                  <w:rPrChange w:id="4609" w:author="Bonnie Yang [2]" w:date="2023-11-13T09:59:00Z">
                    <w:rPr>
                      <w:b/>
                      <w:bCs/>
                    </w:rPr>
                  </w:rPrChange>
                </w:rPr>
                <w:t>, AND it is used in any parent item, we should include it in the sync job and resync its parent items to ERP.</w:t>
              </w:r>
            </w:ins>
          </w:p>
          <w:p w14:paraId="1C10042F" w14:textId="77777777" w:rsidR="00933046" w:rsidRPr="00933046" w:rsidRDefault="00933046" w:rsidP="00933046">
            <w:pPr>
              <w:rPr>
                <w:ins w:id="4610" w:author="Bonnie Yang" w:date="2023-11-13T09:58:00Z"/>
                <w:rPrChange w:id="4611" w:author="Bonnie Yang [2]" w:date="2023-11-13T09:59:00Z">
                  <w:rPr>
                    <w:ins w:id="4612" w:author="Bonnie Yang" w:date="2023-11-13T09:58:00Z"/>
                    <w:b/>
                    <w:bCs/>
                  </w:rPr>
                </w:rPrChange>
              </w:rPr>
            </w:pPr>
          </w:p>
          <w:p w14:paraId="27A3692D" w14:textId="1ACA598B" w:rsidR="00933046" w:rsidRPr="00D97083" w:rsidRDefault="00933046" w:rsidP="00933046">
            <w:pPr>
              <w:rPr>
                <w:ins w:id="4613" w:author="Bonnie Yang" w:date="2023-11-10T19:42:00Z"/>
                <w:b/>
                <w:bCs/>
              </w:rPr>
            </w:pPr>
            <w:ins w:id="4614" w:author="Bonnie Yang" w:date="2023-11-13T09:59:00Z">
              <w:r>
                <w:t>3.</w:t>
              </w:r>
            </w:ins>
            <w:ins w:id="4615" w:author="Bonnie Yang" w:date="2023-11-13T09:58:00Z">
              <w:r w:rsidRPr="00933046">
                <w:rPr>
                  <w:rPrChange w:id="4616" w:author="Bonnie Yang [2]" w:date="2023-11-13T09:59:00Z">
                    <w:rPr>
                      <w:b/>
                      <w:bCs/>
                    </w:rPr>
                  </w:rPrChange>
                </w:rPr>
                <w:t xml:space="preserve">When release this issue, check any non-food item with </w:t>
              </w:r>
              <w:proofErr w:type="spellStart"/>
              <w:r w:rsidRPr="00933046">
                <w:rPr>
                  <w:rPrChange w:id="4617" w:author="Bonnie Yang [2]" w:date="2023-11-13T09:59:00Z">
                    <w:rPr>
                      <w:b/>
                      <w:bCs/>
                    </w:rPr>
                  </w:rPrChange>
                </w:rPr>
                <w:t>resouce_type</w:t>
              </w:r>
              <w:proofErr w:type="spellEnd"/>
              <w:r w:rsidRPr="00933046">
                <w:rPr>
                  <w:rPrChange w:id="4618" w:author="Bonnie Yang [2]" w:date="2023-11-13T09:59:00Z">
                    <w:rPr>
                      <w:b/>
                      <w:bCs/>
                    </w:rPr>
                  </w:rPrChange>
                </w:rPr>
                <w:t xml:space="preserve"> == REUSABLE, we should resync its parent </w:t>
              </w:r>
              <w:proofErr w:type="spellStart"/>
              <w:proofErr w:type="gramStart"/>
              <w:r w:rsidRPr="00933046">
                <w:rPr>
                  <w:rPrChange w:id="4619" w:author="Bonnie Yang [2]" w:date="2023-11-13T09:59:00Z">
                    <w:rPr>
                      <w:b/>
                      <w:bCs/>
                    </w:rPr>
                  </w:rPrChange>
                </w:rPr>
                <w:t>items’s</w:t>
              </w:r>
              <w:proofErr w:type="spellEnd"/>
              <w:proofErr w:type="gramEnd"/>
              <w:r w:rsidRPr="00933046">
                <w:rPr>
                  <w:rPrChange w:id="4620" w:author="Bonnie Yang [2]" w:date="2023-11-13T09:59:00Z">
                    <w:rPr>
                      <w:b/>
                      <w:bCs/>
                    </w:rPr>
                  </w:rPrChange>
                </w:rPr>
                <w:t xml:space="preserve"> BOM exclude this non-food item to ERP.</w:t>
              </w:r>
            </w:ins>
          </w:p>
        </w:tc>
      </w:tr>
      <w:tr w:rsidR="00283FEC" w:rsidRPr="00452515" w14:paraId="2FA092A4" w14:textId="77777777">
        <w:tc>
          <w:tcPr>
            <w:tcW w:w="8008" w:type="dxa"/>
          </w:tcPr>
          <w:p w14:paraId="5A871E26" w14:textId="3390ACAD" w:rsidR="003F60AB" w:rsidRPr="00D97083" w:rsidRDefault="003F60AB" w:rsidP="003F60AB">
            <w:pPr>
              <w:rPr>
                <w:ins w:id="4621" w:author="Bonnie Yang" w:date="2023-11-10T19:42:00Z"/>
                <w:b/>
                <w:bCs/>
              </w:rPr>
            </w:pPr>
            <w:ins w:id="4622" w:author="Bonnie Yang" w:date="2023-11-10T19:42:00Z">
              <w:r w:rsidRPr="00D97083">
                <w:rPr>
                  <w:rFonts w:hint="eastAsia"/>
                  <w:b/>
                  <w:bCs/>
                </w:rPr>
                <w:t>Main Scenario:</w:t>
              </w:r>
              <w:r>
                <w:rPr>
                  <w:b/>
                  <w:bCs/>
                </w:rPr>
                <w:t xml:space="preserve"> </w:t>
              </w:r>
            </w:ins>
            <w:r w:rsidRPr="003F60AB">
              <w:rPr>
                <w:rStyle w:val="Strong"/>
              </w:rPr>
              <w:t>Support Image for Consumable item</w:t>
            </w:r>
          </w:p>
          <w:p w14:paraId="6CD58CB0" w14:textId="4AFFB890" w:rsidR="003F60AB" w:rsidRPr="003F60AB" w:rsidRDefault="003F60AB" w:rsidP="003F60AB">
            <w:r>
              <w:rPr>
                <w:rFonts w:hint="eastAsia"/>
              </w:rPr>
              <w:t>1.</w:t>
            </w:r>
            <w:r w:rsidRPr="003F60AB">
              <w:t xml:space="preserve">If the item is non-88* item, return its image files </w:t>
            </w:r>
            <w:proofErr w:type="gramStart"/>
            <w:r w:rsidRPr="003F60AB">
              <w:t>in item</w:t>
            </w:r>
            <w:proofErr w:type="gramEnd"/>
            <w:r w:rsidRPr="003F60AB">
              <w:t xml:space="preserve"> information card.</w:t>
            </w:r>
          </w:p>
          <w:p w14:paraId="578320B7" w14:textId="437A109B" w:rsidR="003F60AB" w:rsidRPr="003F60AB" w:rsidRDefault="003F60AB" w:rsidP="003F60AB">
            <w:r>
              <w:rPr>
                <w:rFonts w:hint="eastAsia"/>
              </w:rPr>
              <w:t>2.</w:t>
            </w:r>
            <w:r w:rsidRPr="003F60AB">
              <w:t>If the item is 88* item, capture the image from image files in item information card and image in assembly instructions in effective version.</w:t>
            </w:r>
          </w:p>
          <w:p w14:paraId="07BE6E77" w14:textId="1F1369BC" w:rsidR="00283FEC" w:rsidRPr="003F60AB" w:rsidRDefault="003F60AB" w:rsidP="003F60AB">
            <w:pPr>
              <w:rPr>
                <w:b/>
                <w:bCs/>
              </w:rPr>
            </w:pPr>
            <w:r>
              <w:rPr>
                <w:rFonts w:hint="eastAsia"/>
              </w:rPr>
              <w:t>3.</w:t>
            </w:r>
            <w:r w:rsidRPr="003F60AB">
              <w:t>If the effective version doesn’t have image, then the image is null, we don't return the item number to downstream system.</w:t>
            </w:r>
          </w:p>
        </w:tc>
      </w:tr>
      <w:tr w:rsidR="00532353" w:rsidRPr="00452515" w14:paraId="74DF88E2" w14:textId="77777777">
        <w:tc>
          <w:tcPr>
            <w:tcW w:w="8008" w:type="dxa"/>
          </w:tcPr>
          <w:p w14:paraId="1C351CC3" w14:textId="77777777" w:rsidR="00532353" w:rsidRDefault="00532353">
            <w:r w:rsidRPr="00452515">
              <w:t>Extend Scenario:</w:t>
            </w:r>
          </w:p>
          <w:p w14:paraId="3C9D2D4C" w14:textId="77777777" w:rsidR="00532353" w:rsidRPr="00452515" w:rsidRDefault="00532353"/>
        </w:tc>
      </w:tr>
      <w:tr w:rsidR="00532353" w:rsidRPr="00452515" w14:paraId="5BEC2F04" w14:textId="77777777">
        <w:tc>
          <w:tcPr>
            <w:tcW w:w="8008" w:type="dxa"/>
          </w:tcPr>
          <w:p w14:paraId="3E9342DC" w14:textId="77777777" w:rsidR="00532353" w:rsidRDefault="00532353">
            <w:r w:rsidRPr="00452515">
              <w:t>Exception Scenario:</w:t>
            </w:r>
          </w:p>
          <w:p w14:paraId="3278B608" w14:textId="77777777" w:rsidR="00532353" w:rsidRPr="00452515" w:rsidRDefault="00532353"/>
        </w:tc>
      </w:tr>
      <w:tr w:rsidR="00532353" w:rsidRPr="00452515" w14:paraId="0AFFB39C" w14:textId="77777777">
        <w:tc>
          <w:tcPr>
            <w:tcW w:w="8008" w:type="dxa"/>
          </w:tcPr>
          <w:p w14:paraId="0ED48BB1" w14:textId="77777777" w:rsidR="00532353" w:rsidRPr="00452515" w:rsidRDefault="00532353">
            <w:r w:rsidRPr="00452515">
              <w:t>Notes:</w:t>
            </w:r>
          </w:p>
        </w:tc>
      </w:tr>
      <w:tr w:rsidR="00532353" w:rsidRPr="00452515" w14:paraId="4A8601AA" w14:textId="77777777">
        <w:tc>
          <w:tcPr>
            <w:tcW w:w="8008" w:type="dxa"/>
          </w:tcPr>
          <w:p w14:paraId="0E9A24E4" w14:textId="77777777" w:rsidR="00532353" w:rsidRPr="00452515" w:rsidRDefault="00532353">
            <w:r w:rsidRPr="00452515">
              <w:t>Q/A:</w:t>
            </w:r>
          </w:p>
        </w:tc>
      </w:tr>
    </w:tbl>
    <w:p w14:paraId="11C9CE32" w14:textId="22EBEA9B" w:rsidR="00A45A97" w:rsidRDefault="00A45A97" w:rsidP="00A45A97"/>
    <w:p w14:paraId="4A81122F" w14:textId="48C7BD05" w:rsidR="00A45A97" w:rsidRDefault="00517D4A" w:rsidP="00A45A97">
      <w:pPr>
        <w:pStyle w:val="Heading2"/>
      </w:pPr>
      <w:r>
        <w:rPr>
          <w:rFonts w:hint="eastAsia"/>
        </w:rPr>
        <w:lastRenderedPageBreak/>
        <w:t>Tran-</w:t>
      </w:r>
      <w:r w:rsidR="00A45A97">
        <w:rPr>
          <w:rFonts w:hint="eastAsia"/>
        </w:rPr>
        <w:t>MS23-02 Backend Support</w:t>
      </w:r>
    </w:p>
    <w:p w14:paraId="3791CB04" w14:textId="77777777" w:rsidR="00A45A97" w:rsidRDefault="00A45A97" w:rsidP="00A45A97"/>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A45A97" w:rsidRPr="00452515" w14:paraId="1A27AEE6" w14:textId="77777777" w:rsidTr="00517D4A">
        <w:tc>
          <w:tcPr>
            <w:tcW w:w="8008" w:type="dxa"/>
          </w:tcPr>
          <w:p w14:paraId="4534EAFC" w14:textId="66BAE511" w:rsidR="00A45A97" w:rsidRPr="00E97505" w:rsidRDefault="00A45A97" w:rsidP="000A122D">
            <w:pPr>
              <w:rPr>
                <w:rStyle w:val="Strong"/>
              </w:rPr>
            </w:pPr>
            <w:r w:rsidRPr="00B05CAC">
              <w:rPr>
                <w:rStyle w:val="Strong"/>
              </w:rPr>
              <w:t>MS</w:t>
            </w:r>
            <w:r>
              <w:rPr>
                <w:rStyle w:val="Strong"/>
                <w:rFonts w:hint="eastAsia"/>
              </w:rPr>
              <w:t>23-02 Backend Support</w:t>
            </w:r>
          </w:p>
        </w:tc>
      </w:tr>
      <w:tr w:rsidR="00A45A97" w:rsidRPr="00452515" w14:paraId="45C0F979" w14:textId="77777777" w:rsidTr="00517D4A">
        <w:tc>
          <w:tcPr>
            <w:tcW w:w="8008" w:type="dxa"/>
          </w:tcPr>
          <w:p w14:paraId="7F6D6FDD" w14:textId="77777777" w:rsidR="00A45A97" w:rsidRPr="00E97505" w:rsidRDefault="00A45A97" w:rsidP="000A122D">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A45A97" w14:paraId="236E28A1" w14:textId="77777777" w:rsidTr="000A122D">
              <w:trPr>
                <w:jc w:val="center"/>
              </w:trPr>
              <w:tc>
                <w:tcPr>
                  <w:tcW w:w="1169" w:type="dxa"/>
                </w:tcPr>
                <w:p w14:paraId="246967F9" w14:textId="77777777" w:rsidR="00A45A97" w:rsidRPr="007A35F7" w:rsidRDefault="00A45A97" w:rsidP="000A122D">
                  <w:pPr>
                    <w:rPr>
                      <w:rFonts w:ascii="Arial" w:hAnsi="Arial" w:cs="Arial"/>
                    </w:rPr>
                  </w:pPr>
                  <w:r w:rsidRPr="007A35F7">
                    <w:rPr>
                      <w:rFonts w:ascii="Arial" w:hAnsi="Arial" w:cs="Arial"/>
                    </w:rPr>
                    <w:t>Version</w:t>
                  </w:r>
                </w:p>
              </w:tc>
              <w:tc>
                <w:tcPr>
                  <w:tcW w:w="1357" w:type="dxa"/>
                </w:tcPr>
                <w:p w14:paraId="7AC68A81" w14:textId="77777777" w:rsidR="00A45A97" w:rsidRPr="007A35F7" w:rsidRDefault="00A45A97" w:rsidP="000A122D">
                  <w:pPr>
                    <w:rPr>
                      <w:rFonts w:ascii="Arial" w:hAnsi="Arial" w:cs="Arial"/>
                    </w:rPr>
                  </w:pPr>
                  <w:r w:rsidRPr="007A35F7">
                    <w:rPr>
                      <w:rFonts w:ascii="Arial" w:hAnsi="Arial" w:cs="Arial"/>
                    </w:rPr>
                    <w:t>Date</w:t>
                  </w:r>
                </w:p>
              </w:tc>
              <w:tc>
                <w:tcPr>
                  <w:tcW w:w="1315" w:type="dxa"/>
                </w:tcPr>
                <w:p w14:paraId="2DBC68E8" w14:textId="77777777" w:rsidR="00A45A97" w:rsidRPr="007A35F7" w:rsidRDefault="00A45A97" w:rsidP="000A122D">
                  <w:pPr>
                    <w:rPr>
                      <w:rFonts w:ascii="Arial" w:hAnsi="Arial" w:cs="Arial"/>
                    </w:rPr>
                  </w:pPr>
                  <w:r w:rsidRPr="007A35F7">
                    <w:rPr>
                      <w:rFonts w:ascii="Arial" w:hAnsi="Arial" w:cs="Arial"/>
                    </w:rPr>
                    <w:t>Updated By</w:t>
                  </w:r>
                </w:p>
              </w:tc>
              <w:tc>
                <w:tcPr>
                  <w:tcW w:w="3924" w:type="dxa"/>
                </w:tcPr>
                <w:p w14:paraId="30115171" w14:textId="77777777" w:rsidR="00A45A97" w:rsidRPr="007A35F7" w:rsidRDefault="00A45A97" w:rsidP="000A122D">
                  <w:pPr>
                    <w:rPr>
                      <w:rFonts w:ascii="Arial" w:hAnsi="Arial" w:cs="Arial"/>
                    </w:rPr>
                  </w:pPr>
                  <w:r w:rsidRPr="007A35F7">
                    <w:rPr>
                      <w:rFonts w:ascii="Arial" w:hAnsi="Arial" w:cs="Arial"/>
                    </w:rPr>
                    <w:t>Description</w:t>
                  </w:r>
                </w:p>
              </w:tc>
            </w:tr>
            <w:tr w:rsidR="00A45A97" w14:paraId="103DE697" w14:textId="77777777" w:rsidTr="000A122D">
              <w:trPr>
                <w:jc w:val="center"/>
              </w:trPr>
              <w:tc>
                <w:tcPr>
                  <w:tcW w:w="1169" w:type="dxa"/>
                </w:tcPr>
                <w:p w14:paraId="54197464" w14:textId="77777777" w:rsidR="00A45A97" w:rsidRPr="007A35F7" w:rsidRDefault="00A45A97" w:rsidP="000A122D">
                  <w:pPr>
                    <w:rPr>
                      <w:rFonts w:ascii="Arial" w:hAnsi="Arial" w:cs="Arial"/>
                    </w:rPr>
                  </w:pPr>
                  <w:r w:rsidRPr="007A35F7">
                    <w:rPr>
                      <w:rFonts w:ascii="Arial" w:hAnsi="Arial" w:cs="Arial"/>
                    </w:rPr>
                    <w:t>1.0</w:t>
                  </w:r>
                </w:p>
              </w:tc>
              <w:tc>
                <w:tcPr>
                  <w:tcW w:w="1357" w:type="dxa"/>
                </w:tcPr>
                <w:p w14:paraId="6F92FA3D" w14:textId="77777777" w:rsidR="00A45A97" w:rsidRPr="007A35F7" w:rsidRDefault="00A45A97" w:rsidP="000A122D">
                  <w:pPr>
                    <w:rPr>
                      <w:rFonts w:ascii="Arial" w:hAnsi="Arial" w:cs="Arial"/>
                    </w:rPr>
                  </w:pPr>
                </w:p>
              </w:tc>
              <w:tc>
                <w:tcPr>
                  <w:tcW w:w="1315" w:type="dxa"/>
                </w:tcPr>
                <w:p w14:paraId="7496F529" w14:textId="77777777" w:rsidR="00A45A97" w:rsidRPr="007A35F7" w:rsidRDefault="00A45A97" w:rsidP="000A122D">
                  <w:pPr>
                    <w:rPr>
                      <w:rFonts w:ascii="Arial" w:hAnsi="Arial" w:cs="Arial"/>
                    </w:rPr>
                  </w:pPr>
                </w:p>
              </w:tc>
              <w:tc>
                <w:tcPr>
                  <w:tcW w:w="3924" w:type="dxa"/>
                </w:tcPr>
                <w:p w14:paraId="5E48219A" w14:textId="77777777" w:rsidR="00A45A97" w:rsidRPr="007A35F7" w:rsidRDefault="00A45A97" w:rsidP="000A122D">
                  <w:pPr>
                    <w:rPr>
                      <w:rFonts w:ascii="Arial" w:hAnsi="Arial" w:cs="Arial"/>
                    </w:rPr>
                  </w:pPr>
                  <w:r w:rsidRPr="007A35F7">
                    <w:rPr>
                      <w:rFonts w:ascii="Arial" w:hAnsi="Arial" w:cs="Arial"/>
                    </w:rPr>
                    <w:t>First version</w:t>
                  </w:r>
                </w:p>
              </w:tc>
            </w:tr>
            <w:tr w:rsidR="00A45A97" w14:paraId="26594A54" w14:textId="77777777" w:rsidTr="000A122D">
              <w:trPr>
                <w:jc w:val="center"/>
              </w:trPr>
              <w:tc>
                <w:tcPr>
                  <w:tcW w:w="1169" w:type="dxa"/>
                </w:tcPr>
                <w:p w14:paraId="31C3F9EF" w14:textId="77777777" w:rsidR="00A45A97" w:rsidRDefault="00A45A97" w:rsidP="000A122D"/>
              </w:tc>
              <w:tc>
                <w:tcPr>
                  <w:tcW w:w="1357" w:type="dxa"/>
                </w:tcPr>
                <w:p w14:paraId="46581FD0" w14:textId="77777777" w:rsidR="00A45A97" w:rsidRDefault="00A45A97" w:rsidP="000A122D"/>
              </w:tc>
              <w:tc>
                <w:tcPr>
                  <w:tcW w:w="1315" w:type="dxa"/>
                </w:tcPr>
                <w:p w14:paraId="3DC94E2C" w14:textId="77777777" w:rsidR="00A45A97" w:rsidRDefault="00A45A97" w:rsidP="000A122D"/>
              </w:tc>
              <w:tc>
                <w:tcPr>
                  <w:tcW w:w="3924" w:type="dxa"/>
                </w:tcPr>
                <w:p w14:paraId="6EC8BF21" w14:textId="77777777" w:rsidR="00A45A97" w:rsidRDefault="00A45A97" w:rsidP="000A122D"/>
              </w:tc>
            </w:tr>
            <w:tr w:rsidR="00A45A97" w14:paraId="5C46788B" w14:textId="77777777" w:rsidTr="000A122D">
              <w:trPr>
                <w:jc w:val="center"/>
              </w:trPr>
              <w:tc>
                <w:tcPr>
                  <w:tcW w:w="1169" w:type="dxa"/>
                </w:tcPr>
                <w:p w14:paraId="4A853D60" w14:textId="77777777" w:rsidR="00A45A97" w:rsidRDefault="00A45A97" w:rsidP="000A122D"/>
              </w:tc>
              <w:tc>
                <w:tcPr>
                  <w:tcW w:w="1357" w:type="dxa"/>
                </w:tcPr>
                <w:p w14:paraId="749062F0" w14:textId="77777777" w:rsidR="00A45A97" w:rsidRDefault="00A45A97" w:rsidP="000A122D"/>
              </w:tc>
              <w:tc>
                <w:tcPr>
                  <w:tcW w:w="1315" w:type="dxa"/>
                </w:tcPr>
                <w:p w14:paraId="623093F0" w14:textId="77777777" w:rsidR="00A45A97" w:rsidRDefault="00A45A97" w:rsidP="000A122D"/>
              </w:tc>
              <w:tc>
                <w:tcPr>
                  <w:tcW w:w="3924" w:type="dxa"/>
                </w:tcPr>
                <w:p w14:paraId="7CA836AD" w14:textId="77777777" w:rsidR="00A45A97" w:rsidRDefault="00A45A97" w:rsidP="000A122D"/>
              </w:tc>
            </w:tr>
            <w:tr w:rsidR="00A45A97" w14:paraId="0DF68E06" w14:textId="77777777" w:rsidTr="000A122D">
              <w:trPr>
                <w:jc w:val="center"/>
              </w:trPr>
              <w:tc>
                <w:tcPr>
                  <w:tcW w:w="1169" w:type="dxa"/>
                </w:tcPr>
                <w:p w14:paraId="168B4357" w14:textId="77777777" w:rsidR="00A45A97" w:rsidRDefault="00A45A97" w:rsidP="000A122D"/>
              </w:tc>
              <w:tc>
                <w:tcPr>
                  <w:tcW w:w="1357" w:type="dxa"/>
                </w:tcPr>
                <w:p w14:paraId="77A32816" w14:textId="77777777" w:rsidR="00A45A97" w:rsidRDefault="00A45A97" w:rsidP="000A122D"/>
              </w:tc>
              <w:tc>
                <w:tcPr>
                  <w:tcW w:w="1315" w:type="dxa"/>
                </w:tcPr>
                <w:p w14:paraId="4945B8C5" w14:textId="77777777" w:rsidR="00A45A97" w:rsidRDefault="00A45A97" w:rsidP="000A122D"/>
              </w:tc>
              <w:tc>
                <w:tcPr>
                  <w:tcW w:w="3924" w:type="dxa"/>
                </w:tcPr>
                <w:p w14:paraId="12CE433F" w14:textId="77777777" w:rsidR="00A45A97" w:rsidRPr="00B66734" w:rsidRDefault="00A45A97" w:rsidP="000A122D"/>
              </w:tc>
            </w:tr>
            <w:tr w:rsidR="00A45A97" w14:paraId="2ED189CF" w14:textId="77777777" w:rsidTr="000A122D">
              <w:trPr>
                <w:jc w:val="center"/>
              </w:trPr>
              <w:tc>
                <w:tcPr>
                  <w:tcW w:w="1169" w:type="dxa"/>
                </w:tcPr>
                <w:p w14:paraId="46B33041" w14:textId="77777777" w:rsidR="00A45A97" w:rsidRDefault="00A45A97" w:rsidP="000A122D"/>
              </w:tc>
              <w:tc>
                <w:tcPr>
                  <w:tcW w:w="1357" w:type="dxa"/>
                </w:tcPr>
                <w:p w14:paraId="634F10AB" w14:textId="77777777" w:rsidR="00A45A97" w:rsidRDefault="00A45A97" w:rsidP="000A122D"/>
              </w:tc>
              <w:tc>
                <w:tcPr>
                  <w:tcW w:w="1315" w:type="dxa"/>
                </w:tcPr>
                <w:p w14:paraId="6B3F4EE7" w14:textId="77777777" w:rsidR="00A45A97" w:rsidRDefault="00A45A97" w:rsidP="000A122D"/>
              </w:tc>
              <w:tc>
                <w:tcPr>
                  <w:tcW w:w="3924" w:type="dxa"/>
                </w:tcPr>
                <w:p w14:paraId="76C2EB80" w14:textId="77777777" w:rsidR="00A45A97" w:rsidRDefault="00A45A97" w:rsidP="000A122D"/>
              </w:tc>
            </w:tr>
            <w:tr w:rsidR="00A45A97" w14:paraId="6F9F94E0" w14:textId="77777777" w:rsidTr="000A122D">
              <w:trPr>
                <w:jc w:val="center"/>
              </w:trPr>
              <w:tc>
                <w:tcPr>
                  <w:tcW w:w="1169" w:type="dxa"/>
                </w:tcPr>
                <w:p w14:paraId="37A08ADD" w14:textId="77777777" w:rsidR="00A45A97" w:rsidRDefault="00A45A97" w:rsidP="000A122D"/>
              </w:tc>
              <w:tc>
                <w:tcPr>
                  <w:tcW w:w="1357" w:type="dxa"/>
                </w:tcPr>
                <w:p w14:paraId="24FC10C3" w14:textId="77777777" w:rsidR="00A45A97" w:rsidRDefault="00A45A97" w:rsidP="000A122D"/>
              </w:tc>
              <w:tc>
                <w:tcPr>
                  <w:tcW w:w="1315" w:type="dxa"/>
                </w:tcPr>
                <w:p w14:paraId="751BBF76" w14:textId="77777777" w:rsidR="00A45A97" w:rsidRDefault="00A45A97" w:rsidP="000A122D"/>
              </w:tc>
              <w:tc>
                <w:tcPr>
                  <w:tcW w:w="3924" w:type="dxa"/>
                </w:tcPr>
                <w:p w14:paraId="448CFBAA" w14:textId="77777777" w:rsidR="00A45A97" w:rsidRPr="005C49CE" w:rsidRDefault="00A45A97" w:rsidP="000A122D"/>
              </w:tc>
            </w:tr>
          </w:tbl>
          <w:p w14:paraId="581F59B2" w14:textId="77777777" w:rsidR="00A45A97" w:rsidRDefault="00A45A97" w:rsidP="000A122D"/>
        </w:tc>
      </w:tr>
      <w:tr w:rsidR="00A45A97" w:rsidRPr="00452515" w14:paraId="1493966D" w14:textId="77777777" w:rsidTr="00517D4A">
        <w:tc>
          <w:tcPr>
            <w:tcW w:w="8008" w:type="dxa"/>
          </w:tcPr>
          <w:p w14:paraId="172F81CF" w14:textId="77777777" w:rsidR="00A45A97" w:rsidRPr="00452515" w:rsidRDefault="00A45A97" w:rsidP="000A122D">
            <w:r w:rsidRPr="00E97505">
              <w:rPr>
                <w:rStyle w:val="Strong"/>
              </w:rPr>
              <w:t>Stakeholder:</w:t>
            </w:r>
            <w:r w:rsidRPr="00452515">
              <w:t xml:space="preserve"> </w:t>
            </w:r>
            <w:r>
              <w:t>User with privilege</w:t>
            </w:r>
          </w:p>
        </w:tc>
      </w:tr>
      <w:tr w:rsidR="00A45A97" w:rsidRPr="009A0B08" w14:paraId="1D521B1D" w14:textId="77777777" w:rsidTr="00517D4A">
        <w:tc>
          <w:tcPr>
            <w:tcW w:w="8008" w:type="dxa"/>
          </w:tcPr>
          <w:p w14:paraId="7CFE9E39" w14:textId="77777777" w:rsidR="00A45A97" w:rsidRDefault="00A45A97" w:rsidP="000A122D">
            <w:pPr>
              <w:rPr>
                <w:rStyle w:val="Strong"/>
                <w:lang w:val="fr-FR"/>
              </w:rPr>
            </w:pPr>
            <w:proofErr w:type="spellStart"/>
            <w:r w:rsidRPr="009A0B08">
              <w:rPr>
                <w:rStyle w:val="Strong"/>
                <w:lang w:val="fr-FR"/>
              </w:rPr>
              <w:t>Pre-Condition</w:t>
            </w:r>
            <w:proofErr w:type="spellEnd"/>
            <w:r w:rsidRPr="009A0B08">
              <w:rPr>
                <w:rStyle w:val="Strong"/>
                <w:lang w:val="fr-FR"/>
              </w:rPr>
              <w:t xml:space="preserve"> : </w:t>
            </w:r>
          </w:p>
          <w:p w14:paraId="4F08ED9D" w14:textId="77777777" w:rsidR="00A45A97" w:rsidRPr="009A0B08" w:rsidRDefault="00A45A97" w:rsidP="000A122D">
            <w:pPr>
              <w:rPr>
                <w:rStyle w:val="Strong"/>
                <w:lang w:val="fr-FR"/>
              </w:rPr>
            </w:pPr>
          </w:p>
          <w:p w14:paraId="24907215" w14:textId="77777777" w:rsidR="00A45A97" w:rsidRDefault="00A45A97" w:rsidP="000A122D">
            <w:pPr>
              <w:rPr>
                <w:rStyle w:val="Strong"/>
                <w:lang w:val="fr-FR"/>
              </w:rPr>
            </w:pPr>
            <w:proofErr w:type="gramStart"/>
            <w:r w:rsidRPr="009A0B08">
              <w:rPr>
                <w:rStyle w:val="Strong"/>
                <w:lang w:val="fr-FR"/>
              </w:rPr>
              <w:t>PRD:</w:t>
            </w:r>
            <w:proofErr w:type="gramEnd"/>
            <w:r w:rsidRPr="009A0B08">
              <w:rPr>
                <w:rStyle w:val="Strong"/>
                <w:lang w:val="fr-FR"/>
              </w:rPr>
              <w:t xml:space="preserve"> </w:t>
            </w:r>
          </w:p>
          <w:p w14:paraId="5475657F" w14:textId="77777777" w:rsidR="00A45A97" w:rsidRPr="009A0B08" w:rsidRDefault="00A45A97" w:rsidP="000A122D">
            <w:pPr>
              <w:rPr>
                <w:rStyle w:val="Strong"/>
                <w:lang w:val="fr-FR"/>
              </w:rPr>
            </w:pPr>
          </w:p>
          <w:p w14:paraId="36C3991F" w14:textId="77777777" w:rsidR="00A45A97" w:rsidRDefault="00A45A97" w:rsidP="000A122D">
            <w:pPr>
              <w:rPr>
                <w:rFonts w:ascii="Arial" w:hAnsi="Arial" w:cs="Arial"/>
                <w:sz w:val="20"/>
                <w:szCs w:val="20"/>
                <w:lang w:val="pt-BR"/>
              </w:rPr>
            </w:pPr>
            <w:r w:rsidRPr="00D329EE">
              <w:rPr>
                <w:rFonts w:ascii="Arial" w:hAnsi="Arial" w:cs="Arial" w:hint="eastAsia"/>
                <w:sz w:val="20"/>
                <w:szCs w:val="20"/>
                <w:lang w:val="pt-BR"/>
              </w:rPr>
              <w:t>F</w:t>
            </w:r>
            <w:r w:rsidRPr="00D329EE">
              <w:rPr>
                <w:rFonts w:ascii="Arial" w:hAnsi="Arial" w:cs="Arial"/>
                <w:sz w:val="20"/>
                <w:szCs w:val="20"/>
                <w:lang w:val="pt-BR"/>
              </w:rPr>
              <w:t xml:space="preserve">igma: </w:t>
            </w:r>
          </w:p>
          <w:p w14:paraId="08D607E4" w14:textId="77777777" w:rsidR="00A45A97" w:rsidRDefault="00A45A97" w:rsidP="000A122D">
            <w:pPr>
              <w:rPr>
                <w:rFonts w:ascii="Arial" w:hAnsi="Arial" w:cs="Arial"/>
                <w:sz w:val="20"/>
                <w:szCs w:val="20"/>
                <w:lang w:val="pt-BR"/>
              </w:rPr>
            </w:pPr>
          </w:p>
          <w:p w14:paraId="15F97033" w14:textId="77777777" w:rsidR="00A45A97" w:rsidRPr="00D329EE" w:rsidRDefault="00A45A97" w:rsidP="000A122D">
            <w:pPr>
              <w:rPr>
                <w:rFonts w:ascii="Arial" w:hAnsi="Arial" w:cs="Arial"/>
                <w:sz w:val="20"/>
                <w:szCs w:val="20"/>
                <w:lang w:val="pt-BR"/>
              </w:rPr>
            </w:pPr>
          </w:p>
        </w:tc>
      </w:tr>
      <w:tr w:rsidR="00A45A97" w:rsidRPr="00452515" w14:paraId="556BB4A0" w14:textId="77777777" w:rsidTr="00517D4A">
        <w:tc>
          <w:tcPr>
            <w:tcW w:w="8008" w:type="dxa"/>
          </w:tcPr>
          <w:p w14:paraId="7C051EB4" w14:textId="30D377C8" w:rsidR="00A45A97" w:rsidRPr="00A45A97" w:rsidRDefault="00A45A97" w:rsidP="00A45A97">
            <w:pPr>
              <w:rPr>
                <w:b/>
                <w:bCs/>
              </w:rPr>
            </w:pPr>
            <w:r w:rsidRPr="00D97083">
              <w:rPr>
                <w:rFonts w:hint="eastAsia"/>
                <w:b/>
                <w:bCs/>
              </w:rPr>
              <w:t>Main Scenario:</w:t>
            </w:r>
            <w:r>
              <w:rPr>
                <w:rFonts w:hint="eastAsia"/>
                <w:b/>
                <w:bCs/>
              </w:rPr>
              <w:t xml:space="preserve"> </w:t>
            </w:r>
            <w:r w:rsidRPr="00A45A97">
              <w:rPr>
                <w:b/>
                <w:bCs/>
              </w:rPr>
              <w:t>Recipe scaling fix - yield ceiling</w:t>
            </w:r>
            <w:r>
              <w:rPr>
                <w:rFonts w:hint="eastAsia"/>
                <w:b/>
                <w:bCs/>
              </w:rPr>
              <w:t xml:space="preserve"> (</w:t>
            </w:r>
            <w:r w:rsidRPr="00A45A97">
              <w:rPr>
                <w:b/>
                <w:bCs/>
              </w:rPr>
              <w:t>MD-11996</w:t>
            </w:r>
            <w:r>
              <w:rPr>
                <w:rFonts w:hint="eastAsia"/>
                <w:b/>
                <w:bCs/>
              </w:rPr>
              <w:t>)</w:t>
            </w:r>
          </w:p>
          <w:p w14:paraId="0AEA3123" w14:textId="3B296060" w:rsidR="00A45A97" w:rsidRPr="00517D4A" w:rsidRDefault="00517D4A" w:rsidP="00517D4A">
            <w:pPr>
              <w:tabs>
                <w:tab w:val="left" w:pos="307"/>
              </w:tabs>
            </w:pPr>
            <w:r>
              <w:rPr>
                <w:rFonts w:hint="eastAsia"/>
              </w:rPr>
              <w:t xml:space="preserve">Refer to </w:t>
            </w:r>
            <w:hyperlink r:id="rId237" w:history="1">
              <w:r w:rsidRPr="00B43D99">
                <w:rPr>
                  <w:rStyle w:val="Hyperlink"/>
                </w:rPr>
                <w:t>https://wonder.atlassian.net/wiki/x/NoGX9Q</w:t>
              </w:r>
            </w:hyperlink>
            <w:r>
              <w:rPr>
                <w:rFonts w:hint="eastAsia"/>
              </w:rPr>
              <w:t xml:space="preserve"> </w:t>
            </w:r>
          </w:p>
        </w:tc>
      </w:tr>
      <w:tr w:rsidR="00A45A97" w:rsidRPr="00452515" w14:paraId="3F0112F8" w14:textId="77777777" w:rsidTr="00517D4A">
        <w:tc>
          <w:tcPr>
            <w:tcW w:w="8008" w:type="dxa"/>
          </w:tcPr>
          <w:p w14:paraId="098F2F28" w14:textId="5A7F431E" w:rsidR="00374C12" w:rsidRPr="00A45A97" w:rsidRDefault="00374C12" w:rsidP="00374C12">
            <w:pPr>
              <w:rPr>
                <w:b/>
                <w:bCs/>
              </w:rPr>
            </w:pPr>
            <w:r w:rsidRPr="00D97083">
              <w:rPr>
                <w:rFonts w:hint="eastAsia"/>
                <w:b/>
                <w:bCs/>
              </w:rPr>
              <w:t>Main Scenario:</w:t>
            </w:r>
            <w:r>
              <w:rPr>
                <w:rFonts w:hint="eastAsia"/>
                <w:b/>
                <w:bCs/>
              </w:rPr>
              <w:t xml:space="preserve"> Schedule Dormant Items</w:t>
            </w:r>
          </w:p>
          <w:p w14:paraId="2EA5514B" w14:textId="540D95E1" w:rsidR="004C1FD1" w:rsidRPr="00517D4A" w:rsidRDefault="00517D4A" w:rsidP="000A122D">
            <w:hyperlink r:id="rId238" w:history="1">
              <w:r w:rsidRPr="00B43D99">
                <w:rPr>
                  <w:rStyle w:val="Hyperlink"/>
                </w:rPr>
                <w:t>https://wonder.atlassian.net/wiki/x/Q4GX9Q</w:t>
              </w:r>
            </w:hyperlink>
            <w:r>
              <w:rPr>
                <w:rFonts w:hint="eastAsia"/>
              </w:rPr>
              <w:t xml:space="preserve"> </w:t>
            </w:r>
          </w:p>
          <w:p w14:paraId="515B84C3" w14:textId="2DBAE46B" w:rsidR="004C1FD1" w:rsidRPr="004C1FD1" w:rsidRDefault="004C1FD1" w:rsidP="004C1FD1"/>
        </w:tc>
      </w:tr>
      <w:tr w:rsidR="00ED102D" w:rsidRPr="00452515" w14:paraId="57326A07" w14:textId="77777777" w:rsidTr="00517D4A">
        <w:tc>
          <w:tcPr>
            <w:tcW w:w="8008" w:type="dxa"/>
          </w:tcPr>
          <w:p w14:paraId="3D58E824" w14:textId="77777777" w:rsidR="00ED102D" w:rsidRDefault="00ED102D" w:rsidP="00374C12">
            <w:pPr>
              <w:rPr>
                <w:b/>
                <w:bCs/>
              </w:rPr>
            </w:pPr>
            <w:r>
              <w:rPr>
                <w:rFonts w:hint="eastAsia"/>
                <w:b/>
                <w:bCs/>
              </w:rPr>
              <w:t xml:space="preserve">Data </w:t>
            </w:r>
            <w:proofErr w:type="gramStart"/>
            <w:r>
              <w:rPr>
                <w:rFonts w:hint="eastAsia"/>
                <w:b/>
                <w:bCs/>
              </w:rPr>
              <w:t>Migration</w:t>
            </w:r>
            <w:proofErr w:type="gramEnd"/>
            <w:r>
              <w:rPr>
                <w:rFonts w:hint="eastAsia"/>
                <w:b/>
                <w:bCs/>
              </w:rPr>
              <w:t xml:space="preserve"> the nutrition related fields:</w:t>
            </w:r>
          </w:p>
          <w:p w14:paraId="11D66F92" w14:textId="17F033EB" w:rsidR="00ED102D" w:rsidRDefault="00F550E6" w:rsidP="00374C12">
            <w:hyperlink r:id="rId239" w:history="1">
              <w:r w:rsidRPr="00D853EF">
                <w:rPr>
                  <w:rStyle w:val="Hyperlink"/>
                </w:rPr>
                <w:t>https://wonder.atlassian.net/browse/MD-12568</w:t>
              </w:r>
            </w:hyperlink>
            <w:r>
              <w:rPr>
                <w:rFonts w:hint="eastAsia"/>
              </w:rPr>
              <w:t xml:space="preserve"> </w:t>
            </w:r>
            <w:r w:rsidRPr="00F550E6">
              <w:t>Data migration of serving per dish/serving size fields for menu items</w:t>
            </w:r>
          </w:p>
          <w:p w14:paraId="0C409E3A" w14:textId="46CFA0A9" w:rsidR="00F550E6" w:rsidRDefault="00F550E6" w:rsidP="00374C12">
            <w:hyperlink r:id="rId240" w:history="1">
              <w:r w:rsidRPr="00D853EF">
                <w:rPr>
                  <w:rStyle w:val="Hyperlink"/>
                </w:rPr>
                <w:t>https://wonder.atlassian.net/browse/MD-12527</w:t>
              </w:r>
            </w:hyperlink>
            <w:r>
              <w:rPr>
                <w:rFonts w:hint="eastAsia"/>
              </w:rPr>
              <w:t xml:space="preserve"> Fix the yield of menu item to 1ea</w:t>
            </w:r>
          </w:p>
          <w:p w14:paraId="7B967C7B" w14:textId="6093B86E" w:rsidR="00F550E6" w:rsidRPr="00F550E6" w:rsidRDefault="00F550E6" w:rsidP="00374C12">
            <w:hyperlink r:id="rId241" w:history="1">
              <w:r w:rsidRPr="00D853EF">
                <w:rPr>
                  <w:rStyle w:val="Hyperlink"/>
                </w:rPr>
                <w:t>https://wonder.atlassian.net/browse/MD-12586</w:t>
              </w:r>
            </w:hyperlink>
            <w:r>
              <w:rPr>
                <w:rFonts w:hint="eastAsia"/>
              </w:rPr>
              <w:t xml:space="preserve"> </w:t>
            </w:r>
            <w:r w:rsidRPr="00F550E6">
              <w:t>Data migration for component data model by menu item's BOM data model</w:t>
            </w:r>
          </w:p>
        </w:tc>
      </w:tr>
      <w:tr w:rsidR="00374C12" w:rsidRPr="00452515" w14:paraId="7FAB4427" w14:textId="77777777" w:rsidTr="00517D4A">
        <w:tc>
          <w:tcPr>
            <w:tcW w:w="8008" w:type="dxa"/>
          </w:tcPr>
          <w:p w14:paraId="45CA337E" w14:textId="77777777" w:rsidR="00374C12" w:rsidRDefault="00374C12" w:rsidP="00374C12">
            <w:r w:rsidRPr="00452515">
              <w:t>Extend Scenario:</w:t>
            </w:r>
          </w:p>
          <w:p w14:paraId="6A5951FD" w14:textId="77777777" w:rsidR="00374C12" w:rsidRPr="00452515" w:rsidRDefault="00374C12" w:rsidP="000A122D"/>
        </w:tc>
      </w:tr>
      <w:tr w:rsidR="00A45A97" w:rsidRPr="00452515" w14:paraId="24B7AE41" w14:textId="77777777" w:rsidTr="00517D4A">
        <w:tc>
          <w:tcPr>
            <w:tcW w:w="8008" w:type="dxa"/>
          </w:tcPr>
          <w:p w14:paraId="27417DAD" w14:textId="77777777" w:rsidR="00A45A97" w:rsidRDefault="00A45A97" w:rsidP="000A122D">
            <w:r w:rsidRPr="00452515">
              <w:t>Exception Scenario:</w:t>
            </w:r>
          </w:p>
          <w:p w14:paraId="167F1790" w14:textId="77777777" w:rsidR="00A45A97" w:rsidRPr="00452515" w:rsidRDefault="00A45A97" w:rsidP="000A122D"/>
        </w:tc>
      </w:tr>
      <w:tr w:rsidR="00A45A97" w:rsidRPr="00452515" w14:paraId="0BFDC8C0" w14:textId="77777777" w:rsidTr="00517D4A">
        <w:tc>
          <w:tcPr>
            <w:tcW w:w="8008" w:type="dxa"/>
          </w:tcPr>
          <w:p w14:paraId="35A4BD45" w14:textId="77777777" w:rsidR="00A45A97" w:rsidRPr="00452515" w:rsidRDefault="00A45A97" w:rsidP="000A122D">
            <w:r w:rsidRPr="00452515">
              <w:t>Notes:</w:t>
            </w:r>
          </w:p>
        </w:tc>
      </w:tr>
      <w:tr w:rsidR="00A45A97" w:rsidRPr="00452515" w14:paraId="21203312" w14:textId="77777777" w:rsidTr="00517D4A">
        <w:tc>
          <w:tcPr>
            <w:tcW w:w="8008" w:type="dxa"/>
          </w:tcPr>
          <w:p w14:paraId="220B2892" w14:textId="77777777" w:rsidR="00A45A97" w:rsidRPr="00452515" w:rsidRDefault="00A45A97" w:rsidP="000A122D">
            <w:r w:rsidRPr="00452515">
              <w:t>Q/A:</w:t>
            </w:r>
          </w:p>
        </w:tc>
      </w:tr>
    </w:tbl>
    <w:p w14:paraId="06BB625B" w14:textId="77777777" w:rsidR="00A45A97" w:rsidRDefault="00A45A97" w:rsidP="00A45A97"/>
    <w:p w14:paraId="5CECD4A1" w14:textId="77777777" w:rsidR="00A45A97" w:rsidRDefault="00A45A97" w:rsidP="00A45A97"/>
    <w:p w14:paraId="6BD7374A" w14:textId="1517DA3B" w:rsidR="006959F0" w:rsidRDefault="007C4524" w:rsidP="00D178CD">
      <w:pPr>
        <w:pStyle w:val="Heading1"/>
      </w:pPr>
      <w:r>
        <w:rPr>
          <w:rFonts w:hint="eastAsia"/>
        </w:rPr>
        <w:lastRenderedPageBreak/>
        <w:t>Tran-</w:t>
      </w:r>
      <w:r w:rsidR="006959F0">
        <w:t>G</w:t>
      </w:r>
      <w:r w:rsidR="006959F0">
        <w:rPr>
          <w:rFonts w:hint="eastAsia"/>
        </w:rPr>
        <w:t>lobal</w:t>
      </w:r>
      <w:r w:rsidR="006959F0">
        <w:t xml:space="preserve"> Appliance Settings</w:t>
      </w:r>
    </w:p>
    <w:p w14:paraId="2F89F813" w14:textId="2A901D7D" w:rsidR="00053A1E" w:rsidRPr="00053A1E" w:rsidRDefault="00053A1E" w:rsidP="00053A1E">
      <w:pPr>
        <w:pStyle w:val="Heading2"/>
      </w:pPr>
      <w:r w:rsidRPr="002F1AA1">
        <w:t>MS 2</w:t>
      </w:r>
      <w:r w:rsidR="002F1AA1" w:rsidRPr="002F1AA1">
        <w:t>4</w:t>
      </w:r>
      <w:r w:rsidRPr="002F1AA1">
        <w:t>-01 Global Appliance Setting</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6959F0" w:rsidRPr="00452515" w14:paraId="421776DB" w14:textId="77777777" w:rsidTr="00FA31B5">
        <w:tc>
          <w:tcPr>
            <w:tcW w:w="8008" w:type="dxa"/>
          </w:tcPr>
          <w:p w14:paraId="454D5089" w14:textId="5BF74E79" w:rsidR="006959F0" w:rsidRPr="00E97505" w:rsidRDefault="006959F0" w:rsidP="00FA31B5">
            <w:pPr>
              <w:rPr>
                <w:rStyle w:val="Strong"/>
              </w:rPr>
            </w:pPr>
            <w:r w:rsidRPr="00B05CAC">
              <w:rPr>
                <w:rStyle w:val="Strong"/>
              </w:rPr>
              <w:t>MS</w:t>
            </w:r>
            <w:r>
              <w:rPr>
                <w:rStyle w:val="Strong"/>
              </w:rPr>
              <w:t xml:space="preserve"> </w:t>
            </w:r>
            <w:r w:rsidR="00053A1E">
              <w:rPr>
                <w:rStyle w:val="Strong"/>
              </w:rPr>
              <w:t>2</w:t>
            </w:r>
            <w:r w:rsidR="002F1AA1">
              <w:rPr>
                <w:rStyle w:val="Strong"/>
              </w:rPr>
              <w:t>4</w:t>
            </w:r>
            <w:r w:rsidR="00053A1E">
              <w:rPr>
                <w:rStyle w:val="Strong"/>
              </w:rPr>
              <w:t>-01 Global Appliance Setting</w:t>
            </w:r>
          </w:p>
        </w:tc>
      </w:tr>
      <w:tr w:rsidR="006959F0" w:rsidRPr="00452515" w14:paraId="4C61134A" w14:textId="77777777" w:rsidTr="00FA31B5">
        <w:tc>
          <w:tcPr>
            <w:tcW w:w="8008" w:type="dxa"/>
          </w:tcPr>
          <w:p w14:paraId="1937764B" w14:textId="77777777" w:rsidR="006959F0" w:rsidRPr="00E97505" w:rsidRDefault="006959F0" w:rsidP="00FA31B5">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6959F0" w14:paraId="06B13F3A" w14:textId="77777777" w:rsidTr="00FA31B5">
              <w:trPr>
                <w:jc w:val="center"/>
              </w:trPr>
              <w:tc>
                <w:tcPr>
                  <w:tcW w:w="1169" w:type="dxa"/>
                </w:tcPr>
                <w:p w14:paraId="7FC1E0B3" w14:textId="77777777" w:rsidR="006959F0" w:rsidRPr="007A35F7" w:rsidRDefault="006959F0" w:rsidP="00FA31B5">
                  <w:pPr>
                    <w:rPr>
                      <w:rFonts w:ascii="Arial" w:hAnsi="Arial" w:cs="Arial"/>
                    </w:rPr>
                  </w:pPr>
                  <w:r w:rsidRPr="007A35F7">
                    <w:rPr>
                      <w:rFonts w:ascii="Arial" w:hAnsi="Arial" w:cs="Arial"/>
                    </w:rPr>
                    <w:t>Version</w:t>
                  </w:r>
                </w:p>
              </w:tc>
              <w:tc>
                <w:tcPr>
                  <w:tcW w:w="1357" w:type="dxa"/>
                </w:tcPr>
                <w:p w14:paraId="4BD641D7" w14:textId="77777777" w:rsidR="006959F0" w:rsidRPr="007A35F7" w:rsidRDefault="006959F0" w:rsidP="00FA31B5">
                  <w:pPr>
                    <w:rPr>
                      <w:rFonts w:ascii="Arial" w:hAnsi="Arial" w:cs="Arial"/>
                    </w:rPr>
                  </w:pPr>
                  <w:r w:rsidRPr="007A35F7">
                    <w:rPr>
                      <w:rFonts w:ascii="Arial" w:hAnsi="Arial" w:cs="Arial"/>
                    </w:rPr>
                    <w:t>Date</w:t>
                  </w:r>
                </w:p>
              </w:tc>
              <w:tc>
                <w:tcPr>
                  <w:tcW w:w="1315" w:type="dxa"/>
                </w:tcPr>
                <w:p w14:paraId="75A8B709" w14:textId="77777777" w:rsidR="006959F0" w:rsidRPr="007A35F7" w:rsidRDefault="006959F0" w:rsidP="00FA31B5">
                  <w:pPr>
                    <w:rPr>
                      <w:rFonts w:ascii="Arial" w:hAnsi="Arial" w:cs="Arial"/>
                    </w:rPr>
                  </w:pPr>
                  <w:r w:rsidRPr="007A35F7">
                    <w:rPr>
                      <w:rFonts w:ascii="Arial" w:hAnsi="Arial" w:cs="Arial"/>
                    </w:rPr>
                    <w:t>Updated By</w:t>
                  </w:r>
                </w:p>
              </w:tc>
              <w:tc>
                <w:tcPr>
                  <w:tcW w:w="3924" w:type="dxa"/>
                </w:tcPr>
                <w:p w14:paraId="6482BD9E" w14:textId="77777777" w:rsidR="006959F0" w:rsidRPr="007A35F7" w:rsidRDefault="006959F0" w:rsidP="00FA31B5">
                  <w:pPr>
                    <w:rPr>
                      <w:rFonts w:ascii="Arial" w:hAnsi="Arial" w:cs="Arial"/>
                    </w:rPr>
                  </w:pPr>
                  <w:r w:rsidRPr="007A35F7">
                    <w:rPr>
                      <w:rFonts w:ascii="Arial" w:hAnsi="Arial" w:cs="Arial"/>
                    </w:rPr>
                    <w:t>Description</w:t>
                  </w:r>
                </w:p>
              </w:tc>
            </w:tr>
            <w:tr w:rsidR="006959F0" w14:paraId="052CAEC5" w14:textId="77777777" w:rsidTr="00FA31B5">
              <w:trPr>
                <w:jc w:val="center"/>
              </w:trPr>
              <w:tc>
                <w:tcPr>
                  <w:tcW w:w="1169" w:type="dxa"/>
                </w:tcPr>
                <w:p w14:paraId="58D34BF7" w14:textId="77777777" w:rsidR="006959F0" w:rsidRPr="007A35F7" w:rsidRDefault="006959F0" w:rsidP="00FA31B5">
                  <w:pPr>
                    <w:rPr>
                      <w:rFonts w:ascii="Arial" w:hAnsi="Arial" w:cs="Arial"/>
                    </w:rPr>
                  </w:pPr>
                  <w:r w:rsidRPr="007A35F7">
                    <w:rPr>
                      <w:rFonts w:ascii="Arial" w:hAnsi="Arial" w:cs="Arial"/>
                    </w:rPr>
                    <w:t>1.0</w:t>
                  </w:r>
                </w:p>
              </w:tc>
              <w:tc>
                <w:tcPr>
                  <w:tcW w:w="1357" w:type="dxa"/>
                </w:tcPr>
                <w:p w14:paraId="3D162FE7" w14:textId="77777777" w:rsidR="006959F0" w:rsidRPr="007A35F7" w:rsidRDefault="006959F0" w:rsidP="00FA31B5">
                  <w:pPr>
                    <w:rPr>
                      <w:rFonts w:ascii="Arial" w:hAnsi="Arial" w:cs="Arial"/>
                    </w:rPr>
                  </w:pPr>
                </w:p>
              </w:tc>
              <w:tc>
                <w:tcPr>
                  <w:tcW w:w="1315" w:type="dxa"/>
                </w:tcPr>
                <w:p w14:paraId="17387D59" w14:textId="77777777" w:rsidR="006959F0" w:rsidRPr="007A35F7" w:rsidRDefault="006959F0" w:rsidP="00FA31B5">
                  <w:pPr>
                    <w:rPr>
                      <w:rFonts w:ascii="Arial" w:hAnsi="Arial" w:cs="Arial"/>
                    </w:rPr>
                  </w:pPr>
                </w:p>
              </w:tc>
              <w:tc>
                <w:tcPr>
                  <w:tcW w:w="3924" w:type="dxa"/>
                </w:tcPr>
                <w:p w14:paraId="6D2D7D4C" w14:textId="77777777" w:rsidR="006959F0" w:rsidRPr="007A35F7" w:rsidRDefault="006959F0" w:rsidP="00FA31B5">
                  <w:pPr>
                    <w:rPr>
                      <w:rFonts w:ascii="Arial" w:hAnsi="Arial" w:cs="Arial"/>
                    </w:rPr>
                  </w:pPr>
                  <w:r w:rsidRPr="007A35F7">
                    <w:rPr>
                      <w:rFonts w:ascii="Arial" w:hAnsi="Arial" w:cs="Arial"/>
                    </w:rPr>
                    <w:t>First version</w:t>
                  </w:r>
                </w:p>
              </w:tc>
            </w:tr>
            <w:tr w:rsidR="006959F0" w14:paraId="38B132D3" w14:textId="77777777" w:rsidTr="00FA31B5">
              <w:trPr>
                <w:jc w:val="center"/>
              </w:trPr>
              <w:tc>
                <w:tcPr>
                  <w:tcW w:w="1169" w:type="dxa"/>
                </w:tcPr>
                <w:p w14:paraId="1E396D3F" w14:textId="77777777" w:rsidR="006959F0" w:rsidRDefault="006959F0" w:rsidP="00FA31B5"/>
              </w:tc>
              <w:tc>
                <w:tcPr>
                  <w:tcW w:w="1357" w:type="dxa"/>
                </w:tcPr>
                <w:p w14:paraId="1C20CDC6" w14:textId="77777777" w:rsidR="006959F0" w:rsidRDefault="006959F0" w:rsidP="00FA31B5"/>
              </w:tc>
              <w:tc>
                <w:tcPr>
                  <w:tcW w:w="1315" w:type="dxa"/>
                </w:tcPr>
                <w:p w14:paraId="3182EE23" w14:textId="77777777" w:rsidR="006959F0" w:rsidRDefault="006959F0" w:rsidP="00FA31B5"/>
              </w:tc>
              <w:tc>
                <w:tcPr>
                  <w:tcW w:w="3924" w:type="dxa"/>
                </w:tcPr>
                <w:p w14:paraId="06F679F4" w14:textId="77777777" w:rsidR="006959F0" w:rsidRDefault="006959F0" w:rsidP="00FA31B5"/>
              </w:tc>
            </w:tr>
            <w:tr w:rsidR="006959F0" w14:paraId="2FEF25D3" w14:textId="77777777" w:rsidTr="00FA31B5">
              <w:trPr>
                <w:jc w:val="center"/>
              </w:trPr>
              <w:tc>
                <w:tcPr>
                  <w:tcW w:w="1169" w:type="dxa"/>
                </w:tcPr>
                <w:p w14:paraId="00F79070" w14:textId="77777777" w:rsidR="006959F0" w:rsidRDefault="006959F0" w:rsidP="00FA31B5"/>
              </w:tc>
              <w:tc>
                <w:tcPr>
                  <w:tcW w:w="1357" w:type="dxa"/>
                </w:tcPr>
                <w:p w14:paraId="346CCC9D" w14:textId="77777777" w:rsidR="006959F0" w:rsidRDefault="006959F0" w:rsidP="00FA31B5"/>
              </w:tc>
              <w:tc>
                <w:tcPr>
                  <w:tcW w:w="1315" w:type="dxa"/>
                </w:tcPr>
                <w:p w14:paraId="4CF27828" w14:textId="77777777" w:rsidR="006959F0" w:rsidRDefault="006959F0" w:rsidP="00FA31B5"/>
              </w:tc>
              <w:tc>
                <w:tcPr>
                  <w:tcW w:w="3924" w:type="dxa"/>
                </w:tcPr>
                <w:p w14:paraId="0CF862B3" w14:textId="77777777" w:rsidR="006959F0" w:rsidRDefault="006959F0" w:rsidP="00FA31B5"/>
              </w:tc>
            </w:tr>
            <w:tr w:rsidR="006959F0" w14:paraId="46A656CA" w14:textId="77777777" w:rsidTr="00FA31B5">
              <w:trPr>
                <w:jc w:val="center"/>
              </w:trPr>
              <w:tc>
                <w:tcPr>
                  <w:tcW w:w="1169" w:type="dxa"/>
                </w:tcPr>
                <w:p w14:paraId="048ADD5B" w14:textId="77777777" w:rsidR="006959F0" w:rsidRDefault="006959F0" w:rsidP="00FA31B5"/>
              </w:tc>
              <w:tc>
                <w:tcPr>
                  <w:tcW w:w="1357" w:type="dxa"/>
                </w:tcPr>
                <w:p w14:paraId="5E5AAD65" w14:textId="77777777" w:rsidR="006959F0" w:rsidRDefault="006959F0" w:rsidP="00FA31B5"/>
              </w:tc>
              <w:tc>
                <w:tcPr>
                  <w:tcW w:w="1315" w:type="dxa"/>
                </w:tcPr>
                <w:p w14:paraId="57BAE484" w14:textId="77777777" w:rsidR="006959F0" w:rsidRDefault="006959F0" w:rsidP="00FA31B5"/>
              </w:tc>
              <w:tc>
                <w:tcPr>
                  <w:tcW w:w="3924" w:type="dxa"/>
                </w:tcPr>
                <w:p w14:paraId="37DD7A37" w14:textId="77777777" w:rsidR="006959F0" w:rsidRPr="00B66734" w:rsidRDefault="006959F0" w:rsidP="00FA31B5"/>
              </w:tc>
            </w:tr>
            <w:tr w:rsidR="006959F0" w14:paraId="52AE2C13" w14:textId="77777777" w:rsidTr="00FA31B5">
              <w:trPr>
                <w:jc w:val="center"/>
              </w:trPr>
              <w:tc>
                <w:tcPr>
                  <w:tcW w:w="1169" w:type="dxa"/>
                </w:tcPr>
                <w:p w14:paraId="765C4FCF" w14:textId="77777777" w:rsidR="006959F0" w:rsidRDefault="006959F0" w:rsidP="00FA31B5"/>
              </w:tc>
              <w:tc>
                <w:tcPr>
                  <w:tcW w:w="1357" w:type="dxa"/>
                </w:tcPr>
                <w:p w14:paraId="4E6E9C87" w14:textId="77777777" w:rsidR="006959F0" w:rsidRDefault="006959F0" w:rsidP="00FA31B5"/>
              </w:tc>
              <w:tc>
                <w:tcPr>
                  <w:tcW w:w="1315" w:type="dxa"/>
                </w:tcPr>
                <w:p w14:paraId="0477C947" w14:textId="77777777" w:rsidR="006959F0" w:rsidRDefault="006959F0" w:rsidP="00FA31B5"/>
              </w:tc>
              <w:tc>
                <w:tcPr>
                  <w:tcW w:w="3924" w:type="dxa"/>
                </w:tcPr>
                <w:p w14:paraId="0271614B" w14:textId="77777777" w:rsidR="006959F0" w:rsidRDefault="006959F0" w:rsidP="00FA31B5"/>
              </w:tc>
            </w:tr>
            <w:tr w:rsidR="006959F0" w14:paraId="7735675C" w14:textId="77777777" w:rsidTr="00FA31B5">
              <w:trPr>
                <w:jc w:val="center"/>
              </w:trPr>
              <w:tc>
                <w:tcPr>
                  <w:tcW w:w="1169" w:type="dxa"/>
                </w:tcPr>
                <w:p w14:paraId="7EDDA6B9" w14:textId="77777777" w:rsidR="006959F0" w:rsidRDefault="006959F0" w:rsidP="00FA31B5"/>
              </w:tc>
              <w:tc>
                <w:tcPr>
                  <w:tcW w:w="1357" w:type="dxa"/>
                </w:tcPr>
                <w:p w14:paraId="1852058A" w14:textId="77777777" w:rsidR="006959F0" w:rsidRDefault="006959F0" w:rsidP="00FA31B5"/>
              </w:tc>
              <w:tc>
                <w:tcPr>
                  <w:tcW w:w="1315" w:type="dxa"/>
                </w:tcPr>
                <w:p w14:paraId="1DAB3C34" w14:textId="77777777" w:rsidR="006959F0" w:rsidRDefault="006959F0" w:rsidP="00FA31B5"/>
              </w:tc>
              <w:tc>
                <w:tcPr>
                  <w:tcW w:w="3924" w:type="dxa"/>
                </w:tcPr>
                <w:p w14:paraId="4D314BCA" w14:textId="77777777" w:rsidR="006959F0" w:rsidRPr="005C49CE" w:rsidRDefault="006959F0" w:rsidP="00FA31B5"/>
              </w:tc>
            </w:tr>
          </w:tbl>
          <w:p w14:paraId="56CB329A" w14:textId="77777777" w:rsidR="006959F0" w:rsidRDefault="006959F0" w:rsidP="00FA31B5"/>
        </w:tc>
      </w:tr>
      <w:tr w:rsidR="006959F0" w:rsidRPr="00452515" w14:paraId="5015CD40" w14:textId="77777777" w:rsidTr="00FA31B5">
        <w:tc>
          <w:tcPr>
            <w:tcW w:w="8008" w:type="dxa"/>
          </w:tcPr>
          <w:p w14:paraId="432DD373" w14:textId="77777777" w:rsidR="006959F0" w:rsidRPr="00452515" w:rsidRDefault="006959F0" w:rsidP="00FA31B5">
            <w:r w:rsidRPr="00E97505">
              <w:rPr>
                <w:rStyle w:val="Strong"/>
              </w:rPr>
              <w:t>Stakeholder:</w:t>
            </w:r>
            <w:r w:rsidRPr="00452515">
              <w:t xml:space="preserve"> </w:t>
            </w:r>
            <w:r>
              <w:t>User with privilege</w:t>
            </w:r>
          </w:p>
        </w:tc>
      </w:tr>
      <w:tr w:rsidR="006959F0" w:rsidRPr="009A0B08" w14:paraId="40BF4C34" w14:textId="77777777" w:rsidTr="00FA31B5">
        <w:tc>
          <w:tcPr>
            <w:tcW w:w="8008" w:type="dxa"/>
          </w:tcPr>
          <w:p w14:paraId="6F6FEE5B" w14:textId="77777777" w:rsidR="006959F0" w:rsidRDefault="006959F0" w:rsidP="00FA31B5">
            <w:pPr>
              <w:rPr>
                <w:rStyle w:val="Strong"/>
                <w:lang w:val="fr-FR"/>
              </w:rPr>
            </w:pPr>
            <w:proofErr w:type="spellStart"/>
            <w:r w:rsidRPr="009A0B08">
              <w:rPr>
                <w:rStyle w:val="Strong"/>
                <w:lang w:val="fr-FR"/>
              </w:rPr>
              <w:t>Pre-Condition</w:t>
            </w:r>
            <w:proofErr w:type="spellEnd"/>
            <w:r w:rsidRPr="009A0B08">
              <w:rPr>
                <w:rStyle w:val="Strong"/>
                <w:lang w:val="fr-FR"/>
              </w:rPr>
              <w:t xml:space="preserve"> : </w:t>
            </w:r>
          </w:p>
          <w:p w14:paraId="34181EA8" w14:textId="77777777" w:rsidR="006959F0" w:rsidRPr="009A0B08" w:rsidRDefault="006959F0" w:rsidP="00FA31B5">
            <w:pPr>
              <w:rPr>
                <w:rStyle w:val="Strong"/>
                <w:lang w:val="fr-FR"/>
              </w:rPr>
            </w:pPr>
          </w:p>
          <w:p w14:paraId="1C5CE7C7" w14:textId="27638882" w:rsidR="006959F0" w:rsidRDefault="006959F0" w:rsidP="00FA31B5">
            <w:pPr>
              <w:rPr>
                <w:rStyle w:val="Strong"/>
                <w:lang w:val="fr-FR"/>
              </w:rPr>
            </w:pPr>
            <w:proofErr w:type="gramStart"/>
            <w:r w:rsidRPr="009A0B08">
              <w:rPr>
                <w:rStyle w:val="Strong"/>
                <w:lang w:val="fr-FR"/>
              </w:rPr>
              <w:t>PRD:</w:t>
            </w:r>
            <w:proofErr w:type="gramEnd"/>
            <w:r w:rsidRPr="009A0B08">
              <w:rPr>
                <w:rStyle w:val="Strong"/>
                <w:lang w:val="fr-FR"/>
              </w:rPr>
              <w:t xml:space="preserve"> </w:t>
            </w:r>
            <w:hyperlink r:id="rId242" w:history="1">
              <w:r w:rsidRPr="009D49DE">
                <w:rPr>
                  <w:rStyle w:val="Hyperlink"/>
                  <w:rFonts w:ascii="Arial" w:hAnsi="Arial" w:cs="Arial"/>
                  <w:sz w:val="22"/>
                  <w:lang w:val="fr-FR"/>
                </w:rPr>
                <w:t>https://wonder.atlassian.net/l/cp/vocrcvQY</w:t>
              </w:r>
            </w:hyperlink>
          </w:p>
          <w:p w14:paraId="4178CF47" w14:textId="43B4E184" w:rsidR="006959F0" w:rsidRDefault="006959F0" w:rsidP="00FA31B5">
            <w:pPr>
              <w:rPr>
                <w:rStyle w:val="Strong"/>
                <w:lang w:val="fr-FR"/>
              </w:rPr>
            </w:pPr>
            <w:r w:rsidRPr="006959F0">
              <w:rPr>
                <w:rStyle w:val="Strong"/>
                <w:lang w:val="fr-FR"/>
              </w:rPr>
              <w:t>https://wonder.atlassian.net/browse/MD-10830</w:t>
            </w:r>
          </w:p>
          <w:p w14:paraId="3334817B" w14:textId="77777777" w:rsidR="006959F0" w:rsidRPr="009A0B08" w:rsidRDefault="006959F0" w:rsidP="00FA31B5">
            <w:pPr>
              <w:rPr>
                <w:rStyle w:val="Strong"/>
                <w:lang w:val="fr-FR"/>
              </w:rPr>
            </w:pPr>
          </w:p>
          <w:p w14:paraId="00580A67" w14:textId="77777777" w:rsidR="006959F0" w:rsidRDefault="006959F0" w:rsidP="00FA31B5">
            <w:pPr>
              <w:rPr>
                <w:rFonts w:ascii="Arial" w:hAnsi="Arial" w:cs="Arial"/>
                <w:sz w:val="20"/>
                <w:szCs w:val="20"/>
                <w:lang w:val="pt-BR"/>
              </w:rPr>
            </w:pPr>
            <w:r w:rsidRPr="00D329EE">
              <w:rPr>
                <w:rFonts w:ascii="Arial" w:hAnsi="Arial" w:cs="Arial" w:hint="eastAsia"/>
                <w:sz w:val="20"/>
                <w:szCs w:val="20"/>
                <w:lang w:val="pt-BR"/>
              </w:rPr>
              <w:t>F</w:t>
            </w:r>
            <w:r w:rsidRPr="00D329EE">
              <w:rPr>
                <w:rFonts w:ascii="Arial" w:hAnsi="Arial" w:cs="Arial"/>
                <w:sz w:val="20"/>
                <w:szCs w:val="20"/>
                <w:lang w:val="pt-BR"/>
              </w:rPr>
              <w:t xml:space="preserve">igma: </w:t>
            </w:r>
          </w:p>
          <w:p w14:paraId="4C93C62B" w14:textId="77777777" w:rsidR="006959F0" w:rsidRDefault="006959F0" w:rsidP="00FA31B5">
            <w:pPr>
              <w:rPr>
                <w:rFonts w:ascii="Arial" w:hAnsi="Arial" w:cs="Arial"/>
                <w:sz w:val="20"/>
                <w:szCs w:val="20"/>
                <w:lang w:val="pt-BR"/>
              </w:rPr>
            </w:pPr>
          </w:p>
          <w:p w14:paraId="5C2634AA" w14:textId="77777777" w:rsidR="006959F0" w:rsidRPr="00D329EE" w:rsidRDefault="006959F0" w:rsidP="00FA31B5">
            <w:pPr>
              <w:rPr>
                <w:rFonts w:ascii="Arial" w:hAnsi="Arial" w:cs="Arial"/>
                <w:sz w:val="20"/>
                <w:szCs w:val="20"/>
                <w:lang w:val="pt-BR"/>
              </w:rPr>
            </w:pPr>
          </w:p>
        </w:tc>
      </w:tr>
      <w:tr w:rsidR="006959F0" w:rsidRPr="00452515" w14:paraId="6AD7F047" w14:textId="77777777" w:rsidTr="00FA31B5">
        <w:tc>
          <w:tcPr>
            <w:tcW w:w="8008" w:type="dxa"/>
          </w:tcPr>
          <w:p w14:paraId="05DB36B1" w14:textId="77777777" w:rsidR="006959F0" w:rsidRPr="00D97083" w:rsidRDefault="006959F0" w:rsidP="00FA31B5">
            <w:pPr>
              <w:rPr>
                <w:b/>
                <w:bCs/>
              </w:rPr>
            </w:pPr>
            <w:r w:rsidRPr="00D97083">
              <w:rPr>
                <w:rFonts w:hint="eastAsia"/>
                <w:b/>
                <w:bCs/>
              </w:rPr>
              <w:t>Main Scenario:</w:t>
            </w:r>
          </w:p>
          <w:p w14:paraId="45CDE8EF" w14:textId="49D2084D" w:rsidR="006959F0" w:rsidRDefault="006959F0" w:rsidP="00377FA7">
            <w:pPr>
              <w:pStyle w:val="ListParagraph"/>
              <w:tabs>
                <w:tab w:val="left" w:pos="307"/>
              </w:tabs>
            </w:pPr>
            <w:r w:rsidRPr="006959F0">
              <w:t>Add a new global appliance setting model in Cookbook. No need to provide UI in this ticket.</w:t>
            </w:r>
          </w:p>
          <w:p w14:paraId="0B54D861" w14:textId="054BE637" w:rsidR="006959F0" w:rsidRDefault="006959F0" w:rsidP="006959F0">
            <w:pPr>
              <w:tabs>
                <w:tab w:val="left" w:pos="307"/>
              </w:tabs>
              <w:ind w:left="27"/>
            </w:pPr>
            <w:r>
              <w:rPr>
                <w:noProof/>
              </w:rPr>
              <w:lastRenderedPageBreak/>
              <w:drawing>
                <wp:inline distT="0" distB="0" distL="0" distR="0" wp14:anchorId="4BCB7EA2" wp14:editId="58C5DE99">
                  <wp:extent cx="3595714" cy="3448075"/>
                  <wp:effectExtent l="0" t="0" r="5080" b="0"/>
                  <wp:docPr id="680919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19697" name=""/>
                          <pic:cNvPicPr/>
                        </pic:nvPicPr>
                        <pic:blipFill>
                          <a:blip r:embed="rId243"/>
                          <a:stretch>
                            <a:fillRect/>
                          </a:stretch>
                        </pic:blipFill>
                        <pic:spPr>
                          <a:xfrm>
                            <a:off x="0" y="0"/>
                            <a:ext cx="3595714" cy="3448075"/>
                          </a:xfrm>
                          <a:prstGeom prst="rect">
                            <a:avLst/>
                          </a:prstGeom>
                        </pic:spPr>
                      </pic:pic>
                    </a:graphicData>
                  </a:graphic>
                </wp:inline>
              </w:drawing>
            </w:r>
          </w:p>
          <w:p w14:paraId="26F0AC26" w14:textId="77777777" w:rsidR="006959F0" w:rsidRPr="006959F0" w:rsidRDefault="006959F0" w:rsidP="00E00C51">
            <w:pPr>
              <w:pStyle w:val="ListParagraph"/>
              <w:numPr>
                <w:ilvl w:val="2"/>
                <w:numId w:val="0"/>
              </w:numPr>
              <w:tabs>
                <w:tab w:val="left" w:pos="307"/>
              </w:tabs>
              <w:ind w:left="165" w:hanging="138"/>
            </w:pPr>
          </w:p>
          <w:p w14:paraId="076E015A" w14:textId="77777777" w:rsidR="006959F0" w:rsidRPr="00E76B61" w:rsidRDefault="006959F0" w:rsidP="00E00C51">
            <w:pPr>
              <w:pStyle w:val="ListParagraph"/>
              <w:numPr>
                <w:ilvl w:val="1"/>
                <w:numId w:val="0"/>
              </w:numPr>
              <w:tabs>
                <w:tab w:val="left" w:pos="307"/>
              </w:tabs>
              <w:ind w:left="1440" w:hanging="360"/>
            </w:pPr>
          </w:p>
          <w:p w14:paraId="22369C15" w14:textId="77777777" w:rsidR="006959F0" w:rsidRPr="00D97083" w:rsidRDefault="006959F0" w:rsidP="00FA31B5">
            <w:pPr>
              <w:rPr>
                <w:b/>
                <w:bCs/>
              </w:rPr>
            </w:pPr>
          </w:p>
          <w:p w14:paraId="240EA8EC" w14:textId="77777777" w:rsidR="006959F0" w:rsidRDefault="006959F0" w:rsidP="00FA31B5">
            <w:pPr>
              <w:pStyle w:val="ListParagraph"/>
              <w:numPr>
                <w:ilvl w:val="2"/>
                <w:numId w:val="0"/>
              </w:numPr>
              <w:tabs>
                <w:tab w:val="left" w:pos="307"/>
              </w:tabs>
              <w:ind w:left="165" w:hanging="138"/>
            </w:pPr>
          </w:p>
          <w:p w14:paraId="617330A9" w14:textId="77777777" w:rsidR="006959F0" w:rsidRDefault="006959F0" w:rsidP="00FA31B5">
            <w:pPr>
              <w:pStyle w:val="ListParagraph"/>
              <w:numPr>
                <w:ilvl w:val="2"/>
                <w:numId w:val="0"/>
              </w:numPr>
              <w:tabs>
                <w:tab w:val="left" w:pos="307"/>
              </w:tabs>
              <w:ind w:left="165" w:hanging="138"/>
            </w:pPr>
          </w:p>
          <w:p w14:paraId="1B1EB5D0" w14:textId="77777777" w:rsidR="006959F0" w:rsidRDefault="006959F0" w:rsidP="00FA31B5">
            <w:pPr>
              <w:pStyle w:val="ListParagraph"/>
              <w:numPr>
                <w:ilvl w:val="2"/>
                <w:numId w:val="0"/>
              </w:numPr>
              <w:tabs>
                <w:tab w:val="left" w:pos="307"/>
              </w:tabs>
              <w:ind w:left="165" w:hanging="138"/>
            </w:pPr>
          </w:p>
          <w:p w14:paraId="0431AE0E" w14:textId="77777777" w:rsidR="006959F0" w:rsidRDefault="006959F0" w:rsidP="00FA31B5"/>
          <w:p w14:paraId="00EEF920" w14:textId="77777777" w:rsidR="006959F0" w:rsidRPr="00BD54DC" w:rsidRDefault="006959F0" w:rsidP="00FA31B5"/>
        </w:tc>
      </w:tr>
      <w:tr w:rsidR="006959F0" w:rsidRPr="00452515" w14:paraId="6610E1CB" w14:textId="77777777" w:rsidTr="00FA31B5">
        <w:tc>
          <w:tcPr>
            <w:tcW w:w="8008" w:type="dxa"/>
          </w:tcPr>
          <w:p w14:paraId="7929C1B6" w14:textId="77777777" w:rsidR="006959F0" w:rsidRDefault="006959F0" w:rsidP="00FA31B5">
            <w:r w:rsidRPr="00452515">
              <w:lastRenderedPageBreak/>
              <w:t>Extend Scenario:</w:t>
            </w:r>
          </w:p>
          <w:p w14:paraId="51F95A7A" w14:textId="77777777" w:rsidR="006959F0" w:rsidRPr="00452515" w:rsidRDefault="006959F0" w:rsidP="00FA31B5"/>
        </w:tc>
      </w:tr>
      <w:tr w:rsidR="006959F0" w:rsidRPr="00452515" w14:paraId="1C4D6D4F" w14:textId="77777777" w:rsidTr="00FA31B5">
        <w:tc>
          <w:tcPr>
            <w:tcW w:w="8008" w:type="dxa"/>
          </w:tcPr>
          <w:p w14:paraId="30B32308" w14:textId="77777777" w:rsidR="006959F0" w:rsidRDefault="006959F0" w:rsidP="00FA31B5">
            <w:r w:rsidRPr="00452515">
              <w:t>Exception Scenario:</w:t>
            </w:r>
          </w:p>
          <w:p w14:paraId="6353AE2A" w14:textId="77777777" w:rsidR="006959F0" w:rsidRPr="00452515" w:rsidRDefault="006959F0" w:rsidP="00FA31B5"/>
        </w:tc>
      </w:tr>
      <w:tr w:rsidR="006959F0" w:rsidRPr="00452515" w14:paraId="4C500BEF" w14:textId="77777777" w:rsidTr="00FA31B5">
        <w:tc>
          <w:tcPr>
            <w:tcW w:w="8008" w:type="dxa"/>
          </w:tcPr>
          <w:p w14:paraId="61672053" w14:textId="77777777" w:rsidR="006959F0" w:rsidRPr="00452515" w:rsidRDefault="006959F0" w:rsidP="00FA31B5">
            <w:r w:rsidRPr="00452515">
              <w:t>Notes:</w:t>
            </w:r>
          </w:p>
        </w:tc>
      </w:tr>
      <w:tr w:rsidR="006959F0" w:rsidRPr="00452515" w14:paraId="6D6F2BC5" w14:textId="77777777" w:rsidTr="00FA31B5">
        <w:tc>
          <w:tcPr>
            <w:tcW w:w="8008" w:type="dxa"/>
          </w:tcPr>
          <w:p w14:paraId="35E6AC5D" w14:textId="77777777" w:rsidR="006959F0" w:rsidRPr="00452515" w:rsidRDefault="006959F0" w:rsidP="00FA31B5">
            <w:r w:rsidRPr="00452515">
              <w:t>Q/A:</w:t>
            </w:r>
          </w:p>
        </w:tc>
      </w:tr>
    </w:tbl>
    <w:p w14:paraId="444FFFE3" w14:textId="77777777" w:rsidR="006959F0" w:rsidRDefault="006959F0" w:rsidP="006959F0"/>
    <w:p w14:paraId="48449C94" w14:textId="2DB97F0F" w:rsidR="00F4754D" w:rsidRDefault="00730D25" w:rsidP="00053A1E">
      <w:pPr>
        <w:pStyle w:val="Heading1"/>
      </w:pPr>
      <w:r>
        <w:rPr>
          <w:rFonts w:ascii="Arial" w:hAnsi="Arial" w:cs="Arial" w:hint="eastAsia"/>
        </w:rPr>
        <w:t>Tran-</w:t>
      </w:r>
      <w:r w:rsidR="00053A1E">
        <w:rPr>
          <w:rFonts w:hint="eastAsia"/>
        </w:rPr>
        <w:t>B</w:t>
      </w:r>
      <w:r w:rsidR="00053A1E">
        <w:t>rand</w:t>
      </w:r>
    </w:p>
    <w:p w14:paraId="53AC4252" w14:textId="568B0130" w:rsidR="00053A1E" w:rsidRPr="00033F68" w:rsidRDefault="00730D25" w:rsidP="00053A1E">
      <w:pPr>
        <w:pStyle w:val="Heading2"/>
        <w:rPr>
          <w:rFonts w:ascii="Arial" w:hAnsi="Arial" w:cs="Arial"/>
        </w:rPr>
      </w:pPr>
      <w:r>
        <w:rPr>
          <w:rFonts w:ascii="Arial" w:hAnsi="Arial" w:cs="Arial" w:hint="eastAsia"/>
        </w:rPr>
        <w:t>Tran-</w:t>
      </w:r>
      <w:r w:rsidR="00053A1E" w:rsidRPr="00033F68">
        <w:rPr>
          <w:rFonts w:ascii="Arial" w:hAnsi="Arial" w:cs="Arial" w:hint="eastAsia"/>
        </w:rPr>
        <w:t>M</w:t>
      </w:r>
      <w:r w:rsidR="00053A1E" w:rsidRPr="00033F68">
        <w:rPr>
          <w:rFonts w:ascii="Arial" w:hAnsi="Arial" w:cs="Arial"/>
        </w:rPr>
        <w:t>S 2</w:t>
      </w:r>
      <w:r w:rsidR="002F1AA1" w:rsidRPr="00033F68">
        <w:rPr>
          <w:rFonts w:ascii="Arial" w:hAnsi="Arial" w:cs="Arial"/>
        </w:rPr>
        <w:t>5</w:t>
      </w:r>
      <w:r w:rsidR="00053A1E" w:rsidRPr="00033F68">
        <w:rPr>
          <w:rFonts w:ascii="Arial" w:hAnsi="Arial" w:cs="Arial"/>
        </w:rPr>
        <w:t>-01 Brands</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053A1E" w:rsidRPr="00452515" w14:paraId="619BC80D" w14:textId="77777777" w:rsidTr="00730D25">
        <w:tc>
          <w:tcPr>
            <w:tcW w:w="8008" w:type="dxa"/>
          </w:tcPr>
          <w:p w14:paraId="68B778A2" w14:textId="5EDA4332" w:rsidR="00053A1E" w:rsidRPr="00E97505" w:rsidRDefault="00053A1E" w:rsidP="00944A02">
            <w:pPr>
              <w:rPr>
                <w:rStyle w:val="Strong"/>
              </w:rPr>
            </w:pPr>
            <w:r w:rsidRPr="00B05CAC">
              <w:rPr>
                <w:rStyle w:val="Strong"/>
              </w:rPr>
              <w:t>MS</w:t>
            </w:r>
            <w:r>
              <w:rPr>
                <w:rStyle w:val="Strong"/>
              </w:rPr>
              <w:t xml:space="preserve"> 2</w:t>
            </w:r>
            <w:r w:rsidR="002F1AA1">
              <w:rPr>
                <w:rStyle w:val="Strong"/>
              </w:rPr>
              <w:t>5</w:t>
            </w:r>
            <w:r>
              <w:rPr>
                <w:rStyle w:val="Strong"/>
              </w:rPr>
              <w:t>-01 Brands</w:t>
            </w:r>
          </w:p>
        </w:tc>
      </w:tr>
      <w:tr w:rsidR="00053A1E" w:rsidRPr="00452515" w14:paraId="2329C0C3" w14:textId="77777777" w:rsidTr="00730D25">
        <w:tc>
          <w:tcPr>
            <w:tcW w:w="8008" w:type="dxa"/>
          </w:tcPr>
          <w:p w14:paraId="30567576" w14:textId="77777777" w:rsidR="00053A1E" w:rsidRPr="00E97505" w:rsidRDefault="00053A1E" w:rsidP="00944A02">
            <w:pPr>
              <w:rPr>
                <w:rStyle w:val="Strong"/>
              </w:rPr>
            </w:pPr>
            <w:r w:rsidRPr="00E97505">
              <w:rPr>
                <w:rStyle w:val="Strong"/>
              </w:rPr>
              <w:lastRenderedPageBreak/>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053A1E" w14:paraId="37F12B16" w14:textId="77777777" w:rsidTr="00944A02">
              <w:trPr>
                <w:jc w:val="center"/>
              </w:trPr>
              <w:tc>
                <w:tcPr>
                  <w:tcW w:w="1169" w:type="dxa"/>
                </w:tcPr>
                <w:p w14:paraId="7FE5086E" w14:textId="77777777" w:rsidR="00053A1E" w:rsidRPr="007A35F7" w:rsidRDefault="00053A1E" w:rsidP="00944A02">
                  <w:pPr>
                    <w:rPr>
                      <w:rFonts w:ascii="Arial" w:hAnsi="Arial" w:cs="Arial"/>
                    </w:rPr>
                  </w:pPr>
                  <w:r w:rsidRPr="007A35F7">
                    <w:rPr>
                      <w:rFonts w:ascii="Arial" w:hAnsi="Arial" w:cs="Arial"/>
                    </w:rPr>
                    <w:t>Version</w:t>
                  </w:r>
                </w:p>
              </w:tc>
              <w:tc>
                <w:tcPr>
                  <w:tcW w:w="1357" w:type="dxa"/>
                </w:tcPr>
                <w:p w14:paraId="108158A1" w14:textId="77777777" w:rsidR="00053A1E" w:rsidRPr="007A35F7" w:rsidRDefault="00053A1E" w:rsidP="00944A02">
                  <w:pPr>
                    <w:rPr>
                      <w:rFonts w:ascii="Arial" w:hAnsi="Arial" w:cs="Arial"/>
                    </w:rPr>
                  </w:pPr>
                  <w:r w:rsidRPr="007A35F7">
                    <w:rPr>
                      <w:rFonts w:ascii="Arial" w:hAnsi="Arial" w:cs="Arial"/>
                    </w:rPr>
                    <w:t>Date</w:t>
                  </w:r>
                </w:p>
              </w:tc>
              <w:tc>
                <w:tcPr>
                  <w:tcW w:w="1315" w:type="dxa"/>
                </w:tcPr>
                <w:p w14:paraId="4D31C4EC" w14:textId="77777777" w:rsidR="00053A1E" w:rsidRPr="007A35F7" w:rsidRDefault="00053A1E" w:rsidP="00944A02">
                  <w:pPr>
                    <w:rPr>
                      <w:rFonts w:ascii="Arial" w:hAnsi="Arial" w:cs="Arial"/>
                    </w:rPr>
                  </w:pPr>
                  <w:r w:rsidRPr="007A35F7">
                    <w:rPr>
                      <w:rFonts w:ascii="Arial" w:hAnsi="Arial" w:cs="Arial"/>
                    </w:rPr>
                    <w:t>Updated By</w:t>
                  </w:r>
                </w:p>
              </w:tc>
              <w:tc>
                <w:tcPr>
                  <w:tcW w:w="3924" w:type="dxa"/>
                </w:tcPr>
                <w:p w14:paraId="095C6090" w14:textId="77777777" w:rsidR="00053A1E" w:rsidRPr="007A35F7" w:rsidRDefault="00053A1E" w:rsidP="00944A02">
                  <w:pPr>
                    <w:rPr>
                      <w:rFonts w:ascii="Arial" w:hAnsi="Arial" w:cs="Arial"/>
                    </w:rPr>
                  </w:pPr>
                  <w:r w:rsidRPr="007A35F7">
                    <w:rPr>
                      <w:rFonts w:ascii="Arial" w:hAnsi="Arial" w:cs="Arial"/>
                    </w:rPr>
                    <w:t>Description</w:t>
                  </w:r>
                </w:p>
              </w:tc>
            </w:tr>
            <w:tr w:rsidR="00053A1E" w14:paraId="07B5A2E6" w14:textId="77777777" w:rsidTr="00944A02">
              <w:trPr>
                <w:jc w:val="center"/>
              </w:trPr>
              <w:tc>
                <w:tcPr>
                  <w:tcW w:w="1169" w:type="dxa"/>
                </w:tcPr>
                <w:p w14:paraId="3A0EBC5D" w14:textId="77777777" w:rsidR="00053A1E" w:rsidRPr="007A35F7" w:rsidRDefault="00053A1E" w:rsidP="00053A1E">
                  <w:pPr>
                    <w:rPr>
                      <w:rFonts w:ascii="Arial" w:hAnsi="Arial" w:cs="Arial"/>
                    </w:rPr>
                  </w:pPr>
                  <w:r w:rsidRPr="007A35F7">
                    <w:rPr>
                      <w:rFonts w:ascii="Arial" w:hAnsi="Arial" w:cs="Arial"/>
                    </w:rPr>
                    <w:t>1.0</w:t>
                  </w:r>
                </w:p>
              </w:tc>
              <w:tc>
                <w:tcPr>
                  <w:tcW w:w="1357" w:type="dxa"/>
                </w:tcPr>
                <w:p w14:paraId="625D1FAA" w14:textId="71DEA72C" w:rsidR="00053A1E" w:rsidRPr="007A35F7" w:rsidRDefault="00053A1E" w:rsidP="00053A1E">
                  <w:pPr>
                    <w:rPr>
                      <w:rFonts w:ascii="Arial" w:hAnsi="Arial" w:cs="Arial"/>
                    </w:rPr>
                  </w:pPr>
                  <w:r w:rsidRPr="007A35F7">
                    <w:rPr>
                      <w:rFonts w:ascii="Arial" w:hAnsi="Arial" w:cs="Arial"/>
                    </w:rPr>
                    <w:t>202</w:t>
                  </w:r>
                  <w:r>
                    <w:rPr>
                      <w:rFonts w:ascii="Arial" w:hAnsi="Arial" w:cs="Arial"/>
                    </w:rPr>
                    <w:t>4</w:t>
                  </w:r>
                  <w:r w:rsidRPr="007A35F7">
                    <w:rPr>
                      <w:rFonts w:ascii="Arial" w:hAnsi="Arial" w:cs="Arial"/>
                    </w:rPr>
                    <w:t>.</w:t>
                  </w:r>
                  <w:r>
                    <w:rPr>
                      <w:rFonts w:ascii="Arial" w:hAnsi="Arial" w:cs="Arial"/>
                    </w:rPr>
                    <w:t>1.</w:t>
                  </w:r>
                  <w:r w:rsidR="00033F68">
                    <w:rPr>
                      <w:rFonts w:ascii="Arial" w:hAnsi="Arial" w:cs="Arial"/>
                    </w:rPr>
                    <w:t>24</w:t>
                  </w:r>
                </w:p>
              </w:tc>
              <w:tc>
                <w:tcPr>
                  <w:tcW w:w="1315" w:type="dxa"/>
                </w:tcPr>
                <w:p w14:paraId="29949B78" w14:textId="7BDB497B" w:rsidR="00053A1E" w:rsidRPr="007A35F7" w:rsidRDefault="00053A1E" w:rsidP="00053A1E">
                  <w:pPr>
                    <w:rPr>
                      <w:rFonts w:ascii="Arial" w:hAnsi="Arial" w:cs="Arial"/>
                    </w:rPr>
                  </w:pPr>
                  <w:r w:rsidRPr="007A35F7">
                    <w:rPr>
                      <w:rFonts w:ascii="Arial" w:hAnsi="Arial" w:cs="Arial"/>
                    </w:rPr>
                    <w:t>Bonnie</w:t>
                  </w:r>
                </w:p>
              </w:tc>
              <w:tc>
                <w:tcPr>
                  <w:tcW w:w="3924" w:type="dxa"/>
                </w:tcPr>
                <w:p w14:paraId="451D14D9" w14:textId="77777777" w:rsidR="00053A1E" w:rsidRPr="007A35F7" w:rsidRDefault="00053A1E" w:rsidP="00053A1E">
                  <w:pPr>
                    <w:rPr>
                      <w:rFonts w:ascii="Arial" w:hAnsi="Arial" w:cs="Arial"/>
                    </w:rPr>
                  </w:pPr>
                  <w:r w:rsidRPr="007A35F7">
                    <w:rPr>
                      <w:rFonts w:ascii="Arial" w:hAnsi="Arial" w:cs="Arial"/>
                    </w:rPr>
                    <w:t>First version</w:t>
                  </w:r>
                </w:p>
              </w:tc>
            </w:tr>
            <w:tr w:rsidR="00053A1E" w14:paraId="7A14BDF5" w14:textId="77777777" w:rsidTr="00944A02">
              <w:trPr>
                <w:jc w:val="center"/>
              </w:trPr>
              <w:tc>
                <w:tcPr>
                  <w:tcW w:w="1169" w:type="dxa"/>
                </w:tcPr>
                <w:p w14:paraId="5E3711C4" w14:textId="77777777" w:rsidR="00053A1E" w:rsidRDefault="00053A1E" w:rsidP="00053A1E"/>
              </w:tc>
              <w:tc>
                <w:tcPr>
                  <w:tcW w:w="1357" w:type="dxa"/>
                </w:tcPr>
                <w:p w14:paraId="01B17F99" w14:textId="77777777" w:rsidR="00053A1E" w:rsidRDefault="00053A1E" w:rsidP="00053A1E"/>
              </w:tc>
              <w:tc>
                <w:tcPr>
                  <w:tcW w:w="1315" w:type="dxa"/>
                </w:tcPr>
                <w:p w14:paraId="1178B992" w14:textId="77777777" w:rsidR="00053A1E" w:rsidRDefault="00053A1E" w:rsidP="00053A1E"/>
              </w:tc>
              <w:tc>
                <w:tcPr>
                  <w:tcW w:w="3924" w:type="dxa"/>
                </w:tcPr>
                <w:p w14:paraId="5F73D73A" w14:textId="77777777" w:rsidR="00053A1E" w:rsidRDefault="00053A1E" w:rsidP="00053A1E"/>
              </w:tc>
            </w:tr>
            <w:tr w:rsidR="00053A1E" w14:paraId="4534DEE2" w14:textId="77777777" w:rsidTr="00944A02">
              <w:trPr>
                <w:jc w:val="center"/>
              </w:trPr>
              <w:tc>
                <w:tcPr>
                  <w:tcW w:w="1169" w:type="dxa"/>
                </w:tcPr>
                <w:p w14:paraId="08C863CE" w14:textId="77777777" w:rsidR="00053A1E" w:rsidRDefault="00053A1E" w:rsidP="00053A1E"/>
              </w:tc>
              <w:tc>
                <w:tcPr>
                  <w:tcW w:w="1357" w:type="dxa"/>
                </w:tcPr>
                <w:p w14:paraId="0AA99CCC" w14:textId="77777777" w:rsidR="00053A1E" w:rsidRDefault="00053A1E" w:rsidP="00053A1E"/>
              </w:tc>
              <w:tc>
                <w:tcPr>
                  <w:tcW w:w="1315" w:type="dxa"/>
                </w:tcPr>
                <w:p w14:paraId="27F0F21D" w14:textId="77777777" w:rsidR="00053A1E" w:rsidRDefault="00053A1E" w:rsidP="00053A1E"/>
              </w:tc>
              <w:tc>
                <w:tcPr>
                  <w:tcW w:w="3924" w:type="dxa"/>
                </w:tcPr>
                <w:p w14:paraId="6184F842" w14:textId="77777777" w:rsidR="00053A1E" w:rsidRDefault="00053A1E" w:rsidP="00053A1E"/>
              </w:tc>
            </w:tr>
            <w:tr w:rsidR="00053A1E" w14:paraId="59AF032C" w14:textId="77777777" w:rsidTr="00944A02">
              <w:trPr>
                <w:jc w:val="center"/>
              </w:trPr>
              <w:tc>
                <w:tcPr>
                  <w:tcW w:w="1169" w:type="dxa"/>
                </w:tcPr>
                <w:p w14:paraId="185754F4" w14:textId="77777777" w:rsidR="00053A1E" w:rsidRDefault="00053A1E" w:rsidP="00053A1E"/>
              </w:tc>
              <w:tc>
                <w:tcPr>
                  <w:tcW w:w="1357" w:type="dxa"/>
                </w:tcPr>
                <w:p w14:paraId="6962C7BD" w14:textId="77777777" w:rsidR="00053A1E" w:rsidRDefault="00053A1E" w:rsidP="00053A1E"/>
              </w:tc>
              <w:tc>
                <w:tcPr>
                  <w:tcW w:w="1315" w:type="dxa"/>
                </w:tcPr>
                <w:p w14:paraId="0D959938" w14:textId="77777777" w:rsidR="00053A1E" w:rsidRDefault="00053A1E" w:rsidP="00053A1E"/>
              </w:tc>
              <w:tc>
                <w:tcPr>
                  <w:tcW w:w="3924" w:type="dxa"/>
                </w:tcPr>
                <w:p w14:paraId="3F23C0FA" w14:textId="77777777" w:rsidR="00053A1E" w:rsidRPr="00B66734" w:rsidRDefault="00053A1E" w:rsidP="00053A1E"/>
              </w:tc>
            </w:tr>
            <w:tr w:rsidR="00053A1E" w14:paraId="48A1724D" w14:textId="77777777" w:rsidTr="00944A02">
              <w:trPr>
                <w:jc w:val="center"/>
              </w:trPr>
              <w:tc>
                <w:tcPr>
                  <w:tcW w:w="1169" w:type="dxa"/>
                </w:tcPr>
                <w:p w14:paraId="2A198C59" w14:textId="77777777" w:rsidR="00053A1E" w:rsidRDefault="00053A1E" w:rsidP="00053A1E"/>
              </w:tc>
              <w:tc>
                <w:tcPr>
                  <w:tcW w:w="1357" w:type="dxa"/>
                </w:tcPr>
                <w:p w14:paraId="3129F23F" w14:textId="77777777" w:rsidR="00053A1E" w:rsidRDefault="00053A1E" w:rsidP="00053A1E"/>
              </w:tc>
              <w:tc>
                <w:tcPr>
                  <w:tcW w:w="1315" w:type="dxa"/>
                </w:tcPr>
                <w:p w14:paraId="313F3267" w14:textId="77777777" w:rsidR="00053A1E" w:rsidRDefault="00053A1E" w:rsidP="00053A1E"/>
              </w:tc>
              <w:tc>
                <w:tcPr>
                  <w:tcW w:w="3924" w:type="dxa"/>
                </w:tcPr>
                <w:p w14:paraId="607D7940" w14:textId="77777777" w:rsidR="00053A1E" w:rsidRDefault="00053A1E" w:rsidP="00053A1E"/>
              </w:tc>
            </w:tr>
            <w:tr w:rsidR="00053A1E" w14:paraId="757EF60B" w14:textId="77777777" w:rsidTr="00944A02">
              <w:trPr>
                <w:jc w:val="center"/>
              </w:trPr>
              <w:tc>
                <w:tcPr>
                  <w:tcW w:w="1169" w:type="dxa"/>
                </w:tcPr>
                <w:p w14:paraId="74AADCF2" w14:textId="77777777" w:rsidR="00053A1E" w:rsidRDefault="00053A1E" w:rsidP="00053A1E"/>
              </w:tc>
              <w:tc>
                <w:tcPr>
                  <w:tcW w:w="1357" w:type="dxa"/>
                </w:tcPr>
                <w:p w14:paraId="59EB1C1C" w14:textId="77777777" w:rsidR="00053A1E" w:rsidRDefault="00053A1E" w:rsidP="00053A1E"/>
              </w:tc>
              <w:tc>
                <w:tcPr>
                  <w:tcW w:w="1315" w:type="dxa"/>
                </w:tcPr>
                <w:p w14:paraId="2BA2431A" w14:textId="77777777" w:rsidR="00053A1E" w:rsidRDefault="00053A1E" w:rsidP="00053A1E"/>
              </w:tc>
              <w:tc>
                <w:tcPr>
                  <w:tcW w:w="3924" w:type="dxa"/>
                </w:tcPr>
                <w:p w14:paraId="0AF509A0" w14:textId="77777777" w:rsidR="00053A1E" w:rsidRPr="005C49CE" w:rsidRDefault="00053A1E" w:rsidP="00053A1E"/>
              </w:tc>
            </w:tr>
          </w:tbl>
          <w:p w14:paraId="22B209AC" w14:textId="77777777" w:rsidR="00053A1E" w:rsidRDefault="00053A1E" w:rsidP="00944A02"/>
        </w:tc>
      </w:tr>
      <w:tr w:rsidR="00053A1E" w:rsidRPr="00452515" w14:paraId="61BB0765" w14:textId="77777777" w:rsidTr="00730D25">
        <w:tc>
          <w:tcPr>
            <w:tcW w:w="8008" w:type="dxa"/>
          </w:tcPr>
          <w:p w14:paraId="13D4B1F0" w14:textId="77777777" w:rsidR="00053A1E" w:rsidRPr="00452515" w:rsidRDefault="00053A1E" w:rsidP="00944A02">
            <w:r w:rsidRPr="00E97505">
              <w:rPr>
                <w:rStyle w:val="Strong"/>
              </w:rPr>
              <w:t>Stakeholder:</w:t>
            </w:r>
            <w:r w:rsidRPr="00452515">
              <w:t xml:space="preserve"> </w:t>
            </w:r>
            <w:r>
              <w:t>User with privilege</w:t>
            </w:r>
          </w:p>
        </w:tc>
      </w:tr>
      <w:tr w:rsidR="00053A1E" w:rsidRPr="009A0B08" w14:paraId="51E677E2" w14:textId="77777777" w:rsidTr="00730D25">
        <w:tc>
          <w:tcPr>
            <w:tcW w:w="8008" w:type="dxa"/>
          </w:tcPr>
          <w:p w14:paraId="5F17AB45" w14:textId="77777777" w:rsidR="00053A1E" w:rsidRDefault="00053A1E" w:rsidP="00944A02">
            <w:pPr>
              <w:rPr>
                <w:rStyle w:val="Strong"/>
                <w:lang w:val="fr-FR"/>
              </w:rPr>
            </w:pPr>
            <w:proofErr w:type="spellStart"/>
            <w:r w:rsidRPr="009A0B08">
              <w:rPr>
                <w:rStyle w:val="Strong"/>
                <w:lang w:val="fr-FR"/>
              </w:rPr>
              <w:t>Pre-Condition</w:t>
            </w:r>
            <w:proofErr w:type="spellEnd"/>
            <w:r w:rsidRPr="009A0B08">
              <w:rPr>
                <w:rStyle w:val="Strong"/>
                <w:lang w:val="fr-FR"/>
              </w:rPr>
              <w:t xml:space="preserve"> : </w:t>
            </w:r>
          </w:p>
          <w:p w14:paraId="2A126064" w14:textId="77777777" w:rsidR="00053A1E" w:rsidRPr="009A0B08" w:rsidRDefault="00053A1E" w:rsidP="00944A02">
            <w:pPr>
              <w:rPr>
                <w:rStyle w:val="Strong"/>
                <w:lang w:val="fr-FR"/>
              </w:rPr>
            </w:pPr>
          </w:p>
          <w:p w14:paraId="1E08AC81" w14:textId="79EEDBDE" w:rsidR="00053A1E" w:rsidRDefault="00053A1E" w:rsidP="00944A02">
            <w:pPr>
              <w:rPr>
                <w:rStyle w:val="Strong"/>
                <w:lang w:val="fr-FR"/>
              </w:rPr>
            </w:pPr>
            <w:proofErr w:type="gramStart"/>
            <w:r w:rsidRPr="009A0B08">
              <w:rPr>
                <w:rStyle w:val="Strong"/>
                <w:lang w:val="fr-FR"/>
              </w:rPr>
              <w:t>PRD:</w:t>
            </w:r>
            <w:proofErr w:type="gramEnd"/>
            <w:r w:rsidRPr="009A0B08">
              <w:rPr>
                <w:rStyle w:val="Strong"/>
                <w:lang w:val="fr-FR"/>
              </w:rPr>
              <w:t xml:space="preserve"> </w:t>
            </w:r>
            <w:r w:rsidRPr="00053A1E">
              <w:rPr>
                <w:rStyle w:val="Strong"/>
                <w:lang w:val="fr-FR"/>
              </w:rPr>
              <w:t>https://wonder.atlassian.net/browse/MD-9979</w:t>
            </w:r>
          </w:p>
          <w:p w14:paraId="4DCE91FA" w14:textId="77777777" w:rsidR="00053A1E" w:rsidRPr="009A0B08" w:rsidRDefault="00053A1E" w:rsidP="00944A02">
            <w:pPr>
              <w:rPr>
                <w:rStyle w:val="Strong"/>
                <w:lang w:val="fr-FR"/>
              </w:rPr>
            </w:pPr>
          </w:p>
          <w:p w14:paraId="08C2F7BE" w14:textId="77777777" w:rsidR="00053A1E" w:rsidRDefault="00053A1E" w:rsidP="00944A02">
            <w:pPr>
              <w:rPr>
                <w:rFonts w:ascii="Arial" w:hAnsi="Arial" w:cs="Arial"/>
                <w:sz w:val="20"/>
                <w:szCs w:val="20"/>
                <w:lang w:val="pt-BR"/>
              </w:rPr>
            </w:pPr>
            <w:r w:rsidRPr="00D329EE">
              <w:rPr>
                <w:rFonts w:ascii="Arial" w:hAnsi="Arial" w:cs="Arial" w:hint="eastAsia"/>
                <w:sz w:val="20"/>
                <w:szCs w:val="20"/>
                <w:lang w:val="pt-BR"/>
              </w:rPr>
              <w:t>F</w:t>
            </w:r>
            <w:r w:rsidRPr="00D329EE">
              <w:rPr>
                <w:rFonts w:ascii="Arial" w:hAnsi="Arial" w:cs="Arial"/>
                <w:sz w:val="20"/>
                <w:szCs w:val="20"/>
                <w:lang w:val="pt-BR"/>
              </w:rPr>
              <w:t xml:space="preserve">igma: </w:t>
            </w:r>
          </w:p>
          <w:p w14:paraId="3AA6F849" w14:textId="77777777" w:rsidR="00053A1E" w:rsidRDefault="00053A1E" w:rsidP="00944A02">
            <w:pPr>
              <w:rPr>
                <w:rFonts w:ascii="Arial" w:hAnsi="Arial" w:cs="Arial"/>
                <w:sz w:val="20"/>
                <w:szCs w:val="20"/>
                <w:lang w:val="pt-BR"/>
              </w:rPr>
            </w:pPr>
          </w:p>
          <w:p w14:paraId="328FCE34" w14:textId="77777777" w:rsidR="00053A1E" w:rsidRPr="00D329EE" w:rsidRDefault="00053A1E" w:rsidP="00944A02">
            <w:pPr>
              <w:rPr>
                <w:rFonts w:ascii="Arial" w:hAnsi="Arial" w:cs="Arial"/>
                <w:sz w:val="20"/>
                <w:szCs w:val="20"/>
                <w:lang w:val="pt-BR"/>
              </w:rPr>
            </w:pPr>
          </w:p>
        </w:tc>
      </w:tr>
      <w:tr w:rsidR="00053A1E" w:rsidRPr="00452515" w14:paraId="441B0694" w14:textId="77777777" w:rsidTr="00730D25">
        <w:tc>
          <w:tcPr>
            <w:tcW w:w="8008" w:type="dxa"/>
          </w:tcPr>
          <w:p w14:paraId="1191EE86" w14:textId="77777777" w:rsidR="00053A1E" w:rsidRPr="00D97083" w:rsidRDefault="00053A1E" w:rsidP="00944A02">
            <w:pPr>
              <w:rPr>
                <w:b/>
                <w:bCs/>
              </w:rPr>
            </w:pPr>
            <w:r w:rsidRPr="00D97083">
              <w:rPr>
                <w:rFonts w:hint="eastAsia"/>
                <w:b/>
                <w:bCs/>
              </w:rPr>
              <w:t>Main Scenario:</w:t>
            </w:r>
          </w:p>
          <w:p w14:paraId="311D177E" w14:textId="4EC8992B" w:rsidR="00053A1E" w:rsidRPr="00BD54DC" w:rsidRDefault="00730D25" w:rsidP="00730D25">
            <w:r w:rsidRPr="00730D25">
              <w:t>https://wonder.atlassian.net/wiki/x/TgEl_w</w:t>
            </w:r>
          </w:p>
        </w:tc>
      </w:tr>
      <w:tr w:rsidR="00053A1E" w:rsidRPr="00452515" w14:paraId="11FB4947" w14:textId="77777777" w:rsidTr="00730D25">
        <w:tc>
          <w:tcPr>
            <w:tcW w:w="8008" w:type="dxa"/>
          </w:tcPr>
          <w:p w14:paraId="5BD83262" w14:textId="77777777" w:rsidR="00053A1E" w:rsidRDefault="00053A1E" w:rsidP="00944A02">
            <w:r w:rsidRPr="00452515">
              <w:t>Extend Scenario:</w:t>
            </w:r>
          </w:p>
          <w:p w14:paraId="1011B28B" w14:textId="77777777" w:rsidR="00053A1E" w:rsidRPr="00452515" w:rsidRDefault="00053A1E" w:rsidP="00944A02"/>
        </w:tc>
      </w:tr>
      <w:tr w:rsidR="00053A1E" w:rsidRPr="00452515" w14:paraId="4D102C86" w14:textId="77777777" w:rsidTr="00730D25">
        <w:tc>
          <w:tcPr>
            <w:tcW w:w="8008" w:type="dxa"/>
          </w:tcPr>
          <w:p w14:paraId="7036E6E8" w14:textId="77777777" w:rsidR="00053A1E" w:rsidRDefault="00053A1E" w:rsidP="00944A02">
            <w:r w:rsidRPr="00452515">
              <w:t>Exception Scenario:</w:t>
            </w:r>
          </w:p>
          <w:p w14:paraId="05454261" w14:textId="77777777" w:rsidR="00053A1E" w:rsidRPr="00452515" w:rsidRDefault="00053A1E" w:rsidP="00944A02"/>
        </w:tc>
      </w:tr>
      <w:tr w:rsidR="00053A1E" w:rsidRPr="00452515" w14:paraId="20155C6E" w14:textId="77777777" w:rsidTr="00730D25">
        <w:tc>
          <w:tcPr>
            <w:tcW w:w="8008" w:type="dxa"/>
          </w:tcPr>
          <w:p w14:paraId="0088EDBF" w14:textId="77777777" w:rsidR="00053A1E" w:rsidRPr="00452515" w:rsidRDefault="00053A1E" w:rsidP="00944A02">
            <w:r w:rsidRPr="00452515">
              <w:t>Notes:</w:t>
            </w:r>
          </w:p>
        </w:tc>
      </w:tr>
      <w:tr w:rsidR="00053A1E" w:rsidRPr="00452515" w14:paraId="65823C6B" w14:textId="77777777" w:rsidTr="00730D25">
        <w:tc>
          <w:tcPr>
            <w:tcW w:w="8008" w:type="dxa"/>
          </w:tcPr>
          <w:p w14:paraId="6E87A999" w14:textId="77777777" w:rsidR="00053A1E" w:rsidRPr="00452515" w:rsidRDefault="00053A1E" w:rsidP="00944A02">
            <w:r w:rsidRPr="00452515">
              <w:t>Q/A:</w:t>
            </w:r>
          </w:p>
        </w:tc>
      </w:tr>
    </w:tbl>
    <w:p w14:paraId="4F8E8BD4" w14:textId="77777777" w:rsidR="00053A1E" w:rsidRDefault="00053A1E" w:rsidP="006959F0"/>
    <w:p w14:paraId="70266877" w14:textId="2F1B443B" w:rsidR="00033F68" w:rsidRPr="00033F68" w:rsidRDefault="00730D25" w:rsidP="00033F68">
      <w:pPr>
        <w:pStyle w:val="Heading2"/>
        <w:rPr>
          <w:rFonts w:ascii="Arial" w:hAnsi="Arial" w:cs="Arial"/>
        </w:rPr>
      </w:pPr>
      <w:r>
        <w:rPr>
          <w:rFonts w:ascii="Arial" w:hAnsi="Arial" w:cs="Arial" w:hint="eastAsia"/>
        </w:rPr>
        <w:t>Tran-</w:t>
      </w:r>
      <w:r w:rsidR="00033F68" w:rsidRPr="00033F68">
        <w:rPr>
          <w:rFonts w:ascii="Arial" w:hAnsi="Arial" w:cs="Arial"/>
        </w:rPr>
        <w:t xml:space="preserve"> Create/Edit Brand</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033F68" w:rsidRPr="00452515" w14:paraId="598749D5" w14:textId="77777777" w:rsidTr="00730D25">
        <w:tc>
          <w:tcPr>
            <w:tcW w:w="8008" w:type="dxa"/>
          </w:tcPr>
          <w:p w14:paraId="3BF8F978" w14:textId="0F0EA58A" w:rsidR="00033F68" w:rsidRPr="00E97505" w:rsidRDefault="00033F68" w:rsidP="00A312C3">
            <w:pPr>
              <w:rPr>
                <w:rStyle w:val="Strong"/>
              </w:rPr>
            </w:pPr>
            <w:r w:rsidRPr="00B05CAC">
              <w:rPr>
                <w:rStyle w:val="Strong"/>
              </w:rPr>
              <w:t>MS</w:t>
            </w:r>
            <w:r>
              <w:rPr>
                <w:rStyle w:val="Strong"/>
              </w:rPr>
              <w:t xml:space="preserve"> 25-02 Create/Edit Brand</w:t>
            </w:r>
          </w:p>
        </w:tc>
      </w:tr>
      <w:tr w:rsidR="00033F68" w:rsidRPr="00452515" w14:paraId="1D1BAFDA" w14:textId="77777777" w:rsidTr="00730D25">
        <w:tc>
          <w:tcPr>
            <w:tcW w:w="8008" w:type="dxa"/>
          </w:tcPr>
          <w:p w14:paraId="36285708" w14:textId="77777777" w:rsidR="00033F68" w:rsidRPr="00E97505" w:rsidRDefault="00033F68" w:rsidP="00A312C3">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033F68" w14:paraId="1D887BDA" w14:textId="77777777" w:rsidTr="00A312C3">
              <w:trPr>
                <w:jc w:val="center"/>
              </w:trPr>
              <w:tc>
                <w:tcPr>
                  <w:tcW w:w="1169" w:type="dxa"/>
                </w:tcPr>
                <w:p w14:paraId="449FA1E7" w14:textId="77777777" w:rsidR="00033F68" w:rsidRPr="007A35F7" w:rsidRDefault="00033F68" w:rsidP="00A312C3">
                  <w:pPr>
                    <w:rPr>
                      <w:rFonts w:ascii="Arial" w:hAnsi="Arial" w:cs="Arial"/>
                    </w:rPr>
                  </w:pPr>
                  <w:r w:rsidRPr="007A35F7">
                    <w:rPr>
                      <w:rFonts w:ascii="Arial" w:hAnsi="Arial" w:cs="Arial"/>
                    </w:rPr>
                    <w:t>Version</w:t>
                  </w:r>
                </w:p>
              </w:tc>
              <w:tc>
                <w:tcPr>
                  <w:tcW w:w="1357" w:type="dxa"/>
                </w:tcPr>
                <w:p w14:paraId="3B12E626" w14:textId="77777777" w:rsidR="00033F68" w:rsidRPr="007A35F7" w:rsidRDefault="00033F68" w:rsidP="00A312C3">
                  <w:pPr>
                    <w:rPr>
                      <w:rFonts w:ascii="Arial" w:hAnsi="Arial" w:cs="Arial"/>
                    </w:rPr>
                  </w:pPr>
                  <w:r w:rsidRPr="007A35F7">
                    <w:rPr>
                      <w:rFonts w:ascii="Arial" w:hAnsi="Arial" w:cs="Arial"/>
                    </w:rPr>
                    <w:t>Date</w:t>
                  </w:r>
                </w:p>
              </w:tc>
              <w:tc>
                <w:tcPr>
                  <w:tcW w:w="1315" w:type="dxa"/>
                </w:tcPr>
                <w:p w14:paraId="5F14015E" w14:textId="77777777" w:rsidR="00033F68" w:rsidRPr="007A35F7" w:rsidRDefault="00033F68" w:rsidP="00A312C3">
                  <w:pPr>
                    <w:rPr>
                      <w:rFonts w:ascii="Arial" w:hAnsi="Arial" w:cs="Arial"/>
                    </w:rPr>
                  </w:pPr>
                  <w:r w:rsidRPr="007A35F7">
                    <w:rPr>
                      <w:rFonts w:ascii="Arial" w:hAnsi="Arial" w:cs="Arial"/>
                    </w:rPr>
                    <w:t>Updated By</w:t>
                  </w:r>
                </w:p>
              </w:tc>
              <w:tc>
                <w:tcPr>
                  <w:tcW w:w="3924" w:type="dxa"/>
                </w:tcPr>
                <w:p w14:paraId="1D854A84" w14:textId="77777777" w:rsidR="00033F68" w:rsidRPr="007A35F7" w:rsidRDefault="00033F68" w:rsidP="00A312C3">
                  <w:pPr>
                    <w:rPr>
                      <w:rFonts w:ascii="Arial" w:hAnsi="Arial" w:cs="Arial"/>
                    </w:rPr>
                  </w:pPr>
                  <w:r w:rsidRPr="007A35F7">
                    <w:rPr>
                      <w:rFonts w:ascii="Arial" w:hAnsi="Arial" w:cs="Arial"/>
                    </w:rPr>
                    <w:t>Description</w:t>
                  </w:r>
                </w:p>
              </w:tc>
            </w:tr>
            <w:tr w:rsidR="00033F68" w14:paraId="1A2F1799" w14:textId="77777777" w:rsidTr="00A312C3">
              <w:trPr>
                <w:jc w:val="center"/>
              </w:trPr>
              <w:tc>
                <w:tcPr>
                  <w:tcW w:w="1169" w:type="dxa"/>
                </w:tcPr>
                <w:p w14:paraId="18042221" w14:textId="072E8F90" w:rsidR="00033F68" w:rsidRPr="007A35F7" w:rsidRDefault="00033F68" w:rsidP="00033F68">
                  <w:pPr>
                    <w:rPr>
                      <w:rFonts w:ascii="Arial" w:hAnsi="Arial" w:cs="Arial"/>
                    </w:rPr>
                  </w:pPr>
                  <w:r w:rsidRPr="007A35F7">
                    <w:rPr>
                      <w:rFonts w:ascii="Arial" w:hAnsi="Arial" w:cs="Arial"/>
                    </w:rPr>
                    <w:t>1.0</w:t>
                  </w:r>
                </w:p>
              </w:tc>
              <w:tc>
                <w:tcPr>
                  <w:tcW w:w="1357" w:type="dxa"/>
                </w:tcPr>
                <w:p w14:paraId="719E0DD9" w14:textId="6F719A21" w:rsidR="00033F68" w:rsidRPr="007A35F7" w:rsidRDefault="00033F68" w:rsidP="00033F68">
                  <w:pPr>
                    <w:rPr>
                      <w:rFonts w:ascii="Arial" w:hAnsi="Arial" w:cs="Arial"/>
                    </w:rPr>
                  </w:pPr>
                  <w:r w:rsidRPr="007A35F7">
                    <w:rPr>
                      <w:rFonts w:ascii="Arial" w:hAnsi="Arial" w:cs="Arial"/>
                    </w:rPr>
                    <w:t>202</w:t>
                  </w:r>
                  <w:r>
                    <w:rPr>
                      <w:rFonts w:ascii="Arial" w:hAnsi="Arial" w:cs="Arial"/>
                    </w:rPr>
                    <w:t>4</w:t>
                  </w:r>
                  <w:r w:rsidRPr="007A35F7">
                    <w:rPr>
                      <w:rFonts w:ascii="Arial" w:hAnsi="Arial" w:cs="Arial"/>
                    </w:rPr>
                    <w:t>.</w:t>
                  </w:r>
                  <w:r>
                    <w:rPr>
                      <w:rFonts w:ascii="Arial" w:hAnsi="Arial" w:cs="Arial"/>
                    </w:rPr>
                    <w:t>1.24</w:t>
                  </w:r>
                </w:p>
              </w:tc>
              <w:tc>
                <w:tcPr>
                  <w:tcW w:w="1315" w:type="dxa"/>
                </w:tcPr>
                <w:p w14:paraId="57863112" w14:textId="436690BE" w:rsidR="00033F68" w:rsidRPr="007A35F7" w:rsidRDefault="00033F68" w:rsidP="00033F68">
                  <w:pPr>
                    <w:rPr>
                      <w:rFonts w:ascii="Arial" w:hAnsi="Arial" w:cs="Arial"/>
                    </w:rPr>
                  </w:pPr>
                  <w:r w:rsidRPr="007A35F7">
                    <w:rPr>
                      <w:rFonts w:ascii="Arial" w:hAnsi="Arial" w:cs="Arial"/>
                    </w:rPr>
                    <w:t>Bonnie</w:t>
                  </w:r>
                </w:p>
              </w:tc>
              <w:tc>
                <w:tcPr>
                  <w:tcW w:w="3924" w:type="dxa"/>
                </w:tcPr>
                <w:p w14:paraId="52156777" w14:textId="2E0317AB" w:rsidR="00033F68" w:rsidRPr="007A35F7" w:rsidRDefault="00033F68" w:rsidP="00033F68">
                  <w:pPr>
                    <w:rPr>
                      <w:rFonts w:ascii="Arial" w:hAnsi="Arial" w:cs="Arial"/>
                    </w:rPr>
                  </w:pPr>
                  <w:r w:rsidRPr="007A35F7">
                    <w:rPr>
                      <w:rFonts w:ascii="Arial" w:hAnsi="Arial" w:cs="Arial"/>
                    </w:rPr>
                    <w:t>First version</w:t>
                  </w:r>
                </w:p>
              </w:tc>
            </w:tr>
            <w:tr w:rsidR="00033F68" w14:paraId="2729AFC2" w14:textId="77777777" w:rsidTr="00A312C3">
              <w:trPr>
                <w:jc w:val="center"/>
              </w:trPr>
              <w:tc>
                <w:tcPr>
                  <w:tcW w:w="1169" w:type="dxa"/>
                </w:tcPr>
                <w:p w14:paraId="1BA91A7B" w14:textId="77777777" w:rsidR="00033F68" w:rsidRDefault="00033F68" w:rsidP="00A312C3"/>
              </w:tc>
              <w:tc>
                <w:tcPr>
                  <w:tcW w:w="1357" w:type="dxa"/>
                </w:tcPr>
                <w:p w14:paraId="4169A89D" w14:textId="77777777" w:rsidR="00033F68" w:rsidRDefault="00033F68" w:rsidP="00A312C3"/>
              </w:tc>
              <w:tc>
                <w:tcPr>
                  <w:tcW w:w="1315" w:type="dxa"/>
                </w:tcPr>
                <w:p w14:paraId="0D767744" w14:textId="77777777" w:rsidR="00033F68" w:rsidRDefault="00033F68" w:rsidP="00A312C3"/>
              </w:tc>
              <w:tc>
                <w:tcPr>
                  <w:tcW w:w="3924" w:type="dxa"/>
                </w:tcPr>
                <w:p w14:paraId="14CA1238" w14:textId="77777777" w:rsidR="00033F68" w:rsidRDefault="00033F68" w:rsidP="00A312C3"/>
              </w:tc>
            </w:tr>
            <w:tr w:rsidR="00033F68" w14:paraId="1AC59905" w14:textId="77777777" w:rsidTr="00A312C3">
              <w:trPr>
                <w:jc w:val="center"/>
              </w:trPr>
              <w:tc>
                <w:tcPr>
                  <w:tcW w:w="1169" w:type="dxa"/>
                </w:tcPr>
                <w:p w14:paraId="05486EE9" w14:textId="77777777" w:rsidR="00033F68" w:rsidRDefault="00033F68" w:rsidP="00A312C3"/>
              </w:tc>
              <w:tc>
                <w:tcPr>
                  <w:tcW w:w="1357" w:type="dxa"/>
                </w:tcPr>
                <w:p w14:paraId="46D3946B" w14:textId="77777777" w:rsidR="00033F68" w:rsidRDefault="00033F68" w:rsidP="00A312C3"/>
              </w:tc>
              <w:tc>
                <w:tcPr>
                  <w:tcW w:w="1315" w:type="dxa"/>
                </w:tcPr>
                <w:p w14:paraId="3DF1BA6B" w14:textId="77777777" w:rsidR="00033F68" w:rsidRDefault="00033F68" w:rsidP="00A312C3"/>
              </w:tc>
              <w:tc>
                <w:tcPr>
                  <w:tcW w:w="3924" w:type="dxa"/>
                </w:tcPr>
                <w:p w14:paraId="7D8963C6" w14:textId="77777777" w:rsidR="00033F68" w:rsidRDefault="00033F68" w:rsidP="00A312C3"/>
              </w:tc>
            </w:tr>
            <w:tr w:rsidR="00033F68" w14:paraId="1F528AFC" w14:textId="77777777" w:rsidTr="00A312C3">
              <w:trPr>
                <w:jc w:val="center"/>
              </w:trPr>
              <w:tc>
                <w:tcPr>
                  <w:tcW w:w="1169" w:type="dxa"/>
                </w:tcPr>
                <w:p w14:paraId="298C127C" w14:textId="77777777" w:rsidR="00033F68" w:rsidRDefault="00033F68" w:rsidP="00A312C3"/>
              </w:tc>
              <w:tc>
                <w:tcPr>
                  <w:tcW w:w="1357" w:type="dxa"/>
                </w:tcPr>
                <w:p w14:paraId="7DADE554" w14:textId="77777777" w:rsidR="00033F68" w:rsidRDefault="00033F68" w:rsidP="00A312C3"/>
              </w:tc>
              <w:tc>
                <w:tcPr>
                  <w:tcW w:w="1315" w:type="dxa"/>
                </w:tcPr>
                <w:p w14:paraId="1343AFE5" w14:textId="77777777" w:rsidR="00033F68" w:rsidRDefault="00033F68" w:rsidP="00A312C3"/>
              </w:tc>
              <w:tc>
                <w:tcPr>
                  <w:tcW w:w="3924" w:type="dxa"/>
                </w:tcPr>
                <w:p w14:paraId="26BF98B8" w14:textId="77777777" w:rsidR="00033F68" w:rsidRPr="00B66734" w:rsidRDefault="00033F68" w:rsidP="00A312C3"/>
              </w:tc>
            </w:tr>
            <w:tr w:rsidR="00033F68" w14:paraId="6AC029FA" w14:textId="77777777" w:rsidTr="00A312C3">
              <w:trPr>
                <w:jc w:val="center"/>
              </w:trPr>
              <w:tc>
                <w:tcPr>
                  <w:tcW w:w="1169" w:type="dxa"/>
                </w:tcPr>
                <w:p w14:paraId="3CAAAB9B" w14:textId="77777777" w:rsidR="00033F68" w:rsidRDefault="00033F68" w:rsidP="00A312C3"/>
              </w:tc>
              <w:tc>
                <w:tcPr>
                  <w:tcW w:w="1357" w:type="dxa"/>
                </w:tcPr>
                <w:p w14:paraId="7A862CC7" w14:textId="77777777" w:rsidR="00033F68" w:rsidRDefault="00033F68" w:rsidP="00A312C3"/>
              </w:tc>
              <w:tc>
                <w:tcPr>
                  <w:tcW w:w="1315" w:type="dxa"/>
                </w:tcPr>
                <w:p w14:paraId="0870B579" w14:textId="77777777" w:rsidR="00033F68" w:rsidRDefault="00033F68" w:rsidP="00A312C3"/>
              </w:tc>
              <w:tc>
                <w:tcPr>
                  <w:tcW w:w="3924" w:type="dxa"/>
                </w:tcPr>
                <w:p w14:paraId="66EE9B14" w14:textId="77777777" w:rsidR="00033F68" w:rsidRDefault="00033F68" w:rsidP="00A312C3"/>
              </w:tc>
            </w:tr>
            <w:tr w:rsidR="00033F68" w14:paraId="7E0B72A9" w14:textId="77777777" w:rsidTr="00A312C3">
              <w:trPr>
                <w:jc w:val="center"/>
              </w:trPr>
              <w:tc>
                <w:tcPr>
                  <w:tcW w:w="1169" w:type="dxa"/>
                </w:tcPr>
                <w:p w14:paraId="6917423F" w14:textId="77777777" w:rsidR="00033F68" w:rsidRDefault="00033F68" w:rsidP="00A312C3"/>
              </w:tc>
              <w:tc>
                <w:tcPr>
                  <w:tcW w:w="1357" w:type="dxa"/>
                </w:tcPr>
                <w:p w14:paraId="3C555057" w14:textId="77777777" w:rsidR="00033F68" w:rsidRDefault="00033F68" w:rsidP="00A312C3"/>
              </w:tc>
              <w:tc>
                <w:tcPr>
                  <w:tcW w:w="1315" w:type="dxa"/>
                </w:tcPr>
                <w:p w14:paraId="2FF7F133" w14:textId="77777777" w:rsidR="00033F68" w:rsidRDefault="00033F68" w:rsidP="00A312C3"/>
              </w:tc>
              <w:tc>
                <w:tcPr>
                  <w:tcW w:w="3924" w:type="dxa"/>
                </w:tcPr>
                <w:p w14:paraId="55ECF1F7" w14:textId="77777777" w:rsidR="00033F68" w:rsidRPr="005C49CE" w:rsidRDefault="00033F68" w:rsidP="00A312C3"/>
              </w:tc>
            </w:tr>
          </w:tbl>
          <w:p w14:paraId="183AA6BF" w14:textId="77777777" w:rsidR="00033F68" w:rsidRDefault="00033F68" w:rsidP="00A312C3"/>
        </w:tc>
      </w:tr>
      <w:tr w:rsidR="00033F68" w:rsidRPr="00452515" w14:paraId="132EBD87" w14:textId="77777777" w:rsidTr="00730D25">
        <w:tc>
          <w:tcPr>
            <w:tcW w:w="8008" w:type="dxa"/>
          </w:tcPr>
          <w:p w14:paraId="4A35F617" w14:textId="77777777" w:rsidR="00033F68" w:rsidRPr="00452515" w:rsidRDefault="00033F68" w:rsidP="00A312C3">
            <w:r w:rsidRPr="00E97505">
              <w:rPr>
                <w:rStyle w:val="Strong"/>
              </w:rPr>
              <w:t>Stakeholder:</w:t>
            </w:r>
            <w:r w:rsidRPr="00452515">
              <w:t xml:space="preserve"> </w:t>
            </w:r>
            <w:r>
              <w:t>User with privilege</w:t>
            </w:r>
          </w:p>
        </w:tc>
      </w:tr>
      <w:tr w:rsidR="00033F68" w:rsidRPr="009A0B08" w14:paraId="1E82B383" w14:textId="77777777" w:rsidTr="00730D25">
        <w:tc>
          <w:tcPr>
            <w:tcW w:w="8008" w:type="dxa"/>
          </w:tcPr>
          <w:p w14:paraId="0329B079" w14:textId="77777777" w:rsidR="00033F68" w:rsidRDefault="00033F68" w:rsidP="00A312C3">
            <w:pPr>
              <w:rPr>
                <w:rStyle w:val="Strong"/>
                <w:lang w:val="fr-FR"/>
              </w:rPr>
            </w:pPr>
            <w:proofErr w:type="spellStart"/>
            <w:r w:rsidRPr="009A0B08">
              <w:rPr>
                <w:rStyle w:val="Strong"/>
                <w:lang w:val="fr-FR"/>
              </w:rPr>
              <w:t>Pre-Condition</w:t>
            </w:r>
            <w:proofErr w:type="spellEnd"/>
            <w:r w:rsidRPr="009A0B08">
              <w:rPr>
                <w:rStyle w:val="Strong"/>
                <w:lang w:val="fr-FR"/>
              </w:rPr>
              <w:t xml:space="preserve"> : </w:t>
            </w:r>
          </w:p>
          <w:p w14:paraId="7163CFEC" w14:textId="77777777" w:rsidR="00033F68" w:rsidRPr="009A0B08" w:rsidRDefault="00033F68" w:rsidP="00A312C3">
            <w:pPr>
              <w:rPr>
                <w:rStyle w:val="Strong"/>
                <w:lang w:val="fr-FR"/>
              </w:rPr>
            </w:pPr>
          </w:p>
          <w:p w14:paraId="1D2C72E5" w14:textId="77777777" w:rsidR="00033F68" w:rsidRDefault="00033F68" w:rsidP="00A312C3">
            <w:pPr>
              <w:rPr>
                <w:rStyle w:val="Strong"/>
                <w:lang w:val="fr-FR"/>
              </w:rPr>
            </w:pPr>
            <w:proofErr w:type="gramStart"/>
            <w:r w:rsidRPr="009A0B08">
              <w:rPr>
                <w:rStyle w:val="Strong"/>
                <w:lang w:val="fr-FR"/>
              </w:rPr>
              <w:t>PRD:</w:t>
            </w:r>
            <w:proofErr w:type="gramEnd"/>
            <w:r w:rsidRPr="009A0B08">
              <w:rPr>
                <w:rStyle w:val="Strong"/>
                <w:lang w:val="fr-FR"/>
              </w:rPr>
              <w:t xml:space="preserve"> </w:t>
            </w:r>
          </w:p>
          <w:p w14:paraId="4D4083CC" w14:textId="77777777" w:rsidR="00033F68" w:rsidRPr="009A0B08" w:rsidRDefault="00033F68" w:rsidP="00A312C3">
            <w:pPr>
              <w:rPr>
                <w:rStyle w:val="Strong"/>
                <w:lang w:val="fr-FR"/>
              </w:rPr>
            </w:pPr>
          </w:p>
          <w:p w14:paraId="3F0D0353" w14:textId="77777777" w:rsidR="00033F68" w:rsidRDefault="00033F68" w:rsidP="00A312C3">
            <w:pPr>
              <w:rPr>
                <w:rFonts w:ascii="Arial" w:hAnsi="Arial" w:cs="Arial"/>
                <w:sz w:val="20"/>
                <w:szCs w:val="20"/>
                <w:lang w:val="pt-BR"/>
              </w:rPr>
            </w:pPr>
            <w:r w:rsidRPr="00D329EE">
              <w:rPr>
                <w:rFonts w:ascii="Arial" w:hAnsi="Arial" w:cs="Arial" w:hint="eastAsia"/>
                <w:sz w:val="20"/>
                <w:szCs w:val="20"/>
                <w:lang w:val="pt-BR"/>
              </w:rPr>
              <w:t>F</w:t>
            </w:r>
            <w:r w:rsidRPr="00D329EE">
              <w:rPr>
                <w:rFonts w:ascii="Arial" w:hAnsi="Arial" w:cs="Arial"/>
                <w:sz w:val="20"/>
                <w:szCs w:val="20"/>
                <w:lang w:val="pt-BR"/>
              </w:rPr>
              <w:t xml:space="preserve">igma: </w:t>
            </w:r>
          </w:p>
          <w:p w14:paraId="7145554D" w14:textId="77777777" w:rsidR="00033F68" w:rsidRDefault="00033F68" w:rsidP="00A312C3">
            <w:pPr>
              <w:rPr>
                <w:rFonts w:ascii="Arial" w:hAnsi="Arial" w:cs="Arial"/>
                <w:sz w:val="20"/>
                <w:szCs w:val="20"/>
                <w:lang w:val="pt-BR"/>
              </w:rPr>
            </w:pPr>
          </w:p>
          <w:p w14:paraId="0BE65620" w14:textId="77777777" w:rsidR="00033F68" w:rsidRPr="00D329EE" w:rsidRDefault="00033F68" w:rsidP="00A312C3">
            <w:pPr>
              <w:rPr>
                <w:rFonts w:ascii="Arial" w:hAnsi="Arial" w:cs="Arial"/>
                <w:sz w:val="20"/>
                <w:szCs w:val="20"/>
                <w:lang w:val="pt-BR"/>
              </w:rPr>
            </w:pPr>
          </w:p>
        </w:tc>
      </w:tr>
      <w:tr w:rsidR="00033F68" w:rsidRPr="00452515" w14:paraId="3A47968A" w14:textId="77777777" w:rsidTr="00730D25">
        <w:tc>
          <w:tcPr>
            <w:tcW w:w="8008" w:type="dxa"/>
          </w:tcPr>
          <w:p w14:paraId="172D70AC" w14:textId="77777777" w:rsidR="00033F68" w:rsidRPr="00D97083" w:rsidRDefault="00033F68" w:rsidP="00A312C3">
            <w:pPr>
              <w:rPr>
                <w:b/>
                <w:bCs/>
              </w:rPr>
            </w:pPr>
            <w:r w:rsidRPr="00D97083">
              <w:rPr>
                <w:rFonts w:hint="eastAsia"/>
                <w:b/>
                <w:bCs/>
              </w:rPr>
              <w:lastRenderedPageBreak/>
              <w:t>Main Scenario:</w:t>
            </w:r>
          </w:p>
          <w:p w14:paraId="7FDC1CBE" w14:textId="191B0E8D" w:rsidR="00033F68" w:rsidRPr="00BD54DC" w:rsidRDefault="00730D25" w:rsidP="00730D25">
            <w:r w:rsidRPr="00730D25">
              <w:t>https://wonder.atlassian.net/wiki/x/TgEl_w</w:t>
            </w:r>
          </w:p>
        </w:tc>
      </w:tr>
      <w:tr w:rsidR="00033F68" w:rsidRPr="00452515" w14:paraId="414FC7E2" w14:textId="77777777" w:rsidTr="00730D25">
        <w:tc>
          <w:tcPr>
            <w:tcW w:w="8008" w:type="dxa"/>
          </w:tcPr>
          <w:p w14:paraId="67670D2A" w14:textId="77777777" w:rsidR="00033F68" w:rsidRDefault="00033F68" w:rsidP="00A312C3">
            <w:r w:rsidRPr="00452515">
              <w:t>Extend Scenario:</w:t>
            </w:r>
          </w:p>
          <w:p w14:paraId="7770E6B6" w14:textId="77777777" w:rsidR="00033F68" w:rsidRPr="00452515" w:rsidRDefault="00033F68" w:rsidP="00A312C3"/>
        </w:tc>
      </w:tr>
      <w:tr w:rsidR="00033F68" w:rsidRPr="00452515" w14:paraId="1CFCD970" w14:textId="77777777" w:rsidTr="00730D25">
        <w:tc>
          <w:tcPr>
            <w:tcW w:w="8008" w:type="dxa"/>
          </w:tcPr>
          <w:p w14:paraId="2CB3F501" w14:textId="77777777" w:rsidR="00033F68" w:rsidRDefault="00033F68" w:rsidP="00A312C3">
            <w:r w:rsidRPr="00452515">
              <w:t>Exception Scenario:</w:t>
            </w:r>
          </w:p>
          <w:p w14:paraId="0ECB0148" w14:textId="77777777" w:rsidR="00033F68" w:rsidRPr="00452515" w:rsidRDefault="00033F68" w:rsidP="00A312C3"/>
        </w:tc>
      </w:tr>
      <w:tr w:rsidR="00033F68" w:rsidRPr="00452515" w14:paraId="2A3D31D2" w14:textId="77777777" w:rsidTr="00730D25">
        <w:tc>
          <w:tcPr>
            <w:tcW w:w="8008" w:type="dxa"/>
          </w:tcPr>
          <w:p w14:paraId="2B2E4C98" w14:textId="77777777" w:rsidR="00033F68" w:rsidRPr="00452515" w:rsidRDefault="00033F68" w:rsidP="00A312C3">
            <w:r w:rsidRPr="00452515">
              <w:t>Notes:</w:t>
            </w:r>
          </w:p>
        </w:tc>
      </w:tr>
      <w:tr w:rsidR="00033F68" w:rsidRPr="00452515" w14:paraId="71EC850D" w14:textId="77777777" w:rsidTr="00730D25">
        <w:tc>
          <w:tcPr>
            <w:tcW w:w="8008" w:type="dxa"/>
          </w:tcPr>
          <w:p w14:paraId="08AD0D86" w14:textId="77777777" w:rsidR="00033F68" w:rsidRPr="00452515" w:rsidRDefault="00033F68" w:rsidP="00A312C3">
            <w:r w:rsidRPr="00452515">
              <w:t>Q/A:</w:t>
            </w:r>
          </w:p>
        </w:tc>
      </w:tr>
    </w:tbl>
    <w:p w14:paraId="06DEFF88" w14:textId="77777777" w:rsidR="00033F68" w:rsidRDefault="00033F68" w:rsidP="006959F0"/>
    <w:p w14:paraId="522FA451" w14:textId="77777777" w:rsidR="00033F68" w:rsidRDefault="00033F68" w:rsidP="006959F0">
      <w:pPr>
        <w:rPr>
          <w:ins w:id="4623" w:author="Bonnie Yang" w:date="2024-03-01T20:19:00Z"/>
        </w:rPr>
      </w:pPr>
    </w:p>
    <w:p w14:paraId="5AA086F8" w14:textId="77777777" w:rsidR="007009CA" w:rsidRPr="006959F0" w:rsidRDefault="007009CA" w:rsidP="006959F0"/>
    <w:p w14:paraId="1FE7AC88" w14:textId="13CACEA0" w:rsidR="00924C13" w:rsidRDefault="00924C13" w:rsidP="00D178CD">
      <w:pPr>
        <w:pStyle w:val="Heading1"/>
      </w:pPr>
      <w:r>
        <w:rPr>
          <w:rFonts w:hint="eastAsia"/>
        </w:rPr>
        <w:t xml:space="preserve"> </w:t>
      </w:r>
      <w:r w:rsidR="00BA04D4">
        <w:rPr>
          <w:rFonts w:hint="eastAsia"/>
        </w:rPr>
        <w:t>Tran-</w:t>
      </w:r>
      <w:r>
        <w:rPr>
          <w:rFonts w:hint="eastAsia"/>
        </w:rPr>
        <w:t>User List</w:t>
      </w:r>
    </w:p>
    <w:p w14:paraId="13B43E0D" w14:textId="2470BB36" w:rsidR="00924C13" w:rsidRDefault="00BA04D4" w:rsidP="00924C13">
      <w:pPr>
        <w:pStyle w:val="Heading2"/>
      </w:pPr>
      <w:r>
        <w:rPr>
          <w:rFonts w:hint="eastAsia"/>
        </w:rPr>
        <w:t>Tran-</w:t>
      </w:r>
      <w:r w:rsidR="00924C13">
        <w:rPr>
          <w:rFonts w:hint="eastAsia"/>
        </w:rPr>
        <w:t>MS 26-01 User List</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924C13" w:rsidRPr="00452515" w14:paraId="560AB7DB" w14:textId="77777777" w:rsidTr="00BA04D4">
        <w:tc>
          <w:tcPr>
            <w:tcW w:w="8008" w:type="dxa"/>
          </w:tcPr>
          <w:p w14:paraId="3C4FA21B" w14:textId="69F03E98" w:rsidR="00924C13" w:rsidRPr="00E97505" w:rsidRDefault="00924C13" w:rsidP="0090192E">
            <w:pPr>
              <w:rPr>
                <w:rStyle w:val="Strong"/>
              </w:rPr>
            </w:pPr>
            <w:r w:rsidRPr="00B05CAC">
              <w:rPr>
                <w:rStyle w:val="Strong"/>
              </w:rPr>
              <w:t>MS</w:t>
            </w:r>
            <w:r>
              <w:rPr>
                <w:rStyle w:val="Strong"/>
              </w:rPr>
              <w:t xml:space="preserve"> </w:t>
            </w:r>
            <w:r>
              <w:rPr>
                <w:rStyle w:val="Strong"/>
                <w:rFonts w:hint="eastAsia"/>
              </w:rPr>
              <w:t>26-01 User List</w:t>
            </w:r>
          </w:p>
        </w:tc>
      </w:tr>
      <w:tr w:rsidR="00924C13" w:rsidRPr="00452515" w14:paraId="3A99DB62" w14:textId="77777777" w:rsidTr="00BA04D4">
        <w:tc>
          <w:tcPr>
            <w:tcW w:w="8008" w:type="dxa"/>
          </w:tcPr>
          <w:p w14:paraId="743C226C" w14:textId="77777777" w:rsidR="00924C13" w:rsidRPr="00E97505" w:rsidRDefault="00924C13" w:rsidP="0090192E">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924C13" w14:paraId="2AB2DF99" w14:textId="77777777" w:rsidTr="00BA04D4">
              <w:trPr>
                <w:jc w:val="center"/>
              </w:trPr>
              <w:tc>
                <w:tcPr>
                  <w:tcW w:w="1169" w:type="dxa"/>
                </w:tcPr>
                <w:p w14:paraId="42018F95" w14:textId="77777777" w:rsidR="00924C13" w:rsidRPr="007A35F7" w:rsidRDefault="00924C13" w:rsidP="0090192E">
                  <w:pPr>
                    <w:rPr>
                      <w:rFonts w:ascii="Arial" w:hAnsi="Arial" w:cs="Arial"/>
                    </w:rPr>
                  </w:pPr>
                  <w:r w:rsidRPr="007A35F7">
                    <w:rPr>
                      <w:rFonts w:ascii="Arial" w:hAnsi="Arial" w:cs="Arial"/>
                    </w:rPr>
                    <w:t>Version</w:t>
                  </w:r>
                </w:p>
              </w:tc>
              <w:tc>
                <w:tcPr>
                  <w:tcW w:w="1357" w:type="dxa"/>
                </w:tcPr>
                <w:p w14:paraId="50EE14D4" w14:textId="77777777" w:rsidR="00924C13" w:rsidRPr="007A35F7" w:rsidRDefault="00924C13" w:rsidP="0090192E">
                  <w:pPr>
                    <w:rPr>
                      <w:rFonts w:ascii="Arial" w:hAnsi="Arial" w:cs="Arial"/>
                    </w:rPr>
                  </w:pPr>
                  <w:r w:rsidRPr="007A35F7">
                    <w:rPr>
                      <w:rFonts w:ascii="Arial" w:hAnsi="Arial" w:cs="Arial"/>
                    </w:rPr>
                    <w:t>Date</w:t>
                  </w:r>
                </w:p>
              </w:tc>
              <w:tc>
                <w:tcPr>
                  <w:tcW w:w="1315" w:type="dxa"/>
                </w:tcPr>
                <w:p w14:paraId="58A1F0B7" w14:textId="77777777" w:rsidR="00924C13" w:rsidRPr="007A35F7" w:rsidRDefault="00924C13" w:rsidP="0090192E">
                  <w:pPr>
                    <w:rPr>
                      <w:rFonts w:ascii="Arial" w:hAnsi="Arial" w:cs="Arial"/>
                    </w:rPr>
                  </w:pPr>
                  <w:r w:rsidRPr="007A35F7">
                    <w:rPr>
                      <w:rFonts w:ascii="Arial" w:hAnsi="Arial" w:cs="Arial"/>
                    </w:rPr>
                    <w:t>Updated By</w:t>
                  </w:r>
                </w:p>
              </w:tc>
              <w:tc>
                <w:tcPr>
                  <w:tcW w:w="3924" w:type="dxa"/>
                </w:tcPr>
                <w:p w14:paraId="579C854E" w14:textId="77777777" w:rsidR="00924C13" w:rsidRPr="007A35F7" w:rsidRDefault="00924C13" w:rsidP="0090192E">
                  <w:pPr>
                    <w:rPr>
                      <w:rFonts w:ascii="Arial" w:hAnsi="Arial" w:cs="Arial"/>
                    </w:rPr>
                  </w:pPr>
                  <w:r w:rsidRPr="007A35F7">
                    <w:rPr>
                      <w:rFonts w:ascii="Arial" w:hAnsi="Arial" w:cs="Arial"/>
                    </w:rPr>
                    <w:t>Description</w:t>
                  </w:r>
                </w:p>
              </w:tc>
            </w:tr>
            <w:tr w:rsidR="00924C13" w14:paraId="530D554B" w14:textId="77777777" w:rsidTr="00BA04D4">
              <w:trPr>
                <w:jc w:val="center"/>
              </w:trPr>
              <w:tc>
                <w:tcPr>
                  <w:tcW w:w="1169" w:type="dxa"/>
                </w:tcPr>
                <w:p w14:paraId="2B38B764" w14:textId="77777777" w:rsidR="00924C13" w:rsidRPr="007A35F7" w:rsidRDefault="00924C13" w:rsidP="0090192E">
                  <w:pPr>
                    <w:rPr>
                      <w:rFonts w:ascii="Arial" w:hAnsi="Arial" w:cs="Arial"/>
                    </w:rPr>
                  </w:pPr>
                  <w:r w:rsidRPr="007A35F7">
                    <w:rPr>
                      <w:rFonts w:ascii="Arial" w:hAnsi="Arial" w:cs="Arial"/>
                    </w:rPr>
                    <w:t>1.0</w:t>
                  </w:r>
                </w:p>
              </w:tc>
              <w:tc>
                <w:tcPr>
                  <w:tcW w:w="1357" w:type="dxa"/>
                </w:tcPr>
                <w:p w14:paraId="39E043C1" w14:textId="1D4EB41D" w:rsidR="00924C13" w:rsidRPr="007A35F7" w:rsidRDefault="00924C13" w:rsidP="0090192E">
                  <w:pPr>
                    <w:rPr>
                      <w:rFonts w:ascii="Arial" w:hAnsi="Arial" w:cs="Arial"/>
                    </w:rPr>
                  </w:pPr>
                  <w:r>
                    <w:rPr>
                      <w:rFonts w:ascii="Arial" w:hAnsi="Arial" w:cs="Arial" w:hint="eastAsia"/>
                    </w:rPr>
                    <w:t>2024/5/9</w:t>
                  </w:r>
                </w:p>
              </w:tc>
              <w:tc>
                <w:tcPr>
                  <w:tcW w:w="1315" w:type="dxa"/>
                </w:tcPr>
                <w:p w14:paraId="6B942771" w14:textId="7B20E569" w:rsidR="00924C13" w:rsidRPr="007A35F7" w:rsidRDefault="00924C13" w:rsidP="0090192E">
                  <w:pPr>
                    <w:rPr>
                      <w:rFonts w:ascii="Arial" w:hAnsi="Arial" w:cs="Arial"/>
                    </w:rPr>
                  </w:pPr>
                  <w:r>
                    <w:rPr>
                      <w:rFonts w:ascii="Arial" w:hAnsi="Arial" w:cs="Arial" w:hint="eastAsia"/>
                    </w:rPr>
                    <w:t>Bonnie</w:t>
                  </w:r>
                </w:p>
              </w:tc>
              <w:tc>
                <w:tcPr>
                  <w:tcW w:w="3924" w:type="dxa"/>
                </w:tcPr>
                <w:p w14:paraId="2DB9FC35" w14:textId="7BAB6518" w:rsidR="00924C13" w:rsidRPr="007A35F7" w:rsidRDefault="00924C13" w:rsidP="0090192E">
                  <w:pPr>
                    <w:rPr>
                      <w:rFonts w:ascii="Arial" w:hAnsi="Arial" w:cs="Arial"/>
                    </w:rPr>
                  </w:pPr>
                  <w:r w:rsidRPr="00924C13">
                    <w:rPr>
                      <w:rFonts w:ascii="Arial" w:hAnsi="Arial" w:cs="Arial"/>
                    </w:rPr>
                    <w:t>MD-12525</w:t>
                  </w:r>
                </w:p>
              </w:tc>
            </w:tr>
            <w:tr w:rsidR="00924C13" w14:paraId="0D64FC16" w14:textId="77777777" w:rsidTr="00BA04D4">
              <w:trPr>
                <w:jc w:val="center"/>
              </w:trPr>
              <w:tc>
                <w:tcPr>
                  <w:tcW w:w="1169" w:type="dxa"/>
                </w:tcPr>
                <w:p w14:paraId="418E087F" w14:textId="77777777" w:rsidR="00924C13" w:rsidRDefault="00924C13" w:rsidP="0090192E"/>
              </w:tc>
              <w:tc>
                <w:tcPr>
                  <w:tcW w:w="1357" w:type="dxa"/>
                </w:tcPr>
                <w:p w14:paraId="00E8B959" w14:textId="77777777" w:rsidR="00924C13" w:rsidRDefault="00924C13" w:rsidP="0090192E"/>
              </w:tc>
              <w:tc>
                <w:tcPr>
                  <w:tcW w:w="1315" w:type="dxa"/>
                </w:tcPr>
                <w:p w14:paraId="7B1B2A33" w14:textId="77777777" w:rsidR="00924C13" w:rsidRDefault="00924C13" w:rsidP="0090192E"/>
              </w:tc>
              <w:tc>
                <w:tcPr>
                  <w:tcW w:w="3924" w:type="dxa"/>
                </w:tcPr>
                <w:p w14:paraId="5C2EE06F" w14:textId="77777777" w:rsidR="00924C13" w:rsidRDefault="00924C13" w:rsidP="0090192E"/>
              </w:tc>
            </w:tr>
            <w:tr w:rsidR="00924C13" w14:paraId="0C685FED" w14:textId="77777777" w:rsidTr="00BA04D4">
              <w:trPr>
                <w:jc w:val="center"/>
              </w:trPr>
              <w:tc>
                <w:tcPr>
                  <w:tcW w:w="1169" w:type="dxa"/>
                </w:tcPr>
                <w:p w14:paraId="762791D5" w14:textId="77777777" w:rsidR="00924C13" w:rsidRDefault="00924C13" w:rsidP="0090192E"/>
              </w:tc>
              <w:tc>
                <w:tcPr>
                  <w:tcW w:w="1357" w:type="dxa"/>
                </w:tcPr>
                <w:p w14:paraId="6712A145" w14:textId="77777777" w:rsidR="00924C13" w:rsidRDefault="00924C13" w:rsidP="0090192E"/>
              </w:tc>
              <w:tc>
                <w:tcPr>
                  <w:tcW w:w="1315" w:type="dxa"/>
                </w:tcPr>
                <w:p w14:paraId="50C1CEE0" w14:textId="77777777" w:rsidR="00924C13" w:rsidRDefault="00924C13" w:rsidP="0090192E"/>
              </w:tc>
              <w:tc>
                <w:tcPr>
                  <w:tcW w:w="3924" w:type="dxa"/>
                </w:tcPr>
                <w:p w14:paraId="362A360D" w14:textId="77777777" w:rsidR="00924C13" w:rsidRDefault="00924C13" w:rsidP="0090192E"/>
              </w:tc>
            </w:tr>
            <w:tr w:rsidR="00924C13" w14:paraId="5D6F3F9A" w14:textId="77777777" w:rsidTr="00BA04D4">
              <w:trPr>
                <w:jc w:val="center"/>
              </w:trPr>
              <w:tc>
                <w:tcPr>
                  <w:tcW w:w="1169" w:type="dxa"/>
                </w:tcPr>
                <w:p w14:paraId="1B34BA5A" w14:textId="77777777" w:rsidR="00924C13" w:rsidRDefault="00924C13" w:rsidP="0090192E"/>
              </w:tc>
              <w:tc>
                <w:tcPr>
                  <w:tcW w:w="1357" w:type="dxa"/>
                </w:tcPr>
                <w:p w14:paraId="50DDCB76" w14:textId="77777777" w:rsidR="00924C13" w:rsidRDefault="00924C13" w:rsidP="0090192E"/>
              </w:tc>
              <w:tc>
                <w:tcPr>
                  <w:tcW w:w="1315" w:type="dxa"/>
                </w:tcPr>
                <w:p w14:paraId="67D3539E" w14:textId="77777777" w:rsidR="00924C13" w:rsidRDefault="00924C13" w:rsidP="0090192E"/>
              </w:tc>
              <w:tc>
                <w:tcPr>
                  <w:tcW w:w="3924" w:type="dxa"/>
                </w:tcPr>
                <w:p w14:paraId="313BC7DD" w14:textId="77777777" w:rsidR="00924C13" w:rsidRPr="00B66734" w:rsidRDefault="00924C13" w:rsidP="0090192E"/>
              </w:tc>
            </w:tr>
            <w:tr w:rsidR="00924C13" w14:paraId="07A25108" w14:textId="77777777" w:rsidTr="00BA04D4">
              <w:trPr>
                <w:jc w:val="center"/>
              </w:trPr>
              <w:tc>
                <w:tcPr>
                  <w:tcW w:w="1169" w:type="dxa"/>
                </w:tcPr>
                <w:p w14:paraId="0FE7DA61" w14:textId="77777777" w:rsidR="00924C13" w:rsidRDefault="00924C13" w:rsidP="0090192E"/>
              </w:tc>
              <w:tc>
                <w:tcPr>
                  <w:tcW w:w="1357" w:type="dxa"/>
                </w:tcPr>
                <w:p w14:paraId="4CB17023" w14:textId="77777777" w:rsidR="00924C13" w:rsidRDefault="00924C13" w:rsidP="0090192E"/>
              </w:tc>
              <w:tc>
                <w:tcPr>
                  <w:tcW w:w="1315" w:type="dxa"/>
                </w:tcPr>
                <w:p w14:paraId="4E27D1B2" w14:textId="77777777" w:rsidR="00924C13" w:rsidRDefault="00924C13" w:rsidP="0090192E"/>
              </w:tc>
              <w:tc>
                <w:tcPr>
                  <w:tcW w:w="3924" w:type="dxa"/>
                </w:tcPr>
                <w:p w14:paraId="68A4717A" w14:textId="77777777" w:rsidR="00924C13" w:rsidRDefault="00924C13" w:rsidP="0090192E"/>
              </w:tc>
            </w:tr>
            <w:tr w:rsidR="00924C13" w14:paraId="42D64590" w14:textId="77777777" w:rsidTr="00BA04D4">
              <w:trPr>
                <w:jc w:val="center"/>
              </w:trPr>
              <w:tc>
                <w:tcPr>
                  <w:tcW w:w="1169" w:type="dxa"/>
                </w:tcPr>
                <w:p w14:paraId="790B4F1C" w14:textId="77777777" w:rsidR="00924C13" w:rsidRDefault="00924C13" w:rsidP="0090192E"/>
              </w:tc>
              <w:tc>
                <w:tcPr>
                  <w:tcW w:w="1357" w:type="dxa"/>
                </w:tcPr>
                <w:p w14:paraId="41E6CFA5" w14:textId="77777777" w:rsidR="00924C13" w:rsidRDefault="00924C13" w:rsidP="0090192E"/>
              </w:tc>
              <w:tc>
                <w:tcPr>
                  <w:tcW w:w="1315" w:type="dxa"/>
                </w:tcPr>
                <w:p w14:paraId="4EB8CB20" w14:textId="77777777" w:rsidR="00924C13" w:rsidRDefault="00924C13" w:rsidP="0090192E"/>
              </w:tc>
              <w:tc>
                <w:tcPr>
                  <w:tcW w:w="3924" w:type="dxa"/>
                </w:tcPr>
                <w:p w14:paraId="225570D4" w14:textId="77777777" w:rsidR="00924C13" w:rsidRPr="005C49CE" w:rsidRDefault="00924C13" w:rsidP="0090192E"/>
              </w:tc>
            </w:tr>
          </w:tbl>
          <w:p w14:paraId="31378945" w14:textId="77777777" w:rsidR="00924C13" w:rsidRDefault="00924C13" w:rsidP="0090192E"/>
        </w:tc>
      </w:tr>
      <w:tr w:rsidR="00924C13" w:rsidRPr="00452515" w14:paraId="05FC7ABD" w14:textId="77777777" w:rsidTr="00BA04D4">
        <w:tc>
          <w:tcPr>
            <w:tcW w:w="8008" w:type="dxa"/>
          </w:tcPr>
          <w:p w14:paraId="3B8204BC" w14:textId="77777777" w:rsidR="00924C13" w:rsidRPr="00452515" w:rsidRDefault="00924C13" w:rsidP="0090192E">
            <w:r w:rsidRPr="00E97505">
              <w:rPr>
                <w:rStyle w:val="Strong"/>
              </w:rPr>
              <w:t>Stakeholder:</w:t>
            </w:r>
            <w:r w:rsidRPr="00452515">
              <w:t xml:space="preserve"> </w:t>
            </w:r>
            <w:r>
              <w:t>User with privilege</w:t>
            </w:r>
          </w:p>
        </w:tc>
      </w:tr>
      <w:tr w:rsidR="00924C13" w:rsidRPr="00D73D61" w14:paraId="0B82FE79" w14:textId="77777777" w:rsidTr="00BA04D4">
        <w:tc>
          <w:tcPr>
            <w:tcW w:w="8008" w:type="dxa"/>
          </w:tcPr>
          <w:p w14:paraId="41FD615A" w14:textId="77777777" w:rsidR="00924C13" w:rsidRDefault="00924C13" w:rsidP="0090192E">
            <w:pPr>
              <w:rPr>
                <w:rStyle w:val="Strong"/>
                <w:lang w:val="fr-FR"/>
              </w:rPr>
            </w:pPr>
            <w:proofErr w:type="spellStart"/>
            <w:r w:rsidRPr="009A0B08">
              <w:rPr>
                <w:rStyle w:val="Strong"/>
                <w:lang w:val="fr-FR"/>
              </w:rPr>
              <w:t>Pre-Condition</w:t>
            </w:r>
            <w:proofErr w:type="spellEnd"/>
            <w:r w:rsidRPr="009A0B08">
              <w:rPr>
                <w:rStyle w:val="Strong"/>
                <w:lang w:val="fr-FR"/>
              </w:rPr>
              <w:t xml:space="preserve"> : </w:t>
            </w:r>
          </w:p>
          <w:p w14:paraId="308C987B" w14:textId="77777777" w:rsidR="00924C13" w:rsidRPr="009A0B08" w:rsidRDefault="00924C13" w:rsidP="0090192E">
            <w:pPr>
              <w:rPr>
                <w:rStyle w:val="Strong"/>
                <w:lang w:val="fr-FR"/>
              </w:rPr>
            </w:pPr>
          </w:p>
          <w:p w14:paraId="1CC277E9" w14:textId="401D861B" w:rsidR="00924C13" w:rsidRDefault="00924C13" w:rsidP="0090192E">
            <w:pPr>
              <w:rPr>
                <w:rStyle w:val="Strong"/>
                <w:lang w:val="fr-FR"/>
              </w:rPr>
            </w:pPr>
            <w:proofErr w:type="gramStart"/>
            <w:r w:rsidRPr="009A0B08">
              <w:rPr>
                <w:rStyle w:val="Strong"/>
                <w:lang w:val="fr-FR"/>
              </w:rPr>
              <w:t>PRD:</w:t>
            </w:r>
            <w:proofErr w:type="gramEnd"/>
            <w:r w:rsidRPr="009A0B08">
              <w:rPr>
                <w:rStyle w:val="Strong"/>
                <w:lang w:val="fr-FR"/>
              </w:rPr>
              <w:t xml:space="preserve"> </w:t>
            </w:r>
            <w:r w:rsidRPr="00924C13">
              <w:rPr>
                <w:rStyle w:val="Strong"/>
                <w:lang w:val="fr-FR"/>
              </w:rPr>
              <w:t>https://wonder.atlassian.net/l/cp/nujXWagT</w:t>
            </w:r>
          </w:p>
          <w:p w14:paraId="6B7ED539" w14:textId="77777777" w:rsidR="00924C13" w:rsidRPr="009A0B08" w:rsidRDefault="00924C13" w:rsidP="0090192E">
            <w:pPr>
              <w:rPr>
                <w:rStyle w:val="Strong"/>
                <w:lang w:val="fr-FR"/>
              </w:rPr>
            </w:pPr>
          </w:p>
          <w:p w14:paraId="7BC6D2A8" w14:textId="040BCD31" w:rsidR="00924C13" w:rsidRDefault="00924C13" w:rsidP="0090192E">
            <w:pPr>
              <w:rPr>
                <w:rFonts w:ascii="Arial" w:hAnsi="Arial" w:cs="Arial"/>
                <w:sz w:val="20"/>
                <w:szCs w:val="20"/>
                <w:lang w:val="pt-BR"/>
              </w:rPr>
            </w:pPr>
            <w:r w:rsidRPr="00D329EE">
              <w:rPr>
                <w:rFonts w:ascii="Arial" w:hAnsi="Arial" w:cs="Arial" w:hint="eastAsia"/>
                <w:sz w:val="20"/>
                <w:szCs w:val="20"/>
                <w:lang w:val="pt-BR"/>
              </w:rPr>
              <w:t>F</w:t>
            </w:r>
            <w:r w:rsidRPr="00D329EE">
              <w:rPr>
                <w:rFonts w:ascii="Arial" w:hAnsi="Arial" w:cs="Arial"/>
                <w:sz w:val="20"/>
                <w:szCs w:val="20"/>
                <w:lang w:val="pt-BR"/>
              </w:rPr>
              <w:t xml:space="preserve">igma: </w:t>
            </w:r>
            <w:r w:rsidRPr="00924C13">
              <w:rPr>
                <w:rFonts w:ascii="Arial" w:hAnsi="Arial" w:cs="Arial"/>
                <w:sz w:val="20"/>
                <w:szCs w:val="20"/>
                <w:lang w:val="pt-BR"/>
              </w:rPr>
              <w:t>https://www.figma.com/file/4J0fLJnw3xbY7J2vBJ8UmO/Lists?mode=dev</w:t>
            </w:r>
          </w:p>
          <w:p w14:paraId="158C670D" w14:textId="123780B9" w:rsidR="00924C13" w:rsidRDefault="005D1853" w:rsidP="0090192E">
            <w:pPr>
              <w:rPr>
                <w:rFonts w:ascii="Arial" w:hAnsi="Arial" w:cs="Arial"/>
                <w:sz w:val="20"/>
                <w:szCs w:val="20"/>
                <w:lang w:val="pt-BR"/>
              </w:rPr>
            </w:pPr>
            <w:r>
              <w:fldChar w:fldCharType="begin"/>
            </w:r>
            <w:r w:rsidRPr="00B70939">
              <w:rPr>
                <w:lang w:val="pt-BR"/>
                <w:rPrChange w:id="4624" w:author="Bonnie Yang [2]" w:date="2024-09-19T10:36:00Z" w16du:dateUtc="2024-09-19T02:36:00Z">
                  <w:rPr/>
                </w:rPrChange>
              </w:rPr>
              <w:instrText>HYPERLINK "https://www.figma.com/design/4J0fLJnw3xbY7J2vBJ8UmO/Lists?node-id=0-1&amp;node-type=CANVAS&amp;m=dev"</w:instrText>
            </w:r>
            <w:r>
              <w:fldChar w:fldCharType="separate"/>
            </w:r>
            <w:r w:rsidR="00D73D61" w:rsidRPr="006553BB">
              <w:rPr>
                <w:rStyle w:val="Hyperlink"/>
                <w:rFonts w:ascii="Arial" w:hAnsi="Arial" w:cs="Arial"/>
                <w:sz w:val="20"/>
                <w:szCs w:val="20"/>
                <w:lang w:val="pt-BR"/>
              </w:rPr>
              <w:t>https://www.figma.com/design/4J0fLJnw3xbY7J2vBJ8UmO/Lists?node-id=0-1&amp;node-type=CANVAS&amp;m=dev</w:t>
            </w:r>
            <w:r>
              <w:rPr>
                <w:rStyle w:val="Hyperlink"/>
                <w:rFonts w:ascii="Arial" w:hAnsi="Arial" w:cs="Arial"/>
                <w:sz w:val="20"/>
                <w:szCs w:val="20"/>
                <w:lang w:val="pt-BR"/>
              </w:rPr>
              <w:fldChar w:fldCharType="end"/>
            </w:r>
          </w:p>
          <w:p w14:paraId="4F7EFC6C" w14:textId="22BC921F" w:rsidR="00D73D61" w:rsidRPr="00D73D61" w:rsidRDefault="00D73D61" w:rsidP="0090192E">
            <w:pPr>
              <w:rPr>
                <w:rFonts w:ascii="Arial" w:hAnsi="Arial" w:cs="Arial"/>
                <w:sz w:val="20"/>
                <w:szCs w:val="20"/>
                <w:lang w:val="pt-BR"/>
              </w:rPr>
            </w:pPr>
            <w:r>
              <w:rPr>
                <w:rFonts w:ascii="Arial" w:hAnsi="Arial" w:cs="Arial" w:hint="eastAsia"/>
                <w:sz w:val="20"/>
                <w:szCs w:val="20"/>
                <w:lang w:val="pt-BR"/>
              </w:rPr>
              <w:t xml:space="preserve">Private list: </w:t>
            </w:r>
            <w:r w:rsidRPr="00D73D61">
              <w:rPr>
                <w:rFonts w:ascii="Arial" w:hAnsi="Arial" w:cs="Arial"/>
                <w:sz w:val="20"/>
                <w:szCs w:val="20"/>
                <w:lang w:val="pt-BR"/>
              </w:rPr>
              <w:t>https://www.figma.com/design/4J0fLJnw3xbY7J2vBJ8UmO/Lists?node-id=2666-257387&amp;node-type=CANVAS&amp;m=dev</w:t>
            </w:r>
          </w:p>
          <w:p w14:paraId="465A267A" w14:textId="77777777" w:rsidR="00924C13" w:rsidRPr="00D329EE" w:rsidRDefault="00924C13" w:rsidP="0090192E">
            <w:pPr>
              <w:rPr>
                <w:rFonts w:ascii="Arial" w:hAnsi="Arial" w:cs="Arial"/>
                <w:sz w:val="20"/>
                <w:szCs w:val="20"/>
                <w:lang w:val="pt-BR"/>
              </w:rPr>
            </w:pPr>
          </w:p>
        </w:tc>
      </w:tr>
      <w:tr w:rsidR="00924C13" w:rsidRPr="00452515" w14:paraId="743C88B7" w14:textId="77777777" w:rsidTr="00BA04D4">
        <w:tc>
          <w:tcPr>
            <w:tcW w:w="8008" w:type="dxa"/>
          </w:tcPr>
          <w:p w14:paraId="64D5CD3B" w14:textId="6B506189" w:rsidR="00377FA7" w:rsidRPr="00D97083" w:rsidRDefault="00924C13" w:rsidP="00377FA7">
            <w:pPr>
              <w:rPr>
                <w:b/>
                <w:bCs/>
              </w:rPr>
            </w:pPr>
            <w:r w:rsidRPr="00D97083">
              <w:rPr>
                <w:rFonts w:hint="eastAsia"/>
                <w:b/>
                <w:bCs/>
              </w:rPr>
              <w:t>Main Scenario:</w:t>
            </w:r>
          </w:p>
          <w:p w14:paraId="5E295F5E" w14:textId="23FB75A1" w:rsidR="00924C13" w:rsidRPr="00BD54DC" w:rsidRDefault="00BA04D4" w:rsidP="00BA04D4">
            <w:r w:rsidRPr="00BA04D4">
              <w:t>https://wonder.atlassian.net/wiki/x/DQFH_w</w:t>
            </w:r>
          </w:p>
        </w:tc>
      </w:tr>
      <w:tr w:rsidR="00924C13" w:rsidRPr="00452515" w14:paraId="342AFD58" w14:textId="77777777" w:rsidTr="00BA04D4">
        <w:tc>
          <w:tcPr>
            <w:tcW w:w="8008" w:type="dxa"/>
          </w:tcPr>
          <w:p w14:paraId="5155C014" w14:textId="77777777" w:rsidR="00924C13" w:rsidRDefault="00924C13" w:rsidP="0090192E">
            <w:r w:rsidRPr="00452515">
              <w:t>Extend Scenario:</w:t>
            </w:r>
          </w:p>
          <w:p w14:paraId="61B692CF" w14:textId="77777777" w:rsidR="00924C13" w:rsidRPr="00452515" w:rsidRDefault="00924C13" w:rsidP="0090192E"/>
        </w:tc>
      </w:tr>
      <w:tr w:rsidR="00924C13" w:rsidRPr="00452515" w14:paraId="6A1A7FBE" w14:textId="77777777" w:rsidTr="00BA04D4">
        <w:tc>
          <w:tcPr>
            <w:tcW w:w="8008" w:type="dxa"/>
          </w:tcPr>
          <w:p w14:paraId="7045F341" w14:textId="77777777" w:rsidR="00924C13" w:rsidRDefault="00924C13" w:rsidP="0090192E">
            <w:r w:rsidRPr="00452515">
              <w:t>Exception Scenario:</w:t>
            </w:r>
          </w:p>
          <w:p w14:paraId="46920018" w14:textId="77777777" w:rsidR="00924C13" w:rsidRPr="00452515" w:rsidRDefault="00924C13" w:rsidP="0090192E"/>
        </w:tc>
      </w:tr>
      <w:tr w:rsidR="00924C13" w:rsidRPr="00452515" w14:paraId="3F45DEE9" w14:textId="77777777" w:rsidTr="00BA04D4">
        <w:tc>
          <w:tcPr>
            <w:tcW w:w="8008" w:type="dxa"/>
          </w:tcPr>
          <w:p w14:paraId="15A392DD" w14:textId="77777777" w:rsidR="00924C13" w:rsidRPr="00452515" w:rsidRDefault="00924C13" w:rsidP="0090192E">
            <w:r w:rsidRPr="00452515">
              <w:lastRenderedPageBreak/>
              <w:t>Notes:</w:t>
            </w:r>
          </w:p>
        </w:tc>
      </w:tr>
      <w:tr w:rsidR="00924C13" w:rsidRPr="00452515" w14:paraId="73F76F62" w14:textId="77777777" w:rsidTr="00BA04D4">
        <w:tc>
          <w:tcPr>
            <w:tcW w:w="8008" w:type="dxa"/>
          </w:tcPr>
          <w:p w14:paraId="76855414" w14:textId="77777777" w:rsidR="00924C13" w:rsidRPr="00452515" w:rsidRDefault="00924C13" w:rsidP="0090192E">
            <w:r w:rsidRPr="00452515">
              <w:t>Q/A:</w:t>
            </w:r>
          </w:p>
        </w:tc>
      </w:tr>
    </w:tbl>
    <w:p w14:paraId="03185027" w14:textId="77777777" w:rsidR="00924C13" w:rsidRDefault="00924C13" w:rsidP="00924C13"/>
    <w:p w14:paraId="3F48432E" w14:textId="77777777" w:rsidR="00924C13" w:rsidRDefault="00924C13" w:rsidP="00924C13"/>
    <w:p w14:paraId="25546AB0" w14:textId="77777777" w:rsidR="00377FA7" w:rsidRDefault="00377FA7" w:rsidP="00924C13"/>
    <w:p w14:paraId="17EC7AB0" w14:textId="77777777" w:rsidR="00377FA7" w:rsidRDefault="00377FA7" w:rsidP="00924C13"/>
    <w:p w14:paraId="32CD7A50" w14:textId="718651D5" w:rsidR="00924C13" w:rsidRDefault="00BA04D4" w:rsidP="00924C13">
      <w:pPr>
        <w:pStyle w:val="Heading2"/>
      </w:pPr>
      <w:r>
        <w:rPr>
          <w:rFonts w:hint="eastAsia"/>
        </w:rPr>
        <w:t>Tran-</w:t>
      </w:r>
      <w:r w:rsidR="00924C13">
        <w:rPr>
          <w:rFonts w:hint="eastAsia"/>
        </w:rPr>
        <w:t>MS 26-02 User List Detail</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924C13" w:rsidRPr="00452515" w14:paraId="23B5EE7E" w14:textId="77777777" w:rsidTr="00BA04D4">
        <w:tc>
          <w:tcPr>
            <w:tcW w:w="8008" w:type="dxa"/>
          </w:tcPr>
          <w:p w14:paraId="17FEC41B" w14:textId="24830B08" w:rsidR="00924C13" w:rsidRPr="00E97505" w:rsidRDefault="00924C13" w:rsidP="0090192E">
            <w:pPr>
              <w:rPr>
                <w:rStyle w:val="Strong"/>
              </w:rPr>
            </w:pPr>
            <w:r w:rsidRPr="00B05CAC">
              <w:rPr>
                <w:rStyle w:val="Strong"/>
              </w:rPr>
              <w:t>MS</w:t>
            </w:r>
            <w:r>
              <w:rPr>
                <w:rStyle w:val="Strong"/>
              </w:rPr>
              <w:t xml:space="preserve"> </w:t>
            </w:r>
            <w:r>
              <w:rPr>
                <w:rStyle w:val="Strong"/>
                <w:rFonts w:hint="eastAsia"/>
              </w:rPr>
              <w:t>26-02 User List Detail</w:t>
            </w:r>
          </w:p>
        </w:tc>
      </w:tr>
      <w:tr w:rsidR="00924C13" w:rsidRPr="00452515" w14:paraId="07838DFC" w14:textId="77777777" w:rsidTr="00BA04D4">
        <w:tc>
          <w:tcPr>
            <w:tcW w:w="8008" w:type="dxa"/>
          </w:tcPr>
          <w:p w14:paraId="158B1179" w14:textId="77777777" w:rsidR="00924C13" w:rsidRPr="00E97505" w:rsidRDefault="00924C13" w:rsidP="0090192E">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924C13" w14:paraId="4A00107D" w14:textId="77777777" w:rsidTr="0090192E">
              <w:trPr>
                <w:jc w:val="center"/>
              </w:trPr>
              <w:tc>
                <w:tcPr>
                  <w:tcW w:w="1169" w:type="dxa"/>
                </w:tcPr>
                <w:p w14:paraId="1329FD31" w14:textId="77777777" w:rsidR="00924C13" w:rsidRPr="007A35F7" w:rsidRDefault="00924C13" w:rsidP="0090192E">
                  <w:pPr>
                    <w:rPr>
                      <w:rFonts w:ascii="Arial" w:hAnsi="Arial" w:cs="Arial"/>
                    </w:rPr>
                  </w:pPr>
                  <w:r w:rsidRPr="007A35F7">
                    <w:rPr>
                      <w:rFonts w:ascii="Arial" w:hAnsi="Arial" w:cs="Arial"/>
                    </w:rPr>
                    <w:t>Version</w:t>
                  </w:r>
                </w:p>
              </w:tc>
              <w:tc>
                <w:tcPr>
                  <w:tcW w:w="1357" w:type="dxa"/>
                </w:tcPr>
                <w:p w14:paraId="4CE2F70C" w14:textId="77777777" w:rsidR="00924C13" w:rsidRPr="007A35F7" w:rsidRDefault="00924C13" w:rsidP="0090192E">
                  <w:pPr>
                    <w:rPr>
                      <w:rFonts w:ascii="Arial" w:hAnsi="Arial" w:cs="Arial"/>
                    </w:rPr>
                  </w:pPr>
                  <w:r w:rsidRPr="007A35F7">
                    <w:rPr>
                      <w:rFonts w:ascii="Arial" w:hAnsi="Arial" w:cs="Arial"/>
                    </w:rPr>
                    <w:t>Date</w:t>
                  </w:r>
                </w:p>
              </w:tc>
              <w:tc>
                <w:tcPr>
                  <w:tcW w:w="1315" w:type="dxa"/>
                </w:tcPr>
                <w:p w14:paraId="3A2C74AE" w14:textId="77777777" w:rsidR="00924C13" w:rsidRPr="007A35F7" w:rsidRDefault="00924C13" w:rsidP="0090192E">
                  <w:pPr>
                    <w:rPr>
                      <w:rFonts w:ascii="Arial" w:hAnsi="Arial" w:cs="Arial"/>
                    </w:rPr>
                  </w:pPr>
                  <w:r w:rsidRPr="007A35F7">
                    <w:rPr>
                      <w:rFonts w:ascii="Arial" w:hAnsi="Arial" w:cs="Arial"/>
                    </w:rPr>
                    <w:t>Updated By</w:t>
                  </w:r>
                </w:p>
              </w:tc>
              <w:tc>
                <w:tcPr>
                  <w:tcW w:w="3924" w:type="dxa"/>
                </w:tcPr>
                <w:p w14:paraId="56851193" w14:textId="77777777" w:rsidR="00924C13" w:rsidRPr="007A35F7" w:rsidRDefault="00924C13" w:rsidP="0090192E">
                  <w:pPr>
                    <w:rPr>
                      <w:rFonts w:ascii="Arial" w:hAnsi="Arial" w:cs="Arial"/>
                    </w:rPr>
                  </w:pPr>
                  <w:r w:rsidRPr="007A35F7">
                    <w:rPr>
                      <w:rFonts w:ascii="Arial" w:hAnsi="Arial" w:cs="Arial"/>
                    </w:rPr>
                    <w:t>Description</w:t>
                  </w:r>
                </w:p>
              </w:tc>
            </w:tr>
            <w:tr w:rsidR="00924C13" w14:paraId="4044ED7D" w14:textId="77777777" w:rsidTr="0090192E">
              <w:trPr>
                <w:jc w:val="center"/>
              </w:trPr>
              <w:tc>
                <w:tcPr>
                  <w:tcW w:w="1169" w:type="dxa"/>
                </w:tcPr>
                <w:p w14:paraId="7F856E50" w14:textId="1955A3C5" w:rsidR="00924C13" w:rsidRPr="007A35F7" w:rsidRDefault="00924C13" w:rsidP="00924C13">
                  <w:pPr>
                    <w:rPr>
                      <w:rFonts w:ascii="Arial" w:hAnsi="Arial" w:cs="Arial"/>
                    </w:rPr>
                  </w:pPr>
                  <w:r w:rsidRPr="007A35F7">
                    <w:rPr>
                      <w:rFonts w:ascii="Arial" w:hAnsi="Arial" w:cs="Arial"/>
                    </w:rPr>
                    <w:t>1.0</w:t>
                  </w:r>
                </w:p>
              </w:tc>
              <w:tc>
                <w:tcPr>
                  <w:tcW w:w="1357" w:type="dxa"/>
                </w:tcPr>
                <w:p w14:paraId="3CE5EA46" w14:textId="05788D1E" w:rsidR="00924C13" w:rsidRPr="007A35F7" w:rsidRDefault="00924C13" w:rsidP="00924C13">
                  <w:pPr>
                    <w:rPr>
                      <w:rFonts w:ascii="Arial" w:hAnsi="Arial" w:cs="Arial"/>
                    </w:rPr>
                  </w:pPr>
                  <w:r>
                    <w:rPr>
                      <w:rFonts w:ascii="Arial" w:hAnsi="Arial" w:cs="Arial" w:hint="eastAsia"/>
                    </w:rPr>
                    <w:t>2024/5/9</w:t>
                  </w:r>
                </w:p>
              </w:tc>
              <w:tc>
                <w:tcPr>
                  <w:tcW w:w="1315" w:type="dxa"/>
                </w:tcPr>
                <w:p w14:paraId="5B5958F8" w14:textId="7CCA757C" w:rsidR="00924C13" w:rsidRPr="007A35F7" w:rsidRDefault="00924C13" w:rsidP="00924C13">
                  <w:pPr>
                    <w:rPr>
                      <w:rFonts w:ascii="Arial" w:hAnsi="Arial" w:cs="Arial"/>
                    </w:rPr>
                  </w:pPr>
                  <w:r>
                    <w:rPr>
                      <w:rFonts w:ascii="Arial" w:hAnsi="Arial" w:cs="Arial" w:hint="eastAsia"/>
                    </w:rPr>
                    <w:t>Bonnie</w:t>
                  </w:r>
                </w:p>
              </w:tc>
              <w:tc>
                <w:tcPr>
                  <w:tcW w:w="3924" w:type="dxa"/>
                </w:tcPr>
                <w:p w14:paraId="0DB6FE42" w14:textId="65CA9290" w:rsidR="00924C13" w:rsidRPr="007A35F7" w:rsidRDefault="00924C13" w:rsidP="00924C13">
                  <w:pPr>
                    <w:rPr>
                      <w:rFonts w:ascii="Arial" w:hAnsi="Arial" w:cs="Arial"/>
                    </w:rPr>
                  </w:pPr>
                  <w:r w:rsidRPr="00924C13">
                    <w:rPr>
                      <w:rFonts w:ascii="Arial" w:hAnsi="Arial" w:cs="Arial"/>
                    </w:rPr>
                    <w:t>MD-12525</w:t>
                  </w:r>
                </w:p>
              </w:tc>
            </w:tr>
            <w:tr w:rsidR="00924C13" w14:paraId="6E12175F" w14:textId="77777777" w:rsidTr="0090192E">
              <w:trPr>
                <w:jc w:val="center"/>
              </w:trPr>
              <w:tc>
                <w:tcPr>
                  <w:tcW w:w="1169" w:type="dxa"/>
                </w:tcPr>
                <w:p w14:paraId="2F57A123" w14:textId="77777777" w:rsidR="00924C13" w:rsidRDefault="00924C13" w:rsidP="0090192E"/>
              </w:tc>
              <w:tc>
                <w:tcPr>
                  <w:tcW w:w="1357" w:type="dxa"/>
                </w:tcPr>
                <w:p w14:paraId="4FCD958E" w14:textId="77777777" w:rsidR="00924C13" w:rsidRDefault="00924C13" w:rsidP="0090192E"/>
              </w:tc>
              <w:tc>
                <w:tcPr>
                  <w:tcW w:w="1315" w:type="dxa"/>
                </w:tcPr>
                <w:p w14:paraId="1CEF3A43" w14:textId="77777777" w:rsidR="00924C13" w:rsidRDefault="00924C13" w:rsidP="0090192E"/>
              </w:tc>
              <w:tc>
                <w:tcPr>
                  <w:tcW w:w="3924" w:type="dxa"/>
                </w:tcPr>
                <w:p w14:paraId="209ACF5E" w14:textId="77777777" w:rsidR="00924C13" w:rsidRDefault="00924C13" w:rsidP="0090192E"/>
              </w:tc>
            </w:tr>
            <w:tr w:rsidR="00924C13" w14:paraId="4835B2AC" w14:textId="77777777" w:rsidTr="0090192E">
              <w:trPr>
                <w:jc w:val="center"/>
              </w:trPr>
              <w:tc>
                <w:tcPr>
                  <w:tcW w:w="1169" w:type="dxa"/>
                </w:tcPr>
                <w:p w14:paraId="471789A1" w14:textId="77777777" w:rsidR="00924C13" w:rsidRDefault="00924C13" w:rsidP="0090192E"/>
              </w:tc>
              <w:tc>
                <w:tcPr>
                  <w:tcW w:w="1357" w:type="dxa"/>
                </w:tcPr>
                <w:p w14:paraId="6D07B18A" w14:textId="77777777" w:rsidR="00924C13" w:rsidRDefault="00924C13" w:rsidP="0090192E"/>
              </w:tc>
              <w:tc>
                <w:tcPr>
                  <w:tcW w:w="1315" w:type="dxa"/>
                </w:tcPr>
                <w:p w14:paraId="5B32E2FB" w14:textId="77777777" w:rsidR="00924C13" w:rsidRDefault="00924C13" w:rsidP="0090192E"/>
              </w:tc>
              <w:tc>
                <w:tcPr>
                  <w:tcW w:w="3924" w:type="dxa"/>
                </w:tcPr>
                <w:p w14:paraId="4A3AAE18" w14:textId="77777777" w:rsidR="00924C13" w:rsidRDefault="00924C13" w:rsidP="0090192E"/>
              </w:tc>
            </w:tr>
            <w:tr w:rsidR="00924C13" w14:paraId="2CF14DC3" w14:textId="77777777" w:rsidTr="0090192E">
              <w:trPr>
                <w:jc w:val="center"/>
              </w:trPr>
              <w:tc>
                <w:tcPr>
                  <w:tcW w:w="1169" w:type="dxa"/>
                </w:tcPr>
                <w:p w14:paraId="4F145629" w14:textId="77777777" w:rsidR="00924C13" w:rsidRDefault="00924C13" w:rsidP="0090192E"/>
              </w:tc>
              <w:tc>
                <w:tcPr>
                  <w:tcW w:w="1357" w:type="dxa"/>
                </w:tcPr>
                <w:p w14:paraId="5A3A4F64" w14:textId="77777777" w:rsidR="00924C13" w:rsidRDefault="00924C13" w:rsidP="0090192E"/>
              </w:tc>
              <w:tc>
                <w:tcPr>
                  <w:tcW w:w="1315" w:type="dxa"/>
                </w:tcPr>
                <w:p w14:paraId="0A0489C5" w14:textId="77777777" w:rsidR="00924C13" w:rsidRDefault="00924C13" w:rsidP="0090192E"/>
              </w:tc>
              <w:tc>
                <w:tcPr>
                  <w:tcW w:w="3924" w:type="dxa"/>
                </w:tcPr>
                <w:p w14:paraId="6B260742" w14:textId="77777777" w:rsidR="00924C13" w:rsidRPr="00B66734" w:rsidRDefault="00924C13" w:rsidP="0090192E"/>
              </w:tc>
            </w:tr>
            <w:tr w:rsidR="00924C13" w14:paraId="6A41F1AF" w14:textId="77777777" w:rsidTr="0090192E">
              <w:trPr>
                <w:jc w:val="center"/>
              </w:trPr>
              <w:tc>
                <w:tcPr>
                  <w:tcW w:w="1169" w:type="dxa"/>
                </w:tcPr>
                <w:p w14:paraId="40410323" w14:textId="77777777" w:rsidR="00924C13" w:rsidRDefault="00924C13" w:rsidP="0090192E"/>
              </w:tc>
              <w:tc>
                <w:tcPr>
                  <w:tcW w:w="1357" w:type="dxa"/>
                </w:tcPr>
                <w:p w14:paraId="192232A1" w14:textId="77777777" w:rsidR="00924C13" w:rsidRDefault="00924C13" w:rsidP="0090192E"/>
              </w:tc>
              <w:tc>
                <w:tcPr>
                  <w:tcW w:w="1315" w:type="dxa"/>
                </w:tcPr>
                <w:p w14:paraId="4FFD06F4" w14:textId="77777777" w:rsidR="00924C13" w:rsidRDefault="00924C13" w:rsidP="0090192E"/>
              </w:tc>
              <w:tc>
                <w:tcPr>
                  <w:tcW w:w="3924" w:type="dxa"/>
                </w:tcPr>
                <w:p w14:paraId="3900AEE2" w14:textId="77777777" w:rsidR="00924C13" w:rsidRDefault="00924C13" w:rsidP="0090192E"/>
              </w:tc>
            </w:tr>
            <w:tr w:rsidR="00924C13" w14:paraId="242FB47C" w14:textId="77777777" w:rsidTr="0090192E">
              <w:trPr>
                <w:jc w:val="center"/>
              </w:trPr>
              <w:tc>
                <w:tcPr>
                  <w:tcW w:w="1169" w:type="dxa"/>
                </w:tcPr>
                <w:p w14:paraId="7EE1C1C1" w14:textId="77777777" w:rsidR="00924C13" w:rsidRDefault="00924C13" w:rsidP="0090192E"/>
              </w:tc>
              <w:tc>
                <w:tcPr>
                  <w:tcW w:w="1357" w:type="dxa"/>
                </w:tcPr>
                <w:p w14:paraId="35D2FAA1" w14:textId="77777777" w:rsidR="00924C13" w:rsidRDefault="00924C13" w:rsidP="0090192E"/>
              </w:tc>
              <w:tc>
                <w:tcPr>
                  <w:tcW w:w="1315" w:type="dxa"/>
                </w:tcPr>
                <w:p w14:paraId="79E5D384" w14:textId="77777777" w:rsidR="00924C13" w:rsidRDefault="00924C13" w:rsidP="0090192E"/>
              </w:tc>
              <w:tc>
                <w:tcPr>
                  <w:tcW w:w="3924" w:type="dxa"/>
                </w:tcPr>
                <w:p w14:paraId="00F077C7" w14:textId="77777777" w:rsidR="00924C13" w:rsidRPr="005C49CE" w:rsidRDefault="00924C13" w:rsidP="0090192E"/>
              </w:tc>
            </w:tr>
          </w:tbl>
          <w:p w14:paraId="552BAC73" w14:textId="77777777" w:rsidR="00924C13" w:rsidRDefault="00924C13" w:rsidP="0090192E"/>
        </w:tc>
      </w:tr>
      <w:tr w:rsidR="00924C13" w:rsidRPr="00452515" w14:paraId="352FE82B" w14:textId="77777777" w:rsidTr="00BA04D4">
        <w:tc>
          <w:tcPr>
            <w:tcW w:w="8008" w:type="dxa"/>
          </w:tcPr>
          <w:p w14:paraId="5CEAC261" w14:textId="77777777" w:rsidR="00924C13" w:rsidRPr="00452515" w:rsidRDefault="00924C13" w:rsidP="0090192E">
            <w:r w:rsidRPr="00E97505">
              <w:rPr>
                <w:rStyle w:val="Strong"/>
              </w:rPr>
              <w:t>Stakeholder:</w:t>
            </w:r>
            <w:r w:rsidRPr="00452515">
              <w:t xml:space="preserve"> </w:t>
            </w:r>
            <w:r>
              <w:t>User with privilege</w:t>
            </w:r>
          </w:p>
        </w:tc>
      </w:tr>
      <w:tr w:rsidR="00924C13" w:rsidRPr="009A0B08" w14:paraId="215967F4" w14:textId="77777777" w:rsidTr="00BA04D4">
        <w:tc>
          <w:tcPr>
            <w:tcW w:w="8008" w:type="dxa"/>
          </w:tcPr>
          <w:p w14:paraId="09EA86CD" w14:textId="77777777" w:rsidR="00924C13" w:rsidRDefault="00924C13" w:rsidP="0090192E">
            <w:pPr>
              <w:rPr>
                <w:rStyle w:val="Strong"/>
                <w:lang w:val="fr-FR"/>
              </w:rPr>
            </w:pPr>
            <w:proofErr w:type="spellStart"/>
            <w:r w:rsidRPr="009A0B08">
              <w:rPr>
                <w:rStyle w:val="Strong"/>
                <w:lang w:val="fr-FR"/>
              </w:rPr>
              <w:t>Pre-Condition</w:t>
            </w:r>
            <w:proofErr w:type="spellEnd"/>
            <w:r w:rsidRPr="009A0B08">
              <w:rPr>
                <w:rStyle w:val="Strong"/>
                <w:lang w:val="fr-FR"/>
              </w:rPr>
              <w:t xml:space="preserve"> : </w:t>
            </w:r>
          </w:p>
          <w:p w14:paraId="05421D66" w14:textId="77777777" w:rsidR="00924C13" w:rsidRPr="009A0B08" w:rsidRDefault="00924C13" w:rsidP="0090192E">
            <w:pPr>
              <w:rPr>
                <w:rStyle w:val="Strong"/>
                <w:lang w:val="fr-FR"/>
              </w:rPr>
            </w:pPr>
          </w:p>
          <w:p w14:paraId="546E8B00" w14:textId="77777777" w:rsidR="00924C13" w:rsidRDefault="00924C13" w:rsidP="0090192E">
            <w:pPr>
              <w:rPr>
                <w:rStyle w:val="Strong"/>
                <w:lang w:val="fr-FR"/>
              </w:rPr>
            </w:pPr>
            <w:proofErr w:type="gramStart"/>
            <w:r w:rsidRPr="009A0B08">
              <w:rPr>
                <w:rStyle w:val="Strong"/>
                <w:lang w:val="fr-FR"/>
              </w:rPr>
              <w:t>PRD:</w:t>
            </w:r>
            <w:proofErr w:type="gramEnd"/>
            <w:r w:rsidRPr="009A0B08">
              <w:rPr>
                <w:rStyle w:val="Strong"/>
                <w:lang w:val="fr-FR"/>
              </w:rPr>
              <w:t xml:space="preserve"> </w:t>
            </w:r>
          </w:p>
          <w:p w14:paraId="2FD75AA3" w14:textId="77777777" w:rsidR="00924C13" w:rsidRPr="009A0B08" w:rsidRDefault="00924C13" w:rsidP="0090192E">
            <w:pPr>
              <w:rPr>
                <w:rStyle w:val="Strong"/>
                <w:lang w:val="fr-FR"/>
              </w:rPr>
            </w:pPr>
          </w:p>
          <w:p w14:paraId="73BCFEAC" w14:textId="77777777" w:rsidR="00924C13" w:rsidRDefault="00924C13" w:rsidP="0090192E">
            <w:pPr>
              <w:rPr>
                <w:rFonts w:ascii="Arial" w:hAnsi="Arial" w:cs="Arial"/>
                <w:sz w:val="20"/>
                <w:szCs w:val="20"/>
                <w:lang w:val="pt-BR"/>
              </w:rPr>
            </w:pPr>
            <w:r w:rsidRPr="00D329EE">
              <w:rPr>
                <w:rFonts w:ascii="Arial" w:hAnsi="Arial" w:cs="Arial" w:hint="eastAsia"/>
                <w:sz w:val="20"/>
                <w:szCs w:val="20"/>
                <w:lang w:val="pt-BR"/>
              </w:rPr>
              <w:t>F</w:t>
            </w:r>
            <w:r w:rsidRPr="00D329EE">
              <w:rPr>
                <w:rFonts w:ascii="Arial" w:hAnsi="Arial" w:cs="Arial"/>
                <w:sz w:val="20"/>
                <w:szCs w:val="20"/>
                <w:lang w:val="pt-BR"/>
              </w:rPr>
              <w:t xml:space="preserve">igma: </w:t>
            </w:r>
          </w:p>
          <w:p w14:paraId="3482F60F" w14:textId="77777777" w:rsidR="00924C13" w:rsidRDefault="00924C13" w:rsidP="0090192E">
            <w:pPr>
              <w:rPr>
                <w:rFonts w:ascii="Arial" w:hAnsi="Arial" w:cs="Arial"/>
                <w:sz w:val="20"/>
                <w:szCs w:val="20"/>
                <w:lang w:val="pt-BR"/>
              </w:rPr>
            </w:pPr>
          </w:p>
          <w:p w14:paraId="1F2674BE" w14:textId="77777777" w:rsidR="00924C13" w:rsidRPr="00D329EE" w:rsidRDefault="00924C13" w:rsidP="0090192E">
            <w:pPr>
              <w:rPr>
                <w:rFonts w:ascii="Arial" w:hAnsi="Arial" w:cs="Arial"/>
                <w:sz w:val="20"/>
                <w:szCs w:val="20"/>
                <w:lang w:val="pt-BR"/>
              </w:rPr>
            </w:pPr>
          </w:p>
        </w:tc>
      </w:tr>
      <w:tr w:rsidR="00924C13" w:rsidRPr="00452515" w14:paraId="2195FC1B" w14:textId="77777777" w:rsidTr="00BA04D4">
        <w:tc>
          <w:tcPr>
            <w:tcW w:w="8008" w:type="dxa"/>
          </w:tcPr>
          <w:p w14:paraId="7DF5C7B0" w14:textId="77777777" w:rsidR="00924C13" w:rsidRDefault="00924C13" w:rsidP="0090192E">
            <w:pPr>
              <w:rPr>
                <w:b/>
                <w:bCs/>
              </w:rPr>
            </w:pPr>
            <w:r w:rsidRPr="00D97083">
              <w:rPr>
                <w:rFonts w:hint="eastAsia"/>
                <w:b/>
                <w:bCs/>
              </w:rPr>
              <w:t>Main Scenario:</w:t>
            </w:r>
          </w:p>
          <w:p w14:paraId="21ED244A" w14:textId="5C805EE9" w:rsidR="00924C13" w:rsidRPr="00BD54DC" w:rsidRDefault="00BA04D4" w:rsidP="00BA04D4">
            <w:pPr>
              <w:pStyle w:val="ListParagraph"/>
              <w:tabs>
                <w:tab w:val="left" w:pos="307"/>
              </w:tabs>
            </w:pPr>
            <w:r w:rsidRPr="00BA04D4">
              <w:t>https://wonder.atlassian.net/wiki/x/DQFH_w</w:t>
            </w:r>
          </w:p>
        </w:tc>
      </w:tr>
      <w:tr w:rsidR="00924C13" w:rsidRPr="00452515" w14:paraId="46FED3E5" w14:textId="77777777" w:rsidTr="00BA04D4">
        <w:tc>
          <w:tcPr>
            <w:tcW w:w="8008" w:type="dxa"/>
          </w:tcPr>
          <w:p w14:paraId="11F56DC1" w14:textId="77777777" w:rsidR="00924C13" w:rsidRDefault="00924C13" w:rsidP="0090192E">
            <w:r w:rsidRPr="00452515">
              <w:t>Extend Scenario:</w:t>
            </w:r>
          </w:p>
          <w:p w14:paraId="0F8045B4" w14:textId="77777777" w:rsidR="00924C13" w:rsidRPr="00452515" w:rsidRDefault="00924C13" w:rsidP="0090192E"/>
        </w:tc>
      </w:tr>
      <w:tr w:rsidR="00924C13" w:rsidRPr="00452515" w14:paraId="6D1A7C8C" w14:textId="77777777" w:rsidTr="00BA04D4">
        <w:tc>
          <w:tcPr>
            <w:tcW w:w="8008" w:type="dxa"/>
          </w:tcPr>
          <w:p w14:paraId="3913D94D" w14:textId="77777777" w:rsidR="00924C13" w:rsidRDefault="00924C13" w:rsidP="0090192E">
            <w:r w:rsidRPr="00452515">
              <w:t>Exception Scenario:</w:t>
            </w:r>
          </w:p>
          <w:p w14:paraId="49842209" w14:textId="77777777" w:rsidR="00924C13" w:rsidRPr="00452515" w:rsidRDefault="00924C13" w:rsidP="0090192E"/>
        </w:tc>
      </w:tr>
      <w:tr w:rsidR="00924C13" w:rsidRPr="00452515" w14:paraId="3AF59A19" w14:textId="77777777" w:rsidTr="00BA04D4">
        <w:tc>
          <w:tcPr>
            <w:tcW w:w="8008" w:type="dxa"/>
          </w:tcPr>
          <w:p w14:paraId="2C28F96D" w14:textId="77777777" w:rsidR="00924C13" w:rsidRPr="00452515" w:rsidRDefault="00924C13" w:rsidP="0090192E">
            <w:r w:rsidRPr="00452515">
              <w:t>Notes:</w:t>
            </w:r>
          </w:p>
        </w:tc>
      </w:tr>
      <w:tr w:rsidR="00924C13" w:rsidRPr="00452515" w14:paraId="68B443E6" w14:textId="77777777" w:rsidTr="00BA04D4">
        <w:tc>
          <w:tcPr>
            <w:tcW w:w="8008" w:type="dxa"/>
          </w:tcPr>
          <w:p w14:paraId="7B258034" w14:textId="77777777" w:rsidR="00924C13" w:rsidRPr="00452515" w:rsidRDefault="00924C13" w:rsidP="0090192E">
            <w:r w:rsidRPr="00452515">
              <w:t>Q/A:</w:t>
            </w:r>
          </w:p>
        </w:tc>
      </w:tr>
    </w:tbl>
    <w:p w14:paraId="5104B64A" w14:textId="77777777" w:rsidR="00924C13" w:rsidRDefault="00924C13" w:rsidP="00924C13"/>
    <w:p w14:paraId="23500C00" w14:textId="6C736E5E" w:rsidR="00924C13" w:rsidRDefault="00531832" w:rsidP="00531832">
      <w:pPr>
        <w:pStyle w:val="Heading1"/>
      </w:pPr>
      <w:r>
        <w:rPr>
          <w:rFonts w:hint="eastAsia"/>
        </w:rPr>
        <w:t>HDR Items</w:t>
      </w:r>
    </w:p>
    <w:p w14:paraId="18A60264" w14:textId="1F1B5916" w:rsidR="00531832" w:rsidRDefault="00531832" w:rsidP="00531832">
      <w:pPr>
        <w:pStyle w:val="Heading2"/>
      </w:pPr>
      <w:r>
        <w:rPr>
          <w:rFonts w:hint="eastAsia"/>
        </w:rPr>
        <w:t>MS 27-01 HDR Items</w:t>
      </w:r>
    </w:p>
    <w:tbl>
      <w:tblPr>
        <w:tblStyle w:val="TableGrid"/>
        <w:tblW w:w="0" w:type="auto"/>
        <w:tblLook w:val="04A0" w:firstRow="1" w:lastRow="0" w:firstColumn="1" w:lastColumn="0" w:noHBand="0" w:noVBand="1"/>
      </w:tblPr>
      <w:tblGrid>
        <w:gridCol w:w="9016"/>
      </w:tblGrid>
      <w:tr w:rsidR="00531832" w14:paraId="0E080426" w14:textId="77777777" w:rsidTr="00531832">
        <w:tc>
          <w:tcPr>
            <w:tcW w:w="9016" w:type="dxa"/>
          </w:tcPr>
          <w:p w14:paraId="23765783" w14:textId="6A9889E4" w:rsidR="00531832" w:rsidRDefault="00531832" w:rsidP="00924C13">
            <w:r w:rsidRPr="00B05CAC">
              <w:rPr>
                <w:rStyle w:val="Strong"/>
              </w:rPr>
              <w:t>MS</w:t>
            </w:r>
            <w:r>
              <w:rPr>
                <w:rStyle w:val="Strong"/>
              </w:rPr>
              <w:t xml:space="preserve"> </w:t>
            </w:r>
            <w:r>
              <w:rPr>
                <w:rStyle w:val="Strong"/>
                <w:rFonts w:hint="eastAsia"/>
              </w:rPr>
              <w:t>27-01 HDR Items</w:t>
            </w:r>
          </w:p>
        </w:tc>
      </w:tr>
      <w:tr w:rsidR="00531832" w14:paraId="19B271EC" w14:textId="77777777" w:rsidTr="00531832">
        <w:tc>
          <w:tcPr>
            <w:tcW w:w="9016" w:type="dxa"/>
          </w:tcPr>
          <w:p w14:paraId="0B83328A" w14:textId="77777777" w:rsidR="00531832" w:rsidRPr="00E97505" w:rsidRDefault="00531832" w:rsidP="00531832">
            <w:pPr>
              <w:rPr>
                <w:rStyle w:val="Strong"/>
              </w:rPr>
            </w:pPr>
            <w:r w:rsidRPr="00E97505">
              <w:rPr>
                <w:rStyle w:val="Strong"/>
              </w:rPr>
              <w:t>Version history</w:t>
            </w:r>
          </w:p>
          <w:tbl>
            <w:tblPr>
              <w:tblStyle w:val="TableGrid"/>
              <w:tblW w:w="0" w:type="auto"/>
              <w:tblLook w:val="04A0" w:firstRow="1" w:lastRow="0" w:firstColumn="1" w:lastColumn="0" w:noHBand="0" w:noVBand="1"/>
            </w:tblPr>
            <w:tblGrid>
              <w:gridCol w:w="2197"/>
              <w:gridCol w:w="2197"/>
              <w:gridCol w:w="2198"/>
              <w:gridCol w:w="2198"/>
            </w:tblGrid>
            <w:tr w:rsidR="00531832" w14:paraId="7A38EB0B" w14:textId="77777777" w:rsidTr="002F304A">
              <w:tc>
                <w:tcPr>
                  <w:tcW w:w="2197" w:type="dxa"/>
                </w:tcPr>
                <w:p w14:paraId="101C34C2" w14:textId="77777777" w:rsidR="00531832" w:rsidRDefault="00531832" w:rsidP="00531832">
                  <w:r w:rsidRPr="007A35F7">
                    <w:rPr>
                      <w:rFonts w:ascii="Arial" w:hAnsi="Arial" w:cs="Arial"/>
                    </w:rPr>
                    <w:lastRenderedPageBreak/>
                    <w:t>Version</w:t>
                  </w:r>
                </w:p>
              </w:tc>
              <w:tc>
                <w:tcPr>
                  <w:tcW w:w="2197" w:type="dxa"/>
                </w:tcPr>
                <w:p w14:paraId="2520B4E5" w14:textId="77777777" w:rsidR="00531832" w:rsidRDefault="00531832" w:rsidP="00531832">
                  <w:r w:rsidRPr="007A35F7">
                    <w:rPr>
                      <w:rFonts w:ascii="Arial" w:hAnsi="Arial" w:cs="Arial"/>
                    </w:rPr>
                    <w:t>Date</w:t>
                  </w:r>
                </w:p>
              </w:tc>
              <w:tc>
                <w:tcPr>
                  <w:tcW w:w="2198" w:type="dxa"/>
                </w:tcPr>
                <w:p w14:paraId="72C8746E" w14:textId="77777777" w:rsidR="00531832" w:rsidRDefault="00531832" w:rsidP="00531832">
                  <w:r w:rsidRPr="007A35F7">
                    <w:rPr>
                      <w:rFonts w:ascii="Arial" w:hAnsi="Arial" w:cs="Arial"/>
                    </w:rPr>
                    <w:t>Updated By</w:t>
                  </w:r>
                </w:p>
              </w:tc>
              <w:tc>
                <w:tcPr>
                  <w:tcW w:w="2198" w:type="dxa"/>
                </w:tcPr>
                <w:p w14:paraId="0F27857E" w14:textId="77777777" w:rsidR="00531832" w:rsidRDefault="00531832" w:rsidP="00531832">
                  <w:r w:rsidRPr="007A35F7">
                    <w:rPr>
                      <w:rFonts w:ascii="Arial" w:hAnsi="Arial" w:cs="Arial"/>
                    </w:rPr>
                    <w:t>Description</w:t>
                  </w:r>
                </w:p>
              </w:tc>
            </w:tr>
            <w:tr w:rsidR="00531832" w14:paraId="1B0FE291" w14:textId="77777777" w:rsidTr="002F304A">
              <w:tc>
                <w:tcPr>
                  <w:tcW w:w="2197" w:type="dxa"/>
                </w:tcPr>
                <w:p w14:paraId="749DEEA4" w14:textId="77777777" w:rsidR="00531832" w:rsidRDefault="00531832" w:rsidP="00531832">
                  <w:r w:rsidRPr="007A35F7">
                    <w:rPr>
                      <w:rFonts w:ascii="Arial" w:hAnsi="Arial" w:cs="Arial"/>
                    </w:rPr>
                    <w:t>1.0</w:t>
                  </w:r>
                </w:p>
              </w:tc>
              <w:tc>
                <w:tcPr>
                  <w:tcW w:w="2197" w:type="dxa"/>
                </w:tcPr>
                <w:p w14:paraId="69D90E46" w14:textId="77777777" w:rsidR="00531832" w:rsidRDefault="00531832" w:rsidP="00531832">
                  <w:r>
                    <w:rPr>
                      <w:rFonts w:ascii="Arial" w:hAnsi="Arial" w:cs="Arial" w:hint="eastAsia"/>
                    </w:rPr>
                    <w:t>2024/5/3</w:t>
                  </w:r>
                  <w:r>
                    <w:rPr>
                      <w:rFonts w:hint="eastAsia"/>
                    </w:rPr>
                    <w:t>0</w:t>
                  </w:r>
                </w:p>
              </w:tc>
              <w:tc>
                <w:tcPr>
                  <w:tcW w:w="2198" w:type="dxa"/>
                </w:tcPr>
                <w:p w14:paraId="470587A5" w14:textId="77777777" w:rsidR="00531832" w:rsidRDefault="00531832" w:rsidP="00531832">
                  <w:r>
                    <w:rPr>
                      <w:rFonts w:ascii="Arial" w:hAnsi="Arial" w:cs="Arial" w:hint="eastAsia"/>
                    </w:rPr>
                    <w:t>Bonnie</w:t>
                  </w:r>
                </w:p>
              </w:tc>
              <w:tc>
                <w:tcPr>
                  <w:tcW w:w="2198" w:type="dxa"/>
                </w:tcPr>
                <w:p w14:paraId="3A319437" w14:textId="74522238" w:rsidR="00531832" w:rsidRDefault="00531832" w:rsidP="00531832">
                  <w:r w:rsidRPr="00924C13">
                    <w:rPr>
                      <w:rFonts w:ascii="Arial" w:hAnsi="Arial" w:cs="Arial"/>
                    </w:rPr>
                    <w:t>MD-12</w:t>
                  </w:r>
                  <w:r>
                    <w:rPr>
                      <w:rFonts w:ascii="Arial" w:hAnsi="Arial" w:cs="Arial" w:hint="eastAsia"/>
                    </w:rPr>
                    <w:t>6</w:t>
                  </w:r>
                  <w:r w:rsidRPr="00531832">
                    <w:rPr>
                      <w:rFonts w:ascii="Arial" w:hAnsi="Arial" w:cs="Arial" w:hint="eastAsia"/>
                    </w:rPr>
                    <w:t>66</w:t>
                  </w:r>
                </w:p>
              </w:tc>
            </w:tr>
            <w:tr w:rsidR="00531832" w14:paraId="3F283413" w14:textId="77777777" w:rsidTr="002F304A">
              <w:tc>
                <w:tcPr>
                  <w:tcW w:w="2197" w:type="dxa"/>
                </w:tcPr>
                <w:p w14:paraId="4B738D52" w14:textId="77777777" w:rsidR="00531832" w:rsidRPr="007A35F7" w:rsidRDefault="00531832" w:rsidP="00531832">
                  <w:pPr>
                    <w:rPr>
                      <w:rFonts w:ascii="Arial" w:hAnsi="Arial" w:cs="Arial"/>
                    </w:rPr>
                  </w:pPr>
                </w:p>
              </w:tc>
              <w:tc>
                <w:tcPr>
                  <w:tcW w:w="2197" w:type="dxa"/>
                </w:tcPr>
                <w:p w14:paraId="2B0168EB" w14:textId="77777777" w:rsidR="00531832" w:rsidRDefault="00531832" w:rsidP="00531832">
                  <w:pPr>
                    <w:rPr>
                      <w:rFonts w:ascii="Arial" w:hAnsi="Arial" w:cs="Arial"/>
                    </w:rPr>
                  </w:pPr>
                </w:p>
              </w:tc>
              <w:tc>
                <w:tcPr>
                  <w:tcW w:w="2198" w:type="dxa"/>
                </w:tcPr>
                <w:p w14:paraId="7022C8F3" w14:textId="77777777" w:rsidR="00531832" w:rsidRDefault="00531832" w:rsidP="00531832">
                  <w:pPr>
                    <w:rPr>
                      <w:rFonts w:ascii="Arial" w:hAnsi="Arial" w:cs="Arial"/>
                    </w:rPr>
                  </w:pPr>
                </w:p>
              </w:tc>
              <w:tc>
                <w:tcPr>
                  <w:tcW w:w="2198" w:type="dxa"/>
                </w:tcPr>
                <w:p w14:paraId="0183FA5B" w14:textId="77777777" w:rsidR="00531832" w:rsidRPr="00924C13" w:rsidRDefault="00531832" w:rsidP="00531832">
                  <w:pPr>
                    <w:rPr>
                      <w:rFonts w:ascii="Arial" w:hAnsi="Arial" w:cs="Arial"/>
                    </w:rPr>
                  </w:pPr>
                </w:p>
              </w:tc>
            </w:tr>
            <w:tr w:rsidR="00531832" w14:paraId="2F8C4674" w14:textId="77777777" w:rsidTr="002F304A">
              <w:tc>
                <w:tcPr>
                  <w:tcW w:w="2197" w:type="dxa"/>
                </w:tcPr>
                <w:p w14:paraId="04628D88" w14:textId="77777777" w:rsidR="00531832" w:rsidRPr="007A35F7" w:rsidRDefault="00531832" w:rsidP="00531832">
                  <w:pPr>
                    <w:rPr>
                      <w:rFonts w:ascii="Arial" w:hAnsi="Arial" w:cs="Arial"/>
                    </w:rPr>
                  </w:pPr>
                </w:p>
              </w:tc>
              <w:tc>
                <w:tcPr>
                  <w:tcW w:w="2197" w:type="dxa"/>
                </w:tcPr>
                <w:p w14:paraId="53DC4411" w14:textId="77777777" w:rsidR="00531832" w:rsidRDefault="00531832" w:rsidP="00531832">
                  <w:pPr>
                    <w:rPr>
                      <w:rFonts w:ascii="Arial" w:hAnsi="Arial" w:cs="Arial"/>
                    </w:rPr>
                  </w:pPr>
                </w:p>
              </w:tc>
              <w:tc>
                <w:tcPr>
                  <w:tcW w:w="2198" w:type="dxa"/>
                </w:tcPr>
                <w:p w14:paraId="442C19B7" w14:textId="77777777" w:rsidR="00531832" w:rsidRDefault="00531832" w:rsidP="00531832">
                  <w:pPr>
                    <w:rPr>
                      <w:rFonts w:ascii="Arial" w:hAnsi="Arial" w:cs="Arial"/>
                    </w:rPr>
                  </w:pPr>
                </w:p>
              </w:tc>
              <w:tc>
                <w:tcPr>
                  <w:tcW w:w="2198" w:type="dxa"/>
                </w:tcPr>
                <w:p w14:paraId="6AE35DA4" w14:textId="77777777" w:rsidR="00531832" w:rsidRPr="00924C13" w:rsidRDefault="00531832" w:rsidP="00531832">
                  <w:pPr>
                    <w:rPr>
                      <w:rFonts w:ascii="Arial" w:hAnsi="Arial" w:cs="Arial"/>
                    </w:rPr>
                  </w:pPr>
                </w:p>
              </w:tc>
            </w:tr>
          </w:tbl>
          <w:p w14:paraId="58639944" w14:textId="77777777" w:rsidR="00531832" w:rsidRDefault="00531832" w:rsidP="00924C13"/>
          <w:p w14:paraId="7275110E" w14:textId="77777777" w:rsidR="00531832" w:rsidRDefault="00531832" w:rsidP="00924C13"/>
          <w:p w14:paraId="6493EB30" w14:textId="77777777" w:rsidR="00531832" w:rsidRDefault="00531832" w:rsidP="00924C13"/>
        </w:tc>
      </w:tr>
      <w:tr w:rsidR="00531832" w14:paraId="59679A77" w14:textId="77777777" w:rsidTr="00531832">
        <w:tc>
          <w:tcPr>
            <w:tcW w:w="9016" w:type="dxa"/>
          </w:tcPr>
          <w:p w14:paraId="6DC92A45" w14:textId="7473471E" w:rsidR="00531832" w:rsidRDefault="00531832" w:rsidP="00531832">
            <w:r w:rsidRPr="00E97505">
              <w:rPr>
                <w:rStyle w:val="Strong"/>
              </w:rPr>
              <w:lastRenderedPageBreak/>
              <w:t>Stakeholder:</w:t>
            </w:r>
            <w:r w:rsidRPr="00452515">
              <w:t xml:space="preserve"> </w:t>
            </w:r>
            <w:r>
              <w:t>User with privilege</w:t>
            </w:r>
          </w:p>
        </w:tc>
      </w:tr>
      <w:tr w:rsidR="00531832" w14:paraId="1C38532C" w14:textId="77777777" w:rsidTr="00531832">
        <w:tc>
          <w:tcPr>
            <w:tcW w:w="9016" w:type="dxa"/>
          </w:tcPr>
          <w:p w14:paraId="057C36A0" w14:textId="77777777" w:rsidR="00531832" w:rsidRDefault="00531832" w:rsidP="00531832">
            <w:pPr>
              <w:rPr>
                <w:rStyle w:val="Strong"/>
                <w:lang w:val="fr-FR"/>
              </w:rPr>
            </w:pPr>
            <w:proofErr w:type="spellStart"/>
            <w:r w:rsidRPr="009A0B08">
              <w:rPr>
                <w:rStyle w:val="Strong"/>
                <w:lang w:val="fr-FR"/>
              </w:rPr>
              <w:t>Pre-Condition</w:t>
            </w:r>
            <w:proofErr w:type="spellEnd"/>
            <w:r w:rsidRPr="009A0B08">
              <w:rPr>
                <w:rStyle w:val="Strong"/>
                <w:lang w:val="fr-FR"/>
              </w:rPr>
              <w:t xml:space="preserve"> : </w:t>
            </w:r>
          </w:p>
          <w:p w14:paraId="09483AD2" w14:textId="77777777" w:rsidR="00531832" w:rsidRPr="009A0B08" w:rsidRDefault="00531832" w:rsidP="00531832">
            <w:pPr>
              <w:rPr>
                <w:rStyle w:val="Strong"/>
                <w:lang w:val="fr-FR"/>
              </w:rPr>
            </w:pPr>
          </w:p>
          <w:p w14:paraId="33054196" w14:textId="77777777" w:rsidR="00531832" w:rsidRDefault="00531832" w:rsidP="00531832">
            <w:pPr>
              <w:rPr>
                <w:rStyle w:val="Strong"/>
                <w:lang w:val="fr-FR"/>
              </w:rPr>
            </w:pPr>
            <w:proofErr w:type="gramStart"/>
            <w:r w:rsidRPr="009A0B08">
              <w:rPr>
                <w:rStyle w:val="Strong"/>
                <w:lang w:val="fr-FR"/>
              </w:rPr>
              <w:t>PRD:</w:t>
            </w:r>
            <w:proofErr w:type="gramEnd"/>
            <w:r w:rsidRPr="009A0B08">
              <w:rPr>
                <w:rStyle w:val="Strong"/>
                <w:lang w:val="fr-FR"/>
              </w:rPr>
              <w:t xml:space="preserve"> </w:t>
            </w:r>
          </w:p>
          <w:p w14:paraId="6BB1F347" w14:textId="77777777" w:rsidR="00531832" w:rsidRPr="009A0B08" w:rsidRDefault="00531832" w:rsidP="00531832">
            <w:pPr>
              <w:rPr>
                <w:rStyle w:val="Strong"/>
                <w:lang w:val="fr-FR"/>
              </w:rPr>
            </w:pPr>
          </w:p>
          <w:p w14:paraId="24CED831" w14:textId="77777777" w:rsidR="00531832" w:rsidRDefault="00531832" w:rsidP="00531832">
            <w:pPr>
              <w:rPr>
                <w:rFonts w:ascii="Arial" w:hAnsi="Arial" w:cs="Arial"/>
                <w:sz w:val="20"/>
                <w:szCs w:val="20"/>
                <w:lang w:val="pt-BR"/>
              </w:rPr>
            </w:pPr>
            <w:r w:rsidRPr="00D329EE">
              <w:rPr>
                <w:rFonts w:ascii="Arial" w:hAnsi="Arial" w:cs="Arial" w:hint="eastAsia"/>
                <w:sz w:val="20"/>
                <w:szCs w:val="20"/>
                <w:lang w:val="pt-BR"/>
              </w:rPr>
              <w:t>F</w:t>
            </w:r>
            <w:r w:rsidRPr="00D329EE">
              <w:rPr>
                <w:rFonts w:ascii="Arial" w:hAnsi="Arial" w:cs="Arial"/>
                <w:sz w:val="20"/>
                <w:szCs w:val="20"/>
                <w:lang w:val="pt-BR"/>
              </w:rPr>
              <w:t xml:space="preserve">igma: </w:t>
            </w:r>
          </w:p>
          <w:p w14:paraId="2E488AC5" w14:textId="77777777" w:rsidR="00531832" w:rsidRDefault="00531832" w:rsidP="00531832">
            <w:pPr>
              <w:rPr>
                <w:rFonts w:ascii="Arial" w:hAnsi="Arial" w:cs="Arial"/>
                <w:sz w:val="20"/>
                <w:szCs w:val="20"/>
                <w:lang w:val="pt-BR"/>
              </w:rPr>
            </w:pPr>
          </w:p>
          <w:p w14:paraId="769DBBBE" w14:textId="77777777" w:rsidR="00531832" w:rsidRDefault="00531832" w:rsidP="00531832"/>
        </w:tc>
      </w:tr>
      <w:tr w:rsidR="00531832" w14:paraId="7D12B8E0" w14:textId="77777777" w:rsidTr="00531832">
        <w:tc>
          <w:tcPr>
            <w:tcW w:w="9016" w:type="dxa"/>
          </w:tcPr>
          <w:p w14:paraId="3E2515B9" w14:textId="77777777" w:rsidR="00531832" w:rsidRPr="00D97083" w:rsidRDefault="00531832" w:rsidP="00531832">
            <w:pPr>
              <w:rPr>
                <w:b/>
                <w:bCs/>
              </w:rPr>
            </w:pPr>
            <w:r w:rsidRPr="00D97083">
              <w:rPr>
                <w:rFonts w:hint="eastAsia"/>
                <w:b/>
                <w:bCs/>
              </w:rPr>
              <w:t>Main Scenario:</w:t>
            </w:r>
          </w:p>
          <w:p w14:paraId="798FB8AE" w14:textId="77777777" w:rsidR="00FA7B67" w:rsidRDefault="00FA7B67" w:rsidP="00FA7B67">
            <w:pPr>
              <w:pStyle w:val="ListParagraph"/>
              <w:numPr>
                <w:ilvl w:val="1"/>
                <w:numId w:val="985"/>
              </w:numPr>
            </w:pPr>
            <w:r>
              <w:t xml:space="preserve">For packaged items &amp; ingredients, if 'for-sale' = Yes, and </w:t>
            </w:r>
            <w:proofErr w:type="spellStart"/>
            <w:r>
              <w:t>stockable</w:t>
            </w:r>
            <w:proofErr w:type="spellEnd"/>
            <w:r>
              <w:t xml:space="preserve"> = Yes, show them in the HDR Item list.</w:t>
            </w:r>
          </w:p>
          <w:p w14:paraId="754DA1BB" w14:textId="11EAD8E6" w:rsidR="00FA7B67" w:rsidRDefault="00FA7B67" w:rsidP="00FA7B67">
            <w:pPr>
              <w:pStyle w:val="ListParagraph"/>
              <w:numPr>
                <w:ilvl w:val="1"/>
                <w:numId w:val="985"/>
              </w:numPr>
            </w:pPr>
            <w:r>
              <w:t>For non-food items, if they meet the following conditions, show them in the HDR Item list.</w:t>
            </w:r>
          </w:p>
          <w:p w14:paraId="0F6515BD" w14:textId="77777777" w:rsidR="00FA7B67" w:rsidRDefault="00FA7B67" w:rsidP="00FA7B67">
            <w:pPr>
              <w:pStyle w:val="ListParagraph"/>
              <w:ind w:left="1200"/>
            </w:pPr>
            <w:r>
              <w:t xml:space="preserve">If HDR-item = "Yes, others', </w:t>
            </w:r>
          </w:p>
          <w:p w14:paraId="1CCC017C" w14:textId="31CFE3DB" w:rsidR="00FA7B67" w:rsidRDefault="00FA7B67" w:rsidP="00FA7B67">
            <w:pPr>
              <w:pStyle w:val="ListParagraph"/>
              <w:ind w:left="1200"/>
            </w:pPr>
            <w:r>
              <w:t>or</w:t>
            </w:r>
            <w:r>
              <w:rPr>
                <w:rFonts w:hint="eastAsia"/>
              </w:rPr>
              <w:t xml:space="preserve"> </w:t>
            </w:r>
            <w:r>
              <w:t>HDR-item ='Yes, from BOM' &amp; 'for-sale'= Yes</w:t>
            </w:r>
          </w:p>
          <w:p w14:paraId="16DB9045" w14:textId="77777777" w:rsidR="00531832" w:rsidRDefault="00531832" w:rsidP="00531832">
            <w:pPr>
              <w:pStyle w:val="ListParagraph"/>
              <w:numPr>
                <w:ilvl w:val="1"/>
                <w:numId w:val="985"/>
              </w:numPr>
            </w:pPr>
            <w:r>
              <w:t>Please reuse the design in item grid page.</w:t>
            </w:r>
          </w:p>
          <w:p w14:paraId="401CDF60" w14:textId="05292776" w:rsidR="00531832" w:rsidRPr="00531832" w:rsidRDefault="00531832" w:rsidP="00D103BD">
            <w:pPr>
              <w:pStyle w:val="ListParagraph"/>
              <w:numPr>
                <w:ilvl w:val="2"/>
                <w:numId w:val="985"/>
              </w:numPr>
            </w:pPr>
            <w:r>
              <w:t>In ‘Show all filters' pop-up window, remove 'Recipe’ section (Kitchen Location, Line build Status), Nutrition section (Allergens Reviewed, Nutrition Reviewed)</w:t>
            </w:r>
          </w:p>
          <w:p w14:paraId="4B247652" w14:textId="784F3566" w:rsidR="00531832" w:rsidRPr="00531832" w:rsidRDefault="00531832" w:rsidP="00D103BD">
            <w:pPr>
              <w:pStyle w:val="ListParagraph"/>
              <w:numPr>
                <w:ilvl w:val="2"/>
                <w:numId w:val="985"/>
              </w:numPr>
            </w:pPr>
            <w:r w:rsidRPr="00531832">
              <w:t>Remove the ‘…' button and the checkbox in front of item table.</w:t>
            </w:r>
          </w:p>
          <w:p w14:paraId="3FAE0A80" w14:textId="77777777" w:rsidR="00531832" w:rsidRPr="00531832" w:rsidRDefault="00531832" w:rsidP="00D103BD">
            <w:pPr>
              <w:pStyle w:val="ListParagraph"/>
              <w:numPr>
                <w:ilvl w:val="2"/>
                <w:numId w:val="985"/>
              </w:numPr>
            </w:pPr>
            <w:r w:rsidRPr="00531832">
              <w:t>Add a new page 'HDR Items'.</w:t>
            </w:r>
          </w:p>
          <w:p w14:paraId="2BF4F677" w14:textId="34DC06A6" w:rsidR="00531832" w:rsidRDefault="00531832" w:rsidP="00D103BD">
            <w:pPr>
              <w:pStyle w:val="ListParagraph"/>
              <w:numPr>
                <w:ilvl w:val="2"/>
                <w:numId w:val="985"/>
              </w:numPr>
            </w:pPr>
            <w:r>
              <w:t xml:space="preserve">In 'object type’ filter, only show </w:t>
            </w:r>
            <w:r w:rsidR="008D0D7A">
              <w:rPr>
                <w:rFonts w:hint="eastAsia"/>
              </w:rPr>
              <w:t xml:space="preserve">Packaged, </w:t>
            </w:r>
            <w:r>
              <w:t>Non-food</w:t>
            </w:r>
            <w:r w:rsidR="008D0D7A">
              <w:rPr>
                <w:rFonts w:hint="eastAsia"/>
              </w:rPr>
              <w:t xml:space="preserve"> and Ingredient</w:t>
            </w:r>
            <w:r>
              <w:t xml:space="preserve"> and its sub object type. </w:t>
            </w:r>
          </w:p>
          <w:p w14:paraId="6F9FF0AC" w14:textId="713A8797" w:rsidR="00531832" w:rsidRDefault="00531832" w:rsidP="00D103BD">
            <w:pPr>
              <w:pStyle w:val="ListParagraph"/>
              <w:numPr>
                <w:ilvl w:val="2"/>
                <w:numId w:val="985"/>
              </w:numPr>
            </w:pPr>
            <w:r>
              <w:t>Add ‘HDR Items' filter at the left of 'Concept’ filter. Possible option: Yes (from BOM), Yes (Others), multiple selects. Default to show 'HDR Items'=yes (others).</w:t>
            </w:r>
          </w:p>
          <w:p w14:paraId="1FDCC644" w14:textId="77777777" w:rsidR="00D103BD" w:rsidRDefault="00531832" w:rsidP="00D103BD">
            <w:pPr>
              <w:pStyle w:val="ListParagraph"/>
              <w:numPr>
                <w:ilvl w:val="2"/>
                <w:numId w:val="985"/>
              </w:numPr>
            </w:pPr>
            <w:r>
              <w:lastRenderedPageBreak/>
              <w:t xml:space="preserve">Show columns in the column picker as the following order: ID, Name, Type/Subtype, Item Status, Version, HDR Items, Sold Status, </w:t>
            </w:r>
            <w:proofErr w:type="gramStart"/>
            <w:r>
              <w:t>Concept</w:t>
            </w:r>
            <w:proofErr w:type="gramEnd"/>
            <w:r>
              <w:t xml:space="preserve">(s), Vendor SKU (Default unselected), Component Usages (Default unselected), Attributes, Comments, Missing Fields, Last Updated Time, Created </w:t>
            </w:r>
            <w:proofErr w:type="gramStart"/>
            <w:r>
              <w:t>Time(</w:t>
            </w:r>
            <w:proofErr w:type="gramEnd"/>
            <w:r>
              <w:t>Default unselected).</w:t>
            </w:r>
          </w:p>
          <w:p w14:paraId="2840213B" w14:textId="77777777" w:rsidR="00D103BD" w:rsidRDefault="00531832" w:rsidP="00D103BD">
            <w:pPr>
              <w:pStyle w:val="ListParagraph"/>
              <w:numPr>
                <w:ilvl w:val="2"/>
                <w:numId w:val="985"/>
              </w:numPr>
            </w:pPr>
            <w:r>
              <w:t>Add ‘HDR Items' column in column picker (default to checked).</w:t>
            </w:r>
          </w:p>
          <w:p w14:paraId="2C41139D" w14:textId="61E843A7" w:rsidR="00D103BD" w:rsidRDefault="00531832" w:rsidP="00D103BD">
            <w:pPr>
              <w:pStyle w:val="ListParagraph"/>
              <w:numPr>
                <w:ilvl w:val="2"/>
                <w:numId w:val="985"/>
              </w:numPr>
            </w:pPr>
            <w:r>
              <w:t xml:space="preserve">Record the custom of column picker for </w:t>
            </w:r>
            <w:proofErr w:type="gramStart"/>
            <w:r>
              <w:t>user</w:t>
            </w:r>
            <w:proofErr w:type="gramEnd"/>
            <w:r>
              <w:t>.</w:t>
            </w:r>
          </w:p>
          <w:p w14:paraId="37DB8F3C" w14:textId="52808A22" w:rsidR="00D103BD" w:rsidRDefault="00D103BD" w:rsidP="00531832">
            <w:pPr>
              <w:pStyle w:val="ListParagraph"/>
              <w:numPr>
                <w:ilvl w:val="1"/>
                <w:numId w:val="985"/>
              </w:numPr>
            </w:pPr>
          </w:p>
        </w:tc>
      </w:tr>
      <w:tr w:rsidR="00531832" w14:paraId="309CF5D8" w14:textId="77777777" w:rsidTr="00531832">
        <w:tc>
          <w:tcPr>
            <w:tcW w:w="9016" w:type="dxa"/>
          </w:tcPr>
          <w:p w14:paraId="30175FF4" w14:textId="77777777" w:rsidR="00531832" w:rsidRDefault="00531832" w:rsidP="00531832">
            <w:r w:rsidRPr="00452515">
              <w:lastRenderedPageBreak/>
              <w:t>Extend Scenario:</w:t>
            </w:r>
          </w:p>
          <w:p w14:paraId="524B5F89" w14:textId="77777777" w:rsidR="00531832" w:rsidRDefault="00531832" w:rsidP="00531832"/>
        </w:tc>
      </w:tr>
      <w:tr w:rsidR="00531832" w14:paraId="05725A37" w14:textId="77777777" w:rsidTr="00531832">
        <w:tc>
          <w:tcPr>
            <w:tcW w:w="9016" w:type="dxa"/>
          </w:tcPr>
          <w:p w14:paraId="0BC8EA09" w14:textId="77777777" w:rsidR="00531832" w:rsidRDefault="00531832" w:rsidP="00531832">
            <w:r w:rsidRPr="00452515">
              <w:t>Exception Scenario:</w:t>
            </w:r>
          </w:p>
          <w:p w14:paraId="1090289A" w14:textId="77777777" w:rsidR="00531832" w:rsidRDefault="00531832" w:rsidP="00531832"/>
        </w:tc>
      </w:tr>
      <w:tr w:rsidR="00531832" w14:paraId="666734ED" w14:textId="77777777" w:rsidTr="00531832">
        <w:tc>
          <w:tcPr>
            <w:tcW w:w="9016" w:type="dxa"/>
          </w:tcPr>
          <w:p w14:paraId="0EFBA149" w14:textId="35C71F4E" w:rsidR="00531832" w:rsidRDefault="00531832" w:rsidP="00531832">
            <w:r w:rsidRPr="00452515">
              <w:t>Notes:</w:t>
            </w:r>
          </w:p>
        </w:tc>
      </w:tr>
      <w:tr w:rsidR="00531832" w14:paraId="7B706E83" w14:textId="77777777" w:rsidTr="00531832">
        <w:tc>
          <w:tcPr>
            <w:tcW w:w="9016" w:type="dxa"/>
          </w:tcPr>
          <w:p w14:paraId="0E94BF02" w14:textId="3308CA7B" w:rsidR="00531832" w:rsidRDefault="00531832" w:rsidP="00531832">
            <w:r w:rsidRPr="00452515">
              <w:t>Q/A:</w:t>
            </w:r>
          </w:p>
        </w:tc>
      </w:tr>
    </w:tbl>
    <w:p w14:paraId="19DF4E3A" w14:textId="77777777" w:rsidR="00531832" w:rsidRDefault="00531832" w:rsidP="00924C13"/>
    <w:p w14:paraId="68400FEF" w14:textId="084C59A3" w:rsidR="00531832" w:rsidRDefault="00B14B6A" w:rsidP="007C4A04">
      <w:pPr>
        <w:pStyle w:val="Heading1"/>
      </w:pPr>
      <w:r>
        <w:rPr>
          <w:rFonts w:hint="eastAsia"/>
        </w:rPr>
        <w:t>Tran-</w:t>
      </w:r>
      <w:r w:rsidR="007C4A04">
        <w:rPr>
          <w:rFonts w:hint="eastAsia"/>
        </w:rPr>
        <w:t>Variant-Test Kitchen</w:t>
      </w:r>
    </w:p>
    <w:p w14:paraId="0D15616C" w14:textId="2FC0CA69" w:rsidR="00531832" w:rsidRDefault="00A06BAE" w:rsidP="00A06BAE">
      <w:pPr>
        <w:pStyle w:val="Heading2"/>
      </w:pPr>
      <w:r>
        <w:rPr>
          <w:rFonts w:hint="eastAsia"/>
        </w:rPr>
        <w:t xml:space="preserve">MS 24-01 Variant List </w:t>
      </w:r>
    </w:p>
    <w:tbl>
      <w:tblPr>
        <w:tblStyle w:val="TableGrid"/>
        <w:tblW w:w="0" w:type="auto"/>
        <w:tblLook w:val="04A0" w:firstRow="1" w:lastRow="0" w:firstColumn="1" w:lastColumn="0" w:noHBand="0" w:noVBand="1"/>
      </w:tblPr>
      <w:tblGrid>
        <w:gridCol w:w="9016"/>
      </w:tblGrid>
      <w:tr w:rsidR="007C4A04" w14:paraId="148237A2" w14:textId="77777777" w:rsidTr="00887DB7">
        <w:tc>
          <w:tcPr>
            <w:tcW w:w="9016" w:type="dxa"/>
          </w:tcPr>
          <w:p w14:paraId="0C758BD6" w14:textId="36BC8599" w:rsidR="007C4A04" w:rsidRDefault="007D7996" w:rsidP="00924C13">
            <w:r>
              <w:rPr>
                <w:rStyle w:val="Strong"/>
              </w:rPr>
              <w:t>MS</w:t>
            </w:r>
            <w:r w:rsidRPr="00E97505">
              <w:rPr>
                <w:rStyle w:val="Strong"/>
              </w:rPr>
              <w:t>0</w:t>
            </w:r>
            <w:r>
              <w:rPr>
                <w:rStyle w:val="Strong"/>
                <w:rFonts w:hint="eastAsia"/>
              </w:rPr>
              <w:t>4</w:t>
            </w:r>
            <w:r w:rsidRPr="00E97505">
              <w:rPr>
                <w:rStyle w:val="Strong"/>
              </w:rPr>
              <w:t>-0</w:t>
            </w:r>
            <w:r>
              <w:rPr>
                <w:rStyle w:val="Strong"/>
                <w:rFonts w:hint="eastAsia"/>
              </w:rPr>
              <w:t>1</w:t>
            </w:r>
            <w:r w:rsidRPr="00E97505">
              <w:rPr>
                <w:rStyle w:val="Strong"/>
              </w:rPr>
              <w:t xml:space="preserve"> </w:t>
            </w:r>
            <w:r>
              <w:rPr>
                <w:rStyle w:val="Strong"/>
                <w:rFonts w:hint="eastAsia"/>
              </w:rPr>
              <w:t>Variant</w:t>
            </w:r>
            <w:r w:rsidR="00A06BAE">
              <w:rPr>
                <w:rStyle w:val="Strong"/>
                <w:rFonts w:hint="eastAsia"/>
              </w:rPr>
              <w:t xml:space="preserve"> List</w:t>
            </w:r>
          </w:p>
        </w:tc>
      </w:tr>
      <w:tr w:rsidR="007C4A04" w14:paraId="3C0BF736" w14:textId="77777777" w:rsidTr="00887DB7">
        <w:tc>
          <w:tcPr>
            <w:tcW w:w="9016" w:type="dxa"/>
          </w:tcPr>
          <w:p w14:paraId="52A9F324" w14:textId="77777777" w:rsidR="007D7996" w:rsidRDefault="007D7996" w:rsidP="007D7996">
            <w:pPr>
              <w:rPr>
                <w:rStyle w:val="Strong"/>
              </w:rPr>
            </w:pPr>
            <w:r w:rsidRPr="00E97505">
              <w:rPr>
                <w:rStyle w:val="Strong"/>
              </w:rPr>
              <w:t>Version history</w:t>
            </w:r>
          </w:p>
          <w:tbl>
            <w:tblPr>
              <w:tblStyle w:val="TableGrid"/>
              <w:tblW w:w="0" w:type="auto"/>
              <w:tblLook w:val="04A0" w:firstRow="1" w:lastRow="0" w:firstColumn="1" w:lastColumn="0" w:noHBand="0" w:noVBand="1"/>
            </w:tblPr>
            <w:tblGrid>
              <w:gridCol w:w="2197"/>
              <w:gridCol w:w="2197"/>
              <w:gridCol w:w="1722"/>
              <w:gridCol w:w="2674"/>
            </w:tblGrid>
            <w:tr w:rsidR="007D7996" w14:paraId="76580270" w14:textId="77777777" w:rsidTr="000A3F07">
              <w:tc>
                <w:tcPr>
                  <w:tcW w:w="2197" w:type="dxa"/>
                </w:tcPr>
                <w:p w14:paraId="16398865" w14:textId="77777777" w:rsidR="007D7996" w:rsidRDefault="007D7996" w:rsidP="007D7996">
                  <w:r w:rsidRPr="007A35F7">
                    <w:rPr>
                      <w:rFonts w:ascii="Arial" w:hAnsi="Arial" w:cs="Arial"/>
                    </w:rPr>
                    <w:t>Version</w:t>
                  </w:r>
                </w:p>
              </w:tc>
              <w:tc>
                <w:tcPr>
                  <w:tcW w:w="2197" w:type="dxa"/>
                </w:tcPr>
                <w:p w14:paraId="38324702" w14:textId="77777777" w:rsidR="007D7996" w:rsidRDefault="007D7996" w:rsidP="007D7996">
                  <w:r w:rsidRPr="007A35F7">
                    <w:rPr>
                      <w:rFonts w:ascii="Arial" w:hAnsi="Arial" w:cs="Arial"/>
                    </w:rPr>
                    <w:t>Date</w:t>
                  </w:r>
                </w:p>
              </w:tc>
              <w:tc>
                <w:tcPr>
                  <w:tcW w:w="1722" w:type="dxa"/>
                </w:tcPr>
                <w:p w14:paraId="7BDAFA07" w14:textId="77777777" w:rsidR="007D7996" w:rsidRDefault="007D7996" w:rsidP="007D7996">
                  <w:r w:rsidRPr="007A35F7">
                    <w:rPr>
                      <w:rFonts w:ascii="Arial" w:hAnsi="Arial" w:cs="Arial"/>
                    </w:rPr>
                    <w:t>Updated By</w:t>
                  </w:r>
                </w:p>
              </w:tc>
              <w:tc>
                <w:tcPr>
                  <w:tcW w:w="2674" w:type="dxa"/>
                </w:tcPr>
                <w:p w14:paraId="1AB6EABD" w14:textId="77777777" w:rsidR="007D7996" w:rsidRDefault="007D7996" w:rsidP="007D7996">
                  <w:r w:rsidRPr="007A35F7">
                    <w:rPr>
                      <w:rFonts w:ascii="Arial" w:hAnsi="Arial" w:cs="Arial"/>
                    </w:rPr>
                    <w:t>Description</w:t>
                  </w:r>
                </w:p>
              </w:tc>
            </w:tr>
            <w:tr w:rsidR="007D7996" w14:paraId="05DBF4ED" w14:textId="77777777" w:rsidTr="000A3F07">
              <w:tc>
                <w:tcPr>
                  <w:tcW w:w="2197" w:type="dxa"/>
                </w:tcPr>
                <w:p w14:paraId="29628238" w14:textId="77777777" w:rsidR="007D7996" w:rsidRDefault="007D7996" w:rsidP="007D7996">
                  <w:r w:rsidRPr="007A35F7">
                    <w:rPr>
                      <w:rFonts w:ascii="Arial" w:hAnsi="Arial" w:cs="Arial"/>
                    </w:rPr>
                    <w:t>1.0</w:t>
                  </w:r>
                </w:p>
              </w:tc>
              <w:tc>
                <w:tcPr>
                  <w:tcW w:w="2197" w:type="dxa"/>
                </w:tcPr>
                <w:p w14:paraId="432A57D0" w14:textId="293952F0" w:rsidR="007D7996" w:rsidRDefault="007D7996" w:rsidP="007D7996">
                  <w:r w:rsidRPr="007A35F7">
                    <w:rPr>
                      <w:rFonts w:ascii="Arial" w:hAnsi="Arial" w:cs="Arial"/>
                    </w:rPr>
                    <w:t>202</w:t>
                  </w:r>
                  <w:r w:rsidR="007558E1">
                    <w:rPr>
                      <w:rFonts w:ascii="Arial" w:hAnsi="Arial" w:cs="Arial" w:hint="eastAsia"/>
                    </w:rPr>
                    <w:t>4</w:t>
                  </w:r>
                  <w:r w:rsidRPr="007A35F7">
                    <w:rPr>
                      <w:rFonts w:ascii="Arial" w:hAnsi="Arial" w:cs="Arial"/>
                    </w:rPr>
                    <w:t>.</w:t>
                  </w:r>
                  <w:r w:rsidR="007558E1">
                    <w:rPr>
                      <w:rFonts w:ascii="Arial" w:hAnsi="Arial" w:cs="Arial" w:hint="eastAsia"/>
                    </w:rPr>
                    <w:t>9</w:t>
                  </w:r>
                  <w:r w:rsidRPr="007A35F7">
                    <w:rPr>
                      <w:rFonts w:ascii="Arial" w:hAnsi="Arial" w:cs="Arial"/>
                    </w:rPr>
                    <w:t>.</w:t>
                  </w:r>
                  <w:r w:rsidR="007558E1">
                    <w:rPr>
                      <w:rFonts w:ascii="Arial" w:hAnsi="Arial" w:cs="Arial" w:hint="eastAsia"/>
                    </w:rPr>
                    <w:t>10</w:t>
                  </w:r>
                </w:p>
              </w:tc>
              <w:tc>
                <w:tcPr>
                  <w:tcW w:w="1722" w:type="dxa"/>
                </w:tcPr>
                <w:p w14:paraId="4A77AC9D" w14:textId="77777777" w:rsidR="007D7996" w:rsidRDefault="007D7996" w:rsidP="007D7996">
                  <w:r w:rsidRPr="007A35F7">
                    <w:rPr>
                      <w:rFonts w:ascii="Arial" w:hAnsi="Arial" w:cs="Arial"/>
                    </w:rPr>
                    <w:t>Bonnie</w:t>
                  </w:r>
                </w:p>
              </w:tc>
              <w:tc>
                <w:tcPr>
                  <w:tcW w:w="2674" w:type="dxa"/>
                </w:tcPr>
                <w:p w14:paraId="6C25EC02" w14:textId="172F884C" w:rsidR="007D7996" w:rsidRDefault="007D7996" w:rsidP="007D7996">
                  <w:r w:rsidRPr="007A35F7">
                    <w:rPr>
                      <w:rFonts w:ascii="Arial" w:hAnsi="Arial" w:cs="Arial"/>
                    </w:rPr>
                    <w:t>First version</w:t>
                  </w:r>
                </w:p>
              </w:tc>
            </w:tr>
            <w:tr w:rsidR="007D7996" w14:paraId="5DBB3952" w14:textId="77777777" w:rsidTr="000A3F07">
              <w:tc>
                <w:tcPr>
                  <w:tcW w:w="2197" w:type="dxa"/>
                </w:tcPr>
                <w:p w14:paraId="624FE6A9" w14:textId="77777777" w:rsidR="007D7996" w:rsidRDefault="007D7996" w:rsidP="007D7996"/>
              </w:tc>
              <w:tc>
                <w:tcPr>
                  <w:tcW w:w="2197" w:type="dxa"/>
                </w:tcPr>
                <w:p w14:paraId="2E50D4EF" w14:textId="77777777" w:rsidR="007D7996" w:rsidRDefault="007D7996" w:rsidP="007D7996"/>
              </w:tc>
              <w:tc>
                <w:tcPr>
                  <w:tcW w:w="1722" w:type="dxa"/>
                </w:tcPr>
                <w:p w14:paraId="6E05B21C" w14:textId="77777777" w:rsidR="007D7996" w:rsidRDefault="007D7996" w:rsidP="007D7996"/>
              </w:tc>
              <w:tc>
                <w:tcPr>
                  <w:tcW w:w="2674" w:type="dxa"/>
                </w:tcPr>
                <w:p w14:paraId="6B8EBB7A" w14:textId="77777777" w:rsidR="007D7996" w:rsidRDefault="007D7996" w:rsidP="007D7996"/>
              </w:tc>
            </w:tr>
            <w:tr w:rsidR="007D7996" w14:paraId="104CB4F8" w14:textId="77777777" w:rsidTr="000A3F07">
              <w:tc>
                <w:tcPr>
                  <w:tcW w:w="2197" w:type="dxa"/>
                </w:tcPr>
                <w:p w14:paraId="7292DE52" w14:textId="77777777" w:rsidR="007D7996" w:rsidRDefault="007D7996" w:rsidP="007D7996"/>
              </w:tc>
              <w:tc>
                <w:tcPr>
                  <w:tcW w:w="2197" w:type="dxa"/>
                </w:tcPr>
                <w:p w14:paraId="0767E056" w14:textId="77777777" w:rsidR="007D7996" w:rsidRDefault="007D7996" w:rsidP="007D7996"/>
              </w:tc>
              <w:tc>
                <w:tcPr>
                  <w:tcW w:w="1722" w:type="dxa"/>
                </w:tcPr>
                <w:p w14:paraId="3715F020" w14:textId="77777777" w:rsidR="007D7996" w:rsidRDefault="007D7996" w:rsidP="007D7996"/>
              </w:tc>
              <w:tc>
                <w:tcPr>
                  <w:tcW w:w="2674" w:type="dxa"/>
                </w:tcPr>
                <w:p w14:paraId="5FA9CDE5" w14:textId="77777777" w:rsidR="007D7996" w:rsidRDefault="007D7996" w:rsidP="007D7996"/>
              </w:tc>
            </w:tr>
          </w:tbl>
          <w:p w14:paraId="439069D9" w14:textId="77777777" w:rsidR="007D7996" w:rsidRPr="007D7996" w:rsidRDefault="007D7996" w:rsidP="007D7996">
            <w:pPr>
              <w:rPr>
                <w:rStyle w:val="Strong"/>
              </w:rPr>
            </w:pPr>
          </w:p>
          <w:p w14:paraId="629CFFBE" w14:textId="77777777" w:rsidR="007C4A04" w:rsidRDefault="007C4A04" w:rsidP="00924C13"/>
        </w:tc>
      </w:tr>
      <w:tr w:rsidR="007D7996" w14:paraId="5193326D" w14:textId="77777777" w:rsidTr="00887DB7">
        <w:tc>
          <w:tcPr>
            <w:tcW w:w="9016" w:type="dxa"/>
          </w:tcPr>
          <w:p w14:paraId="3217AEA1" w14:textId="66EA5411" w:rsidR="007D7996" w:rsidRDefault="007D7996" w:rsidP="007D7996">
            <w:r w:rsidRPr="00E97505">
              <w:rPr>
                <w:rStyle w:val="Strong"/>
              </w:rPr>
              <w:t>Stakeholder:</w:t>
            </w:r>
            <w:r w:rsidRPr="00452515">
              <w:t xml:space="preserve"> </w:t>
            </w:r>
            <w:r>
              <w:t>User with privilege</w:t>
            </w:r>
          </w:p>
        </w:tc>
      </w:tr>
      <w:tr w:rsidR="007D7996" w14:paraId="4F7317C4" w14:textId="77777777" w:rsidTr="00887DB7">
        <w:tc>
          <w:tcPr>
            <w:tcW w:w="9016" w:type="dxa"/>
          </w:tcPr>
          <w:p w14:paraId="46A80AAF" w14:textId="77777777" w:rsidR="007D7996" w:rsidRPr="00E97505" w:rsidRDefault="007D7996" w:rsidP="007D7996">
            <w:pPr>
              <w:rPr>
                <w:rStyle w:val="Strong"/>
              </w:rPr>
            </w:pPr>
            <w:r w:rsidRPr="00E97505">
              <w:rPr>
                <w:rStyle w:val="Strong"/>
              </w:rPr>
              <w:t xml:space="preserve">Pre-Condition: </w:t>
            </w:r>
          </w:p>
          <w:p w14:paraId="4C1F07B4" w14:textId="77777777" w:rsidR="007D7996" w:rsidRDefault="007D7996" w:rsidP="007D7996">
            <w:pPr>
              <w:rPr>
                <w:rFonts w:ascii="Arial" w:hAnsi="Arial" w:cs="Arial"/>
                <w:sz w:val="20"/>
                <w:szCs w:val="20"/>
              </w:rPr>
            </w:pPr>
            <w:r>
              <w:t>The user goes to the page</w:t>
            </w:r>
            <w:r w:rsidRPr="00DD3CB0">
              <w:rPr>
                <w:rFonts w:ascii="Arial" w:hAnsi="Arial" w:cs="Arial"/>
                <w:sz w:val="20"/>
                <w:szCs w:val="20"/>
              </w:rPr>
              <w:t xml:space="preserve"> </w:t>
            </w:r>
          </w:p>
          <w:p w14:paraId="17025492" w14:textId="46A8B902" w:rsidR="007558E1" w:rsidRDefault="007558E1" w:rsidP="007558E1">
            <w:pPr>
              <w:ind w:left="200" w:hangingChars="100" w:hanging="200"/>
            </w:pPr>
            <w:r>
              <w:rPr>
                <w:rFonts w:ascii="Arial" w:hAnsi="Arial" w:cs="Arial" w:hint="eastAsia"/>
                <w:sz w:val="20"/>
                <w:szCs w:val="20"/>
              </w:rPr>
              <w:t xml:space="preserve">PRD: </w:t>
            </w:r>
          </w:p>
        </w:tc>
      </w:tr>
      <w:tr w:rsidR="007C4A04" w14:paraId="40081D9C" w14:textId="77777777" w:rsidTr="00887DB7">
        <w:tc>
          <w:tcPr>
            <w:tcW w:w="9016" w:type="dxa"/>
          </w:tcPr>
          <w:p w14:paraId="09146C45" w14:textId="77777777" w:rsidR="007C4A04" w:rsidRDefault="007558E1" w:rsidP="00924C13">
            <w:pPr>
              <w:rPr>
                <w:rFonts w:ascii="Arial" w:hAnsi="Arial" w:cs="Arial"/>
                <w:sz w:val="20"/>
                <w:szCs w:val="20"/>
              </w:rPr>
            </w:pPr>
            <w:r w:rsidRPr="007558E1">
              <w:rPr>
                <w:rFonts w:ascii="Arial" w:hAnsi="Arial" w:cs="Arial"/>
                <w:sz w:val="20"/>
                <w:szCs w:val="20"/>
              </w:rPr>
              <w:t>Main Scenario:</w:t>
            </w:r>
          </w:p>
          <w:p w14:paraId="0D6392EC" w14:textId="244AFC3A" w:rsidR="00360602" w:rsidRPr="007558E1" w:rsidRDefault="00887DB7" w:rsidP="00887DB7">
            <w:r>
              <w:rPr>
                <w:rFonts w:ascii="Arial" w:hAnsi="Arial" w:cs="Arial" w:hint="eastAsia"/>
                <w:sz w:val="20"/>
                <w:szCs w:val="20"/>
              </w:rPr>
              <w:t xml:space="preserve">Refer to </w:t>
            </w:r>
            <w:hyperlink r:id="rId244" w:history="1">
              <w:r w:rsidRPr="00615BB1">
                <w:rPr>
                  <w:rStyle w:val="Hyperlink"/>
                  <w:rFonts w:ascii="Arial" w:hAnsi="Arial" w:cs="Arial"/>
                  <w:sz w:val="20"/>
                  <w:szCs w:val="20"/>
                </w:rPr>
                <w:t>https://wonder.atlassian.net/wiki/x/2YJ98w</w:t>
              </w:r>
            </w:hyperlink>
            <w:r>
              <w:rPr>
                <w:rFonts w:ascii="Arial" w:hAnsi="Arial" w:cs="Arial" w:hint="eastAsia"/>
                <w:sz w:val="20"/>
                <w:szCs w:val="20"/>
              </w:rPr>
              <w:t xml:space="preserve"> for RA details.</w:t>
            </w:r>
          </w:p>
        </w:tc>
      </w:tr>
      <w:tr w:rsidR="007C4A04" w14:paraId="3C6004C6" w14:textId="77777777" w:rsidTr="00887DB7">
        <w:tc>
          <w:tcPr>
            <w:tcW w:w="9016" w:type="dxa"/>
          </w:tcPr>
          <w:p w14:paraId="1264B427" w14:textId="77777777" w:rsidR="007C4A04" w:rsidRDefault="007C4A04" w:rsidP="00924C13"/>
        </w:tc>
      </w:tr>
      <w:tr w:rsidR="007C4A04" w14:paraId="0FC02B98" w14:textId="77777777" w:rsidTr="00887DB7">
        <w:tc>
          <w:tcPr>
            <w:tcW w:w="9016" w:type="dxa"/>
          </w:tcPr>
          <w:p w14:paraId="4AA3FA25" w14:textId="77777777" w:rsidR="007C4A04" w:rsidRDefault="007C4A04" w:rsidP="00924C13"/>
        </w:tc>
      </w:tr>
    </w:tbl>
    <w:p w14:paraId="2CBD8D99" w14:textId="77777777" w:rsidR="00531832" w:rsidRDefault="00531832" w:rsidP="00924C13"/>
    <w:p w14:paraId="0B63AA6B" w14:textId="31A5B7BF" w:rsidR="007C4A04" w:rsidRPr="00F305BF" w:rsidRDefault="00A06BAE" w:rsidP="00F305BF">
      <w:pPr>
        <w:pStyle w:val="Heading2"/>
      </w:pPr>
      <w:r w:rsidRPr="00F305BF">
        <w:rPr>
          <w:rFonts w:hint="eastAsia"/>
        </w:rPr>
        <w:lastRenderedPageBreak/>
        <w:t>MS 24-02 Create New Variant</w:t>
      </w:r>
    </w:p>
    <w:p w14:paraId="38578E49" w14:textId="77777777" w:rsidR="00A06BAE" w:rsidRDefault="00A06BAE" w:rsidP="00924C13"/>
    <w:tbl>
      <w:tblPr>
        <w:tblStyle w:val="TableGrid"/>
        <w:tblW w:w="0" w:type="auto"/>
        <w:tblLook w:val="04A0" w:firstRow="1" w:lastRow="0" w:firstColumn="1" w:lastColumn="0" w:noHBand="0" w:noVBand="1"/>
      </w:tblPr>
      <w:tblGrid>
        <w:gridCol w:w="9016"/>
      </w:tblGrid>
      <w:tr w:rsidR="00A06BAE" w14:paraId="6CA848C4" w14:textId="77777777" w:rsidTr="00EC4DE6">
        <w:tc>
          <w:tcPr>
            <w:tcW w:w="9016" w:type="dxa"/>
          </w:tcPr>
          <w:p w14:paraId="7353B088" w14:textId="2645F1DD" w:rsidR="00A06BAE" w:rsidRDefault="00A06BAE" w:rsidP="00976643">
            <w:r>
              <w:rPr>
                <w:rStyle w:val="Strong"/>
              </w:rPr>
              <w:t>MS</w:t>
            </w:r>
            <w:r w:rsidRPr="00E97505">
              <w:rPr>
                <w:rStyle w:val="Strong"/>
              </w:rPr>
              <w:t>0</w:t>
            </w:r>
            <w:r>
              <w:rPr>
                <w:rStyle w:val="Strong"/>
                <w:rFonts w:hint="eastAsia"/>
              </w:rPr>
              <w:t>4</w:t>
            </w:r>
            <w:r w:rsidRPr="00E97505">
              <w:rPr>
                <w:rStyle w:val="Strong"/>
              </w:rPr>
              <w:t>-0</w:t>
            </w:r>
            <w:r w:rsidR="00F305BF">
              <w:rPr>
                <w:rStyle w:val="Strong"/>
                <w:rFonts w:hint="eastAsia"/>
              </w:rPr>
              <w:t>2</w:t>
            </w:r>
            <w:r w:rsidRPr="00E97505">
              <w:rPr>
                <w:rStyle w:val="Strong"/>
              </w:rPr>
              <w:t xml:space="preserve"> </w:t>
            </w:r>
            <w:r w:rsidR="00F305BF">
              <w:rPr>
                <w:rStyle w:val="Strong"/>
                <w:rFonts w:hint="eastAsia"/>
              </w:rPr>
              <w:t xml:space="preserve">Create New </w:t>
            </w:r>
            <w:r>
              <w:rPr>
                <w:rStyle w:val="Strong"/>
                <w:rFonts w:hint="eastAsia"/>
              </w:rPr>
              <w:t>Variant</w:t>
            </w:r>
          </w:p>
        </w:tc>
      </w:tr>
      <w:tr w:rsidR="00A06BAE" w14:paraId="75C69BDE" w14:textId="77777777" w:rsidTr="00EC4DE6">
        <w:tc>
          <w:tcPr>
            <w:tcW w:w="9016" w:type="dxa"/>
          </w:tcPr>
          <w:p w14:paraId="0EFC6EAF" w14:textId="77777777" w:rsidR="00A06BAE" w:rsidRDefault="00A06BAE" w:rsidP="00976643">
            <w:pPr>
              <w:rPr>
                <w:rStyle w:val="Strong"/>
              </w:rPr>
            </w:pPr>
            <w:r w:rsidRPr="00E97505">
              <w:rPr>
                <w:rStyle w:val="Strong"/>
              </w:rPr>
              <w:t>Version history</w:t>
            </w:r>
          </w:p>
          <w:tbl>
            <w:tblPr>
              <w:tblStyle w:val="TableGrid"/>
              <w:tblW w:w="0" w:type="auto"/>
              <w:tblLook w:val="04A0" w:firstRow="1" w:lastRow="0" w:firstColumn="1" w:lastColumn="0" w:noHBand="0" w:noVBand="1"/>
            </w:tblPr>
            <w:tblGrid>
              <w:gridCol w:w="2197"/>
              <w:gridCol w:w="2197"/>
              <w:gridCol w:w="1722"/>
              <w:gridCol w:w="2674"/>
            </w:tblGrid>
            <w:tr w:rsidR="00A06BAE" w14:paraId="54172866" w14:textId="77777777" w:rsidTr="00976643">
              <w:tc>
                <w:tcPr>
                  <w:tcW w:w="2197" w:type="dxa"/>
                </w:tcPr>
                <w:p w14:paraId="052EDD36" w14:textId="77777777" w:rsidR="00A06BAE" w:rsidRDefault="00A06BAE" w:rsidP="00976643">
                  <w:r w:rsidRPr="007A35F7">
                    <w:rPr>
                      <w:rFonts w:ascii="Arial" w:hAnsi="Arial" w:cs="Arial"/>
                    </w:rPr>
                    <w:t>Version</w:t>
                  </w:r>
                </w:p>
              </w:tc>
              <w:tc>
                <w:tcPr>
                  <w:tcW w:w="2197" w:type="dxa"/>
                </w:tcPr>
                <w:p w14:paraId="71E9057B" w14:textId="77777777" w:rsidR="00A06BAE" w:rsidRDefault="00A06BAE" w:rsidP="00976643">
                  <w:r w:rsidRPr="007A35F7">
                    <w:rPr>
                      <w:rFonts w:ascii="Arial" w:hAnsi="Arial" w:cs="Arial"/>
                    </w:rPr>
                    <w:t>Date</w:t>
                  </w:r>
                </w:p>
              </w:tc>
              <w:tc>
                <w:tcPr>
                  <w:tcW w:w="1722" w:type="dxa"/>
                </w:tcPr>
                <w:p w14:paraId="1384279D" w14:textId="77777777" w:rsidR="00A06BAE" w:rsidRDefault="00A06BAE" w:rsidP="00976643">
                  <w:r w:rsidRPr="007A35F7">
                    <w:rPr>
                      <w:rFonts w:ascii="Arial" w:hAnsi="Arial" w:cs="Arial"/>
                    </w:rPr>
                    <w:t>Updated By</w:t>
                  </w:r>
                </w:p>
              </w:tc>
              <w:tc>
                <w:tcPr>
                  <w:tcW w:w="2674" w:type="dxa"/>
                </w:tcPr>
                <w:p w14:paraId="4FF0631D" w14:textId="77777777" w:rsidR="00A06BAE" w:rsidRDefault="00A06BAE" w:rsidP="00976643">
                  <w:r w:rsidRPr="007A35F7">
                    <w:rPr>
                      <w:rFonts w:ascii="Arial" w:hAnsi="Arial" w:cs="Arial"/>
                    </w:rPr>
                    <w:t>Description</w:t>
                  </w:r>
                </w:p>
              </w:tc>
            </w:tr>
            <w:tr w:rsidR="00A06BAE" w14:paraId="0B3E5D1A" w14:textId="77777777" w:rsidTr="00976643">
              <w:tc>
                <w:tcPr>
                  <w:tcW w:w="2197" w:type="dxa"/>
                </w:tcPr>
                <w:p w14:paraId="1775BB3B" w14:textId="77777777" w:rsidR="00A06BAE" w:rsidRDefault="00A06BAE" w:rsidP="00976643">
                  <w:r w:rsidRPr="007A35F7">
                    <w:rPr>
                      <w:rFonts w:ascii="Arial" w:hAnsi="Arial" w:cs="Arial"/>
                    </w:rPr>
                    <w:t>1.0</w:t>
                  </w:r>
                </w:p>
              </w:tc>
              <w:tc>
                <w:tcPr>
                  <w:tcW w:w="2197" w:type="dxa"/>
                </w:tcPr>
                <w:p w14:paraId="1A9C88AC" w14:textId="77777777" w:rsidR="00A06BAE" w:rsidRDefault="00A06BAE" w:rsidP="00976643">
                  <w:r w:rsidRPr="007A35F7">
                    <w:rPr>
                      <w:rFonts w:ascii="Arial" w:hAnsi="Arial" w:cs="Arial"/>
                    </w:rPr>
                    <w:t>202</w:t>
                  </w:r>
                  <w:r>
                    <w:rPr>
                      <w:rFonts w:ascii="Arial" w:hAnsi="Arial" w:cs="Arial" w:hint="eastAsia"/>
                    </w:rPr>
                    <w:t>4</w:t>
                  </w:r>
                  <w:r w:rsidRPr="007A35F7">
                    <w:rPr>
                      <w:rFonts w:ascii="Arial" w:hAnsi="Arial" w:cs="Arial"/>
                    </w:rPr>
                    <w:t>.</w:t>
                  </w:r>
                  <w:r>
                    <w:rPr>
                      <w:rFonts w:ascii="Arial" w:hAnsi="Arial" w:cs="Arial" w:hint="eastAsia"/>
                    </w:rPr>
                    <w:t>9</w:t>
                  </w:r>
                  <w:r w:rsidRPr="007A35F7">
                    <w:rPr>
                      <w:rFonts w:ascii="Arial" w:hAnsi="Arial" w:cs="Arial"/>
                    </w:rPr>
                    <w:t>.</w:t>
                  </w:r>
                  <w:r>
                    <w:rPr>
                      <w:rFonts w:ascii="Arial" w:hAnsi="Arial" w:cs="Arial" w:hint="eastAsia"/>
                    </w:rPr>
                    <w:t>10</w:t>
                  </w:r>
                </w:p>
              </w:tc>
              <w:tc>
                <w:tcPr>
                  <w:tcW w:w="1722" w:type="dxa"/>
                </w:tcPr>
                <w:p w14:paraId="0233F7D8" w14:textId="77777777" w:rsidR="00A06BAE" w:rsidRDefault="00A06BAE" w:rsidP="00976643">
                  <w:r w:rsidRPr="007A35F7">
                    <w:rPr>
                      <w:rFonts w:ascii="Arial" w:hAnsi="Arial" w:cs="Arial"/>
                    </w:rPr>
                    <w:t>Bonnie</w:t>
                  </w:r>
                </w:p>
              </w:tc>
              <w:tc>
                <w:tcPr>
                  <w:tcW w:w="2674" w:type="dxa"/>
                </w:tcPr>
                <w:p w14:paraId="1EB7C647" w14:textId="77777777" w:rsidR="00A06BAE" w:rsidRDefault="00A06BAE" w:rsidP="00976643">
                  <w:r w:rsidRPr="007A35F7">
                    <w:rPr>
                      <w:rFonts w:ascii="Arial" w:hAnsi="Arial" w:cs="Arial"/>
                    </w:rPr>
                    <w:t>First version</w:t>
                  </w:r>
                </w:p>
              </w:tc>
            </w:tr>
            <w:tr w:rsidR="00A06BAE" w14:paraId="593CF832" w14:textId="77777777" w:rsidTr="00976643">
              <w:tc>
                <w:tcPr>
                  <w:tcW w:w="2197" w:type="dxa"/>
                </w:tcPr>
                <w:p w14:paraId="7286679D" w14:textId="77777777" w:rsidR="00A06BAE" w:rsidRDefault="00A06BAE" w:rsidP="00976643"/>
              </w:tc>
              <w:tc>
                <w:tcPr>
                  <w:tcW w:w="2197" w:type="dxa"/>
                </w:tcPr>
                <w:p w14:paraId="2941E294" w14:textId="77777777" w:rsidR="00A06BAE" w:rsidRDefault="00A06BAE" w:rsidP="00976643"/>
              </w:tc>
              <w:tc>
                <w:tcPr>
                  <w:tcW w:w="1722" w:type="dxa"/>
                </w:tcPr>
                <w:p w14:paraId="5F9E1B02" w14:textId="77777777" w:rsidR="00A06BAE" w:rsidRDefault="00A06BAE" w:rsidP="00976643"/>
              </w:tc>
              <w:tc>
                <w:tcPr>
                  <w:tcW w:w="2674" w:type="dxa"/>
                </w:tcPr>
                <w:p w14:paraId="4F7F145C" w14:textId="77777777" w:rsidR="00A06BAE" w:rsidRDefault="00A06BAE" w:rsidP="00976643"/>
              </w:tc>
            </w:tr>
            <w:tr w:rsidR="00A06BAE" w14:paraId="516452E3" w14:textId="77777777" w:rsidTr="00976643">
              <w:tc>
                <w:tcPr>
                  <w:tcW w:w="2197" w:type="dxa"/>
                </w:tcPr>
                <w:p w14:paraId="130A69C9" w14:textId="77777777" w:rsidR="00A06BAE" w:rsidRDefault="00A06BAE" w:rsidP="00976643"/>
              </w:tc>
              <w:tc>
                <w:tcPr>
                  <w:tcW w:w="2197" w:type="dxa"/>
                </w:tcPr>
                <w:p w14:paraId="118912C6" w14:textId="77777777" w:rsidR="00A06BAE" w:rsidRDefault="00A06BAE" w:rsidP="00976643"/>
              </w:tc>
              <w:tc>
                <w:tcPr>
                  <w:tcW w:w="1722" w:type="dxa"/>
                </w:tcPr>
                <w:p w14:paraId="52A1E5BC" w14:textId="77777777" w:rsidR="00A06BAE" w:rsidRDefault="00A06BAE" w:rsidP="00976643"/>
              </w:tc>
              <w:tc>
                <w:tcPr>
                  <w:tcW w:w="2674" w:type="dxa"/>
                </w:tcPr>
                <w:p w14:paraId="27F732CB" w14:textId="77777777" w:rsidR="00A06BAE" w:rsidRDefault="00A06BAE" w:rsidP="00976643"/>
              </w:tc>
            </w:tr>
          </w:tbl>
          <w:p w14:paraId="10CCB0B3" w14:textId="77777777" w:rsidR="00A06BAE" w:rsidRPr="007D7996" w:rsidRDefault="00A06BAE" w:rsidP="00976643">
            <w:pPr>
              <w:rPr>
                <w:rStyle w:val="Strong"/>
              </w:rPr>
            </w:pPr>
          </w:p>
          <w:p w14:paraId="17A37B87" w14:textId="77777777" w:rsidR="00A06BAE" w:rsidRDefault="00A06BAE" w:rsidP="00976643"/>
        </w:tc>
      </w:tr>
      <w:tr w:rsidR="00A06BAE" w14:paraId="163F51B5" w14:textId="77777777" w:rsidTr="00EC4DE6">
        <w:tc>
          <w:tcPr>
            <w:tcW w:w="9016" w:type="dxa"/>
          </w:tcPr>
          <w:p w14:paraId="5F568BD5" w14:textId="77777777" w:rsidR="00A06BAE" w:rsidRDefault="00A06BAE" w:rsidP="00976643">
            <w:r w:rsidRPr="00E97505">
              <w:rPr>
                <w:rStyle w:val="Strong"/>
              </w:rPr>
              <w:t>Stakeholder:</w:t>
            </w:r>
            <w:r w:rsidRPr="00452515">
              <w:t xml:space="preserve"> </w:t>
            </w:r>
            <w:r>
              <w:t>User with privilege</w:t>
            </w:r>
          </w:p>
        </w:tc>
      </w:tr>
      <w:tr w:rsidR="00A06BAE" w14:paraId="4A84F6D6" w14:textId="77777777" w:rsidTr="00EC4DE6">
        <w:tc>
          <w:tcPr>
            <w:tcW w:w="9016" w:type="dxa"/>
          </w:tcPr>
          <w:p w14:paraId="162E52BD" w14:textId="77777777" w:rsidR="00A06BAE" w:rsidRPr="00E97505" w:rsidRDefault="00A06BAE" w:rsidP="00976643">
            <w:pPr>
              <w:rPr>
                <w:rStyle w:val="Strong"/>
              </w:rPr>
            </w:pPr>
            <w:r w:rsidRPr="00E97505">
              <w:rPr>
                <w:rStyle w:val="Strong"/>
              </w:rPr>
              <w:t xml:space="preserve">Pre-Condition: </w:t>
            </w:r>
          </w:p>
          <w:p w14:paraId="0A28E92A" w14:textId="77777777" w:rsidR="00A06BAE" w:rsidRDefault="00A06BAE" w:rsidP="00976643">
            <w:pPr>
              <w:rPr>
                <w:rFonts w:ascii="Arial" w:hAnsi="Arial" w:cs="Arial"/>
                <w:sz w:val="20"/>
                <w:szCs w:val="20"/>
              </w:rPr>
            </w:pPr>
            <w:r>
              <w:t>The user goes to the page</w:t>
            </w:r>
            <w:r w:rsidRPr="00DD3CB0">
              <w:rPr>
                <w:rFonts w:ascii="Arial" w:hAnsi="Arial" w:cs="Arial"/>
                <w:sz w:val="20"/>
                <w:szCs w:val="20"/>
              </w:rPr>
              <w:t xml:space="preserve"> </w:t>
            </w:r>
          </w:p>
          <w:p w14:paraId="5E85B531" w14:textId="50A67CDB" w:rsidR="00A06BAE" w:rsidRDefault="00A06BAE" w:rsidP="00976643">
            <w:pPr>
              <w:ind w:left="200" w:hangingChars="100" w:hanging="200"/>
            </w:pPr>
            <w:r>
              <w:rPr>
                <w:rFonts w:ascii="Arial" w:hAnsi="Arial" w:cs="Arial" w:hint="eastAsia"/>
                <w:sz w:val="20"/>
                <w:szCs w:val="20"/>
              </w:rPr>
              <w:t xml:space="preserve">PRD: </w:t>
            </w:r>
          </w:p>
        </w:tc>
      </w:tr>
      <w:tr w:rsidR="00A06BAE" w14:paraId="0E33A429" w14:textId="77777777" w:rsidTr="00EC4DE6">
        <w:tc>
          <w:tcPr>
            <w:tcW w:w="9016" w:type="dxa"/>
          </w:tcPr>
          <w:p w14:paraId="69FE4801" w14:textId="77777777" w:rsidR="00A06BAE" w:rsidRDefault="00A06BAE" w:rsidP="00976643">
            <w:pPr>
              <w:rPr>
                <w:rFonts w:ascii="Arial" w:hAnsi="Arial" w:cs="Arial"/>
                <w:sz w:val="20"/>
                <w:szCs w:val="20"/>
              </w:rPr>
            </w:pPr>
            <w:r w:rsidRPr="007558E1">
              <w:rPr>
                <w:rFonts w:ascii="Arial" w:hAnsi="Arial" w:cs="Arial"/>
                <w:sz w:val="20"/>
                <w:szCs w:val="20"/>
              </w:rPr>
              <w:t>Main Scenario:</w:t>
            </w:r>
          </w:p>
          <w:p w14:paraId="5B1D4D84" w14:textId="62D7DFAD" w:rsidR="001233EF" w:rsidRPr="00EC4DE6" w:rsidRDefault="00EC4DE6" w:rsidP="00EC4DE6">
            <w:pPr>
              <w:rPr>
                <w:rStyle w:val="Strong"/>
                <w:rFonts w:asciiTheme="minorHAnsi" w:eastAsiaTheme="minorHAnsi" w:hAnsiTheme="minorHAnsi"/>
              </w:rPr>
            </w:pPr>
            <w:r>
              <w:rPr>
                <w:rStyle w:val="Strong"/>
                <w:rFonts w:asciiTheme="minorHAnsi" w:eastAsiaTheme="minorHAnsi" w:hAnsiTheme="minorHAnsi" w:hint="eastAsia"/>
              </w:rPr>
              <w:t xml:space="preserve">Refer to </w:t>
            </w:r>
            <w:hyperlink r:id="rId245" w:history="1">
              <w:r w:rsidRPr="00615BB1">
                <w:rPr>
                  <w:rStyle w:val="Hyperlink"/>
                  <w:rFonts w:eastAsiaTheme="minorHAnsi" w:cs="Arial"/>
                  <w:sz w:val="22"/>
                </w:rPr>
                <w:t>https://wonder.atlassian.net/wiki/x/j4N_8w</w:t>
              </w:r>
            </w:hyperlink>
            <w:r>
              <w:rPr>
                <w:rStyle w:val="Strong"/>
                <w:rFonts w:asciiTheme="minorHAnsi" w:eastAsiaTheme="minorHAnsi" w:hAnsiTheme="minorHAnsi" w:hint="eastAsia"/>
              </w:rPr>
              <w:t xml:space="preserve"> for RA details.</w:t>
            </w:r>
          </w:p>
        </w:tc>
      </w:tr>
      <w:tr w:rsidR="00A06BAE" w14:paraId="6277A997" w14:textId="77777777" w:rsidTr="00EC4DE6">
        <w:tc>
          <w:tcPr>
            <w:tcW w:w="9016" w:type="dxa"/>
          </w:tcPr>
          <w:p w14:paraId="2FE43B8C" w14:textId="2FFCE7F7" w:rsidR="00A06BAE" w:rsidRDefault="00A06BAE" w:rsidP="00976643">
            <w:pPr>
              <w:rPr>
                <w:rStyle w:val="Strong"/>
              </w:rPr>
            </w:pPr>
          </w:p>
          <w:p w14:paraId="6E2D7F40" w14:textId="6E81CED1" w:rsidR="00360602" w:rsidRPr="00E97505" w:rsidRDefault="00360602" w:rsidP="00360602">
            <w:pPr>
              <w:rPr>
                <w:rStyle w:val="Strong"/>
              </w:rPr>
            </w:pPr>
          </w:p>
        </w:tc>
      </w:tr>
    </w:tbl>
    <w:p w14:paraId="4D1E9D4B" w14:textId="77777777" w:rsidR="00A06BAE" w:rsidRDefault="00A06BAE" w:rsidP="00924C13"/>
    <w:p w14:paraId="4F1BA9F3" w14:textId="77777777" w:rsidR="00A06BAE" w:rsidRDefault="00A06BAE" w:rsidP="00924C13"/>
    <w:p w14:paraId="416F3BA4" w14:textId="2A01173A" w:rsidR="007C4A04" w:rsidRDefault="007C4A04" w:rsidP="007C4A04">
      <w:pPr>
        <w:pStyle w:val="Heading2"/>
      </w:pPr>
      <w:r>
        <w:rPr>
          <w:rFonts w:hint="eastAsia"/>
        </w:rPr>
        <w:t>MS 24-0</w:t>
      </w:r>
      <w:r w:rsidR="00A06BAE">
        <w:rPr>
          <w:rFonts w:hint="eastAsia"/>
        </w:rPr>
        <w:t>3</w:t>
      </w:r>
      <w:r>
        <w:rPr>
          <w:rFonts w:hint="eastAsia"/>
        </w:rPr>
        <w:t xml:space="preserve"> Variant Details</w:t>
      </w:r>
    </w:p>
    <w:tbl>
      <w:tblPr>
        <w:tblStyle w:val="TableGrid"/>
        <w:tblW w:w="0" w:type="auto"/>
        <w:tblLook w:val="04A0" w:firstRow="1" w:lastRow="0" w:firstColumn="1" w:lastColumn="0" w:noHBand="0" w:noVBand="1"/>
      </w:tblPr>
      <w:tblGrid>
        <w:gridCol w:w="9016"/>
      </w:tblGrid>
      <w:tr w:rsidR="007C4A04" w14:paraId="79F93706" w14:textId="77777777" w:rsidTr="00EC4DE6">
        <w:tc>
          <w:tcPr>
            <w:tcW w:w="9016" w:type="dxa"/>
          </w:tcPr>
          <w:p w14:paraId="4681BB3F" w14:textId="13FF0838" w:rsidR="007C4A04" w:rsidRDefault="007C4A04" w:rsidP="00924C13">
            <w:r>
              <w:rPr>
                <w:rStyle w:val="Strong"/>
              </w:rPr>
              <w:t>MS</w:t>
            </w:r>
            <w:r w:rsidRPr="00E97505">
              <w:rPr>
                <w:rStyle w:val="Strong"/>
              </w:rPr>
              <w:t>0</w:t>
            </w:r>
            <w:r>
              <w:rPr>
                <w:rStyle w:val="Strong"/>
                <w:rFonts w:hint="eastAsia"/>
              </w:rPr>
              <w:t>4</w:t>
            </w:r>
            <w:r w:rsidRPr="00E97505">
              <w:rPr>
                <w:rStyle w:val="Strong"/>
              </w:rPr>
              <w:t>-0</w:t>
            </w:r>
            <w:r w:rsidR="00A06BAE">
              <w:rPr>
                <w:rStyle w:val="Strong"/>
                <w:rFonts w:hint="eastAsia"/>
              </w:rPr>
              <w:t>3</w:t>
            </w:r>
            <w:r w:rsidRPr="00E97505">
              <w:rPr>
                <w:rStyle w:val="Strong"/>
              </w:rPr>
              <w:t xml:space="preserve"> </w:t>
            </w:r>
            <w:r>
              <w:rPr>
                <w:rStyle w:val="Strong"/>
                <w:rFonts w:hint="eastAsia"/>
              </w:rPr>
              <w:t>Variant Details</w:t>
            </w:r>
          </w:p>
        </w:tc>
      </w:tr>
      <w:tr w:rsidR="007C4A04" w14:paraId="4C004E00" w14:textId="77777777" w:rsidTr="00EC4DE6">
        <w:tc>
          <w:tcPr>
            <w:tcW w:w="9016" w:type="dxa"/>
          </w:tcPr>
          <w:p w14:paraId="492AA663" w14:textId="77777777" w:rsidR="007C4A04" w:rsidRPr="00E97505" w:rsidRDefault="007C4A04" w:rsidP="007C4A04">
            <w:pPr>
              <w:rPr>
                <w:rStyle w:val="Strong"/>
              </w:rPr>
            </w:pPr>
            <w:r w:rsidRPr="00E97505">
              <w:rPr>
                <w:rStyle w:val="Strong"/>
              </w:rPr>
              <w:t>Version history</w:t>
            </w:r>
          </w:p>
          <w:tbl>
            <w:tblPr>
              <w:tblStyle w:val="TableGrid"/>
              <w:tblW w:w="0" w:type="auto"/>
              <w:tblLook w:val="04A0" w:firstRow="1" w:lastRow="0" w:firstColumn="1" w:lastColumn="0" w:noHBand="0" w:noVBand="1"/>
            </w:tblPr>
            <w:tblGrid>
              <w:gridCol w:w="2197"/>
              <w:gridCol w:w="2197"/>
              <w:gridCol w:w="1722"/>
              <w:gridCol w:w="2674"/>
            </w:tblGrid>
            <w:tr w:rsidR="007F67DB" w14:paraId="158DE2F8" w14:textId="77777777" w:rsidTr="007F67DB">
              <w:tc>
                <w:tcPr>
                  <w:tcW w:w="2197" w:type="dxa"/>
                </w:tcPr>
                <w:p w14:paraId="18101F47" w14:textId="77777777" w:rsidR="007F67DB" w:rsidRDefault="007F67DB" w:rsidP="007F67DB">
                  <w:r w:rsidRPr="007A35F7">
                    <w:rPr>
                      <w:rFonts w:ascii="Arial" w:hAnsi="Arial" w:cs="Arial"/>
                    </w:rPr>
                    <w:t>Version</w:t>
                  </w:r>
                </w:p>
              </w:tc>
              <w:tc>
                <w:tcPr>
                  <w:tcW w:w="2197" w:type="dxa"/>
                </w:tcPr>
                <w:p w14:paraId="3D8CB073" w14:textId="77777777" w:rsidR="007F67DB" w:rsidRDefault="007F67DB" w:rsidP="007F67DB">
                  <w:r w:rsidRPr="007A35F7">
                    <w:rPr>
                      <w:rFonts w:ascii="Arial" w:hAnsi="Arial" w:cs="Arial"/>
                    </w:rPr>
                    <w:t>Date</w:t>
                  </w:r>
                </w:p>
              </w:tc>
              <w:tc>
                <w:tcPr>
                  <w:tcW w:w="1722" w:type="dxa"/>
                </w:tcPr>
                <w:p w14:paraId="5959F475" w14:textId="77777777" w:rsidR="007F67DB" w:rsidRDefault="007F67DB" w:rsidP="007F67DB">
                  <w:r w:rsidRPr="007A35F7">
                    <w:rPr>
                      <w:rFonts w:ascii="Arial" w:hAnsi="Arial" w:cs="Arial"/>
                    </w:rPr>
                    <w:t>Updated By</w:t>
                  </w:r>
                </w:p>
              </w:tc>
              <w:tc>
                <w:tcPr>
                  <w:tcW w:w="2674" w:type="dxa"/>
                </w:tcPr>
                <w:p w14:paraId="6B040DAF" w14:textId="77777777" w:rsidR="007F67DB" w:rsidRDefault="007F67DB" w:rsidP="007F67DB">
                  <w:r w:rsidRPr="007A35F7">
                    <w:rPr>
                      <w:rFonts w:ascii="Arial" w:hAnsi="Arial" w:cs="Arial"/>
                    </w:rPr>
                    <w:t>Description</w:t>
                  </w:r>
                </w:p>
              </w:tc>
            </w:tr>
            <w:tr w:rsidR="00F305BF" w14:paraId="4A9589C2" w14:textId="77777777" w:rsidTr="007F67DB">
              <w:tc>
                <w:tcPr>
                  <w:tcW w:w="2197" w:type="dxa"/>
                </w:tcPr>
                <w:p w14:paraId="7F490940" w14:textId="413A5A52" w:rsidR="00F305BF" w:rsidRDefault="00F305BF" w:rsidP="00F305BF">
                  <w:r w:rsidRPr="007A35F7">
                    <w:rPr>
                      <w:rFonts w:ascii="Arial" w:hAnsi="Arial" w:cs="Arial"/>
                    </w:rPr>
                    <w:t>1.0</w:t>
                  </w:r>
                </w:p>
              </w:tc>
              <w:tc>
                <w:tcPr>
                  <w:tcW w:w="2197" w:type="dxa"/>
                </w:tcPr>
                <w:p w14:paraId="2FF4CF31" w14:textId="1F2749C9" w:rsidR="00F305BF" w:rsidRDefault="00F305BF" w:rsidP="00F305BF">
                  <w:r w:rsidRPr="007A35F7">
                    <w:rPr>
                      <w:rFonts w:ascii="Arial" w:hAnsi="Arial" w:cs="Arial"/>
                    </w:rPr>
                    <w:t>202</w:t>
                  </w:r>
                  <w:r>
                    <w:rPr>
                      <w:rFonts w:ascii="Arial" w:hAnsi="Arial" w:cs="Arial" w:hint="eastAsia"/>
                    </w:rPr>
                    <w:t>4</w:t>
                  </w:r>
                  <w:r w:rsidRPr="007A35F7">
                    <w:rPr>
                      <w:rFonts w:ascii="Arial" w:hAnsi="Arial" w:cs="Arial"/>
                    </w:rPr>
                    <w:t>.</w:t>
                  </w:r>
                  <w:r>
                    <w:rPr>
                      <w:rFonts w:ascii="Arial" w:hAnsi="Arial" w:cs="Arial" w:hint="eastAsia"/>
                    </w:rPr>
                    <w:t>9</w:t>
                  </w:r>
                  <w:r w:rsidRPr="007A35F7">
                    <w:rPr>
                      <w:rFonts w:ascii="Arial" w:hAnsi="Arial" w:cs="Arial"/>
                    </w:rPr>
                    <w:t>.</w:t>
                  </w:r>
                  <w:r>
                    <w:rPr>
                      <w:rFonts w:ascii="Arial" w:hAnsi="Arial" w:cs="Arial" w:hint="eastAsia"/>
                    </w:rPr>
                    <w:t>10</w:t>
                  </w:r>
                </w:p>
              </w:tc>
              <w:tc>
                <w:tcPr>
                  <w:tcW w:w="1722" w:type="dxa"/>
                </w:tcPr>
                <w:p w14:paraId="5DBD56DA" w14:textId="450FD85B" w:rsidR="00F305BF" w:rsidRDefault="00F305BF" w:rsidP="00F305BF">
                  <w:r w:rsidRPr="007A35F7">
                    <w:rPr>
                      <w:rFonts w:ascii="Arial" w:hAnsi="Arial" w:cs="Arial"/>
                    </w:rPr>
                    <w:t>Bonnie</w:t>
                  </w:r>
                </w:p>
              </w:tc>
              <w:tc>
                <w:tcPr>
                  <w:tcW w:w="2674" w:type="dxa"/>
                </w:tcPr>
                <w:p w14:paraId="43B9D10C" w14:textId="782A15B0" w:rsidR="00F305BF" w:rsidRDefault="00F305BF" w:rsidP="00F305BF">
                  <w:r w:rsidRPr="007A35F7">
                    <w:rPr>
                      <w:rFonts w:ascii="Arial" w:hAnsi="Arial" w:cs="Arial"/>
                    </w:rPr>
                    <w:t>First version</w:t>
                  </w:r>
                </w:p>
              </w:tc>
            </w:tr>
            <w:tr w:rsidR="007F67DB" w14:paraId="1F43C103" w14:textId="77777777" w:rsidTr="007F67DB">
              <w:tc>
                <w:tcPr>
                  <w:tcW w:w="2197" w:type="dxa"/>
                </w:tcPr>
                <w:p w14:paraId="65D2AD7E" w14:textId="77777777" w:rsidR="007F67DB" w:rsidRDefault="007F67DB" w:rsidP="007F67DB"/>
              </w:tc>
              <w:tc>
                <w:tcPr>
                  <w:tcW w:w="2197" w:type="dxa"/>
                </w:tcPr>
                <w:p w14:paraId="5E56A8B1" w14:textId="77777777" w:rsidR="007F67DB" w:rsidRDefault="007F67DB" w:rsidP="007F67DB"/>
              </w:tc>
              <w:tc>
                <w:tcPr>
                  <w:tcW w:w="1722" w:type="dxa"/>
                </w:tcPr>
                <w:p w14:paraId="3D927A0C" w14:textId="77777777" w:rsidR="007F67DB" w:rsidRDefault="007F67DB" w:rsidP="007F67DB"/>
              </w:tc>
              <w:tc>
                <w:tcPr>
                  <w:tcW w:w="2674" w:type="dxa"/>
                </w:tcPr>
                <w:p w14:paraId="3760FFD8" w14:textId="77777777" w:rsidR="007F67DB" w:rsidRDefault="007F67DB" w:rsidP="007F67DB"/>
              </w:tc>
            </w:tr>
            <w:tr w:rsidR="007F67DB" w14:paraId="7EBB24D9" w14:textId="77777777" w:rsidTr="007F67DB">
              <w:tc>
                <w:tcPr>
                  <w:tcW w:w="2197" w:type="dxa"/>
                </w:tcPr>
                <w:p w14:paraId="055044C5" w14:textId="77777777" w:rsidR="007F67DB" w:rsidRDefault="007F67DB" w:rsidP="007F67DB"/>
              </w:tc>
              <w:tc>
                <w:tcPr>
                  <w:tcW w:w="2197" w:type="dxa"/>
                </w:tcPr>
                <w:p w14:paraId="736AE147" w14:textId="77777777" w:rsidR="007F67DB" w:rsidRDefault="007F67DB" w:rsidP="007F67DB"/>
              </w:tc>
              <w:tc>
                <w:tcPr>
                  <w:tcW w:w="1722" w:type="dxa"/>
                </w:tcPr>
                <w:p w14:paraId="665144F8" w14:textId="77777777" w:rsidR="007F67DB" w:rsidRDefault="007F67DB" w:rsidP="007F67DB"/>
              </w:tc>
              <w:tc>
                <w:tcPr>
                  <w:tcW w:w="2674" w:type="dxa"/>
                </w:tcPr>
                <w:p w14:paraId="56CFD8C0" w14:textId="77777777" w:rsidR="007F67DB" w:rsidRDefault="007F67DB" w:rsidP="007F67DB"/>
              </w:tc>
            </w:tr>
          </w:tbl>
          <w:p w14:paraId="2DE22CC6" w14:textId="77777777" w:rsidR="007C4A04" w:rsidRPr="007F67DB" w:rsidRDefault="007C4A04" w:rsidP="00924C13"/>
          <w:p w14:paraId="1BFB704E" w14:textId="77777777" w:rsidR="007F67DB" w:rsidRDefault="007F67DB" w:rsidP="00924C13"/>
          <w:p w14:paraId="68C0EAE5" w14:textId="77777777" w:rsidR="007F67DB" w:rsidRDefault="007F67DB" w:rsidP="00924C13"/>
        </w:tc>
      </w:tr>
      <w:tr w:rsidR="007F67DB" w14:paraId="6D34D00B" w14:textId="77777777" w:rsidTr="00EC4DE6">
        <w:tc>
          <w:tcPr>
            <w:tcW w:w="9016" w:type="dxa"/>
          </w:tcPr>
          <w:p w14:paraId="42BD24AD" w14:textId="5318E866" w:rsidR="007F67DB" w:rsidRDefault="007F67DB" w:rsidP="007F67DB">
            <w:r w:rsidRPr="00E97505">
              <w:rPr>
                <w:rStyle w:val="Strong"/>
              </w:rPr>
              <w:t>Stakeholder:</w:t>
            </w:r>
            <w:r w:rsidRPr="00452515">
              <w:t xml:space="preserve"> </w:t>
            </w:r>
            <w:r>
              <w:t>User with privilege</w:t>
            </w:r>
          </w:p>
        </w:tc>
      </w:tr>
      <w:tr w:rsidR="007F67DB" w14:paraId="08097497" w14:textId="77777777" w:rsidTr="00EC4DE6">
        <w:tc>
          <w:tcPr>
            <w:tcW w:w="9016" w:type="dxa"/>
          </w:tcPr>
          <w:p w14:paraId="7D986B31" w14:textId="77777777" w:rsidR="007F67DB" w:rsidRPr="00E97505" w:rsidRDefault="007F67DB" w:rsidP="007F67DB">
            <w:pPr>
              <w:rPr>
                <w:rStyle w:val="Strong"/>
              </w:rPr>
            </w:pPr>
            <w:r w:rsidRPr="00E97505">
              <w:rPr>
                <w:rStyle w:val="Strong"/>
              </w:rPr>
              <w:t xml:space="preserve">Pre-Condition: </w:t>
            </w:r>
          </w:p>
          <w:p w14:paraId="1E1E35FA" w14:textId="5B552458" w:rsidR="007F67DB" w:rsidRDefault="007F67DB" w:rsidP="007F67DB">
            <w:r>
              <w:t>The user goes to the page</w:t>
            </w:r>
            <w:r w:rsidRPr="00DD3CB0">
              <w:rPr>
                <w:rFonts w:ascii="Arial" w:hAnsi="Arial" w:cs="Arial"/>
                <w:sz w:val="20"/>
                <w:szCs w:val="20"/>
              </w:rPr>
              <w:t xml:space="preserve"> </w:t>
            </w:r>
          </w:p>
        </w:tc>
      </w:tr>
      <w:tr w:rsidR="007F67DB" w14:paraId="0D4031FE" w14:textId="77777777" w:rsidTr="00EC4DE6">
        <w:tc>
          <w:tcPr>
            <w:tcW w:w="9016" w:type="dxa"/>
          </w:tcPr>
          <w:p w14:paraId="7B60F8C3" w14:textId="18303C1C" w:rsidR="007F67DB" w:rsidRDefault="0060695B" w:rsidP="007F67DB">
            <w:r w:rsidRPr="007558E1">
              <w:rPr>
                <w:rFonts w:ascii="Arial" w:hAnsi="Arial" w:cs="Arial"/>
                <w:sz w:val="20"/>
                <w:szCs w:val="20"/>
              </w:rPr>
              <w:t>Main Scenario</w:t>
            </w:r>
            <w:r>
              <w:rPr>
                <w:rFonts w:ascii="Arial" w:hAnsi="Arial" w:cs="Arial" w:hint="eastAsia"/>
                <w:sz w:val="20"/>
                <w:szCs w:val="20"/>
              </w:rPr>
              <w:t>:</w:t>
            </w:r>
          </w:p>
          <w:p w14:paraId="6DCA843E" w14:textId="5C4B16FC" w:rsidR="00B90E48" w:rsidRDefault="00EC4DE6" w:rsidP="00EC4DE6">
            <w:r>
              <w:rPr>
                <w:rFonts w:hint="eastAsia"/>
              </w:rPr>
              <w:t xml:space="preserve">Refer to </w:t>
            </w:r>
            <w:hyperlink r:id="rId246" w:history="1">
              <w:r w:rsidRPr="00615BB1">
                <w:rPr>
                  <w:rStyle w:val="Hyperlink"/>
                </w:rPr>
                <w:t>https://wonder.atlassian.net/wiki/x/xoN_8w</w:t>
              </w:r>
            </w:hyperlink>
            <w:r>
              <w:rPr>
                <w:rFonts w:hint="eastAsia"/>
              </w:rPr>
              <w:t xml:space="preserve"> for RA details.</w:t>
            </w:r>
          </w:p>
        </w:tc>
      </w:tr>
      <w:tr w:rsidR="007F67DB" w14:paraId="5F9BAD5F" w14:textId="77777777" w:rsidTr="00EC4DE6">
        <w:tc>
          <w:tcPr>
            <w:tcW w:w="9016" w:type="dxa"/>
          </w:tcPr>
          <w:p w14:paraId="72CA8D4D" w14:textId="77777777" w:rsidR="007F67DB" w:rsidRDefault="007F67DB" w:rsidP="007F67DB"/>
        </w:tc>
      </w:tr>
      <w:tr w:rsidR="007F67DB" w14:paraId="0BC1A607" w14:textId="77777777" w:rsidTr="00EC4DE6">
        <w:tc>
          <w:tcPr>
            <w:tcW w:w="9016" w:type="dxa"/>
          </w:tcPr>
          <w:p w14:paraId="7256ECA7" w14:textId="77777777" w:rsidR="007F67DB" w:rsidRDefault="007F67DB" w:rsidP="007F67DB"/>
        </w:tc>
      </w:tr>
    </w:tbl>
    <w:p w14:paraId="1282E189" w14:textId="77777777" w:rsidR="007C4A04" w:rsidRDefault="007C4A04" w:rsidP="00924C13"/>
    <w:p w14:paraId="6DFDECB8" w14:textId="77777777" w:rsidR="007C4A04" w:rsidRPr="00924C13" w:rsidRDefault="007C4A04" w:rsidP="00924C13"/>
    <w:p w14:paraId="13F25C06" w14:textId="61FF8544" w:rsidR="00AE0439" w:rsidRDefault="009B6C99" w:rsidP="009B6C99">
      <w:pPr>
        <w:pStyle w:val="Heading1"/>
      </w:pPr>
      <w:r>
        <w:rPr>
          <w:rFonts w:hint="eastAsia"/>
        </w:rPr>
        <w:lastRenderedPageBreak/>
        <w:t>MS Use Case Template</w:t>
      </w:r>
    </w:p>
    <w:p w14:paraId="48A81207" w14:textId="1D877F4A" w:rsidR="009B6C99" w:rsidRDefault="009B6C99" w:rsidP="009B6C99">
      <w:pPr>
        <w:pStyle w:val="Heading2"/>
      </w:pPr>
      <w:r>
        <w:rPr>
          <w:rFonts w:hint="eastAsia"/>
        </w:rPr>
        <w:t>MS xxx</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D92DDD" w:rsidRPr="00452515" w14:paraId="548DCA0C" w14:textId="77777777" w:rsidTr="00DF77A6">
        <w:tc>
          <w:tcPr>
            <w:tcW w:w="8008" w:type="dxa"/>
          </w:tcPr>
          <w:p w14:paraId="5923FC2A" w14:textId="77777777" w:rsidR="00D92DDD" w:rsidRPr="00E97505" w:rsidRDefault="00D92DDD" w:rsidP="00DF77A6">
            <w:pPr>
              <w:rPr>
                <w:rStyle w:val="Strong"/>
              </w:rPr>
            </w:pPr>
            <w:r w:rsidRPr="00B05CAC">
              <w:rPr>
                <w:rStyle w:val="Strong"/>
              </w:rPr>
              <w:t>MS</w:t>
            </w:r>
            <w:r>
              <w:rPr>
                <w:rStyle w:val="Strong"/>
              </w:rPr>
              <w:t xml:space="preserve"> xx-xx Features</w:t>
            </w:r>
          </w:p>
        </w:tc>
      </w:tr>
      <w:tr w:rsidR="00D92DDD" w:rsidRPr="00452515" w14:paraId="3C4D4A3A" w14:textId="77777777" w:rsidTr="00DF77A6">
        <w:tc>
          <w:tcPr>
            <w:tcW w:w="8008" w:type="dxa"/>
          </w:tcPr>
          <w:p w14:paraId="5E8D12B0" w14:textId="77777777" w:rsidR="00D92DDD" w:rsidRPr="00E97505" w:rsidRDefault="00D92DDD" w:rsidP="00DF77A6">
            <w:pPr>
              <w:rPr>
                <w:rStyle w:val="Strong"/>
              </w:rPr>
            </w:pPr>
            <w:r w:rsidRPr="00E97505">
              <w:rPr>
                <w:rStyle w:val="Strong"/>
              </w:rPr>
              <w:t>Version history</w:t>
            </w:r>
          </w:p>
          <w:tbl>
            <w:tblPr>
              <w:tblStyle w:val="TableGrid"/>
              <w:tblW w:w="0" w:type="auto"/>
              <w:jc w:val="center"/>
              <w:tblLook w:val="04A0" w:firstRow="1" w:lastRow="0" w:firstColumn="1" w:lastColumn="0" w:noHBand="0" w:noVBand="1"/>
            </w:tblPr>
            <w:tblGrid>
              <w:gridCol w:w="1169"/>
              <w:gridCol w:w="1357"/>
              <w:gridCol w:w="1315"/>
              <w:gridCol w:w="3924"/>
            </w:tblGrid>
            <w:tr w:rsidR="00D92DDD" w14:paraId="15889720" w14:textId="77777777" w:rsidTr="00DF77A6">
              <w:trPr>
                <w:jc w:val="center"/>
              </w:trPr>
              <w:tc>
                <w:tcPr>
                  <w:tcW w:w="1169" w:type="dxa"/>
                </w:tcPr>
                <w:p w14:paraId="6512CC17" w14:textId="77777777" w:rsidR="00D92DDD" w:rsidRPr="007A35F7" w:rsidRDefault="00D92DDD" w:rsidP="00DF77A6">
                  <w:pPr>
                    <w:rPr>
                      <w:rFonts w:ascii="Arial" w:hAnsi="Arial" w:cs="Arial"/>
                    </w:rPr>
                  </w:pPr>
                  <w:r w:rsidRPr="007A35F7">
                    <w:rPr>
                      <w:rFonts w:ascii="Arial" w:hAnsi="Arial" w:cs="Arial"/>
                    </w:rPr>
                    <w:t>Version</w:t>
                  </w:r>
                </w:p>
              </w:tc>
              <w:tc>
                <w:tcPr>
                  <w:tcW w:w="1357" w:type="dxa"/>
                </w:tcPr>
                <w:p w14:paraId="1D2C8C9D" w14:textId="77777777" w:rsidR="00D92DDD" w:rsidRPr="007A35F7" w:rsidRDefault="00D92DDD" w:rsidP="00DF77A6">
                  <w:pPr>
                    <w:rPr>
                      <w:rFonts w:ascii="Arial" w:hAnsi="Arial" w:cs="Arial"/>
                    </w:rPr>
                  </w:pPr>
                  <w:r w:rsidRPr="007A35F7">
                    <w:rPr>
                      <w:rFonts w:ascii="Arial" w:hAnsi="Arial" w:cs="Arial"/>
                    </w:rPr>
                    <w:t>Date</w:t>
                  </w:r>
                </w:p>
              </w:tc>
              <w:tc>
                <w:tcPr>
                  <w:tcW w:w="1315" w:type="dxa"/>
                </w:tcPr>
                <w:p w14:paraId="511B18FC" w14:textId="77777777" w:rsidR="00D92DDD" w:rsidRPr="007A35F7" w:rsidRDefault="00D92DDD" w:rsidP="00DF77A6">
                  <w:pPr>
                    <w:rPr>
                      <w:rFonts w:ascii="Arial" w:hAnsi="Arial" w:cs="Arial"/>
                    </w:rPr>
                  </w:pPr>
                  <w:r w:rsidRPr="007A35F7">
                    <w:rPr>
                      <w:rFonts w:ascii="Arial" w:hAnsi="Arial" w:cs="Arial"/>
                    </w:rPr>
                    <w:t>Updated By</w:t>
                  </w:r>
                </w:p>
              </w:tc>
              <w:tc>
                <w:tcPr>
                  <w:tcW w:w="3924" w:type="dxa"/>
                </w:tcPr>
                <w:p w14:paraId="179A4CFF" w14:textId="77777777" w:rsidR="00D92DDD" w:rsidRPr="007A35F7" w:rsidRDefault="00D92DDD" w:rsidP="00DF77A6">
                  <w:pPr>
                    <w:rPr>
                      <w:rFonts w:ascii="Arial" w:hAnsi="Arial" w:cs="Arial"/>
                    </w:rPr>
                  </w:pPr>
                  <w:r w:rsidRPr="007A35F7">
                    <w:rPr>
                      <w:rFonts w:ascii="Arial" w:hAnsi="Arial" w:cs="Arial"/>
                    </w:rPr>
                    <w:t>Description</w:t>
                  </w:r>
                </w:p>
              </w:tc>
            </w:tr>
            <w:tr w:rsidR="00D92DDD" w14:paraId="46A39D7C" w14:textId="77777777" w:rsidTr="00DF77A6">
              <w:trPr>
                <w:jc w:val="center"/>
              </w:trPr>
              <w:tc>
                <w:tcPr>
                  <w:tcW w:w="1169" w:type="dxa"/>
                </w:tcPr>
                <w:p w14:paraId="341A5ADA" w14:textId="77777777" w:rsidR="00D92DDD" w:rsidRPr="007A35F7" w:rsidRDefault="00D92DDD" w:rsidP="00DF77A6">
                  <w:pPr>
                    <w:rPr>
                      <w:rFonts w:ascii="Arial" w:hAnsi="Arial" w:cs="Arial"/>
                    </w:rPr>
                  </w:pPr>
                  <w:r w:rsidRPr="007A35F7">
                    <w:rPr>
                      <w:rFonts w:ascii="Arial" w:hAnsi="Arial" w:cs="Arial"/>
                    </w:rPr>
                    <w:t>1.0</w:t>
                  </w:r>
                </w:p>
              </w:tc>
              <w:tc>
                <w:tcPr>
                  <w:tcW w:w="1357" w:type="dxa"/>
                </w:tcPr>
                <w:p w14:paraId="721C27D2" w14:textId="77777777" w:rsidR="00D92DDD" w:rsidRPr="007A35F7" w:rsidRDefault="00D92DDD" w:rsidP="00DF77A6">
                  <w:pPr>
                    <w:rPr>
                      <w:rFonts w:ascii="Arial" w:hAnsi="Arial" w:cs="Arial"/>
                    </w:rPr>
                  </w:pPr>
                </w:p>
              </w:tc>
              <w:tc>
                <w:tcPr>
                  <w:tcW w:w="1315" w:type="dxa"/>
                </w:tcPr>
                <w:p w14:paraId="3D30A032" w14:textId="77777777" w:rsidR="00D92DDD" w:rsidRPr="007A35F7" w:rsidRDefault="00D92DDD" w:rsidP="00DF77A6">
                  <w:pPr>
                    <w:rPr>
                      <w:rFonts w:ascii="Arial" w:hAnsi="Arial" w:cs="Arial"/>
                    </w:rPr>
                  </w:pPr>
                </w:p>
              </w:tc>
              <w:tc>
                <w:tcPr>
                  <w:tcW w:w="3924" w:type="dxa"/>
                </w:tcPr>
                <w:p w14:paraId="0D7E7037" w14:textId="77777777" w:rsidR="00D92DDD" w:rsidRPr="007A35F7" w:rsidRDefault="00D92DDD" w:rsidP="00DF77A6">
                  <w:pPr>
                    <w:rPr>
                      <w:rFonts w:ascii="Arial" w:hAnsi="Arial" w:cs="Arial"/>
                    </w:rPr>
                  </w:pPr>
                  <w:r w:rsidRPr="007A35F7">
                    <w:rPr>
                      <w:rFonts w:ascii="Arial" w:hAnsi="Arial" w:cs="Arial"/>
                    </w:rPr>
                    <w:t>First version</w:t>
                  </w:r>
                </w:p>
              </w:tc>
            </w:tr>
            <w:tr w:rsidR="00D92DDD" w14:paraId="62C4806E" w14:textId="77777777" w:rsidTr="00DF77A6">
              <w:trPr>
                <w:jc w:val="center"/>
              </w:trPr>
              <w:tc>
                <w:tcPr>
                  <w:tcW w:w="1169" w:type="dxa"/>
                </w:tcPr>
                <w:p w14:paraId="0DDD7E09" w14:textId="77777777" w:rsidR="00D92DDD" w:rsidRDefault="00D92DDD" w:rsidP="00DF77A6"/>
              </w:tc>
              <w:tc>
                <w:tcPr>
                  <w:tcW w:w="1357" w:type="dxa"/>
                </w:tcPr>
                <w:p w14:paraId="0538C689" w14:textId="77777777" w:rsidR="00D92DDD" w:rsidRDefault="00D92DDD" w:rsidP="00DF77A6"/>
              </w:tc>
              <w:tc>
                <w:tcPr>
                  <w:tcW w:w="1315" w:type="dxa"/>
                </w:tcPr>
                <w:p w14:paraId="6E253023" w14:textId="77777777" w:rsidR="00D92DDD" w:rsidRDefault="00D92DDD" w:rsidP="00DF77A6"/>
              </w:tc>
              <w:tc>
                <w:tcPr>
                  <w:tcW w:w="3924" w:type="dxa"/>
                </w:tcPr>
                <w:p w14:paraId="23B49BAA" w14:textId="77777777" w:rsidR="00D92DDD" w:rsidRDefault="00D92DDD" w:rsidP="00DF77A6"/>
              </w:tc>
            </w:tr>
            <w:tr w:rsidR="00D92DDD" w14:paraId="1BA5AB51" w14:textId="77777777" w:rsidTr="00DF77A6">
              <w:trPr>
                <w:jc w:val="center"/>
              </w:trPr>
              <w:tc>
                <w:tcPr>
                  <w:tcW w:w="1169" w:type="dxa"/>
                </w:tcPr>
                <w:p w14:paraId="277FD43A" w14:textId="77777777" w:rsidR="00D92DDD" w:rsidRDefault="00D92DDD" w:rsidP="00DF77A6"/>
              </w:tc>
              <w:tc>
                <w:tcPr>
                  <w:tcW w:w="1357" w:type="dxa"/>
                </w:tcPr>
                <w:p w14:paraId="6DFD8DDC" w14:textId="77777777" w:rsidR="00D92DDD" w:rsidRDefault="00D92DDD" w:rsidP="00DF77A6"/>
              </w:tc>
              <w:tc>
                <w:tcPr>
                  <w:tcW w:w="1315" w:type="dxa"/>
                </w:tcPr>
                <w:p w14:paraId="33381421" w14:textId="77777777" w:rsidR="00D92DDD" w:rsidRDefault="00D92DDD" w:rsidP="00DF77A6"/>
              </w:tc>
              <w:tc>
                <w:tcPr>
                  <w:tcW w:w="3924" w:type="dxa"/>
                </w:tcPr>
                <w:p w14:paraId="0968FC59" w14:textId="77777777" w:rsidR="00D92DDD" w:rsidRDefault="00D92DDD" w:rsidP="00DF77A6"/>
              </w:tc>
            </w:tr>
            <w:tr w:rsidR="00D92DDD" w14:paraId="1C02ABCB" w14:textId="77777777" w:rsidTr="00DF77A6">
              <w:trPr>
                <w:jc w:val="center"/>
              </w:trPr>
              <w:tc>
                <w:tcPr>
                  <w:tcW w:w="1169" w:type="dxa"/>
                </w:tcPr>
                <w:p w14:paraId="3DA9F2C1" w14:textId="77777777" w:rsidR="00D92DDD" w:rsidRDefault="00D92DDD" w:rsidP="00DF77A6"/>
              </w:tc>
              <w:tc>
                <w:tcPr>
                  <w:tcW w:w="1357" w:type="dxa"/>
                </w:tcPr>
                <w:p w14:paraId="3BD2B606" w14:textId="77777777" w:rsidR="00D92DDD" w:rsidRDefault="00D92DDD" w:rsidP="00DF77A6"/>
              </w:tc>
              <w:tc>
                <w:tcPr>
                  <w:tcW w:w="1315" w:type="dxa"/>
                </w:tcPr>
                <w:p w14:paraId="1D9DCAD7" w14:textId="77777777" w:rsidR="00D92DDD" w:rsidRDefault="00D92DDD" w:rsidP="00DF77A6"/>
              </w:tc>
              <w:tc>
                <w:tcPr>
                  <w:tcW w:w="3924" w:type="dxa"/>
                </w:tcPr>
                <w:p w14:paraId="497B5898" w14:textId="77777777" w:rsidR="00D92DDD" w:rsidRPr="00B66734" w:rsidRDefault="00D92DDD" w:rsidP="00DF77A6"/>
              </w:tc>
            </w:tr>
            <w:tr w:rsidR="00D92DDD" w14:paraId="3F3FC251" w14:textId="77777777" w:rsidTr="00DF77A6">
              <w:trPr>
                <w:jc w:val="center"/>
              </w:trPr>
              <w:tc>
                <w:tcPr>
                  <w:tcW w:w="1169" w:type="dxa"/>
                </w:tcPr>
                <w:p w14:paraId="2D8545CB" w14:textId="77777777" w:rsidR="00D92DDD" w:rsidRDefault="00D92DDD" w:rsidP="00DF77A6"/>
              </w:tc>
              <w:tc>
                <w:tcPr>
                  <w:tcW w:w="1357" w:type="dxa"/>
                </w:tcPr>
                <w:p w14:paraId="6CD33551" w14:textId="77777777" w:rsidR="00D92DDD" w:rsidRDefault="00D92DDD" w:rsidP="00DF77A6"/>
              </w:tc>
              <w:tc>
                <w:tcPr>
                  <w:tcW w:w="1315" w:type="dxa"/>
                </w:tcPr>
                <w:p w14:paraId="7DB14395" w14:textId="77777777" w:rsidR="00D92DDD" w:rsidRDefault="00D92DDD" w:rsidP="00DF77A6"/>
              </w:tc>
              <w:tc>
                <w:tcPr>
                  <w:tcW w:w="3924" w:type="dxa"/>
                </w:tcPr>
                <w:p w14:paraId="147A9F58" w14:textId="77777777" w:rsidR="00D92DDD" w:rsidRDefault="00D92DDD" w:rsidP="00DF77A6"/>
              </w:tc>
            </w:tr>
            <w:tr w:rsidR="00D92DDD" w14:paraId="7199FDBD" w14:textId="77777777" w:rsidTr="00DF77A6">
              <w:trPr>
                <w:jc w:val="center"/>
              </w:trPr>
              <w:tc>
                <w:tcPr>
                  <w:tcW w:w="1169" w:type="dxa"/>
                </w:tcPr>
                <w:p w14:paraId="0C0E84FB" w14:textId="77777777" w:rsidR="00D92DDD" w:rsidRDefault="00D92DDD" w:rsidP="00DF77A6"/>
              </w:tc>
              <w:tc>
                <w:tcPr>
                  <w:tcW w:w="1357" w:type="dxa"/>
                </w:tcPr>
                <w:p w14:paraId="241045B6" w14:textId="77777777" w:rsidR="00D92DDD" w:rsidRDefault="00D92DDD" w:rsidP="00DF77A6"/>
              </w:tc>
              <w:tc>
                <w:tcPr>
                  <w:tcW w:w="1315" w:type="dxa"/>
                </w:tcPr>
                <w:p w14:paraId="1F4F1742" w14:textId="77777777" w:rsidR="00D92DDD" w:rsidRDefault="00D92DDD" w:rsidP="00DF77A6"/>
              </w:tc>
              <w:tc>
                <w:tcPr>
                  <w:tcW w:w="3924" w:type="dxa"/>
                </w:tcPr>
                <w:p w14:paraId="383C0509" w14:textId="77777777" w:rsidR="00D92DDD" w:rsidRPr="005C49CE" w:rsidRDefault="00D92DDD" w:rsidP="00DF77A6"/>
              </w:tc>
            </w:tr>
          </w:tbl>
          <w:p w14:paraId="3BA822D6" w14:textId="77777777" w:rsidR="00D92DDD" w:rsidRDefault="00D92DDD" w:rsidP="00DF77A6"/>
        </w:tc>
      </w:tr>
      <w:tr w:rsidR="00D92DDD" w:rsidRPr="00452515" w14:paraId="4317D515" w14:textId="77777777" w:rsidTr="00DF77A6">
        <w:tc>
          <w:tcPr>
            <w:tcW w:w="8008" w:type="dxa"/>
          </w:tcPr>
          <w:p w14:paraId="7C256EC7" w14:textId="77777777" w:rsidR="00D92DDD" w:rsidRPr="00452515" w:rsidRDefault="00D92DDD" w:rsidP="00DF77A6">
            <w:r w:rsidRPr="00E97505">
              <w:rPr>
                <w:rStyle w:val="Strong"/>
              </w:rPr>
              <w:t>Stakeholder:</w:t>
            </w:r>
            <w:r w:rsidRPr="00452515">
              <w:t xml:space="preserve"> </w:t>
            </w:r>
            <w:r>
              <w:t>User with privilege</w:t>
            </w:r>
          </w:p>
        </w:tc>
      </w:tr>
      <w:tr w:rsidR="00D92DDD" w:rsidRPr="009A0B08" w14:paraId="32732F11" w14:textId="77777777" w:rsidTr="00DF77A6">
        <w:tc>
          <w:tcPr>
            <w:tcW w:w="8008" w:type="dxa"/>
          </w:tcPr>
          <w:p w14:paraId="04566C29" w14:textId="77777777" w:rsidR="00D92DDD" w:rsidRDefault="00D92DDD" w:rsidP="00DF77A6">
            <w:pPr>
              <w:rPr>
                <w:rStyle w:val="Strong"/>
                <w:lang w:val="fr-FR"/>
              </w:rPr>
            </w:pPr>
            <w:proofErr w:type="spellStart"/>
            <w:r w:rsidRPr="009A0B08">
              <w:rPr>
                <w:rStyle w:val="Strong"/>
                <w:lang w:val="fr-FR"/>
              </w:rPr>
              <w:t>Pre-Condition</w:t>
            </w:r>
            <w:proofErr w:type="spellEnd"/>
            <w:r w:rsidRPr="009A0B08">
              <w:rPr>
                <w:rStyle w:val="Strong"/>
                <w:lang w:val="fr-FR"/>
              </w:rPr>
              <w:t xml:space="preserve"> : </w:t>
            </w:r>
          </w:p>
          <w:p w14:paraId="02801918" w14:textId="77777777" w:rsidR="00D92DDD" w:rsidRPr="009A0B08" w:rsidRDefault="00D92DDD" w:rsidP="00DF77A6">
            <w:pPr>
              <w:rPr>
                <w:rStyle w:val="Strong"/>
                <w:lang w:val="fr-FR"/>
              </w:rPr>
            </w:pPr>
          </w:p>
          <w:p w14:paraId="074F6A0A" w14:textId="77777777" w:rsidR="00D92DDD" w:rsidRDefault="00D92DDD" w:rsidP="00DF77A6">
            <w:pPr>
              <w:rPr>
                <w:rStyle w:val="Strong"/>
                <w:lang w:val="fr-FR"/>
              </w:rPr>
            </w:pPr>
            <w:proofErr w:type="gramStart"/>
            <w:r w:rsidRPr="009A0B08">
              <w:rPr>
                <w:rStyle w:val="Strong"/>
                <w:lang w:val="fr-FR"/>
              </w:rPr>
              <w:t>PRD:</w:t>
            </w:r>
            <w:proofErr w:type="gramEnd"/>
            <w:r w:rsidRPr="009A0B08">
              <w:rPr>
                <w:rStyle w:val="Strong"/>
                <w:lang w:val="fr-FR"/>
              </w:rPr>
              <w:t xml:space="preserve"> </w:t>
            </w:r>
          </w:p>
          <w:p w14:paraId="0CA3BD95" w14:textId="77777777" w:rsidR="00D92DDD" w:rsidRPr="009A0B08" w:rsidRDefault="00D92DDD" w:rsidP="00DF77A6">
            <w:pPr>
              <w:rPr>
                <w:rStyle w:val="Strong"/>
                <w:lang w:val="fr-FR"/>
              </w:rPr>
            </w:pPr>
          </w:p>
          <w:p w14:paraId="00ACAD3A" w14:textId="77777777" w:rsidR="00D92DDD" w:rsidRDefault="00D92DDD" w:rsidP="00DF77A6">
            <w:pPr>
              <w:rPr>
                <w:rFonts w:ascii="Arial" w:hAnsi="Arial" w:cs="Arial"/>
                <w:sz w:val="20"/>
                <w:szCs w:val="20"/>
                <w:lang w:val="pt-BR"/>
              </w:rPr>
            </w:pPr>
            <w:r w:rsidRPr="00D329EE">
              <w:rPr>
                <w:rFonts w:ascii="Arial" w:hAnsi="Arial" w:cs="Arial" w:hint="eastAsia"/>
                <w:sz w:val="20"/>
                <w:szCs w:val="20"/>
                <w:lang w:val="pt-BR"/>
              </w:rPr>
              <w:t>F</w:t>
            </w:r>
            <w:r w:rsidRPr="00D329EE">
              <w:rPr>
                <w:rFonts w:ascii="Arial" w:hAnsi="Arial" w:cs="Arial"/>
                <w:sz w:val="20"/>
                <w:szCs w:val="20"/>
                <w:lang w:val="pt-BR"/>
              </w:rPr>
              <w:t xml:space="preserve">igma: </w:t>
            </w:r>
          </w:p>
          <w:p w14:paraId="7B7E45D0" w14:textId="77777777" w:rsidR="00D92DDD" w:rsidRDefault="00D92DDD" w:rsidP="00DF77A6">
            <w:pPr>
              <w:rPr>
                <w:rFonts w:ascii="Arial" w:hAnsi="Arial" w:cs="Arial"/>
                <w:sz w:val="20"/>
                <w:szCs w:val="20"/>
                <w:lang w:val="pt-BR"/>
              </w:rPr>
            </w:pPr>
          </w:p>
          <w:p w14:paraId="36493B42" w14:textId="77777777" w:rsidR="00D92DDD" w:rsidRPr="00D329EE" w:rsidRDefault="00D92DDD" w:rsidP="00DF77A6">
            <w:pPr>
              <w:rPr>
                <w:rFonts w:ascii="Arial" w:hAnsi="Arial" w:cs="Arial"/>
                <w:sz w:val="20"/>
                <w:szCs w:val="20"/>
                <w:lang w:val="pt-BR"/>
              </w:rPr>
            </w:pPr>
          </w:p>
        </w:tc>
      </w:tr>
      <w:tr w:rsidR="00D92DDD" w:rsidRPr="00452515" w14:paraId="2A6CA78B" w14:textId="77777777" w:rsidTr="00DF77A6">
        <w:tc>
          <w:tcPr>
            <w:tcW w:w="8008" w:type="dxa"/>
          </w:tcPr>
          <w:p w14:paraId="6B8872B0" w14:textId="3A943E41" w:rsidR="00D92DDD" w:rsidRDefault="00D92DDD" w:rsidP="00B90E48">
            <w:pPr>
              <w:rPr>
                <w:b/>
                <w:bCs/>
              </w:rPr>
            </w:pPr>
            <w:r w:rsidRPr="00D97083">
              <w:rPr>
                <w:rFonts w:hint="eastAsia"/>
                <w:b/>
                <w:bCs/>
              </w:rPr>
              <w:t>Main Scenario:</w:t>
            </w:r>
          </w:p>
          <w:p w14:paraId="7D91AC33" w14:textId="7C8C4E03" w:rsidR="00B90E48" w:rsidRDefault="003C2969" w:rsidP="00B90E48">
            <w:pPr>
              <w:pStyle w:val="ListParagraph"/>
              <w:numPr>
                <w:ilvl w:val="2"/>
                <w:numId w:val="2024"/>
              </w:numPr>
              <w:ind w:left="450"/>
            </w:pPr>
            <w:r w:rsidRPr="003C2969">
              <w:t>W</w:t>
            </w:r>
          </w:p>
          <w:p w14:paraId="2201367C" w14:textId="77777777" w:rsidR="003C2969" w:rsidRPr="003C2969" w:rsidRDefault="003C2969" w:rsidP="003C2969">
            <w:pPr>
              <w:pStyle w:val="ListParagraph"/>
              <w:numPr>
                <w:ilvl w:val="1"/>
                <w:numId w:val="2024"/>
              </w:numPr>
            </w:pPr>
          </w:p>
          <w:p w14:paraId="4B0F70F1" w14:textId="6A040C26" w:rsidR="00D92DDD" w:rsidRPr="00BD54DC" w:rsidRDefault="00D92DDD" w:rsidP="003C2969">
            <w:pPr>
              <w:tabs>
                <w:tab w:val="num" w:pos="720"/>
              </w:tabs>
            </w:pPr>
          </w:p>
        </w:tc>
      </w:tr>
      <w:tr w:rsidR="00D92DDD" w:rsidRPr="00452515" w14:paraId="3B1740F6" w14:textId="77777777" w:rsidTr="00DF77A6">
        <w:tc>
          <w:tcPr>
            <w:tcW w:w="8008" w:type="dxa"/>
          </w:tcPr>
          <w:p w14:paraId="256438BE" w14:textId="77777777" w:rsidR="00D92DDD" w:rsidRDefault="00D92DDD" w:rsidP="00DF77A6">
            <w:r w:rsidRPr="00452515">
              <w:t>Extend Scenario:</w:t>
            </w:r>
          </w:p>
          <w:p w14:paraId="10E1A22D" w14:textId="77777777" w:rsidR="00D92DDD" w:rsidRPr="00452515" w:rsidRDefault="00D92DDD" w:rsidP="00DF77A6"/>
        </w:tc>
      </w:tr>
      <w:tr w:rsidR="00D92DDD" w:rsidRPr="00452515" w14:paraId="358E2152" w14:textId="77777777" w:rsidTr="00DF77A6">
        <w:tc>
          <w:tcPr>
            <w:tcW w:w="8008" w:type="dxa"/>
          </w:tcPr>
          <w:p w14:paraId="0623E215" w14:textId="77777777" w:rsidR="00D92DDD" w:rsidRDefault="00D92DDD" w:rsidP="00DF77A6">
            <w:r w:rsidRPr="00452515">
              <w:t>Exception Scenario:</w:t>
            </w:r>
          </w:p>
          <w:p w14:paraId="29A4E266" w14:textId="77777777" w:rsidR="00D92DDD" w:rsidRPr="00452515" w:rsidRDefault="00D92DDD" w:rsidP="00DF77A6"/>
        </w:tc>
      </w:tr>
      <w:tr w:rsidR="00D92DDD" w:rsidRPr="00452515" w14:paraId="481A35E9" w14:textId="77777777" w:rsidTr="00DF77A6">
        <w:tc>
          <w:tcPr>
            <w:tcW w:w="8008" w:type="dxa"/>
          </w:tcPr>
          <w:p w14:paraId="28A11E75" w14:textId="77777777" w:rsidR="00D92DDD" w:rsidRPr="00452515" w:rsidRDefault="00D92DDD" w:rsidP="00DF77A6">
            <w:r w:rsidRPr="00452515">
              <w:t>Notes:</w:t>
            </w:r>
          </w:p>
        </w:tc>
      </w:tr>
      <w:tr w:rsidR="00D92DDD" w:rsidRPr="00452515" w14:paraId="13DE90DE" w14:textId="77777777" w:rsidTr="00DF77A6">
        <w:tc>
          <w:tcPr>
            <w:tcW w:w="8008" w:type="dxa"/>
          </w:tcPr>
          <w:p w14:paraId="30930975" w14:textId="77777777" w:rsidR="00D92DDD" w:rsidRPr="00452515" w:rsidRDefault="00D92DDD" w:rsidP="00DF77A6">
            <w:r w:rsidRPr="00452515">
              <w:t>Q/A:</w:t>
            </w:r>
          </w:p>
        </w:tc>
      </w:tr>
    </w:tbl>
    <w:p w14:paraId="37891598" w14:textId="77777777" w:rsidR="00D92DDD" w:rsidRDefault="00D92DDD" w:rsidP="00D92DDD"/>
    <w:p w14:paraId="39376013" w14:textId="77777777" w:rsidR="00D92DDD" w:rsidRDefault="00D92DDD" w:rsidP="00D92DDD"/>
    <w:p w14:paraId="2F227D0C" w14:textId="77777777" w:rsidR="00D92DDD" w:rsidRPr="00D92DDD" w:rsidRDefault="00D92DDD" w:rsidP="00D92DDD"/>
    <w:p w14:paraId="32BC3360" w14:textId="77777777" w:rsidR="009B6C99" w:rsidRPr="009B6C99" w:rsidRDefault="009B6C99" w:rsidP="009B6C99"/>
    <w:sectPr w:rsidR="009B6C99" w:rsidRPr="009B6C99" w:rsidSect="00F155E9">
      <w:headerReference w:type="even" r:id="rId247"/>
      <w:headerReference w:type="default" r:id="rId248"/>
      <w:footerReference w:type="even" r:id="rId249"/>
      <w:footerReference w:type="default" r:id="rId250"/>
      <w:headerReference w:type="first" r:id="rId251"/>
      <w:footerReference w:type="first" r:id="rId252"/>
      <w:pgSz w:w="11906" w:h="16838"/>
      <w:pgMar w:top="1440" w:right="1440" w:bottom="1440" w:left="1440" w:header="720" w:footer="720"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7F47A2" w14:textId="77777777" w:rsidR="000909A7" w:rsidRDefault="000909A7" w:rsidP="002A25C8">
      <w:r>
        <w:separator/>
      </w:r>
    </w:p>
  </w:endnote>
  <w:endnote w:type="continuationSeparator" w:id="0">
    <w:p w14:paraId="4B25E05C" w14:textId="77777777" w:rsidR="000909A7" w:rsidRDefault="000909A7" w:rsidP="002A25C8">
      <w:r>
        <w:continuationSeparator/>
      </w:r>
    </w:p>
  </w:endnote>
  <w:endnote w:type="continuationNotice" w:id="1">
    <w:p w14:paraId="7D23195B" w14:textId="77777777" w:rsidR="000909A7" w:rsidRDefault="000909A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EF16D7" w14:textId="77777777" w:rsidR="000566B2" w:rsidRDefault="000566B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ustomXmlInsRangeStart w:id="4625" w:author="Bonnie Yang" w:date="2023-03-02T17:36:00Z"/>
  <w:sdt>
    <w:sdtPr>
      <w:id w:val="1044096239"/>
      <w:docPartObj>
        <w:docPartGallery w:val="Page Numbers (Bottom of Page)"/>
        <w:docPartUnique/>
      </w:docPartObj>
    </w:sdtPr>
    <w:sdtEndPr/>
    <w:sdtContent>
      <w:customXmlInsRangeEnd w:id="4625"/>
      <w:customXmlInsRangeStart w:id="4626" w:author="Bonnie Yang" w:date="2023-03-02T17:36:00Z"/>
      <w:sdt>
        <w:sdtPr>
          <w:id w:val="-1705238520"/>
          <w:docPartObj>
            <w:docPartGallery w:val="Page Numbers (Top of Page)"/>
            <w:docPartUnique/>
          </w:docPartObj>
        </w:sdtPr>
        <w:sdtEndPr/>
        <w:sdtContent>
          <w:customXmlInsRangeEnd w:id="4626"/>
          <w:p w14:paraId="37CA8ECA" w14:textId="24A7EBF0" w:rsidR="005D13B5" w:rsidRDefault="005D13B5">
            <w:pPr>
              <w:pStyle w:val="Footer"/>
              <w:rPr>
                <w:ins w:id="4627" w:author="Bonnie Yang" w:date="2023-03-02T17:36:00Z"/>
              </w:rPr>
            </w:pPr>
            <w:ins w:id="4628" w:author="Bonnie Yang" w:date="2023-03-02T17:36:00Z">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ins>
          </w:p>
          <w:customXmlInsRangeStart w:id="4629" w:author="Bonnie Yang" w:date="2023-03-02T17:36:00Z"/>
        </w:sdtContent>
      </w:sdt>
      <w:customXmlInsRangeEnd w:id="4629"/>
      <w:customXmlInsRangeStart w:id="4630" w:author="Bonnie Yang" w:date="2023-03-02T17:36:00Z"/>
    </w:sdtContent>
  </w:sdt>
  <w:customXmlInsRangeEnd w:id="4630"/>
  <w:p w14:paraId="3003674E" w14:textId="77777777" w:rsidR="005D13B5" w:rsidRDefault="005D13B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06E10B" w14:textId="77777777" w:rsidR="000566B2" w:rsidRDefault="000566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00C9C5" w14:textId="77777777" w:rsidR="000909A7" w:rsidRDefault="000909A7" w:rsidP="002A25C8">
      <w:r>
        <w:separator/>
      </w:r>
    </w:p>
  </w:footnote>
  <w:footnote w:type="continuationSeparator" w:id="0">
    <w:p w14:paraId="2305E4D7" w14:textId="77777777" w:rsidR="000909A7" w:rsidRDefault="000909A7" w:rsidP="002A25C8">
      <w:r>
        <w:continuationSeparator/>
      </w:r>
    </w:p>
  </w:footnote>
  <w:footnote w:type="continuationNotice" w:id="1">
    <w:p w14:paraId="1C66F07D" w14:textId="77777777" w:rsidR="000909A7" w:rsidRDefault="000909A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9B9A3A" w14:textId="77777777" w:rsidR="00663D26" w:rsidRDefault="00663D26">
    <w:pPr>
      <w:pStyle w:val="Header"/>
    </w:pPr>
  </w:p>
  <w:p w14:paraId="2B769E7C" w14:textId="2015935E" w:rsidR="000566B2" w:rsidRDefault="00663D26">
    <w:pPr>
      <w:pStyle w:val="Header"/>
    </w:pPr>
    <w:r>
      <w:rPr>
        <w:noProof/>
      </w:rPr>
      <mc:AlternateContent>
        <mc:Choice Requires="wps">
          <w:drawing>
            <wp:anchor distT="0" distB="0" distL="114300" distR="114300" simplePos="0" relativeHeight="251658240" behindDoc="1" locked="0" layoutInCell="1" allowOverlap="1" wp14:anchorId="20007DB8" wp14:editId="26AD9345">
              <wp:simplePos x="0" y="0"/>
              <wp:positionH relativeFrom="page">
                <wp:posOffset>0</wp:posOffset>
              </wp:positionH>
              <wp:positionV relativeFrom="page">
                <wp:posOffset>0</wp:posOffset>
              </wp:positionV>
              <wp:extent cx="0" cy="0"/>
              <wp:effectExtent l="0" t="0" r="0" b="0"/>
              <wp:wrapNone/>
              <wp:docPr id="613389219" name="Rectangle 1">
                <a:extLst xmlns:a="http://schemas.openxmlformats.org/drawingml/2006/main">
                  <a:ext uri="{A998136B-4AC2-44c3-8CCF-79AB77ABDD1D}">
                    <a15:backgroundPr xmlns:a15="http://schemas.microsoft.com/office/drawing/2012/main" bwMode="white" bwPure="auto" bwNormal="auto" targetScreenSize="1024x768"/>
                  </a:ext>
                </a:extLst>
              </wp:docPr>
              <wp:cNvGraphicFramePr>
                <a:graphicFrameLocks xmlns:a="http://schemas.openxmlformats.org/drawingml/2006/main" noGrp="1" noDrilldown="1" noSelect="1" noChangeAspect="1" noResize="1"/>
              </wp:cNvGraphicFramePr>
              <a:graphic xmlns:a="http://schemas.openxmlformats.org/drawingml/2006/main">
                <a:graphicData uri="http://schemas.microsoft.com/office/word/2010/wordprocessingShape">
                  <wps:wsp>
                    <wps:cNvSpPr>
                      <a:spLocks noGrp="1" noSelect="1" noRot="1" noChangeAspect="1" noResize="1" noEditPoints="1" noAdjustHandles="1" noChangeArrowheads="1" noChangeShapeType="1" noTextEdit="1"/>
                    </wps:cNvSpPr>
                    <wps:spPr bwMode="white">
                      <a:xfrm>
                        <a:off x="0" y="0"/>
                        <a:ext cx="0" cy="0"/>
                      </a:xfrm>
                      <a:prstGeom prst="rect">
                        <a:avLst/>
                      </a:prstGeom>
                      <a:solidFill>
                        <a:schemeClr val="accent6">
                          <a:lumMod val="20000"/>
                          <a:lumOff val="80000"/>
                        </a:schemeClr>
                      </a:solidFill>
                      <a:ln>
                        <a:noFill/>
                      </a:ln>
                      <a:extLst>
                        <a:ext uri="{91240B29-F687-4F45-9708-019B960494DF}">
                          <a14:hiddenLine xmlns:a14="http://schemas.microsoft.com/office/drawing/2010/main" w="0">
                            <a:solidFill>
                              <a:srgbClr val="000000"/>
                            </a:solidFill>
                            <a:miter lim="800000"/>
                            <a:headEnd/>
                            <a:tailEnd/>
                          </a14:hiddenLine>
                        </a:ext>
                      </a:extLst>
                    </wps:spPr>
                    <wps:bodyPr/>
                  </wps:wsp>
                </a:graphicData>
              </a:graphic>
              <wp14:sizeRelH relativeFrom="page">
                <wp14:pctWidth>100000</wp14:pctWidth>
              </wp14:sizeRelH>
              <wp14:sizeRelV relativeFrom="page">
                <wp14:pctHeight>100000</wp14:pctHeight>
              </wp14:sizeRelV>
            </wp:anchor>
          </w:drawing>
        </mc:Choice>
        <mc:Fallback>
          <w:pict>
            <v:rect w14:anchorId="2B2B15A0" id="Rectangle 1" o:spid="_x0000_s1026" style="position:absolute;margin-left:0;margin-top:0;width:0;height:0;z-index:-251658237;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top" o:bwmode="whit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" fillcolor="#e2efd9 [665]" stroked="f" strokeweight="0">
              <o:lock v:ext="edit" rotation="t" aspectratio="t" selection="t" verticies="t" text="t" adjusthandles="t" grouping="t" shapetype="t"/>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6C583D" w14:textId="77777777" w:rsidR="00663D26" w:rsidRDefault="00663D26">
    <w:pPr>
      <w:pStyle w:val="Header"/>
    </w:pPr>
  </w:p>
  <w:p w14:paraId="34DE1854" w14:textId="5182C03C" w:rsidR="000566B2" w:rsidRDefault="00663D26">
    <w:pPr>
      <w:pStyle w:val="Header"/>
    </w:pPr>
    <w:r>
      <w:rPr>
        <w:noProof/>
      </w:rPr>
      <mc:AlternateContent>
        <mc:Choice Requires="wps">
          <w:drawing>
            <wp:anchor distT="0" distB="0" distL="114300" distR="114300" simplePos="0" relativeHeight="251658241" behindDoc="1" locked="0" layoutInCell="1" allowOverlap="1" wp14:anchorId="4DE3C918" wp14:editId="434CE49C">
              <wp:simplePos x="0" y="0"/>
              <wp:positionH relativeFrom="page">
                <wp:posOffset>0</wp:posOffset>
              </wp:positionH>
              <wp:positionV relativeFrom="page">
                <wp:posOffset>0</wp:posOffset>
              </wp:positionV>
              <wp:extent cx="0" cy="0"/>
              <wp:effectExtent l="0" t="0" r="0" b="0"/>
              <wp:wrapNone/>
              <wp:docPr id="900689636" name="Rectangle 1">
                <a:extLst xmlns:a="http://schemas.openxmlformats.org/drawingml/2006/main">
                  <a:ext uri="{A998136B-4AC2-44c3-8CCF-79AB77ABDD1D}">
                    <a15:backgroundPr xmlns:a15="http://schemas.microsoft.com/office/drawing/2012/main" bwMode="white" bwPure="auto" bwNormal="auto" targetScreenSize="1024x768"/>
                  </a:ext>
                </a:extLst>
              </wp:docPr>
              <wp:cNvGraphicFramePr>
                <a:graphicFrameLocks xmlns:a="http://schemas.openxmlformats.org/drawingml/2006/main" noGrp="1" noDrilldown="1" noSelect="1" noChangeAspect="1" noResize="1"/>
              </wp:cNvGraphicFramePr>
              <a:graphic xmlns:a="http://schemas.openxmlformats.org/drawingml/2006/main">
                <a:graphicData uri="http://schemas.microsoft.com/office/word/2010/wordprocessingShape">
                  <wps:wsp>
                    <wps:cNvSpPr>
                      <a:spLocks noGrp="1" noSelect="1" noRot="1" noChangeAspect="1" noResize="1" noEditPoints="1" noAdjustHandles="1" noChangeArrowheads="1" noChangeShapeType="1" noTextEdit="1"/>
                    </wps:cNvSpPr>
                    <wps:spPr bwMode="white">
                      <a:xfrm>
                        <a:off x="0" y="0"/>
                        <a:ext cx="0" cy="0"/>
                      </a:xfrm>
                      <a:prstGeom prst="rect">
                        <a:avLst/>
                      </a:prstGeom>
                      <a:solidFill>
                        <a:schemeClr val="accent6">
                          <a:lumMod val="20000"/>
                          <a:lumOff val="80000"/>
                        </a:schemeClr>
                      </a:solidFill>
                      <a:ln>
                        <a:noFill/>
                      </a:ln>
                      <a:extLst>
                        <a:ext uri="{91240B29-F687-4F45-9708-019B960494DF}">
                          <a14:hiddenLine xmlns:a14="http://schemas.microsoft.com/office/drawing/2010/main" w="0">
                            <a:solidFill>
                              <a:srgbClr val="000000"/>
                            </a:solidFill>
                            <a:miter lim="800000"/>
                            <a:headEnd/>
                            <a:tailEnd/>
                          </a14:hiddenLine>
                        </a:ext>
                      </a:extLst>
                    </wps:spPr>
                    <wps:bodyPr/>
                  </wps:wsp>
                </a:graphicData>
              </a:graphic>
              <wp14:sizeRelH relativeFrom="page">
                <wp14:pctWidth>100000</wp14:pctWidth>
              </wp14:sizeRelH>
              <wp14:sizeRelV relativeFrom="page">
                <wp14:pctHeight>100000</wp14:pctHeight>
              </wp14:sizeRelV>
            </wp:anchor>
          </w:drawing>
        </mc:Choice>
        <mc:Fallback>
          <w:pict>
            <v:rect w14:anchorId="314671A2" id="Rectangle 1" o:spid="_x0000_s1026" style="position:absolute;margin-left:0;margin-top:0;width:0;height:0;z-index:-251658236;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top" o:bwmode="whit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" fillcolor="#e2efd9 [665]" stroked="f" strokeweight="0">
              <o:lock v:ext="edit" rotation="t" aspectratio="t" selection="t" verticies="t" text="t" adjusthandles="t" grouping="t" shapetype="t"/>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233088" w14:textId="77777777" w:rsidR="00663D26" w:rsidRDefault="00663D26">
    <w:pPr>
      <w:pStyle w:val="Header"/>
    </w:pPr>
  </w:p>
  <w:p w14:paraId="59F555FF" w14:textId="4904A034" w:rsidR="000566B2" w:rsidRDefault="00663D26">
    <w:pPr>
      <w:pStyle w:val="Header"/>
    </w:pPr>
    <w:r>
      <w:rPr>
        <w:noProof/>
      </w:rPr>
      <mc:AlternateContent>
        <mc:Choice Requires="wps">
          <w:drawing>
            <wp:anchor distT="0" distB="0" distL="114300" distR="114300" simplePos="0" relativeHeight="251658242" behindDoc="1" locked="0" layoutInCell="1" allowOverlap="1" wp14:anchorId="36A681F9" wp14:editId="5CED8D73">
              <wp:simplePos x="0" y="0"/>
              <wp:positionH relativeFrom="page">
                <wp:posOffset>0</wp:posOffset>
              </wp:positionH>
              <wp:positionV relativeFrom="page">
                <wp:posOffset>0</wp:posOffset>
              </wp:positionV>
              <wp:extent cx="0" cy="0"/>
              <wp:effectExtent l="0" t="0" r="0" b="0"/>
              <wp:wrapNone/>
              <wp:docPr id="1224093723" name="Rectangle 1">
                <a:extLst xmlns:a="http://schemas.openxmlformats.org/drawingml/2006/main">
                  <a:ext uri="{A998136B-4AC2-44c3-8CCF-79AB77ABDD1D}">
                    <a15:backgroundPr xmlns:a15="http://schemas.microsoft.com/office/drawing/2012/main" bwMode="white" bwPure="auto" bwNormal="auto" targetScreenSize="1024x768"/>
                  </a:ext>
                </a:extLst>
              </wp:docPr>
              <wp:cNvGraphicFramePr>
                <a:graphicFrameLocks xmlns:a="http://schemas.openxmlformats.org/drawingml/2006/main" noGrp="1" noDrilldown="1" noSelect="1" noChangeAspect="1" noResize="1"/>
              </wp:cNvGraphicFramePr>
              <a:graphic xmlns:a="http://schemas.openxmlformats.org/drawingml/2006/main">
                <a:graphicData uri="http://schemas.microsoft.com/office/word/2010/wordprocessingShape">
                  <wps:wsp>
                    <wps:cNvSpPr>
                      <a:spLocks noGrp="1" noSelect="1" noRot="1" noChangeAspect="1" noResize="1" noEditPoints="1" noAdjustHandles="1" noChangeArrowheads="1" noChangeShapeType="1" noTextEdit="1"/>
                    </wps:cNvSpPr>
                    <wps:spPr bwMode="white">
                      <a:xfrm>
                        <a:off x="0" y="0"/>
                        <a:ext cx="0" cy="0"/>
                      </a:xfrm>
                      <a:prstGeom prst="rect">
                        <a:avLst/>
                      </a:prstGeom>
                      <a:solidFill>
                        <a:schemeClr val="accent6">
                          <a:lumMod val="20000"/>
                          <a:lumOff val="80000"/>
                        </a:schemeClr>
                      </a:solidFill>
                      <a:ln>
                        <a:noFill/>
                      </a:ln>
                      <a:extLst>
                        <a:ext uri="{91240B29-F687-4F45-9708-019B960494DF}">
                          <a14:hiddenLine xmlns:a14="http://schemas.microsoft.com/office/drawing/2010/main" w="0">
                            <a:solidFill>
                              <a:srgbClr val="000000"/>
                            </a:solidFill>
                            <a:miter lim="800000"/>
                            <a:headEnd/>
                            <a:tailEnd/>
                          </a14:hiddenLine>
                        </a:ext>
                      </a:extLst>
                    </wps:spPr>
                    <wps:bodyPr/>
                  </wps:wsp>
                </a:graphicData>
              </a:graphic>
              <wp14:sizeRelH relativeFrom="page">
                <wp14:pctWidth>100000</wp14:pctWidth>
              </wp14:sizeRelH>
              <wp14:sizeRelV relativeFrom="page">
                <wp14:pctHeight>100000</wp14:pctHeight>
              </wp14:sizeRelV>
            </wp:anchor>
          </w:drawing>
        </mc:Choice>
        <mc:Fallback>
          <w:pict>
            <v:rect w14:anchorId="5F9278ED" id="Rectangle 1" o:spid="_x0000_s1026" style="position:absolute;margin-left:0;margin-top:0;width:0;height:0;z-index:-251658235;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top" o:bwmode="whit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" fillcolor="#e2efd9 [665]" stroked="f" strokeweight="0">
              <o:lock v:ext="edit" rotation="t" aspectratio="t" selection="t" verticies="t" text="t" adjusthandles="t" grouping="t" shapetype="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C57A2"/>
    <w:multiLevelType w:val="hybridMultilevel"/>
    <w:tmpl w:val="5D1A337C"/>
    <w:lvl w:ilvl="0" w:tplc="2134523C">
      <w:start w:val="1"/>
      <w:numFmt w:val="decimal"/>
      <w:lvlText w:val="%1."/>
      <w:lvlJc w:val="left"/>
      <w:pPr>
        <w:ind w:left="1200" w:hanging="48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0392B7A"/>
    <w:multiLevelType w:val="multilevel"/>
    <w:tmpl w:val="2BA6EF5A"/>
    <w:lvl w:ilvl="0">
      <w:start w:val="1"/>
      <w:numFmt w:val="bullet"/>
      <w:lvlText w:val=""/>
      <w:lvlJc w:val="left"/>
      <w:pPr>
        <w:tabs>
          <w:tab w:val="num" w:pos="731"/>
        </w:tabs>
        <w:ind w:left="731" w:hanging="360"/>
      </w:pPr>
      <w:rPr>
        <w:rFonts w:ascii="Symbol" w:hAnsi="Symbol" w:hint="default"/>
        <w:sz w:val="20"/>
      </w:rPr>
    </w:lvl>
    <w:lvl w:ilvl="1" w:tentative="1">
      <w:numFmt w:val="bullet"/>
      <w:lvlText w:val=""/>
      <w:lvlJc w:val="left"/>
      <w:pPr>
        <w:tabs>
          <w:tab w:val="num" w:pos="1451"/>
        </w:tabs>
        <w:ind w:left="1451" w:hanging="360"/>
      </w:pPr>
      <w:rPr>
        <w:rFonts w:ascii="Symbol" w:hAnsi="Symbol" w:hint="default"/>
        <w:sz w:val="20"/>
      </w:rPr>
    </w:lvl>
    <w:lvl w:ilvl="2" w:tentative="1">
      <w:numFmt w:val="bullet"/>
      <w:lvlText w:val=""/>
      <w:lvlJc w:val="left"/>
      <w:pPr>
        <w:tabs>
          <w:tab w:val="num" w:pos="2171"/>
        </w:tabs>
        <w:ind w:left="2171" w:hanging="360"/>
      </w:pPr>
      <w:rPr>
        <w:rFonts w:ascii="Symbol" w:hAnsi="Symbol" w:hint="default"/>
        <w:sz w:val="20"/>
      </w:rPr>
    </w:lvl>
    <w:lvl w:ilvl="3" w:tentative="1">
      <w:numFmt w:val="bullet"/>
      <w:lvlText w:val=""/>
      <w:lvlJc w:val="left"/>
      <w:pPr>
        <w:tabs>
          <w:tab w:val="num" w:pos="2891"/>
        </w:tabs>
        <w:ind w:left="2891" w:hanging="360"/>
      </w:pPr>
      <w:rPr>
        <w:rFonts w:ascii="Symbol" w:hAnsi="Symbol" w:hint="default"/>
        <w:sz w:val="20"/>
      </w:rPr>
    </w:lvl>
    <w:lvl w:ilvl="4" w:tentative="1">
      <w:numFmt w:val="bullet"/>
      <w:lvlText w:val=""/>
      <w:lvlJc w:val="left"/>
      <w:pPr>
        <w:tabs>
          <w:tab w:val="num" w:pos="3611"/>
        </w:tabs>
        <w:ind w:left="3611" w:hanging="360"/>
      </w:pPr>
      <w:rPr>
        <w:rFonts w:ascii="Symbol" w:hAnsi="Symbol" w:hint="default"/>
        <w:sz w:val="20"/>
      </w:rPr>
    </w:lvl>
    <w:lvl w:ilvl="5" w:tentative="1">
      <w:numFmt w:val="bullet"/>
      <w:lvlText w:val=""/>
      <w:lvlJc w:val="left"/>
      <w:pPr>
        <w:tabs>
          <w:tab w:val="num" w:pos="4331"/>
        </w:tabs>
        <w:ind w:left="4331" w:hanging="360"/>
      </w:pPr>
      <w:rPr>
        <w:rFonts w:ascii="Symbol" w:hAnsi="Symbol" w:hint="default"/>
        <w:sz w:val="20"/>
      </w:rPr>
    </w:lvl>
    <w:lvl w:ilvl="6" w:tentative="1">
      <w:numFmt w:val="bullet"/>
      <w:lvlText w:val=""/>
      <w:lvlJc w:val="left"/>
      <w:pPr>
        <w:tabs>
          <w:tab w:val="num" w:pos="5051"/>
        </w:tabs>
        <w:ind w:left="5051" w:hanging="360"/>
      </w:pPr>
      <w:rPr>
        <w:rFonts w:ascii="Symbol" w:hAnsi="Symbol" w:hint="default"/>
        <w:sz w:val="20"/>
      </w:rPr>
    </w:lvl>
    <w:lvl w:ilvl="7" w:tentative="1">
      <w:numFmt w:val="bullet"/>
      <w:lvlText w:val=""/>
      <w:lvlJc w:val="left"/>
      <w:pPr>
        <w:tabs>
          <w:tab w:val="num" w:pos="5771"/>
        </w:tabs>
        <w:ind w:left="5771" w:hanging="360"/>
      </w:pPr>
      <w:rPr>
        <w:rFonts w:ascii="Symbol" w:hAnsi="Symbol" w:hint="default"/>
        <w:sz w:val="20"/>
      </w:rPr>
    </w:lvl>
    <w:lvl w:ilvl="8" w:tentative="1">
      <w:numFmt w:val="bullet"/>
      <w:lvlText w:val=""/>
      <w:lvlJc w:val="left"/>
      <w:pPr>
        <w:tabs>
          <w:tab w:val="num" w:pos="6491"/>
        </w:tabs>
        <w:ind w:left="6491" w:hanging="360"/>
      </w:pPr>
      <w:rPr>
        <w:rFonts w:ascii="Symbol" w:hAnsi="Symbol" w:hint="default"/>
        <w:sz w:val="20"/>
      </w:rPr>
    </w:lvl>
  </w:abstractNum>
  <w:abstractNum w:abstractNumId="2" w15:restartNumberingAfterBreak="0">
    <w:nsid w:val="00445B1F"/>
    <w:multiLevelType w:val="hybridMultilevel"/>
    <w:tmpl w:val="8F58B8C4"/>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04A45F9"/>
    <w:multiLevelType w:val="hybridMultilevel"/>
    <w:tmpl w:val="4334A8C0"/>
    <w:lvl w:ilvl="0" w:tplc="04090001">
      <w:start w:val="1"/>
      <w:numFmt w:val="bullet"/>
      <w:lvlText w:val=""/>
      <w:lvlJc w:val="left"/>
      <w:pPr>
        <w:ind w:left="871" w:hanging="420"/>
      </w:pPr>
      <w:rPr>
        <w:rFonts w:ascii="Wingdings" w:hAnsi="Wingdings" w:hint="default"/>
      </w:rPr>
    </w:lvl>
    <w:lvl w:ilvl="1" w:tplc="04090003" w:tentative="1">
      <w:start w:val="1"/>
      <w:numFmt w:val="bullet"/>
      <w:lvlText w:val=""/>
      <w:lvlJc w:val="left"/>
      <w:pPr>
        <w:ind w:left="1291" w:hanging="420"/>
      </w:pPr>
      <w:rPr>
        <w:rFonts w:ascii="Wingdings" w:hAnsi="Wingdings" w:hint="default"/>
      </w:rPr>
    </w:lvl>
    <w:lvl w:ilvl="2" w:tplc="04090005" w:tentative="1">
      <w:start w:val="1"/>
      <w:numFmt w:val="bullet"/>
      <w:lvlText w:val=""/>
      <w:lvlJc w:val="left"/>
      <w:pPr>
        <w:ind w:left="1711" w:hanging="420"/>
      </w:pPr>
      <w:rPr>
        <w:rFonts w:ascii="Wingdings" w:hAnsi="Wingdings" w:hint="default"/>
      </w:rPr>
    </w:lvl>
    <w:lvl w:ilvl="3" w:tplc="04090001" w:tentative="1">
      <w:start w:val="1"/>
      <w:numFmt w:val="bullet"/>
      <w:lvlText w:val=""/>
      <w:lvlJc w:val="left"/>
      <w:pPr>
        <w:ind w:left="2131" w:hanging="420"/>
      </w:pPr>
      <w:rPr>
        <w:rFonts w:ascii="Wingdings" w:hAnsi="Wingdings" w:hint="default"/>
      </w:rPr>
    </w:lvl>
    <w:lvl w:ilvl="4" w:tplc="04090003" w:tentative="1">
      <w:start w:val="1"/>
      <w:numFmt w:val="bullet"/>
      <w:lvlText w:val=""/>
      <w:lvlJc w:val="left"/>
      <w:pPr>
        <w:ind w:left="2551" w:hanging="420"/>
      </w:pPr>
      <w:rPr>
        <w:rFonts w:ascii="Wingdings" w:hAnsi="Wingdings" w:hint="default"/>
      </w:rPr>
    </w:lvl>
    <w:lvl w:ilvl="5" w:tplc="04090005" w:tentative="1">
      <w:start w:val="1"/>
      <w:numFmt w:val="bullet"/>
      <w:lvlText w:val=""/>
      <w:lvlJc w:val="left"/>
      <w:pPr>
        <w:ind w:left="2971" w:hanging="420"/>
      </w:pPr>
      <w:rPr>
        <w:rFonts w:ascii="Wingdings" w:hAnsi="Wingdings" w:hint="default"/>
      </w:rPr>
    </w:lvl>
    <w:lvl w:ilvl="6" w:tplc="04090001" w:tentative="1">
      <w:start w:val="1"/>
      <w:numFmt w:val="bullet"/>
      <w:lvlText w:val=""/>
      <w:lvlJc w:val="left"/>
      <w:pPr>
        <w:ind w:left="3391" w:hanging="420"/>
      </w:pPr>
      <w:rPr>
        <w:rFonts w:ascii="Wingdings" w:hAnsi="Wingdings" w:hint="default"/>
      </w:rPr>
    </w:lvl>
    <w:lvl w:ilvl="7" w:tplc="04090003" w:tentative="1">
      <w:start w:val="1"/>
      <w:numFmt w:val="bullet"/>
      <w:lvlText w:val=""/>
      <w:lvlJc w:val="left"/>
      <w:pPr>
        <w:ind w:left="3811" w:hanging="420"/>
      </w:pPr>
      <w:rPr>
        <w:rFonts w:ascii="Wingdings" w:hAnsi="Wingdings" w:hint="default"/>
      </w:rPr>
    </w:lvl>
    <w:lvl w:ilvl="8" w:tplc="04090005" w:tentative="1">
      <w:start w:val="1"/>
      <w:numFmt w:val="bullet"/>
      <w:lvlText w:val=""/>
      <w:lvlJc w:val="left"/>
      <w:pPr>
        <w:ind w:left="4231" w:hanging="420"/>
      </w:pPr>
      <w:rPr>
        <w:rFonts w:ascii="Wingdings" w:hAnsi="Wingdings" w:hint="default"/>
      </w:rPr>
    </w:lvl>
  </w:abstractNum>
  <w:abstractNum w:abstractNumId="4" w15:restartNumberingAfterBreak="0">
    <w:nsid w:val="008763CA"/>
    <w:multiLevelType w:val="hybridMultilevel"/>
    <w:tmpl w:val="BA20F438"/>
    <w:lvl w:ilvl="0" w:tplc="7038B6D6">
      <w:start w:val="1"/>
      <w:numFmt w:val="decimal"/>
      <w:lvlText w:val="%1)"/>
      <w:lvlJc w:val="left"/>
      <w:pPr>
        <w:ind w:left="3360" w:hanging="360"/>
      </w:pPr>
      <w:rPr>
        <w:rFonts w:hint="default"/>
      </w:rPr>
    </w:lvl>
    <w:lvl w:ilvl="1" w:tplc="04090019" w:tentative="1">
      <w:start w:val="1"/>
      <w:numFmt w:val="lowerLetter"/>
      <w:lvlText w:val="%2)"/>
      <w:lvlJc w:val="left"/>
      <w:pPr>
        <w:ind w:left="3840" w:hanging="420"/>
      </w:pPr>
    </w:lvl>
    <w:lvl w:ilvl="2" w:tplc="0409001B" w:tentative="1">
      <w:start w:val="1"/>
      <w:numFmt w:val="lowerRoman"/>
      <w:lvlText w:val="%3."/>
      <w:lvlJc w:val="right"/>
      <w:pPr>
        <w:ind w:left="4260" w:hanging="420"/>
      </w:pPr>
    </w:lvl>
    <w:lvl w:ilvl="3" w:tplc="0409000F" w:tentative="1">
      <w:start w:val="1"/>
      <w:numFmt w:val="decimal"/>
      <w:lvlText w:val="%4."/>
      <w:lvlJc w:val="left"/>
      <w:pPr>
        <w:ind w:left="4680" w:hanging="420"/>
      </w:pPr>
    </w:lvl>
    <w:lvl w:ilvl="4" w:tplc="04090019" w:tentative="1">
      <w:start w:val="1"/>
      <w:numFmt w:val="lowerLetter"/>
      <w:lvlText w:val="%5)"/>
      <w:lvlJc w:val="left"/>
      <w:pPr>
        <w:ind w:left="5100" w:hanging="420"/>
      </w:pPr>
    </w:lvl>
    <w:lvl w:ilvl="5" w:tplc="0409001B" w:tentative="1">
      <w:start w:val="1"/>
      <w:numFmt w:val="lowerRoman"/>
      <w:lvlText w:val="%6."/>
      <w:lvlJc w:val="right"/>
      <w:pPr>
        <w:ind w:left="5520" w:hanging="420"/>
      </w:pPr>
    </w:lvl>
    <w:lvl w:ilvl="6" w:tplc="0409000F" w:tentative="1">
      <w:start w:val="1"/>
      <w:numFmt w:val="decimal"/>
      <w:lvlText w:val="%7."/>
      <w:lvlJc w:val="left"/>
      <w:pPr>
        <w:ind w:left="5940" w:hanging="420"/>
      </w:pPr>
    </w:lvl>
    <w:lvl w:ilvl="7" w:tplc="04090019" w:tentative="1">
      <w:start w:val="1"/>
      <w:numFmt w:val="lowerLetter"/>
      <w:lvlText w:val="%8)"/>
      <w:lvlJc w:val="left"/>
      <w:pPr>
        <w:ind w:left="6360" w:hanging="420"/>
      </w:pPr>
    </w:lvl>
    <w:lvl w:ilvl="8" w:tplc="0409001B" w:tentative="1">
      <w:start w:val="1"/>
      <w:numFmt w:val="lowerRoman"/>
      <w:lvlText w:val="%9."/>
      <w:lvlJc w:val="right"/>
      <w:pPr>
        <w:ind w:left="6780" w:hanging="420"/>
      </w:pPr>
    </w:lvl>
  </w:abstractNum>
  <w:abstractNum w:abstractNumId="5" w15:restartNumberingAfterBreak="0">
    <w:nsid w:val="008D4757"/>
    <w:multiLevelType w:val="hybridMultilevel"/>
    <w:tmpl w:val="34145984"/>
    <w:lvl w:ilvl="0" w:tplc="04090003">
      <w:start w:val="1"/>
      <w:numFmt w:val="bullet"/>
      <w:lvlText w:val="o"/>
      <w:lvlJc w:val="left"/>
      <w:pPr>
        <w:ind w:left="1260" w:hanging="420"/>
      </w:pPr>
      <w:rPr>
        <w:rFonts w:ascii="Courier New" w:hAnsi="Courier New" w:cs="Courier New"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 w15:restartNumberingAfterBreak="0">
    <w:nsid w:val="00990E1E"/>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 w15:restartNumberingAfterBreak="0">
    <w:nsid w:val="00AE3253"/>
    <w:multiLevelType w:val="hybridMultilevel"/>
    <w:tmpl w:val="269EF322"/>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00BD0F1C"/>
    <w:multiLevelType w:val="hybridMultilevel"/>
    <w:tmpl w:val="AA66B6D6"/>
    <w:lvl w:ilvl="0" w:tplc="6B46DD00">
      <w:start w:val="22"/>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01181DDF"/>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 w15:restartNumberingAfterBreak="0">
    <w:nsid w:val="01277424"/>
    <w:multiLevelType w:val="hybridMultilevel"/>
    <w:tmpl w:val="2AC414F2"/>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1" w15:restartNumberingAfterBreak="0">
    <w:nsid w:val="012F09FA"/>
    <w:multiLevelType w:val="hybridMultilevel"/>
    <w:tmpl w:val="FF60B912"/>
    <w:lvl w:ilvl="0" w:tplc="21A8A60E">
      <w:start w:val="5"/>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1315089"/>
    <w:multiLevelType w:val="hybridMultilevel"/>
    <w:tmpl w:val="E0D2718E"/>
    <w:lvl w:ilvl="0" w:tplc="B090221C">
      <w:start w:val="1"/>
      <w:numFmt w:val="lowerRoman"/>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15726C8"/>
    <w:multiLevelType w:val="hybridMultilevel"/>
    <w:tmpl w:val="108C3BE4"/>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4" w15:restartNumberingAfterBreak="0">
    <w:nsid w:val="015A03AC"/>
    <w:multiLevelType w:val="hybridMultilevel"/>
    <w:tmpl w:val="D8A25A32"/>
    <w:lvl w:ilvl="0" w:tplc="FFFFFFFF">
      <w:start w:val="1"/>
      <w:numFmt w:val="decimal"/>
      <w:lvlText w:val="%1)"/>
      <w:lvlJc w:val="left"/>
      <w:pPr>
        <w:ind w:left="502" w:hanging="360"/>
      </w:pPr>
      <w:rPr>
        <w:rFonts w:hint="default"/>
      </w:rPr>
    </w:lvl>
    <w:lvl w:ilvl="1" w:tplc="FFFFFFFF">
      <w:start w:val="1"/>
      <w:numFmt w:val="bullet"/>
      <w:lvlText w:val="o"/>
      <w:lvlJc w:val="left"/>
      <w:pPr>
        <w:ind w:left="2280" w:hanging="360"/>
      </w:pPr>
      <w:rPr>
        <w:rFonts w:ascii="Courier New" w:hAnsi="Courier New" w:cs="Courier New" w:hint="default"/>
      </w:rPr>
    </w:lvl>
    <w:lvl w:ilvl="2" w:tplc="FFFFFFFF" w:tentative="1">
      <w:start w:val="1"/>
      <w:numFmt w:val="bullet"/>
      <w:lvlText w:val=""/>
      <w:lvlJc w:val="left"/>
      <w:pPr>
        <w:ind w:left="3000" w:hanging="360"/>
      </w:pPr>
      <w:rPr>
        <w:rFonts w:ascii="Wingdings" w:hAnsi="Wingdings" w:hint="default"/>
      </w:rPr>
    </w:lvl>
    <w:lvl w:ilvl="3" w:tplc="FFFFFFFF" w:tentative="1">
      <w:start w:val="1"/>
      <w:numFmt w:val="bullet"/>
      <w:lvlText w:val=""/>
      <w:lvlJc w:val="left"/>
      <w:pPr>
        <w:ind w:left="3720" w:hanging="360"/>
      </w:pPr>
      <w:rPr>
        <w:rFonts w:ascii="Symbol" w:hAnsi="Symbol" w:hint="default"/>
      </w:rPr>
    </w:lvl>
    <w:lvl w:ilvl="4" w:tplc="FFFFFFFF" w:tentative="1">
      <w:start w:val="1"/>
      <w:numFmt w:val="bullet"/>
      <w:lvlText w:val="o"/>
      <w:lvlJc w:val="left"/>
      <w:pPr>
        <w:ind w:left="4440" w:hanging="360"/>
      </w:pPr>
      <w:rPr>
        <w:rFonts w:ascii="Courier New" w:hAnsi="Courier New" w:cs="Courier New" w:hint="default"/>
      </w:rPr>
    </w:lvl>
    <w:lvl w:ilvl="5" w:tplc="FFFFFFFF" w:tentative="1">
      <w:start w:val="1"/>
      <w:numFmt w:val="bullet"/>
      <w:lvlText w:val=""/>
      <w:lvlJc w:val="left"/>
      <w:pPr>
        <w:ind w:left="5160" w:hanging="360"/>
      </w:pPr>
      <w:rPr>
        <w:rFonts w:ascii="Wingdings" w:hAnsi="Wingdings" w:hint="default"/>
      </w:rPr>
    </w:lvl>
    <w:lvl w:ilvl="6" w:tplc="FFFFFFFF" w:tentative="1">
      <w:start w:val="1"/>
      <w:numFmt w:val="bullet"/>
      <w:lvlText w:val=""/>
      <w:lvlJc w:val="left"/>
      <w:pPr>
        <w:ind w:left="5880" w:hanging="360"/>
      </w:pPr>
      <w:rPr>
        <w:rFonts w:ascii="Symbol" w:hAnsi="Symbol" w:hint="default"/>
      </w:rPr>
    </w:lvl>
    <w:lvl w:ilvl="7" w:tplc="FFFFFFFF" w:tentative="1">
      <w:start w:val="1"/>
      <w:numFmt w:val="bullet"/>
      <w:lvlText w:val="o"/>
      <w:lvlJc w:val="left"/>
      <w:pPr>
        <w:ind w:left="6600" w:hanging="360"/>
      </w:pPr>
      <w:rPr>
        <w:rFonts w:ascii="Courier New" w:hAnsi="Courier New" w:cs="Courier New" w:hint="default"/>
      </w:rPr>
    </w:lvl>
    <w:lvl w:ilvl="8" w:tplc="FFFFFFFF" w:tentative="1">
      <w:start w:val="1"/>
      <w:numFmt w:val="bullet"/>
      <w:lvlText w:val=""/>
      <w:lvlJc w:val="left"/>
      <w:pPr>
        <w:ind w:left="7320" w:hanging="360"/>
      </w:pPr>
      <w:rPr>
        <w:rFonts w:ascii="Wingdings" w:hAnsi="Wingdings" w:hint="default"/>
      </w:rPr>
    </w:lvl>
  </w:abstractNum>
  <w:abstractNum w:abstractNumId="15" w15:restartNumberingAfterBreak="0">
    <w:nsid w:val="016351EE"/>
    <w:multiLevelType w:val="hybridMultilevel"/>
    <w:tmpl w:val="597432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1652BAD"/>
    <w:multiLevelType w:val="hybridMultilevel"/>
    <w:tmpl w:val="6E786612"/>
    <w:lvl w:ilvl="0" w:tplc="6C06867C">
      <w:start w:val="7"/>
      <w:numFmt w:val="decimal"/>
      <w:lvlText w:val="%1."/>
      <w:lvlJc w:val="left"/>
      <w:pPr>
        <w:ind w:left="420" w:hanging="420"/>
      </w:pPr>
      <w:rPr>
        <w:rFonts w:asciiTheme="minorHAnsi" w:eastAsia="宋体" w:hAnsiTheme="minorHAnsi" w:hint="default"/>
      </w:rPr>
    </w:lvl>
    <w:lvl w:ilvl="1" w:tplc="04090019" w:tentative="1">
      <w:start w:val="1"/>
      <w:numFmt w:val="lowerLetter"/>
      <w:lvlText w:val="%2)"/>
      <w:lvlJc w:val="left"/>
      <w:pPr>
        <w:ind w:left="120" w:hanging="420"/>
      </w:pPr>
    </w:lvl>
    <w:lvl w:ilvl="2" w:tplc="0409001B" w:tentative="1">
      <w:start w:val="1"/>
      <w:numFmt w:val="lowerRoman"/>
      <w:lvlText w:val="%3."/>
      <w:lvlJc w:val="right"/>
      <w:pPr>
        <w:ind w:left="540" w:hanging="420"/>
      </w:pPr>
    </w:lvl>
    <w:lvl w:ilvl="3" w:tplc="0409000F" w:tentative="1">
      <w:start w:val="1"/>
      <w:numFmt w:val="decimal"/>
      <w:lvlText w:val="%4."/>
      <w:lvlJc w:val="left"/>
      <w:pPr>
        <w:ind w:left="960" w:hanging="420"/>
      </w:pPr>
    </w:lvl>
    <w:lvl w:ilvl="4" w:tplc="04090019" w:tentative="1">
      <w:start w:val="1"/>
      <w:numFmt w:val="lowerLetter"/>
      <w:lvlText w:val="%5)"/>
      <w:lvlJc w:val="left"/>
      <w:pPr>
        <w:ind w:left="1380" w:hanging="420"/>
      </w:pPr>
    </w:lvl>
    <w:lvl w:ilvl="5" w:tplc="0409001B" w:tentative="1">
      <w:start w:val="1"/>
      <w:numFmt w:val="lowerRoman"/>
      <w:lvlText w:val="%6."/>
      <w:lvlJc w:val="right"/>
      <w:pPr>
        <w:ind w:left="1800" w:hanging="420"/>
      </w:pPr>
    </w:lvl>
    <w:lvl w:ilvl="6" w:tplc="0409000F" w:tentative="1">
      <w:start w:val="1"/>
      <w:numFmt w:val="decimal"/>
      <w:lvlText w:val="%7."/>
      <w:lvlJc w:val="left"/>
      <w:pPr>
        <w:ind w:left="2220" w:hanging="420"/>
      </w:pPr>
    </w:lvl>
    <w:lvl w:ilvl="7" w:tplc="04090019" w:tentative="1">
      <w:start w:val="1"/>
      <w:numFmt w:val="lowerLetter"/>
      <w:lvlText w:val="%8)"/>
      <w:lvlJc w:val="left"/>
      <w:pPr>
        <w:ind w:left="2640" w:hanging="420"/>
      </w:pPr>
    </w:lvl>
    <w:lvl w:ilvl="8" w:tplc="0409001B" w:tentative="1">
      <w:start w:val="1"/>
      <w:numFmt w:val="lowerRoman"/>
      <w:lvlText w:val="%9."/>
      <w:lvlJc w:val="right"/>
      <w:pPr>
        <w:ind w:left="3060" w:hanging="420"/>
      </w:pPr>
    </w:lvl>
  </w:abstractNum>
  <w:abstractNum w:abstractNumId="17" w15:restartNumberingAfterBreak="0">
    <w:nsid w:val="01681EE6"/>
    <w:multiLevelType w:val="hybridMultilevel"/>
    <w:tmpl w:val="8AF691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016D6CCB"/>
    <w:multiLevelType w:val="hybridMultilevel"/>
    <w:tmpl w:val="60FAE3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1706284"/>
    <w:multiLevelType w:val="hybridMultilevel"/>
    <w:tmpl w:val="6C56BD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018D1BE2"/>
    <w:multiLevelType w:val="hybridMultilevel"/>
    <w:tmpl w:val="B638FF06"/>
    <w:lvl w:ilvl="0" w:tplc="A9D60E46">
      <w:start w:val="5"/>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197282A"/>
    <w:multiLevelType w:val="hybridMultilevel"/>
    <w:tmpl w:val="25D01DBC"/>
    <w:lvl w:ilvl="0" w:tplc="04090001">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22" w15:restartNumberingAfterBreak="0">
    <w:nsid w:val="019A2866"/>
    <w:multiLevelType w:val="hybridMultilevel"/>
    <w:tmpl w:val="57EA3524"/>
    <w:lvl w:ilvl="0" w:tplc="FFFFFFFF">
      <w:start w:val="1"/>
      <w:numFmt w:val="decimal"/>
      <w:lvlText w:val="%1."/>
      <w:lvlJc w:val="left"/>
      <w:pPr>
        <w:ind w:left="360" w:hanging="360"/>
      </w:p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01A130F6"/>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4" w15:restartNumberingAfterBreak="0">
    <w:nsid w:val="01AE2A17"/>
    <w:multiLevelType w:val="hybridMultilevel"/>
    <w:tmpl w:val="61A68D24"/>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01AE2F26"/>
    <w:multiLevelType w:val="hybridMultilevel"/>
    <w:tmpl w:val="25DE2CA2"/>
    <w:lvl w:ilvl="0" w:tplc="2D069E46">
      <w:start w:val="1"/>
      <w:numFmt w:val="bullet"/>
      <w:lvlText w:val=""/>
      <w:lvlJc w:val="left"/>
      <w:pPr>
        <w:tabs>
          <w:tab w:val="num" w:pos="720"/>
        </w:tabs>
        <w:ind w:left="720" w:hanging="360"/>
      </w:pPr>
      <w:rPr>
        <w:rFonts w:ascii="Symbol" w:hAnsi="Symbol" w:hint="default"/>
        <w:sz w:val="20"/>
      </w:rPr>
    </w:lvl>
    <w:lvl w:ilvl="1" w:tplc="7222EDF0" w:tentative="1">
      <w:start w:val="1"/>
      <w:numFmt w:val="bullet"/>
      <w:lvlText w:val="o"/>
      <w:lvlJc w:val="left"/>
      <w:pPr>
        <w:tabs>
          <w:tab w:val="num" w:pos="1440"/>
        </w:tabs>
        <w:ind w:left="1440" w:hanging="360"/>
      </w:pPr>
      <w:rPr>
        <w:rFonts w:ascii="Courier New" w:hAnsi="Courier New" w:hint="default"/>
        <w:sz w:val="20"/>
      </w:rPr>
    </w:lvl>
    <w:lvl w:ilvl="2" w:tplc="B170A50C" w:tentative="1">
      <w:start w:val="1"/>
      <w:numFmt w:val="bullet"/>
      <w:lvlText w:val=""/>
      <w:lvlJc w:val="left"/>
      <w:pPr>
        <w:tabs>
          <w:tab w:val="num" w:pos="2160"/>
        </w:tabs>
        <w:ind w:left="2160" w:hanging="360"/>
      </w:pPr>
      <w:rPr>
        <w:rFonts w:ascii="Wingdings" w:hAnsi="Wingdings" w:hint="default"/>
        <w:sz w:val="20"/>
      </w:rPr>
    </w:lvl>
    <w:lvl w:ilvl="3" w:tplc="3318772E" w:tentative="1">
      <w:start w:val="1"/>
      <w:numFmt w:val="bullet"/>
      <w:lvlText w:val=""/>
      <w:lvlJc w:val="left"/>
      <w:pPr>
        <w:tabs>
          <w:tab w:val="num" w:pos="2880"/>
        </w:tabs>
        <w:ind w:left="2880" w:hanging="360"/>
      </w:pPr>
      <w:rPr>
        <w:rFonts w:ascii="Wingdings" w:hAnsi="Wingdings" w:hint="default"/>
        <w:sz w:val="20"/>
      </w:rPr>
    </w:lvl>
    <w:lvl w:ilvl="4" w:tplc="A2F2BDB2" w:tentative="1">
      <w:start w:val="1"/>
      <w:numFmt w:val="bullet"/>
      <w:lvlText w:val=""/>
      <w:lvlJc w:val="left"/>
      <w:pPr>
        <w:tabs>
          <w:tab w:val="num" w:pos="3600"/>
        </w:tabs>
        <w:ind w:left="3600" w:hanging="360"/>
      </w:pPr>
      <w:rPr>
        <w:rFonts w:ascii="Wingdings" w:hAnsi="Wingdings" w:hint="default"/>
        <w:sz w:val="20"/>
      </w:rPr>
    </w:lvl>
    <w:lvl w:ilvl="5" w:tplc="072ECFD8" w:tentative="1">
      <w:start w:val="1"/>
      <w:numFmt w:val="bullet"/>
      <w:lvlText w:val=""/>
      <w:lvlJc w:val="left"/>
      <w:pPr>
        <w:tabs>
          <w:tab w:val="num" w:pos="4320"/>
        </w:tabs>
        <w:ind w:left="4320" w:hanging="360"/>
      </w:pPr>
      <w:rPr>
        <w:rFonts w:ascii="Wingdings" w:hAnsi="Wingdings" w:hint="default"/>
        <w:sz w:val="20"/>
      </w:rPr>
    </w:lvl>
    <w:lvl w:ilvl="6" w:tplc="13D8CB84" w:tentative="1">
      <w:start w:val="1"/>
      <w:numFmt w:val="bullet"/>
      <w:lvlText w:val=""/>
      <w:lvlJc w:val="left"/>
      <w:pPr>
        <w:tabs>
          <w:tab w:val="num" w:pos="5040"/>
        </w:tabs>
        <w:ind w:left="5040" w:hanging="360"/>
      </w:pPr>
      <w:rPr>
        <w:rFonts w:ascii="Wingdings" w:hAnsi="Wingdings" w:hint="default"/>
        <w:sz w:val="20"/>
      </w:rPr>
    </w:lvl>
    <w:lvl w:ilvl="7" w:tplc="33BE62D6" w:tentative="1">
      <w:start w:val="1"/>
      <w:numFmt w:val="bullet"/>
      <w:lvlText w:val=""/>
      <w:lvlJc w:val="left"/>
      <w:pPr>
        <w:tabs>
          <w:tab w:val="num" w:pos="5760"/>
        </w:tabs>
        <w:ind w:left="5760" w:hanging="360"/>
      </w:pPr>
      <w:rPr>
        <w:rFonts w:ascii="Wingdings" w:hAnsi="Wingdings" w:hint="default"/>
        <w:sz w:val="20"/>
      </w:rPr>
    </w:lvl>
    <w:lvl w:ilvl="8" w:tplc="149262DA"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1B947FA"/>
    <w:multiLevelType w:val="hybridMultilevel"/>
    <w:tmpl w:val="ED68498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01B9505C"/>
    <w:multiLevelType w:val="hybridMultilevel"/>
    <w:tmpl w:val="8F588460"/>
    <w:lvl w:ilvl="0" w:tplc="E50A2F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01BB00B9"/>
    <w:multiLevelType w:val="hybridMultilevel"/>
    <w:tmpl w:val="9FE8311C"/>
    <w:lvl w:ilvl="0" w:tplc="FFFFFFFF">
      <w:start w:val="1"/>
      <w:numFmt w:val="bullet"/>
      <w:lvlText w:val=""/>
      <w:lvlJc w:val="left"/>
      <w:pPr>
        <w:ind w:left="420" w:hanging="420"/>
      </w:pPr>
      <w:rPr>
        <w:rFonts w:ascii="Wingdings" w:hAnsi="Wingdings" w:hint="default"/>
      </w:rPr>
    </w:lvl>
    <w:lvl w:ilvl="1" w:tplc="04090001">
      <w:start w:val="1"/>
      <w:numFmt w:val="bullet"/>
      <w:lvlText w:val=""/>
      <w:lvlJc w:val="left"/>
      <w:pPr>
        <w:ind w:left="78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9" w15:restartNumberingAfterBreak="0">
    <w:nsid w:val="01C1770E"/>
    <w:multiLevelType w:val="multilevel"/>
    <w:tmpl w:val="2B3C1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1C6256D"/>
    <w:multiLevelType w:val="hybridMultilevel"/>
    <w:tmpl w:val="13DC2C98"/>
    <w:lvl w:ilvl="0" w:tplc="3C3C45D8">
      <w:start w:val="7"/>
      <w:numFmt w:val="decimal"/>
      <w:lvlText w:val="%1."/>
      <w:lvlJc w:val="left"/>
      <w:pPr>
        <w:ind w:left="1200" w:hanging="360"/>
      </w:pPr>
      <w:rPr>
        <w:rFonts w:asciiTheme="minorEastAsia" w:eastAsia="宋体" w:hAnsiTheme="minorEastAs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01CA55FE"/>
    <w:multiLevelType w:val="hybridMultilevel"/>
    <w:tmpl w:val="A0DCC158"/>
    <w:lvl w:ilvl="0" w:tplc="8BBAD74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01CF0731"/>
    <w:multiLevelType w:val="hybridMultilevel"/>
    <w:tmpl w:val="970AFC9C"/>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3" w15:restartNumberingAfterBreak="0">
    <w:nsid w:val="01E84727"/>
    <w:multiLevelType w:val="hybridMultilevel"/>
    <w:tmpl w:val="CC7C2798"/>
    <w:lvl w:ilvl="0" w:tplc="48705B5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01EA2484"/>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5" w15:restartNumberingAfterBreak="0">
    <w:nsid w:val="01FB1D22"/>
    <w:multiLevelType w:val="hybridMultilevel"/>
    <w:tmpl w:val="6B540992"/>
    <w:lvl w:ilvl="0" w:tplc="E820D5A0">
      <w:start w:val="12"/>
      <w:numFmt w:val="decimal"/>
      <w:lvlText w:val="%1."/>
      <w:lvlJc w:val="left"/>
      <w:pPr>
        <w:ind w:left="16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6" w15:restartNumberingAfterBreak="0">
    <w:nsid w:val="01FE14C2"/>
    <w:multiLevelType w:val="hybridMultilevel"/>
    <w:tmpl w:val="AC745032"/>
    <w:lvl w:ilvl="0" w:tplc="C9566C80">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020A5B17"/>
    <w:multiLevelType w:val="hybridMultilevel"/>
    <w:tmpl w:val="9398D8E0"/>
    <w:lvl w:ilvl="0" w:tplc="E0BC1014">
      <w:start w:val="1"/>
      <w:numFmt w:val="decimal"/>
      <w:lvlText w:val="%1)"/>
      <w:lvlJc w:val="left"/>
      <w:pPr>
        <w:ind w:left="873" w:hanging="420"/>
      </w:pPr>
    </w:lvl>
    <w:lvl w:ilvl="1" w:tplc="04090019" w:tentative="1">
      <w:start w:val="1"/>
      <w:numFmt w:val="lowerLetter"/>
      <w:lvlText w:val="%2)"/>
      <w:lvlJc w:val="left"/>
      <w:pPr>
        <w:ind w:left="1293" w:hanging="420"/>
      </w:pPr>
    </w:lvl>
    <w:lvl w:ilvl="2" w:tplc="0409001B" w:tentative="1">
      <w:start w:val="1"/>
      <w:numFmt w:val="lowerRoman"/>
      <w:lvlText w:val="%3."/>
      <w:lvlJc w:val="right"/>
      <w:pPr>
        <w:ind w:left="1713" w:hanging="420"/>
      </w:pPr>
    </w:lvl>
    <w:lvl w:ilvl="3" w:tplc="0409000F" w:tentative="1">
      <w:start w:val="1"/>
      <w:numFmt w:val="decimal"/>
      <w:lvlText w:val="%4."/>
      <w:lvlJc w:val="left"/>
      <w:pPr>
        <w:ind w:left="2133" w:hanging="420"/>
      </w:pPr>
    </w:lvl>
    <w:lvl w:ilvl="4" w:tplc="04090019" w:tentative="1">
      <w:start w:val="1"/>
      <w:numFmt w:val="lowerLetter"/>
      <w:lvlText w:val="%5)"/>
      <w:lvlJc w:val="left"/>
      <w:pPr>
        <w:ind w:left="2553" w:hanging="420"/>
      </w:pPr>
    </w:lvl>
    <w:lvl w:ilvl="5" w:tplc="0409001B" w:tentative="1">
      <w:start w:val="1"/>
      <w:numFmt w:val="lowerRoman"/>
      <w:lvlText w:val="%6."/>
      <w:lvlJc w:val="right"/>
      <w:pPr>
        <w:ind w:left="2973" w:hanging="420"/>
      </w:pPr>
    </w:lvl>
    <w:lvl w:ilvl="6" w:tplc="0409000F" w:tentative="1">
      <w:start w:val="1"/>
      <w:numFmt w:val="decimal"/>
      <w:lvlText w:val="%7."/>
      <w:lvlJc w:val="left"/>
      <w:pPr>
        <w:ind w:left="3393" w:hanging="420"/>
      </w:pPr>
    </w:lvl>
    <w:lvl w:ilvl="7" w:tplc="04090019" w:tentative="1">
      <w:start w:val="1"/>
      <w:numFmt w:val="lowerLetter"/>
      <w:lvlText w:val="%8)"/>
      <w:lvlJc w:val="left"/>
      <w:pPr>
        <w:ind w:left="3813" w:hanging="420"/>
      </w:pPr>
    </w:lvl>
    <w:lvl w:ilvl="8" w:tplc="0409001B" w:tentative="1">
      <w:start w:val="1"/>
      <w:numFmt w:val="lowerRoman"/>
      <w:lvlText w:val="%9."/>
      <w:lvlJc w:val="right"/>
      <w:pPr>
        <w:ind w:left="4233" w:hanging="420"/>
      </w:pPr>
    </w:lvl>
  </w:abstractNum>
  <w:abstractNum w:abstractNumId="38" w15:restartNumberingAfterBreak="0">
    <w:nsid w:val="023130B0"/>
    <w:multiLevelType w:val="hybridMultilevel"/>
    <w:tmpl w:val="4126B576"/>
    <w:lvl w:ilvl="0" w:tplc="FFFFFFFF">
      <w:start w:val="1"/>
      <w:numFmt w:val="decimal"/>
      <w:lvlText w:val="%1."/>
      <w:lvlJc w:val="left"/>
      <w:pPr>
        <w:ind w:left="780" w:hanging="420"/>
      </w:pPr>
      <w:rPr>
        <w:rFonts w:hint="default"/>
      </w:rPr>
    </w:lvl>
    <w:lvl w:ilvl="1" w:tplc="FFFFFFFF" w:tentative="1">
      <w:start w:val="1"/>
      <w:numFmt w:val="bullet"/>
      <w:lvlText w:val=""/>
      <w:lvlJc w:val="left"/>
      <w:pPr>
        <w:ind w:left="1200" w:hanging="420"/>
      </w:pPr>
      <w:rPr>
        <w:rFonts w:ascii="Wingdings" w:hAnsi="Wingdings" w:hint="default"/>
      </w:rPr>
    </w:lvl>
    <w:lvl w:ilvl="2" w:tplc="FFFFFFFF" w:tentative="1">
      <w:start w:val="1"/>
      <w:numFmt w:val="bullet"/>
      <w:lvlText w:val=""/>
      <w:lvlJc w:val="left"/>
      <w:pPr>
        <w:ind w:left="1620" w:hanging="420"/>
      </w:pPr>
      <w:rPr>
        <w:rFonts w:ascii="Wingdings" w:hAnsi="Wingdings" w:hint="default"/>
      </w:rPr>
    </w:lvl>
    <w:lvl w:ilvl="3" w:tplc="FFFFFFFF" w:tentative="1">
      <w:start w:val="1"/>
      <w:numFmt w:val="bullet"/>
      <w:lvlText w:val=""/>
      <w:lvlJc w:val="left"/>
      <w:pPr>
        <w:ind w:left="2040" w:hanging="420"/>
      </w:pPr>
      <w:rPr>
        <w:rFonts w:ascii="Wingdings" w:hAnsi="Wingdings" w:hint="default"/>
      </w:rPr>
    </w:lvl>
    <w:lvl w:ilvl="4" w:tplc="FFFFFFFF" w:tentative="1">
      <w:start w:val="1"/>
      <w:numFmt w:val="bullet"/>
      <w:lvlText w:val=""/>
      <w:lvlJc w:val="left"/>
      <w:pPr>
        <w:ind w:left="2460" w:hanging="420"/>
      </w:pPr>
      <w:rPr>
        <w:rFonts w:ascii="Wingdings" w:hAnsi="Wingdings" w:hint="default"/>
      </w:rPr>
    </w:lvl>
    <w:lvl w:ilvl="5" w:tplc="FFFFFFFF" w:tentative="1">
      <w:start w:val="1"/>
      <w:numFmt w:val="bullet"/>
      <w:lvlText w:val=""/>
      <w:lvlJc w:val="left"/>
      <w:pPr>
        <w:ind w:left="2880" w:hanging="420"/>
      </w:pPr>
      <w:rPr>
        <w:rFonts w:ascii="Wingdings" w:hAnsi="Wingdings" w:hint="default"/>
      </w:rPr>
    </w:lvl>
    <w:lvl w:ilvl="6" w:tplc="FFFFFFFF" w:tentative="1">
      <w:start w:val="1"/>
      <w:numFmt w:val="bullet"/>
      <w:lvlText w:val=""/>
      <w:lvlJc w:val="left"/>
      <w:pPr>
        <w:ind w:left="3300" w:hanging="420"/>
      </w:pPr>
      <w:rPr>
        <w:rFonts w:ascii="Wingdings" w:hAnsi="Wingdings" w:hint="default"/>
      </w:rPr>
    </w:lvl>
    <w:lvl w:ilvl="7" w:tplc="FFFFFFFF" w:tentative="1">
      <w:start w:val="1"/>
      <w:numFmt w:val="bullet"/>
      <w:lvlText w:val=""/>
      <w:lvlJc w:val="left"/>
      <w:pPr>
        <w:ind w:left="3720" w:hanging="420"/>
      </w:pPr>
      <w:rPr>
        <w:rFonts w:ascii="Wingdings" w:hAnsi="Wingdings" w:hint="default"/>
      </w:rPr>
    </w:lvl>
    <w:lvl w:ilvl="8" w:tplc="FFFFFFFF" w:tentative="1">
      <w:start w:val="1"/>
      <w:numFmt w:val="bullet"/>
      <w:lvlText w:val=""/>
      <w:lvlJc w:val="left"/>
      <w:pPr>
        <w:ind w:left="4140" w:hanging="420"/>
      </w:pPr>
      <w:rPr>
        <w:rFonts w:ascii="Wingdings" w:hAnsi="Wingdings" w:hint="default"/>
      </w:rPr>
    </w:lvl>
  </w:abstractNum>
  <w:abstractNum w:abstractNumId="39" w15:restartNumberingAfterBreak="0">
    <w:nsid w:val="02453469"/>
    <w:multiLevelType w:val="hybridMultilevel"/>
    <w:tmpl w:val="B7A0E366"/>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40" w15:restartNumberingAfterBreak="0">
    <w:nsid w:val="027D331C"/>
    <w:multiLevelType w:val="hybridMultilevel"/>
    <w:tmpl w:val="1758D346"/>
    <w:lvl w:ilvl="0" w:tplc="05EC6B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02AB0AF4"/>
    <w:multiLevelType w:val="multilevel"/>
    <w:tmpl w:val="D9786B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02C2082B"/>
    <w:multiLevelType w:val="multilevel"/>
    <w:tmpl w:val="02DADE3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15:restartNumberingAfterBreak="0">
    <w:nsid w:val="02CE5A0A"/>
    <w:multiLevelType w:val="hybridMultilevel"/>
    <w:tmpl w:val="D8EA134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02D00C22"/>
    <w:multiLevelType w:val="hybridMultilevel"/>
    <w:tmpl w:val="65BEBACA"/>
    <w:lvl w:ilvl="0" w:tplc="DDEAF858">
      <w:start w:val="1"/>
      <w:numFmt w:val="decimal"/>
      <w:lvlText w:val="%1."/>
      <w:lvlJc w:val="left"/>
      <w:pPr>
        <w:ind w:left="124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5" w15:restartNumberingAfterBreak="0">
    <w:nsid w:val="02D30029"/>
    <w:multiLevelType w:val="hybridMultilevel"/>
    <w:tmpl w:val="A2BCB96E"/>
    <w:lvl w:ilvl="0" w:tplc="A490D510">
      <w:start w:val="5"/>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02E718A6"/>
    <w:multiLevelType w:val="multilevel"/>
    <w:tmpl w:val="94DE9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03051336"/>
    <w:multiLevelType w:val="hybridMultilevel"/>
    <w:tmpl w:val="6CD811A2"/>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8" w15:restartNumberingAfterBreak="0">
    <w:nsid w:val="031313EC"/>
    <w:multiLevelType w:val="hybridMultilevel"/>
    <w:tmpl w:val="A5E4AC1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260" w:hanging="360"/>
      </w:pPr>
    </w:lvl>
    <w:lvl w:ilvl="2" w:tplc="FFFFFFFF" w:tentative="1">
      <w:start w:val="1"/>
      <w:numFmt w:val="lowerRoman"/>
      <w:lvlText w:val="%3."/>
      <w:lvlJc w:val="right"/>
      <w:pPr>
        <w:ind w:left="-540" w:hanging="180"/>
      </w:pPr>
    </w:lvl>
    <w:lvl w:ilvl="3" w:tplc="FFFFFFFF" w:tentative="1">
      <w:start w:val="1"/>
      <w:numFmt w:val="decimal"/>
      <w:lvlText w:val="%4."/>
      <w:lvlJc w:val="left"/>
      <w:pPr>
        <w:ind w:left="180" w:hanging="360"/>
      </w:pPr>
    </w:lvl>
    <w:lvl w:ilvl="4" w:tplc="FFFFFFFF">
      <w:start w:val="1"/>
      <w:numFmt w:val="lowerLetter"/>
      <w:lvlText w:val="%5."/>
      <w:lvlJc w:val="left"/>
      <w:pPr>
        <w:ind w:left="900" w:hanging="360"/>
      </w:pPr>
    </w:lvl>
    <w:lvl w:ilvl="5" w:tplc="FFFFFFFF" w:tentative="1">
      <w:start w:val="1"/>
      <w:numFmt w:val="lowerRoman"/>
      <w:lvlText w:val="%6."/>
      <w:lvlJc w:val="right"/>
      <w:pPr>
        <w:ind w:left="1620" w:hanging="180"/>
      </w:pPr>
    </w:lvl>
    <w:lvl w:ilvl="6" w:tplc="FFFFFFFF" w:tentative="1">
      <w:start w:val="1"/>
      <w:numFmt w:val="decimal"/>
      <w:lvlText w:val="%7."/>
      <w:lvlJc w:val="left"/>
      <w:pPr>
        <w:ind w:left="2340" w:hanging="360"/>
      </w:pPr>
    </w:lvl>
    <w:lvl w:ilvl="7" w:tplc="FFFFFFFF" w:tentative="1">
      <w:start w:val="1"/>
      <w:numFmt w:val="lowerLetter"/>
      <w:lvlText w:val="%8."/>
      <w:lvlJc w:val="left"/>
      <w:pPr>
        <w:ind w:left="3060" w:hanging="360"/>
      </w:pPr>
    </w:lvl>
    <w:lvl w:ilvl="8" w:tplc="FFFFFFFF" w:tentative="1">
      <w:start w:val="1"/>
      <w:numFmt w:val="lowerRoman"/>
      <w:lvlText w:val="%9."/>
      <w:lvlJc w:val="right"/>
      <w:pPr>
        <w:ind w:left="3780" w:hanging="180"/>
      </w:pPr>
    </w:lvl>
  </w:abstractNum>
  <w:abstractNum w:abstractNumId="49" w15:restartNumberingAfterBreak="0">
    <w:nsid w:val="0324286D"/>
    <w:multiLevelType w:val="hybridMultilevel"/>
    <w:tmpl w:val="0B7CF59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0" w15:restartNumberingAfterBreak="0">
    <w:nsid w:val="033E0991"/>
    <w:multiLevelType w:val="hybridMultilevel"/>
    <w:tmpl w:val="40AC857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03463A59"/>
    <w:multiLevelType w:val="hybridMultilevel"/>
    <w:tmpl w:val="3A0A0A2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2" w15:restartNumberingAfterBreak="0">
    <w:nsid w:val="035A5275"/>
    <w:multiLevelType w:val="hybridMultilevel"/>
    <w:tmpl w:val="2D5EF8B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3" w15:restartNumberingAfterBreak="0">
    <w:nsid w:val="03626758"/>
    <w:multiLevelType w:val="hybridMultilevel"/>
    <w:tmpl w:val="083AE5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0369086E"/>
    <w:multiLevelType w:val="hybridMultilevel"/>
    <w:tmpl w:val="0CF2F6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03877B38"/>
    <w:multiLevelType w:val="hybridMultilevel"/>
    <w:tmpl w:val="8AF691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038A79F9"/>
    <w:multiLevelType w:val="hybridMultilevel"/>
    <w:tmpl w:val="AFACD36A"/>
    <w:lvl w:ilvl="0" w:tplc="07D0F1B0">
      <w:start w:val="1"/>
      <w:numFmt w:val="decimal"/>
      <w:lvlText w:val="%1)"/>
      <w:lvlJc w:val="left"/>
      <w:pPr>
        <w:ind w:left="1154" w:hanging="420"/>
      </w:pPr>
    </w:lvl>
    <w:lvl w:ilvl="1" w:tplc="04090019" w:tentative="1">
      <w:start w:val="1"/>
      <w:numFmt w:val="lowerLetter"/>
      <w:lvlText w:val="%2)"/>
      <w:lvlJc w:val="left"/>
      <w:pPr>
        <w:ind w:left="1574" w:hanging="420"/>
      </w:pPr>
    </w:lvl>
    <w:lvl w:ilvl="2" w:tplc="0409001B" w:tentative="1">
      <w:start w:val="1"/>
      <w:numFmt w:val="lowerRoman"/>
      <w:lvlText w:val="%3."/>
      <w:lvlJc w:val="right"/>
      <w:pPr>
        <w:ind w:left="1994" w:hanging="420"/>
      </w:pPr>
    </w:lvl>
    <w:lvl w:ilvl="3" w:tplc="0409000F" w:tentative="1">
      <w:start w:val="1"/>
      <w:numFmt w:val="decimal"/>
      <w:lvlText w:val="%4."/>
      <w:lvlJc w:val="left"/>
      <w:pPr>
        <w:ind w:left="2414" w:hanging="420"/>
      </w:pPr>
    </w:lvl>
    <w:lvl w:ilvl="4" w:tplc="04090019" w:tentative="1">
      <w:start w:val="1"/>
      <w:numFmt w:val="lowerLetter"/>
      <w:lvlText w:val="%5)"/>
      <w:lvlJc w:val="left"/>
      <w:pPr>
        <w:ind w:left="2834" w:hanging="420"/>
      </w:pPr>
    </w:lvl>
    <w:lvl w:ilvl="5" w:tplc="0409001B" w:tentative="1">
      <w:start w:val="1"/>
      <w:numFmt w:val="lowerRoman"/>
      <w:lvlText w:val="%6."/>
      <w:lvlJc w:val="right"/>
      <w:pPr>
        <w:ind w:left="3254" w:hanging="420"/>
      </w:pPr>
    </w:lvl>
    <w:lvl w:ilvl="6" w:tplc="0409000F" w:tentative="1">
      <w:start w:val="1"/>
      <w:numFmt w:val="decimal"/>
      <w:lvlText w:val="%7."/>
      <w:lvlJc w:val="left"/>
      <w:pPr>
        <w:ind w:left="3674" w:hanging="420"/>
      </w:pPr>
    </w:lvl>
    <w:lvl w:ilvl="7" w:tplc="04090019" w:tentative="1">
      <w:start w:val="1"/>
      <w:numFmt w:val="lowerLetter"/>
      <w:lvlText w:val="%8)"/>
      <w:lvlJc w:val="left"/>
      <w:pPr>
        <w:ind w:left="4094" w:hanging="420"/>
      </w:pPr>
    </w:lvl>
    <w:lvl w:ilvl="8" w:tplc="0409001B" w:tentative="1">
      <w:start w:val="1"/>
      <w:numFmt w:val="lowerRoman"/>
      <w:lvlText w:val="%9."/>
      <w:lvlJc w:val="right"/>
      <w:pPr>
        <w:ind w:left="4514" w:hanging="420"/>
      </w:pPr>
    </w:lvl>
  </w:abstractNum>
  <w:abstractNum w:abstractNumId="57" w15:restartNumberingAfterBreak="0">
    <w:nsid w:val="03A446E6"/>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8" w15:restartNumberingAfterBreak="0">
    <w:nsid w:val="03B01651"/>
    <w:multiLevelType w:val="multilevel"/>
    <w:tmpl w:val="8D42967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9" w15:restartNumberingAfterBreak="0">
    <w:nsid w:val="03B2664C"/>
    <w:multiLevelType w:val="hybridMultilevel"/>
    <w:tmpl w:val="6512F6E4"/>
    <w:lvl w:ilvl="0" w:tplc="681EC9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03BB4F43"/>
    <w:multiLevelType w:val="hybridMultilevel"/>
    <w:tmpl w:val="F7042048"/>
    <w:lvl w:ilvl="0" w:tplc="A7329BB6">
      <w:start w:val="10"/>
      <w:numFmt w:val="decimal"/>
      <w:lvlText w:val="%1."/>
      <w:lvlJc w:val="left"/>
      <w:pPr>
        <w:ind w:left="720" w:hanging="36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03C25FF4"/>
    <w:multiLevelType w:val="multilevel"/>
    <w:tmpl w:val="DDDC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3CA0777"/>
    <w:multiLevelType w:val="hybridMultilevel"/>
    <w:tmpl w:val="2D3018B4"/>
    <w:lvl w:ilvl="0" w:tplc="B090221C">
      <w:start w:val="1"/>
      <w:numFmt w:val="lowerRoman"/>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03D373BC"/>
    <w:multiLevelType w:val="hybridMultilevel"/>
    <w:tmpl w:val="7E40FC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03D41754"/>
    <w:multiLevelType w:val="hybridMultilevel"/>
    <w:tmpl w:val="F2BC9A6E"/>
    <w:lvl w:ilvl="0" w:tplc="FFFFFFFF">
      <w:start w:val="1"/>
      <w:numFmt w:val="decimal"/>
      <w:lvlText w:val="%1."/>
      <w:lvlJc w:val="left"/>
      <w:pPr>
        <w:ind w:left="420" w:hanging="420"/>
      </w:pPr>
    </w:lvl>
    <w:lvl w:ilvl="1" w:tplc="FFFFFFFF">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65" w15:restartNumberingAfterBreak="0">
    <w:nsid w:val="03E63CD9"/>
    <w:multiLevelType w:val="hybridMultilevel"/>
    <w:tmpl w:val="B714F9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6" w15:restartNumberingAfterBreak="0">
    <w:nsid w:val="03FB60FD"/>
    <w:multiLevelType w:val="multilevel"/>
    <w:tmpl w:val="341EC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04001A01"/>
    <w:multiLevelType w:val="hybridMultilevel"/>
    <w:tmpl w:val="96DC01D0"/>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04071DE7"/>
    <w:multiLevelType w:val="hybridMultilevel"/>
    <w:tmpl w:val="DB829326"/>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9" w15:restartNumberingAfterBreak="0">
    <w:nsid w:val="041B29A0"/>
    <w:multiLevelType w:val="hybridMultilevel"/>
    <w:tmpl w:val="16504BA0"/>
    <w:lvl w:ilvl="0" w:tplc="9BA0B276">
      <w:start w:val="1"/>
      <w:numFmt w:val="decimal"/>
      <w:lvlText w:val="%1."/>
      <w:lvlJc w:val="left"/>
      <w:pPr>
        <w:ind w:left="420" w:hanging="420"/>
      </w:pPr>
      <w:rPr>
        <w:rFonts w:hint="default"/>
        <w:b w:val="0"/>
        <w:bCs w:val="0"/>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70" w15:restartNumberingAfterBreak="0">
    <w:nsid w:val="041B353E"/>
    <w:multiLevelType w:val="multilevel"/>
    <w:tmpl w:val="2CF8A0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41D6C09"/>
    <w:multiLevelType w:val="hybridMultilevel"/>
    <w:tmpl w:val="13DC38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04240893"/>
    <w:multiLevelType w:val="multilevel"/>
    <w:tmpl w:val="5A3C24B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3" w15:restartNumberingAfterBreak="0">
    <w:nsid w:val="04306626"/>
    <w:multiLevelType w:val="hybridMultilevel"/>
    <w:tmpl w:val="7B68DA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04542E6A"/>
    <w:multiLevelType w:val="hybridMultilevel"/>
    <w:tmpl w:val="9CB67710"/>
    <w:lvl w:ilvl="0" w:tplc="7E645E62">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5" w15:restartNumberingAfterBreak="0">
    <w:nsid w:val="045553CE"/>
    <w:multiLevelType w:val="hybridMultilevel"/>
    <w:tmpl w:val="12F8FACC"/>
    <w:lvl w:ilvl="0" w:tplc="FFFFFFFF">
      <w:start w:val="1"/>
      <w:numFmt w:val="decimal"/>
      <w:lvlText w:val="%1."/>
      <w:lvlJc w:val="left"/>
      <w:pPr>
        <w:ind w:left="420" w:hanging="420"/>
      </w:pPr>
    </w:lvl>
    <w:lvl w:ilvl="1" w:tplc="FFFFFFFF">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76" w15:restartNumberingAfterBreak="0">
    <w:nsid w:val="0463680A"/>
    <w:multiLevelType w:val="hybridMultilevel"/>
    <w:tmpl w:val="26C823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04945CC6"/>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8" w15:restartNumberingAfterBreak="0">
    <w:nsid w:val="049A3726"/>
    <w:multiLevelType w:val="hybridMultilevel"/>
    <w:tmpl w:val="FC5605F6"/>
    <w:lvl w:ilvl="0" w:tplc="04090001">
      <w:start w:val="1"/>
      <w:numFmt w:val="bullet"/>
      <w:lvlText w:val=""/>
      <w:lvlJc w:val="left"/>
      <w:pPr>
        <w:ind w:left="1289" w:hanging="420"/>
      </w:pPr>
      <w:rPr>
        <w:rFonts w:ascii="Wingdings" w:hAnsi="Wingdings" w:hint="default"/>
      </w:rPr>
    </w:lvl>
    <w:lvl w:ilvl="1" w:tplc="04090003" w:tentative="1">
      <w:start w:val="1"/>
      <w:numFmt w:val="bullet"/>
      <w:lvlText w:val=""/>
      <w:lvlJc w:val="left"/>
      <w:pPr>
        <w:ind w:left="1709" w:hanging="420"/>
      </w:pPr>
      <w:rPr>
        <w:rFonts w:ascii="Wingdings" w:hAnsi="Wingdings" w:hint="default"/>
      </w:rPr>
    </w:lvl>
    <w:lvl w:ilvl="2" w:tplc="04090005" w:tentative="1">
      <w:start w:val="1"/>
      <w:numFmt w:val="bullet"/>
      <w:lvlText w:val=""/>
      <w:lvlJc w:val="left"/>
      <w:pPr>
        <w:ind w:left="2129" w:hanging="420"/>
      </w:pPr>
      <w:rPr>
        <w:rFonts w:ascii="Wingdings" w:hAnsi="Wingdings" w:hint="default"/>
      </w:rPr>
    </w:lvl>
    <w:lvl w:ilvl="3" w:tplc="04090001" w:tentative="1">
      <w:start w:val="1"/>
      <w:numFmt w:val="bullet"/>
      <w:lvlText w:val=""/>
      <w:lvlJc w:val="left"/>
      <w:pPr>
        <w:ind w:left="2549" w:hanging="420"/>
      </w:pPr>
      <w:rPr>
        <w:rFonts w:ascii="Wingdings" w:hAnsi="Wingdings" w:hint="default"/>
      </w:rPr>
    </w:lvl>
    <w:lvl w:ilvl="4" w:tplc="04090003" w:tentative="1">
      <w:start w:val="1"/>
      <w:numFmt w:val="bullet"/>
      <w:lvlText w:val=""/>
      <w:lvlJc w:val="left"/>
      <w:pPr>
        <w:ind w:left="2969" w:hanging="420"/>
      </w:pPr>
      <w:rPr>
        <w:rFonts w:ascii="Wingdings" w:hAnsi="Wingdings" w:hint="default"/>
      </w:rPr>
    </w:lvl>
    <w:lvl w:ilvl="5" w:tplc="04090005" w:tentative="1">
      <w:start w:val="1"/>
      <w:numFmt w:val="bullet"/>
      <w:lvlText w:val=""/>
      <w:lvlJc w:val="left"/>
      <w:pPr>
        <w:ind w:left="3389" w:hanging="420"/>
      </w:pPr>
      <w:rPr>
        <w:rFonts w:ascii="Wingdings" w:hAnsi="Wingdings" w:hint="default"/>
      </w:rPr>
    </w:lvl>
    <w:lvl w:ilvl="6" w:tplc="04090001" w:tentative="1">
      <w:start w:val="1"/>
      <w:numFmt w:val="bullet"/>
      <w:lvlText w:val=""/>
      <w:lvlJc w:val="left"/>
      <w:pPr>
        <w:ind w:left="3809" w:hanging="420"/>
      </w:pPr>
      <w:rPr>
        <w:rFonts w:ascii="Wingdings" w:hAnsi="Wingdings" w:hint="default"/>
      </w:rPr>
    </w:lvl>
    <w:lvl w:ilvl="7" w:tplc="04090003" w:tentative="1">
      <w:start w:val="1"/>
      <w:numFmt w:val="bullet"/>
      <w:lvlText w:val=""/>
      <w:lvlJc w:val="left"/>
      <w:pPr>
        <w:ind w:left="4229" w:hanging="420"/>
      </w:pPr>
      <w:rPr>
        <w:rFonts w:ascii="Wingdings" w:hAnsi="Wingdings" w:hint="default"/>
      </w:rPr>
    </w:lvl>
    <w:lvl w:ilvl="8" w:tplc="04090005" w:tentative="1">
      <w:start w:val="1"/>
      <w:numFmt w:val="bullet"/>
      <w:lvlText w:val=""/>
      <w:lvlJc w:val="left"/>
      <w:pPr>
        <w:ind w:left="4649" w:hanging="420"/>
      </w:pPr>
      <w:rPr>
        <w:rFonts w:ascii="Wingdings" w:hAnsi="Wingdings" w:hint="default"/>
      </w:rPr>
    </w:lvl>
  </w:abstractNum>
  <w:abstractNum w:abstractNumId="79" w15:restartNumberingAfterBreak="0">
    <w:nsid w:val="04AD1753"/>
    <w:multiLevelType w:val="hybridMultilevel"/>
    <w:tmpl w:val="764A53D6"/>
    <w:lvl w:ilvl="0" w:tplc="0409000F">
      <w:start w:val="1"/>
      <w:numFmt w:val="decimal"/>
      <w:lvlText w:val="%1."/>
      <w:lvlJc w:val="left"/>
      <w:pPr>
        <w:ind w:left="1140" w:hanging="420"/>
      </w:pPr>
      <w:rPr>
        <w:rFonts w:hint="default"/>
      </w:rPr>
    </w:lvl>
    <w:lvl w:ilvl="1" w:tplc="04090001">
      <w:start w:val="1"/>
      <w:numFmt w:val="bullet"/>
      <w:lvlText w:val=""/>
      <w:lvlJc w:val="left"/>
      <w:pPr>
        <w:ind w:left="1560" w:hanging="420"/>
      </w:pPr>
      <w:rPr>
        <w:rFonts w:ascii="Wingdings" w:hAnsi="Wingdings" w:hint="default"/>
      </w:rPr>
    </w:lvl>
    <w:lvl w:ilvl="2" w:tplc="04090005">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80" w15:restartNumberingAfterBreak="0">
    <w:nsid w:val="04B676D8"/>
    <w:multiLevelType w:val="hybridMultilevel"/>
    <w:tmpl w:val="3C783748"/>
    <w:lvl w:ilvl="0" w:tplc="621402A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04B95462"/>
    <w:multiLevelType w:val="hybridMultilevel"/>
    <w:tmpl w:val="FE78E5F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2" w15:restartNumberingAfterBreak="0">
    <w:nsid w:val="04C23852"/>
    <w:multiLevelType w:val="multilevel"/>
    <w:tmpl w:val="CE30B2D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3" w15:restartNumberingAfterBreak="0">
    <w:nsid w:val="04EA27B9"/>
    <w:multiLevelType w:val="multilevel"/>
    <w:tmpl w:val="AC1A0DE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4" w15:restartNumberingAfterBreak="0">
    <w:nsid w:val="04EA2E00"/>
    <w:multiLevelType w:val="hybridMultilevel"/>
    <w:tmpl w:val="DA58FDA4"/>
    <w:lvl w:ilvl="0" w:tplc="04090001">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05011656"/>
    <w:multiLevelType w:val="hybridMultilevel"/>
    <w:tmpl w:val="3AE4C714"/>
    <w:lvl w:ilvl="0" w:tplc="B090221C">
      <w:start w:val="1"/>
      <w:numFmt w:val="lowerRoman"/>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0501316D"/>
    <w:multiLevelType w:val="hybridMultilevel"/>
    <w:tmpl w:val="E0EA1C1A"/>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87" w15:restartNumberingAfterBreak="0">
    <w:nsid w:val="052B6FBD"/>
    <w:multiLevelType w:val="hybridMultilevel"/>
    <w:tmpl w:val="4080F560"/>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8" w15:restartNumberingAfterBreak="0">
    <w:nsid w:val="054424B2"/>
    <w:multiLevelType w:val="hybridMultilevel"/>
    <w:tmpl w:val="069C088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054546A1"/>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start w:val="1"/>
      <w:numFmt w:val="lowerLetter"/>
      <w:lvlText w:val="%6."/>
      <w:lvlJc w:val="left"/>
      <w:pPr>
        <w:tabs>
          <w:tab w:val="num" w:pos="4320"/>
        </w:tabs>
        <w:ind w:left="4320" w:hanging="360"/>
      </w:pPr>
    </w:lvl>
    <w:lvl w:ilvl="6">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0" w15:restartNumberingAfterBreak="0">
    <w:nsid w:val="058D27AB"/>
    <w:multiLevelType w:val="hybridMultilevel"/>
    <w:tmpl w:val="9BEAD110"/>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05941DB2"/>
    <w:multiLevelType w:val="hybridMultilevel"/>
    <w:tmpl w:val="3A5E7B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15:restartNumberingAfterBreak="0">
    <w:nsid w:val="05996B26"/>
    <w:multiLevelType w:val="hybridMultilevel"/>
    <w:tmpl w:val="AC7814BC"/>
    <w:lvl w:ilvl="0" w:tplc="04090001">
      <w:start w:val="1"/>
      <w:numFmt w:val="bullet"/>
      <w:lvlText w:val=""/>
      <w:lvlJc w:val="left"/>
      <w:pPr>
        <w:ind w:left="780" w:hanging="360"/>
      </w:pPr>
      <w:rPr>
        <w:rFonts w:ascii="Symbol" w:hAnsi="Symbol" w:hint="default"/>
      </w:rPr>
    </w:lvl>
    <w:lvl w:ilvl="1" w:tplc="04090019">
      <w:start w:val="1"/>
      <w:numFmt w:val="lowerLetter"/>
      <w:lvlText w:val="%2."/>
      <w:lvlJc w:val="left"/>
      <w:pPr>
        <w:ind w:left="1500" w:hanging="360"/>
      </w:pPr>
    </w:lvl>
    <w:lvl w:ilvl="2" w:tplc="0409001B">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3" w15:restartNumberingAfterBreak="0">
    <w:nsid w:val="05AC4D69"/>
    <w:multiLevelType w:val="hybridMultilevel"/>
    <w:tmpl w:val="FFCA6FF4"/>
    <w:lvl w:ilvl="0" w:tplc="0C9C429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05D73F8A"/>
    <w:multiLevelType w:val="multilevel"/>
    <w:tmpl w:val="933E5F6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06063EFA"/>
    <w:multiLevelType w:val="hybridMultilevel"/>
    <w:tmpl w:val="983CBCBA"/>
    <w:lvl w:ilvl="0" w:tplc="04090011">
      <w:start w:val="1"/>
      <w:numFmt w:val="decimal"/>
      <w:lvlText w:val="%1)"/>
      <w:lvlJc w:val="left"/>
      <w:pPr>
        <w:ind w:left="84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062865BB"/>
    <w:multiLevelType w:val="hybridMultilevel"/>
    <w:tmpl w:val="FD683116"/>
    <w:lvl w:ilvl="0" w:tplc="2134523C">
      <w:start w:val="1"/>
      <w:numFmt w:val="decimal"/>
      <w:lvlText w:val="%1."/>
      <w:lvlJc w:val="left"/>
      <w:pPr>
        <w:ind w:left="120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06477BC7"/>
    <w:multiLevelType w:val="hybridMultilevel"/>
    <w:tmpl w:val="CE366850"/>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8" w15:restartNumberingAfterBreak="0">
    <w:nsid w:val="065B7352"/>
    <w:multiLevelType w:val="multilevel"/>
    <w:tmpl w:val="CFB61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067B4E9A"/>
    <w:multiLevelType w:val="hybridMultilevel"/>
    <w:tmpl w:val="7F264E16"/>
    <w:lvl w:ilvl="0" w:tplc="6698559E">
      <w:start w:val="3"/>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06A33B06"/>
    <w:multiLevelType w:val="hybridMultilevel"/>
    <w:tmpl w:val="39E43982"/>
    <w:lvl w:ilvl="0" w:tplc="0409000F">
      <w:start w:val="1"/>
      <w:numFmt w:val="decimal"/>
      <w:lvlText w:val="%1."/>
      <w:lvlJc w:val="left"/>
      <w:pPr>
        <w:ind w:left="542" w:hanging="440"/>
      </w:pPr>
    </w:lvl>
    <w:lvl w:ilvl="1" w:tplc="04090019" w:tentative="1">
      <w:start w:val="1"/>
      <w:numFmt w:val="lowerLetter"/>
      <w:lvlText w:val="%2)"/>
      <w:lvlJc w:val="left"/>
      <w:pPr>
        <w:ind w:left="982" w:hanging="440"/>
      </w:pPr>
    </w:lvl>
    <w:lvl w:ilvl="2" w:tplc="0409001B" w:tentative="1">
      <w:start w:val="1"/>
      <w:numFmt w:val="lowerRoman"/>
      <w:lvlText w:val="%3."/>
      <w:lvlJc w:val="right"/>
      <w:pPr>
        <w:ind w:left="1422" w:hanging="440"/>
      </w:pPr>
    </w:lvl>
    <w:lvl w:ilvl="3" w:tplc="0409000F" w:tentative="1">
      <w:start w:val="1"/>
      <w:numFmt w:val="decimal"/>
      <w:lvlText w:val="%4."/>
      <w:lvlJc w:val="left"/>
      <w:pPr>
        <w:ind w:left="1862" w:hanging="440"/>
      </w:pPr>
    </w:lvl>
    <w:lvl w:ilvl="4" w:tplc="04090019" w:tentative="1">
      <w:start w:val="1"/>
      <w:numFmt w:val="lowerLetter"/>
      <w:lvlText w:val="%5)"/>
      <w:lvlJc w:val="left"/>
      <w:pPr>
        <w:ind w:left="2302" w:hanging="440"/>
      </w:pPr>
    </w:lvl>
    <w:lvl w:ilvl="5" w:tplc="0409001B" w:tentative="1">
      <w:start w:val="1"/>
      <w:numFmt w:val="lowerRoman"/>
      <w:lvlText w:val="%6."/>
      <w:lvlJc w:val="right"/>
      <w:pPr>
        <w:ind w:left="2742" w:hanging="440"/>
      </w:pPr>
    </w:lvl>
    <w:lvl w:ilvl="6" w:tplc="0409000F" w:tentative="1">
      <w:start w:val="1"/>
      <w:numFmt w:val="decimal"/>
      <w:lvlText w:val="%7."/>
      <w:lvlJc w:val="left"/>
      <w:pPr>
        <w:ind w:left="3182" w:hanging="440"/>
      </w:pPr>
    </w:lvl>
    <w:lvl w:ilvl="7" w:tplc="04090019" w:tentative="1">
      <w:start w:val="1"/>
      <w:numFmt w:val="lowerLetter"/>
      <w:lvlText w:val="%8)"/>
      <w:lvlJc w:val="left"/>
      <w:pPr>
        <w:ind w:left="3622" w:hanging="440"/>
      </w:pPr>
    </w:lvl>
    <w:lvl w:ilvl="8" w:tplc="0409001B" w:tentative="1">
      <w:start w:val="1"/>
      <w:numFmt w:val="lowerRoman"/>
      <w:lvlText w:val="%9."/>
      <w:lvlJc w:val="right"/>
      <w:pPr>
        <w:ind w:left="4062" w:hanging="440"/>
      </w:pPr>
    </w:lvl>
  </w:abstractNum>
  <w:abstractNum w:abstractNumId="101" w15:restartNumberingAfterBreak="0">
    <w:nsid w:val="06B4478E"/>
    <w:multiLevelType w:val="multilevel"/>
    <w:tmpl w:val="865CD8E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06D1379B"/>
    <w:multiLevelType w:val="hybridMultilevel"/>
    <w:tmpl w:val="BAAA8F6C"/>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15:restartNumberingAfterBreak="0">
    <w:nsid w:val="06D55A52"/>
    <w:multiLevelType w:val="hybridMultilevel"/>
    <w:tmpl w:val="D4A8CD8E"/>
    <w:lvl w:ilvl="0" w:tplc="E50A2F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06E0684B"/>
    <w:multiLevelType w:val="hybridMultilevel"/>
    <w:tmpl w:val="8F88DB56"/>
    <w:lvl w:ilvl="0" w:tplc="04090011">
      <w:start w:val="1"/>
      <w:numFmt w:val="decimal"/>
      <w:lvlText w:val="%1)"/>
      <w:lvlJc w:val="left"/>
      <w:pPr>
        <w:ind w:left="443" w:hanging="420"/>
      </w:pPr>
    </w:lvl>
    <w:lvl w:ilvl="1" w:tplc="04090019" w:tentative="1">
      <w:start w:val="1"/>
      <w:numFmt w:val="lowerLetter"/>
      <w:lvlText w:val="%2)"/>
      <w:lvlJc w:val="left"/>
      <w:pPr>
        <w:ind w:left="863" w:hanging="420"/>
      </w:pPr>
    </w:lvl>
    <w:lvl w:ilvl="2" w:tplc="0409001B" w:tentative="1">
      <w:start w:val="1"/>
      <w:numFmt w:val="lowerRoman"/>
      <w:lvlText w:val="%3."/>
      <w:lvlJc w:val="right"/>
      <w:pPr>
        <w:ind w:left="1283" w:hanging="420"/>
      </w:pPr>
    </w:lvl>
    <w:lvl w:ilvl="3" w:tplc="0409000F" w:tentative="1">
      <w:start w:val="1"/>
      <w:numFmt w:val="decimal"/>
      <w:lvlText w:val="%4."/>
      <w:lvlJc w:val="left"/>
      <w:pPr>
        <w:ind w:left="1703" w:hanging="420"/>
      </w:pPr>
    </w:lvl>
    <w:lvl w:ilvl="4" w:tplc="04090019" w:tentative="1">
      <w:start w:val="1"/>
      <w:numFmt w:val="lowerLetter"/>
      <w:lvlText w:val="%5)"/>
      <w:lvlJc w:val="left"/>
      <w:pPr>
        <w:ind w:left="2123" w:hanging="420"/>
      </w:pPr>
    </w:lvl>
    <w:lvl w:ilvl="5" w:tplc="0409001B" w:tentative="1">
      <w:start w:val="1"/>
      <w:numFmt w:val="lowerRoman"/>
      <w:lvlText w:val="%6."/>
      <w:lvlJc w:val="right"/>
      <w:pPr>
        <w:ind w:left="2543" w:hanging="420"/>
      </w:pPr>
    </w:lvl>
    <w:lvl w:ilvl="6" w:tplc="0409000F" w:tentative="1">
      <w:start w:val="1"/>
      <w:numFmt w:val="decimal"/>
      <w:lvlText w:val="%7."/>
      <w:lvlJc w:val="left"/>
      <w:pPr>
        <w:ind w:left="2963" w:hanging="420"/>
      </w:pPr>
    </w:lvl>
    <w:lvl w:ilvl="7" w:tplc="04090019" w:tentative="1">
      <w:start w:val="1"/>
      <w:numFmt w:val="lowerLetter"/>
      <w:lvlText w:val="%8)"/>
      <w:lvlJc w:val="left"/>
      <w:pPr>
        <w:ind w:left="3383" w:hanging="420"/>
      </w:pPr>
    </w:lvl>
    <w:lvl w:ilvl="8" w:tplc="0409001B" w:tentative="1">
      <w:start w:val="1"/>
      <w:numFmt w:val="lowerRoman"/>
      <w:lvlText w:val="%9."/>
      <w:lvlJc w:val="right"/>
      <w:pPr>
        <w:ind w:left="3803" w:hanging="420"/>
      </w:pPr>
    </w:lvl>
  </w:abstractNum>
  <w:abstractNum w:abstractNumId="105" w15:restartNumberingAfterBreak="0">
    <w:nsid w:val="06E06DC4"/>
    <w:multiLevelType w:val="hybridMultilevel"/>
    <w:tmpl w:val="AA6683C0"/>
    <w:lvl w:ilvl="0" w:tplc="04090011">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06" w15:restartNumberingAfterBreak="0">
    <w:nsid w:val="070B5500"/>
    <w:multiLevelType w:val="hybridMultilevel"/>
    <w:tmpl w:val="76CA9F0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07" w15:restartNumberingAfterBreak="0">
    <w:nsid w:val="071277EC"/>
    <w:multiLevelType w:val="hybridMultilevel"/>
    <w:tmpl w:val="4476E69A"/>
    <w:lvl w:ilvl="0" w:tplc="64080C9A">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8" w15:restartNumberingAfterBreak="0">
    <w:nsid w:val="072A0C8A"/>
    <w:multiLevelType w:val="hybridMultilevel"/>
    <w:tmpl w:val="16BC92C2"/>
    <w:lvl w:ilvl="0" w:tplc="906E5348">
      <w:start w:val="1"/>
      <w:numFmt w:val="decimal"/>
      <w:lvlText w:val="%1."/>
      <w:lvlJc w:val="left"/>
      <w:pPr>
        <w:ind w:left="1680" w:hanging="4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09" w15:restartNumberingAfterBreak="0">
    <w:nsid w:val="07307AAA"/>
    <w:multiLevelType w:val="hybridMultilevel"/>
    <w:tmpl w:val="5036945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0" w15:restartNumberingAfterBreak="0">
    <w:nsid w:val="074510EA"/>
    <w:multiLevelType w:val="hybridMultilevel"/>
    <w:tmpl w:val="25243C90"/>
    <w:lvl w:ilvl="0" w:tplc="F8989BBC">
      <w:start w:val="13"/>
      <w:numFmt w:val="decimal"/>
      <w:lvlText w:val="%1."/>
      <w:lvlJc w:val="left"/>
      <w:pPr>
        <w:ind w:left="16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07462C18"/>
    <w:multiLevelType w:val="hybridMultilevel"/>
    <w:tmpl w:val="9E3AADAC"/>
    <w:lvl w:ilvl="0" w:tplc="04090001">
      <w:start w:val="1"/>
      <w:numFmt w:val="bullet"/>
      <w:lvlText w:val=""/>
      <w:lvlJc w:val="left"/>
      <w:pPr>
        <w:ind w:left="1574" w:hanging="420"/>
      </w:pPr>
      <w:rPr>
        <w:rFonts w:ascii="Wingdings" w:hAnsi="Wingdings" w:hint="default"/>
      </w:rPr>
    </w:lvl>
    <w:lvl w:ilvl="1" w:tplc="04090003" w:tentative="1">
      <w:start w:val="1"/>
      <w:numFmt w:val="bullet"/>
      <w:lvlText w:val=""/>
      <w:lvlJc w:val="left"/>
      <w:pPr>
        <w:ind w:left="1994" w:hanging="420"/>
      </w:pPr>
      <w:rPr>
        <w:rFonts w:ascii="Wingdings" w:hAnsi="Wingdings" w:hint="default"/>
      </w:rPr>
    </w:lvl>
    <w:lvl w:ilvl="2" w:tplc="04090005" w:tentative="1">
      <w:start w:val="1"/>
      <w:numFmt w:val="bullet"/>
      <w:lvlText w:val=""/>
      <w:lvlJc w:val="left"/>
      <w:pPr>
        <w:ind w:left="2414" w:hanging="420"/>
      </w:pPr>
      <w:rPr>
        <w:rFonts w:ascii="Wingdings" w:hAnsi="Wingdings" w:hint="default"/>
      </w:rPr>
    </w:lvl>
    <w:lvl w:ilvl="3" w:tplc="04090001" w:tentative="1">
      <w:start w:val="1"/>
      <w:numFmt w:val="bullet"/>
      <w:lvlText w:val=""/>
      <w:lvlJc w:val="left"/>
      <w:pPr>
        <w:ind w:left="2834" w:hanging="420"/>
      </w:pPr>
      <w:rPr>
        <w:rFonts w:ascii="Wingdings" w:hAnsi="Wingdings" w:hint="default"/>
      </w:rPr>
    </w:lvl>
    <w:lvl w:ilvl="4" w:tplc="04090003" w:tentative="1">
      <w:start w:val="1"/>
      <w:numFmt w:val="bullet"/>
      <w:lvlText w:val=""/>
      <w:lvlJc w:val="left"/>
      <w:pPr>
        <w:ind w:left="3254" w:hanging="420"/>
      </w:pPr>
      <w:rPr>
        <w:rFonts w:ascii="Wingdings" w:hAnsi="Wingdings" w:hint="default"/>
      </w:rPr>
    </w:lvl>
    <w:lvl w:ilvl="5" w:tplc="04090005" w:tentative="1">
      <w:start w:val="1"/>
      <w:numFmt w:val="bullet"/>
      <w:lvlText w:val=""/>
      <w:lvlJc w:val="left"/>
      <w:pPr>
        <w:ind w:left="3674" w:hanging="420"/>
      </w:pPr>
      <w:rPr>
        <w:rFonts w:ascii="Wingdings" w:hAnsi="Wingdings" w:hint="default"/>
      </w:rPr>
    </w:lvl>
    <w:lvl w:ilvl="6" w:tplc="04090001" w:tentative="1">
      <w:start w:val="1"/>
      <w:numFmt w:val="bullet"/>
      <w:lvlText w:val=""/>
      <w:lvlJc w:val="left"/>
      <w:pPr>
        <w:ind w:left="4094" w:hanging="420"/>
      </w:pPr>
      <w:rPr>
        <w:rFonts w:ascii="Wingdings" w:hAnsi="Wingdings" w:hint="default"/>
      </w:rPr>
    </w:lvl>
    <w:lvl w:ilvl="7" w:tplc="04090003" w:tentative="1">
      <w:start w:val="1"/>
      <w:numFmt w:val="bullet"/>
      <w:lvlText w:val=""/>
      <w:lvlJc w:val="left"/>
      <w:pPr>
        <w:ind w:left="4514" w:hanging="420"/>
      </w:pPr>
      <w:rPr>
        <w:rFonts w:ascii="Wingdings" w:hAnsi="Wingdings" w:hint="default"/>
      </w:rPr>
    </w:lvl>
    <w:lvl w:ilvl="8" w:tplc="04090005" w:tentative="1">
      <w:start w:val="1"/>
      <w:numFmt w:val="bullet"/>
      <w:lvlText w:val=""/>
      <w:lvlJc w:val="left"/>
      <w:pPr>
        <w:ind w:left="4934" w:hanging="420"/>
      </w:pPr>
      <w:rPr>
        <w:rFonts w:ascii="Wingdings" w:hAnsi="Wingdings" w:hint="default"/>
      </w:rPr>
    </w:lvl>
  </w:abstractNum>
  <w:abstractNum w:abstractNumId="112" w15:restartNumberingAfterBreak="0">
    <w:nsid w:val="074F0DFC"/>
    <w:multiLevelType w:val="hybridMultilevel"/>
    <w:tmpl w:val="96DC01D0"/>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075B6AA1"/>
    <w:multiLevelType w:val="multilevel"/>
    <w:tmpl w:val="D598C2E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07723E03"/>
    <w:multiLevelType w:val="hybridMultilevel"/>
    <w:tmpl w:val="68A4D9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5" w15:restartNumberingAfterBreak="0">
    <w:nsid w:val="079221B6"/>
    <w:multiLevelType w:val="multilevel"/>
    <w:tmpl w:val="AC1A0DE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6" w15:restartNumberingAfterBreak="0">
    <w:nsid w:val="07C843A3"/>
    <w:multiLevelType w:val="hybridMultilevel"/>
    <w:tmpl w:val="35464638"/>
    <w:lvl w:ilvl="0" w:tplc="FFFFFFFF">
      <w:start w:val="1"/>
      <w:numFmt w:val="decimal"/>
      <w:lvlText w:val="%1."/>
      <w:lvlJc w:val="left"/>
      <w:pPr>
        <w:ind w:left="360" w:hanging="360"/>
      </w:pPr>
      <w:rPr>
        <w:rFonts w:hint="default"/>
      </w:rPr>
    </w:lvl>
    <w:lvl w:ilvl="1" w:tplc="FFFFFFFF">
      <w:start w:val="1"/>
      <w:numFmt w:val="bullet"/>
      <w:lvlText w:val=""/>
      <w:lvlJc w:val="left"/>
      <w:pPr>
        <w:ind w:left="1200" w:hanging="480"/>
      </w:pPr>
      <w:rPr>
        <w:rFonts w:ascii="Symbol" w:hAnsi="Symbol" w:hint="default"/>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7" w15:restartNumberingAfterBreak="0">
    <w:nsid w:val="07CD71FC"/>
    <w:multiLevelType w:val="multilevel"/>
    <w:tmpl w:val="67D4A57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8" w15:restartNumberingAfterBreak="0">
    <w:nsid w:val="07DF30AE"/>
    <w:multiLevelType w:val="hybridMultilevel"/>
    <w:tmpl w:val="A546EBD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08013CB8"/>
    <w:multiLevelType w:val="hybridMultilevel"/>
    <w:tmpl w:val="B65C5CF6"/>
    <w:lvl w:ilvl="0" w:tplc="FFFFFFFF">
      <w:start w:val="1"/>
      <w:numFmt w:val="decimal"/>
      <w:lvlText w:val="%1)"/>
      <w:lvlJc w:val="left"/>
      <w:pPr>
        <w:ind w:left="860" w:hanging="440"/>
      </w:p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120" w15:restartNumberingAfterBreak="0">
    <w:nsid w:val="081077AA"/>
    <w:multiLevelType w:val="hybridMultilevel"/>
    <w:tmpl w:val="492CAC1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21" w15:restartNumberingAfterBreak="0">
    <w:nsid w:val="084310DD"/>
    <w:multiLevelType w:val="hybridMultilevel"/>
    <w:tmpl w:val="E9C24F68"/>
    <w:lvl w:ilvl="0" w:tplc="D69CC014">
      <w:start w:val="13"/>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2" w15:restartNumberingAfterBreak="0">
    <w:nsid w:val="084456BF"/>
    <w:multiLevelType w:val="hybridMultilevel"/>
    <w:tmpl w:val="D464A66E"/>
    <w:lvl w:ilvl="0" w:tplc="02FE2E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08513CBA"/>
    <w:multiLevelType w:val="hybridMultilevel"/>
    <w:tmpl w:val="314ECCF6"/>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24" w15:restartNumberingAfterBreak="0">
    <w:nsid w:val="08850CFC"/>
    <w:multiLevelType w:val="hybridMultilevel"/>
    <w:tmpl w:val="C5DAF9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088A36E7"/>
    <w:multiLevelType w:val="hybridMultilevel"/>
    <w:tmpl w:val="F1F25B7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6" w15:restartNumberingAfterBreak="0">
    <w:nsid w:val="08914A6D"/>
    <w:multiLevelType w:val="hybridMultilevel"/>
    <w:tmpl w:val="0A1ADB0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27" w15:restartNumberingAfterBreak="0">
    <w:nsid w:val="08B06E4F"/>
    <w:multiLevelType w:val="hybridMultilevel"/>
    <w:tmpl w:val="44281326"/>
    <w:lvl w:ilvl="0" w:tplc="04090003">
      <w:start w:val="1"/>
      <w:numFmt w:val="bullet"/>
      <w:lvlText w:val="o"/>
      <w:lvlJc w:val="left"/>
      <w:pPr>
        <w:ind w:left="562" w:hanging="420"/>
      </w:pPr>
      <w:rPr>
        <w:rFonts w:ascii="Courier New" w:hAnsi="Courier New" w:cs="Courier New" w:hint="default"/>
      </w:rPr>
    </w:lvl>
    <w:lvl w:ilvl="1" w:tplc="04090003" w:tentative="1">
      <w:start w:val="1"/>
      <w:numFmt w:val="bullet"/>
      <w:lvlText w:val=""/>
      <w:lvlJc w:val="left"/>
      <w:pPr>
        <w:ind w:left="982" w:hanging="420"/>
      </w:pPr>
      <w:rPr>
        <w:rFonts w:ascii="Wingdings" w:hAnsi="Wingdings" w:hint="default"/>
      </w:rPr>
    </w:lvl>
    <w:lvl w:ilvl="2" w:tplc="04090005"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3" w:tentative="1">
      <w:start w:val="1"/>
      <w:numFmt w:val="bullet"/>
      <w:lvlText w:val=""/>
      <w:lvlJc w:val="left"/>
      <w:pPr>
        <w:ind w:left="2242" w:hanging="420"/>
      </w:pPr>
      <w:rPr>
        <w:rFonts w:ascii="Wingdings" w:hAnsi="Wingdings" w:hint="default"/>
      </w:rPr>
    </w:lvl>
    <w:lvl w:ilvl="5" w:tplc="04090005"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3" w:tentative="1">
      <w:start w:val="1"/>
      <w:numFmt w:val="bullet"/>
      <w:lvlText w:val=""/>
      <w:lvlJc w:val="left"/>
      <w:pPr>
        <w:ind w:left="3502" w:hanging="420"/>
      </w:pPr>
      <w:rPr>
        <w:rFonts w:ascii="Wingdings" w:hAnsi="Wingdings" w:hint="default"/>
      </w:rPr>
    </w:lvl>
    <w:lvl w:ilvl="8" w:tplc="04090005" w:tentative="1">
      <w:start w:val="1"/>
      <w:numFmt w:val="bullet"/>
      <w:lvlText w:val=""/>
      <w:lvlJc w:val="left"/>
      <w:pPr>
        <w:ind w:left="3922" w:hanging="420"/>
      </w:pPr>
      <w:rPr>
        <w:rFonts w:ascii="Wingdings" w:hAnsi="Wingdings" w:hint="default"/>
      </w:rPr>
    </w:lvl>
  </w:abstractNum>
  <w:abstractNum w:abstractNumId="128" w15:restartNumberingAfterBreak="0">
    <w:nsid w:val="08B360CB"/>
    <w:multiLevelType w:val="hybridMultilevel"/>
    <w:tmpl w:val="15280D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08BB2AF2"/>
    <w:multiLevelType w:val="hybridMultilevel"/>
    <w:tmpl w:val="64C2EB4A"/>
    <w:lvl w:ilvl="0" w:tplc="A47E060C">
      <w:start w:val="5"/>
      <w:numFmt w:val="decimal"/>
      <w:lvlText w:val="%1)"/>
      <w:lvlJc w:val="left"/>
      <w:pPr>
        <w:ind w:left="116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0" w15:restartNumberingAfterBreak="0">
    <w:nsid w:val="08CB7D4B"/>
    <w:multiLevelType w:val="hybridMultilevel"/>
    <w:tmpl w:val="E1C603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1" w15:restartNumberingAfterBreak="0">
    <w:nsid w:val="08D573A1"/>
    <w:multiLevelType w:val="hybridMultilevel"/>
    <w:tmpl w:val="D03E80A8"/>
    <w:lvl w:ilvl="0" w:tplc="94C49276">
      <w:start w:val="1"/>
      <w:numFmt w:val="decimal"/>
      <w:lvlText w:val="%1)"/>
      <w:lvlJc w:val="left"/>
      <w:pPr>
        <w:ind w:left="443" w:hanging="420"/>
      </w:pPr>
    </w:lvl>
    <w:lvl w:ilvl="1" w:tplc="FFFFFFFF" w:tentative="1">
      <w:start w:val="1"/>
      <w:numFmt w:val="lowerLetter"/>
      <w:lvlText w:val="%2)"/>
      <w:lvlJc w:val="left"/>
      <w:pPr>
        <w:ind w:left="863" w:hanging="420"/>
      </w:pPr>
    </w:lvl>
    <w:lvl w:ilvl="2" w:tplc="FFFFFFFF" w:tentative="1">
      <w:start w:val="1"/>
      <w:numFmt w:val="lowerRoman"/>
      <w:lvlText w:val="%3."/>
      <w:lvlJc w:val="right"/>
      <w:pPr>
        <w:ind w:left="1283" w:hanging="420"/>
      </w:pPr>
    </w:lvl>
    <w:lvl w:ilvl="3" w:tplc="FFFFFFFF" w:tentative="1">
      <w:start w:val="1"/>
      <w:numFmt w:val="decimal"/>
      <w:lvlText w:val="%4."/>
      <w:lvlJc w:val="left"/>
      <w:pPr>
        <w:ind w:left="1703" w:hanging="420"/>
      </w:pPr>
    </w:lvl>
    <w:lvl w:ilvl="4" w:tplc="FFFFFFFF" w:tentative="1">
      <w:start w:val="1"/>
      <w:numFmt w:val="lowerLetter"/>
      <w:lvlText w:val="%5)"/>
      <w:lvlJc w:val="left"/>
      <w:pPr>
        <w:ind w:left="2123" w:hanging="420"/>
      </w:pPr>
    </w:lvl>
    <w:lvl w:ilvl="5" w:tplc="FFFFFFFF" w:tentative="1">
      <w:start w:val="1"/>
      <w:numFmt w:val="lowerRoman"/>
      <w:lvlText w:val="%6."/>
      <w:lvlJc w:val="right"/>
      <w:pPr>
        <w:ind w:left="2543" w:hanging="420"/>
      </w:pPr>
    </w:lvl>
    <w:lvl w:ilvl="6" w:tplc="FFFFFFFF" w:tentative="1">
      <w:start w:val="1"/>
      <w:numFmt w:val="decimal"/>
      <w:lvlText w:val="%7."/>
      <w:lvlJc w:val="left"/>
      <w:pPr>
        <w:ind w:left="2963" w:hanging="420"/>
      </w:pPr>
    </w:lvl>
    <w:lvl w:ilvl="7" w:tplc="FFFFFFFF" w:tentative="1">
      <w:start w:val="1"/>
      <w:numFmt w:val="lowerLetter"/>
      <w:lvlText w:val="%8)"/>
      <w:lvlJc w:val="left"/>
      <w:pPr>
        <w:ind w:left="3383" w:hanging="420"/>
      </w:pPr>
    </w:lvl>
    <w:lvl w:ilvl="8" w:tplc="FFFFFFFF" w:tentative="1">
      <w:start w:val="1"/>
      <w:numFmt w:val="lowerRoman"/>
      <w:lvlText w:val="%9."/>
      <w:lvlJc w:val="right"/>
      <w:pPr>
        <w:ind w:left="3803" w:hanging="420"/>
      </w:pPr>
    </w:lvl>
  </w:abstractNum>
  <w:abstractNum w:abstractNumId="132" w15:restartNumberingAfterBreak="0">
    <w:nsid w:val="08E90673"/>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3" w15:restartNumberingAfterBreak="0">
    <w:nsid w:val="08FB3FB9"/>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4" w15:restartNumberingAfterBreak="0">
    <w:nsid w:val="0912214C"/>
    <w:multiLevelType w:val="multilevel"/>
    <w:tmpl w:val="2436B68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5" w15:restartNumberingAfterBreak="0">
    <w:nsid w:val="092618AD"/>
    <w:multiLevelType w:val="hybridMultilevel"/>
    <w:tmpl w:val="57EA3524"/>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6" w15:restartNumberingAfterBreak="0">
    <w:nsid w:val="092A4964"/>
    <w:multiLevelType w:val="hybridMultilevel"/>
    <w:tmpl w:val="9360347C"/>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start w:val="1"/>
      <w:numFmt w:val="lowerRoman"/>
      <w:lvlText w:val="%3."/>
      <w:lvlJc w:val="right"/>
      <w:pPr>
        <w:ind w:left="1320" w:hanging="440"/>
      </w:pPr>
    </w:lvl>
    <w:lvl w:ilvl="3" w:tplc="0409000F">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7" w15:restartNumberingAfterBreak="0">
    <w:nsid w:val="093024B2"/>
    <w:multiLevelType w:val="hybridMultilevel"/>
    <w:tmpl w:val="2E98D8BE"/>
    <w:lvl w:ilvl="0" w:tplc="04090011">
      <w:start w:val="1"/>
      <w:numFmt w:val="decimal"/>
      <w:lvlText w:val="%1)"/>
      <w:lvlJc w:val="left"/>
      <w:pPr>
        <w:ind w:left="870" w:hanging="420"/>
      </w:pPr>
    </w:lvl>
    <w:lvl w:ilvl="1" w:tplc="04090019" w:tentative="1">
      <w:start w:val="1"/>
      <w:numFmt w:val="lowerLetter"/>
      <w:lvlText w:val="%2)"/>
      <w:lvlJc w:val="left"/>
      <w:pPr>
        <w:ind w:left="1290" w:hanging="420"/>
      </w:pPr>
    </w:lvl>
    <w:lvl w:ilvl="2" w:tplc="0409001B" w:tentative="1">
      <w:start w:val="1"/>
      <w:numFmt w:val="lowerRoman"/>
      <w:lvlText w:val="%3."/>
      <w:lvlJc w:val="right"/>
      <w:pPr>
        <w:ind w:left="1710" w:hanging="420"/>
      </w:pPr>
    </w:lvl>
    <w:lvl w:ilvl="3" w:tplc="0409000F" w:tentative="1">
      <w:start w:val="1"/>
      <w:numFmt w:val="decimal"/>
      <w:lvlText w:val="%4."/>
      <w:lvlJc w:val="left"/>
      <w:pPr>
        <w:ind w:left="2130" w:hanging="420"/>
      </w:pPr>
    </w:lvl>
    <w:lvl w:ilvl="4" w:tplc="04090019" w:tentative="1">
      <w:start w:val="1"/>
      <w:numFmt w:val="lowerLetter"/>
      <w:lvlText w:val="%5)"/>
      <w:lvlJc w:val="left"/>
      <w:pPr>
        <w:ind w:left="2550" w:hanging="420"/>
      </w:pPr>
    </w:lvl>
    <w:lvl w:ilvl="5" w:tplc="0409001B" w:tentative="1">
      <w:start w:val="1"/>
      <w:numFmt w:val="lowerRoman"/>
      <w:lvlText w:val="%6."/>
      <w:lvlJc w:val="right"/>
      <w:pPr>
        <w:ind w:left="2970" w:hanging="420"/>
      </w:pPr>
    </w:lvl>
    <w:lvl w:ilvl="6" w:tplc="0409000F" w:tentative="1">
      <w:start w:val="1"/>
      <w:numFmt w:val="decimal"/>
      <w:lvlText w:val="%7."/>
      <w:lvlJc w:val="left"/>
      <w:pPr>
        <w:ind w:left="3390" w:hanging="420"/>
      </w:pPr>
    </w:lvl>
    <w:lvl w:ilvl="7" w:tplc="04090019" w:tentative="1">
      <w:start w:val="1"/>
      <w:numFmt w:val="lowerLetter"/>
      <w:lvlText w:val="%8)"/>
      <w:lvlJc w:val="left"/>
      <w:pPr>
        <w:ind w:left="3810" w:hanging="420"/>
      </w:pPr>
    </w:lvl>
    <w:lvl w:ilvl="8" w:tplc="0409001B" w:tentative="1">
      <w:start w:val="1"/>
      <w:numFmt w:val="lowerRoman"/>
      <w:lvlText w:val="%9."/>
      <w:lvlJc w:val="right"/>
      <w:pPr>
        <w:ind w:left="4230" w:hanging="420"/>
      </w:pPr>
    </w:lvl>
  </w:abstractNum>
  <w:abstractNum w:abstractNumId="138" w15:restartNumberingAfterBreak="0">
    <w:nsid w:val="0932002C"/>
    <w:multiLevelType w:val="hybridMultilevel"/>
    <w:tmpl w:val="7D26788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9" w15:restartNumberingAfterBreak="0">
    <w:nsid w:val="09385D81"/>
    <w:multiLevelType w:val="hybridMultilevel"/>
    <w:tmpl w:val="483C9596"/>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140" w15:restartNumberingAfterBreak="0">
    <w:nsid w:val="09401C83"/>
    <w:multiLevelType w:val="hybridMultilevel"/>
    <w:tmpl w:val="041E3394"/>
    <w:lvl w:ilvl="0" w:tplc="A7305D16">
      <w:start w:val="5"/>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09470FB2"/>
    <w:multiLevelType w:val="hybridMultilevel"/>
    <w:tmpl w:val="A5BA81EA"/>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2" w15:restartNumberingAfterBreak="0">
    <w:nsid w:val="094718A9"/>
    <w:multiLevelType w:val="hybridMultilevel"/>
    <w:tmpl w:val="07BE685A"/>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143" w15:restartNumberingAfterBreak="0">
    <w:nsid w:val="09622D09"/>
    <w:multiLevelType w:val="hybridMultilevel"/>
    <w:tmpl w:val="8BD027CC"/>
    <w:lvl w:ilvl="0" w:tplc="37FE9700">
      <w:start w:val="2"/>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096B71F0"/>
    <w:multiLevelType w:val="hybridMultilevel"/>
    <w:tmpl w:val="BC4C2D7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5" w15:restartNumberingAfterBreak="0">
    <w:nsid w:val="09732A68"/>
    <w:multiLevelType w:val="hybridMultilevel"/>
    <w:tmpl w:val="B0A0740E"/>
    <w:lvl w:ilvl="0" w:tplc="04090003">
      <w:start w:val="1"/>
      <w:numFmt w:val="bullet"/>
      <w:lvlText w:val="o"/>
      <w:lvlJc w:val="left"/>
      <w:pPr>
        <w:ind w:left="1260" w:hanging="420"/>
      </w:pPr>
      <w:rPr>
        <w:rFonts w:ascii="Courier New" w:hAnsi="Courier New" w:cs="Courier New" w:hint="default"/>
      </w:r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146" w15:restartNumberingAfterBreak="0">
    <w:nsid w:val="097D23A0"/>
    <w:multiLevelType w:val="hybridMultilevel"/>
    <w:tmpl w:val="5A84F266"/>
    <w:lvl w:ilvl="0" w:tplc="BFD25D0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7" w15:restartNumberingAfterBreak="0">
    <w:nsid w:val="098A2256"/>
    <w:multiLevelType w:val="hybridMultilevel"/>
    <w:tmpl w:val="FBFE05BA"/>
    <w:lvl w:ilvl="0" w:tplc="9E8AB9AE">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8" w15:restartNumberingAfterBreak="0">
    <w:nsid w:val="09926195"/>
    <w:multiLevelType w:val="hybridMultilevel"/>
    <w:tmpl w:val="4DA66B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09AD593E"/>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0" w15:restartNumberingAfterBreak="0">
    <w:nsid w:val="09B048A9"/>
    <w:multiLevelType w:val="hybridMultilevel"/>
    <w:tmpl w:val="0F3A9034"/>
    <w:lvl w:ilvl="0" w:tplc="04090011">
      <w:start w:val="1"/>
      <w:numFmt w:val="decimal"/>
      <w:lvlText w:val="%1)"/>
      <w:lvlJc w:val="left"/>
      <w:pPr>
        <w:ind w:left="440" w:hanging="440"/>
      </w:pPr>
    </w:lvl>
    <w:lvl w:ilvl="1" w:tplc="7E96CB40">
      <w:start w:val="1"/>
      <w:numFmt w:val="decimal"/>
      <w:lvlText w:val="%2."/>
      <w:lvlJc w:val="left"/>
      <w:pPr>
        <w:ind w:left="800" w:hanging="360"/>
      </w:pPr>
      <w:rPr>
        <w:rFonts w:hint="default"/>
      </w:rPr>
    </w:lvl>
    <w:lvl w:ilvl="2" w:tplc="04090011">
      <w:start w:val="1"/>
      <w:numFmt w:val="decimal"/>
      <w:lvlText w:val="%3)"/>
      <w:lvlJc w:val="left"/>
      <w:pPr>
        <w:ind w:left="116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1" w15:restartNumberingAfterBreak="0">
    <w:nsid w:val="09D72717"/>
    <w:multiLevelType w:val="hybridMultilevel"/>
    <w:tmpl w:val="9FA862A8"/>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52" w15:restartNumberingAfterBreak="0">
    <w:nsid w:val="09FD705B"/>
    <w:multiLevelType w:val="hybridMultilevel"/>
    <w:tmpl w:val="2F3C720A"/>
    <w:lvl w:ilvl="0" w:tplc="2134523C">
      <w:start w:val="1"/>
      <w:numFmt w:val="decimal"/>
      <w:lvlText w:val="%1."/>
      <w:lvlJc w:val="left"/>
      <w:pPr>
        <w:ind w:left="480" w:hanging="48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53" w15:restartNumberingAfterBreak="0">
    <w:nsid w:val="0A0B0354"/>
    <w:multiLevelType w:val="hybridMultilevel"/>
    <w:tmpl w:val="605065CA"/>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54" w15:restartNumberingAfterBreak="0">
    <w:nsid w:val="0A1613D1"/>
    <w:multiLevelType w:val="hybridMultilevel"/>
    <w:tmpl w:val="1758D0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0A377EAC"/>
    <w:multiLevelType w:val="hybridMultilevel"/>
    <w:tmpl w:val="24A431C2"/>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6" w15:restartNumberingAfterBreak="0">
    <w:nsid w:val="0A406315"/>
    <w:multiLevelType w:val="hybridMultilevel"/>
    <w:tmpl w:val="3B38432A"/>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57" w15:restartNumberingAfterBreak="0">
    <w:nsid w:val="0A41148A"/>
    <w:multiLevelType w:val="hybridMultilevel"/>
    <w:tmpl w:val="DF5695D4"/>
    <w:lvl w:ilvl="0" w:tplc="93DC0A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0A4368F3"/>
    <w:multiLevelType w:val="hybridMultilevel"/>
    <w:tmpl w:val="1658AB62"/>
    <w:lvl w:ilvl="0" w:tplc="04090001">
      <w:start w:val="1"/>
      <w:numFmt w:val="bullet"/>
      <w:lvlText w:val=""/>
      <w:lvlJc w:val="left"/>
      <w:pPr>
        <w:ind w:left="1199" w:hanging="420"/>
      </w:pPr>
      <w:rPr>
        <w:rFonts w:ascii="Wingdings" w:hAnsi="Wingdings" w:hint="default"/>
      </w:rPr>
    </w:lvl>
    <w:lvl w:ilvl="1" w:tplc="04090003" w:tentative="1">
      <w:start w:val="1"/>
      <w:numFmt w:val="bullet"/>
      <w:lvlText w:val=""/>
      <w:lvlJc w:val="left"/>
      <w:pPr>
        <w:ind w:left="1619" w:hanging="420"/>
      </w:pPr>
      <w:rPr>
        <w:rFonts w:ascii="Wingdings" w:hAnsi="Wingdings" w:hint="default"/>
      </w:rPr>
    </w:lvl>
    <w:lvl w:ilvl="2" w:tplc="04090005" w:tentative="1">
      <w:start w:val="1"/>
      <w:numFmt w:val="bullet"/>
      <w:lvlText w:val=""/>
      <w:lvlJc w:val="left"/>
      <w:pPr>
        <w:ind w:left="2039" w:hanging="420"/>
      </w:pPr>
      <w:rPr>
        <w:rFonts w:ascii="Wingdings" w:hAnsi="Wingdings" w:hint="default"/>
      </w:rPr>
    </w:lvl>
    <w:lvl w:ilvl="3" w:tplc="04090001" w:tentative="1">
      <w:start w:val="1"/>
      <w:numFmt w:val="bullet"/>
      <w:lvlText w:val=""/>
      <w:lvlJc w:val="left"/>
      <w:pPr>
        <w:ind w:left="2459" w:hanging="420"/>
      </w:pPr>
      <w:rPr>
        <w:rFonts w:ascii="Wingdings" w:hAnsi="Wingdings" w:hint="default"/>
      </w:rPr>
    </w:lvl>
    <w:lvl w:ilvl="4" w:tplc="04090003" w:tentative="1">
      <w:start w:val="1"/>
      <w:numFmt w:val="bullet"/>
      <w:lvlText w:val=""/>
      <w:lvlJc w:val="left"/>
      <w:pPr>
        <w:ind w:left="2879" w:hanging="420"/>
      </w:pPr>
      <w:rPr>
        <w:rFonts w:ascii="Wingdings" w:hAnsi="Wingdings" w:hint="default"/>
      </w:rPr>
    </w:lvl>
    <w:lvl w:ilvl="5" w:tplc="04090005" w:tentative="1">
      <w:start w:val="1"/>
      <w:numFmt w:val="bullet"/>
      <w:lvlText w:val=""/>
      <w:lvlJc w:val="left"/>
      <w:pPr>
        <w:ind w:left="3299" w:hanging="420"/>
      </w:pPr>
      <w:rPr>
        <w:rFonts w:ascii="Wingdings" w:hAnsi="Wingdings" w:hint="default"/>
      </w:rPr>
    </w:lvl>
    <w:lvl w:ilvl="6" w:tplc="04090001" w:tentative="1">
      <w:start w:val="1"/>
      <w:numFmt w:val="bullet"/>
      <w:lvlText w:val=""/>
      <w:lvlJc w:val="left"/>
      <w:pPr>
        <w:ind w:left="3719" w:hanging="420"/>
      </w:pPr>
      <w:rPr>
        <w:rFonts w:ascii="Wingdings" w:hAnsi="Wingdings" w:hint="default"/>
      </w:rPr>
    </w:lvl>
    <w:lvl w:ilvl="7" w:tplc="04090003" w:tentative="1">
      <w:start w:val="1"/>
      <w:numFmt w:val="bullet"/>
      <w:lvlText w:val=""/>
      <w:lvlJc w:val="left"/>
      <w:pPr>
        <w:ind w:left="4139" w:hanging="420"/>
      </w:pPr>
      <w:rPr>
        <w:rFonts w:ascii="Wingdings" w:hAnsi="Wingdings" w:hint="default"/>
      </w:rPr>
    </w:lvl>
    <w:lvl w:ilvl="8" w:tplc="04090005" w:tentative="1">
      <w:start w:val="1"/>
      <w:numFmt w:val="bullet"/>
      <w:lvlText w:val=""/>
      <w:lvlJc w:val="left"/>
      <w:pPr>
        <w:ind w:left="4559" w:hanging="420"/>
      </w:pPr>
      <w:rPr>
        <w:rFonts w:ascii="Wingdings" w:hAnsi="Wingdings" w:hint="default"/>
      </w:rPr>
    </w:lvl>
  </w:abstractNum>
  <w:abstractNum w:abstractNumId="159" w15:restartNumberingAfterBreak="0">
    <w:nsid w:val="0AD373D1"/>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0" w15:restartNumberingAfterBreak="0">
    <w:nsid w:val="0AE63B72"/>
    <w:multiLevelType w:val="hybridMultilevel"/>
    <w:tmpl w:val="07BE685A"/>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161" w15:restartNumberingAfterBreak="0">
    <w:nsid w:val="0AEF19C9"/>
    <w:multiLevelType w:val="multilevel"/>
    <w:tmpl w:val="2CF8A0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0AF17066"/>
    <w:multiLevelType w:val="hybridMultilevel"/>
    <w:tmpl w:val="61521CAA"/>
    <w:lvl w:ilvl="0" w:tplc="04090011">
      <w:start w:val="1"/>
      <w:numFmt w:val="decimal"/>
      <w:lvlText w:val="%1)"/>
      <w:lvlJc w:val="left"/>
      <w:pPr>
        <w:ind w:left="1560" w:hanging="360"/>
      </w:pPr>
      <w:rPr>
        <w:rFonts w:hint="default"/>
      </w:rPr>
    </w:lvl>
    <w:lvl w:ilvl="1" w:tplc="04090003">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163" w15:restartNumberingAfterBreak="0">
    <w:nsid w:val="0AF6327A"/>
    <w:multiLevelType w:val="hybridMultilevel"/>
    <w:tmpl w:val="D110CAE0"/>
    <w:lvl w:ilvl="0" w:tplc="FFFFFFFF">
      <w:start w:val="1"/>
      <w:numFmt w:val="decimal"/>
      <w:lvlText w:val="%1."/>
      <w:lvlJc w:val="left"/>
      <w:pPr>
        <w:ind w:left="420" w:hanging="420"/>
      </w:pPr>
    </w:lvl>
    <w:lvl w:ilvl="1" w:tplc="FFFFFFFF">
      <w:start w:val="1"/>
      <w:numFmt w:val="decimal"/>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64" w15:restartNumberingAfterBreak="0">
    <w:nsid w:val="0AFD4295"/>
    <w:multiLevelType w:val="hybridMultilevel"/>
    <w:tmpl w:val="0ABC3A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0B1437E5"/>
    <w:multiLevelType w:val="hybridMultilevel"/>
    <w:tmpl w:val="322C0D7E"/>
    <w:lvl w:ilvl="0" w:tplc="04090011">
      <w:start w:val="1"/>
      <w:numFmt w:val="decimal"/>
      <w:lvlText w:val="%1)"/>
      <w:lvlJc w:val="left"/>
      <w:pPr>
        <w:ind w:left="605" w:hanging="440"/>
      </w:pPr>
    </w:lvl>
    <w:lvl w:ilvl="1" w:tplc="04090019" w:tentative="1">
      <w:start w:val="1"/>
      <w:numFmt w:val="lowerLetter"/>
      <w:lvlText w:val="%2)"/>
      <w:lvlJc w:val="left"/>
      <w:pPr>
        <w:ind w:left="1045" w:hanging="440"/>
      </w:pPr>
    </w:lvl>
    <w:lvl w:ilvl="2" w:tplc="0409001B" w:tentative="1">
      <w:start w:val="1"/>
      <w:numFmt w:val="lowerRoman"/>
      <w:lvlText w:val="%3."/>
      <w:lvlJc w:val="right"/>
      <w:pPr>
        <w:ind w:left="1485" w:hanging="440"/>
      </w:pPr>
    </w:lvl>
    <w:lvl w:ilvl="3" w:tplc="0409000F" w:tentative="1">
      <w:start w:val="1"/>
      <w:numFmt w:val="decimal"/>
      <w:lvlText w:val="%4."/>
      <w:lvlJc w:val="left"/>
      <w:pPr>
        <w:ind w:left="1925" w:hanging="440"/>
      </w:pPr>
    </w:lvl>
    <w:lvl w:ilvl="4" w:tplc="04090019" w:tentative="1">
      <w:start w:val="1"/>
      <w:numFmt w:val="lowerLetter"/>
      <w:lvlText w:val="%5)"/>
      <w:lvlJc w:val="left"/>
      <w:pPr>
        <w:ind w:left="2365" w:hanging="440"/>
      </w:pPr>
    </w:lvl>
    <w:lvl w:ilvl="5" w:tplc="0409001B" w:tentative="1">
      <w:start w:val="1"/>
      <w:numFmt w:val="lowerRoman"/>
      <w:lvlText w:val="%6."/>
      <w:lvlJc w:val="right"/>
      <w:pPr>
        <w:ind w:left="2805" w:hanging="440"/>
      </w:pPr>
    </w:lvl>
    <w:lvl w:ilvl="6" w:tplc="0409000F" w:tentative="1">
      <w:start w:val="1"/>
      <w:numFmt w:val="decimal"/>
      <w:lvlText w:val="%7."/>
      <w:lvlJc w:val="left"/>
      <w:pPr>
        <w:ind w:left="3245" w:hanging="440"/>
      </w:pPr>
    </w:lvl>
    <w:lvl w:ilvl="7" w:tplc="04090019" w:tentative="1">
      <w:start w:val="1"/>
      <w:numFmt w:val="lowerLetter"/>
      <w:lvlText w:val="%8)"/>
      <w:lvlJc w:val="left"/>
      <w:pPr>
        <w:ind w:left="3685" w:hanging="440"/>
      </w:pPr>
    </w:lvl>
    <w:lvl w:ilvl="8" w:tplc="0409001B" w:tentative="1">
      <w:start w:val="1"/>
      <w:numFmt w:val="lowerRoman"/>
      <w:lvlText w:val="%9."/>
      <w:lvlJc w:val="right"/>
      <w:pPr>
        <w:ind w:left="4125" w:hanging="440"/>
      </w:pPr>
    </w:lvl>
  </w:abstractNum>
  <w:abstractNum w:abstractNumId="166" w15:restartNumberingAfterBreak="0">
    <w:nsid w:val="0B2D6C78"/>
    <w:multiLevelType w:val="hybridMultilevel"/>
    <w:tmpl w:val="06C050B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7" w15:restartNumberingAfterBreak="0">
    <w:nsid w:val="0B30647A"/>
    <w:multiLevelType w:val="hybridMultilevel"/>
    <w:tmpl w:val="C8304BA8"/>
    <w:lvl w:ilvl="0" w:tplc="04090011">
      <w:start w:val="1"/>
      <w:numFmt w:val="decimal"/>
      <w:lvlText w:val="%1)"/>
      <w:lvlJc w:val="left"/>
      <w:pPr>
        <w:ind w:left="749" w:hanging="440"/>
      </w:pPr>
    </w:lvl>
    <w:lvl w:ilvl="1" w:tplc="04090019" w:tentative="1">
      <w:start w:val="1"/>
      <w:numFmt w:val="lowerLetter"/>
      <w:lvlText w:val="%2)"/>
      <w:lvlJc w:val="left"/>
      <w:pPr>
        <w:ind w:left="1189" w:hanging="440"/>
      </w:pPr>
    </w:lvl>
    <w:lvl w:ilvl="2" w:tplc="0409001B" w:tentative="1">
      <w:start w:val="1"/>
      <w:numFmt w:val="lowerRoman"/>
      <w:lvlText w:val="%3."/>
      <w:lvlJc w:val="right"/>
      <w:pPr>
        <w:ind w:left="1629" w:hanging="440"/>
      </w:pPr>
    </w:lvl>
    <w:lvl w:ilvl="3" w:tplc="0409000F" w:tentative="1">
      <w:start w:val="1"/>
      <w:numFmt w:val="decimal"/>
      <w:lvlText w:val="%4."/>
      <w:lvlJc w:val="left"/>
      <w:pPr>
        <w:ind w:left="2069" w:hanging="440"/>
      </w:pPr>
    </w:lvl>
    <w:lvl w:ilvl="4" w:tplc="04090019" w:tentative="1">
      <w:start w:val="1"/>
      <w:numFmt w:val="lowerLetter"/>
      <w:lvlText w:val="%5)"/>
      <w:lvlJc w:val="left"/>
      <w:pPr>
        <w:ind w:left="2509" w:hanging="440"/>
      </w:pPr>
    </w:lvl>
    <w:lvl w:ilvl="5" w:tplc="0409001B" w:tentative="1">
      <w:start w:val="1"/>
      <w:numFmt w:val="lowerRoman"/>
      <w:lvlText w:val="%6."/>
      <w:lvlJc w:val="right"/>
      <w:pPr>
        <w:ind w:left="2949" w:hanging="440"/>
      </w:pPr>
    </w:lvl>
    <w:lvl w:ilvl="6" w:tplc="0409000F" w:tentative="1">
      <w:start w:val="1"/>
      <w:numFmt w:val="decimal"/>
      <w:lvlText w:val="%7."/>
      <w:lvlJc w:val="left"/>
      <w:pPr>
        <w:ind w:left="3389" w:hanging="440"/>
      </w:pPr>
    </w:lvl>
    <w:lvl w:ilvl="7" w:tplc="04090019" w:tentative="1">
      <w:start w:val="1"/>
      <w:numFmt w:val="lowerLetter"/>
      <w:lvlText w:val="%8)"/>
      <w:lvlJc w:val="left"/>
      <w:pPr>
        <w:ind w:left="3829" w:hanging="440"/>
      </w:pPr>
    </w:lvl>
    <w:lvl w:ilvl="8" w:tplc="0409001B" w:tentative="1">
      <w:start w:val="1"/>
      <w:numFmt w:val="lowerRoman"/>
      <w:lvlText w:val="%9."/>
      <w:lvlJc w:val="right"/>
      <w:pPr>
        <w:ind w:left="4269" w:hanging="440"/>
      </w:pPr>
    </w:lvl>
  </w:abstractNum>
  <w:abstractNum w:abstractNumId="168" w15:restartNumberingAfterBreak="0">
    <w:nsid w:val="0B335CC4"/>
    <w:multiLevelType w:val="hybridMultilevel"/>
    <w:tmpl w:val="3E0CD0B6"/>
    <w:lvl w:ilvl="0" w:tplc="7332B680">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0B382628"/>
    <w:multiLevelType w:val="hybridMultilevel"/>
    <w:tmpl w:val="BC2440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0B3A549A"/>
    <w:multiLevelType w:val="multilevel"/>
    <w:tmpl w:val="2CF8A0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0B44701B"/>
    <w:multiLevelType w:val="hybridMultilevel"/>
    <w:tmpl w:val="AD981AE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2" w15:restartNumberingAfterBreak="0">
    <w:nsid w:val="0B4A4302"/>
    <w:multiLevelType w:val="hybridMultilevel"/>
    <w:tmpl w:val="ADC290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3" w15:restartNumberingAfterBreak="0">
    <w:nsid w:val="0B4B7F80"/>
    <w:multiLevelType w:val="hybridMultilevel"/>
    <w:tmpl w:val="62B642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0B5600D5"/>
    <w:multiLevelType w:val="hybridMultilevel"/>
    <w:tmpl w:val="11F2DDFA"/>
    <w:lvl w:ilvl="0" w:tplc="BDCE12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0B572FC7"/>
    <w:multiLevelType w:val="hybridMultilevel"/>
    <w:tmpl w:val="B8BC81C0"/>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176" w15:restartNumberingAfterBreak="0">
    <w:nsid w:val="0B574170"/>
    <w:multiLevelType w:val="hybridMultilevel"/>
    <w:tmpl w:val="6284FFE2"/>
    <w:lvl w:ilvl="0" w:tplc="04090003">
      <w:start w:val="1"/>
      <w:numFmt w:val="bullet"/>
      <w:lvlText w:val="o"/>
      <w:lvlJc w:val="left"/>
      <w:pPr>
        <w:ind w:left="360" w:hanging="360"/>
      </w:pPr>
      <w:rPr>
        <w:rFonts w:ascii="Courier New" w:hAnsi="Courier New" w:cs="Courier New" w:hint="default"/>
      </w:rPr>
    </w:lvl>
    <w:lvl w:ilvl="1" w:tplc="FFFFFFFF">
      <w:start w:val="1"/>
      <w:numFmt w:val="decimal"/>
      <w:lvlText w:val="%2."/>
      <w:lvlJc w:val="left"/>
      <w:pPr>
        <w:ind w:left="1200" w:hanging="480"/>
      </w:pPr>
      <w:rPr>
        <w:rFonts w:asciiTheme="minorHAnsi" w:eastAsia="宋体" w:hAnsiTheme="minorHAnsi" w:cs="宋体"/>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7" w15:restartNumberingAfterBreak="0">
    <w:nsid w:val="0B59022A"/>
    <w:multiLevelType w:val="hybridMultilevel"/>
    <w:tmpl w:val="538A4B06"/>
    <w:lvl w:ilvl="0" w:tplc="04090003">
      <w:start w:val="1"/>
      <w:numFmt w:val="bullet"/>
      <w:lvlText w:val="o"/>
      <w:lvlJc w:val="left"/>
      <w:pPr>
        <w:ind w:left="440" w:hanging="440"/>
      </w:pPr>
      <w:rPr>
        <w:rFonts w:ascii="Courier New" w:hAnsi="Courier New" w:cs="Courier New"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78" w15:restartNumberingAfterBreak="0">
    <w:nsid w:val="0B6C5519"/>
    <w:multiLevelType w:val="hybridMultilevel"/>
    <w:tmpl w:val="8236D32A"/>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79" w15:restartNumberingAfterBreak="0">
    <w:nsid w:val="0B765441"/>
    <w:multiLevelType w:val="hybridMultilevel"/>
    <w:tmpl w:val="609EE66E"/>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80" w15:restartNumberingAfterBreak="0">
    <w:nsid w:val="0B9031E3"/>
    <w:multiLevelType w:val="hybridMultilevel"/>
    <w:tmpl w:val="2FDA02A4"/>
    <w:lvl w:ilvl="0" w:tplc="04090003">
      <w:start w:val="1"/>
      <w:numFmt w:val="bullet"/>
      <w:lvlText w:val="o"/>
      <w:lvlJc w:val="left"/>
      <w:pPr>
        <w:ind w:left="1300" w:hanging="440"/>
      </w:pPr>
      <w:rPr>
        <w:rFonts w:ascii="Courier New" w:hAnsi="Courier New" w:cs="Courier New" w:hint="default"/>
      </w:rPr>
    </w:lvl>
    <w:lvl w:ilvl="1" w:tplc="04090003" w:tentative="1">
      <w:start w:val="1"/>
      <w:numFmt w:val="bullet"/>
      <w:lvlText w:val=""/>
      <w:lvlJc w:val="left"/>
      <w:pPr>
        <w:ind w:left="1740" w:hanging="440"/>
      </w:pPr>
      <w:rPr>
        <w:rFonts w:ascii="Wingdings" w:hAnsi="Wingdings" w:hint="default"/>
      </w:rPr>
    </w:lvl>
    <w:lvl w:ilvl="2" w:tplc="04090005" w:tentative="1">
      <w:start w:val="1"/>
      <w:numFmt w:val="bullet"/>
      <w:lvlText w:val=""/>
      <w:lvlJc w:val="left"/>
      <w:pPr>
        <w:ind w:left="2180" w:hanging="440"/>
      </w:pPr>
      <w:rPr>
        <w:rFonts w:ascii="Wingdings" w:hAnsi="Wingdings" w:hint="default"/>
      </w:rPr>
    </w:lvl>
    <w:lvl w:ilvl="3" w:tplc="04090001" w:tentative="1">
      <w:start w:val="1"/>
      <w:numFmt w:val="bullet"/>
      <w:lvlText w:val=""/>
      <w:lvlJc w:val="left"/>
      <w:pPr>
        <w:ind w:left="2620" w:hanging="440"/>
      </w:pPr>
      <w:rPr>
        <w:rFonts w:ascii="Wingdings" w:hAnsi="Wingdings" w:hint="default"/>
      </w:rPr>
    </w:lvl>
    <w:lvl w:ilvl="4" w:tplc="04090003" w:tentative="1">
      <w:start w:val="1"/>
      <w:numFmt w:val="bullet"/>
      <w:lvlText w:val=""/>
      <w:lvlJc w:val="left"/>
      <w:pPr>
        <w:ind w:left="3060" w:hanging="440"/>
      </w:pPr>
      <w:rPr>
        <w:rFonts w:ascii="Wingdings" w:hAnsi="Wingdings" w:hint="default"/>
      </w:rPr>
    </w:lvl>
    <w:lvl w:ilvl="5" w:tplc="04090005" w:tentative="1">
      <w:start w:val="1"/>
      <w:numFmt w:val="bullet"/>
      <w:lvlText w:val=""/>
      <w:lvlJc w:val="left"/>
      <w:pPr>
        <w:ind w:left="3500" w:hanging="440"/>
      </w:pPr>
      <w:rPr>
        <w:rFonts w:ascii="Wingdings" w:hAnsi="Wingdings" w:hint="default"/>
      </w:rPr>
    </w:lvl>
    <w:lvl w:ilvl="6" w:tplc="04090001" w:tentative="1">
      <w:start w:val="1"/>
      <w:numFmt w:val="bullet"/>
      <w:lvlText w:val=""/>
      <w:lvlJc w:val="left"/>
      <w:pPr>
        <w:ind w:left="3940" w:hanging="440"/>
      </w:pPr>
      <w:rPr>
        <w:rFonts w:ascii="Wingdings" w:hAnsi="Wingdings" w:hint="default"/>
      </w:rPr>
    </w:lvl>
    <w:lvl w:ilvl="7" w:tplc="04090003" w:tentative="1">
      <w:start w:val="1"/>
      <w:numFmt w:val="bullet"/>
      <w:lvlText w:val=""/>
      <w:lvlJc w:val="left"/>
      <w:pPr>
        <w:ind w:left="4380" w:hanging="440"/>
      </w:pPr>
      <w:rPr>
        <w:rFonts w:ascii="Wingdings" w:hAnsi="Wingdings" w:hint="default"/>
      </w:rPr>
    </w:lvl>
    <w:lvl w:ilvl="8" w:tplc="04090005" w:tentative="1">
      <w:start w:val="1"/>
      <w:numFmt w:val="bullet"/>
      <w:lvlText w:val=""/>
      <w:lvlJc w:val="left"/>
      <w:pPr>
        <w:ind w:left="4820" w:hanging="440"/>
      </w:pPr>
      <w:rPr>
        <w:rFonts w:ascii="Wingdings" w:hAnsi="Wingdings" w:hint="default"/>
      </w:rPr>
    </w:lvl>
  </w:abstractNum>
  <w:abstractNum w:abstractNumId="181" w15:restartNumberingAfterBreak="0">
    <w:nsid w:val="0B961AF1"/>
    <w:multiLevelType w:val="multilevel"/>
    <w:tmpl w:val="A4FE1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0BCF45A2"/>
    <w:multiLevelType w:val="hybridMultilevel"/>
    <w:tmpl w:val="B11E669C"/>
    <w:lvl w:ilvl="0" w:tplc="F7D449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3" w15:restartNumberingAfterBreak="0">
    <w:nsid w:val="0C0266FE"/>
    <w:multiLevelType w:val="hybridMultilevel"/>
    <w:tmpl w:val="6D4A34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0C1E7F03"/>
    <w:multiLevelType w:val="multilevel"/>
    <w:tmpl w:val="F3F8091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85" w15:restartNumberingAfterBreak="0">
    <w:nsid w:val="0C293004"/>
    <w:multiLevelType w:val="hybridMultilevel"/>
    <w:tmpl w:val="978EB35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0C293946"/>
    <w:multiLevelType w:val="hybridMultilevel"/>
    <w:tmpl w:val="A0D819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15:restartNumberingAfterBreak="0">
    <w:nsid w:val="0C3F7D3B"/>
    <w:multiLevelType w:val="hybridMultilevel"/>
    <w:tmpl w:val="7BEA266C"/>
    <w:lvl w:ilvl="0" w:tplc="A8E607A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0C5D6E4E"/>
    <w:multiLevelType w:val="hybridMultilevel"/>
    <w:tmpl w:val="3094E4A4"/>
    <w:lvl w:ilvl="0" w:tplc="0AE438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0C8B60E6"/>
    <w:multiLevelType w:val="hybridMultilevel"/>
    <w:tmpl w:val="2206A2BA"/>
    <w:lvl w:ilvl="0" w:tplc="04090001">
      <w:start w:val="1"/>
      <w:numFmt w:val="bullet"/>
      <w:lvlText w:val=""/>
      <w:lvlJc w:val="left"/>
      <w:pPr>
        <w:ind w:left="1149" w:hanging="420"/>
      </w:pPr>
      <w:rPr>
        <w:rFonts w:ascii="Wingdings" w:hAnsi="Wingdings" w:hint="default"/>
      </w:rPr>
    </w:lvl>
    <w:lvl w:ilvl="1" w:tplc="04090003" w:tentative="1">
      <w:start w:val="1"/>
      <w:numFmt w:val="bullet"/>
      <w:lvlText w:val=""/>
      <w:lvlJc w:val="left"/>
      <w:pPr>
        <w:ind w:left="1569" w:hanging="420"/>
      </w:pPr>
      <w:rPr>
        <w:rFonts w:ascii="Wingdings" w:hAnsi="Wingdings" w:hint="default"/>
      </w:rPr>
    </w:lvl>
    <w:lvl w:ilvl="2" w:tplc="04090005" w:tentative="1">
      <w:start w:val="1"/>
      <w:numFmt w:val="bullet"/>
      <w:lvlText w:val=""/>
      <w:lvlJc w:val="left"/>
      <w:pPr>
        <w:ind w:left="1989" w:hanging="420"/>
      </w:pPr>
      <w:rPr>
        <w:rFonts w:ascii="Wingdings" w:hAnsi="Wingdings" w:hint="default"/>
      </w:rPr>
    </w:lvl>
    <w:lvl w:ilvl="3" w:tplc="04090001" w:tentative="1">
      <w:start w:val="1"/>
      <w:numFmt w:val="bullet"/>
      <w:lvlText w:val=""/>
      <w:lvlJc w:val="left"/>
      <w:pPr>
        <w:ind w:left="2409" w:hanging="420"/>
      </w:pPr>
      <w:rPr>
        <w:rFonts w:ascii="Wingdings" w:hAnsi="Wingdings" w:hint="default"/>
      </w:rPr>
    </w:lvl>
    <w:lvl w:ilvl="4" w:tplc="04090003" w:tentative="1">
      <w:start w:val="1"/>
      <w:numFmt w:val="bullet"/>
      <w:lvlText w:val=""/>
      <w:lvlJc w:val="left"/>
      <w:pPr>
        <w:ind w:left="2829" w:hanging="420"/>
      </w:pPr>
      <w:rPr>
        <w:rFonts w:ascii="Wingdings" w:hAnsi="Wingdings" w:hint="default"/>
      </w:rPr>
    </w:lvl>
    <w:lvl w:ilvl="5" w:tplc="04090005" w:tentative="1">
      <w:start w:val="1"/>
      <w:numFmt w:val="bullet"/>
      <w:lvlText w:val=""/>
      <w:lvlJc w:val="left"/>
      <w:pPr>
        <w:ind w:left="3249" w:hanging="420"/>
      </w:pPr>
      <w:rPr>
        <w:rFonts w:ascii="Wingdings" w:hAnsi="Wingdings" w:hint="default"/>
      </w:rPr>
    </w:lvl>
    <w:lvl w:ilvl="6" w:tplc="04090001" w:tentative="1">
      <w:start w:val="1"/>
      <w:numFmt w:val="bullet"/>
      <w:lvlText w:val=""/>
      <w:lvlJc w:val="left"/>
      <w:pPr>
        <w:ind w:left="3669" w:hanging="420"/>
      </w:pPr>
      <w:rPr>
        <w:rFonts w:ascii="Wingdings" w:hAnsi="Wingdings" w:hint="default"/>
      </w:rPr>
    </w:lvl>
    <w:lvl w:ilvl="7" w:tplc="04090003" w:tentative="1">
      <w:start w:val="1"/>
      <w:numFmt w:val="bullet"/>
      <w:lvlText w:val=""/>
      <w:lvlJc w:val="left"/>
      <w:pPr>
        <w:ind w:left="4089" w:hanging="420"/>
      </w:pPr>
      <w:rPr>
        <w:rFonts w:ascii="Wingdings" w:hAnsi="Wingdings" w:hint="default"/>
      </w:rPr>
    </w:lvl>
    <w:lvl w:ilvl="8" w:tplc="04090005" w:tentative="1">
      <w:start w:val="1"/>
      <w:numFmt w:val="bullet"/>
      <w:lvlText w:val=""/>
      <w:lvlJc w:val="left"/>
      <w:pPr>
        <w:ind w:left="4509" w:hanging="420"/>
      </w:pPr>
      <w:rPr>
        <w:rFonts w:ascii="Wingdings" w:hAnsi="Wingdings" w:hint="default"/>
      </w:rPr>
    </w:lvl>
  </w:abstractNum>
  <w:abstractNum w:abstractNumId="190" w15:restartNumberingAfterBreak="0">
    <w:nsid w:val="0C8E4322"/>
    <w:multiLevelType w:val="hybridMultilevel"/>
    <w:tmpl w:val="EF620154"/>
    <w:lvl w:ilvl="0" w:tplc="FFFFFFFF">
      <w:start w:val="1"/>
      <w:numFmt w:val="decimal"/>
      <w:lvlText w:val="%1)"/>
      <w:lvlJc w:val="left"/>
      <w:pPr>
        <w:ind w:left="860" w:hanging="440"/>
      </w:pPr>
      <w:rPr>
        <w:rFonts w:hint="default"/>
      </w:r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191" w15:restartNumberingAfterBreak="0">
    <w:nsid w:val="0C997414"/>
    <w:multiLevelType w:val="hybridMultilevel"/>
    <w:tmpl w:val="606467B2"/>
    <w:lvl w:ilvl="0" w:tplc="0C56A5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0C9A2213"/>
    <w:multiLevelType w:val="hybridMultilevel"/>
    <w:tmpl w:val="B2981E02"/>
    <w:lvl w:ilvl="0" w:tplc="4A528262">
      <w:start w:val="39"/>
      <w:numFmt w:val="decimal"/>
      <w:lvlText w:val="%1)"/>
      <w:lvlJc w:val="left"/>
      <w:pPr>
        <w:ind w:left="84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0CA2502B"/>
    <w:multiLevelType w:val="hybridMultilevel"/>
    <w:tmpl w:val="06B00132"/>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4" w15:restartNumberingAfterBreak="0">
    <w:nsid w:val="0CA5358F"/>
    <w:multiLevelType w:val="hybridMultilevel"/>
    <w:tmpl w:val="CC36EB6A"/>
    <w:lvl w:ilvl="0" w:tplc="04090001">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5" w15:restartNumberingAfterBreak="0">
    <w:nsid w:val="0CAD0DB9"/>
    <w:multiLevelType w:val="hybridMultilevel"/>
    <w:tmpl w:val="AE0C96BE"/>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6" w15:restartNumberingAfterBreak="0">
    <w:nsid w:val="0CCE6142"/>
    <w:multiLevelType w:val="hybridMultilevel"/>
    <w:tmpl w:val="6D20F868"/>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7" w15:restartNumberingAfterBreak="0">
    <w:nsid w:val="0CCE7418"/>
    <w:multiLevelType w:val="hybridMultilevel"/>
    <w:tmpl w:val="07BE685A"/>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198" w15:restartNumberingAfterBreak="0">
    <w:nsid w:val="0CE14182"/>
    <w:multiLevelType w:val="hybridMultilevel"/>
    <w:tmpl w:val="93F83A02"/>
    <w:lvl w:ilvl="0" w:tplc="EF229194">
      <w:start w:val="7"/>
      <w:numFmt w:val="decimal"/>
      <w:lvlText w:val="%1)"/>
      <w:lvlJc w:val="left"/>
      <w:pPr>
        <w:ind w:left="84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0CE55749"/>
    <w:multiLevelType w:val="hybridMultilevel"/>
    <w:tmpl w:val="269EF322"/>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0" w15:restartNumberingAfterBreak="0">
    <w:nsid w:val="0CE73592"/>
    <w:multiLevelType w:val="hybridMultilevel"/>
    <w:tmpl w:val="A86E0252"/>
    <w:lvl w:ilvl="0" w:tplc="EF1A7E74">
      <w:start w:val="1"/>
      <w:numFmt w:val="decimal"/>
      <w:lvlText w:val="%1)"/>
      <w:lvlJc w:val="left"/>
      <w:pPr>
        <w:tabs>
          <w:tab w:val="num" w:pos="720"/>
        </w:tabs>
        <w:ind w:left="720" w:hanging="360"/>
      </w:pPr>
    </w:lvl>
    <w:lvl w:ilvl="1" w:tplc="A8F42CA4">
      <w:start w:val="1"/>
      <w:numFmt w:val="decimal"/>
      <w:lvlText w:val="%2."/>
      <w:lvlJc w:val="left"/>
      <w:pPr>
        <w:ind w:left="1440" w:hanging="360"/>
      </w:pPr>
      <w:rPr>
        <w:rFonts w:hint="default"/>
      </w:rPr>
    </w:lvl>
    <w:lvl w:ilvl="2" w:tplc="039E02B2">
      <w:start w:val="1"/>
      <w:numFmt w:val="decimal"/>
      <w:lvlText w:val="%3)"/>
      <w:lvlJc w:val="left"/>
      <w:pPr>
        <w:ind w:left="2160" w:hanging="360"/>
      </w:pPr>
      <w:rPr>
        <w:rFonts w:hint="default"/>
      </w:rPr>
    </w:lvl>
    <w:lvl w:ilvl="3" w:tplc="C22A745E" w:tentative="1">
      <w:start w:val="1"/>
      <w:numFmt w:val="lowerLetter"/>
      <w:lvlText w:val="%4."/>
      <w:lvlJc w:val="left"/>
      <w:pPr>
        <w:tabs>
          <w:tab w:val="num" w:pos="2880"/>
        </w:tabs>
        <w:ind w:left="2880" w:hanging="360"/>
      </w:pPr>
    </w:lvl>
    <w:lvl w:ilvl="4" w:tplc="C7C68B3A" w:tentative="1">
      <w:start w:val="1"/>
      <w:numFmt w:val="lowerLetter"/>
      <w:lvlText w:val="%5."/>
      <w:lvlJc w:val="left"/>
      <w:pPr>
        <w:tabs>
          <w:tab w:val="num" w:pos="3600"/>
        </w:tabs>
        <w:ind w:left="3600" w:hanging="360"/>
      </w:pPr>
    </w:lvl>
    <w:lvl w:ilvl="5" w:tplc="D2F82DC0" w:tentative="1">
      <w:start w:val="1"/>
      <w:numFmt w:val="lowerLetter"/>
      <w:lvlText w:val="%6."/>
      <w:lvlJc w:val="left"/>
      <w:pPr>
        <w:tabs>
          <w:tab w:val="num" w:pos="4320"/>
        </w:tabs>
        <w:ind w:left="4320" w:hanging="360"/>
      </w:pPr>
    </w:lvl>
    <w:lvl w:ilvl="6" w:tplc="76CE6152" w:tentative="1">
      <w:start w:val="1"/>
      <w:numFmt w:val="lowerLetter"/>
      <w:lvlText w:val="%7."/>
      <w:lvlJc w:val="left"/>
      <w:pPr>
        <w:tabs>
          <w:tab w:val="num" w:pos="5040"/>
        </w:tabs>
        <w:ind w:left="5040" w:hanging="360"/>
      </w:pPr>
    </w:lvl>
    <w:lvl w:ilvl="7" w:tplc="F2E6F290" w:tentative="1">
      <w:start w:val="1"/>
      <w:numFmt w:val="lowerLetter"/>
      <w:lvlText w:val="%8."/>
      <w:lvlJc w:val="left"/>
      <w:pPr>
        <w:tabs>
          <w:tab w:val="num" w:pos="5760"/>
        </w:tabs>
        <w:ind w:left="5760" w:hanging="360"/>
      </w:pPr>
    </w:lvl>
    <w:lvl w:ilvl="8" w:tplc="153E6508" w:tentative="1">
      <w:start w:val="1"/>
      <w:numFmt w:val="lowerLetter"/>
      <w:lvlText w:val="%9."/>
      <w:lvlJc w:val="left"/>
      <w:pPr>
        <w:tabs>
          <w:tab w:val="num" w:pos="6480"/>
        </w:tabs>
        <w:ind w:left="6480" w:hanging="360"/>
      </w:pPr>
    </w:lvl>
  </w:abstractNum>
  <w:abstractNum w:abstractNumId="201" w15:restartNumberingAfterBreak="0">
    <w:nsid w:val="0CEC753E"/>
    <w:multiLevelType w:val="hybridMultilevel"/>
    <w:tmpl w:val="59B6F9EE"/>
    <w:lvl w:ilvl="0" w:tplc="04090001">
      <w:start w:val="1"/>
      <w:numFmt w:val="bullet"/>
      <w:lvlText w:val=""/>
      <w:lvlJc w:val="left"/>
      <w:pPr>
        <w:ind w:left="728" w:hanging="420"/>
      </w:pPr>
      <w:rPr>
        <w:rFonts w:ascii="Wingdings" w:hAnsi="Wingdings" w:hint="default"/>
      </w:rPr>
    </w:lvl>
    <w:lvl w:ilvl="1" w:tplc="04090003" w:tentative="1">
      <w:start w:val="1"/>
      <w:numFmt w:val="bullet"/>
      <w:lvlText w:val=""/>
      <w:lvlJc w:val="left"/>
      <w:pPr>
        <w:ind w:left="1148" w:hanging="420"/>
      </w:pPr>
      <w:rPr>
        <w:rFonts w:ascii="Wingdings" w:hAnsi="Wingdings" w:hint="default"/>
      </w:rPr>
    </w:lvl>
    <w:lvl w:ilvl="2" w:tplc="04090005" w:tentative="1">
      <w:start w:val="1"/>
      <w:numFmt w:val="bullet"/>
      <w:lvlText w:val=""/>
      <w:lvlJc w:val="left"/>
      <w:pPr>
        <w:ind w:left="1568" w:hanging="420"/>
      </w:pPr>
      <w:rPr>
        <w:rFonts w:ascii="Wingdings" w:hAnsi="Wingdings" w:hint="default"/>
      </w:rPr>
    </w:lvl>
    <w:lvl w:ilvl="3" w:tplc="04090001" w:tentative="1">
      <w:start w:val="1"/>
      <w:numFmt w:val="bullet"/>
      <w:lvlText w:val=""/>
      <w:lvlJc w:val="left"/>
      <w:pPr>
        <w:ind w:left="1988" w:hanging="420"/>
      </w:pPr>
      <w:rPr>
        <w:rFonts w:ascii="Wingdings" w:hAnsi="Wingdings" w:hint="default"/>
      </w:rPr>
    </w:lvl>
    <w:lvl w:ilvl="4" w:tplc="04090003" w:tentative="1">
      <w:start w:val="1"/>
      <w:numFmt w:val="bullet"/>
      <w:lvlText w:val=""/>
      <w:lvlJc w:val="left"/>
      <w:pPr>
        <w:ind w:left="2408" w:hanging="420"/>
      </w:pPr>
      <w:rPr>
        <w:rFonts w:ascii="Wingdings" w:hAnsi="Wingdings" w:hint="default"/>
      </w:rPr>
    </w:lvl>
    <w:lvl w:ilvl="5" w:tplc="04090005" w:tentative="1">
      <w:start w:val="1"/>
      <w:numFmt w:val="bullet"/>
      <w:lvlText w:val=""/>
      <w:lvlJc w:val="left"/>
      <w:pPr>
        <w:ind w:left="2828" w:hanging="420"/>
      </w:pPr>
      <w:rPr>
        <w:rFonts w:ascii="Wingdings" w:hAnsi="Wingdings" w:hint="default"/>
      </w:rPr>
    </w:lvl>
    <w:lvl w:ilvl="6" w:tplc="04090001" w:tentative="1">
      <w:start w:val="1"/>
      <w:numFmt w:val="bullet"/>
      <w:lvlText w:val=""/>
      <w:lvlJc w:val="left"/>
      <w:pPr>
        <w:ind w:left="3248" w:hanging="420"/>
      </w:pPr>
      <w:rPr>
        <w:rFonts w:ascii="Wingdings" w:hAnsi="Wingdings" w:hint="default"/>
      </w:rPr>
    </w:lvl>
    <w:lvl w:ilvl="7" w:tplc="04090003" w:tentative="1">
      <w:start w:val="1"/>
      <w:numFmt w:val="bullet"/>
      <w:lvlText w:val=""/>
      <w:lvlJc w:val="left"/>
      <w:pPr>
        <w:ind w:left="3668" w:hanging="420"/>
      </w:pPr>
      <w:rPr>
        <w:rFonts w:ascii="Wingdings" w:hAnsi="Wingdings" w:hint="default"/>
      </w:rPr>
    </w:lvl>
    <w:lvl w:ilvl="8" w:tplc="04090005" w:tentative="1">
      <w:start w:val="1"/>
      <w:numFmt w:val="bullet"/>
      <w:lvlText w:val=""/>
      <w:lvlJc w:val="left"/>
      <w:pPr>
        <w:ind w:left="4088" w:hanging="420"/>
      </w:pPr>
      <w:rPr>
        <w:rFonts w:ascii="Wingdings" w:hAnsi="Wingdings" w:hint="default"/>
      </w:rPr>
    </w:lvl>
  </w:abstractNum>
  <w:abstractNum w:abstractNumId="202" w15:restartNumberingAfterBreak="0">
    <w:nsid w:val="0CEE3F32"/>
    <w:multiLevelType w:val="multilevel"/>
    <w:tmpl w:val="35BA6B6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03" w15:restartNumberingAfterBreak="0">
    <w:nsid w:val="0CF2648D"/>
    <w:multiLevelType w:val="hybridMultilevel"/>
    <w:tmpl w:val="21D078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0CF42348"/>
    <w:multiLevelType w:val="multilevel"/>
    <w:tmpl w:val="AC1A0DE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5" w15:restartNumberingAfterBreak="0">
    <w:nsid w:val="0CFE276C"/>
    <w:multiLevelType w:val="hybridMultilevel"/>
    <w:tmpl w:val="1E642748"/>
    <w:lvl w:ilvl="0" w:tplc="04090011">
      <w:start w:val="1"/>
      <w:numFmt w:val="decimal"/>
      <w:lvlText w:val="%1)"/>
      <w:lvlJc w:val="left"/>
      <w:pPr>
        <w:ind w:left="888" w:hanging="440"/>
      </w:pPr>
    </w:lvl>
    <w:lvl w:ilvl="1" w:tplc="04090019" w:tentative="1">
      <w:start w:val="1"/>
      <w:numFmt w:val="lowerLetter"/>
      <w:lvlText w:val="%2)"/>
      <w:lvlJc w:val="left"/>
      <w:pPr>
        <w:ind w:left="1328" w:hanging="440"/>
      </w:pPr>
    </w:lvl>
    <w:lvl w:ilvl="2" w:tplc="0409001B" w:tentative="1">
      <w:start w:val="1"/>
      <w:numFmt w:val="lowerRoman"/>
      <w:lvlText w:val="%3."/>
      <w:lvlJc w:val="right"/>
      <w:pPr>
        <w:ind w:left="1768" w:hanging="440"/>
      </w:pPr>
    </w:lvl>
    <w:lvl w:ilvl="3" w:tplc="0409000F" w:tentative="1">
      <w:start w:val="1"/>
      <w:numFmt w:val="decimal"/>
      <w:lvlText w:val="%4."/>
      <w:lvlJc w:val="left"/>
      <w:pPr>
        <w:ind w:left="2208" w:hanging="440"/>
      </w:pPr>
    </w:lvl>
    <w:lvl w:ilvl="4" w:tplc="04090019" w:tentative="1">
      <w:start w:val="1"/>
      <w:numFmt w:val="lowerLetter"/>
      <w:lvlText w:val="%5)"/>
      <w:lvlJc w:val="left"/>
      <w:pPr>
        <w:ind w:left="2648" w:hanging="440"/>
      </w:pPr>
    </w:lvl>
    <w:lvl w:ilvl="5" w:tplc="0409001B" w:tentative="1">
      <w:start w:val="1"/>
      <w:numFmt w:val="lowerRoman"/>
      <w:lvlText w:val="%6."/>
      <w:lvlJc w:val="right"/>
      <w:pPr>
        <w:ind w:left="3088" w:hanging="440"/>
      </w:pPr>
    </w:lvl>
    <w:lvl w:ilvl="6" w:tplc="0409000F" w:tentative="1">
      <w:start w:val="1"/>
      <w:numFmt w:val="decimal"/>
      <w:lvlText w:val="%7."/>
      <w:lvlJc w:val="left"/>
      <w:pPr>
        <w:ind w:left="3528" w:hanging="440"/>
      </w:pPr>
    </w:lvl>
    <w:lvl w:ilvl="7" w:tplc="04090019" w:tentative="1">
      <w:start w:val="1"/>
      <w:numFmt w:val="lowerLetter"/>
      <w:lvlText w:val="%8)"/>
      <w:lvlJc w:val="left"/>
      <w:pPr>
        <w:ind w:left="3968" w:hanging="440"/>
      </w:pPr>
    </w:lvl>
    <w:lvl w:ilvl="8" w:tplc="0409001B" w:tentative="1">
      <w:start w:val="1"/>
      <w:numFmt w:val="lowerRoman"/>
      <w:lvlText w:val="%9."/>
      <w:lvlJc w:val="right"/>
      <w:pPr>
        <w:ind w:left="4408" w:hanging="440"/>
      </w:pPr>
    </w:lvl>
  </w:abstractNum>
  <w:abstractNum w:abstractNumId="206" w15:restartNumberingAfterBreak="0">
    <w:nsid w:val="0D041651"/>
    <w:multiLevelType w:val="hybridMultilevel"/>
    <w:tmpl w:val="AF62E71E"/>
    <w:lvl w:ilvl="0" w:tplc="04090001">
      <w:start w:val="1"/>
      <w:numFmt w:val="bullet"/>
      <w:lvlText w:val=""/>
      <w:lvlJc w:val="left"/>
      <w:pPr>
        <w:ind w:left="1154" w:hanging="420"/>
      </w:pPr>
      <w:rPr>
        <w:rFonts w:ascii="Wingdings" w:hAnsi="Wingdings" w:hint="default"/>
      </w:rPr>
    </w:lvl>
    <w:lvl w:ilvl="1" w:tplc="04090003" w:tentative="1">
      <w:start w:val="1"/>
      <w:numFmt w:val="bullet"/>
      <w:lvlText w:val=""/>
      <w:lvlJc w:val="left"/>
      <w:pPr>
        <w:ind w:left="1574" w:hanging="420"/>
      </w:pPr>
      <w:rPr>
        <w:rFonts w:ascii="Wingdings" w:hAnsi="Wingdings" w:hint="default"/>
      </w:rPr>
    </w:lvl>
    <w:lvl w:ilvl="2" w:tplc="04090005" w:tentative="1">
      <w:start w:val="1"/>
      <w:numFmt w:val="bullet"/>
      <w:lvlText w:val=""/>
      <w:lvlJc w:val="left"/>
      <w:pPr>
        <w:ind w:left="1994" w:hanging="420"/>
      </w:pPr>
      <w:rPr>
        <w:rFonts w:ascii="Wingdings" w:hAnsi="Wingdings" w:hint="default"/>
      </w:rPr>
    </w:lvl>
    <w:lvl w:ilvl="3" w:tplc="04090001" w:tentative="1">
      <w:start w:val="1"/>
      <w:numFmt w:val="bullet"/>
      <w:lvlText w:val=""/>
      <w:lvlJc w:val="left"/>
      <w:pPr>
        <w:ind w:left="2414" w:hanging="420"/>
      </w:pPr>
      <w:rPr>
        <w:rFonts w:ascii="Wingdings" w:hAnsi="Wingdings" w:hint="default"/>
      </w:rPr>
    </w:lvl>
    <w:lvl w:ilvl="4" w:tplc="04090003" w:tentative="1">
      <w:start w:val="1"/>
      <w:numFmt w:val="bullet"/>
      <w:lvlText w:val=""/>
      <w:lvlJc w:val="left"/>
      <w:pPr>
        <w:ind w:left="2834" w:hanging="420"/>
      </w:pPr>
      <w:rPr>
        <w:rFonts w:ascii="Wingdings" w:hAnsi="Wingdings" w:hint="default"/>
      </w:rPr>
    </w:lvl>
    <w:lvl w:ilvl="5" w:tplc="04090005" w:tentative="1">
      <w:start w:val="1"/>
      <w:numFmt w:val="bullet"/>
      <w:lvlText w:val=""/>
      <w:lvlJc w:val="left"/>
      <w:pPr>
        <w:ind w:left="3254" w:hanging="420"/>
      </w:pPr>
      <w:rPr>
        <w:rFonts w:ascii="Wingdings" w:hAnsi="Wingdings" w:hint="default"/>
      </w:rPr>
    </w:lvl>
    <w:lvl w:ilvl="6" w:tplc="04090001" w:tentative="1">
      <w:start w:val="1"/>
      <w:numFmt w:val="bullet"/>
      <w:lvlText w:val=""/>
      <w:lvlJc w:val="left"/>
      <w:pPr>
        <w:ind w:left="3674" w:hanging="420"/>
      </w:pPr>
      <w:rPr>
        <w:rFonts w:ascii="Wingdings" w:hAnsi="Wingdings" w:hint="default"/>
      </w:rPr>
    </w:lvl>
    <w:lvl w:ilvl="7" w:tplc="04090003" w:tentative="1">
      <w:start w:val="1"/>
      <w:numFmt w:val="bullet"/>
      <w:lvlText w:val=""/>
      <w:lvlJc w:val="left"/>
      <w:pPr>
        <w:ind w:left="4094" w:hanging="420"/>
      </w:pPr>
      <w:rPr>
        <w:rFonts w:ascii="Wingdings" w:hAnsi="Wingdings" w:hint="default"/>
      </w:rPr>
    </w:lvl>
    <w:lvl w:ilvl="8" w:tplc="04090005" w:tentative="1">
      <w:start w:val="1"/>
      <w:numFmt w:val="bullet"/>
      <w:lvlText w:val=""/>
      <w:lvlJc w:val="left"/>
      <w:pPr>
        <w:ind w:left="4514" w:hanging="420"/>
      </w:pPr>
      <w:rPr>
        <w:rFonts w:ascii="Wingdings" w:hAnsi="Wingdings" w:hint="default"/>
      </w:rPr>
    </w:lvl>
  </w:abstractNum>
  <w:abstractNum w:abstractNumId="207" w15:restartNumberingAfterBreak="0">
    <w:nsid w:val="0D0C2E6F"/>
    <w:multiLevelType w:val="hybridMultilevel"/>
    <w:tmpl w:val="1CF2BE98"/>
    <w:lvl w:ilvl="0" w:tplc="04090009">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08" w15:restartNumberingAfterBreak="0">
    <w:nsid w:val="0D1E6A5E"/>
    <w:multiLevelType w:val="hybridMultilevel"/>
    <w:tmpl w:val="3A5E7B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9" w15:restartNumberingAfterBreak="0">
    <w:nsid w:val="0D4675AB"/>
    <w:multiLevelType w:val="hybridMultilevel"/>
    <w:tmpl w:val="A8FAED9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10" w15:restartNumberingAfterBreak="0">
    <w:nsid w:val="0D5B1FBB"/>
    <w:multiLevelType w:val="hybridMultilevel"/>
    <w:tmpl w:val="F8E2A034"/>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11" w15:restartNumberingAfterBreak="0">
    <w:nsid w:val="0D7279B4"/>
    <w:multiLevelType w:val="hybridMultilevel"/>
    <w:tmpl w:val="6EDC6D60"/>
    <w:lvl w:ilvl="0" w:tplc="04090001">
      <w:start w:val="1"/>
      <w:numFmt w:val="bullet"/>
      <w:lvlText w:val=""/>
      <w:lvlJc w:val="left"/>
      <w:pPr>
        <w:ind w:left="1292" w:hanging="420"/>
      </w:pPr>
      <w:rPr>
        <w:rFonts w:ascii="Wingdings" w:hAnsi="Wingdings" w:hint="default"/>
      </w:rPr>
    </w:lvl>
    <w:lvl w:ilvl="1" w:tplc="04090003" w:tentative="1">
      <w:start w:val="1"/>
      <w:numFmt w:val="bullet"/>
      <w:lvlText w:val=""/>
      <w:lvlJc w:val="left"/>
      <w:pPr>
        <w:ind w:left="1712" w:hanging="420"/>
      </w:pPr>
      <w:rPr>
        <w:rFonts w:ascii="Wingdings" w:hAnsi="Wingdings" w:hint="default"/>
      </w:rPr>
    </w:lvl>
    <w:lvl w:ilvl="2" w:tplc="04090005" w:tentative="1">
      <w:start w:val="1"/>
      <w:numFmt w:val="bullet"/>
      <w:lvlText w:val=""/>
      <w:lvlJc w:val="left"/>
      <w:pPr>
        <w:ind w:left="2132" w:hanging="420"/>
      </w:pPr>
      <w:rPr>
        <w:rFonts w:ascii="Wingdings" w:hAnsi="Wingdings" w:hint="default"/>
      </w:rPr>
    </w:lvl>
    <w:lvl w:ilvl="3" w:tplc="04090001" w:tentative="1">
      <w:start w:val="1"/>
      <w:numFmt w:val="bullet"/>
      <w:lvlText w:val=""/>
      <w:lvlJc w:val="left"/>
      <w:pPr>
        <w:ind w:left="2552" w:hanging="420"/>
      </w:pPr>
      <w:rPr>
        <w:rFonts w:ascii="Wingdings" w:hAnsi="Wingdings" w:hint="default"/>
      </w:rPr>
    </w:lvl>
    <w:lvl w:ilvl="4" w:tplc="04090003" w:tentative="1">
      <w:start w:val="1"/>
      <w:numFmt w:val="bullet"/>
      <w:lvlText w:val=""/>
      <w:lvlJc w:val="left"/>
      <w:pPr>
        <w:ind w:left="2972" w:hanging="420"/>
      </w:pPr>
      <w:rPr>
        <w:rFonts w:ascii="Wingdings" w:hAnsi="Wingdings" w:hint="default"/>
      </w:rPr>
    </w:lvl>
    <w:lvl w:ilvl="5" w:tplc="04090005" w:tentative="1">
      <w:start w:val="1"/>
      <w:numFmt w:val="bullet"/>
      <w:lvlText w:val=""/>
      <w:lvlJc w:val="left"/>
      <w:pPr>
        <w:ind w:left="3392" w:hanging="420"/>
      </w:pPr>
      <w:rPr>
        <w:rFonts w:ascii="Wingdings" w:hAnsi="Wingdings" w:hint="default"/>
      </w:rPr>
    </w:lvl>
    <w:lvl w:ilvl="6" w:tplc="04090001" w:tentative="1">
      <w:start w:val="1"/>
      <w:numFmt w:val="bullet"/>
      <w:lvlText w:val=""/>
      <w:lvlJc w:val="left"/>
      <w:pPr>
        <w:ind w:left="3812" w:hanging="420"/>
      </w:pPr>
      <w:rPr>
        <w:rFonts w:ascii="Wingdings" w:hAnsi="Wingdings" w:hint="default"/>
      </w:rPr>
    </w:lvl>
    <w:lvl w:ilvl="7" w:tplc="04090003" w:tentative="1">
      <w:start w:val="1"/>
      <w:numFmt w:val="bullet"/>
      <w:lvlText w:val=""/>
      <w:lvlJc w:val="left"/>
      <w:pPr>
        <w:ind w:left="4232" w:hanging="420"/>
      </w:pPr>
      <w:rPr>
        <w:rFonts w:ascii="Wingdings" w:hAnsi="Wingdings" w:hint="default"/>
      </w:rPr>
    </w:lvl>
    <w:lvl w:ilvl="8" w:tplc="04090005" w:tentative="1">
      <w:start w:val="1"/>
      <w:numFmt w:val="bullet"/>
      <w:lvlText w:val=""/>
      <w:lvlJc w:val="left"/>
      <w:pPr>
        <w:ind w:left="4652" w:hanging="420"/>
      </w:pPr>
      <w:rPr>
        <w:rFonts w:ascii="Wingdings" w:hAnsi="Wingdings" w:hint="default"/>
      </w:rPr>
    </w:lvl>
  </w:abstractNum>
  <w:abstractNum w:abstractNumId="212" w15:restartNumberingAfterBreak="0">
    <w:nsid w:val="0D786EB7"/>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3" w15:restartNumberingAfterBreak="0">
    <w:nsid w:val="0D907D07"/>
    <w:multiLevelType w:val="hybridMultilevel"/>
    <w:tmpl w:val="957A1116"/>
    <w:lvl w:ilvl="0" w:tplc="04090011">
      <w:start w:val="1"/>
      <w:numFmt w:val="decimal"/>
      <w:lvlText w:val="%1)"/>
      <w:lvlJc w:val="left"/>
      <w:pPr>
        <w:ind w:left="869" w:hanging="420"/>
      </w:pPr>
    </w:lvl>
    <w:lvl w:ilvl="1" w:tplc="04090019" w:tentative="1">
      <w:start w:val="1"/>
      <w:numFmt w:val="lowerLetter"/>
      <w:lvlText w:val="%2)"/>
      <w:lvlJc w:val="left"/>
      <w:pPr>
        <w:ind w:left="1289" w:hanging="420"/>
      </w:pPr>
    </w:lvl>
    <w:lvl w:ilvl="2" w:tplc="0409001B" w:tentative="1">
      <w:start w:val="1"/>
      <w:numFmt w:val="lowerRoman"/>
      <w:lvlText w:val="%3."/>
      <w:lvlJc w:val="right"/>
      <w:pPr>
        <w:ind w:left="1709" w:hanging="420"/>
      </w:pPr>
    </w:lvl>
    <w:lvl w:ilvl="3" w:tplc="0409000F" w:tentative="1">
      <w:start w:val="1"/>
      <w:numFmt w:val="decimal"/>
      <w:lvlText w:val="%4."/>
      <w:lvlJc w:val="left"/>
      <w:pPr>
        <w:ind w:left="2129" w:hanging="420"/>
      </w:pPr>
    </w:lvl>
    <w:lvl w:ilvl="4" w:tplc="04090019" w:tentative="1">
      <w:start w:val="1"/>
      <w:numFmt w:val="lowerLetter"/>
      <w:lvlText w:val="%5)"/>
      <w:lvlJc w:val="left"/>
      <w:pPr>
        <w:ind w:left="2549" w:hanging="420"/>
      </w:pPr>
    </w:lvl>
    <w:lvl w:ilvl="5" w:tplc="0409001B" w:tentative="1">
      <w:start w:val="1"/>
      <w:numFmt w:val="lowerRoman"/>
      <w:lvlText w:val="%6."/>
      <w:lvlJc w:val="right"/>
      <w:pPr>
        <w:ind w:left="2969" w:hanging="420"/>
      </w:pPr>
    </w:lvl>
    <w:lvl w:ilvl="6" w:tplc="0409000F" w:tentative="1">
      <w:start w:val="1"/>
      <w:numFmt w:val="decimal"/>
      <w:lvlText w:val="%7."/>
      <w:lvlJc w:val="left"/>
      <w:pPr>
        <w:ind w:left="3389" w:hanging="420"/>
      </w:pPr>
    </w:lvl>
    <w:lvl w:ilvl="7" w:tplc="04090019" w:tentative="1">
      <w:start w:val="1"/>
      <w:numFmt w:val="lowerLetter"/>
      <w:lvlText w:val="%8)"/>
      <w:lvlJc w:val="left"/>
      <w:pPr>
        <w:ind w:left="3809" w:hanging="420"/>
      </w:pPr>
    </w:lvl>
    <w:lvl w:ilvl="8" w:tplc="0409001B" w:tentative="1">
      <w:start w:val="1"/>
      <w:numFmt w:val="lowerRoman"/>
      <w:lvlText w:val="%9."/>
      <w:lvlJc w:val="right"/>
      <w:pPr>
        <w:ind w:left="4229" w:hanging="420"/>
      </w:pPr>
    </w:lvl>
  </w:abstractNum>
  <w:abstractNum w:abstractNumId="214" w15:restartNumberingAfterBreak="0">
    <w:nsid w:val="0DA52FC9"/>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5" w15:restartNumberingAfterBreak="0">
    <w:nsid w:val="0DAB7A53"/>
    <w:multiLevelType w:val="hybridMultilevel"/>
    <w:tmpl w:val="0EC63348"/>
    <w:lvl w:ilvl="0" w:tplc="04090011">
      <w:start w:val="1"/>
      <w:numFmt w:val="decimal"/>
      <w:lvlText w:val="%1)"/>
      <w:lvlJc w:val="left"/>
      <w:pPr>
        <w:ind w:left="605" w:hanging="440"/>
      </w:pPr>
      <w:rPr>
        <w:rFonts w:hint="default"/>
        <w:sz w:val="22"/>
      </w:rPr>
    </w:lvl>
    <w:lvl w:ilvl="1" w:tplc="04090019" w:tentative="1">
      <w:start w:val="1"/>
      <w:numFmt w:val="lowerLetter"/>
      <w:lvlText w:val="%2)"/>
      <w:lvlJc w:val="left"/>
      <w:pPr>
        <w:ind w:left="1045" w:hanging="440"/>
      </w:pPr>
    </w:lvl>
    <w:lvl w:ilvl="2" w:tplc="0409001B" w:tentative="1">
      <w:start w:val="1"/>
      <w:numFmt w:val="lowerRoman"/>
      <w:lvlText w:val="%3."/>
      <w:lvlJc w:val="right"/>
      <w:pPr>
        <w:ind w:left="1485" w:hanging="440"/>
      </w:pPr>
    </w:lvl>
    <w:lvl w:ilvl="3" w:tplc="0409000F" w:tentative="1">
      <w:start w:val="1"/>
      <w:numFmt w:val="decimal"/>
      <w:lvlText w:val="%4."/>
      <w:lvlJc w:val="left"/>
      <w:pPr>
        <w:ind w:left="1925" w:hanging="440"/>
      </w:pPr>
    </w:lvl>
    <w:lvl w:ilvl="4" w:tplc="04090019" w:tentative="1">
      <w:start w:val="1"/>
      <w:numFmt w:val="lowerLetter"/>
      <w:lvlText w:val="%5)"/>
      <w:lvlJc w:val="left"/>
      <w:pPr>
        <w:ind w:left="2365" w:hanging="440"/>
      </w:pPr>
    </w:lvl>
    <w:lvl w:ilvl="5" w:tplc="0409001B" w:tentative="1">
      <w:start w:val="1"/>
      <w:numFmt w:val="lowerRoman"/>
      <w:lvlText w:val="%6."/>
      <w:lvlJc w:val="right"/>
      <w:pPr>
        <w:ind w:left="2805" w:hanging="440"/>
      </w:pPr>
    </w:lvl>
    <w:lvl w:ilvl="6" w:tplc="0409000F" w:tentative="1">
      <w:start w:val="1"/>
      <w:numFmt w:val="decimal"/>
      <w:lvlText w:val="%7."/>
      <w:lvlJc w:val="left"/>
      <w:pPr>
        <w:ind w:left="3245" w:hanging="440"/>
      </w:pPr>
    </w:lvl>
    <w:lvl w:ilvl="7" w:tplc="04090019" w:tentative="1">
      <w:start w:val="1"/>
      <w:numFmt w:val="lowerLetter"/>
      <w:lvlText w:val="%8)"/>
      <w:lvlJc w:val="left"/>
      <w:pPr>
        <w:ind w:left="3685" w:hanging="440"/>
      </w:pPr>
    </w:lvl>
    <w:lvl w:ilvl="8" w:tplc="0409001B" w:tentative="1">
      <w:start w:val="1"/>
      <w:numFmt w:val="lowerRoman"/>
      <w:lvlText w:val="%9."/>
      <w:lvlJc w:val="right"/>
      <w:pPr>
        <w:ind w:left="4125" w:hanging="440"/>
      </w:pPr>
    </w:lvl>
  </w:abstractNum>
  <w:abstractNum w:abstractNumId="216" w15:restartNumberingAfterBreak="0">
    <w:nsid w:val="0DB74C49"/>
    <w:multiLevelType w:val="hybridMultilevel"/>
    <w:tmpl w:val="8F588460"/>
    <w:lvl w:ilvl="0" w:tplc="E50A2F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7" w15:restartNumberingAfterBreak="0">
    <w:nsid w:val="0DBA3DDC"/>
    <w:multiLevelType w:val="hybridMultilevel"/>
    <w:tmpl w:val="BE1E17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8" w15:restartNumberingAfterBreak="0">
    <w:nsid w:val="0DC44280"/>
    <w:multiLevelType w:val="hybridMultilevel"/>
    <w:tmpl w:val="9BEAD110"/>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9" w15:restartNumberingAfterBreak="0">
    <w:nsid w:val="0DD37FE3"/>
    <w:multiLevelType w:val="hybridMultilevel"/>
    <w:tmpl w:val="0D5A9DC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15:restartNumberingAfterBreak="0">
    <w:nsid w:val="0DDE25F7"/>
    <w:multiLevelType w:val="hybridMultilevel"/>
    <w:tmpl w:val="4CB676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1" w15:restartNumberingAfterBreak="0">
    <w:nsid w:val="0DEC446E"/>
    <w:multiLevelType w:val="hybridMultilevel"/>
    <w:tmpl w:val="DD34D0B0"/>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2" w15:restartNumberingAfterBreak="0">
    <w:nsid w:val="0E2F4887"/>
    <w:multiLevelType w:val="multilevel"/>
    <w:tmpl w:val="55E25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3" w15:restartNumberingAfterBreak="0">
    <w:nsid w:val="0E42274D"/>
    <w:multiLevelType w:val="hybridMultilevel"/>
    <w:tmpl w:val="E2ECF30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4" w15:restartNumberingAfterBreak="0">
    <w:nsid w:val="0E423D81"/>
    <w:multiLevelType w:val="hybridMultilevel"/>
    <w:tmpl w:val="6F94DA2C"/>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5" w15:restartNumberingAfterBreak="0">
    <w:nsid w:val="0E4F1123"/>
    <w:multiLevelType w:val="hybridMultilevel"/>
    <w:tmpl w:val="19ECE2B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6" w15:restartNumberingAfterBreak="0">
    <w:nsid w:val="0E5D411A"/>
    <w:multiLevelType w:val="hybridMultilevel"/>
    <w:tmpl w:val="80AA78AC"/>
    <w:lvl w:ilvl="0" w:tplc="DBF27EB6">
      <w:start w:val="13"/>
      <w:numFmt w:val="decimal"/>
      <w:lvlText w:val="%1."/>
      <w:lvlJc w:val="left"/>
      <w:pPr>
        <w:ind w:left="1171" w:hanging="440"/>
      </w:pPr>
      <w:rPr>
        <w:rFonts w:hint="eastAsia"/>
      </w:rPr>
    </w:lvl>
    <w:lvl w:ilvl="1" w:tplc="04090019" w:tentative="1">
      <w:start w:val="1"/>
      <w:numFmt w:val="lowerLetter"/>
      <w:lvlText w:val="%2)"/>
      <w:lvlJc w:val="left"/>
      <w:pPr>
        <w:ind w:left="1611" w:hanging="440"/>
      </w:pPr>
    </w:lvl>
    <w:lvl w:ilvl="2" w:tplc="0409001B" w:tentative="1">
      <w:start w:val="1"/>
      <w:numFmt w:val="lowerRoman"/>
      <w:lvlText w:val="%3."/>
      <w:lvlJc w:val="right"/>
      <w:pPr>
        <w:ind w:left="2051" w:hanging="440"/>
      </w:pPr>
    </w:lvl>
    <w:lvl w:ilvl="3" w:tplc="0409000F" w:tentative="1">
      <w:start w:val="1"/>
      <w:numFmt w:val="decimal"/>
      <w:lvlText w:val="%4."/>
      <w:lvlJc w:val="left"/>
      <w:pPr>
        <w:ind w:left="2491" w:hanging="440"/>
      </w:pPr>
    </w:lvl>
    <w:lvl w:ilvl="4" w:tplc="04090019" w:tentative="1">
      <w:start w:val="1"/>
      <w:numFmt w:val="lowerLetter"/>
      <w:lvlText w:val="%5)"/>
      <w:lvlJc w:val="left"/>
      <w:pPr>
        <w:ind w:left="2931" w:hanging="440"/>
      </w:pPr>
    </w:lvl>
    <w:lvl w:ilvl="5" w:tplc="0409001B" w:tentative="1">
      <w:start w:val="1"/>
      <w:numFmt w:val="lowerRoman"/>
      <w:lvlText w:val="%6."/>
      <w:lvlJc w:val="right"/>
      <w:pPr>
        <w:ind w:left="3371" w:hanging="440"/>
      </w:pPr>
    </w:lvl>
    <w:lvl w:ilvl="6" w:tplc="0409000F" w:tentative="1">
      <w:start w:val="1"/>
      <w:numFmt w:val="decimal"/>
      <w:lvlText w:val="%7."/>
      <w:lvlJc w:val="left"/>
      <w:pPr>
        <w:ind w:left="3811" w:hanging="440"/>
      </w:pPr>
    </w:lvl>
    <w:lvl w:ilvl="7" w:tplc="04090019" w:tentative="1">
      <w:start w:val="1"/>
      <w:numFmt w:val="lowerLetter"/>
      <w:lvlText w:val="%8)"/>
      <w:lvlJc w:val="left"/>
      <w:pPr>
        <w:ind w:left="4251" w:hanging="440"/>
      </w:pPr>
    </w:lvl>
    <w:lvl w:ilvl="8" w:tplc="0409001B" w:tentative="1">
      <w:start w:val="1"/>
      <w:numFmt w:val="lowerRoman"/>
      <w:lvlText w:val="%9."/>
      <w:lvlJc w:val="right"/>
      <w:pPr>
        <w:ind w:left="4691" w:hanging="440"/>
      </w:pPr>
    </w:lvl>
  </w:abstractNum>
  <w:abstractNum w:abstractNumId="227" w15:restartNumberingAfterBreak="0">
    <w:nsid w:val="0E667EE7"/>
    <w:multiLevelType w:val="hybridMultilevel"/>
    <w:tmpl w:val="6B88B00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28" w15:restartNumberingAfterBreak="0">
    <w:nsid w:val="0E742BEB"/>
    <w:multiLevelType w:val="hybridMultilevel"/>
    <w:tmpl w:val="3BEAD9A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9" w15:restartNumberingAfterBreak="0">
    <w:nsid w:val="0EB15A3F"/>
    <w:multiLevelType w:val="hybridMultilevel"/>
    <w:tmpl w:val="57EA3524"/>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0" w15:restartNumberingAfterBreak="0">
    <w:nsid w:val="0EEF2110"/>
    <w:multiLevelType w:val="hybridMultilevel"/>
    <w:tmpl w:val="33B876D0"/>
    <w:lvl w:ilvl="0" w:tplc="04090001">
      <w:start w:val="1"/>
      <w:numFmt w:val="bullet"/>
      <w:lvlText w:val=""/>
      <w:lvlJc w:val="left"/>
      <w:pPr>
        <w:ind w:left="1149" w:hanging="420"/>
      </w:pPr>
      <w:rPr>
        <w:rFonts w:ascii="Wingdings" w:hAnsi="Wingdings" w:hint="default"/>
      </w:rPr>
    </w:lvl>
    <w:lvl w:ilvl="1" w:tplc="04090003" w:tentative="1">
      <w:start w:val="1"/>
      <w:numFmt w:val="bullet"/>
      <w:lvlText w:val=""/>
      <w:lvlJc w:val="left"/>
      <w:pPr>
        <w:ind w:left="1569" w:hanging="420"/>
      </w:pPr>
      <w:rPr>
        <w:rFonts w:ascii="Wingdings" w:hAnsi="Wingdings" w:hint="default"/>
      </w:rPr>
    </w:lvl>
    <w:lvl w:ilvl="2" w:tplc="04090005" w:tentative="1">
      <w:start w:val="1"/>
      <w:numFmt w:val="bullet"/>
      <w:lvlText w:val=""/>
      <w:lvlJc w:val="left"/>
      <w:pPr>
        <w:ind w:left="1989" w:hanging="420"/>
      </w:pPr>
      <w:rPr>
        <w:rFonts w:ascii="Wingdings" w:hAnsi="Wingdings" w:hint="default"/>
      </w:rPr>
    </w:lvl>
    <w:lvl w:ilvl="3" w:tplc="04090001" w:tentative="1">
      <w:start w:val="1"/>
      <w:numFmt w:val="bullet"/>
      <w:lvlText w:val=""/>
      <w:lvlJc w:val="left"/>
      <w:pPr>
        <w:ind w:left="2409" w:hanging="420"/>
      </w:pPr>
      <w:rPr>
        <w:rFonts w:ascii="Wingdings" w:hAnsi="Wingdings" w:hint="default"/>
      </w:rPr>
    </w:lvl>
    <w:lvl w:ilvl="4" w:tplc="04090003" w:tentative="1">
      <w:start w:val="1"/>
      <w:numFmt w:val="bullet"/>
      <w:lvlText w:val=""/>
      <w:lvlJc w:val="left"/>
      <w:pPr>
        <w:ind w:left="2829" w:hanging="420"/>
      </w:pPr>
      <w:rPr>
        <w:rFonts w:ascii="Wingdings" w:hAnsi="Wingdings" w:hint="default"/>
      </w:rPr>
    </w:lvl>
    <w:lvl w:ilvl="5" w:tplc="04090005" w:tentative="1">
      <w:start w:val="1"/>
      <w:numFmt w:val="bullet"/>
      <w:lvlText w:val=""/>
      <w:lvlJc w:val="left"/>
      <w:pPr>
        <w:ind w:left="3249" w:hanging="420"/>
      </w:pPr>
      <w:rPr>
        <w:rFonts w:ascii="Wingdings" w:hAnsi="Wingdings" w:hint="default"/>
      </w:rPr>
    </w:lvl>
    <w:lvl w:ilvl="6" w:tplc="04090001" w:tentative="1">
      <w:start w:val="1"/>
      <w:numFmt w:val="bullet"/>
      <w:lvlText w:val=""/>
      <w:lvlJc w:val="left"/>
      <w:pPr>
        <w:ind w:left="3669" w:hanging="420"/>
      </w:pPr>
      <w:rPr>
        <w:rFonts w:ascii="Wingdings" w:hAnsi="Wingdings" w:hint="default"/>
      </w:rPr>
    </w:lvl>
    <w:lvl w:ilvl="7" w:tplc="04090003" w:tentative="1">
      <w:start w:val="1"/>
      <w:numFmt w:val="bullet"/>
      <w:lvlText w:val=""/>
      <w:lvlJc w:val="left"/>
      <w:pPr>
        <w:ind w:left="4089" w:hanging="420"/>
      </w:pPr>
      <w:rPr>
        <w:rFonts w:ascii="Wingdings" w:hAnsi="Wingdings" w:hint="default"/>
      </w:rPr>
    </w:lvl>
    <w:lvl w:ilvl="8" w:tplc="04090005" w:tentative="1">
      <w:start w:val="1"/>
      <w:numFmt w:val="bullet"/>
      <w:lvlText w:val=""/>
      <w:lvlJc w:val="left"/>
      <w:pPr>
        <w:ind w:left="4509" w:hanging="420"/>
      </w:pPr>
      <w:rPr>
        <w:rFonts w:ascii="Wingdings" w:hAnsi="Wingdings" w:hint="default"/>
      </w:rPr>
    </w:lvl>
  </w:abstractNum>
  <w:abstractNum w:abstractNumId="231" w15:restartNumberingAfterBreak="0">
    <w:nsid w:val="0EFE5E0A"/>
    <w:multiLevelType w:val="hybridMultilevel"/>
    <w:tmpl w:val="BC4C3B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2" w15:restartNumberingAfterBreak="0">
    <w:nsid w:val="0F085EA8"/>
    <w:multiLevelType w:val="hybridMultilevel"/>
    <w:tmpl w:val="333004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3" w15:restartNumberingAfterBreak="0">
    <w:nsid w:val="0F166EFD"/>
    <w:multiLevelType w:val="hybridMultilevel"/>
    <w:tmpl w:val="4B72C620"/>
    <w:lvl w:ilvl="0" w:tplc="3EFE25A2">
      <w:start w:val="12"/>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4" w15:restartNumberingAfterBreak="0">
    <w:nsid w:val="0F293D99"/>
    <w:multiLevelType w:val="multilevel"/>
    <w:tmpl w:val="AC1A0DE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35" w15:restartNumberingAfterBreak="0">
    <w:nsid w:val="0F2A5E80"/>
    <w:multiLevelType w:val="hybridMultilevel"/>
    <w:tmpl w:val="3BEE79E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6" w15:restartNumberingAfterBreak="0">
    <w:nsid w:val="0F39412C"/>
    <w:multiLevelType w:val="hybridMultilevel"/>
    <w:tmpl w:val="075C9566"/>
    <w:lvl w:ilvl="0" w:tplc="75162644">
      <w:start w:val="2"/>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7" w15:restartNumberingAfterBreak="0">
    <w:nsid w:val="0F490512"/>
    <w:multiLevelType w:val="hybridMultilevel"/>
    <w:tmpl w:val="47ECAAC8"/>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238" w15:restartNumberingAfterBreak="0">
    <w:nsid w:val="0F4922CD"/>
    <w:multiLevelType w:val="hybridMultilevel"/>
    <w:tmpl w:val="3C1447AC"/>
    <w:lvl w:ilvl="0" w:tplc="72C4258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39" w15:restartNumberingAfterBreak="0">
    <w:nsid w:val="0F4B57FF"/>
    <w:multiLevelType w:val="hybridMultilevel"/>
    <w:tmpl w:val="2F4A8D94"/>
    <w:lvl w:ilvl="0" w:tplc="331C0918">
      <w:start w:val="13"/>
      <w:numFmt w:val="decimal"/>
      <w:lvlText w:val="%1)"/>
      <w:lvlJc w:val="left"/>
      <w:pPr>
        <w:ind w:left="840" w:hanging="420"/>
      </w:pPr>
      <w:rPr>
        <w:rFonts w:hint="eastAsia"/>
      </w:rPr>
    </w:lvl>
    <w:lvl w:ilvl="1" w:tplc="04090019" w:tentative="1">
      <w:start w:val="1"/>
      <w:numFmt w:val="lowerLetter"/>
      <w:lvlText w:val="%2)"/>
      <w:lvlJc w:val="left"/>
      <w:pPr>
        <w:ind w:left="1237" w:hanging="420"/>
      </w:pPr>
    </w:lvl>
    <w:lvl w:ilvl="2" w:tplc="0409001B" w:tentative="1">
      <w:start w:val="1"/>
      <w:numFmt w:val="lowerRoman"/>
      <w:lvlText w:val="%3."/>
      <w:lvlJc w:val="right"/>
      <w:pPr>
        <w:ind w:left="1657" w:hanging="420"/>
      </w:pPr>
    </w:lvl>
    <w:lvl w:ilvl="3" w:tplc="0409000F" w:tentative="1">
      <w:start w:val="1"/>
      <w:numFmt w:val="decimal"/>
      <w:lvlText w:val="%4."/>
      <w:lvlJc w:val="left"/>
      <w:pPr>
        <w:ind w:left="2077" w:hanging="420"/>
      </w:pPr>
    </w:lvl>
    <w:lvl w:ilvl="4" w:tplc="04090019" w:tentative="1">
      <w:start w:val="1"/>
      <w:numFmt w:val="lowerLetter"/>
      <w:lvlText w:val="%5)"/>
      <w:lvlJc w:val="left"/>
      <w:pPr>
        <w:ind w:left="2497" w:hanging="420"/>
      </w:pPr>
    </w:lvl>
    <w:lvl w:ilvl="5" w:tplc="0409001B" w:tentative="1">
      <w:start w:val="1"/>
      <w:numFmt w:val="lowerRoman"/>
      <w:lvlText w:val="%6."/>
      <w:lvlJc w:val="right"/>
      <w:pPr>
        <w:ind w:left="2917" w:hanging="420"/>
      </w:pPr>
    </w:lvl>
    <w:lvl w:ilvl="6" w:tplc="0409000F" w:tentative="1">
      <w:start w:val="1"/>
      <w:numFmt w:val="decimal"/>
      <w:lvlText w:val="%7."/>
      <w:lvlJc w:val="left"/>
      <w:pPr>
        <w:ind w:left="3337" w:hanging="420"/>
      </w:pPr>
    </w:lvl>
    <w:lvl w:ilvl="7" w:tplc="04090019" w:tentative="1">
      <w:start w:val="1"/>
      <w:numFmt w:val="lowerLetter"/>
      <w:lvlText w:val="%8)"/>
      <w:lvlJc w:val="left"/>
      <w:pPr>
        <w:ind w:left="3757" w:hanging="420"/>
      </w:pPr>
    </w:lvl>
    <w:lvl w:ilvl="8" w:tplc="0409001B" w:tentative="1">
      <w:start w:val="1"/>
      <w:numFmt w:val="lowerRoman"/>
      <w:lvlText w:val="%9."/>
      <w:lvlJc w:val="right"/>
      <w:pPr>
        <w:ind w:left="4177" w:hanging="420"/>
      </w:pPr>
    </w:lvl>
  </w:abstractNum>
  <w:abstractNum w:abstractNumId="240" w15:restartNumberingAfterBreak="0">
    <w:nsid w:val="0F4C06A1"/>
    <w:multiLevelType w:val="multilevel"/>
    <w:tmpl w:val="1186B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1" w15:restartNumberingAfterBreak="0">
    <w:nsid w:val="0F4E6100"/>
    <w:multiLevelType w:val="hybridMultilevel"/>
    <w:tmpl w:val="363CE8FA"/>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42" w15:restartNumberingAfterBreak="0">
    <w:nsid w:val="0F555823"/>
    <w:multiLevelType w:val="hybridMultilevel"/>
    <w:tmpl w:val="097A04F6"/>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3" w15:restartNumberingAfterBreak="0">
    <w:nsid w:val="0F607EDE"/>
    <w:multiLevelType w:val="multilevel"/>
    <w:tmpl w:val="8392F16E"/>
    <w:lvl w:ilvl="0">
      <w:start w:val="1"/>
      <w:numFmt w:val="decimal"/>
      <w:lvlText w:val="%1."/>
      <w:lvlJc w:val="left"/>
      <w:pPr>
        <w:ind w:left="36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44" w15:restartNumberingAfterBreak="0">
    <w:nsid w:val="0F637CEF"/>
    <w:multiLevelType w:val="hybridMultilevel"/>
    <w:tmpl w:val="F49A6C90"/>
    <w:lvl w:ilvl="0" w:tplc="55C4CE2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5" w15:restartNumberingAfterBreak="0">
    <w:nsid w:val="0F6B339A"/>
    <w:multiLevelType w:val="hybridMultilevel"/>
    <w:tmpl w:val="A2EE36CA"/>
    <w:lvl w:ilvl="0" w:tplc="4E14E2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6" w15:restartNumberingAfterBreak="0">
    <w:nsid w:val="0F6B372E"/>
    <w:multiLevelType w:val="hybridMultilevel"/>
    <w:tmpl w:val="40A21578"/>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7" w15:restartNumberingAfterBreak="0">
    <w:nsid w:val="0F710597"/>
    <w:multiLevelType w:val="hybridMultilevel"/>
    <w:tmpl w:val="40F66820"/>
    <w:lvl w:ilvl="0" w:tplc="9E8AB9AE">
      <w:start w:val="1"/>
      <w:numFmt w:val="decimal"/>
      <w:lvlText w:val="%1."/>
      <w:lvlJc w:val="left"/>
      <w:pPr>
        <w:ind w:left="1560" w:hanging="360"/>
      </w:pPr>
      <w:rPr>
        <w:rFonts w:hint="eastAsia"/>
      </w:rPr>
    </w:lvl>
    <w:lvl w:ilvl="1" w:tplc="FFFFFFFF">
      <w:start w:val="1"/>
      <w:numFmt w:val="bullet"/>
      <w:lvlText w:val="o"/>
      <w:lvlJc w:val="left"/>
      <w:pPr>
        <w:ind w:left="2280" w:hanging="360"/>
      </w:pPr>
      <w:rPr>
        <w:rFonts w:ascii="Courier New" w:hAnsi="Courier New" w:cs="Courier New" w:hint="default"/>
      </w:rPr>
    </w:lvl>
    <w:lvl w:ilvl="2" w:tplc="FFFFFFFF" w:tentative="1">
      <w:start w:val="1"/>
      <w:numFmt w:val="bullet"/>
      <w:lvlText w:val=""/>
      <w:lvlJc w:val="left"/>
      <w:pPr>
        <w:ind w:left="3000" w:hanging="360"/>
      </w:pPr>
      <w:rPr>
        <w:rFonts w:ascii="Wingdings" w:hAnsi="Wingdings" w:hint="default"/>
      </w:rPr>
    </w:lvl>
    <w:lvl w:ilvl="3" w:tplc="FFFFFFFF" w:tentative="1">
      <w:start w:val="1"/>
      <w:numFmt w:val="bullet"/>
      <w:lvlText w:val=""/>
      <w:lvlJc w:val="left"/>
      <w:pPr>
        <w:ind w:left="3720" w:hanging="360"/>
      </w:pPr>
      <w:rPr>
        <w:rFonts w:ascii="Symbol" w:hAnsi="Symbol" w:hint="default"/>
      </w:rPr>
    </w:lvl>
    <w:lvl w:ilvl="4" w:tplc="FFFFFFFF" w:tentative="1">
      <w:start w:val="1"/>
      <w:numFmt w:val="bullet"/>
      <w:lvlText w:val="o"/>
      <w:lvlJc w:val="left"/>
      <w:pPr>
        <w:ind w:left="4440" w:hanging="360"/>
      </w:pPr>
      <w:rPr>
        <w:rFonts w:ascii="Courier New" w:hAnsi="Courier New" w:cs="Courier New" w:hint="default"/>
      </w:rPr>
    </w:lvl>
    <w:lvl w:ilvl="5" w:tplc="FFFFFFFF" w:tentative="1">
      <w:start w:val="1"/>
      <w:numFmt w:val="bullet"/>
      <w:lvlText w:val=""/>
      <w:lvlJc w:val="left"/>
      <w:pPr>
        <w:ind w:left="5160" w:hanging="360"/>
      </w:pPr>
      <w:rPr>
        <w:rFonts w:ascii="Wingdings" w:hAnsi="Wingdings" w:hint="default"/>
      </w:rPr>
    </w:lvl>
    <w:lvl w:ilvl="6" w:tplc="FFFFFFFF" w:tentative="1">
      <w:start w:val="1"/>
      <w:numFmt w:val="bullet"/>
      <w:lvlText w:val=""/>
      <w:lvlJc w:val="left"/>
      <w:pPr>
        <w:ind w:left="5880" w:hanging="360"/>
      </w:pPr>
      <w:rPr>
        <w:rFonts w:ascii="Symbol" w:hAnsi="Symbol" w:hint="default"/>
      </w:rPr>
    </w:lvl>
    <w:lvl w:ilvl="7" w:tplc="FFFFFFFF" w:tentative="1">
      <w:start w:val="1"/>
      <w:numFmt w:val="bullet"/>
      <w:lvlText w:val="o"/>
      <w:lvlJc w:val="left"/>
      <w:pPr>
        <w:ind w:left="6600" w:hanging="360"/>
      </w:pPr>
      <w:rPr>
        <w:rFonts w:ascii="Courier New" w:hAnsi="Courier New" w:cs="Courier New" w:hint="default"/>
      </w:rPr>
    </w:lvl>
    <w:lvl w:ilvl="8" w:tplc="FFFFFFFF" w:tentative="1">
      <w:start w:val="1"/>
      <w:numFmt w:val="bullet"/>
      <w:lvlText w:val=""/>
      <w:lvlJc w:val="left"/>
      <w:pPr>
        <w:ind w:left="7320" w:hanging="360"/>
      </w:pPr>
      <w:rPr>
        <w:rFonts w:ascii="Wingdings" w:hAnsi="Wingdings" w:hint="default"/>
      </w:rPr>
    </w:lvl>
  </w:abstractNum>
  <w:abstractNum w:abstractNumId="248" w15:restartNumberingAfterBreak="0">
    <w:nsid w:val="0F903683"/>
    <w:multiLevelType w:val="hybridMultilevel"/>
    <w:tmpl w:val="E662F610"/>
    <w:lvl w:ilvl="0" w:tplc="2134523C">
      <w:start w:val="1"/>
      <w:numFmt w:val="decimal"/>
      <w:lvlText w:val="%1."/>
      <w:lvlJc w:val="left"/>
      <w:pPr>
        <w:ind w:left="1200" w:hanging="48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9" w15:restartNumberingAfterBreak="0">
    <w:nsid w:val="0FA84A29"/>
    <w:multiLevelType w:val="hybridMultilevel"/>
    <w:tmpl w:val="8FCCF002"/>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50" w15:restartNumberingAfterBreak="0">
    <w:nsid w:val="0FAB5737"/>
    <w:multiLevelType w:val="hybridMultilevel"/>
    <w:tmpl w:val="8AF691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1" w15:restartNumberingAfterBreak="0">
    <w:nsid w:val="0FD3364B"/>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2" w15:restartNumberingAfterBreak="0">
    <w:nsid w:val="0FDE79AA"/>
    <w:multiLevelType w:val="hybridMultilevel"/>
    <w:tmpl w:val="2DFA20BA"/>
    <w:lvl w:ilvl="0" w:tplc="04090003">
      <w:start w:val="1"/>
      <w:numFmt w:val="bullet"/>
      <w:lvlText w:val="o"/>
      <w:lvlJc w:val="left"/>
      <w:pPr>
        <w:ind w:left="1260" w:hanging="420"/>
      </w:pPr>
      <w:rPr>
        <w:rFonts w:ascii="Courier New" w:hAnsi="Courier New" w:cs="Courier New"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3" w15:restartNumberingAfterBreak="0">
    <w:nsid w:val="10054783"/>
    <w:multiLevelType w:val="hybridMultilevel"/>
    <w:tmpl w:val="50902AA0"/>
    <w:lvl w:ilvl="0" w:tplc="49DA9976">
      <w:start w:val="2"/>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4" w15:restartNumberingAfterBreak="0">
    <w:nsid w:val="100E1A6D"/>
    <w:multiLevelType w:val="hybridMultilevel"/>
    <w:tmpl w:val="0758F892"/>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55" w15:restartNumberingAfterBreak="0">
    <w:nsid w:val="100F4D55"/>
    <w:multiLevelType w:val="hybridMultilevel"/>
    <w:tmpl w:val="F9BA1F30"/>
    <w:lvl w:ilvl="0" w:tplc="9E8AB9AE">
      <w:start w:val="1"/>
      <w:numFmt w:val="decimal"/>
      <w:lvlText w:val="%1."/>
      <w:lvlJc w:val="left"/>
      <w:pPr>
        <w:ind w:left="463" w:hanging="440"/>
      </w:pPr>
      <w:rPr>
        <w:rFonts w:hint="eastAsia"/>
      </w:rPr>
    </w:lvl>
    <w:lvl w:ilvl="1" w:tplc="04090019" w:tentative="1">
      <w:start w:val="1"/>
      <w:numFmt w:val="lowerLetter"/>
      <w:lvlText w:val="%2)"/>
      <w:lvlJc w:val="left"/>
      <w:pPr>
        <w:ind w:left="903" w:hanging="440"/>
      </w:pPr>
    </w:lvl>
    <w:lvl w:ilvl="2" w:tplc="0409001B" w:tentative="1">
      <w:start w:val="1"/>
      <w:numFmt w:val="lowerRoman"/>
      <w:lvlText w:val="%3."/>
      <w:lvlJc w:val="right"/>
      <w:pPr>
        <w:ind w:left="1343" w:hanging="440"/>
      </w:pPr>
    </w:lvl>
    <w:lvl w:ilvl="3" w:tplc="0409000F" w:tentative="1">
      <w:start w:val="1"/>
      <w:numFmt w:val="decimal"/>
      <w:lvlText w:val="%4."/>
      <w:lvlJc w:val="left"/>
      <w:pPr>
        <w:ind w:left="1783" w:hanging="440"/>
      </w:pPr>
    </w:lvl>
    <w:lvl w:ilvl="4" w:tplc="04090019" w:tentative="1">
      <w:start w:val="1"/>
      <w:numFmt w:val="lowerLetter"/>
      <w:lvlText w:val="%5)"/>
      <w:lvlJc w:val="left"/>
      <w:pPr>
        <w:ind w:left="2223" w:hanging="440"/>
      </w:pPr>
    </w:lvl>
    <w:lvl w:ilvl="5" w:tplc="0409001B" w:tentative="1">
      <w:start w:val="1"/>
      <w:numFmt w:val="lowerRoman"/>
      <w:lvlText w:val="%6."/>
      <w:lvlJc w:val="right"/>
      <w:pPr>
        <w:ind w:left="2663" w:hanging="440"/>
      </w:pPr>
    </w:lvl>
    <w:lvl w:ilvl="6" w:tplc="0409000F" w:tentative="1">
      <w:start w:val="1"/>
      <w:numFmt w:val="decimal"/>
      <w:lvlText w:val="%7."/>
      <w:lvlJc w:val="left"/>
      <w:pPr>
        <w:ind w:left="3103" w:hanging="440"/>
      </w:pPr>
    </w:lvl>
    <w:lvl w:ilvl="7" w:tplc="04090019" w:tentative="1">
      <w:start w:val="1"/>
      <w:numFmt w:val="lowerLetter"/>
      <w:lvlText w:val="%8)"/>
      <w:lvlJc w:val="left"/>
      <w:pPr>
        <w:ind w:left="3543" w:hanging="440"/>
      </w:pPr>
    </w:lvl>
    <w:lvl w:ilvl="8" w:tplc="0409001B" w:tentative="1">
      <w:start w:val="1"/>
      <w:numFmt w:val="lowerRoman"/>
      <w:lvlText w:val="%9."/>
      <w:lvlJc w:val="right"/>
      <w:pPr>
        <w:ind w:left="3983" w:hanging="440"/>
      </w:pPr>
    </w:lvl>
  </w:abstractNum>
  <w:abstractNum w:abstractNumId="256" w15:restartNumberingAfterBreak="0">
    <w:nsid w:val="101535B5"/>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7" w15:restartNumberingAfterBreak="0">
    <w:nsid w:val="102B6FA9"/>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8" w15:restartNumberingAfterBreak="0">
    <w:nsid w:val="1040208D"/>
    <w:multiLevelType w:val="hybridMultilevel"/>
    <w:tmpl w:val="95AC64B6"/>
    <w:lvl w:ilvl="0" w:tplc="04090011">
      <w:start w:val="1"/>
      <w:numFmt w:val="decimal"/>
      <w:lvlText w:val="%1)"/>
      <w:lvlJc w:val="left"/>
      <w:pPr>
        <w:ind w:left="860" w:hanging="44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59" w15:restartNumberingAfterBreak="0">
    <w:nsid w:val="10413847"/>
    <w:multiLevelType w:val="hybridMultilevel"/>
    <w:tmpl w:val="42EA59A6"/>
    <w:lvl w:ilvl="0" w:tplc="029EEA9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0" w15:restartNumberingAfterBreak="0">
    <w:nsid w:val="10431080"/>
    <w:multiLevelType w:val="hybridMultilevel"/>
    <w:tmpl w:val="083AE5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1" w15:restartNumberingAfterBreak="0">
    <w:nsid w:val="10490353"/>
    <w:multiLevelType w:val="hybridMultilevel"/>
    <w:tmpl w:val="7886081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2" w15:restartNumberingAfterBreak="0">
    <w:nsid w:val="105E0C3A"/>
    <w:multiLevelType w:val="hybridMultilevel"/>
    <w:tmpl w:val="663EBF30"/>
    <w:lvl w:ilvl="0" w:tplc="272E5C74">
      <w:start w:val="10"/>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3" w15:restartNumberingAfterBreak="0">
    <w:nsid w:val="105F45D5"/>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4" w15:restartNumberingAfterBreak="0">
    <w:nsid w:val="1062226E"/>
    <w:multiLevelType w:val="hybridMultilevel"/>
    <w:tmpl w:val="1CA4192A"/>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5" w15:restartNumberingAfterBreak="0">
    <w:nsid w:val="1063675A"/>
    <w:multiLevelType w:val="hybridMultilevel"/>
    <w:tmpl w:val="52667FFC"/>
    <w:lvl w:ilvl="0" w:tplc="04090011">
      <w:start w:val="1"/>
      <w:numFmt w:val="decimal"/>
      <w:lvlText w:val="%1)"/>
      <w:lvlJc w:val="left"/>
      <w:pPr>
        <w:ind w:left="1160" w:hanging="440"/>
      </w:pPr>
    </w:lvl>
    <w:lvl w:ilvl="1" w:tplc="04090019" w:tentative="1">
      <w:start w:val="1"/>
      <w:numFmt w:val="lowerLetter"/>
      <w:lvlText w:val="%2)"/>
      <w:lvlJc w:val="left"/>
      <w:pPr>
        <w:ind w:left="1600" w:hanging="440"/>
      </w:pPr>
    </w:lvl>
    <w:lvl w:ilvl="2" w:tplc="0409001B">
      <w:start w:val="1"/>
      <w:numFmt w:val="lowerRoman"/>
      <w:lvlText w:val="%3."/>
      <w:lvlJc w:val="right"/>
      <w:pPr>
        <w:ind w:left="2040" w:hanging="440"/>
      </w:pPr>
    </w:lvl>
    <w:lvl w:ilvl="3" w:tplc="0409000F">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266" w15:restartNumberingAfterBreak="0">
    <w:nsid w:val="10746C2C"/>
    <w:multiLevelType w:val="hybridMultilevel"/>
    <w:tmpl w:val="3432C2F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7" w15:restartNumberingAfterBreak="0">
    <w:nsid w:val="109C69B8"/>
    <w:multiLevelType w:val="hybridMultilevel"/>
    <w:tmpl w:val="F836B962"/>
    <w:lvl w:ilvl="0" w:tplc="9E8AB9AE">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8" w15:restartNumberingAfterBreak="0">
    <w:nsid w:val="10A07D42"/>
    <w:multiLevelType w:val="hybridMultilevel"/>
    <w:tmpl w:val="7D44376E"/>
    <w:lvl w:ilvl="0" w:tplc="FECCA1F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9" w15:restartNumberingAfterBreak="0">
    <w:nsid w:val="10A41D82"/>
    <w:multiLevelType w:val="hybridMultilevel"/>
    <w:tmpl w:val="B652FA78"/>
    <w:lvl w:ilvl="0" w:tplc="FFFFFFFF">
      <w:start w:val="1"/>
      <w:numFmt w:val="decimal"/>
      <w:lvlText w:val="%1."/>
      <w:lvlJc w:val="left"/>
      <w:pPr>
        <w:ind w:left="840" w:hanging="420"/>
      </w:pPr>
      <w:rPr>
        <w:rFonts w:hint="eastAsia"/>
      </w:rPr>
    </w:lvl>
    <w:lvl w:ilvl="1" w:tplc="FFFFFFFF">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70" w15:restartNumberingAfterBreak="0">
    <w:nsid w:val="10A95BA1"/>
    <w:multiLevelType w:val="hybridMultilevel"/>
    <w:tmpl w:val="8F58B8C4"/>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1" w15:restartNumberingAfterBreak="0">
    <w:nsid w:val="10D73EB2"/>
    <w:multiLevelType w:val="hybridMultilevel"/>
    <w:tmpl w:val="EF88FC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2" w15:restartNumberingAfterBreak="0">
    <w:nsid w:val="10E556E5"/>
    <w:multiLevelType w:val="multilevel"/>
    <w:tmpl w:val="3AA2D54A"/>
    <w:lvl w:ilvl="0">
      <w:start w:val="1"/>
      <w:numFmt w:val="lowerLetter"/>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73" w15:restartNumberingAfterBreak="0">
    <w:nsid w:val="10FC3D07"/>
    <w:multiLevelType w:val="hybridMultilevel"/>
    <w:tmpl w:val="F74CCF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4" w15:restartNumberingAfterBreak="0">
    <w:nsid w:val="11075CE9"/>
    <w:multiLevelType w:val="hybridMultilevel"/>
    <w:tmpl w:val="393AD8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5" w15:restartNumberingAfterBreak="0">
    <w:nsid w:val="110C2C32"/>
    <w:multiLevelType w:val="hybridMultilevel"/>
    <w:tmpl w:val="DA966970"/>
    <w:lvl w:ilvl="0" w:tplc="306C2706">
      <w:start w:val="22"/>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76" w15:restartNumberingAfterBreak="0">
    <w:nsid w:val="11186C3D"/>
    <w:multiLevelType w:val="multilevel"/>
    <w:tmpl w:val="DFA8B1B6"/>
    <w:lvl w:ilvl="0">
      <w:start w:val="3"/>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asciiTheme="minorHAnsi" w:eastAsia="宋体" w:hAnsiTheme="minorHAnsi" w:cs="宋体" w:hint="eastAsia"/>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77" w15:restartNumberingAfterBreak="0">
    <w:nsid w:val="112B3F4B"/>
    <w:multiLevelType w:val="hybridMultilevel"/>
    <w:tmpl w:val="D8A25A32"/>
    <w:lvl w:ilvl="0" w:tplc="FFFFFFFF">
      <w:start w:val="1"/>
      <w:numFmt w:val="decimal"/>
      <w:lvlText w:val="%1)"/>
      <w:lvlJc w:val="left"/>
      <w:pPr>
        <w:ind w:left="1560" w:hanging="360"/>
      </w:pPr>
      <w:rPr>
        <w:rFonts w:hint="default"/>
      </w:rPr>
    </w:lvl>
    <w:lvl w:ilvl="1" w:tplc="FFFFFFFF">
      <w:start w:val="1"/>
      <w:numFmt w:val="bullet"/>
      <w:lvlText w:val="o"/>
      <w:lvlJc w:val="left"/>
      <w:pPr>
        <w:ind w:left="2280" w:hanging="360"/>
      </w:pPr>
      <w:rPr>
        <w:rFonts w:ascii="Courier New" w:hAnsi="Courier New" w:cs="Courier New" w:hint="default"/>
      </w:rPr>
    </w:lvl>
    <w:lvl w:ilvl="2" w:tplc="FFFFFFFF" w:tentative="1">
      <w:start w:val="1"/>
      <w:numFmt w:val="bullet"/>
      <w:lvlText w:val=""/>
      <w:lvlJc w:val="left"/>
      <w:pPr>
        <w:ind w:left="3000" w:hanging="360"/>
      </w:pPr>
      <w:rPr>
        <w:rFonts w:ascii="Wingdings" w:hAnsi="Wingdings" w:hint="default"/>
      </w:rPr>
    </w:lvl>
    <w:lvl w:ilvl="3" w:tplc="FFFFFFFF" w:tentative="1">
      <w:start w:val="1"/>
      <w:numFmt w:val="bullet"/>
      <w:lvlText w:val=""/>
      <w:lvlJc w:val="left"/>
      <w:pPr>
        <w:ind w:left="3720" w:hanging="360"/>
      </w:pPr>
      <w:rPr>
        <w:rFonts w:ascii="Symbol" w:hAnsi="Symbol" w:hint="default"/>
      </w:rPr>
    </w:lvl>
    <w:lvl w:ilvl="4" w:tplc="FFFFFFFF" w:tentative="1">
      <w:start w:val="1"/>
      <w:numFmt w:val="bullet"/>
      <w:lvlText w:val="o"/>
      <w:lvlJc w:val="left"/>
      <w:pPr>
        <w:ind w:left="4440" w:hanging="360"/>
      </w:pPr>
      <w:rPr>
        <w:rFonts w:ascii="Courier New" w:hAnsi="Courier New" w:cs="Courier New" w:hint="default"/>
      </w:rPr>
    </w:lvl>
    <w:lvl w:ilvl="5" w:tplc="FFFFFFFF" w:tentative="1">
      <w:start w:val="1"/>
      <w:numFmt w:val="bullet"/>
      <w:lvlText w:val=""/>
      <w:lvlJc w:val="left"/>
      <w:pPr>
        <w:ind w:left="5160" w:hanging="360"/>
      </w:pPr>
      <w:rPr>
        <w:rFonts w:ascii="Wingdings" w:hAnsi="Wingdings" w:hint="default"/>
      </w:rPr>
    </w:lvl>
    <w:lvl w:ilvl="6" w:tplc="FFFFFFFF" w:tentative="1">
      <w:start w:val="1"/>
      <w:numFmt w:val="bullet"/>
      <w:lvlText w:val=""/>
      <w:lvlJc w:val="left"/>
      <w:pPr>
        <w:ind w:left="5880" w:hanging="360"/>
      </w:pPr>
      <w:rPr>
        <w:rFonts w:ascii="Symbol" w:hAnsi="Symbol" w:hint="default"/>
      </w:rPr>
    </w:lvl>
    <w:lvl w:ilvl="7" w:tplc="FFFFFFFF" w:tentative="1">
      <w:start w:val="1"/>
      <w:numFmt w:val="bullet"/>
      <w:lvlText w:val="o"/>
      <w:lvlJc w:val="left"/>
      <w:pPr>
        <w:ind w:left="6600" w:hanging="360"/>
      </w:pPr>
      <w:rPr>
        <w:rFonts w:ascii="Courier New" w:hAnsi="Courier New" w:cs="Courier New" w:hint="default"/>
      </w:rPr>
    </w:lvl>
    <w:lvl w:ilvl="8" w:tplc="FFFFFFFF" w:tentative="1">
      <w:start w:val="1"/>
      <w:numFmt w:val="bullet"/>
      <w:lvlText w:val=""/>
      <w:lvlJc w:val="left"/>
      <w:pPr>
        <w:ind w:left="7320" w:hanging="360"/>
      </w:pPr>
      <w:rPr>
        <w:rFonts w:ascii="Wingdings" w:hAnsi="Wingdings" w:hint="default"/>
      </w:rPr>
    </w:lvl>
  </w:abstractNum>
  <w:abstractNum w:abstractNumId="278" w15:restartNumberingAfterBreak="0">
    <w:nsid w:val="1130211D"/>
    <w:multiLevelType w:val="hybridMultilevel"/>
    <w:tmpl w:val="290C0DC8"/>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79" w15:restartNumberingAfterBreak="0">
    <w:nsid w:val="11313BEA"/>
    <w:multiLevelType w:val="hybridMultilevel"/>
    <w:tmpl w:val="483C9596"/>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80" w15:restartNumberingAfterBreak="0">
    <w:nsid w:val="11356163"/>
    <w:multiLevelType w:val="multilevel"/>
    <w:tmpl w:val="B072A846"/>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440" w:hanging="720"/>
      </w:pPr>
      <w:rPr>
        <w:rFonts w:hint="default"/>
        <w:b/>
      </w:rPr>
    </w:lvl>
    <w:lvl w:ilvl="3">
      <w:start w:val="1"/>
      <w:numFmt w:val="decimal"/>
      <w:isLgl/>
      <w:lvlText w:val="%1.%2.%3.%4"/>
      <w:lvlJc w:val="left"/>
      <w:pPr>
        <w:ind w:left="1800" w:hanging="720"/>
      </w:pPr>
      <w:rPr>
        <w:rFonts w:hint="default"/>
        <w:b/>
      </w:rPr>
    </w:lvl>
    <w:lvl w:ilvl="4">
      <w:start w:val="1"/>
      <w:numFmt w:val="decimal"/>
      <w:isLgl/>
      <w:lvlText w:val="%1.%2.%3.%4.%5"/>
      <w:lvlJc w:val="left"/>
      <w:pPr>
        <w:ind w:left="2520" w:hanging="1080"/>
      </w:pPr>
      <w:rPr>
        <w:rFonts w:hint="default"/>
        <w:b/>
      </w:rPr>
    </w:lvl>
    <w:lvl w:ilvl="5">
      <w:start w:val="1"/>
      <w:numFmt w:val="decimal"/>
      <w:isLgl/>
      <w:lvlText w:val="%1.%2.%3.%4.%5.%6"/>
      <w:lvlJc w:val="left"/>
      <w:pPr>
        <w:ind w:left="2880" w:hanging="1080"/>
      </w:pPr>
      <w:rPr>
        <w:rFonts w:hint="default"/>
        <w:b/>
      </w:rPr>
    </w:lvl>
    <w:lvl w:ilvl="6">
      <w:start w:val="1"/>
      <w:numFmt w:val="decimal"/>
      <w:isLgl/>
      <w:lvlText w:val="%1.%2.%3.%4.%5.%6.%7"/>
      <w:lvlJc w:val="left"/>
      <w:pPr>
        <w:ind w:left="3600" w:hanging="1440"/>
      </w:pPr>
      <w:rPr>
        <w:rFonts w:hint="default"/>
        <w:b/>
      </w:rPr>
    </w:lvl>
    <w:lvl w:ilvl="7">
      <w:start w:val="1"/>
      <w:numFmt w:val="decimal"/>
      <w:isLgl/>
      <w:lvlText w:val="%1.%2.%3.%4.%5.%6.%7.%8"/>
      <w:lvlJc w:val="left"/>
      <w:pPr>
        <w:ind w:left="3960" w:hanging="1440"/>
      </w:pPr>
      <w:rPr>
        <w:rFonts w:hint="default"/>
        <w:b/>
      </w:rPr>
    </w:lvl>
    <w:lvl w:ilvl="8">
      <w:start w:val="1"/>
      <w:numFmt w:val="decimal"/>
      <w:isLgl/>
      <w:lvlText w:val="%1.%2.%3.%4.%5.%6.%7.%8.%9"/>
      <w:lvlJc w:val="left"/>
      <w:pPr>
        <w:ind w:left="4680" w:hanging="1800"/>
      </w:pPr>
      <w:rPr>
        <w:rFonts w:hint="default"/>
        <w:b/>
      </w:rPr>
    </w:lvl>
  </w:abstractNum>
  <w:abstractNum w:abstractNumId="281" w15:restartNumberingAfterBreak="0">
    <w:nsid w:val="114E00E7"/>
    <w:multiLevelType w:val="hybridMultilevel"/>
    <w:tmpl w:val="A5DED722"/>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82" w15:restartNumberingAfterBreak="0">
    <w:nsid w:val="1157583E"/>
    <w:multiLevelType w:val="hybridMultilevel"/>
    <w:tmpl w:val="02303D4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3" w15:restartNumberingAfterBreak="0">
    <w:nsid w:val="116633B1"/>
    <w:multiLevelType w:val="hybridMultilevel"/>
    <w:tmpl w:val="AADC6C78"/>
    <w:lvl w:ilvl="0" w:tplc="35A0BA42">
      <w:start w:val="6"/>
      <w:numFmt w:val="decimal"/>
      <w:lvlText w:val="%1)"/>
      <w:lvlJc w:val="left"/>
      <w:pPr>
        <w:ind w:left="800" w:hanging="440"/>
      </w:pPr>
      <w:rPr>
        <w:rFonts w:hint="eastAsia"/>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84" w15:restartNumberingAfterBreak="0">
    <w:nsid w:val="11760750"/>
    <w:multiLevelType w:val="hybridMultilevel"/>
    <w:tmpl w:val="6CAA48B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5" w15:restartNumberingAfterBreak="0">
    <w:nsid w:val="11812D93"/>
    <w:multiLevelType w:val="multilevel"/>
    <w:tmpl w:val="3EEC666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86" w15:restartNumberingAfterBreak="0">
    <w:nsid w:val="11AA4E42"/>
    <w:multiLevelType w:val="hybridMultilevel"/>
    <w:tmpl w:val="E7A0A994"/>
    <w:lvl w:ilvl="0" w:tplc="F78A114A">
      <w:start w:val="7"/>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7" w15:restartNumberingAfterBreak="0">
    <w:nsid w:val="11B04602"/>
    <w:multiLevelType w:val="hybridMultilevel"/>
    <w:tmpl w:val="018A6044"/>
    <w:lvl w:ilvl="0" w:tplc="04090011">
      <w:start w:val="1"/>
      <w:numFmt w:val="decimal"/>
      <w:lvlText w:val="%1)"/>
      <w:lvlJc w:val="left"/>
      <w:pPr>
        <w:ind w:left="871" w:hanging="420"/>
      </w:pPr>
    </w:lvl>
    <w:lvl w:ilvl="1" w:tplc="04090019" w:tentative="1">
      <w:start w:val="1"/>
      <w:numFmt w:val="lowerLetter"/>
      <w:lvlText w:val="%2)"/>
      <w:lvlJc w:val="left"/>
      <w:pPr>
        <w:ind w:left="1291" w:hanging="420"/>
      </w:pPr>
    </w:lvl>
    <w:lvl w:ilvl="2" w:tplc="0409001B" w:tentative="1">
      <w:start w:val="1"/>
      <w:numFmt w:val="lowerRoman"/>
      <w:lvlText w:val="%3."/>
      <w:lvlJc w:val="right"/>
      <w:pPr>
        <w:ind w:left="1711" w:hanging="420"/>
      </w:pPr>
    </w:lvl>
    <w:lvl w:ilvl="3" w:tplc="0409000F" w:tentative="1">
      <w:start w:val="1"/>
      <w:numFmt w:val="decimal"/>
      <w:lvlText w:val="%4."/>
      <w:lvlJc w:val="left"/>
      <w:pPr>
        <w:ind w:left="2131" w:hanging="420"/>
      </w:pPr>
    </w:lvl>
    <w:lvl w:ilvl="4" w:tplc="04090019" w:tentative="1">
      <w:start w:val="1"/>
      <w:numFmt w:val="lowerLetter"/>
      <w:lvlText w:val="%5)"/>
      <w:lvlJc w:val="left"/>
      <w:pPr>
        <w:ind w:left="2551" w:hanging="420"/>
      </w:pPr>
    </w:lvl>
    <w:lvl w:ilvl="5" w:tplc="0409001B" w:tentative="1">
      <w:start w:val="1"/>
      <w:numFmt w:val="lowerRoman"/>
      <w:lvlText w:val="%6."/>
      <w:lvlJc w:val="right"/>
      <w:pPr>
        <w:ind w:left="2971" w:hanging="420"/>
      </w:pPr>
    </w:lvl>
    <w:lvl w:ilvl="6" w:tplc="0409000F" w:tentative="1">
      <w:start w:val="1"/>
      <w:numFmt w:val="decimal"/>
      <w:lvlText w:val="%7."/>
      <w:lvlJc w:val="left"/>
      <w:pPr>
        <w:ind w:left="3391" w:hanging="420"/>
      </w:pPr>
    </w:lvl>
    <w:lvl w:ilvl="7" w:tplc="04090019" w:tentative="1">
      <w:start w:val="1"/>
      <w:numFmt w:val="lowerLetter"/>
      <w:lvlText w:val="%8)"/>
      <w:lvlJc w:val="left"/>
      <w:pPr>
        <w:ind w:left="3811" w:hanging="420"/>
      </w:pPr>
    </w:lvl>
    <w:lvl w:ilvl="8" w:tplc="0409001B" w:tentative="1">
      <w:start w:val="1"/>
      <w:numFmt w:val="lowerRoman"/>
      <w:lvlText w:val="%9."/>
      <w:lvlJc w:val="right"/>
      <w:pPr>
        <w:ind w:left="4231" w:hanging="420"/>
      </w:pPr>
    </w:lvl>
  </w:abstractNum>
  <w:abstractNum w:abstractNumId="288" w15:restartNumberingAfterBreak="0">
    <w:nsid w:val="11C5697F"/>
    <w:multiLevelType w:val="hybridMultilevel"/>
    <w:tmpl w:val="C39821E4"/>
    <w:lvl w:ilvl="0" w:tplc="0409000F">
      <w:start w:val="1"/>
      <w:numFmt w:val="decimal"/>
      <w:lvlText w:val="%1."/>
      <w:lvlJc w:val="left"/>
      <w:pPr>
        <w:ind w:left="720" w:hanging="360"/>
      </w:pPr>
      <w:rPr>
        <w:rFonts w:hint="eastAsia"/>
      </w:rPr>
    </w:lvl>
    <w:lvl w:ilvl="1" w:tplc="04090011">
      <w:start w:val="1"/>
      <w:numFmt w:val="decimal"/>
      <w:lvlText w:val="%2)"/>
      <w:lvlJc w:val="left"/>
      <w:pPr>
        <w:ind w:left="1500" w:hanging="42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9" w15:restartNumberingAfterBreak="0">
    <w:nsid w:val="11DD74F4"/>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90" w15:restartNumberingAfterBreak="0">
    <w:nsid w:val="11E11DD5"/>
    <w:multiLevelType w:val="hybridMultilevel"/>
    <w:tmpl w:val="3FDAFD1C"/>
    <w:lvl w:ilvl="0" w:tplc="9E8AB9AE">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91" w15:restartNumberingAfterBreak="0">
    <w:nsid w:val="11E70B54"/>
    <w:multiLevelType w:val="hybridMultilevel"/>
    <w:tmpl w:val="2B805AD4"/>
    <w:lvl w:ilvl="0" w:tplc="FFFFFFFF">
      <w:start w:val="1"/>
      <w:numFmt w:val="decimal"/>
      <w:lvlText w:val="%1)"/>
      <w:lvlJc w:val="left"/>
      <w:pPr>
        <w:ind w:left="1521" w:hanging="420"/>
      </w:pPr>
    </w:lvl>
    <w:lvl w:ilvl="1" w:tplc="FFFFFFFF" w:tentative="1">
      <w:start w:val="1"/>
      <w:numFmt w:val="lowerLetter"/>
      <w:lvlText w:val="%2)"/>
      <w:lvlJc w:val="left"/>
      <w:pPr>
        <w:ind w:left="1941" w:hanging="420"/>
      </w:pPr>
    </w:lvl>
    <w:lvl w:ilvl="2" w:tplc="FFFFFFFF" w:tentative="1">
      <w:start w:val="1"/>
      <w:numFmt w:val="lowerRoman"/>
      <w:lvlText w:val="%3."/>
      <w:lvlJc w:val="right"/>
      <w:pPr>
        <w:ind w:left="2361" w:hanging="420"/>
      </w:pPr>
    </w:lvl>
    <w:lvl w:ilvl="3" w:tplc="FFFFFFFF" w:tentative="1">
      <w:start w:val="1"/>
      <w:numFmt w:val="decimal"/>
      <w:lvlText w:val="%4."/>
      <w:lvlJc w:val="left"/>
      <w:pPr>
        <w:ind w:left="2781" w:hanging="420"/>
      </w:pPr>
    </w:lvl>
    <w:lvl w:ilvl="4" w:tplc="FFFFFFFF" w:tentative="1">
      <w:start w:val="1"/>
      <w:numFmt w:val="lowerLetter"/>
      <w:lvlText w:val="%5)"/>
      <w:lvlJc w:val="left"/>
      <w:pPr>
        <w:ind w:left="3201" w:hanging="420"/>
      </w:pPr>
    </w:lvl>
    <w:lvl w:ilvl="5" w:tplc="FFFFFFFF" w:tentative="1">
      <w:start w:val="1"/>
      <w:numFmt w:val="lowerRoman"/>
      <w:lvlText w:val="%6."/>
      <w:lvlJc w:val="right"/>
      <w:pPr>
        <w:ind w:left="3621" w:hanging="420"/>
      </w:pPr>
    </w:lvl>
    <w:lvl w:ilvl="6" w:tplc="FFFFFFFF" w:tentative="1">
      <w:start w:val="1"/>
      <w:numFmt w:val="decimal"/>
      <w:lvlText w:val="%7."/>
      <w:lvlJc w:val="left"/>
      <w:pPr>
        <w:ind w:left="4041" w:hanging="420"/>
      </w:pPr>
    </w:lvl>
    <w:lvl w:ilvl="7" w:tplc="FFFFFFFF" w:tentative="1">
      <w:start w:val="1"/>
      <w:numFmt w:val="lowerLetter"/>
      <w:lvlText w:val="%8)"/>
      <w:lvlJc w:val="left"/>
      <w:pPr>
        <w:ind w:left="4461" w:hanging="420"/>
      </w:pPr>
    </w:lvl>
    <w:lvl w:ilvl="8" w:tplc="FFFFFFFF" w:tentative="1">
      <w:start w:val="1"/>
      <w:numFmt w:val="lowerRoman"/>
      <w:lvlText w:val="%9."/>
      <w:lvlJc w:val="right"/>
      <w:pPr>
        <w:ind w:left="4881" w:hanging="420"/>
      </w:pPr>
    </w:lvl>
  </w:abstractNum>
  <w:abstractNum w:abstractNumId="292" w15:restartNumberingAfterBreak="0">
    <w:nsid w:val="12003C01"/>
    <w:multiLevelType w:val="hybridMultilevel"/>
    <w:tmpl w:val="FBC6A446"/>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3" w15:restartNumberingAfterBreak="0">
    <w:nsid w:val="1202023B"/>
    <w:multiLevelType w:val="hybridMultilevel"/>
    <w:tmpl w:val="07580BC4"/>
    <w:lvl w:ilvl="0" w:tplc="B090221C">
      <w:start w:val="1"/>
      <w:numFmt w:val="lowerRoman"/>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94" w15:restartNumberingAfterBreak="0">
    <w:nsid w:val="121A2C16"/>
    <w:multiLevelType w:val="hybridMultilevel"/>
    <w:tmpl w:val="2F9E4DEA"/>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295" w15:restartNumberingAfterBreak="0">
    <w:nsid w:val="12201B52"/>
    <w:multiLevelType w:val="hybridMultilevel"/>
    <w:tmpl w:val="9B50EC70"/>
    <w:lvl w:ilvl="0" w:tplc="04090011">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96" w15:restartNumberingAfterBreak="0">
    <w:nsid w:val="122F3FD4"/>
    <w:multiLevelType w:val="hybridMultilevel"/>
    <w:tmpl w:val="B0A65FBA"/>
    <w:lvl w:ilvl="0" w:tplc="FFFFFFFF">
      <w:start w:val="3"/>
      <w:numFmt w:val="decimal"/>
      <w:lvlText w:val="%1."/>
      <w:lvlJc w:val="left"/>
      <w:pPr>
        <w:ind w:left="840" w:hanging="420"/>
      </w:pPr>
      <w:rPr>
        <w:rFonts w:hint="eastAsia"/>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297" w15:restartNumberingAfterBreak="0">
    <w:nsid w:val="124350D0"/>
    <w:multiLevelType w:val="multilevel"/>
    <w:tmpl w:val="6F20C2AA"/>
    <w:lvl w:ilvl="0">
      <w:start w:val="4"/>
      <w:numFmt w:val="lowerLetter"/>
      <w:lvlText w:val="%1."/>
      <w:lvlJc w:val="left"/>
      <w:pPr>
        <w:tabs>
          <w:tab w:val="num" w:pos="720"/>
        </w:tabs>
        <w:ind w:left="720" w:hanging="360"/>
      </w:pPr>
      <w:rPr>
        <w:rFonts w:hint="eastAsia"/>
      </w:rPr>
    </w:lvl>
    <w:lvl w:ilvl="1">
      <w:start w:val="2"/>
      <w:numFmt w:val="decimal"/>
      <w:lvlText w:val="%2)"/>
      <w:lvlJc w:val="left"/>
      <w:pPr>
        <w:ind w:left="1440" w:hanging="360"/>
      </w:pPr>
      <w:rPr>
        <w:rFonts w:hint="default"/>
      </w:rPr>
    </w:lvl>
    <w:lvl w:ilvl="2">
      <w:start w:val="19"/>
      <w:numFmt w:val="decimal"/>
      <w:lvlText w:val="%3."/>
      <w:lvlJc w:val="left"/>
      <w:pPr>
        <w:ind w:left="2160" w:hanging="360"/>
      </w:pPr>
      <w:rPr>
        <w:rFonts w:hint="default"/>
      </w:rPr>
    </w:lvl>
    <w:lvl w:ilvl="3">
      <w:start w:val="1"/>
      <w:numFmt w:val="lowerLetter"/>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Letter"/>
      <w:lvlText w:val="%6."/>
      <w:lvlJc w:val="left"/>
      <w:pPr>
        <w:tabs>
          <w:tab w:val="num" w:pos="4320"/>
        </w:tabs>
        <w:ind w:left="4320" w:hanging="360"/>
      </w:pPr>
      <w:rPr>
        <w:rFonts w:hint="eastAsia"/>
      </w:rPr>
    </w:lvl>
    <w:lvl w:ilvl="6">
      <w:start w:val="1"/>
      <w:numFmt w:val="lowerLetter"/>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Letter"/>
      <w:lvlText w:val="%9."/>
      <w:lvlJc w:val="left"/>
      <w:pPr>
        <w:tabs>
          <w:tab w:val="num" w:pos="6480"/>
        </w:tabs>
        <w:ind w:left="6480" w:hanging="360"/>
      </w:pPr>
      <w:rPr>
        <w:rFonts w:hint="eastAsia"/>
      </w:rPr>
    </w:lvl>
  </w:abstractNum>
  <w:abstractNum w:abstractNumId="298" w15:restartNumberingAfterBreak="0">
    <w:nsid w:val="12737675"/>
    <w:multiLevelType w:val="hybridMultilevel"/>
    <w:tmpl w:val="6A9EB7D6"/>
    <w:lvl w:ilvl="0" w:tplc="7CDECDAA">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9" w15:restartNumberingAfterBreak="0">
    <w:nsid w:val="127A732B"/>
    <w:multiLevelType w:val="hybridMultilevel"/>
    <w:tmpl w:val="2B26CC6E"/>
    <w:lvl w:ilvl="0" w:tplc="FFFFFFFF">
      <w:start w:val="1"/>
      <w:numFmt w:val="decimal"/>
      <w:lvlText w:val="%1)"/>
      <w:lvlJc w:val="left"/>
      <w:pPr>
        <w:ind w:left="860" w:hanging="440"/>
      </w:p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300" w15:restartNumberingAfterBreak="0">
    <w:nsid w:val="127B3F73"/>
    <w:multiLevelType w:val="multilevel"/>
    <w:tmpl w:val="A53C8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1" w15:restartNumberingAfterBreak="0">
    <w:nsid w:val="12840495"/>
    <w:multiLevelType w:val="hybridMultilevel"/>
    <w:tmpl w:val="01708C7A"/>
    <w:lvl w:ilvl="0" w:tplc="C79EB4A8">
      <w:start w:val="1"/>
      <w:numFmt w:val="lowerLetter"/>
      <w:lvlText w:val="%1."/>
      <w:lvlJc w:val="left"/>
      <w:pPr>
        <w:ind w:left="1190" w:hanging="360"/>
      </w:pPr>
      <w:rPr>
        <w:rFonts w:hint="default"/>
      </w:rPr>
    </w:lvl>
    <w:lvl w:ilvl="1" w:tplc="04090019" w:tentative="1">
      <w:start w:val="1"/>
      <w:numFmt w:val="lowerLetter"/>
      <w:lvlText w:val="%2."/>
      <w:lvlJc w:val="left"/>
      <w:pPr>
        <w:ind w:left="1910" w:hanging="360"/>
      </w:pPr>
    </w:lvl>
    <w:lvl w:ilvl="2" w:tplc="0409001B" w:tentative="1">
      <w:start w:val="1"/>
      <w:numFmt w:val="lowerRoman"/>
      <w:lvlText w:val="%3."/>
      <w:lvlJc w:val="right"/>
      <w:pPr>
        <w:ind w:left="2630" w:hanging="180"/>
      </w:pPr>
    </w:lvl>
    <w:lvl w:ilvl="3" w:tplc="0409000F" w:tentative="1">
      <w:start w:val="1"/>
      <w:numFmt w:val="decimal"/>
      <w:lvlText w:val="%4."/>
      <w:lvlJc w:val="left"/>
      <w:pPr>
        <w:ind w:left="3350" w:hanging="360"/>
      </w:pPr>
    </w:lvl>
    <w:lvl w:ilvl="4" w:tplc="04090019" w:tentative="1">
      <w:start w:val="1"/>
      <w:numFmt w:val="lowerLetter"/>
      <w:lvlText w:val="%5."/>
      <w:lvlJc w:val="left"/>
      <w:pPr>
        <w:ind w:left="4070" w:hanging="360"/>
      </w:pPr>
    </w:lvl>
    <w:lvl w:ilvl="5" w:tplc="0409001B" w:tentative="1">
      <w:start w:val="1"/>
      <w:numFmt w:val="lowerRoman"/>
      <w:lvlText w:val="%6."/>
      <w:lvlJc w:val="right"/>
      <w:pPr>
        <w:ind w:left="4790" w:hanging="180"/>
      </w:pPr>
    </w:lvl>
    <w:lvl w:ilvl="6" w:tplc="0409000F" w:tentative="1">
      <w:start w:val="1"/>
      <w:numFmt w:val="decimal"/>
      <w:lvlText w:val="%7."/>
      <w:lvlJc w:val="left"/>
      <w:pPr>
        <w:ind w:left="5510" w:hanging="360"/>
      </w:pPr>
    </w:lvl>
    <w:lvl w:ilvl="7" w:tplc="04090019" w:tentative="1">
      <w:start w:val="1"/>
      <w:numFmt w:val="lowerLetter"/>
      <w:lvlText w:val="%8."/>
      <w:lvlJc w:val="left"/>
      <w:pPr>
        <w:ind w:left="6230" w:hanging="360"/>
      </w:pPr>
    </w:lvl>
    <w:lvl w:ilvl="8" w:tplc="0409001B" w:tentative="1">
      <w:start w:val="1"/>
      <w:numFmt w:val="lowerRoman"/>
      <w:lvlText w:val="%9."/>
      <w:lvlJc w:val="right"/>
      <w:pPr>
        <w:ind w:left="6950" w:hanging="180"/>
      </w:pPr>
    </w:lvl>
  </w:abstractNum>
  <w:abstractNum w:abstractNumId="302" w15:restartNumberingAfterBreak="0">
    <w:nsid w:val="128B0BE3"/>
    <w:multiLevelType w:val="hybridMultilevel"/>
    <w:tmpl w:val="04C426E4"/>
    <w:lvl w:ilvl="0" w:tplc="FFFFFFFF">
      <w:start w:val="1"/>
      <w:numFmt w:val="decimal"/>
      <w:lvlText w:val="%1)"/>
      <w:lvlJc w:val="left"/>
      <w:pPr>
        <w:ind w:left="860" w:hanging="440"/>
      </w:p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303" w15:restartNumberingAfterBreak="0">
    <w:nsid w:val="129058E3"/>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04" w15:restartNumberingAfterBreak="0">
    <w:nsid w:val="129752B1"/>
    <w:multiLevelType w:val="hybridMultilevel"/>
    <w:tmpl w:val="4CB676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5" w15:restartNumberingAfterBreak="0">
    <w:nsid w:val="12A27C0E"/>
    <w:multiLevelType w:val="hybridMultilevel"/>
    <w:tmpl w:val="14F0ACF6"/>
    <w:lvl w:ilvl="0" w:tplc="9E8AB9AE">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06" w15:restartNumberingAfterBreak="0">
    <w:nsid w:val="12CD06D1"/>
    <w:multiLevelType w:val="hybridMultilevel"/>
    <w:tmpl w:val="75EAFC14"/>
    <w:lvl w:ilvl="0" w:tplc="0A78F8B6">
      <w:start w:val="2"/>
      <w:numFmt w:val="decimal"/>
      <w:lvlText w:val="%1)"/>
      <w:lvlJc w:val="left"/>
      <w:pPr>
        <w:ind w:left="126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7" w15:restartNumberingAfterBreak="0">
    <w:nsid w:val="12DB18E7"/>
    <w:multiLevelType w:val="hybridMultilevel"/>
    <w:tmpl w:val="15A252A8"/>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8" w15:restartNumberingAfterBreak="0">
    <w:nsid w:val="12DE79CD"/>
    <w:multiLevelType w:val="hybridMultilevel"/>
    <w:tmpl w:val="22D6B75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09" w15:restartNumberingAfterBreak="0">
    <w:nsid w:val="12FC0106"/>
    <w:multiLevelType w:val="hybridMultilevel"/>
    <w:tmpl w:val="FEF48DC6"/>
    <w:lvl w:ilvl="0" w:tplc="D39C839A">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10" w15:restartNumberingAfterBreak="0">
    <w:nsid w:val="13276C83"/>
    <w:multiLevelType w:val="hybridMultilevel"/>
    <w:tmpl w:val="609EE66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1" w15:restartNumberingAfterBreak="0">
    <w:nsid w:val="13334A69"/>
    <w:multiLevelType w:val="hybridMultilevel"/>
    <w:tmpl w:val="4A0E6F80"/>
    <w:lvl w:ilvl="0" w:tplc="04090011">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2" w15:restartNumberingAfterBreak="0">
    <w:nsid w:val="13381194"/>
    <w:multiLevelType w:val="hybridMultilevel"/>
    <w:tmpl w:val="0DE463E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13" w15:restartNumberingAfterBreak="0">
    <w:nsid w:val="133E5348"/>
    <w:multiLevelType w:val="multilevel"/>
    <w:tmpl w:val="94028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4" w15:restartNumberingAfterBreak="0">
    <w:nsid w:val="13420199"/>
    <w:multiLevelType w:val="multilevel"/>
    <w:tmpl w:val="AC1A0DE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15" w15:restartNumberingAfterBreak="0">
    <w:nsid w:val="136124E3"/>
    <w:multiLevelType w:val="hybridMultilevel"/>
    <w:tmpl w:val="B238B58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6" w15:restartNumberingAfterBreak="0">
    <w:nsid w:val="138B79D6"/>
    <w:multiLevelType w:val="hybridMultilevel"/>
    <w:tmpl w:val="FFDC2CF6"/>
    <w:lvl w:ilvl="0" w:tplc="8CFE9670">
      <w:start w:val="1"/>
      <w:numFmt w:val="decimal"/>
      <w:lvlText w:val="%1)"/>
      <w:lvlJc w:val="left"/>
      <w:pPr>
        <w:ind w:left="780" w:hanging="420"/>
      </w:p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17" w15:restartNumberingAfterBreak="0">
    <w:nsid w:val="13A55A54"/>
    <w:multiLevelType w:val="hybridMultilevel"/>
    <w:tmpl w:val="188035C0"/>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18" w15:restartNumberingAfterBreak="0">
    <w:nsid w:val="13A56725"/>
    <w:multiLevelType w:val="hybridMultilevel"/>
    <w:tmpl w:val="9B4052FC"/>
    <w:lvl w:ilvl="0" w:tplc="E11ED802">
      <w:start w:val="1"/>
      <w:numFmt w:val="bullet"/>
      <w:lvlText w:val=""/>
      <w:lvlJc w:val="left"/>
      <w:pPr>
        <w:tabs>
          <w:tab w:val="num" w:pos="720"/>
        </w:tabs>
        <w:ind w:left="720" w:hanging="360"/>
      </w:pPr>
      <w:rPr>
        <w:rFonts w:ascii="Symbol" w:hAnsi="Symbol" w:hint="default"/>
        <w:sz w:val="20"/>
      </w:rPr>
    </w:lvl>
    <w:lvl w:ilvl="1" w:tplc="4D48412C" w:tentative="1">
      <w:start w:val="1"/>
      <w:numFmt w:val="bullet"/>
      <w:lvlText w:val="o"/>
      <w:lvlJc w:val="left"/>
      <w:pPr>
        <w:tabs>
          <w:tab w:val="num" w:pos="1440"/>
        </w:tabs>
        <w:ind w:left="1440" w:hanging="360"/>
      </w:pPr>
      <w:rPr>
        <w:rFonts w:ascii="Courier New" w:hAnsi="Courier New" w:hint="default"/>
        <w:sz w:val="20"/>
      </w:rPr>
    </w:lvl>
    <w:lvl w:ilvl="2" w:tplc="AB9612B8" w:tentative="1">
      <w:start w:val="1"/>
      <w:numFmt w:val="bullet"/>
      <w:lvlText w:val=""/>
      <w:lvlJc w:val="left"/>
      <w:pPr>
        <w:tabs>
          <w:tab w:val="num" w:pos="2160"/>
        </w:tabs>
        <w:ind w:left="2160" w:hanging="360"/>
      </w:pPr>
      <w:rPr>
        <w:rFonts w:ascii="Wingdings" w:hAnsi="Wingdings" w:hint="default"/>
        <w:sz w:val="20"/>
      </w:rPr>
    </w:lvl>
    <w:lvl w:ilvl="3" w:tplc="726E87AC" w:tentative="1">
      <w:start w:val="1"/>
      <w:numFmt w:val="bullet"/>
      <w:lvlText w:val=""/>
      <w:lvlJc w:val="left"/>
      <w:pPr>
        <w:tabs>
          <w:tab w:val="num" w:pos="2880"/>
        </w:tabs>
        <w:ind w:left="2880" w:hanging="360"/>
      </w:pPr>
      <w:rPr>
        <w:rFonts w:ascii="Wingdings" w:hAnsi="Wingdings" w:hint="default"/>
        <w:sz w:val="20"/>
      </w:rPr>
    </w:lvl>
    <w:lvl w:ilvl="4" w:tplc="6BC6E75A" w:tentative="1">
      <w:start w:val="1"/>
      <w:numFmt w:val="bullet"/>
      <w:lvlText w:val=""/>
      <w:lvlJc w:val="left"/>
      <w:pPr>
        <w:tabs>
          <w:tab w:val="num" w:pos="3600"/>
        </w:tabs>
        <w:ind w:left="3600" w:hanging="360"/>
      </w:pPr>
      <w:rPr>
        <w:rFonts w:ascii="Wingdings" w:hAnsi="Wingdings" w:hint="default"/>
        <w:sz w:val="20"/>
      </w:rPr>
    </w:lvl>
    <w:lvl w:ilvl="5" w:tplc="FAC27B96" w:tentative="1">
      <w:start w:val="1"/>
      <w:numFmt w:val="bullet"/>
      <w:lvlText w:val=""/>
      <w:lvlJc w:val="left"/>
      <w:pPr>
        <w:tabs>
          <w:tab w:val="num" w:pos="4320"/>
        </w:tabs>
        <w:ind w:left="4320" w:hanging="360"/>
      </w:pPr>
      <w:rPr>
        <w:rFonts w:ascii="Wingdings" w:hAnsi="Wingdings" w:hint="default"/>
        <w:sz w:val="20"/>
      </w:rPr>
    </w:lvl>
    <w:lvl w:ilvl="6" w:tplc="BAACF87A" w:tentative="1">
      <w:start w:val="1"/>
      <w:numFmt w:val="bullet"/>
      <w:lvlText w:val=""/>
      <w:lvlJc w:val="left"/>
      <w:pPr>
        <w:tabs>
          <w:tab w:val="num" w:pos="5040"/>
        </w:tabs>
        <w:ind w:left="5040" w:hanging="360"/>
      </w:pPr>
      <w:rPr>
        <w:rFonts w:ascii="Wingdings" w:hAnsi="Wingdings" w:hint="default"/>
        <w:sz w:val="20"/>
      </w:rPr>
    </w:lvl>
    <w:lvl w:ilvl="7" w:tplc="0F6E41D8" w:tentative="1">
      <w:start w:val="1"/>
      <w:numFmt w:val="bullet"/>
      <w:lvlText w:val=""/>
      <w:lvlJc w:val="left"/>
      <w:pPr>
        <w:tabs>
          <w:tab w:val="num" w:pos="5760"/>
        </w:tabs>
        <w:ind w:left="5760" w:hanging="360"/>
      </w:pPr>
      <w:rPr>
        <w:rFonts w:ascii="Wingdings" w:hAnsi="Wingdings" w:hint="default"/>
        <w:sz w:val="20"/>
      </w:rPr>
    </w:lvl>
    <w:lvl w:ilvl="8" w:tplc="6CF6991E"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13D45253"/>
    <w:multiLevelType w:val="hybridMultilevel"/>
    <w:tmpl w:val="57EA3524"/>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0" w15:restartNumberingAfterBreak="0">
    <w:nsid w:val="13DE5782"/>
    <w:multiLevelType w:val="hybridMultilevel"/>
    <w:tmpl w:val="AE80132A"/>
    <w:lvl w:ilvl="0" w:tplc="0409000F">
      <w:start w:val="1"/>
      <w:numFmt w:val="decimal"/>
      <w:lvlText w:val="%1."/>
      <w:lvlJc w:val="left"/>
      <w:pPr>
        <w:ind w:left="467" w:hanging="440"/>
      </w:pPr>
    </w:lvl>
    <w:lvl w:ilvl="1" w:tplc="04090019" w:tentative="1">
      <w:start w:val="1"/>
      <w:numFmt w:val="lowerLetter"/>
      <w:lvlText w:val="%2)"/>
      <w:lvlJc w:val="left"/>
      <w:pPr>
        <w:ind w:left="907" w:hanging="440"/>
      </w:pPr>
    </w:lvl>
    <w:lvl w:ilvl="2" w:tplc="0409001B" w:tentative="1">
      <w:start w:val="1"/>
      <w:numFmt w:val="lowerRoman"/>
      <w:lvlText w:val="%3."/>
      <w:lvlJc w:val="right"/>
      <w:pPr>
        <w:ind w:left="1347" w:hanging="440"/>
      </w:pPr>
    </w:lvl>
    <w:lvl w:ilvl="3" w:tplc="0409000F" w:tentative="1">
      <w:start w:val="1"/>
      <w:numFmt w:val="decimal"/>
      <w:lvlText w:val="%4."/>
      <w:lvlJc w:val="left"/>
      <w:pPr>
        <w:ind w:left="1787" w:hanging="440"/>
      </w:pPr>
    </w:lvl>
    <w:lvl w:ilvl="4" w:tplc="04090019" w:tentative="1">
      <w:start w:val="1"/>
      <w:numFmt w:val="lowerLetter"/>
      <w:lvlText w:val="%5)"/>
      <w:lvlJc w:val="left"/>
      <w:pPr>
        <w:ind w:left="2227" w:hanging="440"/>
      </w:pPr>
    </w:lvl>
    <w:lvl w:ilvl="5" w:tplc="0409001B" w:tentative="1">
      <w:start w:val="1"/>
      <w:numFmt w:val="lowerRoman"/>
      <w:lvlText w:val="%6."/>
      <w:lvlJc w:val="right"/>
      <w:pPr>
        <w:ind w:left="2667" w:hanging="440"/>
      </w:pPr>
    </w:lvl>
    <w:lvl w:ilvl="6" w:tplc="0409000F" w:tentative="1">
      <w:start w:val="1"/>
      <w:numFmt w:val="decimal"/>
      <w:lvlText w:val="%7."/>
      <w:lvlJc w:val="left"/>
      <w:pPr>
        <w:ind w:left="3107" w:hanging="440"/>
      </w:pPr>
    </w:lvl>
    <w:lvl w:ilvl="7" w:tplc="04090019" w:tentative="1">
      <w:start w:val="1"/>
      <w:numFmt w:val="lowerLetter"/>
      <w:lvlText w:val="%8)"/>
      <w:lvlJc w:val="left"/>
      <w:pPr>
        <w:ind w:left="3547" w:hanging="440"/>
      </w:pPr>
    </w:lvl>
    <w:lvl w:ilvl="8" w:tplc="0409001B" w:tentative="1">
      <w:start w:val="1"/>
      <w:numFmt w:val="lowerRoman"/>
      <w:lvlText w:val="%9."/>
      <w:lvlJc w:val="right"/>
      <w:pPr>
        <w:ind w:left="3987" w:hanging="440"/>
      </w:pPr>
    </w:lvl>
  </w:abstractNum>
  <w:abstractNum w:abstractNumId="321" w15:restartNumberingAfterBreak="0">
    <w:nsid w:val="13EE4304"/>
    <w:multiLevelType w:val="hybridMultilevel"/>
    <w:tmpl w:val="08C865B0"/>
    <w:lvl w:ilvl="0" w:tplc="264CA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2" w15:restartNumberingAfterBreak="0">
    <w:nsid w:val="13FD74F5"/>
    <w:multiLevelType w:val="hybridMultilevel"/>
    <w:tmpl w:val="36AA71CC"/>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3" w15:restartNumberingAfterBreak="0">
    <w:nsid w:val="140D6E48"/>
    <w:multiLevelType w:val="hybridMultilevel"/>
    <w:tmpl w:val="7936AC8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4" w15:restartNumberingAfterBreak="0">
    <w:nsid w:val="141219C7"/>
    <w:multiLevelType w:val="hybridMultilevel"/>
    <w:tmpl w:val="A4409A40"/>
    <w:lvl w:ilvl="0" w:tplc="C9069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5" w15:restartNumberingAfterBreak="0">
    <w:nsid w:val="142F08A3"/>
    <w:multiLevelType w:val="hybridMultilevel"/>
    <w:tmpl w:val="B8F62978"/>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6" w15:restartNumberingAfterBreak="0">
    <w:nsid w:val="14384DFC"/>
    <w:multiLevelType w:val="hybridMultilevel"/>
    <w:tmpl w:val="D90C3D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7" w15:restartNumberingAfterBreak="0">
    <w:nsid w:val="143973ED"/>
    <w:multiLevelType w:val="hybridMultilevel"/>
    <w:tmpl w:val="F9BC3CE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8" w15:restartNumberingAfterBreak="0">
    <w:nsid w:val="143A1BF5"/>
    <w:multiLevelType w:val="hybridMultilevel"/>
    <w:tmpl w:val="5F78E95C"/>
    <w:lvl w:ilvl="0" w:tplc="5448C3A6">
      <w:start w:val="9"/>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9" w15:restartNumberingAfterBreak="0">
    <w:nsid w:val="143A3210"/>
    <w:multiLevelType w:val="hybridMultilevel"/>
    <w:tmpl w:val="BBFE8CC0"/>
    <w:lvl w:ilvl="0" w:tplc="88861C5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0" w15:restartNumberingAfterBreak="0">
    <w:nsid w:val="143C695C"/>
    <w:multiLevelType w:val="hybridMultilevel"/>
    <w:tmpl w:val="6B4806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1" w15:restartNumberingAfterBreak="0">
    <w:nsid w:val="14470E92"/>
    <w:multiLevelType w:val="hybridMultilevel"/>
    <w:tmpl w:val="B6767FF6"/>
    <w:lvl w:ilvl="0" w:tplc="973446B8">
      <w:start w:val="1"/>
      <w:numFmt w:val="decimal"/>
      <w:lvlText w:val="%1)"/>
      <w:lvlJc w:val="left"/>
      <w:pPr>
        <w:ind w:left="890" w:hanging="440"/>
      </w:pPr>
    </w:lvl>
    <w:lvl w:ilvl="1" w:tplc="04090019" w:tentative="1">
      <w:start w:val="1"/>
      <w:numFmt w:val="lowerLetter"/>
      <w:lvlText w:val="%2)"/>
      <w:lvlJc w:val="left"/>
      <w:pPr>
        <w:ind w:left="1330" w:hanging="440"/>
      </w:pPr>
    </w:lvl>
    <w:lvl w:ilvl="2" w:tplc="0409001B" w:tentative="1">
      <w:start w:val="1"/>
      <w:numFmt w:val="lowerRoman"/>
      <w:lvlText w:val="%3."/>
      <w:lvlJc w:val="right"/>
      <w:pPr>
        <w:ind w:left="1770" w:hanging="440"/>
      </w:pPr>
    </w:lvl>
    <w:lvl w:ilvl="3" w:tplc="0409000F" w:tentative="1">
      <w:start w:val="1"/>
      <w:numFmt w:val="decimal"/>
      <w:lvlText w:val="%4."/>
      <w:lvlJc w:val="left"/>
      <w:pPr>
        <w:ind w:left="2210" w:hanging="440"/>
      </w:pPr>
    </w:lvl>
    <w:lvl w:ilvl="4" w:tplc="04090019" w:tentative="1">
      <w:start w:val="1"/>
      <w:numFmt w:val="lowerLetter"/>
      <w:lvlText w:val="%5)"/>
      <w:lvlJc w:val="left"/>
      <w:pPr>
        <w:ind w:left="2650" w:hanging="440"/>
      </w:pPr>
    </w:lvl>
    <w:lvl w:ilvl="5" w:tplc="0409001B" w:tentative="1">
      <w:start w:val="1"/>
      <w:numFmt w:val="lowerRoman"/>
      <w:lvlText w:val="%6."/>
      <w:lvlJc w:val="right"/>
      <w:pPr>
        <w:ind w:left="3090" w:hanging="440"/>
      </w:pPr>
    </w:lvl>
    <w:lvl w:ilvl="6" w:tplc="0409000F" w:tentative="1">
      <w:start w:val="1"/>
      <w:numFmt w:val="decimal"/>
      <w:lvlText w:val="%7."/>
      <w:lvlJc w:val="left"/>
      <w:pPr>
        <w:ind w:left="3530" w:hanging="440"/>
      </w:pPr>
    </w:lvl>
    <w:lvl w:ilvl="7" w:tplc="04090019" w:tentative="1">
      <w:start w:val="1"/>
      <w:numFmt w:val="lowerLetter"/>
      <w:lvlText w:val="%8)"/>
      <w:lvlJc w:val="left"/>
      <w:pPr>
        <w:ind w:left="3970" w:hanging="440"/>
      </w:pPr>
    </w:lvl>
    <w:lvl w:ilvl="8" w:tplc="0409001B" w:tentative="1">
      <w:start w:val="1"/>
      <w:numFmt w:val="lowerRoman"/>
      <w:lvlText w:val="%9."/>
      <w:lvlJc w:val="right"/>
      <w:pPr>
        <w:ind w:left="4410" w:hanging="440"/>
      </w:pPr>
    </w:lvl>
  </w:abstractNum>
  <w:abstractNum w:abstractNumId="332" w15:restartNumberingAfterBreak="0">
    <w:nsid w:val="144A0A91"/>
    <w:multiLevelType w:val="hybridMultilevel"/>
    <w:tmpl w:val="FAD8BEBC"/>
    <w:lvl w:ilvl="0" w:tplc="AFFE488A">
      <w:start w:val="18"/>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3" w15:restartNumberingAfterBreak="0">
    <w:nsid w:val="144A1E71"/>
    <w:multiLevelType w:val="hybridMultilevel"/>
    <w:tmpl w:val="11D6A450"/>
    <w:lvl w:ilvl="0" w:tplc="04090011">
      <w:start w:val="1"/>
      <w:numFmt w:val="decimal"/>
      <w:lvlText w:val="%1)"/>
      <w:lvlJc w:val="left"/>
      <w:pPr>
        <w:ind w:left="780" w:hanging="360"/>
      </w:pPr>
      <w:rPr>
        <w:rFonts w:hint="default"/>
        <w:sz w:val="22"/>
      </w:r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34" w15:restartNumberingAfterBreak="0">
    <w:nsid w:val="144B2305"/>
    <w:multiLevelType w:val="hybridMultilevel"/>
    <w:tmpl w:val="3DC41C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5" w15:restartNumberingAfterBreak="0">
    <w:nsid w:val="14541CA8"/>
    <w:multiLevelType w:val="hybridMultilevel"/>
    <w:tmpl w:val="609EE66E"/>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36" w15:restartNumberingAfterBreak="0">
    <w:nsid w:val="1469468F"/>
    <w:multiLevelType w:val="hybridMultilevel"/>
    <w:tmpl w:val="49A0DDB4"/>
    <w:lvl w:ilvl="0" w:tplc="04090003">
      <w:start w:val="1"/>
      <w:numFmt w:val="bullet"/>
      <w:lvlText w:val="o"/>
      <w:lvlJc w:val="left"/>
      <w:pPr>
        <w:ind w:left="1300" w:hanging="440"/>
      </w:pPr>
      <w:rPr>
        <w:rFonts w:ascii="Courier New" w:hAnsi="Courier New" w:cs="Courier New" w:hint="default"/>
      </w:rPr>
    </w:lvl>
    <w:lvl w:ilvl="1" w:tplc="04090003" w:tentative="1">
      <w:start w:val="1"/>
      <w:numFmt w:val="bullet"/>
      <w:lvlText w:val=""/>
      <w:lvlJc w:val="left"/>
      <w:pPr>
        <w:ind w:left="1740" w:hanging="440"/>
      </w:pPr>
      <w:rPr>
        <w:rFonts w:ascii="Wingdings" w:hAnsi="Wingdings" w:hint="default"/>
      </w:rPr>
    </w:lvl>
    <w:lvl w:ilvl="2" w:tplc="04090005" w:tentative="1">
      <w:start w:val="1"/>
      <w:numFmt w:val="bullet"/>
      <w:lvlText w:val=""/>
      <w:lvlJc w:val="left"/>
      <w:pPr>
        <w:ind w:left="2180" w:hanging="440"/>
      </w:pPr>
      <w:rPr>
        <w:rFonts w:ascii="Wingdings" w:hAnsi="Wingdings" w:hint="default"/>
      </w:rPr>
    </w:lvl>
    <w:lvl w:ilvl="3" w:tplc="04090001" w:tentative="1">
      <w:start w:val="1"/>
      <w:numFmt w:val="bullet"/>
      <w:lvlText w:val=""/>
      <w:lvlJc w:val="left"/>
      <w:pPr>
        <w:ind w:left="2620" w:hanging="440"/>
      </w:pPr>
      <w:rPr>
        <w:rFonts w:ascii="Wingdings" w:hAnsi="Wingdings" w:hint="default"/>
      </w:rPr>
    </w:lvl>
    <w:lvl w:ilvl="4" w:tplc="04090003" w:tentative="1">
      <w:start w:val="1"/>
      <w:numFmt w:val="bullet"/>
      <w:lvlText w:val=""/>
      <w:lvlJc w:val="left"/>
      <w:pPr>
        <w:ind w:left="3060" w:hanging="440"/>
      </w:pPr>
      <w:rPr>
        <w:rFonts w:ascii="Wingdings" w:hAnsi="Wingdings" w:hint="default"/>
      </w:rPr>
    </w:lvl>
    <w:lvl w:ilvl="5" w:tplc="04090005" w:tentative="1">
      <w:start w:val="1"/>
      <w:numFmt w:val="bullet"/>
      <w:lvlText w:val=""/>
      <w:lvlJc w:val="left"/>
      <w:pPr>
        <w:ind w:left="3500" w:hanging="440"/>
      </w:pPr>
      <w:rPr>
        <w:rFonts w:ascii="Wingdings" w:hAnsi="Wingdings" w:hint="default"/>
      </w:rPr>
    </w:lvl>
    <w:lvl w:ilvl="6" w:tplc="04090001" w:tentative="1">
      <w:start w:val="1"/>
      <w:numFmt w:val="bullet"/>
      <w:lvlText w:val=""/>
      <w:lvlJc w:val="left"/>
      <w:pPr>
        <w:ind w:left="3940" w:hanging="440"/>
      </w:pPr>
      <w:rPr>
        <w:rFonts w:ascii="Wingdings" w:hAnsi="Wingdings" w:hint="default"/>
      </w:rPr>
    </w:lvl>
    <w:lvl w:ilvl="7" w:tplc="04090003" w:tentative="1">
      <w:start w:val="1"/>
      <w:numFmt w:val="bullet"/>
      <w:lvlText w:val=""/>
      <w:lvlJc w:val="left"/>
      <w:pPr>
        <w:ind w:left="4380" w:hanging="440"/>
      </w:pPr>
      <w:rPr>
        <w:rFonts w:ascii="Wingdings" w:hAnsi="Wingdings" w:hint="default"/>
      </w:rPr>
    </w:lvl>
    <w:lvl w:ilvl="8" w:tplc="04090005" w:tentative="1">
      <w:start w:val="1"/>
      <w:numFmt w:val="bullet"/>
      <w:lvlText w:val=""/>
      <w:lvlJc w:val="left"/>
      <w:pPr>
        <w:ind w:left="4820" w:hanging="440"/>
      </w:pPr>
      <w:rPr>
        <w:rFonts w:ascii="Wingdings" w:hAnsi="Wingdings" w:hint="default"/>
      </w:rPr>
    </w:lvl>
  </w:abstractNum>
  <w:abstractNum w:abstractNumId="337" w15:restartNumberingAfterBreak="0">
    <w:nsid w:val="146D4253"/>
    <w:multiLevelType w:val="hybridMultilevel"/>
    <w:tmpl w:val="B9E06F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8" w15:restartNumberingAfterBreak="0">
    <w:nsid w:val="147454EB"/>
    <w:multiLevelType w:val="hybridMultilevel"/>
    <w:tmpl w:val="EE46757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9" w15:restartNumberingAfterBreak="0">
    <w:nsid w:val="147D25FE"/>
    <w:multiLevelType w:val="hybridMultilevel"/>
    <w:tmpl w:val="5FBC3A08"/>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40" w15:restartNumberingAfterBreak="0">
    <w:nsid w:val="14A10BA0"/>
    <w:multiLevelType w:val="hybridMultilevel"/>
    <w:tmpl w:val="ED0EE992"/>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341" w15:restartNumberingAfterBreak="0">
    <w:nsid w:val="14A11A45"/>
    <w:multiLevelType w:val="multilevel"/>
    <w:tmpl w:val="0BE22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2" w15:restartNumberingAfterBreak="0">
    <w:nsid w:val="14B64D37"/>
    <w:multiLevelType w:val="hybridMultilevel"/>
    <w:tmpl w:val="A4EC7886"/>
    <w:lvl w:ilvl="0" w:tplc="FFFFFFFF">
      <w:start w:val="1"/>
      <w:numFmt w:val="decimal"/>
      <w:lvlText w:val="%1)"/>
      <w:lvlJc w:val="left"/>
      <w:pPr>
        <w:ind w:left="860" w:hanging="440"/>
      </w:pPr>
      <w:rPr>
        <w:rFonts w:hint="default"/>
      </w:r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343" w15:restartNumberingAfterBreak="0">
    <w:nsid w:val="14BE7A2D"/>
    <w:multiLevelType w:val="hybridMultilevel"/>
    <w:tmpl w:val="A3BE24DC"/>
    <w:lvl w:ilvl="0" w:tplc="04090001">
      <w:start w:val="1"/>
      <w:numFmt w:val="bullet"/>
      <w:lvlText w:val=""/>
      <w:lvlJc w:val="left"/>
      <w:pPr>
        <w:ind w:left="562" w:hanging="420"/>
      </w:pPr>
      <w:rPr>
        <w:rFonts w:ascii="Wingdings" w:hAnsi="Wingdings" w:hint="default"/>
      </w:rPr>
    </w:lvl>
    <w:lvl w:ilvl="1" w:tplc="04090003" w:tentative="1">
      <w:start w:val="1"/>
      <w:numFmt w:val="bullet"/>
      <w:lvlText w:val=""/>
      <w:lvlJc w:val="left"/>
      <w:pPr>
        <w:ind w:left="982" w:hanging="420"/>
      </w:pPr>
      <w:rPr>
        <w:rFonts w:ascii="Wingdings" w:hAnsi="Wingdings" w:hint="default"/>
      </w:rPr>
    </w:lvl>
    <w:lvl w:ilvl="2" w:tplc="04090005"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3" w:tentative="1">
      <w:start w:val="1"/>
      <w:numFmt w:val="bullet"/>
      <w:lvlText w:val=""/>
      <w:lvlJc w:val="left"/>
      <w:pPr>
        <w:ind w:left="2242" w:hanging="420"/>
      </w:pPr>
      <w:rPr>
        <w:rFonts w:ascii="Wingdings" w:hAnsi="Wingdings" w:hint="default"/>
      </w:rPr>
    </w:lvl>
    <w:lvl w:ilvl="5" w:tplc="04090005"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3" w:tentative="1">
      <w:start w:val="1"/>
      <w:numFmt w:val="bullet"/>
      <w:lvlText w:val=""/>
      <w:lvlJc w:val="left"/>
      <w:pPr>
        <w:ind w:left="3502" w:hanging="420"/>
      </w:pPr>
      <w:rPr>
        <w:rFonts w:ascii="Wingdings" w:hAnsi="Wingdings" w:hint="default"/>
      </w:rPr>
    </w:lvl>
    <w:lvl w:ilvl="8" w:tplc="04090005" w:tentative="1">
      <w:start w:val="1"/>
      <w:numFmt w:val="bullet"/>
      <w:lvlText w:val=""/>
      <w:lvlJc w:val="left"/>
      <w:pPr>
        <w:ind w:left="3922" w:hanging="420"/>
      </w:pPr>
      <w:rPr>
        <w:rFonts w:ascii="Wingdings" w:hAnsi="Wingdings" w:hint="default"/>
      </w:rPr>
    </w:lvl>
  </w:abstractNum>
  <w:abstractNum w:abstractNumId="344" w15:restartNumberingAfterBreak="0">
    <w:nsid w:val="14CD36B7"/>
    <w:multiLevelType w:val="hybridMultilevel"/>
    <w:tmpl w:val="B4885514"/>
    <w:lvl w:ilvl="0" w:tplc="48705B5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5" w15:restartNumberingAfterBreak="0">
    <w:nsid w:val="14F35F5C"/>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46" w15:restartNumberingAfterBreak="0">
    <w:nsid w:val="151F6DCA"/>
    <w:multiLevelType w:val="hybridMultilevel"/>
    <w:tmpl w:val="40F208D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47" w15:restartNumberingAfterBreak="0">
    <w:nsid w:val="152C7579"/>
    <w:multiLevelType w:val="hybridMultilevel"/>
    <w:tmpl w:val="C3AE91E8"/>
    <w:lvl w:ilvl="0" w:tplc="ADD426DC">
      <w:start w:val="5"/>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8" w15:restartNumberingAfterBreak="0">
    <w:nsid w:val="152E343E"/>
    <w:multiLevelType w:val="hybridMultilevel"/>
    <w:tmpl w:val="F88CB8EA"/>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49" w15:restartNumberingAfterBreak="0">
    <w:nsid w:val="152E4456"/>
    <w:multiLevelType w:val="hybridMultilevel"/>
    <w:tmpl w:val="9D5657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0" w15:restartNumberingAfterBreak="0">
    <w:nsid w:val="15330715"/>
    <w:multiLevelType w:val="hybridMultilevel"/>
    <w:tmpl w:val="B6FEC57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51" w15:restartNumberingAfterBreak="0">
    <w:nsid w:val="1535348B"/>
    <w:multiLevelType w:val="hybridMultilevel"/>
    <w:tmpl w:val="C8644B28"/>
    <w:lvl w:ilvl="0" w:tplc="04090001">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352" w15:restartNumberingAfterBreak="0">
    <w:nsid w:val="154B00A7"/>
    <w:multiLevelType w:val="multilevel"/>
    <w:tmpl w:val="E6D2BA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asciiTheme="minorHAnsi" w:eastAsia="宋体" w:hAnsiTheme="minorHAnsi" w:cs="宋体"/>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3" w15:restartNumberingAfterBreak="0">
    <w:nsid w:val="156458D4"/>
    <w:multiLevelType w:val="hybridMultilevel"/>
    <w:tmpl w:val="08C865B0"/>
    <w:lvl w:ilvl="0" w:tplc="264CA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4" w15:restartNumberingAfterBreak="0">
    <w:nsid w:val="156E5A5F"/>
    <w:multiLevelType w:val="hybridMultilevel"/>
    <w:tmpl w:val="93861ADA"/>
    <w:lvl w:ilvl="0" w:tplc="7E96CB40">
      <w:start w:val="1"/>
      <w:numFmt w:val="decimal"/>
      <w:lvlText w:val="%1."/>
      <w:lvlJc w:val="left"/>
      <w:pPr>
        <w:ind w:left="80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55" w15:restartNumberingAfterBreak="0">
    <w:nsid w:val="157021E0"/>
    <w:multiLevelType w:val="hybridMultilevel"/>
    <w:tmpl w:val="ACD85E62"/>
    <w:lvl w:ilvl="0" w:tplc="676CFF4A">
      <w:start w:val="1"/>
      <w:numFmt w:val="decimal"/>
      <w:lvlText w:val="%1)"/>
      <w:lvlJc w:val="left"/>
      <w:pPr>
        <w:ind w:left="869" w:hanging="420"/>
      </w:pPr>
      <w:rPr>
        <w:rFonts w:hint="eastAsia"/>
      </w:rPr>
    </w:lvl>
    <w:lvl w:ilvl="1" w:tplc="04090019" w:tentative="1">
      <w:start w:val="1"/>
      <w:numFmt w:val="lowerLetter"/>
      <w:lvlText w:val="%2)"/>
      <w:lvlJc w:val="left"/>
      <w:pPr>
        <w:ind w:left="1289" w:hanging="420"/>
      </w:pPr>
    </w:lvl>
    <w:lvl w:ilvl="2" w:tplc="0409001B" w:tentative="1">
      <w:start w:val="1"/>
      <w:numFmt w:val="lowerRoman"/>
      <w:lvlText w:val="%3."/>
      <w:lvlJc w:val="right"/>
      <w:pPr>
        <w:ind w:left="1709" w:hanging="420"/>
      </w:pPr>
    </w:lvl>
    <w:lvl w:ilvl="3" w:tplc="0409000F" w:tentative="1">
      <w:start w:val="1"/>
      <w:numFmt w:val="decimal"/>
      <w:lvlText w:val="%4."/>
      <w:lvlJc w:val="left"/>
      <w:pPr>
        <w:ind w:left="2129" w:hanging="420"/>
      </w:pPr>
    </w:lvl>
    <w:lvl w:ilvl="4" w:tplc="04090019" w:tentative="1">
      <w:start w:val="1"/>
      <w:numFmt w:val="lowerLetter"/>
      <w:lvlText w:val="%5)"/>
      <w:lvlJc w:val="left"/>
      <w:pPr>
        <w:ind w:left="2549" w:hanging="420"/>
      </w:pPr>
    </w:lvl>
    <w:lvl w:ilvl="5" w:tplc="0409001B" w:tentative="1">
      <w:start w:val="1"/>
      <w:numFmt w:val="lowerRoman"/>
      <w:lvlText w:val="%6."/>
      <w:lvlJc w:val="right"/>
      <w:pPr>
        <w:ind w:left="2969" w:hanging="420"/>
      </w:pPr>
    </w:lvl>
    <w:lvl w:ilvl="6" w:tplc="0409000F" w:tentative="1">
      <w:start w:val="1"/>
      <w:numFmt w:val="decimal"/>
      <w:lvlText w:val="%7."/>
      <w:lvlJc w:val="left"/>
      <w:pPr>
        <w:ind w:left="3389" w:hanging="420"/>
      </w:pPr>
    </w:lvl>
    <w:lvl w:ilvl="7" w:tplc="04090019" w:tentative="1">
      <w:start w:val="1"/>
      <w:numFmt w:val="lowerLetter"/>
      <w:lvlText w:val="%8)"/>
      <w:lvlJc w:val="left"/>
      <w:pPr>
        <w:ind w:left="3809" w:hanging="420"/>
      </w:pPr>
    </w:lvl>
    <w:lvl w:ilvl="8" w:tplc="0409001B" w:tentative="1">
      <w:start w:val="1"/>
      <w:numFmt w:val="lowerRoman"/>
      <w:lvlText w:val="%9."/>
      <w:lvlJc w:val="right"/>
      <w:pPr>
        <w:ind w:left="4229" w:hanging="420"/>
      </w:pPr>
    </w:lvl>
  </w:abstractNum>
  <w:abstractNum w:abstractNumId="356" w15:restartNumberingAfterBreak="0">
    <w:nsid w:val="157A20A4"/>
    <w:multiLevelType w:val="hybridMultilevel"/>
    <w:tmpl w:val="FC3053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7" w15:restartNumberingAfterBreak="0">
    <w:nsid w:val="15910E3F"/>
    <w:multiLevelType w:val="hybridMultilevel"/>
    <w:tmpl w:val="4080F5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8" w15:restartNumberingAfterBreak="0">
    <w:nsid w:val="15952266"/>
    <w:multiLevelType w:val="hybridMultilevel"/>
    <w:tmpl w:val="A86E0252"/>
    <w:lvl w:ilvl="0" w:tplc="1C00AD30">
      <w:start w:val="1"/>
      <w:numFmt w:val="decimal"/>
      <w:lvlText w:val="%1)"/>
      <w:lvlJc w:val="left"/>
      <w:pPr>
        <w:tabs>
          <w:tab w:val="num" w:pos="720"/>
        </w:tabs>
        <w:ind w:left="720" w:hanging="360"/>
      </w:pPr>
    </w:lvl>
    <w:lvl w:ilvl="1" w:tplc="95649978">
      <w:start w:val="1"/>
      <w:numFmt w:val="decimal"/>
      <w:lvlText w:val="%2."/>
      <w:lvlJc w:val="left"/>
      <w:pPr>
        <w:ind w:left="1440" w:hanging="360"/>
      </w:pPr>
      <w:rPr>
        <w:rFonts w:hint="default"/>
      </w:rPr>
    </w:lvl>
    <w:lvl w:ilvl="2" w:tplc="3056E480">
      <w:start w:val="1"/>
      <w:numFmt w:val="decimal"/>
      <w:lvlText w:val="%3)"/>
      <w:lvlJc w:val="left"/>
      <w:pPr>
        <w:ind w:left="2160" w:hanging="360"/>
      </w:pPr>
      <w:rPr>
        <w:rFonts w:hint="default"/>
      </w:rPr>
    </w:lvl>
    <w:lvl w:ilvl="3" w:tplc="C10A1644" w:tentative="1">
      <w:start w:val="1"/>
      <w:numFmt w:val="lowerLetter"/>
      <w:lvlText w:val="%4."/>
      <w:lvlJc w:val="left"/>
      <w:pPr>
        <w:tabs>
          <w:tab w:val="num" w:pos="2880"/>
        </w:tabs>
        <w:ind w:left="2880" w:hanging="360"/>
      </w:pPr>
    </w:lvl>
    <w:lvl w:ilvl="4" w:tplc="731C6BB0" w:tentative="1">
      <w:start w:val="1"/>
      <w:numFmt w:val="lowerLetter"/>
      <w:lvlText w:val="%5."/>
      <w:lvlJc w:val="left"/>
      <w:pPr>
        <w:tabs>
          <w:tab w:val="num" w:pos="3600"/>
        </w:tabs>
        <w:ind w:left="3600" w:hanging="360"/>
      </w:pPr>
    </w:lvl>
    <w:lvl w:ilvl="5" w:tplc="A1A258EA" w:tentative="1">
      <w:start w:val="1"/>
      <w:numFmt w:val="lowerLetter"/>
      <w:lvlText w:val="%6."/>
      <w:lvlJc w:val="left"/>
      <w:pPr>
        <w:tabs>
          <w:tab w:val="num" w:pos="4320"/>
        </w:tabs>
        <w:ind w:left="4320" w:hanging="360"/>
      </w:pPr>
    </w:lvl>
    <w:lvl w:ilvl="6" w:tplc="81E0FBC2" w:tentative="1">
      <w:start w:val="1"/>
      <w:numFmt w:val="lowerLetter"/>
      <w:lvlText w:val="%7."/>
      <w:lvlJc w:val="left"/>
      <w:pPr>
        <w:tabs>
          <w:tab w:val="num" w:pos="5040"/>
        </w:tabs>
        <w:ind w:left="5040" w:hanging="360"/>
      </w:pPr>
    </w:lvl>
    <w:lvl w:ilvl="7" w:tplc="E462341A" w:tentative="1">
      <w:start w:val="1"/>
      <w:numFmt w:val="lowerLetter"/>
      <w:lvlText w:val="%8."/>
      <w:lvlJc w:val="left"/>
      <w:pPr>
        <w:tabs>
          <w:tab w:val="num" w:pos="5760"/>
        </w:tabs>
        <w:ind w:left="5760" w:hanging="360"/>
      </w:pPr>
    </w:lvl>
    <w:lvl w:ilvl="8" w:tplc="3CBC8054" w:tentative="1">
      <w:start w:val="1"/>
      <w:numFmt w:val="lowerLetter"/>
      <w:lvlText w:val="%9."/>
      <w:lvlJc w:val="left"/>
      <w:pPr>
        <w:tabs>
          <w:tab w:val="num" w:pos="6480"/>
        </w:tabs>
        <w:ind w:left="6480" w:hanging="360"/>
      </w:pPr>
    </w:lvl>
  </w:abstractNum>
  <w:abstractNum w:abstractNumId="359" w15:restartNumberingAfterBreak="0">
    <w:nsid w:val="159E07B7"/>
    <w:multiLevelType w:val="multilevel"/>
    <w:tmpl w:val="37F89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15A507A4"/>
    <w:multiLevelType w:val="multilevel"/>
    <w:tmpl w:val="2CF8A0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15D845ED"/>
    <w:multiLevelType w:val="hybridMultilevel"/>
    <w:tmpl w:val="AB823C92"/>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62" w15:restartNumberingAfterBreak="0">
    <w:nsid w:val="15DB35D1"/>
    <w:multiLevelType w:val="hybridMultilevel"/>
    <w:tmpl w:val="924CF7C0"/>
    <w:lvl w:ilvl="0" w:tplc="2D4048A6">
      <w:start w:val="16"/>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3" w15:restartNumberingAfterBreak="0">
    <w:nsid w:val="15DE0B49"/>
    <w:multiLevelType w:val="hybridMultilevel"/>
    <w:tmpl w:val="6F101274"/>
    <w:lvl w:ilvl="0" w:tplc="4B820DA0">
      <w:start w:val="1"/>
      <w:numFmt w:val="decimal"/>
      <w:lvlText w:val="%1."/>
      <w:lvlJc w:val="left"/>
      <w:pPr>
        <w:ind w:left="360" w:hanging="360"/>
      </w:pPr>
    </w:lvl>
    <w:lvl w:ilvl="1" w:tplc="F28A6198">
      <w:start w:val="1"/>
      <w:numFmt w:val="lowerLetter"/>
      <w:lvlText w:val="%2."/>
      <w:lvlJc w:val="left"/>
      <w:pPr>
        <w:ind w:left="1080" w:hanging="360"/>
      </w:pPr>
    </w:lvl>
    <w:lvl w:ilvl="2" w:tplc="637AAC2A">
      <w:start w:val="1"/>
      <w:numFmt w:val="lowerRoman"/>
      <w:lvlText w:val="%3."/>
      <w:lvlJc w:val="right"/>
      <w:pPr>
        <w:ind w:left="1800" w:hanging="180"/>
      </w:pPr>
    </w:lvl>
    <w:lvl w:ilvl="3" w:tplc="50D43626">
      <w:start w:val="1"/>
      <w:numFmt w:val="decimal"/>
      <w:lvlText w:val="%4."/>
      <w:lvlJc w:val="left"/>
      <w:pPr>
        <w:ind w:left="2520" w:hanging="360"/>
      </w:pPr>
    </w:lvl>
    <w:lvl w:ilvl="4" w:tplc="DB1EBA0A">
      <w:start w:val="1"/>
      <w:numFmt w:val="lowerLetter"/>
      <w:lvlText w:val="%5."/>
      <w:lvlJc w:val="left"/>
      <w:pPr>
        <w:ind w:left="3240" w:hanging="360"/>
      </w:pPr>
    </w:lvl>
    <w:lvl w:ilvl="5" w:tplc="A9AA4C38">
      <w:start w:val="1"/>
      <w:numFmt w:val="lowerRoman"/>
      <w:lvlText w:val="%6."/>
      <w:lvlJc w:val="right"/>
      <w:pPr>
        <w:ind w:left="3960" w:hanging="180"/>
      </w:pPr>
    </w:lvl>
    <w:lvl w:ilvl="6" w:tplc="5E0C4A88">
      <w:start w:val="1"/>
      <w:numFmt w:val="decimal"/>
      <w:lvlText w:val="%7."/>
      <w:lvlJc w:val="left"/>
      <w:pPr>
        <w:ind w:left="4680" w:hanging="360"/>
      </w:pPr>
    </w:lvl>
    <w:lvl w:ilvl="7" w:tplc="C838C124">
      <w:start w:val="1"/>
      <w:numFmt w:val="lowerLetter"/>
      <w:lvlText w:val="%8."/>
      <w:lvlJc w:val="left"/>
      <w:pPr>
        <w:ind w:left="5400" w:hanging="360"/>
      </w:pPr>
    </w:lvl>
    <w:lvl w:ilvl="8" w:tplc="208271EC">
      <w:start w:val="1"/>
      <w:numFmt w:val="lowerRoman"/>
      <w:lvlText w:val="%9."/>
      <w:lvlJc w:val="right"/>
      <w:pPr>
        <w:ind w:left="6120" w:hanging="180"/>
      </w:pPr>
    </w:lvl>
  </w:abstractNum>
  <w:abstractNum w:abstractNumId="364" w15:restartNumberingAfterBreak="0">
    <w:nsid w:val="15F04621"/>
    <w:multiLevelType w:val="multilevel"/>
    <w:tmpl w:val="E6D2BA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asciiTheme="minorHAnsi" w:eastAsia="宋体" w:hAnsiTheme="minorHAnsi" w:cs="宋体"/>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5" w15:restartNumberingAfterBreak="0">
    <w:nsid w:val="15F20D9B"/>
    <w:multiLevelType w:val="hybridMultilevel"/>
    <w:tmpl w:val="CC9E52B2"/>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366" w15:restartNumberingAfterBreak="0">
    <w:nsid w:val="16003741"/>
    <w:multiLevelType w:val="hybridMultilevel"/>
    <w:tmpl w:val="CFF0C448"/>
    <w:lvl w:ilvl="0" w:tplc="CC242288">
      <w:start w:val="2"/>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7" w15:restartNumberingAfterBreak="0">
    <w:nsid w:val="160A4032"/>
    <w:multiLevelType w:val="hybridMultilevel"/>
    <w:tmpl w:val="19CC21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8" w15:restartNumberingAfterBreak="0">
    <w:nsid w:val="16167BB0"/>
    <w:multiLevelType w:val="hybridMultilevel"/>
    <w:tmpl w:val="96DC01D0"/>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9" w15:restartNumberingAfterBreak="0">
    <w:nsid w:val="161D011E"/>
    <w:multiLevelType w:val="hybridMultilevel"/>
    <w:tmpl w:val="C0202FC6"/>
    <w:lvl w:ilvl="0" w:tplc="105E636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70" w15:restartNumberingAfterBreak="0">
    <w:nsid w:val="162B134B"/>
    <w:multiLevelType w:val="hybridMultilevel"/>
    <w:tmpl w:val="4E5ECF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1" w15:restartNumberingAfterBreak="0">
    <w:nsid w:val="16544D61"/>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72" w15:restartNumberingAfterBreak="0">
    <w:nsid w:val="166673F7"/>
    <w:multiLevelType w:val="hybridMultilevel"/>
    <w:tmpl w:val="1BFE6626"/>
    <w:lvl w:ilvl="0" w:tplc="5B206BB2">
      <w:start w:val="9"/>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3" w15:restartNumberingAfterBreak="0">
    <w:nsid w:val="16771103"/>
    <w:multiLevelType w:val="hybridMultilevel"/>
    <w:tmpl w:val="9350CAE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4" w15:restartNumberingAfterBreak="0">
    <w:nsid w:val="167E1992"/>
    <w:multiLevelType w:val="hybridMultilevel"/>
    <w:tmpl w:val="0E3691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5" w15:restartNumberingAfterBreak="0">
    <w:nsid w:val="16AC0287"/>
    <w:multiLevelType w:val="hybridMultilevel"/>
    <w:tmpl w:val="41E2F5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6" w15:restartNumberingAfterBreak="0">
    <w:nsid w:val="16B55978"/>
    <w:multiLevelType w:val="hybridMultilevel"/>
    <w:tmpl w:val="C0F297A8"/>
    <w:lvl w:ilvl="0" w:tplc="05C23A40">
      <w:start w:val="4"/>
      <w:numFmt w:val="decimal"/>
      <w:lvlText w:val="%1)"/>
      <w:lvlJc w:val="left"/>
      <w:pPr>
        <w:ind w:left="443"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7" w15:restartNumberingAfterBreak="0">
    <w:nsid w:val="16C2528D"/>
    <w:multiLevelType w:val="hybridMultilevel"/>
    <w:tmpl w:val="6346EB3E"/>
    <w:lvl w:ilvl="0" w:tplc="04090011">
      <w:start w:val="1"/>
      <w:numFmt w:val="decimal"/>
      <w:lvlText w:val="%1)"/>
      <w:lvlJc w:val="left"/>
      <w:pPr>
        <w:ind w:left="880" w:hanging="440"/>
      </w:p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378" w15:restartNumberingAfterBreak="0">
    <w:nsid w:val="16C65F86"/>
    <w:multiLevelType w:val="hybridMultilevel"/>
    <w:tmpl w:val="104CADE8"/>
    <w:lvl w:ilvl="0" w:tplc="04090011">
      <w:start w:val="1"/>
      <w:numFmt w:val="decimal"/>
      <w:lvlText w:val="%1)"/>
      <w:lvlJc w:val="left"/>
      <w:pPr>
        <w:ind w:left="780" w:hanging="360"/>
      </w:pPr>
      <w:rPr>
        <w:rFonts w:hint="default"/>
        <w:sz w:val="22"/>
      </w:rPr>
    </w:lvl>
    <w:lvl w:ilvl="1" w:tplc="04090001">
      <w:start w:val="1"/>
      <w:numFmt w:val="bullet"/>
      <w:lvlText w:val=""/>
      <w:lvlJc w:val="left"/>
      <w:pPr>
        <w:ind w:left="1500" w:hanging="360"/>
      </w:pPr>
      <w:rPr>
        <w:rFonts w:ascii="Symbol" w:hAnsi="Symbol" w:hint="default"/>
      </w:r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79" w15:restartNumberingAfterBreak="0">
    <w:nsid w:val="16D06C11"/>
    <w:multiLevelType w:val="hybridMultilevel"/>
    <w:tmpl w:val="2AC414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0" w15:restartNumberingAfterBreak="0">
    <w:nsid w:val="16E325AA"/>
    <w:multiLevelType w:val="hybridMultilevel"/>
    <w:tmpl w:val="424EF9DA"/>
    <w:lvl w:ilvl="0" w:tplc="A3B27C3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1" w15:restartNumberingAfterBreak="0">
    <w:nsid w:val="16E62FB8"/>
    <w:multiLevelType w:val="hybridMultilevel"/>
    <w:tmpl w:val="C91A7378"/>
    <w:lvl w:ilvl="0" w:tplc="04090001">
      <w:start w:val="1"/>
      <w:numFmt w:val="bullet"/>
      <w:lvlText w:val=""/>
      <w:lvlJc w:val="left"/>
      <w:pPr>
        <w:ind w:left="1154" w:hanging="420"/>
      </w:pPr>
      <w:rPr>
        <w:rFonts w:ascii="Wingdings" w:hAnsi="Wingdings" w:hint="default"/>
      </w:rPr>
    </w:lvl>
    <w:lvl w:ilvl="1" w:tplc="04090003" w:tentative="1">
      <w:start w:val="1"/>
      <w:numFmt w:val="bullet"/>
      <w:lvlText w:val=""/>
      <w:lvlJc w:val="left"/>
      <w:pPr>
        <w:ind w:left="1574" w:hanging="420"/>
      </w:pPr>
      <w:rPr>
        <w:rFonts w:ascii="Wingdings" w:hAnsi="Wingdings" w:hint="default"/>
      </w:rPr>
    </w:lvl>
    <w:lvl w:ilvl="2" w:tplc="04090005" w:tentative="1">
      <w:start w:val="1"/>
      <w:numFmt w:val="bullet"/>
      <w:lvlText w:val=""/>
      <w:lvlJc w:val="left"/>
      <w:pPr>
        <w:ind w:left="1994" w:hanging="420"/>
      </w:pPr>
      <w:rPr>
        <w:rFonts w:ascii="Wingdings" w:hAnsi="Wingdings" w:hint="default"/>
      </w:rPr>
    </w:lvl>
    <w:lvl w:ilvl="3" w:tplc="04090001" w:tentative="1">
      <w:start w:val="1"/>
      <w:numFmt w:val="bullet"/>
      <w:lvlText w:val=""/>
      <w:lvlJc w:val="left"/>
      <w:pPr>
        <w:ind w:left="2414" w:hanging="420"/>
      </w:pPr>
      <w:rPr>
        <w:rFonts w:ascii="Wingdings" w:hAnsi="Wingdings" w:hint="default"/>
      </w:rPr>
    </w:lvl>
    <w:lvl w:ilvl="4" w:tplc="04090003" w:tentative="1">
      <w:start w:val="1"/>
      <w:numFmt w:val="bullet"/>
      <w:lvlText w:val=""/>
      <w:lvlJc w:val="left"/>
      <w:pPr>
        <w:ind w:left="2834" w:hanging="420"/>
      </w:pPr>
      <w:rPr>
        <w:rFonts w:ascii="Wingdings" w:hAnsi="Wingdings" w:hint="default"/>
      </w:rPr>
    </w:lvl>
    <w:lvl w:ilvl="5" w:tplc="04090005" w:tentative="1">
      <w:start w:val="1"/>
      <w:numFmt w:val="bullet"/>
      <w:lvlText w:val=""/>
      <w:lvlJc w:val="left"/>
      <w:pPr>
        <w:ind w:left="3254" w:hanging="420"/>
      </w:pPr>
      <w:rPr>
        <w:rFonts w:ascii="Wingdings" w:hAnsi="Wingdings" w:hint="default"/>
      </w:rPr>
    </w:lvl>
    <w:lvl w:ilvl="6" w:tplc="04090001" w:tentative="1">
      <w:start w:val="1"/>
      <w:numFmt w:val="bullet"/>
      <w:lvlText w:val=""/>
      <w:lvlJc w:val="left"/>
      <w:pPr>
        <w:ind w:left="3674" w:hanging="420"/>
      </w:pPr>
      <w:rPr>
        <w:rFonts w:ascii="Wingdings" w:hAnsi="Wingdings" w:hint="default"/>
      </w:rPr>
    </w:lvl>
    <w:lvl w:ilvl="7" w:tplc="04090003" w:tentative="1">
      <w:start w:val="1"/>
      <w:numFmt w:val="bullet"/>
      <w:lvlText w:val=""/>
      <w:lvlJc w:val="left"/>
      <w:pPr>
        <w:ind w:left="4094" w:hanging="420"/>
      </w:pPr>
      <w:rPr>
        <w:rFonts w:ascii="Wingdings" w:hAnsi="Wingdings" w:hint="default"/>
      </w:rPr>
    </w:lvl>
    <w:lvl w:ilvl="8" w:tplc="04090005" w:tentative="1">
      <w:start w:val="1"/>
      <w:numFmt w:val="bullet"/>
      <w:lvlText w:val=""/>
      <w:lvlJc w:val="left"/>
      <w:pPr>
        <w:ind w:left="4514" w:hanging="420"/>
      </w:pPr>
      <w:rPr>
        <w:rFonts w:ascii="Wingdings" w:hAnsi="Wingdings" w:hint="default"/>
      </w:rPr>
    </w:lvl>
  </w:abstractNum>
  <w:abstractNum w:abstractNumId="382" w15:restartNumberingAfterBreak="0">
    <w:nsid w:val="16F43F5A"/>
    <w:multiLevelType w:val="hybridMultilevel"/>
    <w:tmpl w:val="07BE685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83" w15:restartNumberingAfterBreak="0">
    <w:nsid w:val="170666F8"/>
    <w:multiLevelType w:val="hybridMultilevel"/>
    <w:tmpl w:val="8AF691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4" w15:restartNumberingAfterBreak="0">
    <w:nsid w:val="17136BDC"/>
    <w:multiLevelType w:val="hybridMultilevel"/>
    <w:tmpl w:val="64545578"/>
    <w:lvl w:ilvl="0" w:tplc="20D28CE6">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5" w15:restartNumberingAfterBreak="0">
    <w:nsid w:val="17217BA9"/>
    <w:multiLevelType w:val="hybridMultilevel"/>
    <w:tmpl w:val="B0A65FBA"/>
    <w:lvl w:ilvl="0" w:tplc="74127772">
      <w:start w:val="3"/>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6" w15:restartNumberingAfterBreak="0">
    <w:nsid w:val="17235FAB"/>
    <w:multiLevelType w:val="hybridMultilevel"/>
    <w:tmpl w:val="A6C0AD4E"/>
    <w:lvl w:ilvl="0" w:tplc="D1368C70">
      <w:start w:val="8"/>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7" w15:restartNumberingAfterBreak="0">
    <w:nsid w:val="17263F1B"/>
    <w:multiLevelType w:val="hybridMultilevel"/>
    <w:tmpl w:val="673030CE"/>
    <w:lvl w:ilvl="0" w:tplc="04090001">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388" w15:restartNumberingAfterBreak="0">
    <w:nsid w:val="173169EC"/>
    <w:multiLevelType w:val="hybridMultilevel"/>
    <w:tmpl w:val="8200BED0"/>
    <w:lvl w:ilvl="0" w:tplc="04090003">
      <w:start w:val="1"/>
      <w:numFmt w:val="bullet"/>
      <w:lvlText w:val="o"/>
      <w:lvlJc w:val="left"/>
      <w:pPr>
        <w:ind w:left="420" w:hanging="420"/>
      </w:pPr>
      <w:rPr>
        <w:rFonts w:ascii="Courier New" w:hAnsi="Courier New" w:cs="Courier New"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9" w15:restartNumberingAfterBreak="0">
    <w:nsid w:val="173B6E5B"/>
    <w:multiLevelType w:val="hybridMultilevel"/>
    <w:tmpl w:val="D57692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0" w15:restartNumberingAfterBreak="0">
    <w:nsid w:val="173C0C54"/>
    <w:multiLevelType w:val="multilevel"/>
    <w:tmpl w:val="4E78C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1" w15:restartNumberingAfterBreak="0">
    <w:nsid w:val="174034D8"/>
    <w:multiLevelType w:val="multilevel"/>
    <w:tmpl w:val="CB4CDAE8"/>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92" w15:restartNumberingAfterBreak="0">
    <w:nsid w:val="17525ED1"/>
    <w:multiLevelType w:val="hybridMultilevel"/>
    <w:tmpl w:val="4CB67616"/>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93" w15:restartNumberingAfterBreak="0">
    <w:nsid w:val="1770491D"/>
    <w:multiLevelType w:val="hybridMultilevel"/>
    <w:tmpl w:val="59AEFF9A"/>
    <w:lvl w:ilvl="0" w:tplc="29E8EDD2">
      <w:start w:val="16"/>
      <w:numFmt w:val="decimal"/>
      <w:lvlText w:val="%1)"/>
      <w:lvlJc w:val="left"/>
      <w:pPr>
        <w:ind w:left="72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4" w15:restartNumberingAfterBreak="0">
    <w:nsid w:val="177F2016"/>
    <w:multiLevelType w:val="multilevel"/>
    <w:tmpl w:val="2688A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5" w15:restartNumberingAfterBreak="0">
    <w:nsid w:val="17803BC1"/>
    <w:multiLevelType w:val="hybridMultilevel"/>
    <w:tmpl w:val="11D2ED34"/>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396" w15:restartNumberingAfterBreak="0">
    <w:nsid w:val="178462DA"/>
    <w:multiLevelType w:val="hybridMultilevel"/>
    <w:tmpl w:val="01940A80"/>
    <w:lvl w:ilvl="0" w:tplc="973446B8">
      <w:start w:val="1"/>
      <w:numFmt w:val="decimal"/>
      <w:lvlText w:val="%1)"/>
      <w:lvlJc w:val="left"/>
      <w:pPr>
        <w:ind w:left="800" w:hanging="440"/>
      </w:pPr>
      <w:rPr>
        <w:rFonts w:hint="eastAsia"/>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397" w15:restartNumberingAfterBreak="0">
    <w:nsid w:val="1789135C"/>
    <w:multiLevelType w:val="multilevel"/>
    <w:tmpl w:val="AC1A0DE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98" w15:restartNumberingAfterBreak="0">
    <w:nsid w:val="17984508"/>
    <w:multiLevelType w:val="multilevel"/>
    <w:tmpl w:val="0B1CA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9" w15:restartNumberingAfterBreak="0">
    <w:nsid w:val="179F598C"/>
    <w:multiLevelType w:val="hybridMultilevel"/>
    <w:tmpl w:val="2DD6C344"/>
    <w:lvl w:ilvl="0" w:tplc="0409000F">
      <w:start w:val="1"/>
      <w:numFmt w:val="decimal"/>
      <w:lvlText w:val="%1."/>
      <w:lvlJc w:val="left"/>
      <w:pPr>
        <w:ind w:left="800" w:hanging="440"/>
      </w:p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400" w15:restartNumberingAfterBreak="0">
    <w:nsid w:val="17A43626"/>
    <w:multiLevelType w:val="hybridMultilevel"/>
    <w:tmpl w:val="31E0EF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1" w15:restartNumberingAfterBreak="0">
    <w:nsid w:val="17AA1211"/>
    <w:multiLevelType w:val="hybridMultilevel"/>
    <w:tmpl w:val="93BAE81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2" w15:restartNumberingAfterBreak="0">
    <w:nsid w:val="17AE1C82"/>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03" w15:restartNumberingAfterBreak="0">
    <w:nsid w:val="17CD35A8"/>
    <w:multiLevelType w:val="hybridMultilevel"/>
    <w:tmpl w:val="0FDE1E0E"/>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404" w15:restartNumberingAfterBreak="0">
    <w:nsid w:val="17D56F5C"/>
    <w:multiLevelType w:val="hybridMultilevel"/>
    <w:tmpl w:val="E71E20C6"/>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05" w15:restartNumberingAfterBreak="0">
    <w:nsid w:val="17EB5700"/>
    <w:multiLevelType w:val="hybridMultilevel"/>
    <w:tmpl w:val="3BEAD9A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6" w15:restartNumberingAfterBreak="0">
    <w:nsid w:val="17EC645D"/>
    <w:multiLevelType w:val="hybridMultilevel"/>
    <w:tmpl w:val="FC88B91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07" w15:restartNumberingAfterBreak="0">
    <w:nsid w:val="1802313C"/>
    <w:multiLevelType w:val="hybridMultilevel"/>
    <w:tmpl w:val="9BFCA876"/>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08" w15:restartNumberingAfterBreak="0">
    <w:nsid w:val="18077BC5"/>
    <w:multiLevelType w:val="hybridMultilevel"/>
    <w:tmpl w:val="68E8029C"/>
    <w:lvl w:ilvl="0" w:tplc="E520AFD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9" w15:restartNumberingAfterBreak="0">
    <w:nsid w:val="181F00C3"/>
    <w:multiLevelType w:val="hybridMultilevel"/>
    <w:tmpl w:val="EFFE98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0" w15:restartNumberingAfterBreak="0">
    <w:nsid w:val="183610E7"/>
    <w:multiLevelType w:val="hybridMultilevel"/>
    <w:tmpl w:val="1CF2E526"/>
    <w:lvl w:ilvl="0" w:tplc="260E52F0">
      <w:start w:val="2"/>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1" w15:restartNumberingAfterBreak="0">
    <w:nsid w:val="183E2F0C"/>
    <w:multiLevelType w:val="hybridMultilevel"/>
    <w:tmpl w:val="51940B18"/>
    <w:lvl w:ilvl="0" w:tplc="FB64E42E">
      <w:start w:val="1"/>
      <w:numFmt w:val="decimal"/>
      <w:lvlText w:val="%1."/>
      <w:lvlJc w:val="left"/>
      <w:pPr>
        <w:ind w:left="360" w:hanging="360"/>
      </w:pPr>
      <w:rPr>
        <w:rFonts w:asciiTheme="minorHAnsi" w:hAnsiTheme="minorHAnsi" w:hint="default"/>
        <w:sz w:val="2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2" w15:restartNumberingAfterBreak="0">
    <w:nsid w:val="184A061E"/>
    <w:multiLevelType w:val="hybridMultilevel"/>
    <w:tmpl w:val="A9221C16"/>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13" w15:restartNumberingAfterBreak="0">
    <w:nsid w:val="18535AD0"/>
    <w:multiLevelType w:val="hybridMultilevel"/>
    <w:tmpl w:val="47980230"/>
    <w:lvl w:ilvl="0" w:tplc="04090001">
      <w:start w:val="1"/>
      <w:numFmt w:val="bullet"/>
      <w:lvlText w:val=""/>
      <w:lvlJc w:val="left"/>
      <w:pPr>
        <w:ind w:left="1329" w:hanging="440"/>
      </w:pPr>
      <w:rPr>
        <w:rFonts w:ascii="Symbol" w:hAnsi="Symbol" w:hint="default"/>
      </w:rPr>
    </w:lvl>
    <w:lvl w:ilvl="1" w:tplc="04090003" w:tentative="1">
      <w:start w:val="1"/>
      <w:numFmt w:val="bullet"/>
      <w:lvlText w:val=""/>
      <w:lvlJc w:val="left"/>
      <w:pPr>
        <w:ind w:left="1769" w:hanging="440"/>
      </w:pPr>
      <w:rPr>
        <w:rFonts w:ascii="Wingdings" w:hAnsi="Wingdings" w:hint="default"/>
      </w:rPr>
    </w:lvl>
    <w:lvl w:ilvl="2" w:tplc="04090005" w:tentative="1">
      <w:start w:val="1"/>
      <w:numFmt w:val="bullet"/>
      <w:lvlText w:val=""/>
      <w:lvlJc w:val="left"/>
      <w:pPr>
        <w:ind w:left="2209" w:hanging="440"/>
      </w:pPr>
      <w:rPr>
        <w:rFonts w:ascii="Wingdings" w:hAnsi="Wingdings" w:hint="default"/>
      </w:rPr>
    </w:lvl>
    <w:lvl w:ilvl="3" w:tplc="04090001" w:tentative="1">
      <w:start w:val="1"/>
      <w:numFmt w:val="bullet"/>
      <w:lvlText w:val=""/>
      <w:lvlJc w:val="left"/>
      <w:pPr>
        <w:ind w:left="2649" w:hanging="440"/>
      </w:pPr>
      <w:rPr>
        <w:rFonts w:ascii="Wingdings" w:hAnsi="Wingdings" w:hint="default"/>
      </w:rPr>
    </w:lvl>
    <w:lvl w:ilvl="4" w:tplc="04090003" w:tentative="1">
      <w:start w:val="1"/>
      <w:numFmt w:val="bullet"/>
      <w:lvlText w:val=""/>
      <w:lvlJc w:val="left"/>
      <w:pPr>
        <w:ind w:left="3089" w:hanging="440"/>
      </w:pPr>
      <w:rPr>
        <w:rFonts w:ascii="Wingdings" w:hAnsi="Wingdings" w:hint="default"/>
      </w:rPr>
    </w:lvl>
    <w:lvl w:ilvl="5" w:tplc="04090005" w:tentative="1">
      <w:start w:val="1"/>
      <w:numFmt w:val="bullet"/>
      <w:lvlText w:val=""/>
      <w:lvlJc w:val="left"/>
      <w:pPr>
        <w:ind w:left="3529" w:hanging="440"/>
      </w:pPr>
      <w:rPr>
        <w:rFonts w:ascii="Wingdings" w:hAnsi="Wingdings" w:hint="default"/>
      </w:rPr>
    </w:lvl>
    <w:lvl w:ilvl="6" w:tplc="04090001" w:tentative="1">
      <w:start w:val="1"/>
      <w:numFmt w:val="bullet"/>
      <w:lvlText w:val=""/>
      <w:lvlJc w:val="left"/>
      <w:pPr>
        <w:ind w:left="3969" w:hanging="440"/>
      </w:pPr>
      <w:rPr>
        <w:rFonts w:ascii="Wingdings" w:hAnsi="Wingdings" w:hint="default"/>
      </w:rPr>
    </w:lvl>
    <w:lvl w:ilvl="7" w:tplc="04090003" w:tentative="1">
      <w:start w:val="1"/>
      <w:numFmt w:val="bullet"/>
      <w:lvlText w:val=""/>
      <w:lvlJc w:val="left"/>
      <w:pPr>
        <w:ind w:left="4409" w:hanging="440"/>
      </w:pPr>
      <w:rPr>
        <w:rFonts w:ascii="Wingdings" w:hAnsi="Wingdings" w:hint="default"/>
      </w:rPr>
    </w:lvl>
    <w:lvl w:ilvl="8" w:tplc="04090005" w:tentative="1">
      <w:start w:val="1"/>
      <w:numFmt w:val="bullet"/>
      <w:lvlText w:val=""/>
      <w:lvlJc w:val="left"/>
      <w:pPr>
        <w:ind w:left="4849" w:hanging="440"/>
      </w:pPr>
      <w:rPr>
        <w:rFonts w:ascii="Wingdings" w:hAnsi="Wingdings" w:hint="default"/>
      </w:rPr>
    </w:lvl>
  </w:abstractNum>
  <w:abstractNum w:abstractNumId="414" w15:restartNumberingAfterBreak="0">
    <w:nsid w:val="185B7F2A"/>
    <w:multiLevelType w:val="hybridMultilevel"/>
    <w:tmpl w:val="941EDFFC"/>
    <w:lvl w:ilvl="0" w:tplc="0AF22200">
      <w:start w:val="1"/>
      <w:numFmt w:val="decimal"/>
      <w:lvlText w:val="%1)"/>
      <w:lvlJc w:val="left"/>
      <w:pPr>
        <w:ind w:left="860" w:hanging="440"/>
      </w:pPr>
      <w:rPr>
        <w:rFonts w:hint="eastAsia"/>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15" w15:restartNumberingAfterBreak="0">
    <w:nsid w:val="18610331"/>
    <w:multiLevelType w:val="hybridMultilevel"/>
    <w:tmpl w:val="B0D2E7C2"/>
    <w:lvl w:ilvl="0" w:tplc="04090003">
      <w:start w:val="1"/>
      <w:numFmt w:val="bullet"/>
      <w:lvlText w:val="o"/>
      <w:lvlJc w:val="left"/>
      <w:pPr>
        <w:ind w:left="1050" w:hanging="420"/>
      </w:pPr>
      <w:rPr>
        <w:rFonts w:ascii="Courier New" w:hAnsi="Courier New" w:cs="Courier New"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416" w15:restartNumberingAfterBreak="0">
    <w:nsid w:val="18646840"/>
    <w:multiLevelType w:val="multilevel"/>
    <w:tmpl w:val="45C88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15:restartNumberingAfterBreak="0">
    <w:nsid w:val="18900E13"/>
    <w:multiLevelType w:val="hybridMultilevel"/>
    <w:tmpl w:val="2FB0C5C0"/>
    <w:lvl w:ilvl="0" w:tplc="8410D29C">
      <w:start w:val="17"/>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18" w15:restartNumberingAfterBreak="0">
    <w:nsid w:val="18D14131"/>
    <w:multiLevelType w:val="hybridMultilevel"/>
    <w:tmpl w:val="FF6EB59E"/>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9" w15:restartNumberingAfterBreak="0">
    <w:nsid w:val="18D85128"/>
    <w:multiLevelType w:val="hybridMultilevel"/>
    <w:tmpl w:val="609EE66E"/>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20" w15:restartNumberingAfterBreak="0">
    <w:nsid w:val="18DD0E39"/>
    <w:multiLevelType w:val="hybridMultilevel"/>
    <w:tmpl w:val="2B26CC6E"/>
    <w:lvl w:ilvl="0" w:tplc="FFFFFFFF">
      <w:start w:val="1"/>
      <w:numFmt w:val="decimal"/>
      <w:lvlText w:val="%1)"/>
      <w:lvlJc w:val="left"/>
      <w:pPr>
        <w:ind w:left="860" w:hanging="440"/>
      </w:p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421" w15:restartNumberingAfterBreak="0">
    <w:nsid w:val="18E835DE"/>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22" w15:restartNumberingAfterBreak="0">
    <w:nsid w:val="18EA7A0B"/>
    <w:multiLevelType w:val="hybridMultilevel"/>
    <w:tmpl w:val="BA026236"/>
    <w:lvl w:ilvl="0" w:tplc="04090011">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423" w15:restartNumberingAfterBreak="0">
    <w:nsid w:val="18F17B7A"/>
    <w:multiLevelType w:val="hybridMultilevel"/>
    <w:tmpl w:val="7124E93E"/>
    <w:lvl w:ilvl="0" w:tplc="9E8AB9AE">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24" w15:restartNumberingAfterBreak="0">
    <w:nsid w:val="18F46D46"/>
    <w:multiLevelType w:val="hybridMultilevel"/>
    <w:tmpl w:val="A802DCC2"/>
    <w:lvl w:ilvl="0" w:tplc="EB908BE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5" w15:restartNumberingAfterBreak="0">
    <w:nsid w:val="190626BE"/>
    <w:multiLevelType w:val="multilevel"/>
    <w:tmpl w:val="27BEF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6" w15:restartNumberingAfterBreak="0">
    <w:nsid w:val="19103BAC"/>
    <w:multiLevelType w:val="hybridMultilevel"/>
    <w:tmpl w:val="8B00013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7" w15:restartNumberingAfterBreak="0">
    <w:nsid w:val="194C2F3F"/>
    <w:multiLevelType w:val="hybridMultilevel"/>
    <w:tmpl w:val="85CC6726"/>
    <w:lvl w:ilvl="0" w:tplc="04090011">
      <w:start w:val="1"/>
      <w:numFmt w:val="decimal"/>
      <w:lvlText w:val="%1)"/>
      <w:lvlJc w:val="left"/>
      <w:pPr>
        <w:ind w:left="1154" w:hanging="420"/>
      </w:pPr>
    </w:lvl>
    <w:lvl w:ilvl="1" w:tplc="04090019" w:tentative="1">
      <w:start w:val="1"/>
      <w:numFmt w:val="lowerLetter"/>
      <w:lvlText w:val="%2)"/>
      <w:lvlJc w:val="left"/>
      <w:pPr>
        <w:ind w:left="1574" w:hanging="420"/>
      </w:pPr>
    </w:lvl>
    <w:lvl w:ilvl="2" w:tplc="0409001B" w:tentative="1">
      <w:start w:val="1"/>
      <w:numFmt w:val="lowerRoman"/>
      <w:lvlText w:val="%3."/>
      <w:lvlJc w:val="right"/>
      <w:pPr>
        <w:ind w:left="1994" w:hanging="420"/>
      </w:pPr>
    </w:lvl>
    <w:lvl w:ilvl="3" w:tplc="0409000F" w:tentative="1">
      <w:start w:val="1"/>
      <w:numFmt w:val="decimal"/>
      <w:lvlText w:val="%4."/>
      <w:lvlJc w:val="left"/>
      <w:pPr>
        <w:ind w:left="2414" w:hanging="420"/>
      </w:pPr>
    </w:lvl>
    <w:lvl w:ilvl="4" w:tplc="04090019" w:tentative="1">
      <w:start w:val="1"/>
      <w:numFmt w:val="lowerLetter"/>
      <w:lvlText w:val="%5)"/>
      <w:lvlJc w:val="left"/>
      <w:pPr>
        <w:ind w:left="2834" w:hanging="420"/>
      </w:pPr>
    </w:lvl>
    <w:lvl w:ilvl="5" w:tplc="0409001B" w:tentative="1">
      <w:start w:val="1"/>
      <w:numFmt w:val="lowerRoman"/>
      <w:lvlText w:val="%6."/>
      <w:lvlJc w:val="right"/>
      <w:pPr>
        <w:ind w:left="3254" w:hanging="420"/>
      </w:pPr>
    </w:lvl>
    <w:lvl w:ilvl="6" w:tplc="0409000F" w:tentative="1">
      <w:start w:val="1"/>
      <w:numFmt w:val="decimal"/>
      <w:lvlText w:val="%7."/>
      <w:lvlJc w:val="left"/>
      <w:pPr>
        <w:ind w:left="3674" w:hanging="420"/>
      </w:pPr>
    </w:lvl>
    <w:lvl w:ilvl="7" w:tplc="04090019" w:tentative="1">
      <w:start w:val="1"/>
      <w:numFmt w:val="lowerLetter"/>
      <w:lvlText w:val="%8)"/>
      <w:lvlJc w:val="left"/>
      <w:pPr>
        <w:ind w:left="4094" w:hanging="420"/>
      </w:pPr>
    </w:lvl>
    <w:lvl w:ilvl="8" w:tplc="0409001B" w:tentative="1">
      <w:start w:val="1"/>
      <w:numFmt w:val="lowerRoman"/>
      <w:lvlText w:val="%9."/>
      <w:lvlJc w:val="right"/>
      <w:pPr>
        <w:ind w:left="4514" w:hanging="420"/>
      </w:pPr>
    </w:lvl>
  </w:abstractNum>
  <w:abstractNum w:abstractNumId="428" w15:restartNumberingAfterBreak="0">
    <w:nsid w:val="19521CFE"/>
    <w:multiLevelType w:val="hybridMultilevel"/>
    <w:tmpl w:val="F32ED950"/>
    <w:lvl w:ilvl="0" w:tplc="DA50BD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9" w15:restartNumberingAfterBreak="0">
    <w:nsid w:val="1980667C"/>
    <w:multiLevelType w:val="hybridMultilevel"/>
    <w:tmpl w:val="095C7916"/>
    <w:lvl w:ilvl="0" w:tplc="04090011">
      <w:start w:val="1"/>
      <w:numFmt w:val="decimal"/>
      <w:lvlText w:val="%1)"/>
      <w:lvlJc w:val="left"/>
      <w:pPr>
        <w:ind w:left="1200" w:hanging="420"/>
      </w:pPr>
      <w:rPr>
        <w:rFont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430" w15:restartNumberingAfterBreak="0">
    <w:nsid w:val="198B1D3A"/>
    <w:multiLevelType w:val="hybridMultilevel"/>
    <w:tmpl w:val="D37A7138"/>
    <w:lvl w:ilvl="0" w:tplc="04090003">
      <w:start w:val="1"/>
      <w:numFmt w:val="bullet"/>
      <w:lvlText w:val="o"/>
      <w:lvlJc w:val="left"/>
      <w:pPr>
        <w:ind w:left="780" w:hanging="420"/>
      </w:pPr>
      <w:rPr>
        <w:rFonts w:ascii="Courier New" w:hAnsi="Courier New" w:cs="Courier New"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31" w15:restartNumberingAfterBreak="0">
    <w:nsid w:val="19A45191"/>
    <w:multiLevelType w:val="hybridMultilevel"/>
    <w:tmpl w:val="D72E8636"/>
    <w:lvl w:ilvl="0" w:tplc="0DB08CEE">
      <w:start w:val="18"/>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2" w15:restartNumberingAfterBreak="0">
    <w:nsid w:val="19A865AA"/>
    <w:multiLevelType w:val="hybridMultilevel"/>
    <w:tmpl w:val="F412ECA2"/>
    <w:lvl w:ilvl="0" w:tplc="5D7E3BE2">
      <w:start w:val="3"/>
      <w:numFmt w:val="lowerLetter"/>
      <w:lvlText w:val="%1."/>
      <w:lvlJc w:val="left"/>
      <w:pPr>
        <w:ind w:left="840" w:hanging="420"/>
      </w:pPr>
      <w:rPr>
        <w:rFonts w:hint="eastAsia"/>
      </w:rPr>
    </w:lvl>
    <w:lvl w:ilvl="1" w:tplc="04090019" w:tentative="1">
      <w:start w:val="1"/>
      <w:numFmt w:val="lowerLetter"/>
      <w:lvlText w:val="%2)"/>
      <w:lvlJc w:val="left"/>
      <w:pPr>
        <w:ind w:left="180" w:hanging="420"/>
      </w:pPr>
    </w:lvl>
    <w:lvl w:ilvl="2" w:tplc="0409001B" w:tentative="1">
      <w:start w:val="1"/>
      <w:numFmt w:val="lowerRoman"/>
      <w:lvlText w:val="%3."/>
      <w:lvlJc w:val="right"/>
      <w:pPr>
        <w:ind w:left="600" w:hanging="420"/>
      </w:pPr>
    </w:lvl>
    <w:lvl w:ilvl="3" w:tplc="0409000F" w:tentative="1">
      <w:start w:val="1"/>
      <w:numFmt w:val="decimal"/>
      <w:lvlText w:val="%4."/>
      <w:lvlJc w:val="left"/>
      <w:pPr>
        <w:ind w:left="1020" w:hanging="420"/>
      </w:pPr>
    </w:lvl>
    <w:lvl w:ilvl="4" w:tplc="04090019" w:tentative="1">
      <w:start w:val="1"/>
      <w:numFmt w:val="lowerLetter"/>
      <w:lvlText w:val="%5)"/>
      <w:lvlJc w:val="left"/>
      <w:pPr>
        <w:ind w:left="1440" w:hanging="420"/>
      </w:pPr>
    </w:lvl>
    <w:lvl w:ilvl="5" w:tplc="0409001B" w:tentative="1">
      <w:start w:val="1"/>
      <w:numFmt w:val="lowerRoman"/>
      <w:lvlText w:val="%6."/>
      <w:lvlJc w:val="right"/>
      <w:pPr>
        <w:ind w:left="1860" w:hanging="420"/>
      </w:pPr>
    </w:lvl>
    <w:lvl w:ilvl="6" w:tplc="0409000F" w:tentative="1">
      <w:start w:val="1"/>
      <w:numFmt w:val="decimal"/>
      <w:lvlText w:val="%7."/>
      <w:lvlJc w:val="left"/>
      <w:pPr>
        <w:ind w:left="2280" w:hanging="420"/>
      </w:pPr>
    </w:lvl>
    <w:lvl w:ilvl="7" w:tplc="04090019" w:tentative="1">
      <w:start w:val="1"/>
      <w:numFmt w:val="lowerLetter"/>
      <w:lvlText w:val="%8)"/>
      <w:lvlJc w:val="left"/>
      <w:pPr>
        <w:ind w:left="2700" w:hanging="420"/>
      </w:pPr>
    </w:lvl>
    <w:lvl w:ilvl="8" w:tplc="0409001B" w:tentative="1">
      <w:start w:val="1"/>
      <w:numFmt w:val="lowerRoman"/>
      <w:lvlText w:val="%9."/>
      <w:lvlJc w:val="right"/>
      <w:pPr>
        <w:ind w:left="3120" w:hanging="420"/>
      </w:pPr>
    </w:lvl>
  </w:abstractNum>
  <w:abstractNum w:abstractNumId="433" w15:restartNumberingAfterBreak="0">
    <w:nsid w:val="19A87649"/>
    <w:multiLevelType w:val="hybridMultilevel"/>
    <w:tmpl w:val="E3920318"/>
    <w:lvl w:ilvl="0" w:tplc="8C24BAD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4" w15:restartNumberingAfterBreak="0">
    <w:nsid w:val="19AE4B5F"/>
    <w:multiLevelType w:val="hybridMultilevel"/>
    <w:tmpl w:val="6F101274"/>
    <w:lvl w:ilvl="0" w:tplc="4B820DA0">
      <w:start w:val="1"/>
      <w:numFmt w:val="decimal"/>
      <w:lvlText w:val="%1."/>
      <w:lvlJc w:val="left"/>
      <w:pPr>
        <w:ind w:left="360" w:hanging="360"/>
      </w:pPr>
    </w:lvl>
    <w:lvl w:ilvl="1" w:tplc="F28A6198">
      <w:start w:val="1"/>
      <w:numFmt w:val="lowerLetter"/>
      <w:lvlText w:val="%2."/>
      <w:lvlJc w:val="left"/>
      <w:pPr>
        <w:ind w:left="1080" w:hanging="360"/>
      </w:pPr>
    </w:lvl>
    <w:lvl w:ilvl="2" w:tplc="637AAC2A">
      <w:start w:val="1"/>
      <w:numFmt w:val="lowerRoman"/>
      <w:lvlText w:val="%3."/>
      <w:lvlJc w:val="right"/>
      <w:pPr>
        <w:ind w:left="1800" w:hanging="180"/>
      </w:pPr>
    </w:lvl>
    <w:lvl w:ilvl="3" w:tplc="50D43626">
      <w:start w:val="1"/>
      <w:numFmt w:val="decimal"/>
      <w:lvlText w:val="%4."/>
      <w:lvlJc w:val="left"/>
      <w:pPr>
        <w:ind w:left="2520" w:hanging="360"/>
      </w:pPr>
    </w:lvl>
    <w:lvl w:ilvl="4" w:tplc="DB1EBA0A">
      <w:start w:val="1"/>
      <w:numFmt w:val="lowerLetter"/>
      <w:lvlText w:val="%5."/>
      <w:lvlJc w:val="left"/>
      <w:pPr>
        <w:ind w:left="3240" w:hanging="360"/>
      </w:pPr>
    </w:lvl>
    <w:lvl w:ilvl="5" w:tplc="A9AA4C38">
      <w:start w:val="1"/>
      <w:numFmt w:val="lowerRoman"/>
      <w:lvlText w:val="%6."/>
      <w:lvlJc w:val="right"/>
      <w:pPr>
        <w:ind w:left="3960" w:hanging="180"/>
      </w:pPr>
    </w:lvl>
    <w:lvl w:ilvl="6" w:tplc="5E0C4A88">
      <w:start w:val="1"/>
      <w:numFmt w:val="decimal"/>
      <w:lvlText w:val="%7."/>
      <w:lvlJc w:val="left"/>
      <w:pPr>
        <w:ind w:left="4680" w:hanging="360"/>
      </w:pPr>
    </w:lvl>
    <w:lvl w:ilvl="7" w:tplc="C838C124">
      <w:start w:val="1"/>
      <w:numFmt w:val="lowerLetter"/>
      <w:lvlText w:val="%8."/>
      <w:lvlJc w:val="left"/>
      <w:pPr>
        <w:ind w:left="5400" w:hanging="360"/>
      </w:pPr>
    </w:lvl>
    <w:lvl w:ilvl="8" w:tplc="208271EC">
      <w:start w:val="1"/>
      <w:numFmt w:val="lowerRoman"/>
      <w:lvlText w:val="%9."/>
      <w:lvlJc w:val="right"/>
      <w:pPr>
        <w:ind w:left="6120" w:hanging="180"/>
      </w:pPr>
    </w:lvl>
  </w:abstractNum>
  <w:abstractNum w:abstractNumId="435" w15:restartNumberingAfterBreak="0">
    <w:nsid w:val="1A031CFA"/>
    <w:multiLevelType w:val="hybridMultilevel"/>
    <w:tmpl w:val="9BE63674"/>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6" w15:restartNumberingAfterBreak="0">
    <w:nsid w:val="1A091206"/>
    <w:multiLevelType w:val="multilevel"/>
    <w:tmpl w:val="E6D2BA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asciiTheme="minorHAnsi" w:eastAsia="宋体" w:hAnsiTheme="minorHAnsi" w:cs="宋体"/>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7" w15:restartNumberingAfterBreak="0">
    <w:nsid w:val="1A19573A"/>
    <w:multiLevelType w:val="hybridMultilevel"/>
    <w:tmpl w:val="40CE8B52"/>
    <w:lvl w:ilvl="0" w:tplc="6D445F4C">
      <w:start w:val="3"/>
      <w:numFmt w:val="decimal"/>
      <w:lvlText w:val="%1)"/>
      <w:lvlJc w:val="left"/>
      <w:pPr>
        <w:ind w:left="116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38" w15:restartNumberingAfterBreak="0">
    <w:nsid w:val="1A224FFD"/>
    <w:multiLevelType w:val="hybridMultilevel"/>
    <w:tmpl w:val="3A20556C"/>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439" w15:restartNumberingAfterBreak="0">
    <w:nsid w:val="1A32358B"/>
    <w:multiLevelType w:val="hybridMultilevel"/>
    <w:tmpl w:val="8D72CFAE"/>
    <w:lvl w:ilvl="0" w:tplc="04090001">
      <w:start w:val="1"/>
      <w:numFmt w:val="bullet"/>
      <w:lvlText w:val=""/>
      <w:lvlJc w:val="left"/>
      <w:pPr>
        <w:ind w:left="863" w:hanging="420"/>
      </w:pPr>
      <w:rPr>
        <w:rFonts w:ascii="Wingdings" w:hAnsi="Wingdings" w:hint="default"/>
      </w:rPr>
    </w:lvl>
    <w:lvl w:ilvl="1" w:tplc="04090003" w:tentative="1">
      <w:start w:val="1"/>
      <w:numFmt w:val="bullet"/>
      <w:lvlText w:val=""/>
      <w:lvlJc w:val="left"/>
      <w:pPr>
        <w:ind w:left="1283" w:hanging="420"/>
      </w:pPr>
      <w:rPr>
        <w:rFonts w:ascii="Wingdings" w:hAnsi="Wingdings" w:hint="default"/>
      </w:rPr>
    </w:lvl>
    <w:lvl w:ilvl="2" w:tplc="04090005" w:tentative="1">
      <w:start w:val="1"/>
      <w:numFmt w:val="bullet"/>
      <w:lvlText w:val=""/>
      <w:lvlJc w:val="left"/>
      <w:pPr>
        <w:ind w:left="1703" w:hanging="420"/>
      </w:pPr>
      <w:rPr>
        <w:rFonts w:ascii="Wingdings" w:hAnsi="Wingdings" w:hint="default"/>
      </w:rPr>
    </w:lvl>
    <w:lvl w:ilvl="3" w:tplc="04090001" w:tentative="1">
      <w:start w:val="1"/>
      <w:numFmt w:val="bullet"/>
      <w:lvlText w:val=""/>
      <w:lvlJc w:val="left"/>
      <w:pPr>
        <w:ind w:left="2123" w:hanging="420"/>
      </w:pPr>
      <w:rPr>
        <w:rFonts w:ascii="Wingdings" w:hAnsi="Wingdings" w:hint="default"/>
      </w:rPr>
    </w:lvl>
    <w:lvl w:ilvl="4" w:tplc="04090003" w:tentative="1">
      <w:start w:val="1"/>
      <w:numFmt w:val="bullet"/>
      <w:lvlText w:val=""/>
      <w:lvlJc w:val="left"/>
      <w:pPr>
        <w:ind w:left="2543" w:hanging="420"/>
      </w:pPr>
      <w:rPr>
        <w:rFonts w:ascii="Wingdings" w:hAnsi="Wingdings" w:hint="default"/>
      </w:rPr>
    </w:lvl>
    <w:lvl w:ilvl="5" w:tplc="04090005" w:tentative="1">
      <w:start w:val="1"/>
      <w:numFmt w:val="bullet"/>
      <w:lvlText w:val=""/>
      <w:lvlJc w:val="left"/>
      <w:pPr>
        <w:ind w:left="2963" w:hanging="420"/>
      </w:pPr>
      <w:rPr>
        <w:rFonts w:ascii="Wingdings" w:hAnsi="Wingdings" w:hint="default"/>
      </w:rPr>
    </w:lvl>
    <w:lvl w:ilvl="6" w:tplc="04090001" w:tentative="1">
      <w:start w:val="1"/>
      <w:numFmt w:val="bullet"/>
      <w:lvlText w:val=""/>
      <w:lvlJc w:val="left"/>
      <w:pPr>
        <w:ind w:left="3383" w:hanging="420"/>
      </w:pPr>
      <w:rPr>
        <w:rFonts w:ascii="Wingdings" w:hAnsi="Wingdings" w:hint="default"/>
      </w:rPr>
    </w:lvl>
    <w:lvl w:ilvl="7" w:tplc="04090003" w:tentative="1">
      <w:start w:val="1"/>
      <w:numFmt w:val="bullet"/>
      <w:lvlText w:val=""/>
      <w:lvlJc w:val="left"/>
      <w:pPr>
        <w:ind w:left="3803" w:hanging="420"/>
      </w:pPr>
      <w:rPr>
        <w:rFonts w:ascii="Wingdings" w:hAnsi="Wingdings" w:hint="default"/>
      </w:rPr>
    </w:lvl>
    <w:lvl w:ilvl="8" w:tplc="04090005" w:tentative="1">
      <w:start w:val="1"/>
      <w:numFmt w:val="bullet"/>
      <w:lvlText w:val=""/>
      <w:lvlJc w:val="left"/>
      <w:pPr>
        <w:ind w:left="4223" w:hanging="420"/>
      </w:pPr>
      <w:rPr>
        <w:rFonts w:ascii="Wingdings" w:hAnsi="Wingdings" w:hint="default"/>
      </w:rPr>
    </w:lvl>
  </w:abstractNum>
  <w:abstractNum w:abstractNumId="440" w15:restartNumberingAfterBreak="0">
    <w:nsid w:val="1A3C35E0"/>
    <w:multiLevelType w:val="hybridMultilevel"/>
    <w:tmpl w:val="212A9320"/>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1" w15:restartNumberingAfterBreak="0">
    <w:nsid w:val="1A4335B6"/>
    <w:multiLevelType w:val="hybridMultilevel"/>
    <w:tmpl w:val="286CFD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2" w15:restartNumberingAfterBreak="0">
    <w:nsid w:val="1A4B635C"/>
    <w:multiLevelType w:val="hybridMultilevel"/>
    <w:tmpl w:val="9F980AA0"/>
    <w:lvl w:ilvl="0" w:tplc="DF0C6574">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3" w15:restartNumberingAfterBreak="0">
    <w:nsid w:val="1A810331"/>
    <w:multiLevelType w:val="hybridMultilevel"/>
    <w:tmpl w:val="4E1278F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4" w15:restartNumberingAfterBreak="0">
    <w:nsid w:val="1A8F127E"/>
    <w:multiLevelType w:val="hybridMultilevel"/>
    <w:tmpl w:val="C03A19C8"/>
    <w:lvl w:ilvl="0" w:tplc="3B2423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5" w15:restartNumberingAfterBreak="0">
    <w:nsid w:val="1A962385"/>
    <w:multiLevelType w:val="hybridMultilevel"/>
    <w:tmpl w:val="DF101E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6" w15:restartNumberingAfterBreak="0">
    <w:nsid w:val="1A990D4C"/>
    <w:multiLevelType w:val="hybridMultilevel"/>
    <w:tmpl w:val="D0EEB1CC"/>
    <w:lvl w:ilvl="0" w:tplc="FCFC0BCE">
      <w:start w:val="1"/>
      <w:numFmt w:val="decimal"/>
      <w:lvlText w:val="%1)"/>
      <w:lvlJc w:val="left"/>
      <w:pPr>
        <w:ind w:left="869" w:hanging="420"/>
      </w:pPr>
      <w:rPr>
        <w:rFonts w:hint="eastAsia"/>
      </w:rPr>
    </w:lvl>
    <w:lvl w:ilvl="1" w:tplc="04090019" w:tentative="1">
      <w:start w:val="1"/>
      <w:numFmt w:val="lowerLetter"/>
      <w:lvlText w:val="%2)"/>
      <w:lvlJc w:val="left"/>
      <w:pPr>
        <w:ind w:left="1289" w:hanging="420"/>
      </w:pPr>
    </w:lvl>
    <w:lvl w:ilvl="2" w:tplc="0409001B" w:tentative="1">
      <w:start w:val="1"/>
      <w:numFmt w:val="lowerRoman"/>
      <w:lvlText w:val="%3."/>
      <w:lvlJc w:val="right"/>
      <w:pPr>
        <w:ind w:left="1709" w:hanging="420"/>
      </w:pPr>
    </w:lvl>
    <w:lvl w:ilvl="3" w:tplc="0409000F" w:tentative="1">
      <w:start w:val="1"/>
      <w:numFmt w:val="decimal"/>
      <w:lvlText w:val="%4."/>
      <w:lvlJc w:val="left"/>
      <w:pPr>
        <w:ind w:left="2129" w:hanging="420"/>
      </w:pPr>
    </w:lvl>
    <w:lvl w:ilvl="4" w:tplc="04090019" w:tentative="1">
      <w:start w:val="1"/>
      <w:numFmt w:val="lowerLetter"/>
      <w:lvlText w:val="%5)"/>
      <w:lvlJc w:val="left"/>
      <w:pPr>
        <w:ind w:left="2549" w:hanging="420"/>
      </w:pPr>
    </w:lvl>
    <w:lvl w:ilvl="5" w:tplc="0409001B" w:tentative="1">
      <w:start w:val="1"/>
      <w:numFmt w:val="lowerRoman"/>
      <w:lvlText w:val="%6."/>
      <w:lvlJc w:val="right"/>
      <w:pPr>
        <w:ind w:left="2969" w:hanging="420"/>
      </w:pPr>
    </w:lvl>
    <w:lvl w:ilvl="6" w:tplc="0409000F" w:tentative="1">
      <w:start w:val="1"/>
      <w:numFmt w:val="decimal"/>
      <w:lvlText w:val="%7."/>
      <w:lvlJc w:val="left"/>
      <w:pPr>
        <w:ind w:left="3389" w:hanging="420"/>
      </w:pPr>
    </w:lvl>
    <w:lvl w:ilvl="7" w:tplc="04090019" w:tentative="1">
      <w:start w:val="1"/>
      <w:numFmt w:val="lowerLetter"/>
      <w:lvlText w:val="%8)"/>
      <w:lvlJc w:val="left"/>
      <w:pPr>
        <w:ind w:left="3809" w:hanging="420"/>
      </w:pPr>
    </w:lvl>
    <w:lvl w:ilvl="8" w:tplc="0409001B" w:tentative="1">
      <w:start w:val="1"/>
      <w:numFmt w:val="lowerRoman"/>
      <w:lvlText w:val="%9."/>
      <w:lvlJc w:val="right"/>
      <w:pPr>
        <w:ind w:left="4229" w:hanging="420"/>
      </w:pPr>
    </w:lvl>
  </w:abstractNum>
  <w:abstractNum w:abstractNumId="447" w15:restartNumberingAfterBreak="0">
    <w:nsid w:val="1AB95F62"/>
    <w:multiLevelType w:val="hybridMultilevel"/>
    <w:tmpl w:val="EDE2BE8E"/>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8" w15:restartNumberingAfterBreak="0">
    <w:nsid w:val="1AC24324"/>
    <w:multiLevelType w:val="hybridMultilevel"/>
    <w:tmpl w:val="0F62A79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49" w15:restartNumberingAfterBreak="0">
    <w:nsid w:val="1AC77099"/>
    <w:multiLevelType w:val="hybridMultilevel"/>
    <w:tmpl w:val="B5C6E444"/>
    <w:lvl w:ilvl="0" w:tplc="04090003">
      <w:start w:val="1"/>
      <w:numFmt w:val="bullet"/>
      <w:lvlText w:val="o"/>
      <w:lvlJc w:val="left"/>
      <w:pPr>
        <w:ind w:left="1260" w:hanging="420"/>
      </w:pPr>
      <w:rPr>
        <w:rFonts w:ascii="Courier New" w:hAnsi="Courier New" w:cs="Courier New"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50" w15:restartNumberingAfterBreak="0">
    <w:nsid w:val="1AE02DC2"/>
    <w:multiLevelType w:val="hybridMultilevel"/>
    <w:tmpl w:val="16622AE6"/>
    <w:lvl w:ilvl="0" w:tplc="674C56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1" w15:restartNumberingAfterBreak="0">
    <w:nsid w:val="1AED2809"/>
    <w:multiLevelType w:val="hybridMultilevel"/>
    <w:tmpl w:val="1A823F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2" w15:restartNumberingAfterBreak="0">
    <w:nsid w:val="1B0B29EC"/>
    <w:multiLevelType w:val="multilevel"/>
    <w:tmpl w:val="E7FA144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1B135528"/>
    <w:multiLevelType w:val="multilevel"/>
    <w:tmpl w:val="AC1A0DE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54" w15:restartNumberingAfterBreak="0">
    <w:nsid w:val="1B1E0D49"/>
    <w:multiLevelType w:val="hybridMultilevel"/>
    <w:tmpl w:val="3A5E7B5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5" w15:restartNumberingAfterBreak="0">
    <w:nsid w:val="1B2D3AA7"/>
    <w:multiLevelType w:val="hybridMultilevel"/>
    <w:tmpl w:val="A434E522"/>
    <w:lvl w:ilvl="0" w:tplc="04090011">
      <w:start w:val="1"/>
      <w:numFmt w:val="decimal"/>
      <w:lvlText w:val="%1)"/>
      <w:lvlJc w:val="left"/>
      <w:pPr>
        <w:ind w:left="890" w:hanging="440"/>
      </w:pPr>
    </w:lvl>
    <w:lvl w:ilvl="1" w:tplc="04090019" w:tentative="1">
      <w:start w:val="1"/>
      <w:numFmt w:val="lowerLetter"/>
      <w:lvlText w:val="%2)"/>
      <w:lvlJc w:val="left"/>
      <w:pPr>
        <w:ind w:left="1330" w:hanging="440"/>
      </w:pPr>
    </w:lvl>
    <w:lvl w:ilvl="2" w:tplc="0409001B" w:tentative="1">
      <w:start w:val="1"/>
      <w:numFmt w:val="lowerRoman"/>
      <w:lvlText w:val="%3."/>
      <w:lvlJc w:val="right"/>
      <w:pPr>
        <w:ind w:left="1770" w:hanging="440"/>
      </w:pPr>
    </w:lvl>
    <w:lvl w:ilvl="3" w:tplc="0409000F" w:tentative="1">
      <w:start w:val="1"/>
      <w:numFmt w:val="decimal"/>
      <w:lvlText w:val="%4."/>
      <w:lvlJc w:val="left"/>
      <w:pPr>
        <w:ind w:left="2210" w:hanging="440"/>
      </w:pPr>
    </w:lvl>
    <w:lvl w:ilvl="4" w:tplc="04090019" w:tentative="1">
      <w:start w:val="1"/>
      <w:numFmt w:val="lowerLetter"/>
      <w:lvlText w:val="%5)"/>
      <w:lvlJc w:val="left"/>
      <w:pPr>
        <w:ind w:left="2650" w:hanging="440"/>
      </w:pPr>
    </w:lvl>
    <w:lvl w:ilvl="5" w:tplc="0409001B" w:tentative="1">
      <w:start w:val="1"/>
      <w:numFmt w:val="lowerRoman"/>
      <w:lvlText w:val="%6."/>
      <w:lvlJc w:val="right"/>
      <w:pPr>
        <w:ind w:left="3090" w:hanging="440"/>
      </w:pPr>
    </w:lvl>
    <w:lvl w:ilvl="6" w:tplc="0409000F" w:tentative="1">
      <w:start w:val="1"/>
      <w:numFmt w:val="decimal"/>
      <w:lvlText w:val="%7."/>
      <w:lvlJc w:val="left"/>
      <w:pPr>
        <w:ind w:left="3530" w:hanging="440"/>
      </w:pPr>
    </w:lvl>
    <w:lvl w:ilvl="7" w:tplc="04090019" w:tentative="1">
      <w:start w:val="1"/>
      <w:numFmt w:val="lowerLetter"/>
      <w:lvlText w:val="%8)"/>
      <w:lvlJc w:val="left"/>
      <w:pPr>
        <w:ind w:left="3970" w:hanging="440"/>
      </w:pPr>
    </w:lvl>
    <w:lvl w:ilvl="8" w:tplc="0409001B" w:tentative="1">
      <w:start w:val="1"/>
      <w:numFmt w:val="lowerRoman"/>
      <w:lvlText w:val="%9."/>
      <w:lvlJc w:val="right"/>
      <w:pPr>
        <w:ind w:left="4410" w:hanging="440"/>
      </w:pPr>
    </w:lvl>
  </w:abstractNum>
  <w:abstractNum w:abstractNumId="456" w15:restartNumberingAfterBreak="0">
    <w:nsid w:val="1B2E79A4"/>
    <w:multiLevelType w:val="hybridMultilevel"/>
    <w:tmpl w:val="F88CB8EA"/>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57" w15:restartNumberingAfterBreak="0">
    <w:nsid w:val="1B414101"/>
    <w:multiLevelType w:val="hybridMultilevel"/>
    <w:tmpl w:val="0AF4B186"/>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58" w15:restartNumberingAfterBreak="0">
    <w:nsid w:val="1B553FD5"/>
    <w:multiLevelType w:val="hybridMultilevel"/>
    <w:tmpl w:val="3C8C2E12"/>
    <w:lvl w:ilvl="0" w:tplc="04090001">
      <w:start w:val="1"/>
      <w:numFmt w:val="bullet"/>
      <w:lvlText w:val=""/>
      <w:lvlJc w:val="left"/>
      <w:pPr>
        <w:ind w:left="728" w:hanging="420"/>
      </w:pPr>
      <w:rPr>
        <w:rFonts w:ascii="Wingdings" w:hAnsi="Wingdings" w:hint="default"/>
      </w:rPr>
    </w:lvl>
    <w:lvl w:ilvl="1" w:tplc="04090003" w:tentative="1">
      <w:start w:val="1"/>
      <w:numFmt w:val="bullet"/>
      <w:lvlText w:val=""/>
      <w:lvlJc w:val="left"/>
      <w:pPr>
        <w:ind w:left="1148" w:hanging="420"/>
      </w:pPr>
      <w:rPr>
        <w:rFonts w:ascii="Wingdings" w:hAnsi="Wingdings" w:hint="default"/>
      </w:rPr>
    </w:lvl>
    <w:lvl w:ilvl="2" w:tplc="04090005" w:tentative="1">
      <w:start w:val="1"/>
      <w:numFmt w:val="bullet"/>
      <w:lvlText w:val=""/>
      <w:lvlJc w:val="left"/>
      <w:pPr>
        <w:ind w:left="1568" w:hanging="420"/>
      </w:pPr>
      <w:rPr>
        <w:rFonts w:ascii="Wingdings" w:hAnsi="Wingdings" w:hint="default"/>
      </w:rPr>
    </w:lvl>
    <w:lvl w:ilvl="3" w:tplc="04090001" w:tentative="1">
      <w:start w:val="1"/>
      <w:numFmt w:val="bullet"/>
      <w:lvlText w:val=""/>
      <w:lvlJc w:val="left"/>
      <w:pPr>
        <w:ind w:left="1988" w:hanging="420"/>
      </w:pPr>
      <w:rPr>
        <w:rFonts w:ascii="Wingdings" w:hAnsi="Wingdings" w:hint="default"/>
      </w:rPr>
    </w:lvl>
    <w:lvl w:ilvl="4" w:tplc="04090003" w:tentative="1">
      <w:start w:val="1"/>
      <w:numFmt w:val="bullet"/>
      <w:lvlText w:val=""/>
      <w:lvlJc w:val="left"/>
      <w:pPr>
        <w:ind w:left="2408" w:hanging="420"/>
      </w:pPr>
      <w:rPr>
        <w:rFonts w:ascii="Wingdings" w:hAnsi="Wingdings" w:hint="default"/>
      </w:rPr>
    </w:lvl>
    <w:lvl w:ilvl="5" w:tplc="04090005" w:tentative="1">
      <w:start w:val="1"/>
      <w:numFmt w:val="bullet"/>
      <w:lvlText w:val=""/>
      <w:lvlJc w:val="left"/>
      <w:pPr>
        <w:ind w:left="2828" w:hanging="420"/>
      </w:pPr>
      <w:rPr>
        <w:rFonts w:ascii="Wingdings" w:hAnsi="Wingdings" w:hint="default"/>
      </w:rPr>
    </w:lvl>
    <w:lvl w:ilvl="6" w:tplc="04090001" w:tentative="1">
      <w:start w:val="1"/>
      <w:numFmt w:val="bullet"/>
      <w:lvlText w:val=""/>
      <w:lvlJc w:val="left"/>
      <w:pPr>
        <w:ind w:left="3248" w:hanging="420"/>
      </w:pPr>
      <w:rPr>
        <w:rFonts w:ascii="Wingdings" w:hAnsi="Wingdings" w:hint="default"/>
      </w:rPr>
    </w:lvl>
    <w:lvl w:ilvl="7" w:tplc="04090003" w:tentative="1">
      <w:start w:val="1"/>
      <w:numFmt w:val="bullet"/>
      <w:lvlText w:val=""/>
      <w:lvlJc w:val="left"/>
      <w:pPr>
        <w:ind w:left="3668" w:hanging="420"/>
      </w:pPr>
      <w:rPr>
        <w:rFonts w:ascii="Wingdings" w:hAnsi="Wingdings" w:hint="default"/>
      </w:rPr>
    </w:lvl>
    <w:lvl w:ilvl="8" w:tplc="04090005" w:tentative="1">
      <w:start w:val="1"/>
      <w:numFmt w:val="bullet"/>
      <w:lvlText w:val=""/>
      <w:lvlJc w:val="left"/>
      <w:pPr>
        <w:ind w:left="4088" w:hanging="420"/>
      </w:pPr>
      <w:rPr>
        <w:rFonts w:ascii="Wingdings" w:hAnsi="Wingdings" w:hint="default"/>
      </w:rPr>
    </w:lvl>
  </w:abstractNum>
  <w:abstractNum w:abstractNumId="459" w15:restartNumberingAfterBreak="0">
    <w:nsid w:val="1B5B1BF9"/>
    <w:multiLevelType w:val="hybridMultilevel"/>
    <w:tmpl w:val="F88CB8EA"/>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60" w15:restartNumberingAfterBreak="0">
    <w:nsid w:val="1B610289"/>
    <w:multiLevelType w:val="hybridMultilevel"/>
    <w:tmpl w:val="49BC1750"/>
    <w:lvl w:ilvl="0" w:tplc="FFFFFFFF">
      <w:start w:val="1"/>
      <w:numFmt w:val="decimal"/>
      <w:lvlText w:val="%1."/>
      <w:lvlJc w:val="left"/>
      <w:pPr>
        <w:ind w:left="360" w:hanging="360"/>
      </w:pPr>
      <w:rPr>
        <w:rFonts w:hint="default"/>
      </w:rPr>
    </w:lvl>
    <w:lvl w:ilvl="1" w:tplc="FFFFFFFF">
      <w:start w:val="1"/>
      <w:numFmt w:val="decimal"/>
      <w:lvlText w:val="%2."/>
      <w:lvlJc w:val="left"/>
      <w:pPr>
        <w:ind w:left="1200" w:hanging="480"/>
      </w:pPr>
      <w:rPr>
        <w:rFonts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61" w15:restartNumberingAfterBreak="0">
    <w:nsid w:val="1B732EE4"/>
    <w:multiLevelType w:val="hybridMultilevel"/>
    <w:tmpl w:val="E42E4B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2" w15:restartNumberingAfterBreak="0">
    <w:nsid w:val="1B8A27C4"/>
    <w:multiLevelType w:val="multilevel"/>
    <w:tmpl w:val="878EF1B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3" w15:restartNumberingAfterBreak="0">
    <w:nsid w:val="1B9009AB"/>
    <w:multiLevelType w:val="hybridMultilevel"/>
    <w:tmpl w:val="E15C12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4" w15:restartNumberingAfterBreak="0">
    <w:nsid w:val="1BAA0DC8"/>
    <w:multiLevelType w:val="multilevel"/>
    <w:tmpl w:val="E6D2BA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asciiTheme="minorHAnsi" w:eastAsia="宋体" w:hAnsiTheme="minorHAnsi" w:cs="宋体"/>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5" w15:restartNumberingAfterBreak="0">
    <w:nsid w:val="1BC76352"/>
    <w:multiLevelType w:val="hybridMultilevel"/>
    <w:tmpl w:val="8AF691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6" w15:restartNumberingAfterBreak="0">
    <w:nsid w:val="1BD7350F"/>
    <w:multiLevelType w:val="hybridMultilevel"/>
    <w:tmpl w:val="A16895D0"/>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67" w15:restartNumberingAfterBreak="0">
    <w:nsid w:val="1BEA18F7"/>
    <w:multiLevelType w:val="hybridMultilevel"/>
    <w:tmpl w:val="D2AE1466"/>
    <w:lvl w:ilvl="0" w:tplc="4912CB3E">
      <w:start w:val="4"/>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8" w15:restartNumberingAfterBreak="0">
    <w:nsid w:val="1BFB1470"/>
    <w:multiLevelType w:val="hybridMultilevel"/>
    <w:tmpl w:val="75D621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9" w15:restartNumberingAfterBreak="0">
    <w:nsid w:val="1BFB28FF"/>
    <w:multiLevelType w:val="hybridMultilevel"/>
    <w:tmpl w:val="0FDE1E0E"/>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70" w15:restartNumberingAfterBreak="0">
    <w:nsid w:val="1C244146"/>
    <w:multiLevelType w:val="hybridMultilevel"/>
    <w:tmpl w:val="C6F05CF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1" w15:restartNumberingAfterBreak="0">
    <w:nsid w:val="1C3A1D0E"/>
    <w:multiLevelType w:val="hybridMultilevel"/>
    <w:tmpl w:val="D18A2B52"/>
    <w:lvl w:ilvl="0" w:tplc="BC5A3CA2">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2" w15:restartNumberingAfterBreak="0">
    <w:nsid w:val="1C5814F7"/>
    <w:multiLevelType w:val="multilevel"/>
    <w:tmpl w:val="0610FE3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73" w15:restartNumberingAfterBreak="0">
    <w:nsid w:val="1C5D6158"/>
    <w:multiLevelType w:val="hybridMultilevel"/>
    <w:tmpl w:val="579EC908"/>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74" w15:restartNumberingAfterBreak="0">
    <w:nsid w:val="1C63328B"/>
    <w:multiLevelType w:val="multilevel"/>
    <w:tmpl w:val="5282BA4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75" w15:restartNumberingAfterBreak="0">
    <w:nsid w:val="1C761018"/>
    <w:multiLevelType w:val="hybridMultilevel"/>
    <w:tmpl w:val="56FA458A"/>
    <w:lvl w:ilvl="0" w:tplc="C56C4F38">
      <w:start w:val="1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6" w15:restartNumberingAfterBreak="0">
    <w:nsid w:val="1C884E74"/>
    <w:multiLevelType w:val="hybridMultilevel"/>
    <w:tmpl w:val="23D043D6"/>
    <w:lvl w:ilvl="0" w:tplc="93C46C50">
      <w:start w:val="1"/>
      <w:numFmt w:val="decimal"/>
      <w:lvlText w:val="%1."/>
      <w:lvlJc w:val="left"/>
      <w:pPr>
        <w:ind w:left="420" w:hanging="420"/>
      </w:pPr>
      <w:rPr>
        <w:rFonts w:hint="default"/>
        <w:b w:val="0"/>
        <w:bCs w:val="0"/>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77" w15:restartNumberingAfterBreak="0">
    <w:nsid w:val="1C936842"/>
    <w:multiLevelType w:val="hybridMultilevel"/>
    <w:tmpl w:val="FD8A27C0"/>
    <w:lvl w:ilvl="0" w:tplc="906E534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8" w15:restartNumberingAfterBreak="0">
    <w:nsid w:val="1C9B0A03"/>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79" w15:restartNumberingAfterBreak="0">
    <w:nsid w:val="1C9C4A3C"/>
    <w:multiLevelType w:val="hybridMultilevel"/>
    <w:tmpl w:val="4080F560"/>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80" w15:restartNumberingAfterBreak="0">
    <w:nsid w:val="1CA34E2F"/>
    <w:multiLevelType w:val="hybridMultilevel"/>
    <w:tmpl w:val="3B38432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1" w15:restartNumberingAfterBreak="0">
    <w:nsid w:val="1CB91689"/>
    <w:multiLevelType w:val="hybridMultilevel"/>
    <w:tmpl w:val="4F4443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2" w15:restartNumberingAfterBreak="0">
    <w:nsid w:val="1CC033E4"/>
    <w:multiLevelType w:val="hybridMultilevel"/>
    <w:tmpl w:val="D3608586"/>
    <w:lvl w:ilvl="0" w:tplc="C70A7DD8">
      <w:start w:val="9"/>
      <w:numFmt w:val="decimal"/>
      <w:lvlText w:val="%1."/>
      <w:lvlJc w:val="left"/>
      <w:pPr>
        <w:ind w:left="420" w:hanging="420"/>
      </w:pPr>
      <w:rPr>
        <w:rFonts w:hint="default"/>
        <w:b w:val="0"/>
        <w:bCs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3" w15:restartNumberingAfterBreak="0">
    <w:nsid w:val="1CD37788"/>
    <w:multiLevelType w:val="hybridMultilevel"/>
    <w:tmpl w:val="FFA6154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4" w15:restartNumberingAfterBreak="0">
    <w:nsid w:val="1D033AE3"/>
    <w:multiLevelType w:val="hybridMultilevel"/>
    <w:tmpl w:val="BF84E366"/>
    <w:lvl w:ilvl="0" w:tplc="04090003">
      <w:start w:val="1"/>
      <w:numFmt w:val="bullet"/>
      <w:lvlText w:val="o"/>
      <w:lvlJc w:val="left"/>
      <w:pPr>
        <w:ind w:left="420" w:hanging="420"/>
      </w:pPr>
      <w:rPr>
        <w:rFonts w:ascii="Courier New" w:hAnsi="Courier New" w:cs="Courier New"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5" w15:restartNumberingAfterBreak="0">
    <w:nsid w:val="1D08695C"/>
    <w:multiLevelType w:val="hybridMultilevel"/>
    <w:tmpl w:val="F2BC9A6E"/>
    <w:lvl w:ilvl="0" w:tplc="FFFFFFFF">
      <w:start w:val="1"/>
      <w:numFmt w:val="decimal"/>
      <w:lvlText w:val="%1."/>
      <w:lvlJc w:val="left"/>
      <w:pPr>
        <w:ind w:left="420" w:hanging="420"/>
      </w:pPr>
    </w:lvl>
    <w:lvl w:ilvl="1" w:tplc="FFFFFFFF">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86" w15:restartNumberingAfterBreak="0">
    <w:nsid w:val="1D0A2F60"/>
    <w:multiLevelType w:val="multilevel"/>
    <w:tmpl w:val="D25E215C"/>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87" w15:restartNumberingAfterBreak="0">
    <w:nsid w:val="1D1C7E29"/>
    <w:multiLevelType w:val="hybridMultilevel"/>
    <w:tmpl w:val="8A5080B8"/>
    <w:lvl w:ilvl="0" w:tplc="5AECA10E">
      <w:start w:val="30"/>
      <w:numFmt w:val="decimal"/>
      <w:lvlText w:val="%1)"/>
      <w:lvlJc w:val="left"/>
      <w:pPr>
        <w:ind w:left="84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8" w15:restartNumberingAfterBreak="0">
    <w:nsid w:val="1D242D95"/>
    <w:multiLevelType w:val="hybridMultilevel"/>
    <w:tmpl w:val="823253C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9" w15:restartNumberingAfterBreak="0">
    <w:nsid w:val="1D2849A3"/>
    <w:multiLevelType w:val="hybridMultilevel"/>
    <w:tmpl w:val="590221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0" w15:restartNumberingAfterBreak="0">
    <w:nsid w:val="1D340915"/>
    <w:multiLevelType w:val="hybridMultilevel"/>
    <w:tmpl w:val="3F5E6580"/>
    <w:lvl w:ilvl="0" w:tplc="04090003">
      <w:start w:val="1"/>
      <w:numFmt w:val="bullet"/>
      <w:lvlText w:val="o"/>
      <w:lvlJc w:val="left"/>
      <w:pPr>
        <w:ind w:left="840" w:hanging="420"/>
      </w:pPr>
      <w:rPr>
        <w:rFonts w:ascii="Courier New" w:hAnsi="Courier New" w:cs="Courier New"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1" w15:restartNumberingAfterBreak="0">
    <w:nsid w:val="1D3E138F"/>
    <w:multiLevelType w:val="multilevel"/>
    <w:tmpl w:val="0292F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2" w15:restartNumberingAfterBreak="0">
    <w:nsid w:val="1D422B76"/>
    <w:multiLevelType w:val="hybridMultilevel"/>
    <w:tmpl w:val="0CEACBCA"/>
    <w:lvl w:ilvl="0" w:tplc="0409000F">
      <w:start w:val="1"/>
      <w:numFmt w:val="decimal"/>
      <w:lvlText w:val="%1."/>
      <w:lvlJc w:val="left"/>
      <w:pPr>
        <w:ind w:left="605" w:hanging="420"/>
      </w:pPr>
    </w:lvl>
    <w:lvl w:ilvl="1" w:tplc="04090019" w:tentative="1">
      <w:start w:val="1"/>
      <w:numFmt w:val="lowerLetter"/>
      <w:lvlText w:val="%2)"/>
      <w:lvlJc w:val="left"/>
      <w:pPr>
        <w:ind w:left="1025" w:hanging="420"/>
      </w:pPr>
    </w:lvl>
    <w:lvl w:ilvl="2" w:tplc="0409001B" w:tentative="1">
      <w:start w:val="1"/>
      <w:numFmt w:val="lowerRoman"/>
      <w:lvlText w:val="%3."/>
      <w:lvlJc w:val="right"/>
      <w:pPr>
        <w:ind w:left="1445" w:hanging="420"/>
      </w:pPr>
    </w:lvl>
    <w:lvl w:ilvl="3" w:tplc="0409000F" w:tentative="1">
      <w:start w:val="1"/>
      <w:numFmt w:val="decimal"/>
      <w:lvlText w:val="%4."/>
      <w:lvlJc w:val="left"/>
      <w:pPr>
        <w:ind w:left="1865" w:hanging="420"/>
      </w:pPr>
    </w:lvl>
    <w:lvl w:ilvl="4" w:tplc="04090019" w:tentative="1">
      <w:start w:val="1"/>
      <w:numFmt w:val="lowerLetter"/>
      <w:lvlText w:val="%5)"/>
      <w:lvlJc w:val="left"/>
      <w:pPr>
        <w:ind w:left="2285" w:hanging="420"/>
      </w:pPr>
    </w:lvl>
    <w:lvl w:ilvl="5" w:tplc="0409001B" w:tentative="1">
      <w:start w:val="1"/>
      <w:numFmt w:val="lowerRoman"/>
      <w:lvlText w:val="%6."/>
      <w:lvlJc w:val="right"/>
      <w:pPr>
        <w:ind w:left="2705" w:hanging="420"/>
      </w:pPr>
    </w:lvl>
    <w:lvl w:ilvl="6" w:tplc="0409000F" w:tentative="1">
      <w:start w:val="1"/>
      <w:numFmt w:val="decimal"/>
      <w:lvlText w:val="%7."/>
      <w:lvlJc w:val="left"/>
      <w:pPr>
        <w:ind w:left="3125" w:hanging="420"/>
      </w:pPr>
    </w:lvl>
    <w:lvl w:ilvl="7" w:tplc="04090019" w:tentative="1">
      <w:start w:val="1"/>
      <w:numFmt w:val="lowerLetter"/>
      <w:lvlText w:val="%8)"/>
      <w:lvlJc w:val="left"/>
      <w:pPr>
        <w:ind w:left="3545" w:hanging="420"/>
      </w:pPr>
    </w:lvl>
    <w:lvl w:ilvl="8" w:tplc="0409001B" w:tentative="1">
      <w:start w:val="1"/>
      <w:numFmt w:val="lowerRoman"/>
      <w:lvlText w:val="%9."/>
      <w:lvlJc w:val="right"/>
      <w:pPr>
        <w:ind w:left="3965" w:hanging="420"/>
      </w:pPr>
    </w:lvl>
  </w:abstractNum>
  <w:abstractNum w:abstractNumId="493" w15:restartNumberingAfterBreak="0">
    <w:nsid w:val="1D740FD5"/>
    <w:multiLevelType w:val="hybridMultilevel"/>
    <w:tmpl w:val="A3E8907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4" w15:restartNumberingAfterBreak="0">
    <w:nsid w:val="1D7F5A06"/>
    <w:multiLevelType w:val="hybridMultilevel"/>
    <w:tmpl w:val="D0803986"/>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95" w15:restartNumberingAfterBreak="0">
    <w:nsid w:val="1D882F00"/>
    <w:multiLevelType w:val="hybridMultilevel"/>
    <w:tmpl w:val="81EE2B02"/>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496" w15:restartNumberingAfterBreak="0">
    <w:nsid w:val="1D8C4AC6"/>
    <w:multiLevelType w:val="hybridMultilevel"/>
    <w:tmpl w:val="861668C6"/>
    <w:lvl w:ilvl="0" w:tplc="C56C4F38">
      <w:start w:val="11"/>
      <w:numFmt w:val="decimal"/>
      <w:lvlText w:val="%1)"/>
      <w:lvlJc w:val="left"/>
      <w:pPr>
        <w:ind w:left="786"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7" w15:restartNumberingAfterBreak="0">
    <w:nsid w:val="1D976E9F"/>
    <w:multiLevelType w:val="hybridMultilevel"/>
    <w:tmpl w:val="1264026C"/>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8" w15:restartNumberingAfterBreak="0">
    <w:nsid w:val="1D992A60"/>
    <w:multiLevelType w:val="hybridMultilevel"/>
    <w:tmpl w:val="A730743E"/>
    <w:lvl w:ilvl="0" w:tplc="04090003">
      <w:start w:val="1"/>
      <w:numFmt w:val="bullet"/>
      <w:lvlText w:val="o"/>
      <w:lvlJc w:val="left"/>
      <w:pPr>
        <w:ind w:left="840" w:hanging="420"/>
      </w:pPr>
      <w:rPr>
        <w:rFonts w:ascii="Courier New" w:hAnsi="Courier New" w:cs="Courier New"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9" w15:restartNumberingAfterBreak="0">
    <w:nsid w:val="1D9C154B"/>
    <w:multiLevelType w:val="hybridMultilevel"/>
    <w:tmpl w:val="31E8E23A"/>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500" w15:restartNumberingAfterBreak="0">
    <w:nsid w:val="1D9D3DD1"/>
    <w:multiLevelType w:val="hybridMultilevel"/>
    <w:tmpl w:val="5F7C9592"/>
    <w:lvl w:ilvl="0" w:tplc="04090011">
      <w:start w:val="1"/>
      <w:numFmt w:val="decimal"/>
      <w:lvlText w:val="%1)"/>
      <w:lvlJc w:val="left"/>
      <w:pPr>
        <w:ind w:left="870" w:hanging="420"/>
      </w:pPr>
    </w:lvl>
    <w:lvl w:ilvl="1" w:tplc="04090019" w:tentative="1">
      <w:start w:val="1"/>
      <w:numFmt w:val="lowerLetter"/>
      <w:lvlText w:val="%2)"/>
      <w:lvlJc w:val="left"/>
      <w:pPr>
        <w:ind w:left="1290" w:hanging="420"/>
      </w:pPr>
    </w:lvl>
    <w:lvl w:ilvl="2" w:tplc="0409001B" w:tentative="1">
      <w:start w:val="1"/>
      <w:numFmt w:val="lowerRoman"/>
      <w:lvlText w:val="%3."/>
      <w:lvlJc w:val="right"/>
      <w:pPr>
        <w:ind w:left="1710" w:hanging="420"/>
      </w:pPr>
    </w:lvl>
    <w:lvl w:ilvl="3" w:tplc="0409000F" w:tentative="1">
      <w:start w:val="1"/>
      <w:numFmt w:val="decimal"/>
      <w:lvlText w:val="%4."/>
      <w:lvlJc w:val="left"/>
      <w:pPr>
        <w:ind w:left="2130" w:hanging="420"/>
      </w:pPr>
    </w:lvl>
    <w:lvl w:ilvl="4" w:tplc="04090019" w:tentative="1">
      <w:start w:val="1"/>
      <w:numFmt w:val="lowerLetter"/>
      <w:lvlText w:val="%5)"/>
      <w:lvlJc w:val="left"/>
      <w:pPr>
        <w:ind w:left="2550" w:hanging="420"/>
      </w:pPr>
    </w:lvl>
    <w:lvl w:ilvl="5" w:tplc="0409001B" w:tentative="1">
      <w:start w:val="1"/>
      <w:numFmt w:val="lowerRoman"/>
      <w:lvlText w:val="%6."/>
      <w:lvlJc w:val="right"/>
      <w:pPr>
        <w:ind w:left="2970" w:hanging="420"/>
      </w:pPr>
    </w:lvl>
    <w:lvl w:ilvl="6" w:tplc="0409000F" w:tentative="1">
      <w:start w:val="1"/>
      <w:numFmt w:val="decimal"/>
      <w:lvlText w:val="%7."/>
      <w:lvlJc w:val="left"/>
      <w:pPr>
        <w:ind w:left="3390" w:hanging="420"/>
      </w:pPr>
    </w:lvl>
    <w:lvl w:ilvl="7" w:tplc="04090019" w:tentative="1">
      <w:start w:val="1"/>
      <w:numFmt w:val="lowerLetter"/>
      <w:lvlText w:val="%8)"/>
      <w:lvlJc w:val="left"/>
      <w:pPr>
        <w:ind w:left="3810" w:hanging="420"/>
      </w:pPr>
    </w:lvl>
    <w:lvl w:ilvl="8" w:tplc="0409001B" w:tentative="1">
      <w:start w:val="1"/>
      <w:numFmt w:val="lowerRoman"/>
      <w:lvlText w:val="%9."/>
      <w:lvlJc w:val="right"/>
      <w:pPr>
        <w:ind w:left="4230" w:hanging="420"/>
      </w:pPr>
    </w:lvl>
  </w:abstractNum>
  <w:abstractNum w:abstractNumId="501" w15:restartNumberingAfterBreak="0">
    <w:nsid w:val="1DAE5F9A"/>
    <w:multiLevelType w:val="hybridMultilevel"/>
    <w:tmpl w:val="ED349AC6"/>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02" w15:restartNumberingAfterBreak="0">
    <w:nsid w:val="1DF62CA5"/>
    <w:multiLevelType w:val="hybridMultilevel"/>
    <w:tmpl w:val="EC2266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3" w15:restartNumberingAfterBreak="0">
    <w:nsid w:val="1E304D18"/>
    <w:multiLevelType w:val="hybridMultilevel"/>
    <w:tmpl w:val="9598886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04" w15:restartNumberingAfterBreak="0">
    <w:nsid w:val="1E403E4D"/>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05" w15:restartNumberingAfterBreak="0">
    <w:nsid w:val="1E4501E8"/>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06" w15:restartNumberingAfterBreak="0">
    <w:nsid w:val="1E457A6A"/>
    <w:multiLevelType w:val="hybridMultilevel"/>
    <w:tmpl w:val="0C9AEB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7" w15:restartNumberingAfterBreak="0">
    <w:nsid w:val="1E4A2EB4"/>
    <w:multiLevelType w:val="hybridMultilevel"/>
    <w:tmpl w:val="B7885F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8" w15:restartNumberingAfterBreak="0">
    <w:nsid w:val="1E583C22"/>
    <w:multiLevelType w:val="hybridMultilevel"/>
    <w:tmpl w:val="5E80B88A"/>
    <w:lvl w:ilvl="0" w:tplc="08A4E9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9" w15:restartNumberingAfterBreak="0">
    <w:nsid w:val="1E6953B3"/>
    <w:multiLevelType w:val="hybridMultilevel"/>
    <w:tmpl w:val="7D8E3588"/>
    <w:lvl w:ilvl="0" w:tplc="857C7284">
      <w:start w:val="4"/>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0" w15:restartNumberingAfterBreak="0">
    <w:nsid w:val="1E6B15D5"/>
    <w:multiLevelType w:val="hybridMultilevel"/>
    <w:tmpl w:val="9E0849D4"/>
    <w:lvl w:ilvl="0" w:tplc="0486E0BC">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1" w15:restartNumberingAfterBreak="0">
    <w:nsid w:val="1E7535D3"/>
    <w:multiLevelType w:val="hybridMultilevel"/>
    <w:tmpl w:val="6628A5D0"/>
    <w:lvl w:ilvl="0" w:tplc="B81E0F08">
      <w:start w:val="1"/>
      <w:numFmt w:val="decimal"/>
      <w:lvlText w:val="%1."/>
      <w:lvlJc w:val="left"/>
      <w:pPr>
        <w:ind w:left="1080" w:hanging="360"/>
      </w:pPr>
      <w:rPr>
        <w:rFonts w:asciiTheme="minorHAnsi" w:eastAsiaTheme="minorEastAsia" w:hAnsiTheme="minorHAnsi" w:cstheme="minorBidi"/>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2" w15:restartNumberingAfterBreak="0">
    <w:nsid w:val="1E7F1D37"/>
    <w:multiLevelType w:val="hybridMultilevel"/>
    <w:tmpl w:val="E43A181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13" w15:restartNumberingAfterBreak="0">
    <w:nsid w:val="1E850F1E"/>
    <w:multiLevelType w:val="hybridMultilevel"/>
    <w:tmpl w:val="45CC11A0"/>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14" w15:restartNumberingAfterBreak="0">
    <w:nsid w:val="1E9027CE"/>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15" w15:restartNumberingAfterBreak="0">
    <w:nsid w:val="1E931D41"/>
    <w:multiLevelType w:val="hybridMultilevel"/>
    <w:tmpl w:val="DD0CC6E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6" w15:restartNumberingAfterBreak="0">
    <w:nsid w:val="1EAE1E4C"/>
    <w:multiLevelType w:val="hybridMultilevel"/>
    <w:tmpl w:val="E1AC4136"/>
    <w:lvl w:ilvl="0" w:tplc="870EB4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7" w15:restartNumberingAfterBreak="0">
    <w:nsid w:val="1EC81F4B"/>
    <w:multiLevelType w:val="hybridMultilevel"/>
    <w:tmpl w:val="36722900"/>
    <w:lvl w:ilvl="0" w:tplc="FFFFFFFF">
      <w:start w:val="1"/>
      <w:numFmt w:val="decimal"/>
      <w:lvlText w:val="%1."/>
      <w:lvlJc w:val="left"/>
      <w:pPr>
        <w:ind w:left="360" w:hanging="360"/>
      </w:pPr>
      <w:rPr>
        <w:rFonts w:hint="default"/>
      </w:rPr>
    </w:lvl>
    <w:lvl w:ilvl="1" w:tplc="FFFFFFFF">
      <w:start w:val="1"/>
      <w:numFmt w:val="bullet"/>
      <w:lvlText w:val=""/>
      <w:lvlJc w:val="left"/>
      <w:pPr>
        <w:ind w:left="1200" w:hanging="48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18" w15:restartNumberingAfterBreak="0">
    <w:nsid w:val="1EE74969"/>
    <w:multiLevelType w:val="hybridMultilevel"/>
    <w:tmpl w:val="30E65370"/>
    <w:lvl w:ilvl="0" w:tplc="E124E3B6">
      <w:start w:val="1"/>
      <w:numFmt w:val="decimal"/>
      <w:lvlText w:val="%1)"/>
      <w:lvlJc w:val="left"/>
      <w:pPr>
        <w:tabs>
          <w:tab w:val="num" w:pos="720"/>
        </w:tabs>
        <w:ind w:left="720" w:hanging="360"/>
      </w:pPr>
    </w:lvl>
    <w:lvl w:ilvl="1" w:tplc="4726CBB6">
      <w:start w:val="1"/>
      <w:numFmt w:val="bullet"/>
      <w:lvlText w:val=""/>
      <w:lvlJc w:val="left"/>
      <w:pPr>
        <w:ind w:left="1440" w:hanging="360"/>
      </w:pPr>
      <w:rPr>
        <w:rFonts w:ascii="Symbol" w:hAnsi="Symbol" w:hint="default"/>
      </w:rPr>
    </w:lvl>
    <w:lvl w:ilvl="2" w:tplc="BCAA554A">
      <w:start w:val="1"/>
      <w:numFmt w:val="decimal"/>
      <w:lvlText w:val="%3)"/>
      <w:lvlJc w:val="left"/>
      <w:pPr>
        <w:ind w:left="2160" w:hanging="360"/>
      </w:pPr>
      <w:rPr>
        <w:rFonts w:hint="default"/>
      </w:rPr>
    </w:lvl>
    <w:lvl w:ilvl="3" w:tplc="646C1314" w:tentative="1">
      <w:start w:val="1"/>
      <w:numFmt w:val="lowerLetter"/>
      <w:lvlText w:val="%4."/>
      <w:lvlJc w:val="left"/>
      <w:pPr>
        <w:tabs>
          <w:tab w:val="num" w:pos="2880"/>
        </w:tabs>
        <w:ind w:left="2880" w:hanging="360"/>
      </w:pPr>
    </w:lvl>
    <w:lvl w:ilvl="4" w:tplc="54A6DABA" w:tentative="1">
      <w:start w:val="1"/>
      <w:numFmt w:val="lowerLetter"/>
      <w:lvlText w:val="%5."/>
      <w:lvlJc w:val="left"/>
      <w:pPr>
        <w:tabs>
          <w:tab w:val="num" w:pos="3600"/>
        </w:tabs>
        <w:ind w:left="3600" w:hanging="360"/>
      </w:pPr>
    </w:lvl>
    <w:lvl w:ilvl="5" w:tplc="CBAAD09A" w:tentative="1">
      <w:start w:val="1"/>
      <w:numFmt w:val="lowerLetter"/>
      <w:lvlText w:val="%6."/>
      <w:lvlJc w:val="left"/>
      <w:pPr>
        <w:tabs>
          <w:tab w:val="num" w:pos="4320"/>
        </w:tabs>
        <w:ind w:left="4320" w:hanging="360"/>
      </w:pPr>
    </w:lvl>
    <w:lvl w:ilvl="6" w:tplc="2E4C65F8" w:tentative="1">
      <w:start w:val="1"/>
      <w:numFmt w:val="lowerLetter"/>
      <w:lvlText w:val="%7."/>
      <w:lvlJc w:val="left"/>
      <w:pPr>
        <w:tabs>
          <w:tab w:val="num" w:pos="5040"/>
        </w:tabs>
        <w:ind w:left="5040" w:hanging="360"/>
      </w:pPr>
    </w:lvl>
    <w:lvl w:ilvl="7" w:tplc="65DC0CDE" w:tentative="1">
      <w:start w:val="1"/>
      <w:numFmt w:val="lowerLetter"/>
      <w:lvlText w:val="%8."/>
      <w:lvlJc w:val="left"/>
      <w:pPr>
        <w:tabs>
          <w:tab w:val="num" w:pos="5760"/>
        </w:tabs>
        <w:ind w:left="5760" w:hanging="360"/>
      </w:pPr>
    </w:lvl>
    <w:lvl w:ilvl="8" w:tplc="1798A614" w:tentative="1">
      <w:start w:val="1"/>
      <w:numFmt w:val="lowerLetter"/>
      <w:lvlText w:val="%9."/>
      <w:lvlJc w:val="left"/>
      <w:pPr>
        <w:tabs>
          <w:tab w:val="num" w:pos="6480"/>
        </w:tabs>
        <w:ind w:left="6480" w:hanging="360"/>
      </w:pPr>
    </w:lvl>
  </w:abstractNum>
  <w:abstractNum w:abstractNumId="519" w15:restartNumberingAfterBreak="0">
    <w:nsid w:val="1EFC6E3C"/>
    <w:multiLevelType w:val="hybridMultilevel"/>
    <w:tmpl w:val="1472E10A"/>
    <w:lvl w:ilvl="0" w:tplc="FFFFFFFF">
      <w:start w:val="1"/>
      <w:numFmt w:val="decimal"/>
      <w:lvlText w:val="%1)"/>
      <w:lvlJc w:val="left"/>
      <w:pPr>
        <w:ind w:left="860" w:hanging="440"/>
      </w:p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520" w15:restartNumberingAfterBreak="0">
    <w:nsid w:val="1F040E03"/>
    <w:multiLevelType w:val="hybridMultilevel"/>
    <w:tmpl w:val="70F4C8C0"/>
    <w:lvl w:ilvl="0" w:tplc="04090003">
      <w:start w:val="1"/>
      <w:numFmt w:val="bullet"/>
      <w:lvlText w:val="o"/>
      <w:lvlJc w:val="left"/>
      <w:pPr>
        <w:ind w:left="1200" w:hanging="420"/>
      </w:pPr>
      <w:rPr>
        <w:rFonts w:ascii="Courier New" w:hAnsi="Courier New" w:cs="Courier New"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521" w15:restartNumberingAfterBreak="0">
    <w:nsid w:val="1F083680"/>
    <w:multiLevelType w:val="multilevel"/>
    <w:tmpl w:val="01C2A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2" w15:restartNumberingAfterBreak="0">
    <w:nsid w:val="1F4429C9"/>
    <w:multiLevelType w:val="hybridMultilevel"/>
    <w:tmpl w:val="9C5293F6"/>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23" w15:restartNumberingAfterBreak="0">
    <w:nsid w:val="1F541BE6"/>
    <w:multiLevelType w:val="hybridMultilevel"/>
    <w:tmpl w:val="9564C122"/>
    <w:lvl w:ilvl="0" w:tplc="E4EE1D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4" w15:restartNumberingAfterBreak="0">
    <w:nsid w:val="1F59491C"/>
    <w:multiLevelType w:val="hybridMultilevel"/>
    <w:tmpl w:val="A4EC7886"/>
    <w:lvl w:ilvl="0" w:tplc="FFFFFFFF">
      <w:start w:val="1"/>
      <w:numFmt w:val="decimal"/>
      <w:lvlText w:val="%1)"/>
      <w:lvlJc w:val="left"/>
      <w:pPr>
        <w:ind w:left="860" w:hanging="440"/>
      </w:pPr>
      <w:rPr>
        <w:rFonts w:hint="default"/>
      </w:r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525" w15:restartNumberingAfterBreak="0">
    <w:nsid w:val="1F5D59E0"/>
    <w:multiLevelType w:val="hybridMultilevel"/>
    <w:tmpl w:val="85601C8A"/>
    <w:lvl w:ilvl="0" w:tplc="04090003">
      <w:start w:val="1"/>
      <w:numFmt w:val="bullet"/>
      <w:lvlText w:val="o"/>
      <w:lvlJc w:val="left"/>
      <w:pPr>
        <w:ind w:left="1260" w:hanging="420"/>
      </w:pPr>
      <w:rPr>
        <w:rFonts w:ascii="Courier New" w:hAnsi="Courier New" w:cs="Courier New"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26" w15:restartNumberingAfterBreak="0">
    <w:nsid w:val="1F6D5D3D"/>
    <w:multiLevelType w:val="hybridMultilevel"/>
    <w:tmpl w:val="5E0E987C"/>
    <w:lvl w:ilvl="0" w:tplc="3BC42452">
      <w:start w:val="2"/>
      <w:numFmt w:val="decimal"/>
      <w:lvlText w:val="%1."/>
      <w:lvlJc w:val="left"/>
      <w:pPr>
        <w:ind w:left="360" w:hanging="360"/>
      </w:pPr>
      <w:rPr>
        <w:rFonts w:asciiTheme="minorEastAsia" w:eastAsiaTheme="minorEastAsia" w:hAnsiTheme="minorEastAs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7" w15:restartNumberingAfterBreak="0">
    <w:nsid w:val="1F73436D"/>
    <w:multiLevelType w:val="hybridMultilevel"/>
    <w:tmpl w:val="E7B0FDB8"/>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528" w15:restartNumberingAfterBreak="0">
    <w:nsid w:val="1F8E3580"/>
    <w:multiLevelType w:val="hybridMultilevel"/>
    <w:tmpl w:val="53DA2CFE"/>
    <w:lvl w:ilvl="0" w:tplc="63005B0C">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29" w15:restartNumberingAfterBreak="0">
    <w:nsid w:val="1FA958CB"/>
    <w:multiLevelType w:val="hybridMultilevel"/>
    <w:tmpl w:val="677A4BA0"/>
    <w:lvl w:ilvl="0" w:tplc="9000D2E2">
      <w:start w:val="8"/>
      <w:numFmt w:val="decimal"/>
      <w:lvlText w:val="%1."/>
      <w:lvlJc w:val="left"/>
      <w:pPr>
        <w:ind w:left="16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0" w15:restartNumberingAfterBreak="0">
    <w:nsid w:val="1FB054F4"/>
    <w:multiLevelType w:val="hybridMultilevel"/>
    <w:tmpl w:val="D3BA25B4"/>
    <w:lvl w:ilvl="0" w:tplc="04090003">
      <w:start w:val="1"/>
      <w:numFmt w:val="bullet"/>
      <w:lvlText w:val="o"/>
      <w:lvlJc w:val="left"/>
      <w:pPr>
        <w:ind w:left="870" w:hanging="420"/>
      </w:pPr>
      <w:rPr>
        <w:rFonts w:ascii="Courier New" w:hAnsi="Courier New" w:cs="Courier New" w:hint="default"/>
      </w:rPr>
    </w:lvl>
    <w:lvl w:ilvl="1" w:tplc="04090003" w:tentative="1">
      <w:start w:val="1"/>
      <w:numFmt w:val="bullet"/>
      <w:lvlText w:val=""/>
      <w:lvlJc w:val="left"/>
      <w:pPr>
        <w:ind w:left="1290" w:hanging="420"/>
      </w:pPr>
      <w:rPr>
        <w:rFonts w:ascii="Wingdings" w:hAnsi="Wingdings" w:hint="default"/>
      </w:rPr>
    </w:lvl>
    <w:lvl w:ilvl="2" w:tplc="04090005" w:tentative="1">
      <w:start w:val="1"/>
      <w:numFmt w:val="bullet"/>
      <w:lvlText w:val=""/>
      <w:lvlJc w:val="left"/>
      <w:pPr>
        <w:ind w:left="1710" w:hanging="420"/>
      </w:pPr>
      <w:rPr>
        <w:rFonts w:ascii="Wingdings" w:hAnsi="Wingdings" w:hint="default"/>
      </w:rPr>
    </w:lvl>
    <w:lvl w:ilvl="3" w:tplc="04090001" w:tentative="1">
      <w:start w:val="1"/>
      <w:numFmt w:val="bullet"/>
      <w:lvlText w:val=""/>
      <w:lvlJc w:val="left"/>
      <w:pPr>
        <w:ind w:left="2130" w:hanging="420"/>
      </w:pPr>
      <w:rPr>
        <w:rFonts w:ascii="Wingdings" w:hAnsi="Wingdings" w:hint="default"/>
      </w:rPr>
    </w:lvl>
    <w:lvl w:ilvl="4" w:tplc="04090003" w:tentative="1">
      <w:start w:val="1"/>
      <w:numFmt w:val="bullet"/>
      <w:lvlText w:val=""/>
      <w:lvlJc w:val="left"/>
      <w:pPr>
        <w:ind w:left="2550" w:hanging="420"/>
      </w:pPr>
      <w:rPr>
        <w:rFonts w:ascii="Wingdings" w:hAnsi="Wingdings" w:hint="default"/>
      </w:rPr>
    </w:lvl>
    <w:lvl w:ilvl="5" w:tplc="04090005" w:tentative="1">
      <w:start w:val="1"/>
      <w:numFmt w:val="bullet"/>
      <w:lvlText w:val=""/>
      <w:lvlJc w:val="left"/>
      <w:pPr>
        <w:ind w:left="2970" w:hanging="420"/>
      </w:pPr>
      <w:rPr>
        <w:rFonts w:ascii="Wingdings" w:hAnsi="Wingdings" w:hint="default"/>
      </w:rPr>
    </w:lvl>
    <w:lvl w:ilvl="6" w:tplc="04090001" w:tentative="1">
      <w:start w:val="1"/>
      <w:numFmt w:val="bullet"/>
      <w:lvlText w:val=""/>
      <w:lvlJc w:val="left"/>
      <w:pPr>
        <w:ind w:left="3390" w:hanging="420"/>
      </w:pPr>
      <w:rPr>
        <w:rFonts w:ascii="Wingdings" w:hAnsi="Wingdings" w:hint="default"/>
      </w:rPr>
    </w:lvl>
    <w:lvl w:ilvl="7" w:tplc="04090003" w:tentative="1">
      <w:start w:val="1"/>
      <w:numFmt w:val="bullet"/>
      <w:lvlText w:val=""/>
      <w:lvlJc w:val="left"/>
      <w:pPr>
        <w:ind w:left="3810" w:hanging="420"/>
      </w:pPr>
      <w:rPr>
        <w:rFonts w:ascii="Wingdings" w:hAnsi="Wingdings" w:hint="default"/>
      </w:rPr>
    </w:lvl>
    <w:lvl w:ilvl="8" w:tplc="04090005" w:tentative="1">
      <w:start w:val="1"/>
      <w:numFmt w:val="bullet"/>
      <w:lvlText w:val=""/>
      <w:lvlJc w:val="left"/>
      <w:pPr>
        <w:ind w:left="4230" w:hanging="420"/>
      </w:pPr>
      <w:rPr>
        <w:rFonts w:ascii="Wingdings" w:hAnsi="Wingdings" w:hint="default"/>
      </w:rPr>
    </w:lvl>
  </w:abstractNum>
  <w:abstractNum w:abstractNumId="531" w15:restartNumberingAfterBreak="0">
    <w:nsid w:val="1FB17714"/>
    <w:multiLevelType w:val="hybridMultilevel"/>
    <w:tmpl w:val="F4B8EB7E"/>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32" w15:restartNumberingAfterBreak="0">
    <w:nsid w:val="1FCF7FA1"/>
    <w:multiLevelType w:val="hybridMultilevel"/>
    <w:tmpl w:val="49DCEFD8"/>
    <w:lvl w:ilvl="0" w:tplc="04090003">
      <w:start w:val="1"/>
      <w:numFmt w:val="bullet"/>
      <w:lvlText w:val="o"/>
      <w:lvlJc w:val="left"/>
      <w:pPr>
        <w:ind w:left="780" w:hanging="420"/>
      </w:pPr>
      <w:rPr>
        <w:rFonts w:ascii="Courier New" w:hAnsi="Courier New" w:cs="Courier New"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33" w15:restartNumberingAfterBreak="0">
    <w:nsid w:val="1FDD2584"/>
    <w:multiLevelType w:val="hybridMultilevel"/>
    <w:tmpl w:val="FF26F14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34" w15:restartNumberingAfterBreak="0">
    <w:nsid w:val="1FE83C62"/>
    <w:multiLevelType w:val="hybridMultilevel"/>
    <w:tmpl w:val="68DAF4E4"/>
    <w:lvl w:ilvl="0" w:tplc="4C524F92">
      <w:start w:val="16"/>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5" w15:restartNumberingAfterBreak="0">
    <w:nsid w:val="1FE96044"/>
    <w:multiLevelType w:val="hybridMultilevel"/>
    <w:tmpl w:val="3A009B3E"/>
    <w:lvl w:ilvl="0" w:tplc="18F6EBC2">
      <w:start w:val="1"/>
      <w:numFmt w:val="decimal"/>
      <w:lvlText w:val="%1."/>
      <w:lvlJc w:val="left"/>
      <w:pPr>
        <w:ind w:left="360" w:hanging="360"/>
      </w:pPr>
      <w:rPr>
        <w:rFonts w:asciiTheme="minorEastAsia" w:eastAsiaTheme="minorEastAsia" w:hAnsiTheme="minorEastAsia"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6" w15:restartNumberingAfterBreak="0">
    <w:nsid w:val="20134261"/>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37" w15:restartNumberingAfterBreak="0">
    <w:nsid w:val="2013436B"/>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38" w15:restartNumberingAfterBreak="0">
    <w:nsid w:val="2025701F"/>
    <w:multiLevelType w:val="hybridMultilevel"/>
    <w:tmpl w:val="68C4C64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39" w15:restartNumberingAfterBreak="0">
    <w:nsid w:val="20354BA4"/>
    <w:multiLevelType w:val="hybridMultilevel"/>
    <w:tmpl w:val="4A90F356"/>
    <w:lvl w:ilvl="0" w:tplc="F9B0637E">
      <w:start w:val="10"/>
      <w:numFmt w:val="decimal"/>
      <w:lvlText w:val="%1."/>
      <w:lvlJc w:val="left"/>
      <w:pPr>
        <w:ind w:left="1334"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40" w15:restartNumberingAfterBreak="0">
    <w:nsid w:val="20370AF7"/>
    <w:multiLevelType w:val="hybridMultilevel"/>
    <w:tmpl w:val="FF6EB59E"/>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1" w15:restartNumberingAfterBreak="0">
    <w:nsid w:val="203A7F2E"/>
    <w:multiLevelType w:val="hybridMultilevel"/>
    <w:tmpl w:val="298C4B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2" w15:restartNumberingAfterBreak="0">
    <w:nsid w:val="206337EB"/>
    <w:multiLevelType w:val="hybridMultilevel"/>
    <w:tmpl w:val="F90495A4"/>
    <w:lvl w:ilvl="0" w:tplc="2D8A8C8E">
      <w:start w:val="1"/>
      <w:numFmt w:val="decimal"/>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43" w15:restartNumberingAfterBreak="0">
    <w:nsid w:val="20A22F36"/>
    <w:multiLevelType w:val="hybridMultilevel"/>
    <w:tmpl w:val="FF08747A"/>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4" w15:restartNumberingAfterBreak="0">
    <w:nsid w:val="20A34ADC"/>
    <w:multiLevelType w:val="hybridMultilevel"/>
    <w:tmpl w:val="527A7FCC"/>
    <w:lvl w:ilvl="0" w:tplc="48AA05BC">
      <w:start w:val="1"/>
      <w:numFmt w:val="decimal"/>
      <w:lvlText w:val="%1."/>
      <w:lvlJc w:val="left"/>
      <w:pPr>
        <w:ind w:left="780" w:hanging="420"/>
      </w:pPr>
      <w:rPr>
        <w:rFonts w:hint="eastAsia"/>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45" w15:restartNumberingAfterBreak="0">
    <w:nsid w:val="20B60DBE"/>
    <w:multiLevelType w:val="hybridMultilevel"/>
    <w:tmpl w:val="02608AB0"/>
    <w:lvl w:ilvl="0" w:tplc="D91810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6" w15:restartNumberingAfterBreak="0">
    <w:nsid w:val="20BA3B0B"/>
    <w:multiLevelType w:val="hybridMultilevel"/>
    <w:tmpl w:val="B2D8830C"/>
    <w:lvl w:ilvl="0" w:tplc="FFFFFFFF">
      <w:start w:val="1"/>
      <w:numFmt w:val="decimal"/>
      <w:lvlText w:val="%1."/>
      <w:lvlJc w:val="left"/>
      <w:pPr>
        <w:ind w:left="420" w:hanging="420"/>
      </w:pPr>
    </w:lvl>
    <w:lvl w:ilvl="1" w:tplc="FFFFFFFF">
      <w:start w:val="1"/>
      <w:numFmt w:val="decimal"/>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547" w15:restartNumberingAfterBreak="0">
    <w:nsid w:val="20C02FA9"/>
    <w:multiLevelType w:val="hybridMultilevel"/>
    <w:tmpl w:val="D39226BA"/>
    <w:lvl w:ilvl="0" w:tplc="38EC0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8" w15:restartNumberingAfterBreak="0">
    <w:nsid w:val="20C97C33"/>
    <w:multiLevelType w:val="multilevel"/>
    <w:tmpl w:val="19AE9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9" w15:restartNumberingAfterBreak="0">
    <w:nsid w:val="20DC5370"/>
    <w:multiLevelType w:val="hybridMultilevel"/>
    <w:tmpl w:val="02E0B94A"/>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0" w15:restartNumberingAfterBreak="0">
    <w:nsid w:val="20FE6C74"/>
    <w:multiLevelType w:val="multilevel"/>
    <w:tmpl w:val="AC1A0DE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51" w15:restartNumberingAfterBreak="0">
    <w:nsid w:val="21167063"/>
    <w:multiLevelType w:val="hybridMultilevel"/>
    <w:tmpl w:val="C7F8FE04"/>
    <w:lvl w:ilvl="0" w:tplc="EB8287CC">
      <w:start w:val="14"/>
      <w:numFmt w:val="decimal"/>
      <w:lvlText w:val="%1."/>
      <w:lvlJc w:val="left"/>
      <w:pPr>
        <w:ind w:left="669"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2" w15:restartNumberingAfterBreak="0">
    <w:nsid w:val="2118535C"/>
    <w:multiLevelType w:val="hybridMultilevel"/>
    <w:tmpl w:val="EB48A736"/>
    <w:lvl w:ilvl="0" w:tplc="561A962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3" w15:restartNumberingAfterBreak="0">
    <w:nsid w:val="211B520B"/>
    <w:multiLevelType w:val="hybridMultilevel"/>
    <w:tmpl w:val="7CF43AC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4" w15:restartNumberingAfterBreak="0">
    <w:nsid w:val="21335336"/>
    <w:multiLevelType w:val="hybridMultilevel"/>
    <w:tmpl w:val="1898F228"/>
    <w:lvl w:ilvl="0" w:tplc="8DD22216">
      <w:start w:val="4"/>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5" w15:restartNumberingAfterBreak="0">
    <w:nsid w:val="213764BE"/>
    <w:multiLevelType w:val="hybridMultilevel"/>
    <w:tmpl w:val="C36693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6" w15:restartNumberingAfterBreak="0">
    <w:nsid w:val="214B6021"/>
    <w:multiLevelType w:val="hybridMultilevel"/>
    <w:tmpl w:val="336872FA"/>
    <w:lvl w:ilvl="0" w:tplc="D0303B56">
      <w:start w:val="22"/>
      <w:numFmt w:val="decimal"/>
      <w:lvlText w:val="%1)"/>
      <w:lvlJc w:val="left"/>
      <w:pPr>
        <w:ind w:left="420" w:hanging="420"/>
      </w:pPr>
      <w:rPr>
        <w:rFonts w:hint="eastAsia"/>
      </w:rPr>
    </w:lvl>
    <w:lvl w:ilvl="1" w:tplc="04090019" w:tentative="1">
      <w:start w:val="1"/>
      <w:numFmt w:val="lowerLetter"/>
      <w:lvlText w:val="%2)"/>
      <w:lvlJc w:val="left"/>
      <w:pPr>
        <w:ind w:left="-240" w:hanging="420"/>
      </w:pPr>
    </w:lvl>
    <w:lvl w:ilvl="2" w:tplc="0409001B" w:tentative="1">
      <w:start w:val="1"/>
      <w:numFmt w:val="lowerRoman"/>
      <w:lvlText w:val="%3."/>
      <w:lvlJc w:val="right"/>
      <w:pPr>
        <w:ind w:left="180" w:hanging="420"/>
      </w:pPr>
    </w:lvl>
    <w:lvl w:ilvl="3" w:tplc="0409000F" w:tentative="1">
      <w:start w:val="1"/>
      <w:numFmt w:val="decimal"/>
      <w:lvlText w:val="%4."/>
      <w:lvlJc w:val="left"/>
      <w:pPr>
        <w:ind w:left="600" w:hanging="420"/>
      </w:pPr>
    </w:lvl>
    <w:lvl w:ilvl="4" w:tplc="04090019" w:tentative="1">
      <w:start w:val="1"/>
      <w:numFmt w:val="lowerLetter"/>
      <w:lvlText w:val="%5)"/>
      <w:lvlJc w:val="left"/>
      <w:pPr>
        <w:ind w:left="1020" w:hanging="420"/>
      </w:pPr>
    </w:lvl>
    <w:lvl w:ilvl="5" w:tplc="0409001B" w:tentative="1">
      <w:start w:val="1"/>
      <w:numFmt w:val="lowerRoman"/>
      <w:lvlText w:val="%6."/>
      <w:lvlJc w:val="right"/>
      <w:pPr>
        <w:ind w:left="1440" w:hanging="420"/>
      </w:pPr>
    </w:lvl>
    <w:lvl w:ilvl="6" w:tplc="0409000F" w:tentative="1">
      <w:start w:val="1"/>
      <w:numFmt w:val="decimal"/>
      <w:lvlText w:val="%7."/>
      <w:lvlJc w:val="left"/>
      <w:pPr>
        <w:ind w:left="1860" w:hanging="420"/>
      </w:pPr>
    </w:lvl>
    <w:lvl w:ilvl="7" w:tplc="04090019" w:tentative="1">
      <w:start w:val="1"/>
      <w:numFmt w:val="lowerLetter"/>
      <w:lvlText w:val="%8)"/>
      <w:lvlJc w:val="left"/>
      <w:pPr>
        <w:ind w:left="2280" w:hanging="420"/>
      </w:pPr>
    </w:lvl>
    <w:lvl w:ilvl="8" w:tplc="0409001B" w:tentative="1">
      <w:start w:val="1"/>
      <w:numFmt w:val="lowerRoman"/>
      <w:lvlText w:val="%9."/>
      <w:lvlJc w:val="right"/>
      <w:pPr>
        <w:ind w:left="2700" w:hanging="420"/>
      </w:pPr>
    </w:lvl>
  </w:abstractNum>
  <w:abstractNum w:abstractNumId="557" w15:restartNumberingAfterBreak="0">
    <w:nsid w:val="215323D5"/>
    <w:multiLevelType w:val="hybridMultilevel"/>
    <w:tmpl w:val="BEDC89CE"/>
    <w:lvl w:ilvl="0" w:tplc="04090011">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558" w15:restartNumberingAfterBreak="0">
    <w:nsid w:val="217A722C"/>
    <w:multiLevelType w:val="hybridMultilevel"/>
    <w:tmpl w:val="25743434"/>
    <w:lvl w:ilvl="0" w:tplc="FFFFFFFF">
      <w:start w:val="1"/>
      <w:numFmt w:val="decimal"/>
      <w:lvlText w:val="%1."/>
      <w:lvlJc w:val="left"/>
      <w:pPr>
        <w:ind w:left="360" w:hanging="360"/>
      </w:pPr>
      <w:rPr>
        <w:rFonts w:hint="default"/>
      </w:rPr>
    </w:lvl>
    <w:lvl w:ilvl="1" w:tplc="FFFFFFFF">
      <w:start w:val="1"/>
      <w:numFmt w:val="lowerLetter"/>
      <w:lvlText w:val="%2)"/>
      <w:lvlJc w:val="left"/>
      <w:pPr>
        <w:ind w:left="840" w:hanging="420"/>
      </w:pPr>
    </w:lvl>
    <w:lvl w:ilvl="2" w:tplc="FFFFFFFF">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559" w15:restartNumberingAfterBreak="0">
    <w:nsid w:val="21A62506"/>
    <w:multiLevelType w:val="hybridMultilevel"/>
    <w:tmpl w:val="08C489F0"/>
    <w:lvl w:ilvl="0" w:tplc="04090011">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560" w15:restartNumberingAfterBreak="0">
    <w:nsid w:val="21BC5865"/>
    <w:multiLevelType w:val="hybridMultilevel"/>
    <w:tmpl w:val="7FDEF10A"/>
    <w:lvl w:ilvl="0" w:tplc="FFFFFFFF">
      <w:start w:val="1"/>
      <w:numFmt w:val="decimal"/>
      <w:lvlText w:val="%1."/>
      <w:lvlJc w:val="left"/>
      <w:pPr>
        <w:ind w:left="360" w:hanging="360"/>
      </w:pPr>
      <w:rPr>
        <w:rFonts w:hint="default"/>
      </w:rPr>
    </w:lvl>
    <w:lvl w:ilvl="1" w:tplc="FFFFFFFF">
      <w:start w:val="1"/>
      <w:numFmt w:val="decimal"/>
      <w:lvlText w:val="%2."/>
      <w:lvlJc w:val="left"/>
      <w:pPr>
        <w:ind w:left="1200" w:hanging="480"/>
      </w:pPr>
      <w:rPr>
        <w:rFonts w:asciiTheme="minorHAnsi" w:eastAsia="宋体" w:hAnsiTheme="minorHAnsi" w:cs="宋体"/>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61" w15:restartNumberingAfterBreak="0">
    <w:nsid w:val="21BD79C9"/>
    <w:multiLevelType w:val="hybridMultilevel"/>
    <w:tmpl w:val="D3668E6A"/>
    <w:lvl w:ilvl="0" w:tplc="766A4CE4">
      <w:start w:val="2"/>
      <w:numFmt w:val="decimal"/>
      <w:lvlText w:val="%1)"/>
      <w:lvlJc w:val="left"/>
      <w:pPr>
        <w:ind w:left="116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62" w15:restartNumberingAfterBreak="0">
    <w:nsid w:val="21E33B40"/>
    <w:multiLevelType w:val="hybridMultilevel"/>
    <w:tmpl w:val="644C4F24"/>
    <w:lvl w:ilvl="0" w:tplc="B0A08F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3" w15:restartNumberingAfterBreak="0">
    <w:nsid w:val="21EB7089"/>
    <w:multiLevelType w:val="multilevel"/>
    <w:tmpl w:val="3AA2D54A"/>
    <w:lvl w:ilvl="0">
      <w:start w:val="1"/>
      <w:numFmt w:val="lowerLetter"/>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64" w15:restartNumberingAfterBreak="0">
    <w:nsid w:val="21EC0942"/>
    <w:multiLevelType w:val="hybridMultilevel"/>
    <w:tmpl w:val="A8042C9C"/>
    <w:lvl w:ilvl="0" w:tplc="FF180498">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5" w15:restartNumberingAfterBreak="0">
    <w:nsid w:val="21ED2FA4"/>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66" w15:restartNumberingAfterBreak="0">
    <w:nsid w:val="21ED3E5E"/>
    <w:multiLevelType w:val="hybridMultilevel"/>
    <w:tmpl w:val="D43EFF9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67" w15:restartNumberingAfterBreak="0">
    <w:nsid w:val="21EF7327"/>
    <w:multiLevelType w:val="hybridMultilevel"/>
    <w:tmpl w:val="002AA7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8" w15:restartNumberingAfterBreak="0">
    <w:nsid w:val="21F61B56"/>
    <w:multiLevelType w:val="hybridMultilevel"/>
    <w:tmpl w:val="CA0EF8CA"/>
    <w:lvl w:ilvl="0" w:tplc="40382AA2">
      <w:start w:val="4"/>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9" w15:restartNumberingAfterBreak="0">
    <w:nsid w:val="22183C03"/>
    <w:multiLevelType w:val="hybridMultilevel"/>
    <w:tmpl w:val="96DC01D0"/>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0" w15:restartNumberingAfterBreak="0">
    <w:nsid w:val="222109AF"/>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71" w15:restartNumberingAfterBreak="0">
    <w:nsid w:val="223035EF"/>
    <w:multiLevelType w:val="hybridMultilevel"/>
    <w:tmpl w:val="98DEF486"/>
    <w:lvl w:ilvl="0" w:tplc="69348FCA">
      <w:start w:val="6"/>
      <w:numFmt w:val="decimal"/>
      <w:lvlText w:val="%1."/>
      <w:lvlJc w:val="left"/>
      <w:pPr>
        <w:ind w:left="12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2" w15:restartNumberingAfterBreak="0">
    <w:nsid w:val="2238699F"/>
    <w:multiLevelType w:val="hybridMultilevel"/>
    <w:tmpl w:val="70B673E2"/>
    <w:lvl w:ilvl="0" w:tplc="04090003">
      <w:start w:val="1"/>
      <w:numFmt w:val="bullet"/>
      <w:lvlText w:val="o"/>
      <w:lvlJc w:val="left"/>
      <w:pPr>
        <w:ind w:left="1260" w:hanging="420"/>
      </w:pPr>
      <w:rPr>
        <w:rFonts w:ascii="Courier New" w:hAnsi="Courier New" w:cs="Courier New"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73" w15:restartNumberingAfterBreak="0">
    <w:nsid w:val="22432AC2"/>
    <w:multiLevelType w:val="hybridMultilevel"/>
    <w:tmpl w:val="0674F462"/>
    <w:lvl w:ilvl="0" w:tplc="3B76858C">
      <w:start w:val="8"/>
      <w:numFmt w:val="decimal"/>
      <w:lvlText w:val="%1)"/>
      <w:lvlJc w:val="left"/>
      <w:pPr>
        <w:ind w:left="1334"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74" w15:restartNumberingAfterBreak="0">
    <w:nsid w:val="22456524"/>
    <w:multiLevelType w:val="hybridMultilevel"/>
    <w:tmpl w:val="CF185CFE"/>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75" w15:restartNumberingAfterBreak="0">
    <w:nsid w:val="22467DAC"/>
    <w:multiLevelType w:val="multilevel"/>
    <w:tmpl w:val="2C60B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6" w15:restartNumberingAfterBreak="0">
    <w:nsid w:val="224868B4"/>
    <w:multiLevelType w:val="hybridMultilevel"/>
    <w:tmpl w:val="36363BE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7" w15:restartNumberingAfterBreak="0">
    <w:nsid w:val="224D1FF5"/>
    <w:multiLevelType w:val="hybridMultilevel"/>
    <w:tmpl w:val="B0624562"/>
    <w:lvl w:ilvl="0" w:tplc="04090011">
      <w:start w:val="1"/>
      <w:numFmt w:val="decimal"/>
      <w:lvlText w:val="%1)"/>
      <w:lvlJc w:val="left"/>
      <w:pPr>
        <w:ind w:left="443" w:hanging="420"/>
      </w:pPr>
    </w:lvl>
    <w:lvl w:ilvl="1" w:tplc="04090019" w:tentative="1">
      <w:start w:val="1"/>
      <w:numFmt w:val="lowerLetter"/>
      <w:lvlText w:val="%2)"/>
      <w:lvlJc w:val="left"/>
      <w:pPr>
        <w:ind w:left="863" w:hanging="420"/>
      </w:pPr>
    </w:lvl>
    <w:lvl w:ilvl="2" w:tplc="0409001B" w:tentative="1">
      <w:start w:val="1"/>
      <w:numFmt w:val="lowerRoman"/>
      <w:lvlText w:val="%3."/>
      <w:lvlJc w:val="right"/>
      <w:pPr>
        <w:ind w:left="1283" w:hanging="420"/>
      </w:pPr>
    </w:lvl>
    <w:lvl w:ilvl="3" w:tplc="0409000F" w:tentative="1">
      <w:start w:val="1"/>
      <w:numFmt w:val="decimal"/>
      <w:lvlText w:val="%4."/>
      <w:lvlJc w:val="left"/>
      <w:pPr>
        <w:ind w:left="1703" w:hanging="420"/>
      </w:pPr>
    </w:lvl>
    <w:lvl w:ilvl="4" w:tplc="04090019" w:tentative="1">
      <w:start w:val="1"/>
      <w:numFmt w:val="lowerLetter"/>
      <w:lvlText w:val="%5)"/>
      <w:lvlJc w:val="left"/>
      <w:pPr>
        <w:ind w:left="2123" w:hanging="420"/>
      </w:pPr>
    </w:lvl>
    <w:lvl w:ilvl="5" w:tplc="0409001B" w:tentative="1">
      <w:start w:val="1"/>
      <w:numFmt w:val="lowerRoman"/>
      <w:lvlText w:val="%6."/>
      <w:lvlJc w:val="right"/>
      <w:pPr>
        <w:ind w:left="2543" w:hanging="420"/>
      </w:pPr>
    </w:lvl>
    <w:lvl w:ilvl="6" w:tplc="0409000F" w:tentative="1">
      <w:start w:val="1"/>
      <w:numFmt w:val="decimal"/>
      <w:lvlText w:val="%7."/>
      <w:lvlJc w:val="left"/>
      <w:pPr>
        <w:ind w:left="2963" w:hanging="420"/>
      </w:pPr>
    </w:lvl>
    <w:lvl w:ilvl="7" w:tplc="04090019" w:tentative="1">
      <w:start w:val="1"/>
      <w:numFmt w:val="lowerLetter"/>
      <w:lvlText w:val="%8)"/>
      <w:lvlJc w:val="left"/>
      <w:pPr>
        <w:ind w:left="3383" w:hanging="420"/>
      </w:pPr>
    </w:lvl>
    <w:lvl w:ilvl="8" w:tplc="0409001B" w:tentative="1">
      <w:start w:val="1"/>
      <w:numFmt w:val="lowerRoman"/>
      <w:lvlText w:val="%9."/>
      <w:lvlJc w:val="right"/>
      <w:pPr>
        <w:ind w:left="3803" w:hanging="420"/>
      </w:pPr>
    </w:lvl>
  </w:abstractNum>
  <w:abstractNum w:abstractNumId="578" w15:restartNumberingAfterBreak="0">
    <w:nsid w:val="225F4375"/>
    <w:multiLevelType w:val="hybridMultilevel"/>
    <w:tmpl w:val="27E4B02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9" w15:restartNumberingAfterBreak="0">
    <w:nsid w:val="2264110A"/>
    <w:multiLevelType w:val="hybridMultilevel"/>
    <w:tmpl w:val="C4DE1F50"/>
    <w:lvl w:ilvl="0" w:tplc="0409000F">
      <w:start w:val="1"/>
      <w:numFmt w:val="decimal"/>
      <w:lvlText w:val="%1."/>
      <w:lvlJc w:val="left"/>
      <w:pPr>
        <w:ind w:left="467" w:hanging="440"/>
      </w:pPr>
    </w:lvl>
    <w:lvl w:ilvl="1" w:tplc="04090019" w:tentative="1">
      <w:start w:val="1"/>
      <w:numFmt w:val="lowerLetter"/>
      <w:lvlText w:val="%2)"/>
      <w:lvlJc w:val="left"/>
      <w:pPr>
        <w:ind w:left="907" w:hanging="440"/>
      </w:pPr>
    </w:lvl>
    <w:lvl w:ilvl="2" w:tplc="0409001B" w:tentative="1">
      <w:start w:val="1"/>
      <w:numFmt w:val="lowerRoman"/>
      <w:lvlText w:val="%3."/>
      <w:lvlJc w:val="right"/>
      <w:pPr>
        <w:ind w:left="1347" w:hanging="440"/>
      </w:pPr>
    </w:lvl>
    <w:lvl w:ilvl="3" w:tplc="0409000F" w:tentative="1">
      <w:start w:val="1"/>
      <w:numFmt w:val="decimal"/>
      <w:lvlText w:val="%4."/>
      <w:lvlJc w:val="left"/>
      <w:pPr>
        <w:ind w:left="1787" w:hanging="440"/>
      </w:pPr>
    </w:lvl>
    <w:lvl w:ilvl="4" w:tplc="04090019" w:tentative="1">
      <w:start w:val="1"/>
      <w:numFmt w:val="lowerLetter"/>
      <w:lvlText w:val="%5)"/>
      <w:lvlJc w:val="left"/>
      <w:pPr>
        <w:ind w:left="2227" w:hanging="440"/>
      </w:pPr>
    </w:lvl>
    <w:lvl w:ilvl="5" w:tplc="0409001B" w:tentative="1">
      <w:start w:val="1"/>
      <w:numFmt w:val="lowerRoman"/>
      <w:lvlText w:val="%6."/>
      <w:lvlJc w:val="right"/>
      <w:pPr>
        <w:ind w:left="2667" w:hanging="440"/>
      </w:pPr>
    </w:lvl>
    <w:lvl w:ilvl="6" w:tplc="0409000F" w:tentative="1">
      <w:start w:val="1"/>
      <w:numFmt w:val="decimal"/>
      <w:lvlText w:val="%7."/>
      <w:lvlJc w:val="left"/>
      <w:pPr>
        <w:ind w:left="3107" w:hanging="440"/>
      </w:pPr>
    </w:lvl>
    <w:lvl w:ilvl="7" w:tplc="04090019" w:tentative="1">
      <w:start w:val="1"/>
      <w:numFmt w:val="lowerLetter"/>
      <w:lvlText w:val="%8)"/>
      <w:lvlJc w:val="left"/>
      <w:pPr>
        <w:ind w:left="3547" w:hanging="440"/>
      </w:pPr>
    </w:lvl>
    <w:lvl w:ilvl="8" w:tplc="0409001B" w:tentative="1">
      <w:start w:val="1"/>
      <w:numFmt w:val="lowerRoman"/>
      <w:lvlText w:val="%9."/>
      <w:lvlJc w:val="right"/>
      <w:pPr>
        <w:ind w:left="3987" w:hanging="440"/>
      </w:pPr>
    </w:lvl>
  </w:abstractNum>
  <w:abstractNum w:abstractNumId="580" w15:restartNumberingAfterBreak="0">
    <w:nsid w:val="2267128A"/>
    <w:multiLevelType w:val="hybridMultilevel"/>
    <w:tmpl w:val="BD3EA32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81" w15:restartNumberingAfterBreak="0">
    <w:nsid w:val="22695AF3"/>
    <w:multiLevelType w:val="hybridMultilevel"/>
    <w:tmpl w:val="6C00AD44"/>
    <w:lvl w:ilvl="0" w:tplc="FFFFFFFF">
      <w:start w:val="1"/>
      <w:numFmt w:val="decimal"/>
      <w:lvlText w:val="%1)"/>
      <w:lvlJc w:val="left"/>
      <w:pPr>
        <w:ind w:left="840" w:hanging="420"/>
      </w:pPr>
    </w:lvl>
    <w:lvl w:ilvl="1" w:tplc="FFFFFFFF">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582" w15:restartNumberingAfterBreak="0">
    <w:nsid w:val="226B15A7"/>
    <w:multiLevelType w:val="hybridMultilevel"/>
    <w:tmpl w:val="47588BC4"/>
    <w:lvl w:ilvl="0" w:tplc="FFFFFFFF">
      <w:start w:val="1"/>
      <w:numFmt w:val="decimal"/>
      <w:lvlText w:val="%1)"/>
      <w:lvlJc w:val="left"/>
      <w:pPr>
        <w:ind w:left="840" w:hanging="420"/>
      </w:pPr>
    </w:lvl>
    <w:lvl w:ilvl="1" w:tplc="FFFFFFFF">
      <w:start w:val="1"/>
      <w:numFmt w:val="bullet"/>
      <w:lvlText w:val=""/>
      <w:lvlJc w:val="left"/>
      <w:pPr>
        <w:ind w:left="1260" w:hanging="420"/>
      </w:pPr>
      <w:rPr>
        <w:rFonts w:ascii="Symbol" w:hAnsi="Symbol" w:hint="default"/>
      </w:rPr>
    </w:lvl>
    <w:lvl w:ilvl="2" w:tplc="FFFFFFFF">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583" w15:restartNumberingAfterBreak="0">
    <w:nsid w:val="227D60D1"/>
    <w:multiLevelType w:val="hybridMultilevel"/>
    <w:tmpl w:val="D94A967C"/>
    <w:lvl w:ilvl="0" w:tplc="E6E6AD0A">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4" w15:restartNumberingAfterBreak="0">
    <w:nsid w:val="22803557"/>
    <w:multiLevelType w:val="hybridMultilevel"/>
    <w:tmpl w:val="5D1A337C"/>
    <w:lvl w:ilvl="0" w:tplc="FFFFFFFF">
      <w:start w:val="1"/>
      <w:numFmt w:val="decimal"/>
      <w:lvlText w:val="%1."/>
      <w:lvlJc w:val="left"/>
      <w:pPr>
        <w:ind w:left="1200" w:hanging="48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85" w15:restartNumberingAfterBreak="0">
    <w:nsid w:val="228B7785"/>
    <w:multiLevelType w:val="hybridMultilevel"/>
    <w:tmpl w:val="0338B466"/>
    <w:lvl w:ilvl="0" w:tplc="906E534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6" w15:restartNumberingAfterBreak="0">
    <w:nsid w:val="2290382E"/>
    <w:multiLevelType w:val="hybridMultilevel"/>
    <w:tmpl w:val="58DE8E2E"/>
    <w:lvl w:ilvl="0" w:tplc="D34473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7" w15:restartNumberingAfterBreak="0">
    <w:nsid w:val="22967B78"/>
    <w:multiLevelType w:val="multilevel"/>
    <w:tmpl w:val="05669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8" w15:restartNumberingAfterBreak="0">
    <w:nsid w:val="22A12AA4"/>
    <w:multiLevelType w:val="hybridMultilevel"/>
    <w:tmpl w:val="302C637A"/>
    <w:lvl w:ilvl="0" w:tplc="FFFFFFFF">
      <w:start w:val="1"/>
      <w:numFmt w:val="decimal"/>
      <w:lvlText w:val="%1."/>
      <w:lvlJc w:val="left"/>
      <w:pPr>
        <w:ind w:left="360" w:hanging="360"/>
      </w:pPr>
      <w:rPr>
        <w:rFonts w:hint="default"/>
      </w:rPr>
    </w:lvl>
    <w:lvl w:ilvl="1" w:tplc="FFFFFFFF">
      <w:start w:val="1"/>
      <w:numFmt w:val="bullet"/>
      <w:lvlText w:val=""/>
      <w:lvlJc w:val="left"/>
      <w:pPr>
        <w:ind w:left="1200" w:hanging="480"/>
      </w:pPr>
      <w:rPr>
        <w:rFonts w:ascii="Symbol" w:hAnsi="Symbol" w:hint="default"/>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89" w15:restartNumberingAfterBreak="0">
    <w:nsid w:val="22E326DB"/>
    <w:multiLevelType w:val="multilevel"/>
    <w:tmpl w:val="AC1A0DE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90" w15:restartNumberingAfterBreak="0">
    <w:nsid w:val="22EC70B8"/>
    <w:multiLevelType w:val="hybridMultilevel"/>
    <w:tmpl w:val="6BF0666C"/>
    <w:lvl w:ilvl="0" w:tplc="FFFFFFFF">
      <w:start w:val="1"/>
      <w:numFmt w:val="decimal"/>
      <w:lvlText w:val="%1)"/>
      <w:lvlJc w:val="left"/>
      <w:pPr>
        <w:ind w:left="890" w:hanging="440"/>
      </w:pPr>
    </w:lvl>
    <w:lvl w:ilvl="1" w:tplc="FFFFFFFF" w:tentative="1">
      <w:start w:val="1"/>
      <w:numFmt w:val="lowerLetter"/>
      <w:lvlText w:val="%2)"/>
      <w:lvlJc w:val="left"/>
      <w:pPr>
        <w:ind w:left="1330" w:hanging="440"/>
      </w:pPr>
    </w:lvl>
    <w:lvl w:ilvl="2" w:tplc="FFFFFFFF" w:tentative="1">
      <w:start w:val="1"/>
      <w:numFmt w:val="lowerRoman"/>
      <w:lvlText w:val="%3."/>
      <w:lvlJc w:val="right"/>
      <w:pPr>
        <w:ind w:left="1770" w:hanging="440"/>
      </w:pPr>
    </w:lvl>
    <w:lvl w:ilvl="3" w:tplc="FFFFFFFF" w:tentative="1">
      <w:start w:val="1"/>
      <w:numFmt w:val="decimal"/>
      <w:lvlText w:val="%4."/>
      <w:lvlJc w:val="left"/>
      <w:pPr>
        <w:ind w:left="2210" w:hanging="440"/>
      </w:pPr>
    </w:lvl>
    <w:lvl w:ilvl="4" w:tplc="FFFFFFFF" w:tentative="1">
      <w:start w:val="1"/>
      <w:numFmt w:val="lowerLetter"/>
      <w:lvlText w:val="%5)"/>
      <w:lvlJc w:val="left"/>
      <w:pPr>
        <w:ind w:left="2650" w:hanging="440"/>
      </w:pPr>
    </w:lvl>
    <w:lvl w:ilvl="5" w:tplc="FFFFFFFF" w:tentative="1">
      <w:start w:val="1"/>
      <w:numFmt w:val="lowerRoman"/>
      <w:lvlText w:val="%6."/>
      <w:lvlJc w:val="right"/>
      <w:pPr>
        <w:ind w:left="3090" w:hanging="440"/>
      </w:pPr>
    </w:lvl>
    <w:lvl w:ilvl="6" w:tplc="FFFFFFFF" w:tentative="1">
      <w:start w:val="1"/>
      <w:numFmt w:val="decimal"/>
      <w:lvlText w:val="%7."/>
      <w:lvlJc w:val="left"/>
      <w:pPr>
        <w:ind w:left="3530" w:hanging="440"/>
      </w:pPr>
    </w:lvl>
    <w:lvl w:ilvl="7" w:tplc="FFFFFFFF" w:tentative="1">
      <w:start w:val="1"/>
      <w:numFmt w:val="lowerLetter"/>
      <w:lvlText w:val="%8)"/>
      <w:lvlJc w:val="left"/>
      <w:pPr>
        <w:ind w:left="3970" w:hanging="440"/>
      </w:pPr>
    </w:lvl>
    <w:lvl w:ilvl="8" w:tplc="FFFFFFFF" w:tentative="1">
      <w:start w:val="1"/>
      <w:numFmt w:val="lowerRoman"/>
      <w:lvlText w:val="%9."/>
      <w:lvlJc w:val="right"/>
      <w:pPr>
        <w:ind w:left="4410" w:hanging="440"/>
      </w:pPr>
    </w:lvl>
  </w:abstractNum>
  <w:abstractNum w:abstractNumId="591" w15:restartNumberingAfterBreak="0">
    <w:nsid w:val="22FA00ED"/>
    <w:multiLevelType w:val="hybridMultilevel"/>
    <w:tmpl w:val="4F6C475A"/>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92" w15:restartNumberingAfterBreak="0">
    <w:nsid w:val="22FF4DF6"/>
    <w:multiLevelType w:val="hybridMultilevel"/>
    <w:tmpl w:val="407A1E32"/>
    <w:lvl w:ilvl="0" w:tplc="04090003">
      <w:start w:val="1"/>
      <w:numFmt w:val="bullet"/>
      <w:lvlText w:val="o"/>
      <w:lvlJc w:val="left"/>
      <w:pPr>
        <w:ind w:left="1260" w:hanging="420"/>
      </w:pPr>
      <w:rPr>
        <w:rFonts w:ascii="Courier New" w:hAnsi="Courier New" w:cs="Courier New"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93" w15:restartNumberingAfterBreak="0">
    <w:nsid w:val="230945AD"/>
    <w:multiLevelType w:val="hybridMultilevel"/>
    <w:tmpl w:val="1CE03840"/>
    <w:lvl w:ilvl="0" w:tplc="2C4477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4" w15:restartNumberingAfterBreak="0">
    <w:nsid w:val="23105C14"/>
    <w:multiLevelType w:val="hybridMultilevel"/>
    <w:tmpl w:val="52E8E9D6"/>
    <w:lvl w:ilvl="0" w:tplc="3754035C">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95" w15:restartNumberingAfterBreak="0">
    <w:nsid w:val="23302B99"/>
    <w:multiLevelType w:val="hybridMultilevel"/>
    <w:tmpl w:val="ADECAD2A"/>
    <w:lvl w:ilvl="0" w:tplc="04090001">
      <w:start w:val="1"/>
      <w:numFmt w:val="bullet"/>
      <w:lvlText w:val=""/>
      <w:lvlJc w:val="left"/>
      <w:pPr>
        <w:ind w:left="1329" w:hanging="440"/>
      </w:pPr>
      <w:rPr>
        <w:rFonts w:ascii="Symbol" w:hAnsi="Symbol" w:hint="default"/>
      </w:rPr>
    </w:lvl>
    <w:lvl w:ilvl="1" w:tplc="04090003" w:tentative="1">
      <w:start w:val="1"/>
      <w:numFmt w:val="bullet"/>
      <w:lvlText w:val=""/>
      <w:lvlJc w:val="left"/>
      <w:pPr>
        <w:ind w:left="1769" w:hanging="440"/>
      </w:pPr>
      <w:rPr>
        <w:rFonts w:ascii="Wingdings" w:hAnsi="Wingdings" w:hint="default"/>
      </w:rPr>
    </w:lvl>
    <w:lvl w:ilvl="2" w:tplc="04090005" w:tentative="1">
      <w:start w:val="1"/>
      <w:numFmt w:val="bullet"/>
      <w:lvlText w:val=""/>
      <w:lvlJc w:val="left"/>
      <w:pPr>
        <w:ind w:left="2209" w:hanging="440"/>
      </w:pPr>
      <w:rPr>
        <w:rFonts w:ascii="Wingdings" w:hAnsi="Wingdings" w:hint="default"/>
      </w:rPr>
    </w:lvl>
    <w:lvl w:ilvl="3" w:tplc="04090001" w:tentative="1">
      <w:start w:val="1"/>
      <w:numFmt w:val="bullet"/>
      <w:lvlText w:val=""/>
      <w:lvlJc w:val="left"/>
      <w:pPr>
        <w:ind w:left="2649" w:hanging="440"/>
      </w:pPr>
      <w:rPr>
        <w:rFonts w:ascii="Wingdings" w:hAnsi="Wingdings" w:hint="default"/>
      </w:rPr>
    </w:lvl>
    <w:lvl w:ilvl="4" w:tplc="04090003" w:tentative="1">
      <w:start w:val="1"/>
      <w:numFmt w:val="bullet"/>
      <w:lvlText w:val=""/>
      <w:lvlJc w:val="left"/>
      <w:pPr>
        <w:ind w:left="3089" w:hanging="440"/>
      </w:pPr>
      <w:rPr>
        <w:rFonts w:ascii="Wingdings" w:hAnsi="Wingdings" w:hint="default"/>
      </w:rPr>
    </w:lvl>
    <w:lvl w:ilvl="5" w:tplc="04090005" w:tentative="1">
      <w:start w:val="1"/>
      <w:numFmt w:val="bullet"/>
      <w:lvlText w:val=""/>
      <w:lvlJc w:val="left"/>
      <w:pPr>
        <w:ind w:left="3529" w:hanging="440"/>
      </w:pPr>
      <w:rPr>
        <w:rFonts w:ascii="Wingdings" w:hAnsi="Wingdings" w:hint="default"/>
      </w:rPr>
    </w:lvl>
    <w:lvl w:ilvl="6" w:tplc="04090001" w:tentative="1">
      <w:start w:val="1"/>
      <w:numFmt w:val="bullet"/>
      <w:lvlText w:val=""/>
      <w:lvlJc w:val="left"/>
      <w:pPr>
        <w:ind w:left="3969" w:hanging="440"/>
      </w:pPr>
      <w:rPr>
        <w:rFonts w:ascii="Wingdings" w:hAnsi="Wingdings" w:hint="default"/>
      </w:rPr>
    </w:lvl>
    <w:lvl w:ilvl="7" w:tplc="04090003" w:tentative="1">
      <w:start w:val="1"/>
      <w:numFmt w:val="bullet"/>
      <w:lvlText w:val=""/>
      <w:lvlJc w:val="left"/>
      <w:pPr>
        <w:ind w:left="4409" w:hanging="440"/>
      </w:pPr>
      <w:rPr>
        <w:rFonts w:ascii="Wingdings" w:hAnsi="Wingdings" w:hint="default"/>
      </w:rPr>
    </w:lvl>
    <w:lvl w:ilvl="8" w:tplc="04090005" w:tentative="1">
      <w:start w:val="1"/>
      <w:numFmt w:val="bullet"/>
      <w:lvlText w:val=""/>
      <w:lvlJc w:val="left"/>
      <w:pPr>
        <w:ind w:left="4849" w:hanging="440"/>
      </w:pPr>
      <w:rPr>
        <w:rFonts w:ascii="Wingdings" w:hAnsi="Wingdings" w:hint="default"/>
      </w:rPr>
    </w:lvl>
  </w:abstractNum>
  <w:abstractNum w:abstractNumId="596" w15:restartNumberingAfterBreak="0">
    <w:nsid w:val="233B3B2A"/>
    <w:multiLevelType w:val="hybridMultilevel"/>
    <w:tmpl w:val="FBD8315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97" w15:restartNumberingAfterBreak="0">
    <w:nsid w:val="23506239"/>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98" w15:restartNumberingAfterBreak="0">
    <w:nsid w:val="235101DE"/>
    <w:multiLevelType w:val="hybridMultilevel"/>
    <w:tmpl w:val="57B2A926"/>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99" w15:restartNumberingAfterBreak="0">
    <w:nsid w:val="235935C7"/>
    <w:multiLevelType w:val="hybridMultilevel"/>
    <w:tmpl w:val="E2A0CF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0" w15:restartNumberingAfterBreak="0">
    <w:nsid w:val="23606349"/>
    <w:multiLevelType w:val="multilevel"/>
    <w:tmpl w:val="52FC19E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01" w15:restartNumberingAfterBreak="0">
    <w:nsid w:val="2365229B"/>
    <w:multiLevelType w:val="hybridMultilevel"/>
    <w:tmpl w:val="84D8C954"/>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602" w15:restartNumberingAfterBreak="0">
    <w:nsid w:val="23774194"/>
    <w:multiLevelType w:val="hybridMultilevel"/>
    <w:tmpl w:val="2A0451EE"/>
    <w:lvl w:ilvl="0" w:tplc="04090011">
      <w:start w:val="1"/>
      <w:numFmt w:val="decimal"/>
      <w:lvlText w:val="%1)"/>
      <w:lvlJc w:val="left"/>
      <w:pPr>
        <w:ind w:left="605" w:hanging="440"/>
      </w:pPr>
    </w:lvl>
    <w:lvl w:ilvl="1" w:tplc="04090019" w:tentative="1">
      <w:start w:val="1"/>
      <w:numFmt w:val="lowerLetter"/>
      <w:lvlText w:val="%2)"/>
      <w:lvlJc w:val="left"/>
      <w:pPr>
        <w:ind w:left="1045" w:hanging="440"/>
      </w:pPr>
    </w:lvl>
    <w:lvl w:ilvl="2" w:tplc="0409001B" w:tentative="1">
      <w:start w:val="1"/>
      <w:numFmt w:val="lowerRoman"/>
      <w:lvlText w:val="%3."/>
      <w:lvlJc w:val="right"/>
      <w:pPr>
        <w:ind w:left="1485" w:hanging="440"/>
      </w:pPr>
    </w:lvl>
    <w:lvl w:ilvl="3" w:tplc="0409000F" w:tentative="1">
      <w:start w:val="1"/>
      <w:numFmt w:val="decimal"/>
      <w:lvlText w:val="%4."/>
      <w:lvlJc w:val="left"/>
      <w:pPr>
        <w:ind w:left="1925" w:hanging="440"/>
      </w:pPr>
    </w:lvl>
    <w:lvl w:ilvl="4" w:tplc="04090019" w:tentative="1">
      <w:start w:val="1"/>
      <w:numFmt w:val="lowerLetter"/>
      <w:lvlText w:val="%5)"/>
      <w:lvlJc w:val="left"/>
      <w:pPr>
        <w:ind w:left="2365" w:hanging="440"/>
      </w:pPr>
    </w:lvl>
    <w:lvl w:ilvl="5" w:tplc="0409001B" w:tentative="1">
      <w:start w:val="1"/>
      <w:numFmt w:val="lowerRoman"/>
      <w:lvlText w:val="%6."/>
      <w:lvlJc w:val="right"/>
      <w:pPr>
        <w:ind w:left="2805" w:hanging="440"/>
      </w:pPr>
    </w:lvl>
    <w:lvl w:ilvl="6" w:tplc="0409000F" w:tentative="1">
      <w:start w:val="1"/>
      <w:numFmt w:val="decimal"/>
      <w:lvlText w:val="%7."/>
      <w:lvlJc w:val="left"/>
      <w:pPr>
        <w:ind w:left="3245" w:hanging="440"/>
      </w:pPr>
    </w:lvl>
    <w:lvl w:ilvl="7" w:tplc="04090019" w:tentative="1">
      <w:start w:val="1"/>
      <w:numFmt w:val="lowerLetter"/>
      <w:lvlText w:val="%8)"/>
      <w:lvlJc w:val="left"/>
      <w:pPr>
        <w:ind w:left="3685" w:hanging="440"/>
      </w:pPr>
    </w:lvl>
    <w:lvl w:ilvl="8" w:tplc="0409001B" w:tentative="1">
      <w:start w:val="1"/>
      <w:numFmt w:val="lowerRoman"/>
      <w:lvlText w:val="%9."/>
      <w:lvlJc w:val="right"/>
      <w:pPr>
        <w:ind w:left="4125" w:hanging="440"/>
      </w:pPr>
    </w:lvl>
  </w:abstractNum>
  <w:abstractNum w:abstractNumId="603" w15:restartNumberingAfterBreak="0">
    <w:nsid w:val="23A6548A"/>
    <w:multiLevelType w:val="hybridMultilevel"/>
    <w:tmpl w:val="DD92CCC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4" w15:restartNumberingAfterBreak="0">
    <w:nsid w:val="23A77F91"/>
    <w:multiLevelType w:val="hybridMultilevel"/>
    <w:tmpl w:val="0262AA0A"/>
    <w:lvl w:ilvl="0" w:tplc="3D6CC398">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05" w15:restartNumberingAfterBreak="0">
    <w:nsid w:val="23E538B7"/>
    <w:multiLevelType w:val="hybridMultilevel"/>
    <w:tmpl w:val="D3F4C8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6" w15:restartNumberingAfterBreak="0">
    <w:nsid w:val="2405139B"/>
    <w:multiLevelType w:val="hybridMultilevel"/>
    <w:tmpl w:val="479465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7" w15:restartNumberingAfterBreak="0">
    <w:nsid w:val="24190D37"/>
    <w:multiLevelType w:val="hybridMultilevel"/>
    <w:tmpl w:val="4AC4B0A4"/>
    <w:lvl w:ilvl="0" w:tplc="42C61CE6">
      <w:start w:val="5"/>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8" w15:restartNumberingAfterBreak="0">
    <w:nsid w:val="24214797"/>
    <w:multiLevelType w:val="hybridMultilevel"/>
    <w:tmpl w:val="813077E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9" w15:restartNumberingAfterBreak="0">
    <w:nsid w:val="243D725D"/>
    <w:multiLevelType w:val="hybridMultilevel"/>
    <w:tmpl w:val="713C8DA8"/>
    <w:lvl w:ilvl="0" w:tplc="0409000F">
      <w:start w:val="1"/>
      <w:numFmt w:val="decimal"/>
      <w:lvlText w:val="%1."/>
      <w:lvlJc w:val="left"/>
      <w:pPr>
        <w:ind w:left="542" w:hanging="440"/>
      </w:pPr>
    </w:lvl>
    <w:lvl w:ilvl="1" w:tplc="04090019" w:tentative="1">
      <w:start w:val="1"/>
      <w:numFmt w:val="lowerLetter"/>
      <w:lvlText w:val="%2)"/>
      <w:lvlJc w:val="left"/>
      <w:pPr>
        <w:ind w:left="982" w:hanging="440"/>
      </w:pPr>
    </w:lvl>
    <w:lvl w:ilvl="2" w:tplc="0409001B" w:tentative="1">
      <w:start w:val="1"/>
      <w:numFmt w:val="lowerRoman"/>
      <w:lvlText w:val="%3."/>
      <w:lvlJc w:val="right"/>
      <w:pPr>
        <w:ind w:left="1422" w:hanging="440"/>
      </w:pPr>
    </w:lvl>
    <w:lvl w:ilvl="3" w:tplc="0409000F" w:tentative="1">
      <w:start w:val="1"/>
      <w:numFmt w:val="decimal"/>
      <w:lvlText w:val="%4."/>
      <w:lvlJc w:val="left"/>
      <w:pPr>
        <w:ind w:left="1862" w:hanging="440"/>
      </w:pPr>
    </w:lvl>
    <w:lvl w:ilvl="4" w:tplc="04090019" w:tentative="1">
      <w:start w:val="1"/>
      <w:numFmt w:val="lowerLetter"/>
      <w:lvlText w:val="%5)"/>
      <w:lvlJc w:val="left"/>
      <w:pPr>
        <w:ind w:left="2302" w:hanging="440"/>
      </w:pPr>
    </w:lvl>
    <w:lvl w:ilvl="5" w:tplc="0409001B" w:tentative="1">
      <w:start w:val="1"/>
      <w:numFmt w:val="lowerRoman"/>
      <w:lvlText w:val="%6."/>
      <w:lvlJc w:val="right"/>
      <w:pPr>
        <w:ind w:left="2742" w:hanging="440"/>
      </w:pPr>
    </w:lvl>
    <w:lvl w:ilvl="6" w:tplc="0409000F" w:tentative="1">
      <w:start w:val="1"/>
      <w:numFmt w:val="decimal"/>
      <w:lvlText w:val="%7."/>
      <w:lvlJc w:val="left"/>
      <w:pPr>
        <w:ind w:left="3182" w:hanging="440"/>
      </w:pPr>
    </w:lvl>
    <w:lvl w:ilvl="7" w:tplc="04090019" w:tentative="1">
      <w:start w:val="1"/>
      <w:numFmt w:val="lowerLetter"/>
      <w:lvlText w:val="%8)"/>
      <w:lvlJc w:val="left"/>
      <w:pPr>
        <w:ind w:left="3622" w:hanging="440"/>
      </w:pPr>
    </w:lvl>
    <w:lvl w:ilvl="8" w:tplc="0409001B" w:tentative="1">
      <w:start w:val="1"/>
      <w:numFmt w:val="lowerRoman"/>
      <w:lvlText w:val="%9."/>
      <w:lvlJc w:val="right"/>
      <w:pPr>
        <w:ind w:left="4062" w:hanging="440"/>
      </w:pPr>
    </w:lvl>
  </w:abstractNum>
  <w:abstractNum w:abstractNumId="610" w15:restartNumberingAfterBreak="0">
    <w:nsid w:val="245A5379"/>
    <w:multiLevelType w:val="hybridMultilevel"/>
    <w:tmpl w:val="2AB01CC2"/>
    <w:lvl w:ilvl="0" w:tplc="04090011">
      <w:start w:val="1"/>
      <w:numFmt w:val="decimal"/>
      <w:lvlText w:val="%1)"/>
      <w:lvlJc w:val="left"/>
      <w:pPr>
        <w:ind w:left="467" w:hanging="440"/>
      </w:pPr>
    </w:lvl>
    <w:lvl w:ilvl="1" w:tplc="04090019" w:tentative="1">
      <w:start w:val="1"/>
      <w:numFmt w:val="lowerLetter"/>
      <w:lvlText w:val="%2)"/>
      <w:lvlJc w:val="left"/>
      <w:pPr>
        <w:ind w:left="907" w:hanging="440"/>
      </w:pPr>
    </w:lvl>
    <w:lvl w:ilvl="2" w:tplc="0409001B" w:tentative="1">
      <w:start w:val="1"/>
      <w:numFmt w:val="lowerRoman"/>
      <w:lvlText w:val="%3."/>
      <w:lvlJc w:val="right"/>
      <w:pPr>
        <w:ind w:left="1347" w:hanging="440"/>
      </w:pPr>
    </w:lvl>
    <w:lvl w:ilvl="3" w:tplc="0409000F" w:tentative="1">
      <w:start w:val="1"/>
      <w:numFmt w:val="decimal"/>
      <w:lvlText w:val="%4."/>
      <w:lvlJc w:val="left"/>
      <w:pPr>
        <w:ind w:left="1787" w:hanging="440"/>
      </w:pPr>
    </w:lvl>
    <w:lvl w:ilvl="4" w:tplc="04090019" w:tentative="1">
      <w:start w:val="1"/>
      <w:numFmt w:val="lowerLetter"/>
      <w:lvlText w:val="%5)"/>
      <w:lvlJc w:val="left"/>
      <w:pPr>
        <w:ind w:left="2227" w:hanging="440"/>
      </w:pPr>
    </w:lvl>
    <w:lvl w:ilvl="5" w:tplc="0409001B" w:tentative="1">
      <w:start w:val="1"/>
      <w:numFmt w:val="lowerRoman"/>
      <w:lvlText w:val="%6."/>
      <w:lvlJc w:val="right"/>
      <w:pPr>
        <w:ind w:left="2667" w:hanging="440"/>
      </w:pPr>
    </w:lvl>
    <w:lvl w:ilvl="6" w:tplc="0409000F" w:tentative="1">
      <w:start w:val="1"/>
      <w:numFmt w:val="decimal"/>
      <w:lvlText w:val="%7."/>
      <w:lvlJc w:val="left"/>
      <w:pPr>
        <w:ind w:left="3107" w:hanging="440"/>
      </w:pPr>
    </w:lvl>
    <w:lvl w:ilvl="7" w:tplc="04090019" w:tentative="1">
      <w:start w:val="1"/>
      <w:numFmt w:val="lowerLetter"/>
      <w:lvlText w:val="%8)"/>
      <w:lvlJc w:val="left"/>
      <w:pPr>
        <w:ind w:left="3547" w:hanging="440"/>
      </w:pPr>
    </w:lvl>
    <w:lvl w:ilvl="8" w:tplc="0409001B" w:tentative="1">
      <w:start w:val="1"/>
      <w:numFmt w:val="lowerRoman"/>
      <w:lvlText w:val="%9."/>
      <w:lvlJc w:val="right"/>
      <w:pPr>
        <w:ind w:left="3987" w:hanging="440"/>
      </w:pPr>
    </w:lvl>
  </w:abstractNum>
  <w:abstractNum w:abstractNumId="611" w15:restartNumberingAfterBreak="0">
    <w:nsid w:val="24620D6A"/>
    <w:multiLevelType w:val="hybridMultilevel"/>
    <w:tmpl w:val="49AE20B6"/>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612" w15:restartNumberingAfterBreak="0">
    <w:nsid w:val="24661675"/>
    <w:multiLevelType w:val="hybridMultilevel"/>
    <w:tmpl w:val="8AF691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3" w15:restartNumberingAfterBreak="0">
    <w:nsid w:val="24882351"/>
    <w:multiLevelType w:val="hybridMultilevel"/>
    <w:tmpl w:val="46547A0C"/>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614" w15:restartNumberingAfterBreak="0">
    <w:nsid w:val="249050B9"/>
    <w:multiLevelType w:val="hybridMultilevel"/>
    <w:tmpl w:val="2F9E4DE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5" w15:restartNumberingAfterBreak="0">
    <w:nsid w:val="24981466"/>
    <w:multiLevelType w:val="hybridMultilevel"/>
    <w:tmpl w:val="DA28F1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6" w15:restartNumberingAfterBreak="0">
    <w:nsid w:val="24BA2643"/>
    <w:multiLevelType w:val="hybridMultilevel"/>
    <w:tmpl w:val="08B2F136"/>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17" w15:restartNumberingAfterBreak="0">
    <w:nsid w:val="24C976B5"/>
    <w:multiLevelType w:val="hybridMultilevel"/>
    <w:tmpl w:val="9B8A68FA"/>
    <w:lvl w:ilvl="0" w:tplc="0409000F">
      <w:start w:val="1"/>
      <w:numFmt w:val="decimal"/>
      <w:lvlText w:val="%1."/>
      <w:lvlJc w:val="left"/>
      <w:pPr>
        <w:ind w:left="800" w:hanging="440"/>
      </w:p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618" w15:restartNumberingAfterBreak="0">
    <w:nsid w:val="250606B2"/>
    <w:multiLevelType w:val="multilevel"/>
    <w:tmpl w:val="2CF8A0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2550234D"/>
    <w:multiLevelType w:val="hybridMultilevel"/>
    <w:tmpl w:val="F6F6C7C4"/>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20" w15:restartNumberingAfterBreak="0">
    <w:nsid w:val="255156B6"/>
    <w:multiLevelType w:val="hybridMultilevel"/>
    <w:tmpl w:val="7EE82AE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21" w15:restartNumberingAfterBreak="0">
    <w:nsid w:val="2557371D"/>
    <w:multiLevelType w:val="hybridMultilevel"/>
    <w:tmpl w:val="4A366070"/>
    <w:lvl w:ilvl="0" w:tplc="9E8AB9AE">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22" w15:restartNumberingAfterBreak="0">
    <w:nsid w:val="25600C10"/>
    <w:multiLevelType w:val="hybridMultilevel"/>
    <w:tmpl w:val="E40AF9E0"/>
    <w:lvl w:ilvl="0" w:tplc="04090003">
      <w:start w:val="1"/>
      <w:numFmt w:val="bullet"/>
      <w:lvlText w:val="o"/>
      <w:lvlJc w:val="left"/>
      <w:pPr>
        <w:ind w:left="1457" w:hanging="440"/>
      </w:pPr>
      <w:rPr>
        <w:rFonts w:ascii="Courier New" w:hAnsi="Courier New" w:cs="Courier New" w:hint="default"/>
      </w:rPr>
    </w:lvl>
    <w:lvl w:ilvl="1" w:tplc="04090003" w:tentative="1">
      <w:start w:val="1"/>
      <w:numFmt w:val="bullet"/>
      <w:lvlText w:val=""/>
      <w:lvlJc w:val="left"/>
      <w:pPr>
        <w:ind w:left="1897" w:hanging="440"/>
      </w:pPr>
      <w:rPr>
        <w:rFonts w:ascii="Wingdings" w:hAnsi="Wingdings" w:hint="default"/>
      </w:rPr>
    </w:lvl>
    <w:lvl w:ilvl="2" w:tplc="04090005" w:tentative="1">
      <w:start w:val="1"/>
      <w:numFmt w:val="bullet"/>
      <w:lvlText w:val=""/>
      <w:lvlJc w:val="left"/>
      <w:pPr>
        <w:ind w:left="2337" w:hanging="440"/>
      </w:pPr>
      <w:rPr>
        <w:rFonts w:ascii="Wingdings" w:hAnsi="Wingdings" w:hint="default"/>
      </w:rPr>
    </w:lvl>
    <w:lvl w:ilvl="3" w:tplc="04090001" w:tentative="1">
      <w:start w:val="1"/>
      <w:numFmt w:val="bullet"/>
      <w:lvlText w:val=""/>
      <w:lvlJc w:val="left"/>
      <w:pPr>
        <w:ind w:left="2777" w:hanging="440"/>
      </w:pPr>
      <w:rPr>
        <w:rFonts w:ascii="Wingdings" w:hAnsi="Wingdings" w:hint="default"/>
      </w:rPr>
    </w:lvl>
    <w:lvl w:ilvl="4" w:tplc="04090003" w:tentative="1">
      <w:start w:val="1"/>
      <w:numFmt w:val="bullet"/>
      <w:lvlText w:val=""/>
      <w:lvlJc w:val="left"/>
      <w:pPr>
        <w:ind w:left="3217" w:hanging="440"/>
      </w:pPr>
      <w:rPr>
        <w:rFonts w:ascii="Wingdings" w:hAnsi="Wingdings" w:hint="default"/>
      </w:rPr>
    </w:lvl>
    <w:lvl w:ilvl="5" w:tplc="04090005" w:tentative="1">
      <w:start w:val="1"/>
      <w:numFmt w:val="bullet"/>
      <w:lvlText w:val=""/>
      <w:lvlJc w:val="left"/>
      <w:pPr>
        <w:ind w:left="3657" w:hanging="440"/>
      </w:pPr>
      <w:rPr>
        <w:rFonts w:ascii="Wingdings" w:hAnsi="Wingdings" w:hint="default"/>
      </w:rPr>
    </w:lvl>
    <w:lvl w:ilvl="6" w:tplc="04090001" w:tentative="1">
      <w:start w:val="1"/>
      <w:numFmt w:val="bullet"/>
      <w:lvlText w:val=""/>
      <w:lvlJc w:val="left"/>
      <w:pPr>
        <w:ind w:left="4097" w:hanging="440"/>
      </w:pPr>
      <w:rPr>
        <w:rFonts w:ascii="Wingdings" w:hAnsi="Wingdings" w:hint="default"/>
      </w:rPr>
    </w:lvl>
    <w:lvl w:ilvl="7" w:tplc="04090003" w:tentative="1">
      <w:start w:val="1"/>
      <w:numFmt w:val="bullet"/>
      <w:lvlText w:val=""/>
      <w:lvlJc w:val="left"/>
      <w:pPr>
        <w:ind w:left="4537" w:hanging="440"/>
      </w:pPr>
      <w:rPr>
        <w:rFonts w:ascii="Wingdings" w:hAnsi="Wingdings" w:hint="default"/>
      </w:rPr>
    </w:lvl>
    <w:lvl w:ilvl="8" w:tplc="04090005" w:tentative="1">
      <w:start w:val="1"/>
      <w:numFmt w:val="bullet"/>
      <w:lvlText w:val=""/>
      <w:lvlJc w:val="left"/>
      <w:pPr>
        <w:ind w:left="4977" w:hanging="440"/>
      </w:pPr>
      <w:rPr>
        <w:rFonts w:ascii="Wingdings" w:hAnsi="Wingdings" w:hint="default"/>
      </w:rPr>
    </w:lvl>
  </w:abstractNum>
  <w:abstractNum w:abstractNumId="623" w15:restartNumberingAfterBreak="0">
    <w:nsid w:val="25637671"/>
    <w:multiLevelType w:val="hybridMultilevel"/>
    <w:tmpl w:val="5B26310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624" w15:restartNumberingAfterBreak="0">
    <w:nsid w:val="25643152"/>
    <w:multiLevelType w:val="hybridMultilevel"/>
    <w:tmpl w:val="C85019DA"/>
    <w:lvl w:ilvl="0" w:tplc="0409000F">
      <w:start w:val="1"/>
      <w:numFmt w:val="decimal"/>
      <w:lvlText w:val="%1."/>
      <w:lvlJc w:val="left"/>
      <w:pPr>
        <w:ind w:left="544" w:hanging="440"/>
      </w:pPr>
    </w:lvl>
    <w:lvl w:ilvl="1" w:tplc="04090019" w:tentative="1">
      <w:start w:val="1"/>
      <w:numFmt w:val="lowerLetter"/>
      <w:lvlText w:val="%2)"/>
      <w:lvlJc w:val="left"/>
      <w:pPr>
        <w:ind w:left="984" w:hanging="440"/>
      </w:pPr>
    </w:lvl>
    <w:lvl w:ilvl="2" w:tplc="0409001B" w:tentative="1">
      <w:start w:val="1"/>
      <w:numFmt w:val="lowerRoman"/>
      <w:lvlText w:val="%3."/>
      <w:lvlJc w:val="right"/>
      <w:pPr>
        <w:ind w:left="1424" w:hanging="440"/>
      </w:pPr>
    </w:lvl>
    <w:lvl w:ilvl="3" w:tplc="0409000F" w:tentative="1">
      <w:start w:val="1"/>
      <w:numFmt w:val="decimal"/>
      <w:lvlText w:val="%4."/>
      <w:lvlJc w:val="left"/>
      <w:pPr>
        <w:ind w:left="1864" w:hanging="440"/>
      </w:pPr>
    </w:lvl>
    <w:lvl w:ilvl="4" w:tplc="04090019" w:tentative="1">
      <w:start w:val="1"/>
      <w:numFmt w:val="lowerLetter"/>
      <w:lvlText w:val="%5)"/>
      <w:lvlJc w:val="left"/>
      <w:pPr>
        <w:ind w:left="2304" w:hanging="440"/>
      </w:pPr>
    </w:lvl>
    <w:lvl w:ilvl="5" w:tplc="0409001B" w:tentative="1">
      <w:start w:val="1"/>
      <w:numFmt w:val="lowerRoman"/>
      <w:lvlText w:val="%6."/>
      <w:lvlJc w:val="right"/>
      <w:pPr>
        <w:ind w:left="2744" w:hanging="440"/>
      </w:pPr>
    </w:lvl>
    <w:lvl w:ilvl="6" w:tplc="0409000F" w:tentative="1">
      <w:start w:val="1"/>
      <w:numFmt w:val="decimal"/>
      <w:lvlText w:val="%7."/>
      <w:lvlJc w:val="left"/>
      <w:pPr>
        <w:ind w:left="3184" w:hanging="440"/>
      </w:pPr>
    </w:lvl>
    <w:lvl w:ilvl="7" w:tplc="04090019" w:tentative="1">
      <w:start w:val="1"/>
      <w:numFmt w:val="lowerLetter"/>
      <w:lvlText w:val="%8)"/>
      <w:lvlJc w:val="left"/>
      <w:pPr>
        <w:ind w:left="3624" w:hanging="440"/>
      </w:pPr>
    </w:lvl>
    <w:lvl w:ilvl="8" w:tplc="0409001B" w:tentative="1">
      <w:start w:val="1"/>
      <w:numFmt w:val="lowerRoman"/>
      <w:lvlText w:val="%9."/>
      <w:lvlJc w:val="right"/>
      <w:pPr>
        <w:ind w:left="4064" w:hanging="440"/>
      </w:pPr>
    </w:lvl>
  </w:abstractNum>
  <w:abstractNum w:abstractNumId="625" w15:restartNumberingAfterBreak="0">
    <w:nsid w:val="2578236B"/>
    <w:multiLevelType w:val="hybridMultilevel"/>
    <w:tmpl w:val="4434DBC0"/>
    <w:lvl w:ilvl="0" w:tplc="77E404D8">
      <w:start w:val="1"/>
      <w:numFmt w:val="decimal"/>
      <w:lvlText w:val="%1)"/>
      <w:lvlJc w:val="left"/>
      <w:pPr>
        <w:ind w:left="1500" w:hanging="360"/>
      </w:pPr>
      <w:rPr>
        <w:rFonts w:hint="default"/>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626" w15:restartNumberingAfterBreak="0">
    <w:nsid w:val="258E614D"/>
    <w:multiLevelType w:val="hybridMultilevel"/>
    <w:tmpl w:val="27F2D1CE"/>
    <w:lvl w:ilvl="0" w:tplc="3370D900">
      <w:start w:val="8"/>
      <w:numFmt w:val="decimal"/>
      <w:lvlText w:val="%1)"/>
      <w:lvlJc w:val="left"/>
      <w:pPr>
        <w:ind w:left="443"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7" w15:restartNumberingAfterBreak="0">
    <w:nsid w:val="2591708F"/>
    <w:multiLevelType w:val="hybridMultilevel"/>
    <w:tmpl w:val="E8BCF7B8"/>
    <w:lvl w:ilvl="0" w:tplc="04090003">
      <w:start w:val="1"/>
      <w:numFmt w:val="bullet"/>
      <w:lvlText w:val="o"/>
      <w:lvlJc w:val="left"/>
      <w:pPr>
        <w:ind w:left="1260" w:hanging="420"/>
      </w:pPr>
      <w:rPr>
        <w:rFonts w:ascii="Courier New" w:hAnsi="Courier New" w:cs="Courier New"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28" w15:restartNumberingAfterBreak="0">
    <w:nsid w:val="259B679F"/>
    <w:multiLevelType w:val="multilevel"/>
    <w:tmpl w:val="FFFFFFFF"/>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29" w15:restartNumberingAfterBreak="0">
    <w:nsid w:val="259F6D98"/>
    <w:multiLevelType w:val="hybridMultilevel"/>
    <w:tmpl w:val="A1F0F7E6"/>
    <w:lvl w:ilvl="0" w:tplc="0EEA69CA">
      <w:start w:val="5"/>
      <w:numFmt w:val="decimal"/>
      <w:lvlText w:val="%1)"/>
      <w:lvlJc w:val="left"/>
      <w:pPr>
        <w:ind w:left="420" w:hanging="420"/>
      </w:pPr>
      <w:rPr>
        <w:rFonts w:hint="eastAsia"/>
      </w:rPr>
    </w:lvl>
    <w:lvl w:ilvl="1" w:tplc="04090011">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0" w15:restartNumberingAfterBreak="0">
    <w:nsid w:val="259F77AA"/>
    <w:multiLevelType w:val="hybridMultilevel"/>
    <w:tmpl w:val="7C9A90F6"/>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631" w15:restartNumberingAfterBreak="0">
    <w:nsid w:val="25A8601E"/>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32" w15:restartNumberingAfterBreak="0">
    <w:nsid w:val="25B54F4F"/>
    <w:multiLevelType w:val="hybridMultilevel"/>
    <w:tmpl w:val="96EC88B8"/>
    <w:lvl w:ilvl="0" w:tplc="973446B8">
      <w:start w:val="1"/>
      <w:numFmt w:val="decimal"/>
      <w:lvlText w:val="%1)"/>
      <w:lvlJc w:val="left"/>
      <w:pPr>
        <w:ind w:left="890" w:hanging="440"/>
      </w:pPr>
      <w:rPr>
        <w:rFonts w:hint="eastAsia"/>
      </w:rPr>
    </w:lvl>
    <w:lvl w:ilvl="1" w:tplc="04090019" w:tentative="1">
      <w:start w:val="1"/>
      <w:numFmt w:val="lowerLetter"/>
      <w:lvlText w:val="%2)"/>
      <w:lvlJc w:val="left"/>
      <w:pPr>
        <w:ind w:left="1330" w:hanging="440"/>
      </w:pPr>
    </w:lvl>
    <w:lvl w:ilvl="2" w:tplc="0409001B" w:tentative="1">
      <w:start w:val="1"/>
      <w:numFmt w:val="lowerRoman"/>
      <w:lvlText w:val="%3."/>
      <w:lvlJc w:val="right"/>
      <w:pPr>
        <w:ind w:left="1770" w:hanging="440"/>
      </w:pPr>
    </w:lvl>
    <w:lvl w:ilvl="3" w:tplc="0409000F" w:tentative="1">
      <w:start w:val="1"/>
      <w:numFmt w:val="decimal"/>
      <w:lvlText w:val="%4."/>
      <w:lvlJc w:val="left"/>
      <w:pPr>
        <w:ind w:left="2210" w:hanging="440"/>
      </w:pPr>
    </w:lvl>
    <w:lvl w:ilvl="4" w:tplc="04090019" w:tentative="1">
      <w:start w:val="1"/>
      <w:numFmt w:val="lowerLetter"/>
      <w:lvlText w:val="%5)"/>
      <w:lvlJc w:val="left"/>
      <w:pPr>
        <w:ind w:left="2650" w:hanging="440"/>
      </w:pPr>
    </w:lvl>
    <w:lvl w:ilvl="5" w:tplc="0409001B" w:tentative="1">
      <w:start w:val="1"/>
      <w:numFmt w:val="lowerRoman"/>
      <w:lvlText w:val="%6."/>
      <w:lvlJc w:val="right"/>
      <w:pPr>
        <w:ind w:left="3090" w:hanging="440"/>
      </w:pPr>
    </w:lvl>
    <w:lvl w:ilvl="6" w:tplc="0409000F" w:tentative="1">
      <w:start w:val="1"/>
      <w:numFmt w:val="decimal"/>
      <w:lvlText w:val="%7."/>
      <w:lvlJc w:val="left"/>
      <w:pPr>
        <w:ind w:left="3530" w:hanging="440"/>
      </w:pPr>
    </w:lvl>
    <w:lvl w:ilvl="7" w:tplc="04090019" w:tentative="1">
      <w:start w:val="1"/>
      <w:numFmt w:val="lowerLetter"/>
      <w:lvlText w:val="%8)"/>
      <w:lvlJc w:val="left"/>
      <w:pPr>
        <w:ind w:left="3970" w:hanging="440"/>
      </w:pPr>
    </w:lvl>
    <w:lvl w:ilvl="8" w:tplc="0409001B" w:tentative="1">
      <w:start w:val="1"/>
      <w:numFmt w:val="lowerRoman"/>
      <w:lvlText w:val="%9."/>
      <w:lvlJc w:val="right"/>
      <w:pPr>
        <w:ind w:left="4410" w:hanging="440"/>
      </w:pPr>
    </w:lvl>
  </w:abstractNum>
  <w:abstractNum w:abstractNumId="633" w15:restartNumberingAfterBreak="0">
    <w:nsid w:val="25BE14FA"/>
    <w:multiLevelType w:val="hybridMultilevel"/>
    <w:tmpl w:val="C7C6897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4" w15:restartNumberingAfterBreak="0">
    <w:nsid w:val="25E92080"/>
    <w:multiLevelType w:val="hybridMultilevel"/>
    <w:tmpl w:val="04F21F16"/>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35" w15:restartNumberingAfterBreak="0">
    <w:nsid w:val="25EF0501"/>
    <w:multiLevelType w:val="hybridMultilevel"/>
    <w:tmpl w:val="3760EDC8"/>
    <w:lvl w:ilvl="0" w:tplc="DABAA090">
      <w:start w:val="9"/>
      <w:numFmt w:val="decimal"/>
      <w:lvlText w:val="%1."/>
      <w:lvlJc w:val="left"/>
      <w:pPr>
        <w:ind w:left="72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6" w15:restartNumberingAfterBreak="0">
    <w:nsid w:val="260F59B0"/>
    <w:multiLevelType w:val="hybridMultilevel"/>
    <w:tmpl w:val="9182C75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37" w15:restartNumberingAfterBreak="0">
    <w:nsid w:val="261655B6"/>
    <w:multiLevelType w:val="multilevel"/>
    <w:tmpl w:val="E3060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8" w15:restartNumberingAfterBreak="0">
    <w:nsid w:val="261F2271"/>
    <w:multiLevelType w:val="hybridMultilevel"/>
    <w:tmpl w:val="0240C120"/>
    <w:lvl w:ilvl="0" w:tplc="04090011">
      <w:start w:val="1"/>
      <w:numFmt w:val="decimal"/>
      <w:lvlText w:val="%1)"/>
      <w:lvlJc w:val="left"/>
      <w:pPr>
        <w:ind w:left="870" w:hanging="420"/>
      </w:pPr>
    </w:lvl>
    <w:lvl w:ilvl="1" w:tplc="04090019" w:tentative="1">
      <w:start w:val="1"/>
      <w:numFmt w:val="lowerLetter"/>
      <w:lvlText w:val="%2)"/>
      <w:lvlJc w:val="left"/>
      <w:pPr>
        <w:ind w:left="1290" w:hanging="420"/>
      </w:pPr>
    </w:lvl>
    <w:lvl w:ilvl="2" w:tplc="0409001B" w:tentative="1">
      <w:start w:val="1"/>
      <w:numFmt w:val="lowerRoman"/>
      <w:lvlText w:val="%3."/>
      <w:lvlJc w:val="right"/>
      <w:pPr>
        <w:ind w:left="1710" w:hanging="420"/>
      </w:pPr>
    </w:lvl>
    <w:lvl w:ilvl="3" w:tplc="0409000F" w:tentative="1">
      <w:start w:val="1"/>
      <w:numFmt w:val="decimal"/>
      <w:lvlText w:val="%4."/>
      <w:lvlJc w:val="left"/>
      <w:pPr>
        <w:ind w:left="2130" w:hanging="420"/>
      </w:pPr>
    </w:lvl>
    <w:lvl w:ilvl="4" w:tplc="04090019" w:tentative="1">
      <w:start w:val="1"/>
      <w:numFmt w:val="lowerLetter"/>
      <w:lvlText w:val="%5)"/>
      <w:lvlJc w:val="left"/>
      <w:pPr>
        <w:ind w:left="2550" w:hanging="420"/>
      </w:pPr>
    </w:lvl>
    <w:lvl w:ilvl="5" w:tplc="0409001B" w:tentative="1">
      <w:start w:val="1"/>
      <w:numFmt w:val="lowerRoman"/>
      <w:lvlText w:val="%6."/>
      <w:lvlJc w:val="right"/>
      <w:pPr>
        <w:ind w:left="2970" w:hanging="420"/>
      </w:pPr>
    </w:lvl>
    <w:lvl w:ilvl="6" w:tplc="0409000F" w:tentative="1">
      <w:start w:val="1"/>
      <w:numFmt w:val="decimal"/>
      <w:lvlText w:val="%7."/>
      <w:lvlJc w:val="left"/>
      <w:pPr>
        <w:ind w:left="3390" w:hanging="420"/>
      </w:pPr>
    </w:lvl>
    <w:lvl w:ilvl="7" w:tplc="04090019" w:tentative="1">
      <w:start w:val="1"/>
      <w:numFmt w:val="lowerLetter"/>
      <w:lvlText w:val="%8)"/>
      <w:lvlJc w:val="left"/>
      <w:pPr>
        <w:ind w:left="3810" w:hanging="420"/>
      </w:pPr>
    </w:lvl>
    <w:lvl w:ilvl="8" w:tplc="0409001B" w:tentative="1">
      <w:start w:val="1"/>
      <w:numFmt w:val="lowerRoman"/>
      <w:lvlText w:val="%9."/>
      <w:lvlJc w:val="right"/>
      <w:pPr>
        <w:ind w:left="4230" w:hanging="420"/>
      </w:pPr>
    </w:lvl>
  </w:abstractNum>
  <w:abstractNum w:abstractNumId="639" w15:restartNumberingAfterBreak="0">
    <w:nsid w:val="2627689E"/>
    <w:multiLevelType w:val="hybridMultilevel"/>
    <w:tmpl w:val="68AE3678"/>
    <w:lvl w:ilvl="0" w:tplc="5AFA7F56">
      <w:start w:val="2"/>
      <w:numFmt w:val="decimal"/>
      <w:lvlText w:val="%1)"/>
      <w:lvlJc w:val="left"/>
      <w:pPr>
        <w:ind w:left="729"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0" w15:restartNumberingAfterBreak="0">
    <w:nsid w:val="26401CFB"/>
    <w:multiLevelType w:val="hybridMultilevel"/>
    <w:tmpl w:val="9CAE6550"/>
    <w:lvl w:ilvl="0" w:tplc="48BA6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1" w15:restartNumberingAfterBreak="0">
    <w:nsid w:val="265D76F3"/>
    <w:multiLevelType w:val="hybridMultilevel"/>
    <w:tmpl w:val="A63E1C52"/>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42" w15:restartNumberingAfterBreak="0">
    <w:nsid w:val="26665A34"/>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43" w15:restartNumberingAfterBreak="0">
    <w:nsid w:val="266E75F6"/>
    <w:multiLevelType w:val="hybridMultilevel"/>
    <w:tmpl w:val="699A934A"/>
    <w:lvl w:ilvl="0" w:tplc="9E8AB9AE">
      <w:start w:val="1"/>
      <w:numFmt w:val="decimal"/>
      <w:lvlText w:val="%1."/>
      <w:lvlJc w:val="left"/>
      <w:pPr>
        <w:ind w:left="463" w:hanging="440"/>
      </w:pPr>
      <w:rPr>
        <w:rFonts w:hint="eastAsia"/>
      </w:rPr>
    </w:lvl>
    <w:lvl w:ilvl="1" w:tplc="04090019" w:tentative="1">
      <w:start w:val="1"/>
      <w:numFmt w:val="lowerLetter"/>
      <w:lvlText w:val="%2)"/>
      <w:lvlJc w:val="left"/>
      <w:pPr>
        <w:ind w:left="903" w:hanging="440"/>
      </w:pPr>
    </w:lvl>
    <w:lvl w:ilvl="2" w:tplc="0409001B" w:tentative="1">
      <w:start w:val="1"/>
      <w:numFmt w:val="lowerRoman"/>
      <w:lvlText w:val="%3."/>
      <w:lvlJc w:val="right"/>
      <w:pPr>
        <w:ind w:left="1343" w:hanging="440"/>
      </w:pPr>
    </w:lvl>
    <w:lvl w:ilvl="3" w:tplc="0409000F" w:tentative="1">
      <w:start w:val="1"/>
      <w:numFmt w:val="decimal"/>
      <w:lvlText w:val="%4."/>
      <w:lvlJc w:val="left"/>
      <w:pPr>
        <w:ind w:left="1783" w:hanging="440"/>
      </w:pPr>
    </w:lvl>
    <w:lvl w:ilvl="4" w:tplc="04090019" w:tentative="1">
      <w:start w:val="1"/>
      <w:numFmt w:val="lowerLetter"/>
      <w:lvlText w:val="%5)"/>
      <w:lvlJc w:val="left"/>
      <w:pPr>
        <w:ind w:left="2223" w:hanging="440"/>
      </w:pPr>
    </w:lvl>
    <w:lvl w:ilvl="5" w:tplc="0409001B" w:tentative="1">
      <w:start w:val="1"/>
      <w:numFmt w:val="lowerRoman"/>
      <w:lvlText w:val="%6."/>
      <w:lvlJc w:val="right"/>
      <w:pPr>
        <w:ind w:left="2663" w:hanging="440"/>
      </w:pPr>
    </w:lvl>
    <w:lvl w:ilvl="6" w:tplc="0409000F" w:tentative="1">
      <w:start w:val="1"/>
      <w:numFmt w:val="decimal"/>
      <w:lvlText w:val="%7."/>
      <w:lvlJc w:val="left"/>
      <w:pPr>
        <w:ind w:left="3103" w:hanging="440"/>
      </w:pPr>
    </w:lvl>
    <w:lvl w:ilvl="7" w:tplc="04090019" w:tentative="1">
      <w:start w:val="1"/>
      <w:numFmt w:val="lowerLetter"/>
      <w:lvlText w:val="%8)"/>
      <w:lvlJc w:val="left"/>
      <w:pPr>
        <w:ind w:left="3543" w:hanging="440"/>
      </w:pPr>
    </w:lvl>
    <w:lvl w:ilvl="8" w:tplc="0409001B" w:tentative="1">
      <w:start w:val="1"/>
      <w:numFmt w:val="lowerRoman"/>
      <w:lvlText w:val="%9."/>
      <w:lvlJc w:val="right"/>
      <w:pPr>
        <w:ind w:left="3983" w:hanging="440"/>
      </w:pPr>
    </w:lvl>
  </w:abstractNum>
  <w:abstractNum w:abstractNumId="644" w15:restartNumberingAfterBreak="0">
    <w:nsid w:val="26722B7D"/>
    <w:multiLevelType w:val="hybridMultilevel"/>
    <w:tmpl w:val="07602F8A"/>
    <w:lvl w:ilvl="0" w:tplc="307434A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5" w15:restartNumberingAfterBreak="0">
    <w:nsid w:val="2676385A"/>
    <w:multiLevelType w:val="multilevel"/>
    <w:tmpl w:val="3466851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46" w15:restartNumberingAfterBreak="0">
    <w:nsid w:val="267759DF"/>
    <w:multiLevelType w:val="hybridMultilevel"/>
    <w:tmpl w:val="0FC8AC94"/>
    <w:lvl w:ilvl="0" w:tplc="04090011">
      <w:start w:val="1"/>
      <w:numFmt w:val="decimal"/>
      <w:lvlText w:val="%1)"/>
      <w:lvlJc w:val="left"/>
      <w:pPr>
        <w:ind w:left="605" w:hanging="440"/>
      </w:pPr>
    </w:lvl>
    <w:lvl w:ilvl="1" w:tplc="04090019" w:tentative="1">
      <w:start w:val="1"/>
      <w:numFmt w:val="lowerLetter"/>
      <w:lvlText w:val="%2)"/>
      <w:lvlJc w:val="left"/>
      <w:pPr>
        <w:ind w:left="1045" w:hanging="440"/>
      </w:pPr>
    </w:lvl>
    <w:lvl w:ilvl="2" w:tplc="0409001B" w:tentative="1">
      <w:start w:val="1"/>
      <w:numFmt w:val="lowerRoman"/>
      <w:lvlText w:val="%3."/>
      <w:lvlJc w:val="right"/>
      <w:pPr>
        <w:ind w:left="1485" w:hanging="440"/>
      </w:pPr>
    </w:lvl>
    <w:lvl w:ilvl="3" w:tplc="0409000F" w:tentative="1">
      <w:start w:val="1"/>
      <w:numFmt w:val="decimal"/>
      <w:lvlText w:val="%4."/>
      <w:lvlJc w:val="left"/>
      <w:pPr>
        <w:ind w:left="1925" w:hanging="440"/>
      </w:pPr>
    </w:lvl>
    <w:lvl w:ilvl="4" w:tplc="04090019" w:tentative="1">
      <w:start w:val="1"/>
      <w:numFmt w:val="lowerLetter"/>
      <w:lvlText w:val="%5)"/>
      <w:lvlJc w:val="left"/>
      <w:pPr>
        <w:ind w:left="2365" w:hanging="440"/>
      </w:pPr>
    </w:lvl>
    <w:lvl w:ilvl="5" w:tplc="0409001B" w:tentative="1">
      <w:start w:val="1"/>
      <w:numFmt w:val="lowerRoman"/>
      <w:lvlText w:val="%6."/>
      <w:lvlJc w:val="right"/>
      <w:pPr>
        <w:ind w:left="2805" w:hanging="440"/>
      </w:pPr>
    </w:lvl>
    <w:lvl w:ilvl="6" w:tplc="0409000F" w:tentative="1">
      <w:start w:val="1"/>
      <w:numFmt w:val="decimal"/>
      <w:lvlText w:val="%7."/>
      <w:lvlJc w:val="left"/>
      <w:pPr>
        <w:ind w:left="3245" w:hanging="440"/>
      </w:pPr>
    </w:lvl>
    <w:lvl w:ilvl="7" w:tplc="04090019" w:tentative="1">
      <w:start w:val="1"/>
      <w:numFmt w:val="lowerLetter"/>
      <w:lvlText w:val="%8)"/>
      <w:lvlJc w:val="left"/>
      <w:pPr>
        <w:ind w:left="3685" w:hanging="440"/>
      </w:pPr>
    </w:lvl>
    <w:lvl w:ilvl="8" w:tplc="0409001B" w:tentative="1">
      <w:start w:val="1"/>
      <w:numFmt w:val="lowerRoman"/>
      <w:lvlText w:val="%9."/>
      <w:lvlJc w:val="right"/>
      <w:pPr>
        <w:ind w:left="4125" w:hanging="440"/>
      </w:pPr>
    </w:lvl>
  </w:abstractNum>
  <w:abstractNum w:abstractNumId="647" w15:restartNumberingAfterBreak="0">
    <w:nsid w:val="267D3946"/>
    <w:multiLevelType w:val="hybridMultilevel"/>
    <w:tmpl w:val="C5B65D9E"/>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48" w15:restartNumberingAfterBreak="0">
    <w:nsid w:val="26861AD3"/>
    <w:multiLevelType w:val="hybridMultilevel"/>
    <w:tmpl w:val="74D8178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49" w15:restartNumberingAfterBreak="0">
    <w:nsid w:val="268F6E1C"/>
    <w:multiLevelType w:val="hybridMultilevel"/>
    <w:tmpl w:val="03703760"/>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50" w15:restartNumberingAfterBreak="0">
    <w:nsid w:val="26944796"/>
    <w:multiLevelType w:val="hybridMultilevel"/>
    <w:tmpl w:val="269EF322"/>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51" w15:restartNumberingAfterBreak="0">
    <w:nsid w:val="26C64091"/>
    <w:multiLevelType w:val="hybridMultilevel"/>
    <w:tmpl w:val="71426570"/>
    <w:lvl w:ilvl="0" w:tplc="FFFFFFFF">
      <w:start w:val="1"/>
      <w:numFmt w:val="decimal"/>
      <w:lvlText w:val="%1)"/>
      <w:lvlJc w:val="left"/>
      <w:pPr>
        <w:ind w:left="867" w:hanging="420"/>
      </w:pPr>
    </w:lvl>
    <w:lvl w:ilvl="1" w:tplc="FFFFFFFF" w:tentative="1">
      <w:start w:val="1"/>
      <w:numFmt w:val="lowerLetter"/>
      <w:lvlText w:val="%2)"/>
      <w:lvlJc w:val="left"/>
      <w:pPr>
        <w:ind w:left="1287" w:hanging="420"/>
      </w:pPr>
    </w:lvl>
    <w:lvl w:ilvl="2" w:tplc="FFFFFFFF" w:tentative="1">
      <w:start w:val="1"/>
      <w:numFmt w:val="lowerRoman"/>
      <w:lvlText w:val="%3."/>
      <w:lvlJc w:val="right"/>
      <w:pPr>
        <w:ind w:left="1707" w:hanging="420"/>
      </w:pPr>
    </w:lvl>
    <w:lvl w:ilvl="3" w:tplc="FFFFFFFF" w:tentative="1">
      <w:start w:val="1"/>
      <w:numFmt w:val="decimal"/>
      <w:lvlText w:val="%4."/>
      <w:lvlJc w:val="left"/>
      <w:pPr>
        <w:ind w:left="2127" w:hanging="420"/>
      </w:pPr>
    </w:lvl>
    <w:lvl w:ilvl="4" w:tplc="FFFFFFFF" w:tentative="1">
      <w:start w:val="1"/>
      <w:numFmt w:val="lowerLetter"/>
      <w:lvlText w:val="%5)"/>
      <w:lvlJc w:val="left"/>
      <w:pPr>
        <w:ind w:left="2547" w:hanging="420"/>
      </w:pPr>
    </w:lvl>
    <w:lvl w:ilvl="5" w:tplc="FFFFFFFF" w:tentative="1">
      <w:start w:val="1"/>
      <w:numFmt w:val="lowerRoman"/>
      <w:lvlText w:val="%6."/>
      <w:lvlJc w:val="right"/>
      <w:pPr>
        <w:ind w:left="2967" w:hanging="420"/>
      </w:pPr>
    </w:lvl>
    <w:lvl w:ilvl="6" w:tplc="FFFFFFFF" w:tentative="1">
      <w:start w:val="1"/>
      <w:numFmt w:val="decimal"/>
      <w:lvlText w:val="%7."/>
      <w:lvlJc w:val="left"/>
      <w:pPr>
        <w:ind w:left="3387" w:hanging="420"/>
      </w:pPr>
    </w:lvl>
    <w:lvl w:ilvl="7" w:tplc="FFFFFFFF" w:tentative="1">
      <w:start w:val="1"/>
      <w:numFmt w:val="lowerLetter"/>
      <w:lvlText w:val="%8)"/>
      <w:lvlJc w:val="left"/>
      <w:pPr>
        <w:ind w:left="3807" w:hanging="420"/>
      </w:pPr>
    </w:lvl>
    <w:lvl w:ilvl="8" w:tplc="FFFFFFFF" w:tentative="1">
      <w:start w:val="1"/>
      <w:numFmt w:val="lowerRoman"/>
      <w:lvlText w:val="%9."/>
      <w:lvlJc w:val="right"/>
      <w:pPr>
        <w:ind w:left="4227" w:hanging="420"/>
      </w:pPr>
    </w:lvl>
  </w:abstractNum>
  <w:abstractNum w:abstractNumId="652" w15:restartNumberingAfterBreak="0">
    <w:nsid w:val="26CB7422"/>
    <w:multiLevelType w:val="hybridMultilevel"/>
    <w:tmpl w:val="222C32A4"/>
    <w:lvl w:ilvl="0" w:tplc="2C4477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3" w15:restartNumberingAfterBreak="0">
    <w:nsid w:val="26D44701"/>
    <w:multiLevelType w:val="hybridMultilevel"/>
    <w:tmpl w:val="EC3C3D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4" w15:restartNumberingAfterBreak="0">
    <w:nsid w:val="26E25347"/>
    <w:multiLevelType w:val="hybridMultilevel"/>
    <w:tmpl w:val="34284A5E"/>
    <w:lvl w:ilvl="0" w:tplc="04090003">
      <w:start w:val="1"/>
      <w:numFmt w:val="bullet"/>
      <w:lvlText w:val="o"/>
      <w:lvlJc w:val="left"/>
      <w:pPr>
        <w:ind w:left="1140" w:hanging="420"/>
      </w:pPr>
      <w:rPr>
        <w:rFonts w:ascii="Courier New" w:hAnsi="Courier New" w:cs="Courier New"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655" w15:restartNumberingAfterBreak="0">
    <w:nsid w:val="26EB4302"/>
    <w:multiLevelType w:val="hybridMultilevel"/>
    <w:tmpl w:val="E0FCE2DA"/>
    <w:lvl w:ilvl="0" w:tplc="04090003">
      <w:start w:val="1"/>
      <w:numFmt w:val="bullet"/>
      <w:lvlText w:val="o"/>
      <w:lvlJc w:val="left"/>
      <w:pPr>
        <w:ind w:left="1260" w:hanging="420"/>
      </w:pPr>
      <w:rPr>
        <w:rFonts w:ascii="Courier New" w:hAnsi="Courier New" w:cs="Courier New"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56" w15:restartNumberingAfterBreak="0">
    <w:nsid w:val="270360D0"/>
    <w:multiLevelType w:val="hybridMultilevel"/>
    <w:tmpl w:val="C818BB20"/>
    <w:lvl w:ilvl="0" w:tplc="CCAEE8FA">
      <w:start w:val="1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7" w15:restartNumberingAfterBreak="0">
    <w:nsid w:val="27436A78"/>
    <w:multiLevelType w:val="hybridMultilevel"/>
    <w:tmpl w:val="760ADC58"/>
    <w:lvl w:ilvl="0" w:tplc="DEF043A8">
      <w:start w:val="5"/>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8" w15:restartNumberingAfterBreak="0">
    <w:nsid w:val="27477AAC"/>
    <w:multiLevelType w:val="hybridMultilevel"/>
    <w:tmpl w:val="2B26CC6E"/>
    <w:lvl w:ilvl="0" w:tplc="FFFFFFFF">
      <w:start w:val="1"/>
      <w:numFmt w:val="decimal"/>
      <w:lvlText w:val="%1)"/>
      <w:lvlJc w:val="left"/>
      <w:pPr>
        <w:ind w:left="860" w:hanging="440"/>
      </w:p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659" w15:restartNumberingAfterBreak="0">
    <w:nsid w:val="27645725"/>
    <w:multiLevelType w:val="hybridMultilevel"/>
    <w:tmpl w:val="A19A1EF2"/>
    <w:lvl w:ilvl="0" w:tplc="9D7C354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60" w15:restartNumberingAfterBreak="0">
    <w:nsid w:val="27744503"/>
    <w:multiLevelType w:val="hybridMultilevel"/>
    <w:tmpl w:val="87C88B88"/>
    <w:lvl w:ilvl="0" w:tplc="AE383D0E">
      <w:start w:val="1"/>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1" w15:restartNumberingAfterBreak="0">
    <w:nsid w:val="27841DB1"/>
    <w:multiLevelType w:val="hybridMultilevel"/>
    <w:tmpl w:val="AB1A8CCA"/>
    <w:lvl w:ilvl="0" w:tplc="04090001">
      <w:start w:val="1"/>
      <w:numFmt w:val="bullet"/>
      <w:lvlText w:val=""/>
      <w:lvlJc w:val="left"/>
      <w:pPr>
        <w:ind w:left="870" w:hanging="420"/>
      </w:pPr>
      <w:rPr>
        <w:rFonts w:ascii="Wingdings" w:hAnsi="Wingdings" w:hint="default"/>
      </w:rPr>
    </w:lvl>
    <w:lvl w:ilvl="1" w:tplc="04090003" w:tentative="1">
      <w:start w:val="1"/>
      <w:numFmt w:val="bullet"/>
      <w:lvlText w:val=""/>
      <w:lvlJc w:val="left"/>
      <w:pPr>
        <w:ind w:left="1290" w:hanging="420"/>
      </w:pPr>
      <w:rPr>
        <w:rFonts w:ascii="Wingdings" w:hAnsi="Wingdings" w:hint="default"/>
      </w:rPr>
    </w:lvl>
    <w:lvl w:ilvl="2" w:tplc="04090005" w:tentative="1">
      <w:start w:val="1"/>
      <w:numFmt w:val="bullet"/>
      <w:lvlText w:val=""/>
      <w:lvlJc w:val="left"/>
      <w:pPr>
        <w:ind w:left="1710" w:hanging="420"/>
      </w:pPr>
      <w:rPr>
        <w:rFonts w:ascii="Wingdings" w:hAnsi="Wingdings" w:hint="default"/>
      </w:rPr>
    </w:lvl>
    <w:lvl w:ilvl="3" w:tplc="04090001" w:tentative="1">
      <w:start w:val="1"/>
      <w:numFmt w:val="bullet"/>
      <w:lvlText w:val=""/>
      <w:lvlJc w:val="left"/>
      <w:pPr>
        <w:ind w:left="2130" w:hanging="420"/>
      </w:pPr>
      <w:rPr>
        <w:rFonts w:ascii="Wingdings" w:hAnsi="Wingdings" w:hint="default"/>
      </w:rPr>
    </w:lvl>
    <w:lvl w:ilvl="4" w:tplc="04090003" w:tentative="1">
      <w:start w:val="1"/>
      <w:numFmt w:val="bullet"/>
      <w:lvlText w:val=""/>
      <w:lvlJc w:val="left"/>
      <w:pPr>
        <w:ind w:left="2550" w:hanging="420"/>
      </w:pPr>
      <w:rPr>
        <w:rFonts w:ascii="Wingdings" w:hAnsi="Wingdings" w:hint="default"/>
      </w:rPr>
    </w:lvl>
    <w:lvl w:ilvl="5" w:tplc="04090005" w:tentative="1">
      <w:start w:val="1"/>
      <w:numFmt w:val="bullet"/>
      <w:lvlText w:val=""/>
      <w:lvlJc w:val="left"/>
      <w:pPr>
        <w:ind w:left="2970" w:hanging="420"/>
      </w:pPr>
      <w:rPr>
        <w:rFonts w:ascii="Wingdings" w:hAnsi="Wingdings" w:hint="default"/>
      </w:rPr>
    </w:lvl>
    <w:lvl w:ilvl="6" w:tplc="04090001" w:tentative="1">
      <w:start w:val="1"/>
      <w:numFmt w:val="bullet"/>
      <w:lvlText w:val=""/>
      <w:lvlJc w:val="left"/>
      <w:pPr>
        <w:ind w:left="3390" w:hanging="420"/>
      </w:pPr>
      <w:rPr>
        <w:rFonts w:ascii="Wingdings" w:hAnsi="Wingdings" w:hint="default"/>
      </w:rPr>
    </w:lvl>
    <w:lvl w:ilvl="7" w:tplc="04090003" w:tentative="1">
      <w:start w:val="1"/>
      <w:numFmt w:val="bullet"/>
      <w:lvlText w:val=""/>
      <w:lvlJc w:val="left"/>
      <w:pPr>
        <w:ind w:left="3810" w:hanging="420"/>
      </w:pPr>
      <w:rPr>
        <w:rFonts w:ascii="Wingdings" w:hAnsi="Wingdings" w:hint="default"/>
      </w:rPr>
    </w:lvl>
    <w:lvl w:ilvl="8" w:tplc="04090005" w:tentative="1">
      <w:start w:val="1"/>
      <w:numFmt w:val="bullet"/>
      <w:lvlText w:val=""/>
      <w:lvlJc w:val="left"/>
      <w:pPr>
        <w:ind w:left="4230" w:hanging="420"/>
      </w:pPr>
      <w:rPr>
        <w:rFonts w:ascii="Wingdings" w:hAnsi="Wingdings" w:hint="default"/>
      </w:rPr>
    </w:lvl>
  </w:abstractNum>
  <w:abstractNum w:abstractNumId="662" w15:restartNumberingAfterBreak="0">
    <w:nsid w:val="278B4630"/>
    <w:multiLevelType w:val="hybridMultilevel"/>
    <w:tmpl w:val="3D624E1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3" w15:restartNumberingAfterBreak="0">
    <w:nsid w:val="279253BE"/>
    <w:multiLevelType w:val="hybridMultilevel"/>
    <w:tmpl w:val="FB1E6AE6"/>
    <w:lvl w:ilvl="0" w:tplc="00A4E19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4" w15:restartNumberingAfterBreak="0">
    <w:nsid w:val="279D5E23"/>
    <w:multiLevelType w:val="hybridMultilevel"/>
    <w:tmpl w:val="488A2912"/>
    <w:lvl w:ilvl="0" w:tplc="8BFE3346">
      <w:start w:val="2"/>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65" w15:restartNumberingAfterBreak="0">
    <w:nsid w:val="279D6E90"/>
    <w:multiLevelType w:val="hybridMultilevel"/>
    <w:tmpl w:val="CDC48B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6" w15:restartNumberingAfterBreak="0">
    <w:nsid w:val="27AF2FD5"/>
    <w:multiLevelType w:val="hybridMultilevel"/>
    <w:tmpl w:val="26C823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7" w15:restartNumberingAfterBreak="0">
    <w:nsid w:val="27B20AA7"/>
    <w:multiLevelType w:val="hybridMultilevel"/>
    <w:tmpl w:val="C06A59A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668" w15:restartNumberingAfterBreak="0">
    <w:nsid w:val="27B741C3"/>
    <w:multiLevelType w:val="hybridMultilevel"/>
    <w:tmpl w:val="A426F088"/>
    <w:lvl w:ilvl="0" w:tplc="FFFFFFFF">
      <w:start w:val="1"/>
      <w:numFmt w:val="decimal"/>
      <w:lvlText w:val="%1)"/>
      <w:lvlJc w:val="left"/>
      <w:pPr>
        <w:ind w:left="1200" w:hanging="420"/>
      </w:pPr>
      <w:rPr>
        <w:rFonts w:hint="default"/>
      </w:rPr>
    </w:lvl>
    <w:lvl w:ilvl="1" w:tplc="FFFFFFFF" w:tentative="1">
      <w:start w:val="1"/>
      <w:numFmt w:val="bullet"/>
      <w:lvlText w:val=""/>
      <w:lvlJc w:val="left"/>
      <w:pPr>
        <w:ind w:left="1620" w:hanging="420"/>
      </w:pPr>
      <w:rPr>
        <w:rFonts w:ascii="Wingdings" w:hAnsi="Wingdings" w:hint="default"/>
      </w:rPr>
    </w:lvl>
    <w:lvl w:ilvl="2" w:tplc="FFFFFFFF" w:tentative="1">
      <w:start w:val="1"/>
      <w:numFmt w:val="bullet"/>
      <w:lvlText w:val=""/>
      <w:lvlJc w:val="left"/>
      <w:pPr>
        <w:ind w:left="2040" w:hanging="420"/>
      </w:pPr>
      <w:rPr>
        <w:rFonts w:ascii="Wingdings" w:hAnsi="Wingdings" w:hint="default"/>
      </w:rPr>
    </w:lvl>
    <w:lvl w:ilvl="3" w:tplc="FFFFFFFF" w:tentative="1">
      <w:start w:val="1"/>
      <w:numFmt w:val="bullet"/>
      <w:lvlText w:val=""/>
      <w:lvlJc w:val="left"/>
      <w:pPr>
        <w:ind w:left="2460" w:hanging="420"/>
      </w:pPr>
      <w:rPr>
        <w:rFonts w:ascii="Wingdings" w:hAnsi="Wingdings" w:hint="default"/>
      </w:rPr>
    </w:lvl>
    <w:lvl w:ilvl="4" w:tplc="FFFFFFFF" w:tentative="1">
      <w:start w:val="1"/>
      <w:numFmt w:val="bullet"/>
      <w:lvlText w:val=""/>
      <w:lvlJc w:val="left"/>
      <w:pPr>
        <w:ind w:left="2880" w:hanging="420"/>
      </w:pPr>
      <w:rPr>
        <w:rFonts w:ascii="Wingdings" w:hAnsi="Wingdings" w:hint="default"/>
      </w:rPr>
    </w:lvl>
    <w:lvl w:ilvl="5" w:tplc="FFFFFFFF" w:tentative="1">
      <w:start w:val="1"/>
      <w:numFmt w:val="bullet"/>
      <w:lvlText w:val=""/>
      <w:lvlJc w:val="left"/>
      <w:pPr>
        <w:ind w:left="3300" w:hanging="420"/>
      </w:pPr>
      <w:rPr>
        <w:rFonts w:ascii="Wingdings" w:hAnsi="Wingdings" w:hint="default"/>
      </w:rPr>
    </w:lvl>
    <w:lvl w:ilvl="6" w:tplc="FFFFFFFF" w:tentative="1">
      <w:start w:val="1"/>
      <w:numFmt w:val="bullet"/>
      <w:lvlText w:val=""/>
      <w:lvlJc w:val="left"/>
      <w:pPr>
        <w:ind w:left="3720" w:hanging="420"/>
      </w:pPr>
      <w:rPr>
        <w:rFonts w:ascii="Wingdings" w:hAnsi="Wingdings" w:hint="default"/>
      </w:rPr>
    </w:lvl>
    <w:lvl w:ilvl="7" w:tplc="FFFFFFFF" w:tentative="1">
      <w:start w:val="1"/>
      <w:numFmt w:val="bullet"/>
      <w:lvlText w:val=""/>
      <w:lvlJc w:val="left"/>
      <w:pPr>
        <w:ind w:left="4140" w:hanging="420"/>
      </w:pPr>
      <w:rPr>
        <w:rFonts w:ascii="Wingdings" w:hAnsi="Wingdings" w:hint="default"/>
      </w:rPr>
    </w:lvl>
    <w:lvl w:ilvl="8" w:tplc="FFFFFFFF" w:tentative="1">
      <w:start w:val="1"/>
      <w:numFmt w:val="bullet"/>
      <w:lvlText w:val=""/>
      <w:lvlJc w:val="left"/>
      <w:pPr>
        <w:ind w:left="4560" w:hanging="420"/>
      </w:pPr>
      <w:rPr>
        <w:rFonts w:ascii="Wingdings" w:hAnsi="Wingdings" w:hint="default"/>
      </w:rPr>
    </w:lvl>
  </w:abstractNum>
  <w:abstractNum w:abstractNumId="669" w15:restartNumberingAfterBreak="0">
    <w:nsid w:val="27B865EE"/>
    <w:multiLevelType w:val="hybridMultilevel"/>
    <w:tmpl w:val="6BB450FC"/>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670" w15:restartNumberingAfterBreak="0">
    <w:nsid w:val="27C14F72"/>
    <w:multiLevelType w:val="hybridMultilevel"/>
    <w:tmpl w:val="0BFE620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71" w15:restartNumberingAfterBreak="0">
    <w:nsid w:val="27D42697"/>
    <w:multiLevelType w:val="hybridMultilevel"/>
    <w:tmpl w:val="F6D4AA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2" w15:restartNumberingAfterBreak="0">
    <w:nsid w:val="27DF5F03"/>
    <w:multiLevelType w:val="hybridMultilevel"/>
    <w:tmpl w:val="40BCDE1A"/>
    <w:lvl w:ilvl="0" w:tplc="FFFFFFFF">
      <w:start w:val="1"/>
      <w:numFmt w:val="decimal"/>
      <w:lvlText w:val="%1)"/>
      <w:lvlJc w:val="left"/>
      <w:pPr>
        <w:ind w:left="860" w:hanging="440"/>
      </w:p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673" w15:restartNumberingAfterBreak="0">
    <w:nsid w:val="27E53301"/>
    <w:multiLevelType w:val="hybridMultilevel"/>
    <w:tmpl w:val="597432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4" w15:restartNumberingAfterBreak="0">
    <w:nsid w:val="27EA7664"/>
    <w:multiLevelType w:val="hybridMultilevel"/>
    <w:tmpl w:val="FFFFFFFF"/>
    <w:lvl w:ilvl="0" w:tplc="6DFA68A4">
      <w:start w:val="1"/>
      <w:numFmt w:val="decimal"/>
      <w:lvlText w:val="%1."/>
      <w:lvlJc w:val="left"/>
      <w:pPr>
        <w:ind w:left="720" w:hanging="360"/>
      </w:pPr>
    </w:lvl>
    <w:lvl w:ilvl="1" w:tplc="C2C6DD4E">
      <w:start w:val="1"/>
      <w:numFmt w:val="lowerLetter"/>
      <w:lvlText w:val="%2."/>
      <w:lvlJc w:val="left"/>
      <w:pPr>
        <w:ind w:left="1440" w:hanging="360"/>
      </w:pPr>
    </w:lvl>
    <w:lvl w:ilvl="2" w:tplc="AFF2542A">
      <w:start w:val="1"/>
      <w:numFmt w:val="lowerRoman"/>
      <w:lvlText w:val="%3."/>
      <w:lvlJc w:val="right"/>
      <w:pPr>
        <w:ind w:left="2160" w:hanging="180"/>
      </w:pPr>
    </w:lvl>
    <w:lvl w:ilvl="3" w:tplc="51549A9E">
      <w:start w:val="1"/>
      <w:numFmt w:val="decimal"/>
      <w:lvlText w:val="%4."/>
      <w:lvlJc w:val="left"/>
      <w:pPr>
        <w:ind w:left="2880" w:hanging="360"/>
      </w:pPr>
    </w:lvl>
    <w:lvl w:ilvl="4" w:tplc="46D4AAC0">
      <w:start w:val="1"/>
      <w:numFmt w:val="lowerLetter"/>
      <w:lvlText w:val="%5."/>
      <w:lvlJc w:val="left"/>
      <w:pPr>
        <w:ind w:left="3600" w:hanging="360"/>
      </w:pPr>
    </w:lvl>
    <w:lvl w:ilvl="5" w:tplc="1BB2F7F6">
      <w:start w:val="1"/>
      <w:numFmt w:val="lowerRoman"/>
      <w:lvlText w:val="%6."/>
      <w:lvlJc w:val="right"/>
      <w:pPr>
        <w:ind w:left="4320" w:hanging="180"/>
      </w:pPr>
    </w:lvl>
    <w:lvl w:ilvl="6" w:tplc="41C48E74">
      <w:start w:val="1"/>
      <w:numFmt w:val="decimal"/>
      <w:lvlText w:val="%7."/>
      <w:lvlJc w:val="left"/>
      <w:pPr>
        <w:ind w:left="5040" w:hanging="360"/>
      </w:pPr>
    </w:lvl>
    <w:lvl w:ilvl="7" w:tplc="887470EA">
      <w:start w:val="1"/>
      <w:numFmt w:val="lowerLetter"/>
      <w:lvlText w:val="%8."/>
      <w:lvlJc w:val="left"/>
      <w:pPr>
        <w:ind w:left="5760" w:hanging="360"/>
      </w:pPr>
    </w:lvl>
    <w:lvl w:ilvl="8" w:tplc="27D80960">
      <w:start w:val="1"/>
      <w:numFmt w:val="lowerRoman"/>
      <w:lvlText w:val="%9."/>
      <w:lvlJc w:val="right"/>
      <w:pPr>
        <w:ind w:left="6480" w:hanging="180"/>
      </w:pPr>
    </w:lvl>
  </w:abstractNum>
  <w:abstractNum w:abstractNumId="675" w15:restartNumberingAfterBreak="0">
    <w:nsid w:val="280B76CC"/>
    <w:multiLevelType w:val="hybridMultilevel"/>
    <w:tmpl w:val="8A44E0D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6" w15:restartNumberingAfterBreak="0">
    <w:nsid w:val="282A12EE"/>
    <w:multiLevelType w:val="hybridMultilevel"/>
    <w:tmpl w:val="4AA612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7" w15:restartNumberingAfterBreak="0">
    <w:nsid w:val="282F3A90"/>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78" w15:restartNumberingAfterBreak="0">
    <w:nsid w:val="28335BAC"/>
    <w:multiLevelType w:val="hybridMultilevel"/>
    <w:tmpl w:val="2BF25EB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9" w15:restartNumberingAfterBreak="0">
    <w:nsid w:val="2840584D"/>
    <w:multiLevelType w:val="hybridMultilevel"/>
    <w:tmpl w:val="AC70B6AE"/>
    <w:lvl w:ilvl="0" w:tplc="04090001">
      <w:start w:val="1"/>
      <w:numFmt w:val="bullet"/>
      <w:lvlText w:val=""/>
      <w:lvlJc w:val="left"/>
      <w:pPr>
        <w:ind w:left="1200" w:hanging="420"/>
      </w:pPr>
      <w:rPr>
        <w:rFonts w:ascii="Wingdings" w:hAnsi="Wingding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680" w15:restartNumberingAfterBreak="0">
    <w:nsid w:val="2869726B"/>
    <w:multiLevelType w:val="hybridMultilevel"/>
    <w:tmpl w:val="391C6B6A"/>
    <w:lvl w:ilvl="0" w:tplc="FFFFFFFF">
      <w:start w:val="1"/>
      <w:numFmt w:val="decimal"/>
      <w:lvlText w:val="%1."/>
      <w:lvlJc w:val="left"/>
      <w:pPr>
        <w:ind w:left="360" w:hanging="360"/>
      </w:pPr>
      <w:rPr>
        <w:rFonts w:hint="default"/>
      </w:rPr>
    </w:lvl>
    <w:lvl w:ilvl="1" w:tplc="FFFFFFFF">
      <w:start w:val="1"/>
      <w:numFmt w:val="bullet"/>
      <w:lvlText w:val=""/>
      <w:lvlJc w:val="left"/>
      <w:pPr>
        <w:ind w:left="1200" w:hanging="480"/>
      </w:pPr>
      <w:rPr>
        <w:rFonts w:ascii="Symbol" w:hAnsi="Symbol" w:hint="default"/>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81" w15:restartNumberingAfterBreak="0">
    <w:nsid w:val="288D745B"/>
    <w:multiLevelType w:val="hybridMultilevel"/>
    <w:tmpl w:val="54C477C8"/>
    <w:lvl w:ilvl="0" w:tplc="B930F04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2" w15:restartNumberingAfterBreak="0">
    <w:nsid w:val="28946F60"/>
    <w:multiLevelType w:val="hybridMultilevel"/>
    <w:tmpl w:val="6C4041CE"/>
    <w:lvl w:ilvl="0" w:tplc="FFFFFFFF">
      <w:start w:val="1"/>
      <w:numFmt w:val="decimal"/>
      <w:lvlText w:val="%1."/>
      <w:lvlJc w:val="left"/>
      <w:pPr>
        <w:ind w:left="420" w:hanging="42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683" w15:restartNumberingAfterBreak="0">
    <w:nsid w:val="28AB528C"/>
    <w:multiLevelType w:val="hybridMultilevel"/>
    <w:tmpl w:val="77162686"/>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4" w15:restartNumberingAfterBreak="0">
    <w:nsid w:val="28BD1AE0"/>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85" w15:restartNumberingAfterBreak="0">
    <w:nsid w:val="28C84B25"/>
    <w:multiLevelType w:val="hybridMultilevel"/>
    <w:tmpl w:val="FA423C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6" w15:restartNumberingAfterBreak="0">
    <w:nsid w:val="28CD02A4"/>
    <w:multiLevelType w:val="hybridMultilevel"/>
    <w:tmpl w:val="E3DE4AA4"/>
    <w:lvl w:ilvl="0" w:tplc="55C4CE2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87" w15:restartNumberingAfterBreak="0">
    <w:nsid w:val="28CD7CAA"/>
    <w:multiLevelType w:val="multilevel"/>
    <w:tmpl w:val="99166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8" w15:restartNumberingAfterBreak="0">
    <w:nsid w:val="28D36D01"/>
    <w:multiLevelType w:val="hybridMultilevel"/>
    <w:tmpl w:val="1DCA1E66"/>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689" w15:restartNumberingAfterBreak="0">
    <w:nsid w:val="28DE0B08"/>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90" w15:restartNumberingAfterBreak="0">
    <w:nsid w:val="28DF25AD"/>
    <w:multiLevelType w:val="hybridMultilevel"/>
    <w:tmpl w:val="27CAEA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91" w15:restartNumberingAfterBreak="0">
    <w:nsid w:val="28E632FC"/>
    <w:multiLevelType w:val="hybridMultilevel"/>
    <w:tmpl w:val="4516C3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92" w15:restartNumberingAfterBreak="0">
    <w:nsid w:val="290A2A9A"/>
    <w:multiLevelType w:val="hybridMultilevel"/>
    <w:tmpl w:val="47ECAAC8"/>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693" w15:restartNumberingAfterBreak="0">
    <w:nsid w:val="290C7540"/>
    <w:multiLevelType w:val="hybridMultilevel"/>
    <w:tmpl w:val="83B4035E"/>
    <w:lvl w:ilvl="0" w:tplc="FFFFFFFF">
      <w:start w:val="1"/>
      <w:numFmt w:val="decimal"/>
      <w:lvlText w:val="%1."/>
      <w:lvlJc w:val="left"/>
      <w:pPr>
        <w:ind w:left="360" w:hanging="360"/>
      </w:pPr>
      <w:rPr>
        <w:rFonts w:hint="default"/>
      </w:rPr>
    </w:lvl>
    <w:lvl w:ilvl="1" w:tplc="FFFFFFFF">
      <w:start w:val="1"/>
      <w:numFmt w:val="bullet"/>
      <w:lvlText w:val=""/>
      <w:lvlJc w:val="left"/>
      <w:pPr>
        <w:ind w:left="1080" w:hanging="360"/>
      </w:pPr>
      <w:rPr>
        <w:rFonts w:ascii="Symbol" w:hAnsi="Symbol" w:hint="default"/>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94" w15:restartNumberingAfterBreak="0">
    <w:nsid w:val="29234BEF"/>
    <w:multiLevelType w:val="hybridMultilevel"/>
    <w:tmpl w:val="A912B2D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5" w15:restartNumberingAfterBreak="0">
    <w:nsid w:val="294E56D3"/>
    <w:multiLevelType w:val="hybridMultilevel"/>
    <w:tmpl w:val="5D04ED2E"/>
    <w:lvl w:ilvl="0" w:tplc="51E0651C">
      <w:start w:val="6"/>
      <w:numFmt w:val="decimal"/>
      <w:lvlText w:val="%1)"/>
      <w:lvlJc w:val="left"/>
      <w:pPr>
        <w:ind w:left="443"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6" w15:restartNumberingAfterBreak="0">
    <w:nsid w:val="29777AB5"/>
    <w:multiLevelType w:val="hybridMultilevel"/>
    <w:tmpl w:val="51267914"/>
    <w:lvl w:ilvl="0" w:tplc="7EFC31E2">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97" w15:restartNumberingAfterBreak="0">
    <w:nsid w:val="29821B93"/>
    <w:multiLevelType w:val="hybridMultilevel"/>
    <w:tmpl w:val="3CBA29A2"/>
    <w:lvl w:ilvl="0" w:tplc="04090011">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698" w15:restartNumberingAfterBreak="0">
    <w:nsid w:val="29961556"/>
    <w:multiLevelType w:val="hybridMultilevel"/>
    <w:tmpl w:val="1B0854AE"/>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699" w15:restartNumberingAfterBreak="0">
    <w:nsid w:val="299750FF"/>
    <w:multiLevelType w:val="hybridMultilevel"/>
    <w:tmpl w:val="5668485E"/>
    <w:lvl w:ilvl="0" w:tplc="0409000F">
      <w:start w:val="1"/>
      <w:numFmt w:val="decimal"/>
      <w:lvlText w:val="%1."/>
      <w:lvlJc w:val="left"/>
      <w:pPr>
        <w:ind w:left="1620" w:hanging="4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0" w15:restartNumberingAfterBreak="0">
    <w:nsid w:val="29AF5652"/>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01" w15:restartNumberingAfterBreak="0">
    <w:nsid w:val="29B37FCB"/>
    <w:multiLevelType w:val="hybridMultilevel"/>
    <w:tmpl w:val="DAA0E714"/>
    <w:lvl w:ilvl="0" w:tplc="0409000F">
      <w:start w:val="1"/>
      <w:numFmt w:val="decimal"/>
      <w:lvlText w:val="%1."/>
      <w:lvlJc w:val="left"/>
      <w:pPr>
        <w:ind w:left="800" w:hanging="440"/>
      </w:p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702" w15:restartNumberingAfterBreak="0">
    <w:nsid w:val="29B718CC"/>
    <w:multiLevelType w:val="hybridMultilevel"/>
    <w:tmpl w:val="4F18BB1E"/>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03" w15:restartNumberingAfterBreak="0">
    <w:nsid w:val="29C059DC"/>
    <w:multiLevelType w:val="hybridMultilevel"/>
    <w:tmpl w:val="FD683116"/>
    <w:lvl w:ilvl="0" w:tplc="FFFFFFFF">
      <w:start w:val="1"/>
      <w:numFmt w:val="decimal"/>
      <w:lvlText w:val="%1."/>
      <w:lvlJc w:val="left"/>
      <w:pPr>
        <w:ind w:left="1200" w:hanging="48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704" w15:restartNumberingAfterBreak="0">
    <w:nsid w:val="29E455AB"/>
    <w:multiLevelType w:val="hybridMultilevel"/>
    <w:tmpl w:val="B108F6D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705" w15:restartNumberingAfterBreak="0">
    <w:nsid w:val="29EB5C70"/>
    <w:multiLevelType w:val="hybridMultilevel"/>
    <w:tmpl w:val="8AF691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6" w15:restartNumberingAfterBreak="0">
    <w:nsid w:val="2A000ABD"/>
    <w:multiLevelType w:val="hybridMultilevel"/>
    <w:tmpl w:val="4672FC28"/>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07" w15:restartNumberingAfterBreak="0">
    <w:nsid w:val="2A2D2CC6"/>
    <w:multiLevelType w:val="hybridMultilevel"/>
    <w:tmpl w:val="E6060DFA"/>
    <w:lvl w:ilvl="0" w:tplc="04090003">
      <w:start w:val="1"/>
      <w:numFmt w:val="bullet"/>
      <w:lvlText w:val="o"/>
      <w:lvlJc w:val="left"/>
      <w:pPr>
        <w:ind w:left="840" w:hanging="420"/>
      </w:pPr>
      <w:rPr>
        <w:rFonts w:ascii="Courier New" w:hAnsi="Courier New" w:cs="Courier New"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708" w15:restartNumberingAfterBreak="0">
    <w:nsid w:val="2A2E724D"/>
    <w:multiLevelType w:val="hybridMultilevel"/>
    <w:tmpl w:val="7C9A90F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09" w15:restartNumberingAfterBreak="0">
    <w:nsid w:val="2A3913AE"/>
    <w:multiLevelType w:val="hybridMultilevel"/>
    <w:tmpl w:val="64882C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0" w15:restartNumberingAfterBreak="0">
    <w:nsid w:val="2A4C59C5"/>
    <w:multiLevelType w:val="hybridMultilevel"/>
    <w:tmpl w:val="4A366D22"/>
    <w:lvl w:ilvl="0" w:tplc="B35203CE">
      <w:start w:val="1"/>
      <w:numFmt w:val="decimal"/>
      <w:lvlText w:val="%1."/>
      <w:lvlJc w:val="left"/>
      <w:pPr>
        <w:ind w:left="1200" w:hanging="480"/>
      </w:pPr>
      <w:rPr>
        <w:rFonts w:asciiTheme="minorHAnsi" w:eastAsia="宋体" w:hAnsiTheme="minorHAnsi" w:cs="宋体"/>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11" w15:restartNumberingAfterBreak="0">
    <w:nsid w:val="2A583962"/>
    <w:multiLevelType w:val="hybridMultilevel"/>
    <w:tmpl w:val="90626E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2" w15:restartNumberingAfterBreak="0">
    <w:nsid w:val="2A5F3BD4"/>
    <w:multiLevelType w:val="multilevel"/>
    <w:tmpl w:val="CD4465C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13" w15:restartNumberingAfterBreak="0">
    <w:nsid w:val="2A7A44EC"/>
    <w:multiLevelType w:val="hybridMultilevel"/>
    <w:tmpl w:val="95E02CE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14" w15:restartNumberingAfterBreak="0">
    <w:nsid w:val="2A926B75"/>
    <w:multiLevelType w:val="hybridMultilevel"/>
    <w:tmpl w:val="96DC01D0"/>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5" w15:restartNumberingAfterBreak="0">
    <w:nsid w:val="2A9C6968"/>
    <w:multiLevelType w:val="multilevel"/>
    <w:tmpl w:val="03B6D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6" w15:restartNumberingAfterBreak="0">
    <w:nsid w:val="2ABD52F1"/>
    <w:multiLevelType w:val="hybridMultilevel"/>
    <w:tmpl w:val="39E8ECC8"/>
    <w:lvl w:ilvl="0" w:tplc="04090001">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17" w15:restartNumberingAfterBreak="0">
    <w:nsid w:val="2AC87355"/>
    <w:multiLevelType w:val="hybridMultilevel"/>
    <w:tmpl w:val="BB5A124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18" w15:restartNumberingAfterBreak="0">
    <w:nsid w:val="2ADB4334"/>
    <w:multiLevelType w:val="hybridMultilevel"/>
    <w:tmpl w:val="3C0E6F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9" w15:restartNumberingAfterBreak="0">
    <w:nsid w:val="2AE676D7"/>
    <w:multiLevelType w:val="hybridMultilevel"/>
    <w:tmpl w:val="BD98148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20" w15:restartNumberingAfterBreak="0">
    <w:nsid w:val="2AF77D30"/>
    <w:multiLevelType w:val="hybridMultilevel"/>
    <w:tmpl w:val="EFA4019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21" w15:restartNumberingAfterBreak="0">
    <w:nsid w:val="2B0461CC"/>
    <w:multiLevelType w:val="hybridMultilevel"/>
    <w:tmpl w:val="372E4066"/>
    <w:lvl w:ilvl="0" w:tplc="FFFFFFFF">
      <w:start w:val="1"/>
      <w:numFmt w:val="decimal"/>
      <w:lvlText w:val="%1)"/>
      <w:lvlJc w:val="left"/>
      <w:pPr>
        <w:ind w:left="1140" w:hanging="420"/>
      </w:pPr>
    </w:lvl>
    <w:lvl w:ilvl="1" w:tplc="FFFFFFFF" w:tentative="1">
      <w:start w:val="1"/>
      <w:numFmt w:val="lowerLetter"/>
      <w:lvlText w:val="%2)"/>
      <w:lvlJc w:val="left"/>
      <w:pPr>
        <w:ind w:left="1560" w:hanging="420"/>
      </w:pPr>
    </w:lvl>
    <w:lvl w:ilvl="2" w:tplc="FFFFFFFF" w:tentative="1">
      <w:start w:val="1"/>
      <w:numFmt w:val="lowerRoman"/>
      <w:lvlText w:val="%3."/>
      <w:lvlJc w:val="right"/>
      <w:pPr>
        <w:ind w:left="1980" w:hanging="420"/>
      </w:pPr>
    </w:lvl>
    <w:lvl w:ilvl="3" w:tplc="FFFFFFFF" w:tentative="1">
      <w:start w:val="1"/>
      <w:numFmt w:val="decimal"/>
      <w:lvlText w:val="%4."/>
      <w:lvlJc w:val="left"/>
      <w:pPr>
        <w:ind w:left="2400" w:hanging="420"/>
      </w:pPr>
    </w:lvl>
    <w:lvl w:ilvl="4" w:tplc="FFFFFFFF" w:tentative="1">
      <w:start w:val="1"/>
      <w:numFmt w:val="lowerLetter"/>
      <w:lvlText w:val="%5)"/>
      <w:lvlJc w:val="left"/>
      <w:pPr>
        <w:ind w:left="2820" w:hanging="420"/>
      </w:pPr>
    </w:lvl>
    <w:lvl w:ilvl="5" w:tplc="FFFFFFFF" w:tentative="1">
      <w:start w:val="1"/>
      <w:numFmt w:val="lowerRoman"/>
      <w:lvlText w:val="%6."/>
      <w:lvlJc w:val="right"/>
      <w:pPr>
        <w:ind w:left="3240" w:hanging="420"/>
      </w:pPr>
    </w:lvl>
    <w:lvl w:ilvl="6" w:tplc="FFFFFFFF" w:tentative="1">
      <w:start w:val="1"/>
      <w:numFmt w:val="decimal"/>
      <w:lvlText w:val="%7."/>
      <w:lvlJc w:val="left"/>
      <w:pPr>
        <w:ind w:left="3660" w:hanging="420"/>
      </w:pPr>
    </w:lvl>
    <w:lvl w:ilvl="7" w:tplc="FFFFFFFF" w:tentative="1">
      <w:start w:val="1"/>
      <w:numFmt w:val="lowerLetter"/>
      <w:lvlText w:val="%8)"/>
      <w:lvlJc w:val="left"/>
      <w:pPr>
        <w:ind w:left="4080" w:hanging="420"/>
      </w:pPr>
    </w:lvl>
    <w:lvl w:ilvl="8" w:tplc="FFFFFFFF" w:tentative="1">
      <w:start w:val="1"/>
      <w:numFmt w:val="lowerRoman"/>
      <w:lvlText w:val="%9."/>
      <w:lvlJc w:val="right"/>
      <w:pPr>
        <w:ind w:left="4500" w:hanging="420"/>
      </w:pPr>
    </w:lvl>
  </w:abstractNum>
  <w:abstractNum w:abstractNumId="722" w15:restartNumberingAfterBreak="0">
    <w:nsid w:val="2B0812D8"/>
    <w:multiLevelType w:val="hybridMultilevel"/>
    <w:tmpl w:val="85D85732"/>
    <w:lvl w:ilvl="0" w:tplc="04090001">
      <w:start w:val="1"/>
      <w:numFmt w:val="bullet"/>
      <w:lvlText w:val=""/>
      <w:lvlJc w:val="left"/>
      <w:pPr>
        <w:ind w:left="780" w:hanging="420"/>
      </w:pPr>
      <w:rPr>
        <w:rFonts w:ascii="Wingdings" w:hAnsi="Wingding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23" w15:restartNumberingAfterBreak="0">
    <w:nsid w:val="2B256430"/>
    <w:multiLevelType w:val="hybridMultilevel"/>
    <w:tmpl w:val="EBF4B322"/>
    <w:lvl w:ilvl="0" w:tplc="04090011">
      <w:start w:val="1"/>
      <w:numFmt w:val="decimal"/>
      <w:lvlText w:val="%1)"/>
      <w:lvlJc w:val="left"/>
      <w:pPr>
        <w:ind w:left="840" w:hanging="420"/>
      </w:pPr>
    </w:lvl>
    <w:lvl w:ilvl="1" w:tplc="C4767CE6">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24" w15:restartNumberingAfterBreak="0">
    <w:nsid w:val="2B3139F5"/>
    <w:multiLevelType w:val="hybridMultilevel"/>
    <w:tmpl w:val="49468452"/>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25" w15:restartNumberingAfterBreak="0">
    <w:nsid w:val="2B5C1A43"/>
    <w:multiLevelType w:val="hybridMultilevel"/>
    <w:tmpl w:val="58AAD50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26" w15:restartNumberingAfterBreak="0">
    <w:nsid w:val="2B5E7A00"/>
    <w:multiLevelType w:val="hybridMultilevel"/>
    <w:tmpl w:val="3A5E7B5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7" w15:restartNumberingAfterBreak="0">
    <w:nsid w:val="2B6202ED"/>
    <w:multiLevelType w:val="hybridMultilevel"/>
    <w:tmpl w:val="609EE66E"/>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728" w15:restartNumberingAfterBreak="0">
    <w:nsid w:val="2B690368"/>
    <w:multiLevelType w:val="hybridMultilevel"/>
    <w:tmpl w:val="B5C004F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29" w15:restartNumberingAfterBreak="0">
    <w:nsid w:val="2B6B5FE9"/>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30" w15:restartNumberingAfterBreak="0">
    <w:nsid w:val="2B6C0FAA"/>
    <w:multiLevelType w:val="hybridMultilevel"/>
    <w:tmpl w:val="47588BC4"/>
    <w:lvl w:ilvl="0" w:tplc="FFFFFFFF">
      <w:start w:val="1"/>
      <w:numFmt w:val="decimal"/>
      <w:lvlText w:val="%1)"/>
      <w:lvlJc w:val="left"/>
      <w:pPr>
        <w:ind w:left="840" w:hanging="420"/>
      </w:pPr>
    </w:lvl>
    <w:lvl w:ilvl="1" w:tplc="FFFFFFFF">
      <w:start w:val="1"/>
      <w:numFmt w:val="bullet"/>
      <w:lvlText w:val=""/>
      <w:lvlJc w:val="left"/>
      <w:pPr>
        <w:ind w:left="1260" w:hanging="420"/>
      </w:pPr>
      <w:rPr>
        <w:rFonts w:ascii="Symbol" w:hAnsi="Symbol" w:hint="default"/>
      </w:rPr>
    </w:lvl>
    <w:lvl w:ilvl="2" w:tplc="FFFFFFFF">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731" w15:restartNumberingAfterBreak="0">
    <w:nsid w:val="2B8D76E9"/>
    <w:multiLevelType w:val="hybridMultilevel"/>
    <w:tmpl w:val="43CE80D2"/>
    <w:lvl w:ilvl="0" w:tplc="48AA05BC">
      <w:start w:val="1"/>
      <w:numFmt w:val="decimal"/>
      <w:lvlText w:val="%1."/>
      <w:lvlJc w:val="left"/>
      <w:pPr>
        <w:ind w:left="780" w:hanging="420"/>
      </w:pPr>
      <w:rPr>
        <w:rFonts w:hint="eastAsia"/>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32" w15:restartNumberingAfterBreak="0">
    <w:nsid w:val="2BB57ECD"/>
    <w:multiLevelType w:val="hybridMultilevel"/>
    <w:tmpl w:val="C68EB02E"/>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733" w15:restartNumberingAfterBreak="0">
    <w:nsid w:val="2BC27515"/>
    <w:multiLevelType w:val="hybridMultilevel"/>
    <w:tmpl w:val="0A2A308E"/>
    <w:lvl w:ilvl="0" w:tplc="04090011">
      <w:start w:val="1"/>
      <w:numFmt w:val="decimal"/>
      <w:lvlText w:val="%1)"/>
      <w:lvlJc w:val="left"/>
      <w:pPr>
        <w:ind w:left="1300" w:hanging="440"/>
      </w:pPr>
    </w:lvl>
    <w:lvl w:ilvl="1" w:tplc="04090019" w:tentative="1">
      <w:start w:val="1"/>
      <w:numFmt w:val="lowerLetter"/>
      <w:lvlText w:val="%2)"/>
      <w:lvlJc w:val="left"/>
      <w:pPr>
        <w:ind w:left="1740" w:hanging="440"/>
      </w:pPr>
    </w:lvl>
    <w:lvl w:ilvl="2" w:tplc="0409001B" w:tentative="1">
      <w:start w:val="1"/>
      <w:numFmt w:val="lowerRoman"/>
      <w:lvlText w:val="%3."/>
      <w:lvlJc w:val="right"/>
      <w:pPr>
        <w:ind w:left="2180" w:hanging="440"/>
      </w:pPr>
    </w:lvl>
    <w:lvl w:ilvl="3" w:tplc="0409000F" w:tentative="1">
      <w:start w:val="1"/>
      <w:numFmt w:val="decimal"/>
      <w:lvlText w:val="%4."/>
      <w:lvlJc w:val="left"/>
      <w:pPr>
        <w:ind w:left="2620" w:hanging="440"/>
      </w:pPr>
    </w:lvl>
    <w:lvl w:ilvl="4" w:tplc="04090019" w:tentative="1">
      <w:start w:val="1"/>
      <w:numFmt w:val="lowerLetter"/>
      <w:lvlText w:val="%5)"/>
      <w:lvlJc w:val="left"/>
      <w:pPr>
        <w:ind w:left="3060" w:hanging="440"/>
      </w:pPr>
    </w:lvl>
    <w:lvl w:ilvl="5" w:tplc="0409001B" w:tentative="1">
      <w:start w:val="1"/>
      <w:numFmt w:val="lowerRoman"/>
      <w:lvlText w:val="%6."/>
      <w:lvlJc w:val="right"/>
      <w:pPr>
        <w:ind w:left="3500" w:hanging="440"/>
      </w:pPr>
    </w:lvl>
    <w:lvl w:ilvl="6" w:tplc="0409000F" w:tentative="1">
      <w:start w:val="1"/>
      <w:numFmt w:val="decimal"/>
      <w:lvlText w:val="%7."/>
      <w:lvlJc w:val="left"/>
      <w:pPr>
        <w:ind w:left="3940" w:hanging="440"/>
      </w:pPr>
    </w:lvl>
    <w:lvl w:ilvl="7" w:tplc="04090019" w:tentative="1">
      <w:start w:val="1"/>
      <w:numFmt w:val="lowerLetter"/>
      <w:lvlText w:val="%8)"/>
      <w:lvlJc w:val="left"/>
      <w:pPr>
        <w:ind w:left="4380" w:hanging="440"/>
      </w:pPr>
    </w:lvl>
    <w:lvl w:ilvl="8" w:tplc="0409001B" w:tentative="1">
      <w:start w:val="1"/>
      <w:numFmt w:val="lowerRoman"/>
      <w:lvlText w:val="%9."/>
      <w:lvlJc w:val="right"/>
      <w:pPr>
        <w:ind w:left="4820" w:hanging="440"/>
      </w:pPr>
    </w:lvl>
  </w:abstractNum>
  <w:abstractNum w:abstractNumId="734" w15:restartNumberingAfterBreak="0">
    <w:nsid w:val="2BCB4E9F"/>
    <w:multiLevelType w:val="hybridMultilevel"/>
    <w:tmpl w:val="C7220E3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35" w15:restartNumberingAfterBreak="0">
    <w:nsid w:val="2BE059C0"/>
    <w:multiLevelType w:val="hybridMultilevel"/>
    <w:tmpl w:val="04C426E4"/>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736" w15:restartNumberingAfterBreak="0">
    <w:nsid w:val="2BF81620"/>
    <w:multiLevelType w:val="hybridMultilevel"/>
    <w:tmpl w:val="19D69B8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37" w15:restartNumberingAfterBreak="0">
    <w:nsid w:val="2C05065D"/>
    <w:multiLevelType w:val="hybridMultilevel"/>
    <w:tmpl w:val="4C141894"/>
    <w:lvl w:ilvl="0" w:tplc="04090011">
      <w:start w:val="1"/>
      <w:numFmt w:val="decimal"/>
      <w:lvlText w:val="%1)"/>
      <w:lvlJc w:val="left"/>
      <w:pPr>
        <w:ind w:left="840" w:hanging="420"/>
      </w:pPr>
    </w:lvl>
    <w:lvl w:ilvl="1" w:tplc="04090001">
      <w:start w:val="1"/>
      <w:numFmt w:val="bullet"/>
      <w:lvlText w:val=""/>
      <w:lvlJc w:val="left"/>
      <w:pPr>
        <w:ind w:left="1260" w:hanging="420"/>
      </w:pPr>
      <w:rPr>
        <w:rFonts w:ascii="Symbol" w:hAnsi="Symbol"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38" w15:restartNumberingAfterBreak="0">
    <w:nsid w:val="2C0E5603"/>
    <w:multiLevelType w:val="hybridMultilevel"/>
    <w:tmpl w:val="DE70EE6E"/>
    <w:lvl w:ilvl="0" w:tplc="9D46F0D4">
      <w:start w:val="1"/>
      <w:numFmt w:val="decimal"/>
      <w:lvlText w:val="%1)"/>
      <w:lvlJc w:val="left"/>
      <w:pPr>
        <w:ind w:left="894" w:hanging="440"/>
      </w:pPr>
    </w:lvl>
    <w:lvl w:ilvl="1" w:tplc="04090019" w:tentative="1">
      <w:start w:val="1"/>
      <w:numFmt w:val="lowerLetter"/>
      <w:lvlText w:val="%2)"/>
      <w:lvlJc w:val="left"/>
      <w:pPr>
        <w:ind w:left="1334" w:hanging="440"/>
      </w:pPr>
    </w:lvl>
    <w:lvl w:ilvl="2" w:tplc="0409001B" w:tentative="1">
      <w:start w:val="1"/>
      <w:numFmt w:val="lowerRoman"/>
      <w:lvlText w:val="%3."/>
      <w:lvlJc w:val="right"/>
      <w:pPr>
        <w:ind w:left="1774" w:hanging="440"/>
      </w:pPr>
    </w:lvl>
    <w:lvl w:ilvl="3" w:tplc="0409000F" w:tentative="1">
      <w:start w:val="1"/>
      <w:numFmt w:val="decimal"/>
      <w:lvlText w:val="%4."/>
      <w:lvlJc w:val="left"/>
      <w:pPr>
        <w:ind w:left="2214" w:hanging="440"/>
      </w:pPr>
    </w:lvl>
    <w:lvl w:ilvl="4" w:tplc="04090019" w:tentative="1">
      <w:start w:val="1"/>
      <w:numFmt w:val="lowerLetter"/>
      <w:lvlText w:val="%5)"/>
      <w:lvlJc w:val="left"/>
      <w:pPr>
        <w:ind w:left="2654" w:hanging="440"/>
      </w:pPr>
    </w:lvl>
    <w:lvl w:ilvl="5" w:tplc="0409001B" w:tentative="1">
      <w:start w:val="1"/>
      <w:numFmt w:val="lowerRoman"/>
      <w:lvlText w:val="%6."/>
      <w:lvlJc w:val="right"/>
      <w:pPr>
        <w:ind w:left="3094" w:hanging="440"/>
      </w:pPr>
    </w:lvl>
    <w:lvl w:ilvl="6" w:tplc="0409000F" w:tentative="1">
      <w:start w:val="1"/>
      <w:numFmt w:val="decimal"/>
      <w:lvlText w:val="%7."/>
      <w:lvlJc w:val="left"/>
      <w:pPr>
        <w:ind w:left="3534" w:hanging="440"/>
      </w:pPr>
    </w:lvl>
    <w:lvl w:ilvl="7" w:tplc="04090019" w:tentative="1">
      <w:start w:val="1"/>
      <w:numFmt w:val="lowerLetter"/>
      <w:lvlText w:val="%8)"/>
      <w:lvlJc w:val="left"/>
      <w:pPr>
        <w:ind w:left="3974" w:hanging="440"/>
      </w:pPr>
    </w:lvl>
    <w:lvl w:ilvl="8" w:tplc="0409001B" w:tentative="1">
      <w:start w:val="1"/>
      <w:numFmt w:val="lowerRoman"/>
      <w:lvlText w:val="%9."/>
      <w:lvlJc w:val="right"/>
      <w:pPr>
        <w:ind w:left="4414" w:hanging="440"/>
      </w:pPr>
    </w:lvl>
  </w:abstractNum>
  <w:abstractNum w:abstractNumId="739" w15:restartNumberingAfterBreak="0">
    <w:nsid w:val="2C310061"/>
    <w:multiLevelType w:val="hybridMultilevel"/>
    <w:tmpl w:val="817AA19C"/>
    <w:lvl w:ilvl="0" w:tplc="FFFFFFFF">
      <w:start w:val="1"/>
      <w:numFmt w:val="decimal"/>
      <w:lvlText w:val="%1)"/>
      <w:lvlJc w:val="left"/>
      <w:pPr>
        <w:ind w:left="749" w:hanging="440"/>
      </w:pPr>
    </w:lvl>
    <w:lvl w:ilvl="1" w:tplc="FFFFFFFF" w:tentative="1">
      <w:start w:val="1"/>
      <w:numFmt w:val="lowerLetter"/>
      <w:lvlText w:val="%2)"/>
      <w:lvlJc w:val="left"/>
      <w:pPr>
        <w:ind w:left="1189" w:hanging="440"/>
      </w:pPr>
    </w:lvl>
    <w:lvl w:ilvl="2" w:tplc="FFFFFFFF" w:tentative="1">
      <w:start w:val="1"/>
      <w:numFmt w:val="lowerRoman"/>
      <w:lvlText w:val="%3."/>
      <w:lvlJc w:val="right"/>
      <w:pPr>
        <w:ind w:left="1629" w:hanging="440"/>
      </w:pPr>
    </w:lvl>
    <w:lvl w:ilvl="3" w:tplc="FFFFFFFF" w:tentative="1">
      <w:start w:val="1"/>
      <w:numFmt w:val="decimal"/>
      <w:lvlText w:val="%4."/>
      <w:lvlJc w:val="left"/>
      <w:pPr>
        <w:ind w:left="2069" w:hanging="440"/>
      </w:pPr>
    </w:lvl>
    <w:lvl w:ilvl="4" w:tplc="FFFFFFFF" w:tentative="1">
      <w:start w:val="1"/>
      <w:numFmt w:val="lowerLetter"/>
      <w:lvlText w:val="%5)"/>
      <w:lvlJc w:val="left"/>
      <w:pPr>
        <w:ind w:left="2509" w:hanging="440"/>
      </w:pPr>
    </w:lvl>
    <w:lvl w:ilvl="5" w:tplc="FFFFFFFF" w:tentative="1">
      <w:start w:val="1"/>
      <w:numFmt w:val="lowerRoman"/>
      <w:lvlText w:val="%6."/>
      <w:lvlJc w:val="right"/>
      <w:pPr>
        <w:ind w:left="2949" w:hanging="440"/>
      </w:pPr>
    </w:lvl>
    <w:lvl w:ilvl="6" w:tplc="FFFFFFFF" w:tentative="1">
      <w:start w:val="1"/>
      <w:numFmt w:val="decimal"/>
      <w:lvlText w:val="%7."/>
      <w:lvlJc w:val="left"/>
      <w:pPr>
        <w:ind w:left="3389" w:hanging="440"/>
      </w:pPr>
    </w:lvl>
    <w:lvl w:ilvl="7" w:tplc="FFFFFFFF" w:tentative="1">
      <w:start w:val="1"/>
      <w:numFmt w:val="lowerLetter"/>
      <w:lvlText w:val="%8)"/>
      <w:lvlJc w:val="left"/>
      <w:pPr>
        <w:ind w:left="3829" w:hanging="440"/>
      </w:pPr>
    </w:lvl>
    <w:lvl w:ilvl="8" w:tplc="FFFFFFFF" w:tentative="1">
      <w:start w:val="1"/>
      <w:numFmt w:val="lowerRoman"/>
      <w:lvlText w:val="%9."/>
      <w:lvlJc w:val="right"/>
      <w:pPr>
        <w:ind w:left="4269" w:hanging="440"/>
      </w:pPr>
    </w:lvl>
  </w:abstractNum>
  <w:abstractNum w:abstractNumId="740" w15:restartNumberingAfterBreak="0">
    <w:nsid w:val="2C381B7E"/>
    <w:multiLevelType w:val="multilevel"/>
    <w:tmpl w:val="AC1A0DE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41" w15:restartNumberingAfterBreak="0">
    <w:nsid w:val="2C3B7DF6"/>
    <w:multiLevelType w:val="hybridMultilevel"/>
    <w:tmpl w:val="106EACBA"/>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742" w15:restartNumberingAfterBreak="0">
    <w:nsid w:val="2C44596B"/>
    <w:multiLevelType w:val="hybridMultilevel"/>
    <w:tmpl w:val="59AEFF9A"/>
    <w:lvl w:ilvl="0" w:tplc="FFFFFFFF">
      <w:start w:val="16"/>
      <w:numFmt w:val="decimal"/>
      <w:lvlText w:val="%1)"/>
      <w:lvlJc w:val="left"/>
      <w:pPr>
        <w:ind w:left="72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743" w15:restartNumberingAfterBreak="0">
    <w:nsid w:val="2C5C0EE7"/>
    <w:multiLevelType w:val="hybridMultilevel"/>
    <w:tmpl w:val="BC7EB036"/>
    <w:lvl w:ilvl="0" w:tplc="04090003">
      <w:start w:val="1"/>
      <w:numFmt w:val="bullet"/>
      <w:lvlText w:val="o"/>
      <w:lvlJc w:val="left"/>
      <w:pPr>
        <w:ind w:left="981" w:hanging="420"/>
      </w:pPr>
      <w:rPr>
        <w:rFonts w:ascii="Courier New" w:hAnsi="Courier New" w:cs="Courier New" w:hint="default"/>
      </w:rPr>
    </w:lvl>
    <w:lvl w:ilvl="1" w:tplc="04090003" w:tentative="1">
      <w:start w:val="1"/>
      <w:numFmt w:val="bullet"/>
      <w:lvlText w:val=""/>
      <w:lvlJc w:val="left"/>
      <w:pPr>
        <w:ind w:left="1401" w:hanging="420"/>
      </w:pPr>
      <w:rPr>
        <w:rFonts w:ascii="Wingdings" w:hAnsi="Wingdings" w:hint="default"/>
      </w:rPr>
    </w:lvl>
    <w:lvl w:ilvl="2" w:tplc="04090005" w:tentative="1">
      <w:start w:val="1"/>
      <w:numFmt w:val="bullet"/>
      <w:lvlText w:val=""/>
      <w:lvlJc w:val="left"/>
      <w:pPr>
        <w:ind w:left="1821" w:hanging="420"/>
      </w:pPr>
      <w:rPr>
        <w:rFonts w:ascii="Wingdings" w:hAnsi="Wingdings" w:hint="default"/>
      </w:rPr>
    </w:lvl>
    <w:lvl w:ilvl="3" w:tplc="04090001" w:tentative="1">
      <w:start w:val="1"/>
      <w:numFmt w:val="bullet"/>
      <w:lvlText w:val=""/>
      <w:lvlJc w:val="left"/>
      <w:pPr>
        <w:ind w:left="2241" w:hanging="420"/>
      </w:pPr>
      <w:rPr>
        <w:rFonts w:ascii="Wingdings" w:hAnsi="Wingdings" w:hint="default"/>
      </w:rPr>
    </w:lvl>
    <w:lvl w:ilvl="4" w:tplc="04090003" w:tentative="1">
      <w:start w:val="1"/>
      <w:numFmt w:val="bullet"/>
      <w:lvlText w:val=""/>
      <w:lvlJc w:val="left"/>
      <w:pPr>
        <w:ind w:left="2661" w:hanging="420"/>
      </w:pPr>
      <w:rPr>
        <w:rFonts w:ascii="Wingdings" w:hAnsi="Wingdings" w:hint="default"/>
      </w:rPr>
    </w:lvl>
    <w:lvl w:ilvl="5" w:tplc="04090005" w:tentative="1">
      <w:start w:val="1"/>
      <w:numFmt w:val="bullet"/>
      <w:lvlText w:val=""/>
      <w:lvlJc w:val="left"/>
      <w:pPr>
        <w:ind w:left="3081" w:hanging="420"/>
      </w:pPr>
      <w:rPr>
        <w:rFonts w:ascii="Wingdings" w:hAnsi="Wingdings" w:hint="default"/>
      </w:rPr>
    </w:lvl>
    <w:lvl w:ilvl="6" w:tplc="04090001" w:tentative="1">
      <w:start w:val="1"/>
      <w:numFmt w:val="bullet"/>
      <w:lvlText w:val=""/>
      <w:lvlJc w:val="left"/>
      <w:pPr>
        <w:ind w:left="3501" w:hanging="420"/>
      </w:pPr>
      <w:rPr>
        <w:rFonts w:ascii="Wingdings" w:hAnsi="Wingdings" w:hint="default"/>
      </w:rPr>
    </w:lvl>
    <w:lvl w:ilvl="7" w:tplc="04090003" w:tentative="1">
      <w:start w:val="1"/>
      <w:numFmt w:val="bullet"/>
      <w:lvlText w:val=""/>
      <w:lvlJc w:val="left"/>
      <w:pPr>
        <w:ind w:left="3921" w:hanging="420"/>
      </w:pPr>
      <w:rPr>
        <w:rFonts w:ascii="Wingdings" w:hAnsi="Wingdings" w:hint="default"/>
      </w:rPr>
    </w:lvl>
    <w:lvl w:ilvl="8" w:tplc="04090005" w:tentative="1">
      <w:start w:val="1"/>
      <w:numFmt w:val="bullet"/>
      <w:lvlText w:val=""/>
      <w:lvlJc w:val="left"/>
      <w:pPr>
        <w:ind w:left="4341" w:hanging="420"/>
      </w:pPr>
      <w:rPr>
        <w:rFonts w:ascii="Wingdings" w:hAnsi="Wingdings" w:hint="default"/>
      </w:rPr>
    </w:lvl>
  </w:abstractNum>
  <w:abstractNum w:abstractNumId="744" w15:restartNumberingAfterBreak="0">
    <w:nsid w:val="2C6738AE"/>
    <w:multiLevelType w:val="hybridMultilevel"/>
    <w:tmpl w:val="6C00AD44"/>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45" w15:restartNumberingAfterBreak="0">
    <w:nsid w:val="2C6B3B6A"/>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46" w15:restartNumberingAfterBreak="0">
    <w:nsid w:val="2C7951F5"/>
    <w:multiLevelType w:val="hybridMultilevel"/>
    <w:tmpl w:val="CFC8BF3A"/>
    <w:lvl w:ilvl="0" w:tplc="F2E499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7" w15:restartNumberingAfterBreak="0">
    <w:nsid w:val="2C817989"/>
    <w:multiLevelType w:val="hybridMultilevel"/>
    <w:tmpl w:val="A6CC50A4"/>
    <w:lvl w:ilvl="0" w:tplc="04090003">
      <w:start w:val="1"/>
      <w:numFmt w:val="bullet"/>
      <w:lvlText w:val="o"/>
      <w:lvlJc w:val="left"/>
      <w:pPr>
        <w:ind w:left="1260" w:hanging="420"/>
      </w:pPr>
      <w:rPr>
        <w:rFonts w:ascii="Courier New" w:hAnsi="Courier New" w:cs="Courier New"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48" w15:restartNumberingAfterBreak="0">
    <w:nsid w:val="2C9A4428"/>
    <w:multiLevelType w:val="hybridMultilevel"/>
    <w:tmpl w:val="E01E659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49" w15:restartNumberingAfterBreak="0">
    <w:nsid w:val="2CA62209"/>
    <w:multiLevelType w:val="hybridMultilevel"/>
    <w:tmpl w:val="449EB3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0" w15:restartNumberingAfterBreak="0">
    <w:nsid w:val="2CC3751E"/>
    <w:multiLevelType w:val="hybridMultilevel"/>
    <w:tmpl w:val="86803DE4"/>
    <w:lvl w:ilvl="0" w:tplc="FEDCEE16">
      <w:start w:val="6"/>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1" w15:restartNumberingAfterBreak="0">
    <w:nsid w:val="2CC53F9D"/>
    <w:multiLevelType w:val="hybridMultilevel"/>
    <w:tmpl w:val="49AEF410"/>
    <w:lvl w:ilvl="0" w:tplc="5EEC1FB8">
      <w:start w:val="15"/>
      <w:numFmt w:val="decimal"/>
      <w:lvlText w:val="%1."/>
      <w:lvlJc w:val="left"/>
      <w:pPr>
        <w:ind w:left="420" w:hanging="420"/>
      </w:pPr>
      <w:rPr>
        <w:rFonts w:asciiTheme="minorEastAsia" w:eastAsia="宋体" w:hAnsiTheme="minorEastAsia" w:hint="eastAsia"/>
        <w:b w:val="0"/>
        <w:bCs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2" w15:restartNumberingAfterBreak="0">
    <w:nsid w:val="2CCB15E6"/>
    <w:multiLevelType w:val="hybridMultilevel"/>
    <w:tmpl w:val="4740B0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3" w15:restartNumberingAfterBreak="0">
    <w:nsid w:val="2CD92F38"/>
    <w:multiLevelType w:val="hybridMultilevel"/>
    <w:tmpl w:val="FD0666B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54" w15:restartNumberingAfterBreak="0">
    <w:nsid w:val="2CF02A05"/>
    <w:multiLevelType w:val="hybridMultilevel"/>
    <w:tmpl w:val="FF6EB59E"/>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5" w15:restartNumberingAfterBreak="0">
    <w:nsid w:val="2CF62161"/>
    <w:multiLevelType w:val="multilevel"/>
    <w:tmpl w:val="7272D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6" w15:restartNumberingAfterBreak="0">
    <w:nsid w:val="2CF87492"/>
    <w:multiLevelType w:val="hybridMultilevel"/>
    <w:tmpl w:val="FA4CF550"/>
    <w:lvl w:ilvl="0" w:tplc="5C4894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7" w15:restartNumberingAfterBreak="0">
    <w:nsid w:val="2CFF7A4D"/>
    <w:multiLevelType w:val="multilevel"/>
    <w:tmpl w:val="5B181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8" w15:restartNumberingAfterBreak="0">
    <w:nsid w:val="2D002256"/>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59" w15:restartNumberingAfterBreak="0">
    <w:nsid w:val="2D060174"/>
    <w:multiLevelType w:val="hybridMultilevel"/>
    <w:tmpl w:val="E070BA7C"/>
    <w:lvl w:ilvl="0" w:tplc="0409000F">
      <w:start w:val="1"/>
      <w:numFmt w:val="decimal"/>
      <w:lvlText w:val="%1."/>
      <w:lvlJc w:val="left"/>
      <w:pPr>
        <w:ind w:left="1620" w:hanging="420"/>
      </w:pPr>
      <w:rPr>
        <w:rFonts w:hint="default"/>
      </w:rPr>
    </w:lvl>
    <w:lvl w:ilvl="1" w:tplc="04090003" w:tentative="1">
      <w:start w:val="1"/>
      <w:numFmt w:val="bullet"/>
      <w:lvlText w:val=""/>
      <w:lvlJc w:val="left"/>
      <w:pPr>
        <w:ind w:left="2040" w:hanging="420"/>
      </w:pPr>
      <w:rPr>
        <w:rFonts w:ascii="Wingdings" w:hAnsi="Wingdings" w:hint="default"/>
      </w:rPr>
    </w:lvl>
    <w:lvl w:ilvl="2" w:tplc="04090005"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3" w:tentative="1">
      <w:start w:val="1"/>
      <w:numFmt w:val="bullet"/>
      <w:lvlText w:val=""/>
      <w:lvlJc w:val="left"/>
      <w:pPr>
        <w:ind w:left="3300" w:hanging="420"/>
      </w:pPr>
      <w:rPr>
        <w:rFonts w:ascii="Wingdings" w:hAnsi="Wingdings" w:hint="default"/>
      </w:rPr>
    </w:lvl>
    <w:lvl w:ilvl="5" w:tplc="04090005"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3" w:tentative="1">
      <w:start w:val="1"/>
      <w:numFmt w:val="bullet"/>
      <w:lvlText w:val=""/>
      <w:lvlJc w:val="left"/>
      <w:pPr>
        <w:ind w:left="4560" w:hanging="420"/>
      </w:pPr>
      <w:rPr>
        <w:rFonts w:ascii="Wingdings" w:hAnsi="Wingdings" w:hint="default"/>
      </w:rPr>
    </w:lvl>
    <w:lvl w:ilvl="8" w:tplc="04090005" w:tentative="1">
      <w:start w:val="1"/>
      <w:numFmt w:val="bullet"/>
      <w:lvlText w:val=""/>
      <w:lvlJc w:val="left"/>
      <w:pPr>
        <w:ind w:left="4980" w:hanging="420"/>
      </w:pPr>
      <w:rPr>
        <w:rFonts w:ascii="Wingdings" w:hAnsi="Wingdings" w:hint="default"/>
      </w:rPr>
    </w:lvl>
  </w:abstractNum>
  <w:abstractNum w:abstractNumId="760" w15:restartNumberingAfterBreak="0">
    <w:nsid w:val="2D0B42E7"/>
    <w:multiLevelType w:val="hybridMultilevel"/>
    <w:tmpl w:val="9E0849D4"/>
    <w:lvl w:ilvl="0" w:tplc="FFFFFFFF">
      <w:start w:val="1"/>
      <w:numFmt w:val="decimal"/>
      <w:lvlText w:val="%1)"/>
      <w:lvlJc w:val="left"/>
      <w:pPr>
        <w:ind w:left="840" w:hanging="420"/>
      </w:pPr>
      <w:rPr>
        <w:rFonts w:hint="eastAsia"/>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761" w15:restartNumberingAfterBreak="0">
    <w:nsid w:val="2D222DE8"/>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62" w15:restartNumberingAfterBreak="0">
    <w:nsid w:val="2D277317"/>
    <w:multiLevelType w:val="hybridMultilevel"/>
    <w:tmpl w:val="C1600EEA"/>
    <w:lvl w:ilvl="0" w:tplc="6AD25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3" w15:restartNumberingAfterBreak="0">
    <w:nsid w:val="2D3D287F"/>
    <w:multiLevelType w:val="hybridMultilevel"/>
    <w:tmpl w:val="FD683116"/>
    <w:lvl w:ilvl="0" w:tplc="FFFFFFFF">
      <w:start w:val="1"/>
      <w:numFmt w:val="decimal"/>
      <w:lvlText w:val="%1."/>
      <w:lvlJc w:val="left"/>
      <w:pPr>
        <w:ind w:left="1200" w:hanging="48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764" w15:restartNumberingAfterBreak="0">
    <w:nsid w:val="2D4D309A"/>
    <w:multiLevelType w:val="hybridMultilevel"/>
    <w:tmpl w:val="6C743E2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765" w15:restartNumberingAfterBreak="0">
    <w:nsid w:val="2D4E371E"/>
    <w:multiLevelType w:val="hybridMultilevel"/>
    <w:tmpl w:val="CF58FEDE"/>
    <w:lvl w:ilvl="0" w:tplc="15A26C9E">
      <w:start w:val="1"/>
      <w:numFmt w:val="decimal"/>
      <w:lvlText w:val="%1."/>
      <w:lvlJc w:val="left"/>
      <w:pPr>
        <w:ind w:left="360" w:hanging="360"/>
      </w:pPr>
      <w:rPr>
        <w:rFonts w:hint="default"/>
      </w:rPr>
    </w:lvl>
    <w:lvl w:ilvl="1" w:tplc="5170A666">
      <w:start w:val="1"/>
      <w:numFmt w:val="bullet"/>
      <w:lvlText w:val=""/>
      <w:lvlJc w:val="left"/>
      <w:pPr>
        <w:ind w:left="1440" w:hanging="360"/>
      </w:pPr>
      <w:rPr>
        <w:rFonts w:ascii="Symbol" w:hAnsi="Symbol" w:hint="default"/>
        <w:color w:val="4472C4" w:themeColor="accent1"/>
      </w:rPr>
    </w:lvl>
    <w:lvl w:ilvl="2" w:tplc="251AA072">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6" w15:restartNumberingAfterBreak="0">
    <w:nsid w:val="2D5F53B6"/>
    <w:multiLevelType w:val="hybridMultilevel"/>
    <w:tmpl w:val="688E9BCA"/>
    <w:lvl w:ilvl="0" w:tplc="04090011">
      <w:start w:val="1"/>
      <w:numFmt w:val="decimal"/>
      <w:lvlText w:val="%1)"/>
      <w:lvlJc w:val="left"/>
      <w:pPr>
        <w:ind w:left="605" w:hanging="440"/>
      </w:pPr>
      <w:rPr>
        <w:rFonts w:hint="default"/>
      </w:rPr>
    </w:lvl>
    <w:lvl w:ilvl="1" w:tplc="04090019" w:tentative="1">
      <w:start w:val="1"/>
      <w:numFmt w:val="lowerLetter"/>
      <w:lvlText w:val="%2)"/>
      <w:lvlJc w:val="left"/>
      <w:pPr>
        <w:ind w:left="1045" w:hanging="440"/>
      </w:pPr>
    </w:lvl>
    <w:lvl w:ilvl="2" w:tplc="0409001B" w:tentative="1">
      <w:start w:val="1"/>
      <w:numFmt w:val="lowerRoman"/>
      <w:lvlText w:val="%3."/>
      <w:lvlJc w:val="right"/>
      <w:pPr>
        <w:ind w:left="1485" w:hanging="440"/>
      </w:pPr>
    </w:lvl>
    <w:lvl w:ilvl="3" w:tplc="0409000F" w:tentative="1">
      <w:start w:val="1"/>
      <w:numFmt w:val="decimal"/>
      <w:lvlText w:val="%4."/>
      <w:lvlJc w:val="left"/>
      <w:pPr>
        <w:ind w:left="1925" w:hanging="440"/>
      </w:pPr>
    </w:lvl>
    <w:lvl w:ilvl="4" w:tplc="04090019" w:tentative="1">
      <w:start w:val="1"/>
      <w:numFmt w:val="lowerLetter"/>
      <w:lvlText w:val="%5)"/>
      <w:lvlJc w:val="left"/>
      <w:pPr>
        <w:ind w:left="2365" w:hanging="440"/>
      </w:pPr>
    </w:lvl>
    <w:lvl w:ilvl="5" w:tplc="0409001B" w:tentative="1">
      <w:start w:val="1"/>
      <w:numFmt w:val="lowerRoman"/>
      <w:lvlText w:val="%6."/>
      <w:lvlJc w:val="right"/>
      <w:pPr>
        <w:ind w:left="2805" w:hanging="440"/>
      </w:pPr>
    </w:lvl>
    <w:lvl w:ilvl="6" w:tplc="0409000F" w:tentative="1">
      <w:start w:val="1"/>
      <w:numFmt w:val="decimal"/>
      <w:lvlText w:val="%7."/>
      <w:lvlJc w:val="left"/>
      <w:pPr>
        <w:ind w:left="3245" w:hanging="440"/>
      </w:pPr>
    </w:lvl>
    <w:lvl w:ilvl="7" w:tplc="04090019" w:tentative="1">
      <w:start w:val="1"/>
      <w:numFmt w:val="lowerLetter"/>
      <w:lvlText w:val="%8)"/>
      <w:lvlJc w:val="left"/>
      <w:pPr>
        <w:ind w:left="3685" w:hanging="440"/>
      </w:pPr>
    </w:lvl>
    <w:lvl w:ilvl="8" w:tplc="0409001B" w:tentative="1">
      <w:start w:val="1"/>
      <w:numFmt w:val="lowerRoman"/>
      <w:lvlText w:val="%9."/>
      <w:lvlJc w:val="right"/>
      <w:pPr>
        <w:ind w:left="4125" w:hanging="440"/>
      </w:pPr>
    </w:lvl>
  </w:abstractNum>
  <w:abstractNum w:abstractNumId="767" w15:restartNumberingAfterBreak="0">
    <w:nsid w:val="2D7B1168"/>
    <w:multiLevelType w:val="hybridMultilevel"/>
    <w:tmpl w:val="CBA4C6EC"/>
    <w:lvl w:ilvl="0" w:tplc="04090011">
      <w:start w:val="1"/>
      <w:numFmt w:val="decimal"/>
      <w:lvlText w:val="%1)"/>
      <w:lvlJc w:val="left"/>
      <w:pPr>
        <w:ind w:left="889" w:hanging="440"/>
      </w:pPr>
    </w:lvl>
    <w:lvl w:ilvl="1" w:tplc="04090019" w:tentative="1">
      <w:start w:val="1"/>
      <w:numFmt w:val="lowerLetter"/>
      <w:lvlText w:val="%2)"/>
      <w:lvlJc w:val="left"/>
      <w:pPr>
        <w:ind w:left="1329" w:hanging="440"/>
      </w:pPr>
    </w:lvl>
    <w:lvl w:ilvl="2" w:tplc="0409001B" w:tentative="1">
      <w:start w:val="1"/>
      <w:numFmt w:val="lowerRoman"/>
      <w:lvlText w:val="%3."/>
      <w:lvlJc w:val="right"/>
      <w:pPr>
        <w:ind w:left="1769" w:hanging="440"/>
      </w:pPr>
    </w:lvl>
    <w:lvl w:ilvl="3" w:tplc="0409000F" w:tentative="1">
      <w:start w:val="1"/>
      <w:numFmt w:val="decimal"/>
      <w:lvlText w:val="%4."/>
      <w:lvlJc w:val="left"/>
      <w:pPr>
        <w:ind w:left="2209" w:hanging="440"/>
      </w:pPr>
    </w:lvl>
    <w:lvl w:ilvl="4" w:tplc="04090019" w:tentative="1">
      <w:start w:val="1"/>
      <w:numFmt w:val="lowerLetter"/>
      <w:lvlText w:val="%5)"/>
      <w:lvlJc w:val="left"/>
      <w:pPr>
        <w:ind w:left="2649" w:hanging="440"/>
      </w:pPr>
    </w:lvl>
    <w:lvl w:ilvl="5" w:tplc="0409001B" w:tentative="1">
      <w:start w:val="1"/>
      <w:numFmt w:val="lowerRoman"/>
      <w:lvlText w:val="%6."/>
      <w:lvlJc w:val="right"/>
      <w:pPr>
        <w:ind w:left="3089" w:hanging="440"/>
      </w:pPr>
    </w:lvl>
    <w:lvl w:ilvl="6" w:tplc="0409000F" w:tentative="1">
      <w:start w:val="1"/>
      <w:numFmt w:val="decimal"/>
      <w:lvlText w:val="%7."/>
      <w:lvlJc w:val="left"/>
      <w:pPr>
        <w:ind w:left="3529" w:hanging="440"/>
      </w:pPr>
    </w:lvl>
    <w:lvl w:ilvl="7" w:tplc="04090019" w:tentative="1">
      <w:start w:val="1"/>
      <w:numFmt w:val="lowerLetter"/>
      <w:lvlText w:val="%8)"/>
      <w:lvlJc w:val="left"/>
      <w:pPr>
        <w:ind w:left="3969" w:hanging="440"/>
      </w:pPr>
    </w:lvl>
    <w:lvl w:ilvl="8" w:tplc="0409001B" w:tentative="1">
      <w:start w:val="1"/>
      <w:numFmt w:val="lowerRoman"/>
      <w:lvlText w:val="%9."/>
      <w:lvlJc w:val="right"/>
      <w:pPr>
        <w:ind w:left="4409" w:hanging="440"/>
      </w:pPr>
    </w:lvl>
  </w:abstractNum>
  <w:abstractNum w:abstractNumId="768" w15:restartNumberingAfterBreak="0">
    <w:nsid w:val="2D8C0BA0"/>
    <w:multiLevelType w:val="hybridMultilevel"/>
    <w:tmpl w:val="3A4828BA"/>
    <w:lvl w:ilvl="0" w:tplc="9E8AB9AE">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69" w15:restartNumberingAfterBreak="0">
    <w:nsid w:val="2D9E37A9"/>
    <w:multiLevelType w:val="hybridMultilevel"/>
    <w:tmpl w:val="8AF691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0" w15:restartNumberingAfterBreak="0">
    <w:nsid w:val="2D9F5641"/>
    <w:multiLevelType w:val="multilevel"/>
    <w:tmpl w:val="2CF8A0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1" w15:restartNumberingAfterBreak="0">
    <w:nsid w:val="2DA30D70"/>
    <w:multiLevelType w:val="multilevel"/>
    <w:tmpl w:val="AC1A0DE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72" w15:restartNumberingAfterBreak="0">
    <w:nsid w:val="2DA37AA1"/>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73" w15:restartNumberingAfterBreak="0">
    <w:nsid w:val="2DAA1C1B"/>
    <w:multiLevelType w:val="multilevel"/>
    <w:tmpl w:val="3AA2D54A"/>
    <w:lvl w:ilvl="0">
      <w:start w:val="1"/>
      <w:numFmt w:val="lowerLetter"/>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74" w15:restartNumberingAfterBreak="0">
    <w:nsid w:val="2DBD6AB3"/>
    <w:multiLevelType w:val="hybridMultilevel"/>
    <w:tmpl w:val="A4A01BC6"/>
    <w:lvl w:ilvl="0" w:tplc="C94E29D4">
      <w:start w:val="1"/>
      <w:numFmt w:val="decimal"/>
      <w:lvlText w:val="%1."/>
      <w:lvlJc w:val="left"/>
      <w:pPr>
        <w:ind w:left="420" w:hanging="420"/>
      </w:pPr>
      <w:rPr>
        <w:b w:val="0"/>
        <w:bCs w:val="0"/>
      </w:rPr>
    </w:lvl>
    <w:lvl w:ilvl="1" w:tplc="FFFFFFFF">
      <w:start w:val="1"/>
      <w:numFmt w:val="decimal"/>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775" w15:restartNumberingAfterBreak="0">
    <w:nsid w:val="2DD45C58"/>
    <w:multiLevelType w:val="hybridMultilevel"/>
    <w:tmpl w:val="EFBCC3D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76" w15:restartNumberingAfterBreak="0">
    <w:nsid w:val="2DD4607D"/>
    <w:multiLevelType w:val="hybridMultilevel"/>
    <w:tmpl w:val="A03462A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77" w15:restartNumberingAfterBreak="0">
    <w:nsid w:val="2DD87494"/>
    <w:multiLevelType w:val="hybridMultilevel"/>
    <w:tmpl w:val="69FEC5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8" w15:restartNumberingAfterBreak="0">
    <w:nsid w:val="2DE01AB2"/>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79" w15:restartNumberingAfterBreak="0">
    <w:nsid w:val="2DE976E4"/>
    <w:multiLevelType w:val="multilevel"/>
    <w:tmpl w:val="BF7ECF9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80" w15:restartNumberingAfterBreak="0">
    <w:nsid w:val="2DF07A71"/>
    <w:multiLevelType w:val="hybridMultilevel"/>
    <w:tmpl w:val="82940C46"/>
    <w:lvl w:ilvl="0" w:tplc="221E4A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1" w15:restartNumberingAfterBreak="0">
    <w:nsid w:val="2DF12D3E"/>
    <w:multiLevelType w:val="hybridMultilevel"/>
    <w:tmpl w:val="3A5E7B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2" w15:restartNumberingAfterBreak="0">
    <w:nsid w:val="2E011DA2"/>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83" w15:restartNumberingAfterBreak="0">
    <w:nsid w:val="2E0536DF"/>
    <w:multiLevelType w:val="hybridMultilevel"/>
    <w:tmpl w:val="345E4FD2"/>
    <w:lvl w:ilvl="0" w:tplc="04090009">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784" w15:restartNumberingAfterBreak="0">
    <w:nsid w:val="2E065BB3"/>
    <w:multiLevelType w:val="hybridMultilevel"/>
    <w:tmpl w:val="4C18915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85" w15:restartNumberingAfterBreak="0">
    <w:nsid w:val="2E11066B"/>
    <w:multiLevelType w:val="hybridMultilevel"/>
    <w:tmpl w:val="B2BAFBB0"/>
    <w:lvl w:ilvl="0" w:tplc="2FC4B8C2">
      <w:start w:val="5"/>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6" w15:restartNumberingAfterBreak="0">
    <w:nsid w:val="2E135DCC"/>
    <w:multiLevelType w:val="hybridMultilevel"/>
    <w:tmpl w:val="53184D5A"/>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87" w15:restartNumberingAfterBreak="0">
    <w:nsid w:val="2E1929A6"/>
    <w:multiLevelType w:val="hybridMultilevel"/>
    <w:tmpl w:val="E4E22D2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8" w15:restartNumberingAfterBreak="0">
    <w:nsid w:val="2E302B32"/>
    <w:multiLevelType w:val="multilevel"/>
    <w:tmpl w:val="AC1A0DE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89" w15:restartNumberingAfterBreak="0">
    <w:nsid w:val="2E442232"/>
    <w:multiLevelType w:val="hybridMultilevel"/>
    <w:tmpl w:val="3A5E7B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0" w15:restartNumberingAfterBreak="0">
    <w:nsid w:val="2E5A6492"/>
    <w:multiLevelType w:val="hybridMultilevel"/>
    <w:tmpl w:val="13A02C56"/>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791" w15:restartNumberingAfterBreak="0">
    <w:nsid w:val="2E6230B5"/>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92" w15:restartNumberingAfterBreak="0">
    <w:nsid w:val="2EAF2D54"/>
    <w:multiLevelType w:val="hybridMultilevel"/>
    <w:tmpl w:val="7C868A26"/>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93" w15:restartNumberingAfterBreak="0">
    <w:nsid w:val="2EBD485F"/>
    <w:multiLevelType w:val="multilevel"/>
    <w:tmpl w:val="FFFFFFFF"/>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94" w15:restartNumberingAfterBreak="0">
    <w:nsid w:val="2EC73C10"/>
    <w:multiLevelType w:val="multilevel"/>
    <w:tmpl w:val="E6D2BA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asciiTheme="minorHAnsi" w:eastAsia="宋体" w:hAnsiTheme="minorHAnsi" w:cs="宋体"/>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5" w15:restartNumberingAfterBreak="0">
    <w:nsid w:val="2EEB238B"/>
    <w:multiLevelType w:val="hybridMultilevel"/>
    <w:tmpl w:val="9C1A0116"/>
    <w:lvl w:ilvl="0" w:tplc="04090011">
      <w:start w:val="1"/>
      <w:numFmt w:val="decimal"/>
      <w:lvlText w:val="%1)"/>
      <w:lvlJc w:val="left"/>
      <w:pPr>
        <w:ind w:left="800" w:hanging="440"/>
      </w:p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796" w15:restartNumberingAfterBreak="0">
    <w:nsid w:val="2EF934D3"/>
    <w:multiLevelType w:val="hybridMultilevel"/>
    <w:tmpl w:val="5CBAAD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7" w15:restartNumberingAfterBreak="0">
    <w:nsid w:val="2F1578A6"/>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98" w15:restartNumberingAfterBreak="0">
    <w:nsid w:val="2F2F4ACA"/>
    <w:multiLevelType w:val="multilevel"/>
    <w:tmpl w:val="BB100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9" w15:restartNumberingAfterBreak="0">
    <w:nsid w:val="2F58107E"/>
    <w:multiLevelType w:val="hybridMultilevel"/>
    <w:tmpl w:val="3A6E1924"/>
    <w:lvl w:ilvl="0" w:tplc="DCF417B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00" w15:restartNumberingAfterBreak="0">
    <w:nsid w:val="2F7853D9"/>
    <w:multiLevelType w:val="hybridMultilevel"/>
    <w:tmpl w:val="D3D08E26"/>
    <w:lvl w:ilvl="0" w:tplc="04090011">
      <w:start w:val="1"/>
      <w:numFmt w:val="decimal"/>
      <w:lvlText w:val="%1)"/>
      <w:lvlJc w:val="left"/>
      <w:pPr>
        <w:ind w:left="420" w:hanging="420"/>
      </w:pPr>
    </w:lvl>
    <w:lvl w:ilvl="1" w:tplc="04090011">
      <w:start w:val="1"/>
      <w:numFmt w:val="decimal"/>
      <w:lvlText w:val="%2)"/>
      <w:lvlJc w:val="left"/>
      <w:pPr>
        <w:ind w:left="78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1" w15:restartNumberingAfterBreak="0">
    <w:nsid w:val="2F7B3386"/>
    <w:multiLevelType w:val="hybridMultilevel"/>
    <w:tmpl w:val="CB368C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2" w15:restartNumberingAfterBreak="0">
    <w:nsid w:val="2F9103C2"/>
    <w:multiLevelType w:val="hybridMultilevel"/>
    <w:tmpl w:val="D72E89A4"/>
    <w:lvl w:ilvl="0" w:tplc="04090003">
      <w:start w:val="1"/>
      <w:numFmt w:val="bullet"/>
      <w:lvlText w:val="o"/>
      <w:lvlJc w:val="left"/>
      <w:pPr>
        <w:ind w:left="1560" w:hanging="420"/>
      </w:pPr>
      <w:rPr>
        <w:rFonts w:ascii="Courier New" w:hAnsi="Courier New" w:cs="Courier New"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803" w15:restartNumberingAfterBreak="0">
    <w:nsid w:val="2F9F2AFF"/>
    <w:multiLevelType w:val="hybridMultilevel"/>
    <w:tmpl w:val="81E015AA"/>
    <w:lvl w:ilvl="0" w:tplc="FFFFFFFF">
      <w:start w:val="1"/>
      <w:numFmt w:val="decimal"/>
      <w:lvlText w:val="%1."/>
      <w:lvlJc w:val="left"/>
      <w:pPr>
        <w:ind w:left="360" w:hanging="360"/>
      </w:pPr>
      <w:rPr>
        <w:rFonts w:hint="default"/>
      </w:rPr>
    </w:lvl>
    <w:lvl w:ilvl="1" w:tplc="FFFFFFFF">
      <w:start w:val="1"/>
      <w:numFmt w:val="bullet"/>
      <w:lvlText w:val=""/>
      <w:lvlJc w:val="left"/>
      <w:pPr>
        <w:ind w:left="1200" w:hanging="480"/>
      </w:pPr>
      <w:rPr>
        <w:rFonts w:ascii="Symbol" w:hAnsi="Symbol" w:hint="default"/>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04" w15:restartNumberingAfterBreak="0">
    <w:nsid w:val="2FA50A06"/>
    <w:multiLevelType w:val="hybridMultilevel"/>
    <w:tmpl w:val="85EE5CD2"/>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05" w15:restartNumberingAfterBreak="0">
    <w:nsid w:val="2FB74EAA"/>
    <w:multiLevelType w:val="hybridMultilevel"/>
    <w:tmpl w:val="1898D820"/>
    <w:lvl w:ilvl="0" w:tplc="11D8C866">
      <w:start w:val="1"/>
      <w:numFmt w:val="decimal"/>
      <w:lvlText w:val="%1)"/>
      <w:lvlJc w:val="left"/>
      <w:pPr>
        <w:ind w:left="1030" w:hanging="440"/>
      </w:pPr>
    </w:lvl>
    <w:lvl w:ilvl="1" w:tplc="04090019" w:tentative="1">
      <w:start w:val="1"/>
      <w:numFmt w:val="lowerLetter"/>
      <w:lvlText w:val="%2)"/>
      <w:lvlJc w:val="left"/>
      <w:pPr>
        <w:ind w:left="1470" w:hanging="440"/>
      </w:pPr>
    </w:lvl>
    <w:lvl w:ilvl="2" w:tplc="0409001B" w:tentative="1">
      <w:start w:val="1"/>
      <w:numFmt w:val="lowerRoman"/>
      <w:lvlText w:val="%3."/>
      <w:lvlJc w:val="right"/>
      <w:pPr>
        <w:ind w:left="1910" w:hanging="440"/>
      </w:pPr>
    </w:lvl>
    <w:lvl w:ilvl="3" w:tplc="0409000F" w:tentative="1">
      <w:start w:val="1"/>
      <w:numFmt w:val="decimal"/>
      <w:lvlText w:val="%4."/>
      <w:lvlJc w:val="left"/>
      <w:pPr>
        <w:ind w:left="2350" w:hanging="440"/>
      </w:pPr>
    </w:lvl>
    <w:lvl w:ilvl="4" w:tplc="04090019" w:tentative="1">
      <w:start w:val="1"/>
      <w:numFmt w:val="lowerLetter"/>
      <w:lvlText w:val="%5)"/>
      <w:lvlJc w:val="left"/>
      <w:pPr>
        <w:ind w:left="2790" w:hanging="440"/>
      </w:pPr>
    </w:lvl>
    <w:lvl w:ilvl="5" w:tplc="0409001B" w:tentative="1">
      <w:start w:val="1"/>
      <w:numFmt w:val="lowerRoman"/>
      <w:lvlText w:val="%6."/>
      <w:lvlJc w:val="right"/>
      <w:pPr>
        <w:ind w:left="3230" w:hanging="440"/>
      </w:pPr>
    </w:lvl>
    <w:lvl w:ilvl="6" w:tplc="0409000F" w:tentative="1">
      <w:start w:val="1"/>
      <w:numFmt w:val="decimal"/>
      <w:lvlText w:val="%7."/>
      <w:lvlJc w:val="left"/>
      <w:pPr>
        <w:ind w:left="3670" w:hanging="440"/>
      </w:pPr>
    </w:lvl>
    <w:lvl w:ilvl="7" w:tplc="04090019" w:tentative="1">
      <w:start w:val="1"/>
      <w:numFmt w:val="lowerLetter"/>
      <w:lvlText w:val="%8)"/>
      <w:lvlJc w:val="left"/>
      <w:pPr>
        <w:ind w:left="4110" w:hanging="440"/>
      </w:pPr>
    </w:lvl>
    <w:lvl w:ilvl="8" w:tplc="0409001B" w:tentative="1">
      <w:start w:val="1"/>
      <w:numFmt w:val="lowerRoman"/>
      <w:lvlText w:val="%9."/>
      <w:lvlJc w:val="right"/>
      <w:pPr>
        <w:ind w:left="4550" w:hanging="440"/>
      </w:pPr>
    </w:lvl>
  </w:abstractNum>
  <w:abstractNum w:abstractNumId="806" w15:restartNumberingAfterBreak="0">
    <w:nsid w:val="2FBC0738"/>
    <w:multiLevelType w:val="hybridMultilevel"/>
    <w:tmpl w:val="852C4E3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7" w15:restartNumberingAfterBreak="0">
    <w:nsid w:val="2FC02591"/>
    <w:multiLevelType w:val="hybridMultilevel"/>
    <w:tmpl w:val="35E6038A"/>
    <w:lvl w:ilvl="0" w:tplc="E8C6B640">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F8C2AF42">
      <w:start w:val="1"/>
      <w:numFmt w:val="decimal"/>
      <w:lvlText w:val="%3)"/>
      <w:lvlJc w:val="left"/>
      <w:pPr>
        <w:ind w:left="1980" w:hanging="36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8" w15:restartNumberingAfterBreak="0">
    <w:nsid w:val="2FC13623"/>
    <w:multiLevelType w:val="hybridMultilevel"/>
    <w:tmpl w:val="1F4E5E0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09" w15:restartNumberingAfterBreak="0">
    <w:nsid w:val="2FDD73BA"/>
    <w:multiLevelType w:val="hybridMultilevel"/>
    <w:tmpl w:val="CEEE146A"/>
    <w:lvl w:ilvl="0" w:tplc="0AF22200">
      <w:start w:val="1"/>
      <w:numFmt w:val="decimal"/>
      <w:lvlText w:val="%1)"/>
      <w:lvlJc w:val="left"/>
      <w:pPr>
        <w:ind w:left="860" w:hanging="440"/>
      </w:pPr>
      <w:rPr>
        <w:rFonts w:hint="eastAsia"/>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810" w15:restartNumberingAfterBreak="0">
    <w:nsid w:val="2FFA4A85"/>
    <w:multiLevelType w:val="multilevel"/>
    <w:tmpl w:val="97B81220"/>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b w:val="0"/>
      </w:rPr>
    </w:lvl>
    <w:lvl w:ilvl="2">
      <w:start w:val="1"/>
      <w:numFmt w:val="decimal"/>
      <w:isLgl/>
      <w:lvlText w:val="%1.%2.%3"/>
      <w:lvlJc w:val="left"/>
      <w:pPr>
        <w:ind w:left="1440" w:hanging="720"/>
      </w:pPr>
      <w:rPr>
        <w:rFonts w:hint="default"/>
        <w:b w:val="0"/>
      </w:rPr>
    </w:lvl>
    <w:lvl w:ilvl="3">
      <w:start w:val="1"/>
      <w:numFmt w:val="decimal"/>
      <w:isLgl/>
      <w:lvlText w:val="%1.%2.%3.%4"/>
      <w:lvlJc w:val="left"/>
      <w:pPr>
        <w:ind w:left="1800" w:hanging="720"/>
      </w:pPr>
      <w:rPr>
        <w:rFonts w:hint="default"/>
        <w:b w:val="0"/>
      </w:rPr>
    </w:lvl>
    <w:lvl w:ilvl="4">
      <w:start w:val="1"/>
      <w:numFmt w:val="decimal"/>
      <w:isLgl/>
      <w:lvlText w:val="%1.%2.%3.%4.%5"/>
      <w:lvlJc w:val="left"/>
      <w:pPr>
        <w:ind w:left="2520" w:hanging="1080"/>
      </w:pPr>
      <w:rPr>
        <w:rFonts w:hint="default"/>
        <w:b w:val="0"/>
      </w:rPr>
    </w:lvl>
    <w:lvl w:ilvl="5">
      <w:start w:val="1"/>
      <w:numFmt w:val="decimal"/>
      <w:isLgl/>
      <w:lvlText w:val="%1.%2.%3.%4.%5.%6"/>
      <w:lvlJc w:val="left"/>
      <w:pPr>
        <w:ind w:left="2880" w:hanging="1080"/>
      </w:pPr>
      <w:rPr>
        <w:rFonts w:hint="default"/>
        <w:b w:val="0"/>
      </w:rPr>
    </w:lvl>
    <w:lvl w:ilvl="6">
      <w:start w:val="1"/>
      <w:numFmt w:val="decimal"/>
      <w:isLgl/>
      <w:lvlText w:val="%1.%2.%3.%4.%5.%6.%7"/>
      <w:lvlJc w:val="left"/>
      <w:pPr>
        <w:ind w:left="3600" w:hanging="1440"/>
      </w:pPr>
      <w:rPr>
        <w:rFonts w:hint="default"/>
        <w:b w:val="0"/>
      </w:rPr>
    </w:lvl>
    <w:lvl w:ilvl="7">
      <w:start w:val="1"/>
      <w:numFmt w:val="decimal"/>
      <w:isLgl/>
      <w:lvlText w:val="%1.%2.%3.%4.%5.%6.%7.%8"/>
      <w:lvlJc w:val="left"/>
      <w:pPr>
        <w:ind w:left="3960" w:hanging="1440"/>
      </w:pPr>
      <w:rPr>
        <w:rFonts w:hint="default"/>
        <w:b w:val="0"/>
      </w:rPr>
    </w:lvl>
    <w:lvl w:ilvl="8">
      <w:start w:val="1"/>
      <w:numFmt w:val="decimal"/>
      <w:isLgl/>
      <w:lvlText w:val="%1.%2.%3.%4.%5.%6.%7.%8.%9"/>
      <w:lvlJc w:val="left"/>
      <w:pPr>
        <w:ind w:left="4680" w:hanging="1800"/>
      </w:pPr>
      <w:rPr>
        <w:rFonts w:hint="default"/>
        <w:b w:val="0"/>
      </w:rPr>
    </w:lvl>
  </w:abstractNum>
  <w:abstractNum w:abstractNumId="811" w15:restartNumberingAfterBreak="0">
    <w:nsid w:val="2FFD30EB"/>
    <w:multiLevelType w:val="hybridMultilevel"/>
    <w:tmpl w:val="AB080444"/>
    <w:lvl w:ilvl="0" w:tplc="04090011">
      <w:start w:val="1"/>
      <w:numFmt w:val="decimal"/>
      <w:lvlText w:val="%1)"/>
      <w:lvlJc w:val="left"/>
      <w:pPr>
        <w:ind w:left="605" w:hanging="440"/>
      </w:pPr>
    </w:lvl>
    <w:lvl w:ilvl="1" w:tplc="04090019" w:tentative="1">
      <w:start w:val="1"/>
      <w:numFmt w:val="lowerLetter"/>
      <w:lvlText w:val="%2)"/>
      <w:lvlJc w:val="left"/>
      <w:pPr>
        <w:ind w:left="1045" w:hanging="440"/>
      </w:pPr>
    </w:lvl>
    <w:lvl w:ilvl="2" w:tplc="0409001B" w:tentative="1">
      <w:start w:val="1"/>
      <w:numFmt w:val="lowerRoman"/>
      <w:lvlText w:val="%3."/>
      <w:lvlJc w:val="right"/>
      <w:pPr>
        <w:ind w:left="1485" w:hanging="440"/>
      </w:pPr>
    </w:lvl>
    <w:lvl w:ilvl="3" w:tplc="0409000F" w:tentative="1">
      <w:start w:val="1"/>
      <w:numFmt w:val="decimal"/>
      <w:lvlText w:val="%4."/>
      <w:lvlJc w:val="left"/>
      <w:pPr>
        <w:ind w:left="1925" w:hanging="440"/>
      </w:pPr>
    </w:lvl>
    <w:lvl w:ilvl="4" w:tplc="04090019" w:tentative="1">
      <w:start w:val="1"/>
      <w:numFmt w:val="lowerLetter"/>
      <w:lvlText w:val="%5)"/>
      <w:lvlJc w:val="left"/>
      <w:pPr>
        <w:ind w:left="2365" w:hanging="440"/>
      </w:pPr>
    </w:lvl>
    <w:lvl w:ilvl="5" w:tplc="0409001B" w:tentative="1">
      <w:start w:val="1"/>
      <w:numFmt w:val="lowerRoman"/>
      <w:lvlText w:val="%6."/>
      <w:lvlJc w:val="right"/>
      <w:pPr>
        <w:ind w:left="2805" w:hanging="440"/>
      </w:pPr>
    </w:lvl>
    <w:lvl w:ilvl="6" w:tplc="0409000F" w:tentative="1">
      <w:start w:val="1"/>
      <w:numFmt w:val="decimal"/>
      <w:lvlText w:val="%7."/>
      <w:lvlJc w:val="left"/>
      <w:pPr>
        <w:ind w:left="3245" w:hanging="440"/>
      </w:pPr>
    </w:lvl>
    <w:lvl w:ilvl="7" w:tplc="04090019" w:tentative="1">
      <w:start w:val="1"/>
      <w:numFmt w:val="lowerLetter"/>
      <w:lvlText w:val="%8)"/>
      <w:lvlJc w:val="left"/>
      <w:pPr>
        <w:ind w:left="3685" w:hanging="440"/>
      </w:pPr>
    </w:lvl>
    <w:lvl w:ilvl="8" w:tplc="0409001B" w:tentative="1">
      <w:start w:val="1"/>
      <w:numFmt w:val="lowerRoman"/>
      <w:lvlText w:val="%9."/>
      <w:lvlJc w:val="right"/>
      <w:pPr>
        <w:ind w:left="4125" w:hanging="440"/>
      </w:pPr>
    </w:lvl>
  </w:abstractNum>
  <w:abstractNum w:abstractNumId="812" w15:restartNumberingAfterBreak="0">
    <w:nsid w:val="300449AC"/>
    <w:multiLevelType w:val="multilevel"/>
    <w:tmpl w:val="2AA0CB6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813" w15:restartNumberingAfterBreak="0">
    <w:nsid w:val="30130ED5"/>
    <w:multiLevelType w:val="hybridMultilevel"/>
    <w:tmpl w:val="5FBE611E"/>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14" w15:restartNumberingAfterBreak="0">
    <w:nsid w:val="302533DF"/>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start w:val="1"/>
      <w:numFmt w:val="lowerLetter"/>
      <w:lvlText w:val="%6."/>
      <w:lvlJc w:val="left"/>
      <w:pPr>
        <w:tabs>
          <w:tab w:val="num" w:pos="4320"/>
        </w:tabs>
        <w:ind w:left="4320" w:hanging="360"/>
      </w:pPr>
    </w:lvl>
    <w:lvl w:ilvl="6">
      <w:start w:val="1"/>
      <w:numFmt w:val="lowerLetter"/>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Letter"/>
      <w:lvlText w:val="%9."/>
      <w:lvlJc w:val="left"/>
      <w:pPr>
        <w:tabs>
          <w:tab w:val="num" w:pos="6480"/>
        </w:tabs>
        <w:ind w:left="6480" w:hanging="360"/>
      </w:pPr>
    </w:lvl>
  </w:abstractNum>
  <w:abstractNum w:abstractNumId="815" w15:restartNumberingAfterBreak="0">
    <w:nsid w:val="302C5741"/>
    <w:multiLevelType w:val="hybridMultilevel"/>
    <w:tmpl w:val="2B26CC6E"/>
    <w:lvl w:ilvl="0" w:tplc="FFFFFFFF">
      <w:start w:val="1"/>
      <w:numFmt w:val="decimal"/>
      <w:lvlText w:val="%1)"/>
      <w:lvlJc w:val="left"/>
      <w:pPr>
        <w:ind w:left="860" w:hanging="440"/>
      </w:p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816" w15:restartNumberingAfterBreak="0">
    <w:nsid w:val="30421D34"/>
    <w:multiLevelType w:val="hybridMultilevel"/>
    <w:tmpl w:val="2BB67382"/>
    <w:lvl w:ilvl="0" w:tplc="A8E607A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17" w15:restartNumberingAfterBreak="0">
    <w:nsid w:val="30432D01"/>
    <w:multiLevelType w:val="hybridMultilevel"/>
    <w:tmpl w:val="582886E0"/>
    <w:lvl w:ilvl="0" w:tplc="0AF22200">
      <w:start w:val="1"/>
      <w:numFmt w:val="decimal"/>
      <w:lvlText w:val="%1)"/>
      <w:lvlJc w:val="left"/>
      <w:pPr>
        <w:ind w:left="1300" w:hanging="440"/>
      </w:pPr>
      <w:rPr>
        <w:rFonts w:hint="eastAsia"/>
      </w:rPr>
    </w:lvl>
    <w:lvl w:ilvl="1" w:tplc="04090019" w:tentative="1">
      <w:start w:val="1"/>
      <w:numFmt w:val="lowerLetter"/>
      <w:lvlText w:val="%2)"/>
      <w:lvlJc w:val="left"/>
      <w:pPr>
        <w:ind w:left="1740" w:hanging="440"/>
      </w:pPr>
    </w:lvl>
    <w:lvl w:ilvl="2" w:tplc="0409001B" w:tentative="1">
      <w:start w:val="1"/>
      <w:numFmt w:val="lowerRoman"/>
      <w:lvlText w:val="%3."/>
      <w:lvlJc w:val="right"/>
      <w:pPr>
        <w:ind w:left="2180" w:hanging="440"/>
      </w:pPr>
    </w:lvl>
    <w:lvl w:ilvl="3" w:tplc="0409000F" w:tentative="1">
      <w:start w:val="1"/>
      <w:numFmt w:val="decimal"/>
      <w:lvlText w:val="%4."/>
      <w:lvlJc w:val="left"/>
      <w:pPr>
        <w:ind w:left="2620" w:hanging="440"/>
      </w:pPr>
    </w:lvl>
    <w:lvl w:ilvl="4" w:tplc="04090019" w:tentative="1">
      <w:start w:val="1"/>
      <w:numFmt w:val="lowerLetter"/>
      <w:lvlText w:val="%5)"/>
      <w:lvlJc w:val="left"/>
      <w:pPr>
        <w:ind w:left="3060" w:hanging="440"/>
      </w:pPr>
    </w:lvl>
    <w:lvl w:ilvl="5" w:tplc="0409001B" w:tentative="1">
      <w:start w:val="1"/>
      <w:numFmt w:val="lowerRoman"/>
      <w:lvlText w:val="%6."/>
      <w:lvlJc w:val="right"/>
      <w:pPr>
        <w:ind w:left="3500" w:hanging="440"/>
      </w:pPr>
    </w:lvl>
    <w:lvl w:ilvl="6" w:tplc="0409000F" w:tentative="1">
      <w:start w:val="1"/>
      <w:numFmt w:val="decimal"/>
      <w:lvlText w:val="%7."/>
      <w:lvlJc w:val="left"/>
      <w:pPr>
        <w:ind w:left="3940" w:hanging="440"/>
      </w:pPr>
    </w:lvl>
    <w:lvl w:ilvl="7" w:tplc="04090019" w:tentative="1">
      <w:start w:val="1"/>
      <w:numFmt w:val="lowerLetter"/>
      <w:lvlText w:val="%8)"/>
      <w:lvlJc w:val="left"/>
      <w:pPr>
        <w:ind w:left="4380" w:hanging="440"/>
      </w:pPr>
    </w:lvl>
    <w:lvl w:ilvl="8" w:tplc="0409001B" w:tentative="1">
      <w:start w:val="1"/>
      <w:numFmt w:val="lowerRoman"/>
      <w:lvlText w:val="%9."/>
      <w:lvlJc w:val="right"/>
      <w:pPr>
        <w:ind w:left="4820" w:hanging="440"/>
      </w:pPr>
    </w:lvl>
  </w:abstractNum>
  <w:abstractNum w:abstractNumId="818" w15:restartNumberingAfterBreak="0">
    <w:nsid w:val="304462C2"/>
    <w:multiLevelType w:val="hybridMultilevel"/>
    <w:tmpl w:val="31E8E2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9" w15:restartNumberingAfterBreak="0">
    <w:nsid w:val="304E4CA5"/>
    <w:multiLevelType w:val="hybridMultilevel"/>
    <w:tmpl w:val="13B08A44"/>
    <w:lvl w:ilvl="0" w:tplc="0409000F">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0" w15:restartNumberingAfterBreak="0">
    <w:nsid w:val="306E2037"/>
    <w:multiLevelType w:val="hybridMultilevel"/>
    <w:tmpl w:val="ED349AC6"/>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821" w15:restartNumberingAfterBreak="0">
    <w:nsid w:val="3091556F"/>
    <w:multiLevelType w:val="hybridMultilevel"/>
    <w:tmpl w:val="744CE7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2" w15:restartNumberingAfterBreak="0">
    <w:nsid w:val="30950FBE"/>
    <w:multiLevelType w:val="hybridMultilevel"/>
    <w:tmpl w:val="2CAE9CC0"/>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823" w15:restartNumberingAfterBreak="0">
    <w:nsid w:val="309C1E53"/>
    <w:multiLevelType w:val="hybridMultilevel"/>
    <w:tmpl w:val="1B9EDB5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24" w15:restartNumberingAfterBreak="0">
    <w:nsid w:val="30AE40B1"/>
    <w:multiLevelType w:val="multilevel"/>
    <w:tmpl w:val="AC1A0DE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25" w15:restartNumberingAfterBreak="0">
    <w:nsid w:val="30B07E50"/>
    <w:multiLevelType w:val="hybridMultilevel"/>
    <w:tmpl w:val="21E00700"/>
    <w:lvl w:ilvl="0" w:tplc="F99C6B04">
      <w:start w:val="1"/>
      <w:numFmt w:val="decimal"/>
      <w:lvlText w:val="%1."/>
      <w:lvlJc w:val="left"/>
      <w:pPr>
        <w:ind w:left="360" w:hanging="360"/>
      </w:pPr>
      <w:rPr>
        <w:rFonts w:asciiTheme="minorHAnsi" w:eastAsiaTheme="minorHAnsi" w:hAnsiTheme="minorHAnsi"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6" w15:restartNumberingAfterBreak="0">
    <w:nsid w:val="30BB372D"/>
    <w:multiLevelType w:val="hybridMultilevel"/>
    <w:tmpl w:val="09AC7B4C"/>
    <w:lvl w:ilvl="0" w:tplc="DBF27EB6">
      <w:start w:val="13"/>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27" w15:restartNumberingAfterBreak="0">
    <w:nsid w:val="30CA692E"/>
    <w:multiLevelType w:val="hybridMultilevel"/>
    <w:tmpl w:val="BDDAE5A2"/>
    <w:lvl w:ilvl="0" w:tplc="04090011">
      <w:start w:val="1"/>
      <w:numFmt w:val="decimal"/>
      <w:lvlText w:val="%1)"/>
      <w:lvlJc w:val="left"/>
      <w:pPr>
        <w:ind w:left="605" w:hanging="440"/>
      </w:pPr>
    </w:lvl>
    <w:lvl w:ilvl="1" w:tplc="04090019" w:tentative="1">
      <w:start w:val="1"/>
      <w:numFmt w:val="lowerLetter"/>
      <w:lvlText w:val="%2)"/>
      <w:lvlJc w:val="left"/>
      <w:pPr>
        <w:ind w:left="1045" w:hanging="440"/>
      </w:pPr>
    </w:lvl>
    <w:lvl w:ilvl="2" w:tplc="0409001B" w:tentative="1">
      <w:start w:val="1"/>
      <w:numFmt w:val="lowerRoman"/>
      <w:lvlText w:val="%3."/>
      <w:lvlJc w:val="right"/>
      <w:pPr>
        <w:ind w:left="1485" w:hanging="440"/>
      </w:pPr>
    </w:lvl>
    <w:lvl w:ilvl="3" w:tplc="0409000F" w:tentative="1">
      <w:start w:val="1"/>
      <w:numFmt w:val="decimal"/>
      <w:lvlText w:val="%4."/>
      <w:lvlJc w:val="left"/>
      <w:pPr>
        <w:ind w:left="1925" w:hanging="440"/>
      </w:pPr>
    </w:lvl>
    <w:lvl w:ilvl="4" w:tplc="04090019" w:tentative="1">
      <w:start w:val="1"/>
      <w:numFmt w:val="lowerLetter"/>
      <w:lvlText w:val="%5)"/>
      <w:lvlJc w:val="left"/>
      <w:pPr>
        <w:ind w:left="2365" w:hanging="440"/>
      </w:pPr>
    </w:lvl>
    <w:lvl w:ilvl="5" w:tplc="0409001B" w:tentative="1">
      <w:start w:val="1"/>
      <w:numFmt w:val="lowerRoman"/>
      <w:lvlText w:val="%6."/>
      <w:lvlJc w:val="right"/>
      <w:pPr>
        <w:ind w:left="2805" w:hanging="440"/>
      </w:pPr>
    </w:lvl>
    <w:lvl w:ilvl="6" w:tplc="0409000F" w:tentative="1">
      <w:start w:val="1"/>
      <w:numFmt w:val="decimal"/>
      <w:lvlText w:val="%7."/>
      <w:lvlJc w:val="left"/>
      <w:pPr>
        <w:ind w:left="3245" w:hanging="440"/>
      </w:pPr>
    </w:lvl>
    <w:lvl w:ilvl="7" w:tplc="04090019" w:tentative="1">
      <w:start w:val="1"/>
      <w:numFmt w:val="lowerLetter"/>
      <w:lvlText w:val="%8)"/>
      <w:lvlJc w:val="left"/>
      <w:pPr>
        <w:ind w:left="3685" w:hanging="440"/>
      </w:pPr>
    </w:lvl>
    <w:lvl w:ilvl="8" w:tplc="0409001B" w:tentative="1">
      <w:start w:val="1"/>
      <w:numFmt w:val="lowerRoman"/>
      <w:lvlText w:val="%9."/>
      <w:lvlJc w:val="right"/>
      <w:pPr>
        <w:ind w:left="4125" w:hanging="440"/>
      </w:pPr>
    </w:lvl>
  </w:abstractNum>
  <w:abstractNum w:abstractNumId="828" w15:restartNumberingAfterBreak="0">
    <w:nsid w:val="30D35598"/>
    <w:multiLevelType w:val="hybridMultilevel"/>
    <w:tmpl w:val="FD683116"/>
    <w:lvl w:ilvl="0" w:tplc="FFFFFFFF">
      <w:start w:val="1"/>
      <w:numFmt w:val="decimal"/>
      <w:lvlText w:val="%1."/>
      <w:lvlJc w:val="left"/>
      <w:pPr>
        <w:ind w:left="1740" w:hanging="480"/>
      </w:pPr>
      <w:rPr>
        <w:rFonts w:hint="default"/>
      </w:rPr>
    </w:lvl>
    <w:lvl w:ilvl="1" w:tplc="FFFFFFFF" w:tentative="1">
      <w:start w:val="1"/>
      <w:numFmt w:val="lowerLetter"/>
      <w:lvlText w:val="%2)"/>
      <w:lvlJc w:val="left"/>
      <w:pPr>
        <w:ind w:left="1380" w:hanging="420"/>
      </w:pPr>
    </w:lvl>
    <w:lvl w:ilvl="2" w:tplc="FFFFFFFF" w:tentative="1">
      <w:start w:val="1"/>
      <w:numFmt w:val="lowerRoman"/>
      <w:lvlText w:val="%3."/>
      <w:lvlJc w:val="right"/>
      <w:pPr>
        <w:ind w:left="1800" w:hanging="420"/>
      </w:pPr>
    </w:lvl>
    <w:lvl w:ilvl="3" w:tplc="FFFFFFFF" w:tentative="1">
      <w:start w:val="1"/>
      <w:numFmt w:val="decimal"/>
      <w:lvlText w:val="%4."/>
      <w:lvlJc w:val="left"/>
      <w:pPr>
        <w:ind w:left="2220" w:hanging="420"/>
      </w:pPr>
    </w:lvl>
    <w:lvl w:ilvl="4" w:tplc="FFFFFFFF" w:tentative="1">
      <w:start w:val="1"/>
      <w:numFmt w:val="lowerLetter"/>
      <w:lvlText w:val="%5)"/>
      <w:lvlJc w:val="left"/>
      <w:pPr>
        <w:ind w:left="2640" w:hanging="420"/>
      </w:pPr>
    </w:lvl>
    <w:lvl w:ilvl="5" w:tplc="FFFFFFFF" w:tentative="1">
      <w:start w:val="1"/>
      <w:numFmt w:val="lowerRoman"/>
      <w:lvlText w:val="%6."/>
      <w:lvlJc w:val="right"/>
      <w:pPr>
        <w:ind w:left="3060" w:hanging="420"/>
      </w:pPr>
    </w:lvl>
    <w:lvl w:ilvl="6" w:tplc="FFFFFFFF" w:tentative="1">
      <w:start w:val="1"/>
      <w:numFmt w:val="decimal"/>
      <w:lvlText w:val="%7."/>
      <w:lvlJc w:val="left"/>
      <w:pPr>
        <w:ind w:left="3480" w:hanging="420"/>
      </w:pPr>
    </w:lvl>
    <w:lvl w:ilvl="7" w:tplc="FFFFFFFF" w:tentative="1">
      <w:start w:val="1"/>
      <w:numFmt w:val="lowerLetter"/>
      <w:lvlText w:val="%8)"/>
      <w:lvlJc w:val="left"/>
      <w:pPr>
        <w:ind w:left="3900" w:hanging="420"/>
      </w:pPr>
    </w:lvl>
    <w:lvl w:ilvl="8" w:tplc="FFFFFFFF" w:tentative="1">
      <w:start w:val="1"/>
      <w:numFmt w:val="lowerRoman"/>
      <w:lvlText w:val="%9."/>
      <w:lvlJc w:val="right"/>
      <w:pPr>
        <w:ind w:left="4320" w:hanging="420"/>
      </w:pPr>
    </w:lvl>
  </w:abstractNum>
  <w:abstractNum w:abstractNumId="829" w15:restartNumberingAfterBreak="0">
    <w:nsid w:val="30D4780A"/>
    <w:multiLevelType w:val="hybridMultilevel"/>
    <w:tmpl w:val="D51078D0"/>
    <w:lvl w:ilvl="0" w:tplc="48705B52">
      <w:start w:val="1"/>
      <w:numFmt w:val="decimal"/>
      <w:lvlText w:val="%1."/>
      <w:lvlJc w:val="left"/>
      <w:pPr>
        <w:ind w:left="869" w:hanging="420"/>
      </w:pPr>
      <w:rPr>
        <w:rFonts w:hint="eastAsia"/>
      </w:rPr>
    </w:lvl>
    <w:lvl w:ilvl="1" w:tplc="04090019" w:tentative="1">
      <w:start w:val="1"/>
      <w:numFmt w:val="lowerLetter"/>
      <w:lvlText w:val="%2)"/>
      <w:lvlJc w:val="left"/>
      <w:pPr>
        <w:ind w:left="1289" w:hanging="420"/>
      </w:pPr>
    </w:lvl>
    <w:lvl w:ilvl="2" w:tplc="0409001B" w:tentative="1">
      <w:start w:val="1"/>
      <w:numFmt w:val="lowerRoman"/>
      <w:lvlText w:val="%3."/>
      <w:lvlJc w:val="right"/>
      <w:pPr>
        <w:ind w:left="1709" w:hanging="420"/>
      </w:pPr>
    </w:lvl>
    <w:lvl w:ilvl="3" w:tplc="0409000F" w:tentative="1">
      <w:start w:val="1"/>
      <w:numFmt w:val="decimal"/>
      <w:lvlText w:val="%4."/>
      <w:lvlJc w:val="left"/>
      <w:pPr>
        <w:ind w:left="2129" w:hanging="420"/>
      </w:pPr>
    </w:lvl>
    <w:lvl w:ilvl="4" w:tplc="04090019" w:tentative="1">
      <w:start w:val="1"/>
      <w:numFmt w:val="lowerLetter"/>
      <w:lvlText w:val="%5)"/>
      <w:lvlJc w:val="left"/>
      <w:pPr>
        <w:ind w:left="2549" w:hanging="420"/>
      </w:pPr>
    </w:lvl>
    <w:lvl w:ilvl="5" w:tplc="0409001B" w:tentative="1">
      <w:start w:val="1"/>
      <w:numFmt w:val="lowerRoman"/>
      <w:lvlText w:val="%6."/>
      <w:lvlJc w:val="right"/>
      <w:pPr>
        <w:ind w:left="2969" w:hanging="420"/>
      </w:pPr>
    </w:lvl>
    <w:lvl w:ilvl="6" w:tplc="0409000F" w:tentative="1">
      <w:start w:val="1"/>
      <w:numFmt w:val="decimal"/>
      <w:lvlText w:val="%7."/>
      <w:lvlJc w:val="left"/>
      <w:pPr>
        <w:ind w:left="3389" w:hanging="420"/>
      </w:pPr>
    </w:lvl>
    <w:lvl w:ilvl="7" w:tplc="04090019" w:tentative="1">
      <w:start w:val="1"/>
      <w:numFmt w:val="lowerLetter"/>
      <w:lvlText w:val="%8)"/>
      <w:lvlJc w:val="left"/>
      <w:pPr>
        <w:ind w:left="3809" w:hanging="420"/>
      </w:pPr>
    </w:lvl>
    <w:lvl w:ilvl="8" w:tplc="0409001B" w:tentative="1">
      <w:start w:val="1"/>
      <w:numFmt w:val="lowerRoman"/>
      <w:lvlText w:val="%9."/>
      <w:lvlJc w:val="right"/>
      <w:pPr>
        <w:ind w:left="4229" w:hanging="420"/>
      </w:pPr>
    </w:lvl>
  </w:abstractNum>
  <w:abstractNum w:abstractNumId="830" w15:restartNumberingAfterBreak="0">
    <w:nsid w:val="30FB5B96"/>
    <w:multiLevelType w:val="multilevel"/>
    <w:tmpl w:val="E6D2BA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asciiTheme="minorHAnsi" w:eastAsia="宋体" w:hAnsiTheme="minorHAnsi" w:cs="宋体"/>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1" w15:restartNumberingAfterBreak="0">
    <w:nsid w:val="30FC7E4E"/>
    <w:multiLevelType w:val="hybridMultilevel"/>
    <w:tmpl w:val="E03027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2" w15:restartNumberingAfterBreak="0">
    <w:nsid w:val="310F44ED"/>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33" w15:restartNumberingAfterBreak="0">
    <w:nsid w:val="31277280"/>
    <w:multiLevelType w:val="hybridMultilevel"/>
    <w:tmpl w:val="BBC2769E"/>
    <w:lvl w:ilvl="0" w:tplc="FFFFFFFF">
      <w:start w:val="1"/>
      <w:numFmt w:val="decimal"/>
      <w:lvlText w:val="%1."/>
      <w:lvlJc w:val="left"/>
      <w:pPr>
        <w:ind w:left="1200" w:hanging="480"/>
      </w:pPr>
      <w:rPr>
        <w:rFonts w:asciiTheme="minorHAnsi" w:eastAsia="宋体" w:hAnsiTheme="minorHAnsi" w:cs="宋体"/>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34" w15:restartNumberingAfterBreak="0">
    <w:nsid w:val="312D3C55"/>
    <w:multiLevelType w:val="hybridMultilevel"/>
    <w:tmpl w:val="84A2DCE2"/>
    <w:lvl w:ilvl="0" w:tplc="04090003">
      <w:start w:val="1"/>
      <w:numFmt w:val="bullet"/>
      <w:lvlText w:val="o"/>
      <w:lvlJc w:val="left"/>
      <w:pPr>
        <w:ind w:left="1260" w:hanging="420"/>
      </w:pPr>
      <w:rPr>
        <w:rFonts w:ascii="Courier New" w:hAnsi="Courier New" w:cs="Courier New"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35" w15:restartNumberingAfterBreak="0">
    <w:nsid w:val="313B6A2A"/>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36" w15:restartNumberingAfterBreak="0">
    <w:nsid w:val="313C774B"/>
    <w:multiLevelType w:val="hybridMultilevel"/>
    <w:tmpl w:val="73A61D6A"/>
    <w:lvl w:ilvl="0" w:tplc="6D2A64EE">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7" w15:restartNumberingAfterBreak="0">
    <w:nsid w:val="31460F67"/>
    <w:multiLevelType w:val="hybridMultilevel"/>
    <w:tmpl w:val="363C0D22"/>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838" w15:restartNumberingAfterBreak="0">
    <w:nsid w:val="315F418F"/>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39" w15:restartNumberingAfterBreak="0">
    <w:nsid w:val="315F53B1"/>
    <w:multiLevelType w:val="hybridMultilevel"/>
    <w:tmpl w:val="D74E88E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40" w15:restartNumberingAfterBreak="0">
    <w:nsid w:val="31733E96"/>
    <w:multiLevelType w:val="hybridMultilevel"/>
    <w:tmpl w:val="96DC01D0"/>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1" w15:restartNumberingAfterBreak="0">
    <w:nsid w:val="31747363"/>
    <w:multiLevelType w:val="hybridMultilevel"/>
    <w:tmpl w:val="DDBCFBD2"/>
    <w:lvl w:ilvl="0" w:tplc="9E8AB9AE">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42" w15:restartNumberingAfterBreak="0">
    <w:nsid w:val="31751E87"/>
    <w:multiLevelType w:val="hybridMultilevel"/>
    <w:tmpl w:val="3BEAD9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3" w15:restartNumberingAfterBreak="0">
    <w:nsid w:val="31AA0FEA"/>
    <w:multiLevelType w:val="hybridMultilevel"/>
    <w:tmpl w:val="8048EF9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44" w15:restartNumberingAfterBreak="0">
    <w:nsid w:val="31AF4AEE"/>
    <w:multiLevelType w:val="hybridMultilevel"/>
    <w:tmpl w:val="564C346C"/>
    <w:lvl w:ilvl="0" w:tplc="FFFFFFFF">
      <w:start w:val="1"/>
      <w:numFmt w:val="decimal"/>
      <w:lvlText w:val="%1)"/>
      <w:lvlJc w:val="left"/>
      <w:pPr>
        <w:ind w:left="729" w:hanging="420"/>
      </w:pPr>
      <w:rPr>
        <w:rFonts w:hint="default"/>
      </w:rPr>
    </w:lvl>
    <w:lvl w:ilvl="1" w:tplc="FFFFFFFF" w:tentative="1">
      <w:start w:val="1"/>
      <w:numFmt w:val="bullet"/>
      <w:lvlText w:val=""/>
      <w:lvlJc w:val="left"/>
      <w:pPr>
        <w:ind w:left="1149" w:hanging="420"/>
      </w:pPr>
      <w:rPr>
        <w:rFonts w:ascii="Wingdings" w:hAnsi="Wingdings" w:hint="default"/>
      </w:rPr>
    </w:lvl>
    <w:lvl w:ilvl="2" w:tplc="FFFFFFFF" w:tentative="1">
      <w:start w:val="1"/>
      <w:numFmt w:val="bullet"/>
      <w:lvlText w:val=""/>
      <w:lvlJc w:val="left"/>
      <w:pPr>
        <w:ind w:left="1569" w:hanging="420"/>
      </w:pPr>
      <w:rPr>
        <w:rFonts w:ascii="Wingdings" w:hAnsi="Wingdings" w:hint="default"/>
      </w:rPr>
    </w:lvl>
    <w:lvl w:ilvl="3" w:tplc="FFFFFFFF" w:tentative="1">
      <w:start w:val="1"/>
      <w:numFmt w:val="bullet"/>
      <w:lvlText w:val=""/>
      <w:lvlJc w:val="left"/>
      <w:pPr>
        <w:ind w:left="1989" w:hanging="420"/>
      </w:pPr>
      <w:rPr>
        <w:rFonts w:ascii="Wingdings" w:hAnsi="Wingdings" w:hint="default"/>
      </w:rPr>
    </w:lvl>
    <w:lvl w:ilvl="4" w:tplc="FFFFFFFF" w:tentative="1">
      <w:start w:val="1"/>
      <w:numFmt w:val="bullet"/>
      <w:lvlText w:val=""/>
      <w:lvlJc w:val="left"/>
      <w:pPr>
        <w:ind w:left="2409" w:hanging="420"/>
      </w:pPr>
      <w:rPr>
        <w:rFonts w:ascii="Wingdings" w:hAnsi="Wingdings" w:hint="default"/>
      </w:rPr>
    </w:lvl>
    <w:lvl w:ilvl="5" w:tplc="FFFFFFFF" w:tentative="1">
      <w:start w:val="1"/>
      <w:numFmt w:val="bullet"/>
      <w:lvlText w:val=""/>
      <w:lvlJc w:val="left"/>
      <w:pPr>
        <w:ind w:left="2829" w:hanging="420"/>
      </w:pPr>
      <w:rPr>
        <w:rFonts w:ascii="Wingdings" w:hAnsi="Wingdings" w:hint="default"/>
      </w:rPr>
    </w:lvl>
    <w:lvl w:ilvl="6" w:tplc="FFFFFFFF" w:tentative="1">
      <w:start w:val="1"/>
      <w:numFmt w:val="bullet"/>
      <w:lvlText w:val=""/>
      <w:lvlJc w:val="left"/>
      <w:pPr>
        <w:ind w:left="3249" w:hanging="420"/>
      </w:pPr>
      <w:rPr>
        <w:rFonts w:ascii="Wingdings" w:hAnsi="Wingdings" w:hint="default"/>
      </w:rPr>
    </w:lvl>
    <w:lvl w:ilvl="7" w:tplc="FFFFFFFF" w:tentative="1">
      <w:start w:val="1"/>
      <w:numFmt w:val="bullet"/>
      <w:lvlText w:val=""/>
      <w:lvlJc w:val="left"/>
      <w:pPr>
        <w:ind w:left="3669" w:hanging="420"/>
      </w:pPr>
      <w:rPr>
        <w:rFonts w:ascii="Wingdings" w:hAnsi="Wingdings" w:hint="default"/>
      </w:rPr>
    </w:lvl>
    <w:lvl w:ilvl="8" w:tplc="FFFFFFFF" w:tentative="1">
      <w:start w:val="1"/>
      <w:numFmt w:val="bullet"/>
      <w:lvlText w:val=""/>
      <w:lvlJc w:val="left"/>
      <w:pPr>
        <w:ind w:left="4089" w:hanging="420"/>
      </w:pPr>
      <w:rPr>
        <w:rFonts w:ascii="Wingdings" w:hAnsi="Wingdings" w:hint="default"/>
      </w:rPr>
    </w:lvl>
  </w:abstractNum>
  <w:abstractNum w:abstractNumId="845" w15:restartNumberingAfterBreak="0">
    <w:nsid w:val="31B77197"/>
    <w:multiLevelType w:val="hybridMultilevel"/>
    <w:tmpl w:val="FB1E527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6" w15:restartNumberingAfterBreak="0">
    <w:nsid w:val="31C34E24"/>
    <w:multiLevelType w:val="hybridMultilevel"/>
    <w:tmpl w:val="1174D142"/>
    <w:lvl w:ilvl="0" w:tplc="8E609C5A">
      <w:start w:val="2"/>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7" w15:restartNumberingAfterBreak="0">
    <w:nsid w:val="31D15452"/>
    <w:multiLevelType w:val="hybridMultilevel"/>
    <w:tmpl w:val="36D85F00"/>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8" w15:restartNumberingAfterBreak="0">
    <w:nsid w:val="31EA1F9D"/>
    <w:multiLevelType w:val="hybridMultilevel"/>
    <w:tmpl w:val="1E1695C4"/>
    <w:lvl w:ilvl="0" w:tplc="04090009">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849" w15:restartNumberingAfterBreak="0">
    <w:nsid w:val="31F67239"/>
    <w:multiLevelType w:val="hybridMultilevel"/>
    <w:tmpl w:val="2F4A8D94"/>
    <w:lvl w:ilvl="0" w:tplc="FFFFFFFF">
      <w:start w:val="13"/>
      <w:numFmt w:val="decimal"/>
      <w:lvlText w:val="%1)"/>
      <w:lvlJc w:val="left"/>
      <w:pPr>
        <w:ind w:left="840" w:hanging="420"/>
      </w:pPr>
      <w:rPr>
        <w:rFonts w:hint="eastAsia"/>
      </w:rPr>
    </w:lvl>
    <w:lvl w:ilvl="1" w:tplc="FFFFFFFF" w:tentative="1">
      <w:start w:val="1"/>
      <w:numFmt w:val="lowerLetter"/>
      <w:lvlText w:val="%2)"/>
      <w:lvlJc w:val="left"/>
      <w:pPr>
        <w:ind w:left="1237" w:hanging="420"/>
      </w:pPr>
    </w:lvl>
    <w:lvl w:ilvl="2" w:tplc="FFFFFFFF" w:tentative="1">
      <w:start w:val="1"/>
      <w:numFmt w:val="lowerRoman"/>
      <w:lvlText w:val="%3."/>
      <w:lvlJc w:val="right"/>
      <w:pPr>
        <w:ind w:left="1657" w:hanging="420"/>
      </w:pPr>
    </w:lvl>
    <w:lvl w:ilvl="3" w:tplc="FFFFFFFF" w:tentative="1">
      <w:start w:val="1"/>
      <w:numFmt w:val="decimal"/>
      <w:lvlText w:val="%4."/>
      <w:lvlJc w:val="left"/>
      <w:pPr>
        <w:ind w:left="2077" w:hanging="420"/>
      </w:pPr>
    </w:lvl>
    <w:lvl w:ilvl="4" w:tplc="FFFFFFFF" w:tentative="1">
      <w:start w:val="1"/>
      <w:numFmt w:val="lowerLetter"/>
      <w:lvlText w:val="%5)"/>
      <w:lvlJc w:val="left"/>
      <w:pPr>
        <w:ind w:left="2497" w:hanging="420"/>
      </w:pPr>
    </w:lvl>
    <w:lvl w:ilvl="5" w:tplc="FFFFFFFF" w:tentative="1">
      <w:start w:val="1"/>
      <w:numFmt w:val="lowerRoman"/>
      <w:lvlText w:val="%6."/>
      <w:lvlJc w:val="right"/>
      <w:pPr>
        <w:ind w:left="2917" w:hanging="420"/>
      </w:pPr>
    </w:lvl>
    <w:lvl w:ilvl="6" w:tplc="FFFFFFFF" w:tentative="1">
      <w:start w:val="1"/>
      <w:numFmt w:val="decimal"/>
      <w:lvlText w:val="%7."/>
      <w:lvlJc w:val="left"/>
      <w:pPr>
        <w:ind w:left="3337" w:hanging="420"/>
      </w:pPr>
    </w:lvl>
    <w:lvl w:ilvl="7" w:tplc="FFFFFFFF" w:tentative="1">
      <w:start w:val="1"/>
      <w:numFmt w:val="lowerLetter"/>
      <w:lvlText w:val="%8)"/>
      <w:lvlJc w:val="left"/>
      <w:pPr>
        <w:ind w:left="3757" w:hanging="420"/>
      </w:pPr>
    </w:lvl>
    <w:lvl w:ilvl="8" w:tplc="FFFFFFFF" w:tentative="1">
      <w:start w:val="1"/>
      <w:numFmt w:val="lowerRoman"/>
      <w:lvlText w:val="%9."/>
      <w:lvlJc w:val="right"/>
      <w:pPr>
        <w:ind w:left="4177" w:hanging="420"/>
      </w:pPr>
    </w:lvl>
  </w:abstractNum>
  <w:abstractNum w:abstractNumId="850" w15:restartNumberingAfterBreak="0">
    <w:nsid w:val="31FD660B"/>
    <w:multiLevelType w:val="hybridMultilevel"/>
    <w:tmpl w:val="0298C1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1" w15:restartNumberingAfterBreak="0">
    <w:nsid w:val="32052857"/>
    <w:multiLevelType w:val="hybridMultilevel"/>
    <w:tmpl w:val="8AA8D6C4"/>
    <w:lvl w:ilvl="0" w:tplc="CB3A0FB4">
      <w:start w:val="1"/>
      <w:numFmt w:val="decimal"/>
      <w:lvlText w:val="%1)"/>
      <w:lvlJc w:val="left"/>
      <w:pPr>
        <w:ind w:left="800" w:hanging="440"/>
      </w:p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852" w15:restartNumberingAfterBreak="0">
    <w:nsid w:val="320702A0"/>
    <w:multiLevelType w:val="hybridMultilevel"/>
    <w:tmpl w:val="1472E10A"/>
    <w:lvl w:ilvl="0" w:tplc="FFFFFFFF">
      <w:start w:val="1"/>
      <w:numFmt w:val="decimal"/>
      <w:lvlText w:val="%1)"/>
      <w:lvlJc w:val="left"/>
      <w:pPr>
        <w:ind w:left="860" w:hanging="440"/>
      </w:p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853" w15:restartNumberingAfterBreak="0">
    <w:nsid w:val="32092DD7"/>
    <w:multiLevelType w:val="hybridMultilevel"/>
    <w:tmpl w:val="91A60F3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54" w15:restartNumberingAfterBreak="0">
    <w:nsid w:val="321876C7"/>
    <w:multiLevelType w:val="multilevel"/>
    <w:tmpl w:val="15DC1D4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55" w15:restartNumberingAfterBreak="0">
    <w:nsid w:val="322150A5"/>
    <w:multiLevelType w:val="hybridMultilevel"/>
    <w:tmpl w:val="E6A83CD6"/>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6" w15:restartNumberingAfterBreak="0">
    <w:nsid w:val="32291962"/>
    <w:multiLevelType w:val="hybridMultilevel"/>
    <w:tmpl w:val="8AF691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7" w15:restartNumberingAfterBreak="0">
    <w:nsid w:val="323E1FEB"/>
    <w:multiLevelType w:val="multilevel"/>
    <w:tmpl w:val="038EA454"/>
    <w:lvl w:ilvl="0">
      <w:start w:val="1"/>
      <w:numFmt w:val="decimal"/>
      <w:pStyle w:val="Heading1"/>
      <w:lvlText w:val="%1"/>
      <w:lvlJc w:val="left"/>
      <w:pPr>
        <w:ind w:left="425" w:hanging="425"/>
      </w:pPr>
      <w:rPr>
        <w:rFonts w:hint="eastAsia"/>
      </w:rPr>
    </w:lvl>
    <w:lvl w:ilvl="1">
      <w:start w:val="1"/>
      <w:numFmt w:val="decimal"/>
      <w:pStyle w:val="Heading2"/>
      <w:suff w:val="space"/>
      <w:lvlText w:val="%1.%2"/>
      <w:lvlJc w:val="left"/>
      <w:pPr>
        <w:ind w:left="567" w:hanging="340"/>
      </w:pPr>
      <w:rPr>
        <w:rFonts w:hint="eastAsia"/>
      </w:rPr>
    </w:lvl>
    <w:lvl w:ilvl="2">
      <w:start w:val="1"/>
      <w:numFmt w:val="decimal"/>
      <w:pStyle w:val="Heading3"/>
      <w:suff w:val="space"/>
      <w:lvlText w:val="%1.%2.%3"/>
      <w:lvlJc w:val="left"/>
      <w:pPr>
        <w:ind w:left="851"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58" w15:restartNumberingAfterBreak="0">
    <w:nsid w:val="3257030A"/>
    <w:multiLevelType w:val="hybridMultilevel"/>
    <w:tmpl w:val="7ECCE612"/>
    <w:lvl w:ilvl="0" w:tplc="755832C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9" w15:restartNumberingAfterBreak="0">
    <w:nsid w:val="325D6651"/>
    <w:multiLevelType w:val="hybridMultilevel"/>
    <w:tmpl w:val="8F588460"/>
    <w:lvl w:ilvl="0" w:tplc="E50A2F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0" w15:restartNumberingAfterBreak="0">
    <w:nsid w:val="326F0E6B"/>
    <w:multiLevelType w:val="hybridMultilevel"/>
    <w:tmpl w:val="C500110E"/>
    <w:lvl w:ilvl="0" w:tplc="9E8AB9AE">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61" w15:restartNumberingAfterBreak="0">
    <w:nsid w:val="327C0B1B"/>
    <w:multiLevelType w:val="hybridMultilevel"/>
    <w:tmpl w:val="84DC5ACE"/>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62" w15:restartNumberingAfterBreak="0">
    <w:nsid w:val="32A517CD"/>
    <w:multiLevelType w:val="multilevel"/>
    <w:tmpl w:val="89C0F5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3" w15:restartNumberingAfterBreak="0">
    <w:nsid w:val="32CF5EFA"/>
    <w:multiLevelType w:val="hybridMultilevel"/>
    <w:tmpl w:val="D766FBF4"/>
    <w:lvl w:ilvl="0" w:tplc="EA381354">
      <w:start w:val="1"/>
      <w:numFmt w:val="decimal"/>
      <w:lvlText w:val="%1)"/>
      <w:lvlJc w:val="left"/>
      <w:pPr>
        <w:ind w:left="605"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64" w15:restartNumberingAfterBreak="0">
    <w:nsid w:val="32E24120"/>
    <w:multiLevelType w:val="hybridMultilevel"/>
    <w:tmpl w:val="8FAEAB7E"/>
    <w:lvl w:ilvl="0" w:tplc="15A26C9E">
      <w:start w:val="1"/>
      <w:numFmt w:val="decimal"/>
      <w:lvlText w:val="%1."/>
      <w:lvlJc w:val="left"/>
      <w:pPr>
        <w:ind w:left="360" w:hanging="360"/>
      </w:pPr>
      <w:rPr>
        <w:rFonts w:hint="default"/>
      </w:rPr>
    </w:lvl>
    <w:lvl w:ilvl="1" w:tplc="5170A666">
      <w:start w:val="1"/>
      <w:numFmt w:val="bullet"/>
      <w:lvlText w:val=""/>
      <w:lvlJc w:val="left"/>
      <w:pPr>
        <w:ind w:left="1440" w:hanging="360"/>
      </w:pPr>
      <w:rPr>
        <w:rFonts w:ascii="Symbol" w:hAnsi="Symbol" w:hint="default"/>
        <w:color w:val="4472C4" w:themeColor="accent1"/>
      </w:rPr>
    </w:lvl>
    <w:lvl w:ilvl="2" w:tplc="251AA072">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5" w15:restartNumberingAfterBreak="0">
    <w:nsid w:val="32F21A75"/>
    <w:multiLevelType w:val="hybridMultilevel"/>
    <w:tmpl w:val="5C6C30F6"/>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66" w15:restartNumberingAfterBreak="0">
    <w:nsid w:val="32FE71F6"/>
    <w:multiLevelType w:val="hybridMultilevel"/>
    <w:tmpl w:val="73BC87DC"/>
    <w:lvl w:ilvl="0" w:tplc="5930114A">
      <w:start w:val="4"/>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67" w15:restartNumberingAfterBreak="0">
    <w:nsid w:val="3301794E"/>
    <w:multiLevelType w:val="hybridMultilevel"/>
    <w:tmpl w:val="0E4A75EE"/>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68" w15:restartNumberingAfterBreak="0">
    <w:nsid w:val="331E3FA8"/>
    <w:multiLevelType w:val="hybridMultilevel"/>
    <w:tmpl w:val="03FE9FB4"/>
    <w:lvl w:ilvl="0" w:tplc="F63ADAE0">
      <w:start w:val="2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69" w15:restartNumberingAfterBreak="0">
    <w:nsid w:val="331F58EA"/>
    <w:multiLevelType w:val="hybridMultilevel"/>
    <w:tmpl w:val="9C782AD2"/>
    <w:lvl w:ilvl="0" w:tplc="04090003">
      <w:start w:val="1"/>
      <w:numFmt w:val="bullet"/>
      <w:lvlText w:val="o"/>
      <w:lvlJc w:val="left"/>
      <w:pPr>
        <w:ind w:left="1189" w:hanging="440"/>
      </w:pPr>
      <w:rPr>
        <w:rFonts w:ascii="Courier New" w:hAnsi="Courier New" w:cs="Courier New" w:hint="default"/>
      </w:rPr>
    </w:lvl>
    <w:lvl w:ilvl="1" w:tplc="04090003">
      <w:start w:val="1"/>
      <w:numFmt w:val="bullet"/>
      <w:lvlText w:val=""/>
      <w:lvlJc w:val="left"/>
      <w:pPr>
        <w:ind w:left="1629" w:hanging="440"/>
      </w:pPr>
      <w:rPr>
        <w:rFonts w:ascii="Wingdings" w:hAnsi="Wingdings" w:hint="default"/>
      </w:rPr>
    </w:lvl>
    <w:lvl w:ilvl="2" w:tplc="04090005" w:tentative="1">
      <w:start w:val="1"/>
      <w:numFmt w:val="bullet"/>
      <w:lvlText w:val=""/>
      <w:lvlJc w:val="left"/>
      <w:pPr>
        <w:ind w:left="2069" w:hanging="440"/>
      </w:pPr>
      <w:rPr>
        <w:rFonts w:ascii="Wingdings" w:hAnsi="Wingdings" w:hint="default"/>
      </w:rPr>
    </w:lvl>
    <w:lvl w:ilvl="3" w:tplc="04090001" w:tentative="1">
      <w:start w:val="1"/>
      <w:numFmt w:val="bullet"/>
      <w:lvlText w:val=""/>
      <w:lvlJc w:val="left"/>
      <w:pPr>
        <w:ind w:left="2509" w:hanging="440"/>
      </w:pPr>
      <w:rPr>
        <w:rFonts w:ascii="Wingdings" w:hAnsi="Wingdings" w:hint="default"/>
      </w:rPr>
    </w:lvl>
    <w:lvl w:ilvl="4" w:tplc="04090003" w:tentative="1">
      <w:start w:val="1"/>
      <w:numFmt w:val="bullet"/>
      <w:lvlText w:val=""/>
      <w:lvlJc w:val="left"/>
      <w:pPr>
        <w:ind w:left="2949" w:hanging="440"/>
      </w:pPr>
      <w:rPr>
        <w:rFonts w:ascii="Wingdings" w:hAnsi="Wingdings" w:hint="default"/>
      </w:rPr>
    </w:lvl>
    <w:lvl w:ilvl="5" w:tplc="04090005" w:tentative="1">
      <w:start w:val="1"/>
      <w:numFmt w:val="bullet"/>
      <w:lvlText w:val=""/>
      <w:lvlJc w:val="left"/>
      <w:pPr>
        <w:ind w:left="3389" w:hanging="440"/>
      </w:pPr>
      <w:rPr>
        <w:rFonts w:ascii="Wingdings" w:hAnsi="Wingdings" w:hint="default"/>
      </w:rPr>
    </w:lvl>
    <w:lvl w:ilvl="6" w:tplc="04090001" w:tentative="1">
      <w:start w:val="1"/>
      <w:numFmt w:val="bullet"/>
      <w:lvlText w:val=""/>
      <w:lvlJc w:val="left"/>
      <w:pPr>
        <w:ind w:left="3829" w:hanging="440"/>
      </w:pPr>
      <w:rPr>
        <w:rFonts w:ascii="Wingdings" w:hAnsi="Wingdings" w:hint="default"/>
      </w:rPr>
    </w:lvl>
    <w:lvl w:ilvl="7" w:tplc="04090003" w:tentative="1">
      <w:start w:val="1"/>
      <w:numFmt w:val="bullet"/>
      <w:lvlText w:val=""/>
      <w:lvlJc w:val="left"/>
      <w:pPr>
        <w:ind w:left="4269" w:hanging="440"/>
      </w:pPr>
      <w:rPr>
        <w:rFonts w:ascii="Wingdings" w:hAnsi="Wingdings" w:hint="default"/>
      </w:rPr>
    </w:lvl>
    <w:lvl w:ilvl="8" w:tplc="04090005" w:tentative="1">
      <w:start w:val="1"/>
      <w:numFmt w:val="bullet"/>
      <w:lvlText w:val=""/>
      <w:lvlJc w:val="left"/>
      <w:pPr>
        <w:ind w:left="4709" w:hanging="440"/>
      </w:pPr>
      <w:rPr>
        <w:rFonts w:ascii="Wingdings" w:hAnsi="Wingdings" w:hint="default"/>
      </w:rPr>
    </w:lvl>
  </w:abstractNum>
  <w:abstractNum w:abstractNumId="870" w15:restartNumberingAfterBreak="0">
    <w:nsid w:val="33353C97"/>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71" w15:restartNumberingAfterBreak="0">
    <w:nsid w:val="33504356"/>
    <w:multiLevelType w:val="hybridMultilevel"/>
    <w:tmpl w:val="FF68F8FA"/>
    <w:lvl w:ilvl="0" w:tplc="04090001">
      <w:start w:val="1"/>
      <w:numFmt w:val="bullet"/>
      <w:lvlText w:val=""/>
      <w:lvlJc w:val="left"/>
      <w:pPr>
        <w:ind w:left="863" w:hanging="420"/>
      </w:pPr>
      <w:rPr>
        <w:rFonts w:ascii="Wingdings" w:hAnsi="Wingdings" w:hint="default"/>
      </w:rPr>
    </w:lvl>
    <w:lvl w:ilvl="1" w:tplc="04090003" w:tentative="1">
      <w:start w:val="1"/>
      <w:numFmt w:val="bullet"/>
      <w:lvlText w:val=""/>
      <w:lvlJc w:val="left"/>
      <w:pPr>
        <w:ind w:left="1283" w:hanging="420"/>
      </w:pPr>
      <w:rPr>
        <w:rFonts w:ascii="Wingdings" w:hAnsi="Wingdings" w:hint="default"/>
      </w:rPr>
    </w:lvl>
    <w:lvl w:ilvl="2" w:tplc="04090005" w:tentative="1">
      <w:start w:val="1"/>
      <w:numFmt w:val="bullet"/>
      <w:lvlText w:val=""/>
      <w:lvlJc w:val="left"/>
      <w:pPr>
        <w:ind w:left="1703" w:hanging="420"/>
      </w:pPr>
      <w:rPr>
        <w:rFonts w:ascii="Wingdings" w:hAnsi="Wingdings" w:hint="default"/>
      </w:rPr>
    </w:lvl>
    <w:lvl w:ilvl="3" w:tplc="04090001" w:tentative="1">
      <w:start w:val="1"/>
      <w:numFmt w:val="bullet"/>
      <w:lvlText w:val=""/>
      <w:lvlJc w:val="left"/>
      <w:pPr>
        <w:ind w:left="2123" w:hanging="420"/>
      </w:pPr>
      <w:rPr>
        <w:rFonts w:ascii="Wingdings" w:hAnsi="Wingdings" w:hint="default"/>
      </w:rPr>
    </w:lvl>
    <w:lvl w:ilvl="4" w:tplc="04090003" w:tentative="1">
      <w:start w:val="1"/>
      <w:numFmt w:val="bullet"/>
      <w:lvlText w:val=""/>
      <w:lvlJc w:val="left"/>
      <w:pPr>
        <w:ind w:left="2543" w:hanging="420"/>
      </w:pPr>
      <w:rPr>
        <w:rFonts w:ascii="Wingdings" w:hAnsi="Wingdings" w:hint="default"/>
      </w:rPr>
    </w:lvl>
    <w:lvl w:ilvl="5" w:tplc="04090005" w:tentative="1">
      <w:start w:val="1"/>
      <w:numFmt w:val="bullet"/>
      <w:lvlText w:val=""/>
      <w:lvlJc w:val="left"/>
      <w:pPr>
        <w:ind w:left="2963" w:hanging="420"/>
      </w:pPr>
      <w:rPr>
        <w:rFonts w:ascii="Wingdings" w:hAnsi="Wingdings" w:hint="default"/>
      </w:rPr>
    </w:lvl>
    <w:lvl w:ilvl="6" w:tplc="04090001" w:tentative="1">
      <w:start w:val="1"/>
      <w:numFmt w:val="bullet"/>
      <w:lvlText w:val=""/>
      <w:lvlJc w:val="left"/>
      <w:pPr>
        <w:ind w:left="3383" w:hanging="420"/>
      </w:pPr>
      <w:rPr>
        <w:rFonts w:ascii="Wingdings" w:hAnsi="Wingdings" w:hint="default"/>
      </w:rPr>
    </w:lvl>
    <w:lvl w:ilvl="7" w:tplc="04090003" w:tentative="1">
      <w:start w:val="1"/>
      <w:numFmt w:val="bullet"/>
      <w:lvlText w:val=""/>
      <w:lvlJc w:val="left"/>
      <w:pPr>
        <w:ind w:left="3803" w:hanging="420"/>
      </w:pPr>
      <w:rPr>
        <w:rFonts w:ascii="Wingdings" w:hAnsi="Wingdings" w:hint="default"/>
      </w:rPr>
    </w:lvl>
    <w:lvl w:ilvl="8" w:tplc="04090005" w:tentative="1">
      <w:start w:val="1"/>
      <w:numFmt w:val="bullet"/>
      <w:lvlText w:val=""/>
      <w:lvlJc w:val="left"/>
      <w:pPr>
        <w:ind w:left="4223" w:hanging="420"/>
      </w:pPr>
      <w:rPr>
        <w:rFonts w:ascii="Wingdings" w:hAnsi="Wingdings" w:hint="default"/>
      </w:rPr>
    </w:lvl>
  </w:abstractNum>
  <w:abstractNum w:abstractNumId="872" w15:restartNumberingAfterBreak="0">
    <w:nsid w:val="335B60DA"/>
    <w:multiLevelType w:val="hybridMultilevel"/>
    <w:tmpl w:val="A78E9A76"/>
    <w:lvl w:ilvl="0" w:tplc="04090011">
      <w:start w:val="1"/>
      <w:numFmt w:val="decimal"/>
      <w:lvlText w:val="%1)"/>
      <w:lvlJc w:val="left"/>
      <w:pPr>
        <w:ind w:left="729" w:hanging="420"/>
      </w:pPr>
    </w:lvl>
    <w:lvl w:ilvl="1" w:tplc="04090019" w:tentative="1">
      <w:start w:val="1"/>
      <w:numFmt w:val="lowerLetter"/>
      <w:lvlText w:val="%2)"/>
      <w:lvlJc w:val="left"/>
      <w:pPr>
        <w:ind w:left="1149" w:hanging="420"/>
      </w:pPr>
    </w:lvl>
    <w:lvl w:ilvl="2" w:tplc="0409001B" w:tentative="1">
      <w:start w:val="1"/>
      <w:numFmt w:val="lowerRoman"/>
      <w:lvlText w:val="%3."/>
      <w:lvlJc w:val="right"/>
      <w:pPr>
        <w:ind w:left="1569" w:hanging="420"/>
      </w:pPr>
    </w:lvl>
    <w:lvl w:ilvl="3" w:tplc="0409000F" w:tentative="1">
      <w:start w:val="1"/>
      <w:numFmt w:val="decimal"/>
      <w:lvlText w:val="%4."/>
      <w:lvlJc w:val="left"/>
      <w:pPr>
        <w:ind w:left="1989" w:hanging="420"/>
      </w:pPr>
    </w:lvl>
    <w:lvl w:ilvl="4" w:tplc="04090019" w:tentative="1">
      <w:start w:val="1"/>
      <w:numFmt w:val="lowerLetter"/>
      <w:lvlText w:val="%5)"/>
      <w:lvlJc w:val="left"/>
      <w:pPr>
        <w:ind w:left="2409" w:hanging="420"/>
      </w:pPr>
    </w:lvl>
    <w:lvl w:ilvl="5" w:tplc="0409001B" w:tentative="1">
      <w:start w:val="1"/>
      <w:numFmt w:val="lowerRoman"/>
      <w:lvlText w:val="%6."/>
      <w:lvlJc w:val="right"/>
      <w:pPr>
        <w:ind w:left="2829" w:hanging="420"/>
      </w:pPr>
    </w:lvl>
    <w:lvl w:ilvl="6" w:tplc="0409000F" w:tentative="1">
      <w:start w:val="1"/>
      <w:numFmt w:val="decimal"/>
      <w:lvlText w:val="%7."/>
      <w:lvlJc w:val="left"/>
      <w:pPr>
        <w:ind w:left="3249" w:hanging="420"/>
      </w:pPr>
    </w:lvl>
    <w:lvl w:ilvl="7" w:tplc="04090019" w:tentative="1">
      <w:start w:val="1"/>
      <w:numFmt w:val="lowerLetter"/>
      <w:lvlText w:val="%8)"/>
      <w:lvlJc w:val="left"/>
      <w:pPr>
        <w:ind w:left="3669" w:hanging="420"/>
      </w:pPr>
    </w:lvl>
    <w:lvl w:ilvl="8" w:tplc="0409001B" w:tentative="1">
      <w:start w:val="1"/>
      <w:numFmt w:val="lowerRoman"/>
      <w:lvlText w:val="%9."/>
      <w:lvlJc w:val="right"/>
      <w:pPr>
        <w:ind w:left="4089" w:hanging="420"/>
      </w:pPr>
    </w:lvl>
  </w:abstractNum>
  <w:abstractNum w:abstractNumId="873" w15:restartNumberingAfterBreak="0">
    <w:nsid w:val="3393448A"/>
    <w:multiLevelType w:val="hybridMultilevel"/>
    <w:tmpl w:val="53100184"/>
    <w:lvl w:ilvl="0" w:tplc="B622D0B0">
      <w:start w:val="1"/>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4" w15:restartNumberingAfterBreak="0">
    <w:nsid w:val="33B323B1"/>
    <w:multiLevelType w:val="hybridMultilevel"/>
    <w:tmpl w:val="E9425162"/>
    <w:lvl w:ilvl="0" w:tplc="072801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75" w15:restartNumberingAfterBreak="0">
    <w:nsid w:val="33B558F8"/>
    <w:multiLevelType w:val="hybridMultilevel"/>
    <w:tmpl w:val="E1EE10F4"/>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76" w15:restartNumberingAfterBreak="0">
    <w:nsid w:val="33C836F0"/>
    <w:multiLevelType w:val="hybridMultilevel"/>
    <w:tmpl w:val="8EBA0FBA"/>
    <w:lvl w:ilvl="0" w:tplc="9034A4A0">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7" w15:restartNumberingAfterBreak="0">
    <w:nsid w:val="33E21995"/>
    <w:multiLevelType w:val="hybridMultilevel"/>
    <w:tmpl w:val="C4AEE6DE"/>
    <w:lvl w:ilvl="0" w:tplc="FFFFFFFF">
      <w:start w:val="2"/>
      <w:numFmt w:val="decimal"/>
      <w:lvlText w:val="%1)"/>
      <w:lvlJc w:val="left"/>
      <w:pPr>
        <w:ind w:left="780" w:hanging="420"/>
      </w:pPr>
      <w:rPr>
        <w:rFonts w:hint="eastAsia"/>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878" w15:restartNumberingAfterBreak="0">
    <w:nsid w:val="33E355F7"/>
    <w:multiLevelType w:val="hybridMultilevel"/>
    <w:tmpl w:val="74346430"/>
    <w:lvl w:ilvl="0" w:tplc="04090001">
      <w:start w:val="1"/>
      <w:numFmt w:val="bullet"/>
      <w:lvlText w:val=""/>
      <w:lvlJc w:val="left"/>
      <w:pPr>
        <w:ind w:left="651" w:hanging="420"/>
      </w:pPr>
      <w:rPr>
        <w:rFonts w:ascii="Wingdings" w:hAnsi="Wingdings" w:hint="default"/>
      </w:rPr>
    </w:lvl>
    <w:lvl w:ilvl="1" w:tplc="04090003" w:tentative="1">
      <w:start w:val="1"/>
      <w:numFmt w:val="bullet"/>
      <w:lvlText w:val=""/>
      <w:lvlJc w:val="left"/>
      <w:pPr>
        <w:ind w:left="1071" w:hanging="420"/>
      </w:pPr>
      <w:rPr>
        <w:rFonts w:ascii="Wingdings" w:hAnsi="Wingdings" w:hint="default"/>
      </w:rPr>
    </w:lvl>
    <w:lvl w:ilvl="2" w:tplc="04090005" w:tentative="1">
      <w:start w:val="1"/>
      <w:numFmt w:val="bullet"/>
      <w:lvlText w:val=""/>
      <w:lvlJc w:val="left"/>
      <w:pPr>
        <w:ind w:left="1491" w:hanging="420"/>
      </w:pPr>
      <w:rPr>
        <w:rFonts w:ascii="Wingdings" w:hAnsi="Wingdings" w:hint="default"/>
      </w:rPr>
    </w:lvl>
    <w:lvl w:ilvl="3" w:tplc="04090001" w:tentative="1">
      <w:start w:val="1"/>
      <w:numFmt w:val="bullet"/>
      <w:lvlText w:val=""/>
      <w:lvlJc w:val="left"/>
      <w:pPr>
        <w:ind w:left="1911" w:hanging="420"/>
      </w:pPr>
      <w:rPr>
        <w:rFonts w:ascii="Wingdings" w:hAnsi="Wingdings" w:hint="default"/>
      </w:rPr>
    </w:lvl>
    <w:lvl w:ilvl="4" w:tplc="04090003" w:tentative="1">
      <w:start w:val="1"/>
      <w:numFmt w:val="bullet"/>
      <w:lvlText w:val=""/>
      <w:lvlJc w:val="left"/>
      <w:pPr>
        <w:ind w:left="2331" w:hanging="420"/>
      </w:pPr>
      <w:rPr>
        <w:rFonts w:ascii="Wingdings" w:hAnsi="Wingdings" w:hint="default"/>
      </w:rPr>
    </w:lvl>
    <w:lvl w:ilvl="5" w:tplc="04090005" w:tentative="1">
      <w:start w:val="1"/>
      <w:numFmt w:val="bullet"/>
      <w:lvlText w:val=""/>
      <w:lvlJc w:val="left"/>
      <w:pPr>
        <w:ind w:left="2751" w:hanging="420"/>
      </w:pPr>
      <w:rPr>
        <w:rFonts w:ascii="Wingdings" w:hAnsi="Wingdings" w:hint="default"/>
      </w:rPr>
    </w:lvl>
    <w:lvl w:ilvl="6" w:tplc="04090001" w:tentative="1">
      <w:start w:val="1"/>
      <w:numFmt w:val="bullet"/>
      <w:lvlText w:val=""/>
      <w:lvlJc w:val="left"/>
      <w:pPr>
        <w:ind w:left="3171" w:hanging="420"/>
      </w:pPr>
      <w:rPr>
        <w:rFonts w:ascii="Wingdings" w:hAnsi="Wingdings" w:hint="default"/>
      </w:rPr>
    </w:lvl>
    <w:lvl w:ilvl="7" w:tplc="04090003" w:tentative="1">
      <w:start w:val="1"/>
      <w:numFmt w:val="bullet"/>
      <w:lvlText w:val=""/>
      <w:lvlJc w:val="left"/>
      <w:pPr>
        <w:ind w:left="3591" w:hanging="420"/>
      </w:pPr>
      <w:rPr>
        <w:rFonts w:ascii="Wingdings" w:hAnsi="Wingdings" w:hint="default"/>
      </w:rPr>
    </w:lvl>
    <w:lvl w:ilvl="8" w:tplc="04090005" w:tentative="1">
      <w:start w:val="1"/>
      <w:numFmt w:val="bullet"/>
      <w:lvlText w:val=""/>
      <w:lvlJc w:val="left"/>
      <w:pPr>
        <w:ind w:left="4011" w:hanging="420"/>
      </w:pPr>
      <w:rPr>
        <w:rFonts w:ascii="Wingdings" w:hAnsi="Wingdings" w:hint="default"/>
      </w:rPr>
    </w:lvl>
  </w:abstractNum>
  <w:abstractNum w:abstractNumId="879" w15:restartNumberingAfterBreak="0">
    <w:nsid w:val="33E80751"/>
    <w:multiLevelType w:val="hybridMultilevel"/>
    <w:tmpl w:val="D624C642"/>
    <w:lvl w:ilvl="0" w:tplc="1A742C96">
      <w:start w:val="4"/>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0" w15:restartNumberingAfterBreak="0">
    <w:nsid w:val="33FA38EF"/>
    <w:multiLevelType w:val="hybridMultilevel"/>
    <w:tmpl w:val="9808EE8E"/>
    <w:lvl w:ilvl="0" w:tplc="366C36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81" w15:restartNumberingAfterBreak="0">
    <w:nsid w:val="342B07D9"/>
    <w:multiLevelType w:val="multilevel"/>
    <w:tmpl w:val="79F6399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2" w15:restartNumberingAfterBreak="0">
    <w:nsid w:val="342F1CEA"/>
    <w:multiLevelType w:val="hybridMultilevel"/>
    <w:tmpl w:val="0B949DC6"/>
    <w:lvl w:ilvl="0" w:tplc="BB1A5BD6">
      <w:start w:val="3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3" w15:restartNumberingAfterBreak="0">
    <w:nsid w:val="344E4C6E"/>
    <w:multiLevelType w:val="hybridMultilevel"/>
    <w:tmpl w:val="3732DF0A"/>
    <w:lvl w:ilvl="0" w:tplc="E50A2F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4" w15:restartNumberingAfterBreak="0">
    <w:nsid w:val="34527DCA"/>
    <w:multiLevelType w:val="hybridMultilevel"/>
    <w:tmpl w:val="96DC01D0"/>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5" w15:restartNumberingAfterBreak="0">
    <w:nsid w:val="34583FFB"/>
    <w:multiLevelType w:val="hybridMultilevel"/>
    <w:tmpl w:val="8202EE10"/>
    <w:lvl w:ilvl="0" w:tplc="CE16CEB8">
      <w:start w:val="1"/>
      <w:numFmt w:val="decimal"/>
      <w:lvlText w:val="%1. "/>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6" w15:restartNumberingAfterBreak="0">
    <w:nsid w:val="346133D9"/>
    <w:multiLevelType w:val="hybridMultilevel"/>
    <w:tmpl w:val="04BA9F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7" w15:restartNumberingAfterBreak="0">
    <w:nsid w:val="346E0F77"/>
    <w:multiLevelType w:val="hybridMultilevel"/>
    <w:tmpl w:val="4080F5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8" w15:restartNumberingAfterBreak="0">
    <w:nsid w:val="347532D1"/>
    <w:multiLevelType w:val="hybridMultilevel"/>
    <w:tmpl w:val="689CB1D4"/>
    <w:lvl w:ilvl="0" w:tplc="04090003">
      <w:start w:val="1"/>
      <w:numFmt w:val="bullet"/>
      <w:lvlText w:val="o"/>
      <w:lvlJc w:val="left"/>
      <w:pPr>
        <w:ind w:left="981" w:hanging="420"/>
      </w:pPr>
      <w:rPr>
        <w:rFonts w:ascii="Courier New" w:hAnsi="Courier New" w:cs="Courier New" w:hint="default"/>
      </w:rPr>
    </w:lvl>
    <w:lvl w:ilvl="1" w:tplc="04090003" w:tentative="1">
      <w:start w:val="1"/>
      <w:numFmt w:val="bullet"/>
      <w:lvlText w:val=""/>
      <w:lvlJc w:val="left"/>
      <w:pPr>
        <w:ind w:left="1401" w:hanging="420"/>
      </w:pPr>
      <w:rPr>
        <w:rFonts w:ascii="Wingdings" w:hAnsi="Wingdings" w:hint="default"/>
      </w:rPr>
    </w:lvl>
    <w:lvl w:ilvl="2" w:tplc="04090005" w:tentative="1">
      <w:start w:val="1"/>
      <w:numFmt w:val="bullet"/>
      <w:lvlText w:val=""/>
      <w:lvlJc w:val="left"/>
      <w:pPr>
        <w:ind w:left="1821" w:hanging="420"/>
      </w:pPr>
      <w:rPr>
        <w:rFonts w:ascii="Wingdings" w:hAnsi="Wingdings" w:hint="default"/>
      </w:rPr>
    </w:lvl>
    <w:lvl w:ilvl="3" w:tplc="04090001" w:tentative="1">
      <w:start w:val="1"/>
      <w:numFmt w:val="bullet"/>
      <w:lvlText w:val=""/>
      <w:lvlJc w:val="left"/>
      <w:pPr>
        <w:ind w:left="2241" w:hanging="420"/>
      </w:pPr>
      <w:rPr>
        <w:rFonts w:ascii="Wingdings" w:hAnsi="Wingdings" w:hint="default"/>
      </w:rPr>
    </w:lvl>
    <w:lvl w:ilvl="4" w:tplc="04090003" w:tentative="1">
      <w:start w:val="1"/>
      <w:numFmt w:val="bullet"/>
      <w:lvlText w:val=""/>
      <w:lvlJc w:val="left"/>
      <w:pPr>
        <w:ind w:left="2661" w:hanging="420"/>
      </w:pPr>
      <w:rPr>
        <w:rFonts w:ascii="Wingdings" w:hAnsi="Wingdings" w:hint="default"/>
      </w:rPr>
    </w:lvl>
    <w:lvl w:ilvl="5" w:tplc="04090005" w:tentative="1">
      <w:start w:val="1"/>
      <w:numFmt w:val="bullet"/>
      <w:lvlText w:val=""/>
      <w:lvlJc w:val="left"/>
      <w:pPr>
        <w:ind w:left="3081" w:hanging="420"/>
      </w:pPr>
      <w:rPr>
        <w:rFonts w:ascii="Wingdings" w:hAnsi="Wingdings" w:hint="default"/>
      </w:rPr>
    </w:lvl>
    <w:lvl w:ilvl="6" w:tplc="04090001" w:tentative="1">
      <w:start w:val="1"/>
      <w:numFmt w:val="bullet"/>
      <w:lvlText w:val=""/>
      <w:lvlJc w:val="left"/>
      <w:pPr>
        <w:ind w:left="3501" w:hanging="420"/>
      </w:pPr>
      <w:rPr>
        <w:rFonts w:ascii="Wingdings" w:hAnsi="Wingdings" w:hint="default"/>
      </w:rPr>
    </w:lvl>
    <w:lvl w:ilvl="7" w:tplc="04090003" w:tentative="1">
      <w:start w:val="1"/>
      <w:numFmt w:val="bullet"/>
      <w:lvlText w:val=""/>
      <w:lvlJc w:val="left"/>
      <w:pPr>
        <w:ind w:left="3921" w:hanging="420"/>
      </w:pPr>
      <w:rPr>
        <w:rFonts w:ascii="Wingdings" w:hAnsi="Wingdings" w:hint="default"/>
      </w:rPr>
    </w:lvl>
    <w:lvl w:ilvl="8" w:tplc="04090005" w:tentative="1">
      <w:start w:val="1"/>
      <w:numFmt w:val="bullet"/>
      <w:lvlText w:val=""/>
      <w:lvlJc w:val="left"/>
      <w:pPr>
        <w:ind w:left="4341" w:hanging="420"/>
      </w:pPr>
      <w:rPr>
        <w:rFonts w:ascii="Wingdings" w:hAnsi="Wingdings" w:hint="default"/>
      </w:rPr>
    </w:lvl>
  </w:abstractNum>
  <w:abstractNum w:abstractNumId="889" w15:restartNumberingAfterBreak="0">
    <w:nsid w:val="34834702"/>
    <w:multiLevelType w:val="hybridMultilevel"/>
    <w:tmpl w:val="C2F829A0"/>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90" w15:restartNumberingAfterBreak="0">
    <w:nsid w:val="34B658F5"/>
    <w:multiLevelType w:val="hybridMultilevel"/>
    <w:tmpl w:val="DD8A9BFC"/>
    <w:lvl w:ilvl="0" w:tplc="04090009">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891" w15:restartNumberingAfterBreak="0">
    <w:nsid w:val="34CB7EBD"/>
    <w:multiLevelType w:val="hybridMultilevel"/>
    <w:tmpl w:val="77E04030"/>
    <w:lvl w:ilvl="0" w:tplc="04090001">
      <w:start w:val="1"/>
      <w:numFmt w:val="bullet"/>
      <w:lvlText w:val=""/>
      <w:lvlJc w:val="left"/>
      <w:pPr>
        <w:ind w:left="780" w:hanging="420"/>
      </w:pPr>
      <w:rPr>
        <w:rFonts w:ascii="Wingdings" w:hAnsi="Wingding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92" w15:restartNumberingAfterBreak="0">
    <w:nsid w:val="34CF2D88"/>
    <w:multiLevelType w:val="hybridMultilevel"/>
    <w:tmpl w:val="5C72E26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260" w:hanging="360"/>
      </w:pPr>
    </w:lvl>
    <w:lvl w:ilvl="2" w:tplc="FFFFFFFF" w:tentative="1">
      <w:start w:val="1"/>
      <w:numFmt w:val="lowerRoman"/>
      <w:lvlText w:val="%3."/>
      <w:lvlJc w:val="right"/>
      <w:pPr>
        <w:ind w:left="-540" w:hanging="180"/>
      </w:pPr>
    </w:lvl>
    <w:lvl w:ilvl="3" w:tplc="FFFFFFFF" w:tentative="1">
      <w:start w:val="1"/>
      <w:numFmt w:val="decimal"/>
      <w:lvlText w:val="%4."/>
      <w:lvlJc w:val="left"/>
      <w:pPr>
        <w:ind w:left="180" w:hanging="360"/>
      </w:pPr>
    </w:lvl>
    <w:lvl w:ilvl="4" w:tplc="FFFFFFFF">
      <w:start w:val="1"/>
      <w:numFmt w:val="lowerLetter"/>
      <w:lvlText w:val="%5."/>
      <w:lvlJc w:val="left"/>
      <w:pPr>
        <w:ind w:left="900" w:hanging="360"/>
      </w:pPr>
    </w:lvl>
    <w:lvl w:ilvl="5" w:tplc="FFFFFFFF" w:tentative="1">
      <w:start w:val="1"/>
      <w:numFmt w:val="lowerRoman"/>
      <w:lvlText w:val="%6."/>
      <w:lvlJc w:val="right"/>
      <w:pPr>
        <w:ind w:left="1620" w:hanging="180"/>
      </w:pPr>
    </w:lvl>
    <w:lvl w:ilvl="6" w:tplc="FFFFFFFF" w:tentative="1">
      <w:start w:val="1"/>
      <w:numFmt w:val="decimal"/>
      <w:lvlText w:val="%7."/>
      <w:lvlJc w:val="left"/>
      <w:pPr>
        <w:ind w:left="2340" w:hanging="360"/>
      </w:pPr>
    </w:lvl>
    <w:lvl w:ilvl="7" w:tplc="FFFFFFFF" w:tentative="1">
      <w:start w:val="1"/>
      <w:numFmt w:val="lowerLetter"/>
      <w:lvlText w:val="%8."/>
      <w:lvlJc w:val="left"/>
      <w:pPr>
        <w:ind w:left="3060" w:hanging="360"/>
      </w:pPr>
    </w:lvl>
    <w:lvl w:ilvl="8" w:tplc="FFFFFFFF" w:tentative="1">
      <w:start w:val="1"/>
      <w:numFmt w:val="lowerRoman"/>
      <w:lvlText w:val="%9."/>
      <w:lvlJc w:val="right"/>
      <w:pPr>
        <w:ind w:left="3780" w:hanging="180"/>
      </w:pPr>
    </w:lvl>
  </w:abstractNum>
  <w:abstractNum w:abstractNumId="893" w15:restartNumberingAfterBreak="0">
    <w:nsid w:val="34D17C74"/>
    <w:multiLevelType w:val="hybridMultilevel"/>
    <w:tmpl w:val="75CA39C2"/>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894" w15:restartNumberingAfterBreak="0">
    <w:nsid w:val="34D91D0A"/>
    <w:multiLevelType w:val="multilevel"/>
    <w:tmpl w:val="9CA8892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5" w15:restartNumberingAfterBreak="0">
    <w:nsid w:val="34F14020"/>
    <w:multiLevelType w:val="hybridMultilevel"/>
    <w:tmpl w:val="798A3C60"/>
    <w:lvl w:ilvl="0" w:tplc="9F18051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6" w15:restartNumberingAfterBreak="0">
    <w:nsid w:val="34F9704A"/>
    <w:multiLevelType w:val="hybridMultilevel"/>
    <w:tmpl w:val="212A9320"/>
    <w:lvl w:ilvl="0" w:tplc="FFFFFFFF">
      <w:start w:val="1"/>
      <w:numFmt w:val="decimal"/>
      <w:lvlText w:val="%1)"/>
      <w:lvlJc w:val="left"/>
      <w:pPr>
        <w:ind w:left="420" w:hanging="420"/>
      </w:pPr>
      <w:rPr>
        <w:rFonts w:hint="eastAsia"/>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897" w15:restartNumberingAfterBreak="0">
    <w:nsid w:val="351475B4"/>
    <w:multiLevelType w:val="hybridMultilevel"/>
    <w:tmpl w:val="F14C8B48"/>
    <w:lvl w:ilvl="0" w:tplc="EFC4DDDC">
      <w:start w:val="6"/>
      <w:numFmt w:val="decimal"/>
      <w:lvlText w:val="%1)"/>
      <w:lvlJc w:val="left"/>
      <w:pPr>
        <w:ind w:left="630" w:hanging="420"/>
      </w:pPr>
      <w:rPr>
        <w:rFonts w:hint="eastAsia"/>
      </w:rPr>
    </w:lvl>
    <w:lvl w:ilvl="1" w:tplc="FFFFFFFF" w:tentative="1">
      <w:start w:val="1"/>
      <w:numFmt w:val="lowerLetter"/>
      <w:lvlText w:val="%2)"/>
      <w:lvlJc w:val="left"/>
      <w:pPr>
        <w:ind w:left="1050" w:hanging="420"/>
      </w:pPr>
    </w:lvl>
    <w:lvl w:ilvl="2" w:tplc="FFFFFFFF" w:tentative="1">
      <w:start w:val="1"/>
      <w:numFmt w:val="lowerRoman"/>
      <w:lvlText w:val="%3."/>
      <w:lvlJc w:val="right"/>
      <w:pPr>
        <w:ind w:left="1470" w:hanging="420"/>
      </w:pPr>
    </w:lvl>
    <w:lvl w:ilvl="3" w:tplc="FFFFFFFF" w:tentative="1">
      <w:start w:val="1"/>
      <w:numFmt w:val="decimal"/>
      <w:lvlText w:val="%4."/>
      <w:lvlJc w:val="left"/>
      <w:pPr>
        <w:ind w:left="1890" w:hanging="420"/>
      </w:pPr>
    </w:lvl>
    <w:lvl w:ilvl="4" w:tplc="FFFFFFFF" w:tentative="1">
      <w:start w:val="1"/>
      <w:numFmt w:val="lowerLetter"/>
      <w:lvlText w:val="%5)"/>
      <w:lvlJc w:val="left"/>
      <w:pPr>
        <w:ind w:left="2310" w:hanging="420"/>
      </w:pPr>
    </w:lvl>
    <w:lvl w:ilvl="5" w:tplc="FFFFFFFF" w:tentative="1">
      <w:start w:val="1"/>
      <w:numFmt w:val="lowerRoman"/>
      <w:lvlText w:val="%6."/>
      <w:lvlJc w:val="right"/>
      <w:pPr>
        <w:ind w:left="2730" w:hanging="420"/>
      </w:pPr>
    </w:lvl>
    <w:lvl w:ilvl="6" w:tplc="FFFFFFFF" w:tentative="1">
      <w:start w:val="1"/>
      <w:numFmt w:val="decimal"/>
      <w:lvlText w:val="%7."/>
      <w:lvlJc w:val="left"/>
      <w:pPr>
        <w:ind w:left="3150" w:hanging="420"/>
      </w:pPr>
    </w:lvl>
    <w:lvl w:ilvl="7" w:tplc="FFFFFFFF" w:tentative="1">
      <w:start w:val="1"/>
      <w:numFmt w:val="lowerLetter"/>
      <w:lvlText w:val="%8)"/>
      <w:lvlJc w:val="left"/>
      <w:pPr>
        <w:ind w:left="3570" w:hanging="420"/>
      </w:pPr>
    </w:lvl>
    <w:lvl w:ilvl="8" w:tplc="FFFFFFFF" w:tentative="1">
      <w:start w:val="1"/>
      <w:numFmt w:val="lowerRoman"/>
      <w:lvlText w:val="%9."/>
      <w:lvlJc w:val="right"/>
      <w:pPr>
        <w:ind w:left="3990" w:hanging="420"/>
      </w:pPr>
    </w:lvl>
  </w:abstractNum>
  <w:abstractNum w:abstractNumId="898" w15:restartNumberingAfterBreak="0">
    <w:nsid w:val="352918E6"/>
    <w:multiLevelType w:val="hybridMultilevel"/>
    <w:tmpl w:val="EF32D6AE"/>
    <w:lvl w:ilvl="0" w:tplc="6E14714C">
      <w:start w:val="1"/>
      <w:numFmt w:val="bullet"/>
      <w:lvlText w:val=""/>
      <w:lvlJc w:val="left"/>
      <w:pPr>
        <w:tabs>
          <w:tab w:val="num" w:pos="720"/>
        </w:tabs>
        <w:ind w:left="720" w:hanging="360"/>
      </w:pPr>
      <w:rPr>
        <w:rFonts w:ascii="Symbol" w:hAnsi="Symbol" w:hint="default"/>
        <w:sz w:val="20"/>
      </w:rPr>
    </w:lvl>
    <w:lvl w:ilvl="1" w:tplc="0632F20C" w:tentative="1">
      <w:start w:val="1"/>
      <w:numFmt w:val="bullet"/>
      <w:lvlText w:val=""/>
      <w:lvlJc w:val="left"/>
      <w:pPr>
        <w:tabs>
          <w:tab w:val="num" w:pos="1440"/>
        </w:tabs>
        <w:ind w:left="1440" w:hanging="360"/>
      </w:pPr>
      <w:rPr>
        <w:rFonts w:ascii="Symbol" w:hAnsi="Symbol" w:hint="default"/>
        <w:sz w:val="20"/>
      </w:rPr>
    </w:lvl>
    <w:lvl w:ilvl="2" w:tplc="57549398" w:tentative="1">
      <w:start w:val="1"/>
      <w:numFmt w:val="bullet"/>
      <w:lvlText w:val=""/>
      <w:lvlJc w:val="left"/>
      <w:pPr>
        <w:tabs>
          <w:tab w:val="num" w:pos="2160"/>
        </w:tabs>
        <w:ind w:left="2160" w:hanging="360"/>
      </w:pPr>
      <w:rPr>
        <w:rFonts w:ascii="Symbol" w:hAnsi="Symbol" w:hint="default"/>
        <w:sz w:val="20"/>
      </w:rPr>
    </w:lvl>
    <w:lvl w:ilvl="3" w:tplc="A37E8D54" w:tentative="1">
      <w:start w:val="1"/>
      <w:numFmt w:val="bullet"/>
      <w:lvlText w:val=""/>
      <w:lvlJc w:val="left"/>
      <w:pPr>
        <w:tabs>
          <w:tab w:val="num" w:pos="2880"/>
        </w:tabs>
        <w:ind w:left="2880" w:hanging="360"/>
      </w:pPr>
      <w:rPr>
        <w:rFonts w:ascii="Symbol" w:hAnsi="Symbol" w:hint="default"/>
        <w:sz w:val="20"/>
      </w:rPr>
    </w:lvl>
    <w:lvl w:ilvl="4" w:tplc="3A263928" w:tentative="1">
      <w:start w:val="1"/>
      <w:numFmt w:val="bullet"/>
      <w:lvlText w:val=""/>
      <w:lvlJc w:val="left"/>
      <w:pPr>
        <w:tabs>
          <w:tab w:val="num" w:pos="3600"/>
        </w:tabs>
        <w:ind w:left="3600" w:hanging="360"/>
      </w:pPr>
      <w:rPr>
        <w:rFonts w:ascii="Symbol" w:hAnsi="Symbol" w:hint="default"/>
        <w:sz w:val="20"/>
      </w:rPr>
    </w:lvl>
    <w:lvl w:ilvl="5" w:tplc="476A1144" w:tentative="1">
      <w:start w:val="1"/>
      <w:numFmt w:val="bullet"/>
      <w:lvlText w:val=""/>
      <w:lvlJc w:val="left"/>
      <w:pPr>
        <w:tabs>
          <w:tab w:val="num" w:pos="4320"/>
        </w:tabs>
        <w:ind w:left="4320" w:hanging="360"/>
      </w:pPr>
      <w:rPr>
        <w:rFonts w:ascii="Symbol" w:hAnsi="Symbol" w:hint="default"/>
        <w:sz w:val="20"/>
      </w:rPr>
    </w:lvl>
    <w:lvl w:ilvl="6" w:tplc="9C7839DA" w:tentative="1">
      <w:start w:val="1"/>
      <w:numFmt w:val="bullet"/>
      <w:lvlText w:val=""/>
      <w:lvlJc w:val="left"/>
      <w:pPr>
        <w:tabs>
          <w:tab w:val="num" w:pos="5040"/>
        </w:tabs>
        <w:ind w:left="5040" w:hanging="360"/>
      </w:pPr>
      <w:rPr>
        <w:rFonts w:ascii="Symbol" w:hAnsi="Symbol" w:hint="default"/>
        <w:sz w:val="20"/>
      </w:rPr>
    </w:lvl>
    <w:lvl w:ilvl="7" w:tplc="BF68830E" w:tentative="1">
      <w:start w:val="1"/>
      <w:numFmt w:val="bullet"/>
      <w:lvlText w:val=""/>
      <w:lvlJc w:val="left"/>
      <w:pPr>
        <w:tabs>
          <w:tab w:val="num" w:pos="5760"/>
        </w:tabs>
        <w:ind w:left="5760" w:hanging="360"/>
      </w:pPr>
      <w:rPr>
        <w:rFonts w:ascii="Symbol" w:hAnsi="Symbol" w:hint="default"/>
        <w:sz w:val="20"/>
      </w:rPr>
    </w:lvl>
    <w:lvl w:ilvl="8" w:tplc="521EE398" w:tentative="1">
      <w:start w:val="1"/>
      <w:numFmt w:val="bullet"/>
      <w:lvlText w:val=""/>
      <w:lvlJc w:val="left"/>
      <w:pPr>
        <w:tabs>
          <w:tab w:val="num" w:pos="6480"/>
        </w:tabs>
        <w:ind w:left="6480" w:hanging="360"/>
      </w:pPr>
      <w:rPr>
        <w:rFonts w:ascii="Symbol" w:hAnsi="Symbol" w:hint="default"/>
        <w:sz w:val="20"/>
      </w:rPr>
    </w:lvl>
  </w:abstractNum>
  <w:abstractNum w:abstractNumId="899" w15:restartNumberingAfterBreak="0">
    <w:nsid w:val="352C16C6"/>
    <w:multiLevelType w:val="hybridMultilevel"/>
    <w:tmpl w:val="852C4E3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0" w15:restartNumberingAfterBreak="0">
    <w:nsid w:val="3533335F"/>
    <w:multiLevelType w:val="hybridMultilevel"/>
    <w:tmpl w:val="67E415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1" w15:restartNumberingAfterBreak="0">
    <w:nsid w:val="3535682E"/>
    <w:multiLevelType w:val="hybridMultilevel"/>
    <w:tmpl w:val="3A5E7B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2" w15:restartNumberingAfterBreak="0">
    <w:nsid w:val="35373CBD"/>
    <w:multiLevelType w:val="hybridMultilevel"/>
    <w:tmpl w:val="8FAEAB7E"/>
    <w:lvl w:ilvl="0" w:tplc="15A26C9E">
      <w:start w:val="1"/>
      <w:numFmt w:val="decimal"/>
      <w:lvlText w:val="%1."/>
      <w:lvlJc w:val="left"/>
      <w:pPr>
        <w:ind w:left="360" w:hanging="360"/>
      </w:pPr>
      <w:rPr>
        <w:rFonts w:hint="default"/>
      </w:rPr>
    </w:lvl>
    <w:lvl w:ilvl="1" w:tplc="5170A666">
      <w:start w:val="1"/>
      <w:numFmt w:val="bullet"/>
      <w:lvlText w:val=""/>
      <w:lvlJc w:val="left"/>
      <w:pPr>
        <w:ind w:left="1440" w:hanging="360"/>
      </w:pPr>
      <w:rPr>
        <w:rFonts w:ascii="Symbol" w:hAnsi="Symbol" w:hint="default"/>
        <w:color w:val="4472C4" w:themeColor="accent1"/>
      </w:rPr>
    </w:lvl>
    <w:lvl w:ilvl="2" w:tplc="251AA072">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3" w15:restartNumberingAfterBreak="0">
    <w:nsid w:val="35374BFE"/>
    <w:multiLevelType w:val="hybridMultilevel"/>
    <w:tmpl w:val="144AD9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04" w15:restartNumberingAfterBreak="0">
    <w:nsid w:val="35454D14"/>
    <w:multiLevelType w:val="hybridMultilevel"/>
    <w:tmpl w:val="7FB0E0E6"/>
    <w:lvl w:ilvl="0" w:tplc="FFFFFFFF">
      <w:start w:val="1"/>
      <w:numFmt w:val="decimal"/>
      <w:lvlText w:val="%1."/>
      <w:lvlJc w:val="left"/>
      <w:pPr>
        <w:ind w:left="1200" w:hanging="480"/>
      </w:pPr>
      <w:rPr>
        <w:rFonts w:asciiTheme="minorHAnsi" w:eastAsia="宋体" w:hAnsiTheme="minorHAnsi" w:cs="宋体"/>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05" w15:restartNumberingAfterBreak="0">
    <w:nsid w:val="35541485"/>
    <w:multiLevelType w:val="hybridMultilevel"/>
    <w:tmpl w:val="CBA03EC2"/>
    <w:lvl w:ilvl="0" w:tplc="04090003">
      <w:start w:val="1"/>
      <w:numFmt w:val="bullet"/>
      <w:lvlText w:val="o"/>
      <w:lvlJc w:val="left"/>
      <w:pPr>
        <w:ind w:left="440" w:hanging="440"/>
      </w:pPr>
      <w:rPr>
        <w:rFonts w:ascii="Courier New" w:hAnsi="Courier New" w:cs="Courier New"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06" w15:restartNumberingAfterBreak="0">
    <w:nsid w:val="35676A4B"/>
    <w:multiLevelType w:val="hybridMultilevel"/>
    <w:tmpl w:val="10446492"/>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907" w15:restartNumberingAfterBreak="0">
    <w:nsid w:val="3568155C"/>
    <w:multiLevelType w:val="multilevel"/>
    <w:tmpl w:val="AC1A0DE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08" w15:restartNumberingAfterBreak="0">
    <w:nsid w:val="357632DB"/>
    <w:multiLevelType w:val="hybridMultilevel"/>
    <w:tmpl w:val="69241B6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09" w15:restartNumberingAfterBreak="0">
    <w:nsid w:val="357E5BA4"/>
    <w:multiLevelType w:val="multilevel"/>
    <w:tmpl w:val="3B58185A"/>
    <w:lvl w:ilvl="0">
      <w:start w:val="1"/>
      <w:numFmt w:val="decimal"/>
      <w:lvlText w:val="%1."/>
      <w:lvlJc w:val="left"/>
      <w:pPr>
        <w:tabs>
          <w:tab w:val="num" w:pos="720"/>
        </w:tabs>
        <w:ind w:left="720" w:hanging="360"/>
      </w:pPr>
      <w:rPr>
        <w:rFonts w:hint="eastAsia"/>
      </w:rPr>
    </w:lvl>
    <w:lvl w:ilvl="1">
      <w:start w:val="1"/>
      <w:numFmt w:val="decimal"/>
      <w:lvlText w:val="%2)"/>
      <w:lvlJc w:val="left"/>
      <w:pPr>
        <w:ind w:left="1440" w:hanging="360"/>
      </w:pPr>
      <w:rPr>
        <w:rFonts w:hint="default"/>
      </w:rPr>
    </w:lvl>
    <w:lvl w:ilvl="2">
      <w:start w:val="1"/>
      <w:numFmt w:val="decimal"/>
      <w:lvlText w:val="%3."/>
      <w:lvlJc w:val="left"/>
      <w:pPr>
        <w:ind w:left="2240" w:hanging="440"/>
      </w:pPr>
      <w:rPr>
        <w:rFonts w:hint="eastAsia"/>
      </w:rPr>
    </w:lvl>
    <w:lvl w:ilvl="3">
      <w:start w:val="1"/>
      <w:numFmt w:val="lowerLetter"/>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Letter"/>
      <w:lvlText w:val="%6."/>
      <w:lvlJc w:val="left"/>
      <w:pPr>
        <w:tabs>
          <w:tab w:val="num" w:pos="4320"/>
        </w:tabs>
        <w:ind w:left="4320" w:hanging="360"/>
      </w:pPr>
      <w:rPr>
        <w:rFonts w:hint="eastAsia"/>
      </w:rPr>
    </w:lvl>
    <w:lvl w:ilvl="6">
      <w:start w:val="1"/>
      <w:numFmt w:val="lowerLetter"/>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Letter"/>
      <w:lvlText w:val="%9."/>
      <w:lvlJc w:val="left"/>
      <w:pPr>
        <w:tabs>
          <w:tab w:val="num" w:pos="6480"/>
        </w:tabs>
        <w:ind w:left="6480" w:hanging="360"/>
      </w:pPr>
      <w:rPr>
        <w:rFonts w:hint="eastAsia"/>
      </w:rPr>
    </w:lvl>
  </w:abstractNum>
  <w:abstractNum w:abstractNumId="910" w15:restartNumberingAfterBreak="0">
    <w:nsid w:val="358B5CC5"/>
    <w:multiLevelType w:val="hybridMultilevel"/>
    <w:tmpl w:val="7850166C"/>
    <w:lvl w:ilvl="0" w:tplc="4EA8FC3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1" w15:restartNumberingAfterBreak="0">
    <w:nsid w:val="359F4B5D"/>
    <w:multiLevelType w:val="hybridMultilevel"/>
    <w:tmpl w:val="BE763BE6"/>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912" w15:restartNumberingAfterBreak="0">
    <w:nsid w:val="35BF2397"/>
    <w:multiLevelType w:val="hybridMultilevel"/>
    <w:tmpl w:val="3A5E7B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3" w15:restartNumberingAfterBreak="0">
    <w:nsid w:val="35CB649C"/>
    <w:multiLevelType w:val="hybridMultilevel"/>
    <w:tmpl w:val="4C90C8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4" w15:restartNumberingAfterBreak="0">
    <w:nsid w:val="35D743F9"/>
    <w:multiLevelType w:val="hybridMultilevel"/>
    <w:tmpl w:val="95FECA44"/>
    <w:lvl w:ilvl="0" w:tplc="0409000F">
      <w:start w:val="1"/>
      <w:numFmt w:val="decimal"/>
      <w:lvlText w:val="%1."/>
      <w:lvlJc w:val="left"/>
      <w:pPr>
        <w:ind w:left="780" w:hanging="420"/>
      </w:pPr>
      <w:rPr>
        <w:rFonts w:hint="default"/>
      </w:rPr>
    </w:lvl>
    <w:lvl w:ilvl="1" w:tplc="04090011">
      <w:start w:val="1"/>
      <w:numFmt w:val="decimal"/>
      <w:lvlText w:val="%2)"/>
      <w:lvlJc w:val="left"/>
      <w:pPr>
        <w:ind w:left="1140" w:hanging="420"/>
      </w:p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915" w15:restartNumberingAfterBreak="0">
    <w:nsid w:val="35FB2897"/>
    <w:multiLevelType w:val="hybridMultilevel"/>
    <w:tmpl w:val="D1961758"/>
    <w:lvl w:ilvl="0" w:tplc="027A7A98">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6" w15:restartNumberingAfterBreak="0">
    <w:nsid w:val="36175E55"/>
    <w:multiLevelType w:val="hybridMultilevel"/>
    <w:tmpl w:val="76AAFB1E"/>
    <w:lvl w:ilvl="0" w:tplc="D90C21CE">
      <w:start w:val="2"/>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7" w15:restartNumberingAfterBreak="0">
    <w:nsid w:val="36232AB4"/>
    <w:multiLevelType w:val="hybridMultilevel"/>
    <w:tmpl w:val="4FC81584"/>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918" w15:restartNumberingAfterBreak="0">
    <w:nsid w:val="362A1CAD"/>
    <w:multiLevelType w:val="hybridMultilevel"/>
    <w:tmpl w:val="A2484B9A"/>
    <w:lvl w:ilvl="0" w:tplc="B090221C">
      <w:start w:val="1"/>
      <w:numFmt w:val="lowerRoman"/>
      <w:lvlText w:val="%1."/>
      <w:lvlJc w:val="left"/>
      <w:pPr>
        <w:ind w:left="1200" w:hanging="420"/>
      </w:pPr>
      <w:rPr>
        <w:rFonts w:hint="eastAsia"/>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919" w15:restartNumberingAfterBreak="0">
    <w:nsid w:val="36301B3B"/>
    <w:multiLevelType w:val="hybridMultilevel"/>
    <w:tmpl w:val="BE763BE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0" w15:restartNumberingAfterBreak="0">
    <w:nsid w:val="36360711"/>
    <w:multiLevelType w:val="hybridMultilevel"/>
    <w:tmpl w:val="8F588460"/>
    <w:lvl w:ilvl="0" w:tplc="E50A2F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1" w15:restartNumberingAfterBreak="0">
    <w:nsid w:val="3649497E"/>
    <w:multiLevelType w:val="hybridMultilevel"/>
    <w:tmpl w:val="F04653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2" w15:restartNumberingAfterBreak="0">
    <w:nsid w:val="366203EC"/>
    <w:multiLevelType w:val="hybridMultilevel"/>
    <w:tmpl w:val="472CC32C"/>
    <w:lvl w:ilvl="0" w:tplc="04090019">
      <w:start w:val="1"/>
      <w:numFmt w:val="lowerLetter"/>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923" w15:restartNumberingAfterBreak="0">
    <w:nsid w:val="36702512"/>
    <w:multiLevelType w:val="hybridMultilevel"/>
    <w:tmpl w:val="0602F8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4" w15:restartNumberingAfterBreak="0">
    <w:nsid w:val="36726C66"/>
    <w:multiLevelType w:val="hybridMultilevel"/>
    <w:tmpl w:val="C496679C"/>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25" w15:restartNumberingAfterBreak="0">
    <w:nsid w:val="367A2E14"/>
    <w:multiLevelType w:val="hybridMultilevel"/>
    <w:tmpl w:val="AA6EB298"/>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26" w15:restartNumberingAfterBreak="0">
    <w:nsid w:val="36812041"/>
    <w:multiLevelType w:val="hybridMultilevel"/>
    <w:tmpl w:val="0F0E06EE"/>
    <w:lvl w:ilvl="0" w:tplc="04090011">
      <w:start w:val="1"/>
      <w:numFmt w:val="decimal"/>
      <w:lvlText w:val="%1)"/>
      <w:lvlJc w:val="left"/>
      <w:pPr>
        <w:ind w:left="561" w:hanging="420"/>
      </w:pPr>
    </w:lvl>
    <w:lvl w:ilvl="1" w:tplc="04090019" w:tentative="1">
      <w:start w:val="1"/>
      <w:numFmt w:val="lowerLetter"/>
      <w:lvlText w:val="%2)"/>
      <w:lvlJc w:val="left"/>
      <w:pPr>
        <w:ind w:left="981" w:hanging="420"/>
      </w:pPr>
    </w:lvl>
    <w:lvl w:ilvl="2" w:tplc="0409001B" w:tentative="1">
      <w:start w:val="1"/>
      <w:numFmt w:val="lowerRoman"/>
      <w:lvlText w:val="%3."/>
      <w:lvlJc w:val="right"/>
      <w:pPr>
        <w:ind w:left="1401" w:hanging="420"/>
      </w:pPr>
    </w:lvl>
    <w:lvl w:ilvl="3" w:tplc="0409000F" w:tentative="1">
      <w:start w:val="1"/>
      <w:numFmt w:val="decimal"/>
      <w:lvlText w:val="%4."/>
      <w:lvlJc w:val="left"/>
      <w:pPr>
        <w:ind w:left="1821" w:hanging="420"/>
      </w:pPr>
    </w:lvl>
    <w:lvl w:ilvl="4" w:tplc="04090019" w:tentative="1">
      <w:start w:val="1"/>
      <w:numFmt w:val="lowerLetter"/>
      <w:lvlText w:val="%5)"/>
      <w:lvlJc w:val="left"/>
      <w:pPr>
        <w:ind w:left="2241" w:hanging="420"/>
      </w:pPr>
    </w:lvl>
    <w:lvl w:ilvl="5" w:tplc="0409001B" w:tentative="1">
      <w:start w:val="1"/>
      <w:numFmt w:val="lowerRoman"/>
      <w:lvlText w:val="%6."/>
      <w:lvlJc w:val="right"/>
      <w:pPr>
        <w:ind w:left="2661" w:hanging="420"/>
      </w:pPr>
    </w:lvl>
    <w:lvl w:ilvl="6" w:tplc="0409000F" w:tentative="1">
      <w:start w:val="1"/>
      <w:numFmt w:val="decimal"/>
      <w:lvlText w:val="%7."/>
      <w:lvlJc w:val="left"/>
      <w:pPr>
        <w:ind w:left="3081" w:hanging="420"/>
      </w:pPr>
    </w:lvl>
    <w:lvl w:ilvl="7" w:tplc="04090019" w:tentative="1">
      <w:start w:val="1"/>
      <w:numFmt w:val="lowerLetter"/>
      <w:lvlText w:val="%8)"/>
      <w:lvlJc w:val="left"/>
      <w:pPr>
        <w:ind w:left="3501" w:hanging="420"/>
      </w:pPr>
    </w:lvl>
    <w:lvl w:ilvl="8" w:tplc="0409001B" w:tentative="1">
      <w:start w:val="1"/>
      <w:numFmt w:val="lowerRoman"/>
      <w:lvlText w:val="%9."/>
      <w:lvlJc w:val="right"/>
      <w:pPr>
        <w:ind w:left="3921" w:hanging="420"/>
      </w:pPr>
    </w:lvl>
  </w:abstractNum>
  <w:abstractNum w:abstractNumId="927" w15:restartNumberingAfterBreak="0">
    <w:nsid w:val="368E2EE4"/>
    <w:multiLevelType w:val="hybridMultilevel"/>
    <w:tmpl w:val="1EFA9E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8" w15:restartNumberingAfterBreak="0">
    <w:nsid w:val="369240A4"/>
    <w:multiLevelType w:val="hybridMultilevel"/>
    <w:tmpl w:val="13FAC67C"/>
    <w:lvl w:ilvl="0" w:tplc="44060FDA">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9" w15:restartNumberingAfterBreak="0">
    <w:nsid w:val="36AA54B4"/>
    <w:multiLevelType w:val="hybridMultilevel"/>
    <w:tmpl w:val="E8BE5F90"/>
    <w:lvl w:ilvl="0" w:tplc="5A5E4914">
      <w:start w:val="1"/>
      <w:numFmt w:val="decimal"/>
      <w:lvlText w:val="%1)"/>
      <w:lvlJc w:val="left"/>
      <w:pPr>
        <w:ind w:left="780" w:hanging="420"/>
      </w:pPr>
      <w:rPr>
        <w:rFont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930" w15:restartNumberingAfterBreak="0">
    <w:nsid w:val="36AC1953"/>
    <w:multiLevelType w:val="hybridMultilevel"/>
    <w:tmpl w:val="5DA4E3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1" w15:restartNumberingAfterBreak="0">
    <w:nsid w:val="36AF1C36"/>
    <w:multiLevelType w:val="multilevel"/>
    <w:tmpl w:val="F37A3490"/>
    <w:lvl w:ilvl="0">
      <w:numFmt w:val="decimal"/>
      <w:lvlText w:val="%1"/>
      <w:lvlJc w:val="left"/>
      <w:pPr>
        <w:ind w:left="444" w:hanging="444"/>
      </w:pPr>
      <w:rPr>
        <w:rFonts w:hint="default"/>
      </w:rPr>
    </w:lvl>
    <w:lvl w:ilvl="1">
      <w:start w:val="1"/>
      <w:numFmt w:val="decimalZero"/>
      <w:lvlText w:val="%1.%2"/>
      <w:lvlJc w:val="left"/>
      <w:pPr>
        <w:ind w:left="1164" w:hanging="44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32" w15:restartNumberingAfterBreak="0">
    <w:nsid w:val="36C137A2"/>
    <w:multiLevelType w:val="multilevel"/>
    <w:tmpl w:val="E6D2BA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asciiTheme="minorHAnsi" w:eastAsia="宋体" w:hAnsiTheme="minorHAnsi" w:cs="宋体"/>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3" w15:restartNumberingAfterBreak="0">
    <w:nsid w:val="36C85F4D"/>
    <w:multiLevelType w:val="hybridMultilevel"/>
    <w:tmpl w:val="D2E2A92C"/>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934" w15:restartNumberingAfterBreak="0">
    <w:nsid w:val="36CE30B2"/>
    <w:multiLevelType w:val="hybridMultilevel"/>
    <w:tmpl w:val="9A38F450"/>
    <w:lvl w:ilvl="0" w:tplc="04090011">
      <w:start w:val="1"/>
      <w:numFmt w:val="decimal"/>
      <w:lvlText w:val="%1)"/>
      <w:lvlJc w:val="left"/>
      <w:pPr>
        <w:ind w:left="885" w:hanging="420"/>
      </w:pPr>
    </w:lvl>
    <w:lvl w:ilvl="1" w:tplc="04090019" w:tentative="1">
      <w:start w:val="1"/>
      <w:numFmt w:val="lowerLetter"/>
      <w:lvlText w:val="%2)"/>
      <w:lvlJc w:val="left"/>
      <w:pPr>
        <w:ind w:left="1305" w:hanging="420"/>
      </w:pPr>
    </w:lvl>
    <w:lvl w:ilvl="2" w:tplc="0409001B" w:tentative="1">
      <w:start w:val="1"/>
      <w:numFmt w:val="lowerRoman"/>
      <w:lvlText w:val="%3."/>
      <w:lvlJc w:val="right"/>
      <w:pPr>
        <w:ind w:left="1725" w:hanging="420"/>
      </w:pPr>
    </w:lvl>
    <w:lvl w:ilvl="3" w:tplc="0409000F" w:tentative="1">
      <w:start w:val="1"/>
      <w:numFmt w:val="decimal"/>
      <w:lvlText w:val="%4."/>
      <w:lvlJc w:val="left"/>
      <w:pPr>
        <w:ind w:left="2145" w:hanging="420"/>
      </w:pPr>
    </w:lvl>
    <w:lvl w:ilvl="4" w:tplc="04090019" w:tentative="1">
      <w:start w:val="1"/>
      <w:numFmt w:val="lowerLetter"/>
      <w:lvlText w:val="%5)"/>
      <w:lvlJc w:val="left"/>
      <w:pPr>
        <w:ind w:left="2565" w:hanging="420"/>
      </w:pPr>
    </w:lvl>
    <w:lvl w:ilvl="5" w:tplc="0409001B" w:tentative="1">
      <w:start w:val="1"/>
      <w:numFmt w:val="lowerRoman"/>
      <w:lvlText w:val="%6."/>
      <w:lvlJc w:val="right"/>
      <w:pPr>
        <w:ind w:left="2985" w:hanging="420"/>
      </w:pPr>
    </w:lvl>
    <w:lvl w:ilvl="6" w:tplc="0409000F" w:tentative="1">
      <w:start w:val="1"/>
      <w:numFmt w:val="decimal"/>
      <w:lvlText w:val="%7."/>
      <w:lvlJc w:val="left"/>
      <w:pPr>
        <w:ind w:left="3405" w:hanging="420"/>
      </w:pPr>
    </w:lvl>
    <w:lvl w:ilvl="7" w:tplc="04090019" w:tentative="1">
      <w:start w:val="1"/>
      <w:numFmt w:val="lowerLetter"/>
      <w:lvlText w:val="%8)"/>
      <w:lvlJc w:val="left"/>
      <w:pPr>
        <w:ind w:left="3825" w:hanging="420"/>
      </w:pPr>
    </w:lvl>
    <w:lvl w:ilvl="8" w:tplc="0409001B" w:tentative="1">
      <w:start w:val="1"/>
      <w:numFmt w:val="lowerRoman"/>
      <w:lvlText w:val="%9."/>
      <w:lvlJc w:val="right"/>
      <w:pPr>
        <w:ind w:left="4245" w:hanging="420"/>
      </w:pPr>
    </w:lvl>
  </w:abstractNum>
  <w:abstractNum w:abstractNumId="935" w15:restartNumberingAfterBreak="0">
    <w:nsid w:val="36DF3C5C"/>
    <w:multiLevelType w:val="hybridMultilevel"/>
    <w:tmpl w:val="88A6F3A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36" w15:restartNumberingAfterBreak="0">
    <w:nsid w:val="36E76C7B"/>
    <w:multiLevelType w:val="hybridMultilevel"/>
    <w:tmpl w:val="F2C62A9A"/>
    <w:lvl w:ilvl="0" w:tplc="04090003">
      <w:start w:val="1"/>
      <w:numFmt w:val="bullet"/>
      <w:lvlText w:val="o"/>
      <w:lvlJc w:val="left"/>
      <w:pPr>
        <w:ind w:left="420" w:hanging="420"/>
      </w:pPr>
      <w:rPr>
        <w:rFonts w:ascii="Courier New" w:hAnsi="Courier New" w:cs="Courier New"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7" w15:restartNumberingAfterBreak="0">
    <w:nsid w:val="36EB11EA"/>
    <w:multiLevelType w:val="hybridMultilevel"/>
    <w:tmpl w:val="F9BC3CE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38" w15:restartNumberingAfterBreak="0">
    <w:nsid w:val="370F6C64"/>
    <w:multiLevelType w:val="hybridMultilevel"/>
    <w:tmpl w:val="E87ECD4E"/>
    <w:lvl w:ilvl="0" w:tplc="FFFFFFFF">
      <w:start w:val="1"/>
      <w:numFmt w:val="decimal"/>
      <w:lvlText w:val="%1."/>
      <w:lvlJc w:val="left"/>
      <w:pPr>
        <w:ind w:left="360" w:hanging="360"/>
      </w:pPr>
      <w:rPr>
        <w:rFonts w:hint="default"/>
      </w:rPr>
    </w:lvl>
    <w:lvl w:ilvl="1" w:tplc="FFFFFFFF">
      <w:start w:val="1"/>
      <w:numFmt w:val="decimal"/>
      <w:lvlText w:val="%2."/>
      <w:lvlJc w:val="left"/>
      <w:pPr>
        <w:ind w:left="1200" w:hanging="480"/>
      </w:pPr>
      <w:rPr>
        <w:rFonts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39" w15:restartNumberingAfterBreak="0">
    <w:nsid w:val="3711538D"/>
    <w:multiLevelType w:val="multilevel"/>
    <w:tmpl w:val="E6D2BA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asciiTheme="minorHAnsi" w:eastAsia="宋体" w:hAnsiTheme="minorHAnsi" w:cs="宋体"/>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0" w15:restartNumberingAfterBreak="0">
    <w:nsid w:val="37224B3B"/>
    <w:multiLevelType w:val="hybridMultilevel"/>
    <w:tmpl w:val="3D18471C"/>
    <w:lvl w:ilvl="0" w:tplc="933AB3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41" w15:restartNumberingAfterBreak="0">
    <w:nsid w:val="37322875"/>
    <w:multiLevelType w:val="hybridMultilevel"/>
    <w:tmpl w:val="A9549D70"/>
    <w:lvl w:ilvl="0" w:tplc="04090011">
      <w:start w:val="1"/>
      <w:numFmt w:val="decimal"/>
      <w:lvlText w:val="%1)"/>
      <w:lvlJc w:val="left"/>
      <w:pPr>
        <w:ind w:left="1220" w:hanging="440"/>
      </w:pPr>
    </w:lvl>
    <w:lvl w:ilvl="1" w:tplc="04090019" w:tentative="1">
      <w:start w:val="1"/>
      <w:numFmt w:val="lowerLetter"/>
      <w:lvlText w:val="%2)"/>
      <w:lvlJc w:val="left"/>
      <w:pPr>
        <w:ind w:left="1660" w:hanging="440"/>
      </w:pPr>
    </w:lvl>
    <w:lvl w:ilvl="2" w:tplc="0409001B" w:tentative="1">
      <w:start w:val="1"/>
      <w:numFmt w:val="lowerRoman"/>
      <w:lvlText w:val="%3."/>
      <w:lvlJc w:val="right"/>
      <w:pPr>
        <w:ind w:left="2100" w:hanging="440"/>
      </w:pPr>
    </w:lvl>
    <w:lvl w:ilvl="3" w:tplc="0409000F" w:tentative="1">
      <w:start w:val="1"/>
      <w:numFmt w:val="decimal"/>
      <w:lvlText w:val="%4."/>
      <w:lvlJc w:val="left"/>
      <w:pPr>
        <w:ind w:left="2540" w:hanging="440"/>
      </w:pPr>
    </w:lvl>
    <w:lvl w:ilvl="4" w:tplc="04090019" w:tentative="1">
      <w:start w:val="1"/>
      <w:numFmt w:val="lowerLetter"/>
      <w:lvlText w:val="%5)"/>
      <w:lvlJc w:val="left"/>
      <w:pPr>
        <w:ind w:left="2980" w:hanging="440"/>
      </w:pPr>
    </w:lvl>
    <w:lvl w:ilvl="5" w:tplc="0409001B" w:tentative="1">
      <w:start w:val="1"/>
      <w:numFmt w:val="lowerRoman"/>
      <w:lvlText w:val="%6."/>
      <w:lvlJc w:val="right"/>
      <w:pPr>
        <w:ind w:left="3420" w:hanging="440"/>
      </w:pPr>
    </w:lvl>
    <w:lvl w:ilvl="6" w:tplc="0409000F" w:tentative="1">
      <w:start w:val="1"/>
      <w:numFmt w:val="decimal"/>
      <w:lvlText w:val="%7."/>
      <w:lvlJc w:val="left"/>
      <w:pPr>
        <w:ind w:left="3860" w:hanging="440"/>
      </w:pPr>
    </w:lvl>
    <w:lvl w:ilvl="7" w:tplc="04090019" w:tentative="1">
      <w:start w:val="1"/>
      <w:numFmt w:val="lowerLetter"/>
      <w:lvlText w:val="%8)"/>
      <w:lvlJc w:val="left"/>
      <w:pPr>
        <w:ind w:left="4300" w:hanging="440"/>
      </w:pPr>
    </w:lvl>
    <w:lvl w:ilvl="8" w:tplc="0409001B" w:tentative="1">
      <w:start w:val="1"/>
      <w:numFmt w:val="lowerRoman"/>
      <w:lvlText w:val="%9."/>
      <w:lvlJc w:val="right"/>
      <w:pPr>
        <w:ind w:left="4740" w:hanging="440"/>
      </w:pPr>
    </w:lvl>
  </w:abstractNum>
  <w:abstractNum w:abstractNumId="942" w15:restartNumberingAfterBreak="0">
    <w:nsid w:val="37340E25"/>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43" w15:restartNumberingAfterBreak="0">
    <w:nsid w:val="37353D53"/>
    <w:multiLevelType w:val="hybridMultilevel"/>
    <w:tmpl w:val="D3BA3262"/>
    <w:lvl w:ilvl="0" w:tplc="0409000F">
      <w:start w:val="1"/>
      <w:numFmt w:val="decimal"/>
      <w:lvlText w:val="%1."/>
      <w:lvlJc w:val="left"/>
      <w:pPr>
        <w:ind w:left="800" w:hanging="440"/>
      </w:p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944" w15:restartNumberingAfterBreak="0">
    <w:nsid w:val="3736600A"/>
    <w:multiLevelType w:val="hybridMultilevel"/>
    <w:tmpl w:val="724641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5" w15:restartNumberingAfterBreak="0">
    <w:nsid w:val="3738184F"/>
    <w:multiLevelType w:val="hybridMultilevel"/>
    <w:tmpl w:val="9404DF72"/>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46" w15:restartNumberingAfterBreak="0">
    <w:nsid w:val="37393597"/>
    <w:multiLevelType w:val="hybridMultilevel"/>
    <w:tmpl w:val="ACBA0D8E"/>
    <w:lvl w:ilvl="0" w:tplc="0576F5B8">
      <w:start w:val="1"/>
      <w:numFmt w:val="decimal"/>
      <w:lvlText w:val="%1)"/>
      <w:lvlJc w:val="left"/>
      <w:pPr>
        <w:ind w:left="800" w:hanging="440"/>
      </w:p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947" w15:restartNumberingAfterBreak="0">
    <w:nsid w:val="37417327"/>
    <w:multiLevelType w:val="hybridMultilevel"/>
    <w:tmpl w:val="D41A72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48" w15:restartNumberingAfterBreak="0">
    <w:nsid w:val="3743399D"/>
    <w:multiLevelType w:val="hybridMultilevel"/>
    <w:tmpl w:val="FFF4DE7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49" w15:restartNumberingAfterBreak="0">
    <w:nsid w:val="374A6295"/>
    <w:multiLevelType w:val="hybridMultilevel"/>
    <w:tmpl w:val="96A832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0" w15:restartNumberingAfterBreak="0">
    <w:nsid w:val="375C0C6C"/>
    <w:multiLevelType w:val="hybridMultilevel"/>
    <w:tmpl w:val="08C865B0"/>
    <w:lvl w:ilvl="0" w:tplc="264CA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1" w15:restartNumberingAfterBreak="0">
    <w:nsid w:val="375D22F1"/>
    <w:multiLevelType w:val="hybridMultilevel"/>
    <w:tmpl w:val="4E5E05A6"/>
    <w:lvl w:ilvl="0" w:tplc="04090011">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952" w15:restartNumberingAfterBreak="0">
    <w:nsid w:val="37643794"/>
    <w:multiLevelType w:val="hybridMultilevel"/>
    <w:tmpl w:val="B9C2BC90"/>
    <w:lvl w:ilvl="0" w:tplc="25B8689C">
      <w:start w:val="1"/>
      <w:numFmt w:val="decimal"/>
      <w:lvlText w:val="%1)"/>
      <w:lvlJc w:val="left"/>
      <w:pPr>
        <w:ind w:left="1140" w:hanging="420"/>
      </w:pPr>
      <w:rPr>
        <w:rFonts w:hint="default"/>
      </w:rPr>
    </w:lvl>
    <w:lvl w:ilvl="1" w:tplc="0409000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953" w15:restartNumberingAfterBreak="0">
    <w:nsid w:val="377408EB"/>
    <w:multiLevelType w:val="hybridMultilevel"/>
    <w:tmpl w:val="F76EE0F8"/>
    <w:lvl w:ilvl="0" w:tplc="04090011">
      <w:start w:val="1"/>
      <w:numFmt w:val="decimal"/>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54" w15:restartNumberingAfterBreak="0">
    <w:nsid w:val="37777E9C"/>
    <w:multiLevelType w:val="hybridMultilevel"/>
    <w:tmpl w:val="EE5C0974"/>
    <w:lvl w:ilvl="0" w:tplc="04090011">
      <w:start w:val="1"/>
      <w:numFmt w:val="decimal"/>
      <w:lvlText w:val="%1)"/>
      <w:lvlJc w:val="left"/>
      <w:pPr>
        <w:ind w:left="729" w:hanging="420"/>
      </w:pPr>
    </w:lvl>
    <w:lvl w:ilvl="1" w:tplc="04090019" w:tentative="1">
      <w:start w:val="1"/>
      <w:numFmt w:val="lowerLetter"/>
      <w:lvlText w:val="%2)"/>
      <w:lvlJc w:val="left"/>
      <w:pPr>
        <w:ind w:left="1149" w:hanging="420"/>
      </w:pPr>
    </w:lvl>
    <w:lvl w:ilvl="2" w:tplc="0409001B" w:tentative="1">
      <w:start w:val="1"/>
      <w:numFmt w:val="lowerRoman"/>
      <w:lvlText w:val="%3."/>
      <w:lvlJc w:val="right"/>
      <w:pPr>
        <w:ind w:left="1569" w:hanging="420"/>
      </w:pPr>
    </w:lvl>
    <w:lvl w:ilvl="3" w:tplc="0409000F" w:tentative="1">
      <w:start w:val="1"/>
      <w:numFmt w:val="decimal"/>
      <w:lvlText w:val="%4."/>
      <w:lvlJc w:val="left"/>
      <w:pPr>
        <w:ind w:left="1989" w:hanging="420"/>
      </w:pPr>
    </w:lvl>
    <w:lvl w:ilvl="4" w:tplc="04090019" w:tentative="1">
      <w:start w:val="1"/>
      <w:numFmt w:val="lowerLetter"/>
      <w:lvlText w:val="%5)"/>
      <w:lvlJc w:val="left"/>
      <w:pPr>
        <w:ind w:left="2409" w:hanging="420"/>
      </w:pPr>
    </w:lvl>
    <w:lvl w:ilvl="5" w:tplc="0409001B" w:tentative="1">
      <w:start w:val="1"/>
      <w:numFmt w:val="lowerRoman"/>
      <w:lvlText w:val="%6."/>
      <w:lvlJc w:val="right"/>
      <w:pPr>
        <w:ind w:left="2829" w:hanging="420"/>
      </w:pPr>
    </w:lvl>
    <w:lvl w:ilvl="6" w:tplc="0409000F" w:tentative="1">
      <w:start w:val="1"/>
      <w:numFmt w:val="decimal"/>
      <w:lvlText w:val="%7."/>
      <w:lvlJc w:val="left"/>
      <w:pPr>
        <w:ind w:left="3249" w:hanging="420"/>
      </w:pPr>
    </w:lvl>
    <w:lvl w:ilvl="7" w:tplc="04090019" w:tentative="1">
      <w:start w:val="1"/>
      <w:numFmt w:val="lowerLetter"/>
      <w:lvlText w:val="%8)"/>
      <w:lvlJc w:val="left"/>
      <w:pPr>
        <w:ind w:left="3669" w:hanging="420"/>
      </w:pPr>
    </w:lvl>
    <w:lvl w:ilvl="8" w:tplc="0409001B" w:tentative="1">
      <w:start w:val="1"/>
      <w:numFmt w:val="lowerRoman"/>
      <w:lvlText w:val="%9."/>
      <w:lvlJc w:val="right"/>
      <w:pPr>
        <w:ind w:left="4089" w:hanging="420"/>
      </w:pPr>
    </w:lvl>
  </w:abstractNum>
  <w:abstractNum w:abstractNumId="955" w15:restartNumberingAfterBreak="0">
    <w:nsid w:val="378B0CA5"/>
    <w:multiLevelType w:val="hybridMultilevel"/>
    <w:tmpl w:val="747C4DC6"/>
    <w:lvl w:ilvl="0" w:tplc="04090011">
      <w:start w:val="1"/>
      <w:numFmt w:val="decimal"/>
      <w:lvlText w:val="%1)"/>
      <w:lvlJc w:val="left"/>
      <w:pPr>
        <w:ind w:left="869" w:hanging="420"/>
      </w:pPr>
    </w:lvl>
    <w:lvl w:ilvl="1" w:tplc="04090019" w:tentative="1">
      <w:start w:val="1"/>
      <w:numFmt w:val="lowerLetter"/>
      <w:lvlText w:val="%2)"/>
      <w:lvlJc w:val="left"/>
      <w:pPr>
        <w:ind w:left="1289" w:hanging="420"/>
      </w:pPr>
    </w:lvl>
    <w:lvl w:ilvl="2" w:tplc="0409001B" w:tentative="1">
      <w:start w:val="1"/>
      <w:numFmt w:val="lowerRoman"/>
      <w:lvlText w:val="%3."/>
      <w:lvlJc w:val="right"/>
      <w:pPr>
        <w:ind w:left="1709" w:hanging="420"/>
      </w:pPr>
    </w:lvl>
    <w:lvl w:ilvl="3" w:tplc="0409000F" w:tentative="1">
      <w:start w:val="1"/>
      <w:numFmt w:val="decimal"/>
      <w:lvlText w:val="%4."/>
      <w:lvlJc w:val="left"/>
      <w:pPr>
        <w:ind w:left="2129" w:hanging="420"/>
      </w:pPr>
    </w:lvl>
    <w:lvl w:ilvl="4" w:tplc="04090019" w:tentative="1">
      <w:start w:val="1"/>
      <w:numFmt w:val="lowerLetter"/>
      <w:lvlText w:val="%5)"/>
      <w:lvlJc w:val="left"/>
      <w:pPr>
        <w:ind w:left="2549" w:hanging="420"/>
      </w:pPr>
    </w:lvl>
    <w:lvl w:ilvl="5" w:tplc="0409001B" w:tentative="1">
      <w:start w:val="1"/>
      <w:numFmt w:val="lowerRoman"/>
      <w:lvlText w:val="%6."/>
      <w:lvlJc w:val="right"/>
      <w:pPr>
        <w:ind w:left="2969" w:hanging="420"/>
      </w:pPr>
    </w:lvl>
    <w:lvl w:ilvl="6" w:tplc="0409000F" w:tentative="1">
      <w:start w:val="1"/>
      <w:numFmt w:val="decimal"/>
      <w:lvlText w:val="%7."/>
      <w:lvlJc w:val="left"/>
      <w:pPr>
        <w:ind w:left="3389" w:hanging="420"/>
      </w:pPr>
    </w:lvl>
    <w:lvl w:ilvl="7" w:tplc="04090019" w:tentative="1">
      <w:start w:val="1"/>
      <w:numFmt w:val="lowerLetter"/>
      <w:lvlText w:val="%8)"/>
      <w:lvlJc w:val="left"/>
      <w:pPr>
        <w:ind w:left="3809" w:hanging="420"/>
      </w:pPr>
    </w:lvl>
    <w:lvl w:ilvl="8" w:tplc="0409001B" w:tentative="1">
      <w:start w:val="1"/>
      <w:numFmt w:val="lowerRoman"/>
      <w:lvlText w:val="%9."/>
      <w:lvlJc w:val="right"/>
      <w:pPr>
        <w:ind w:left="4229" w:hanging="420"/>
      </w:pPr>
    </w:lvl>
  </w:abstractNum>
  <w:abstractNum w:abstractNumId="956" w15:restartNumberingAfterBreak="0">
    <w:nsid w:val="3793539D"/>
    <w:multiLevelType w:val="hybridMultilevel"/>
    <w:tmpl w:val="53100184"/>
    <w:lvl w:ilvl="0" w:tplc="FFFFFFFF">
      <w:start w:val="1"/>
      <w:numFmt w:val="decimal"/>
      <w:lvlText w:val="%1)"/>
      <w:lvlJc w:val="left"/>
      <w:pPr>
        <w:ind w:left="780" w:hanging="420"/>
      </w:pPr>
      <w:rPr>
        <w:rFonts w:hint="eastAsia"/>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957" w15:restartNumberingAfterBreak="0">
    <w:nsid w:val="37987A30"/>
    <w:multiLevelType w:val="hybridMultilevel"/>
    <w:tmpl w:val="A57AC2A4"/>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958" w15:restartNumberingAfterBreak="0">
    <w:nsid w:val="37A0357A"/>
    <w:multiLevelType w:val="hybridMultilevel"/>
    <w:tmpl w:val="A07EA02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59" w15:restartNumberingAfterBreak="0">
    <w:nsid w:val="37AC1285"/>
    <w:multiLevelType w:val="hybridMultilevel"/>
    <w:tmpl w:val="0DD27024"/>
    <w:lvl w:ilvl="0" w:tplc="04090011">
      <w:start w:val="1"/>
      <w:numFmt w:val="decimal"/>
      <w:lvlText w:val="%1)"/>
      <w:lvlJc w:val="left"/>
      <w:pPr>
        <w:ind w:left="729" w:hanging="420"/>
      </w:pPr>
      <w:rPr>
        <w:rFont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960" w15:restartNumberingAfterBreak="0">
    <w:nsid w:val="37AF7487"/>
    <w:multiLevelType w:val="multilevel"/>
    <w:tmpl w:val="60DA1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1" w15:restartNumberingAfterBreak="0">
    <w:nsid w:val="37B15013"/>
    <w:multiLevelType w:val="multilevel"/>
    <w:tmpl w:val="57DCF21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62" w15:restartNumberingAfterBreak="0">
    <w:nsid w:val="37D77F46"/>
    <w:multiLevelType w:val="hybridMultilevel"/>
    <w:tmpl w:val="D8A25A32"/>
    <w:lvl w:ilvl="0" w:tplc="FFFFFFFF">
      <w:start w:val="1"/>
      <w:numFmt w:val="decimal"/>
      <w:lvlText w:val="%1)"/>
      <w:lvlJc w:val="left"/>
      <w:pPr>
        <w:ind w:left="1560" w:hanging="360"/>
      </w:pPr>
      <w:rPr>
        <w:rFonts w:hint="default"/>
      </w:rPr>
    </w:lvl>
    <w:lvl w:ilvl="1" w:tplc="FFFFFFFF">
      <w:start w:val="1"/>
      <w:numFmt w:val="bullet"/>
      <w:lvlText w:val="o"/>
      <w:lvlJc w:val="left"/>
      <w:pPr>
        <w:ind w:left="2280" w:hanging="360"/>
      </w:pPr>
      <w:rPr>
        <w:rFonts w:ascii="Courier New" w:hAnsi="Courier New" w:cs="Courier New" w:hint="default"/>
      </w:rPr>
    </w:lvl>
    <w:lvl w:ilvl="2" w:tplc="FFFFFFFF" w:tentative="1">
      <w:start w:val="1"/>
      <w:numFmt w:val="bullet"/>
      <w:lvlText w:val=""/>
      <w:lvlJc w:val="left"/>
      <w:pPr>
        <w:ind w:left="3000" w:hanging="360"/>
      </w:pPr>
      <w:rPr>
        <w:rFonts w:ascii="Wingdings" w:hAnsi="Wingdings" w:hint="default"/>
      </w:rPr>
    </w:lvl>
    <w:lvl w:ilvl="3" w:tplc="FFFFFFFF" w:tentative="1">
      <w:start w:val="1"/>
      <w:numFmt w:val="bullet"/>
      <w:lvlText w:val=""/>
      <w:lvlJc w:val="left"/>
      <w:pPr>
        <w:ind w:left="3720" w:hanging="360"/>
      </w:pPr>
      <w:rPr>
        <w:rFonts w:ascii="Symbol" w:hAnsi="Symbol" w:hint="default"/>
      </w:rPr>
    </w:lvl>
    <w:lvl w:ilvl="4" w:tplc="FFFFFFFF" w:tentative="1">
      <w:start w:val="1"/>
      <w:numFmt w:val="bullet"/>
      <w:lvlText w:val="o"/>
      <w:lvlJc w:val="left"/>
      <w:pPr>
        <w:ind w:left="4440" w:hanging="360"/>
      </w:pPr>
      <w:rPr>
        <w:rFonts w:ascii="Courier New" w:hAnsi="Courier New" w:cs="Courier New" w:hint="default"/>
      </w:rPr>
    </w:lvl>
    <w:lvl w:ilvl="5" w:tplc="FFFFFFFF" w:tentative="1">
      <w:start w:val="1"/>
      <w:numFmt w:val="bullet"/>
      <w:lvlText w:val=""/>
      <w:lvlJc w:val="left"/>
      <w:pPr>
        <w:ind w:left="5160" w:hanging="360"/>
      </w:pPr>
      <w:rPr>
        <w:rFonts w:ascii="Wingdings" w:hAnsi="Wingdings" w:hint="default"/>
      </w:rPr>
    </w:lvl>
    <w:lvl w:ilvl="6" w:tplc="FFFFFFFF" w:tentative="1">
      <w:start w:val="1"/>
      <w:numFmt w:val="bullet"/>
      <w:lvlText w:val=""/>
      <w:lvlJc w:val="left"/>
      <w:pPr>
        <w:ind w:left="5880" w:hanging="360"/>
      </w:pPr>
      <w:rPr>
        <w:rFonts w:ascii="Symbol" w:hAnsi="Symbol" w:hint="default"/>
      </w:rPr>
    </w:lvl>
    <w:lvl w:ilvl="7" w:tplc="FFFFFFFF" w:tentative="1">
      <w:start w:val="1"/>
      <w:numFmt w:val="bullet"/>
      <w:lvlText w:val="o"/>
      <w:lvlJc w:val="left"/>
      <w:pPr>
        <w:ind w:left="6600" w:hanging="360"/>
      </w:pPr>
      <w:rPr>
        <w:rFonts w:ascii="Courier New" w:hAnsi="Courier New" w:cs="Courier New" w:hint="default"/>
      </w:rPr>
    </w:lvl>
    <w:lvl w:ilvl="8" w:tplc="FFFFFFFF" w:tentative="1">
      <w:start w:val="1"/>
      <w:numFmt w:val="bullet"/>
      <w:lvlText w:val=""/>
      <w:lvlJc w:val="left"/>
      <w:pPr>
        <w:ind w:left="7320" w:hanging="360"/>
      </w:pPr>
      <w:rPr>
        <w:rFonts w:ascii="Wingdings" w:hAnsi="Wingdings" w:hint="default"/>
      </w:rPr>
    </w:lvl>
  </w:abstractNum>
  <w:abstractNum w:abstractNumId="963" w15:restartNumberingAfterBreak="0">
    <w:nsid w:val="37E05AE9"/>
    <w:multiLevelType w:val="hybridMultilevel"/>
    <w:tmpl w:val="D318C2A8"/>
    <w:lvl w:ilvl="0" w:tplc="04090003">
      <w:start w:val="1"/>
      <w:numFmt w:val="bullet"/>
      <w:lvlText w:val="o"/>
      <w:lvlJc w:val="left"/>
      <w:pPr>
        <w:ind w:left="890" w:hanging="440"/>
      </w:pPr>
      <w:rPr>
        <w:rFonts w:ascii="Courier New" w:hAnsi="Courier New" w:cs="Courier New" w:hint="default"/>
      </w:rPr>
    </w:lvl>
    <w:lvl w:ilvl="1" w:tplc="04090003" w:tentative="1">
      <w:start w:val="1"/>
      <w:numFmt w:val="bullet"/>
      <w:lvlText w:val=""/>
      <w:lvlJc w:val="left"/>
      <w:pPr>
        <w:ind w:left="1330" w:hanging="440"/>
      </w:pPr>
      <w:rPr>
        <w:rFonts w:ascii="Wingdings" w:hAnsi="Wingdings" w:hint="default"/>
      </w:rPr>
    </w:lvl>
    <w:lvl w:ilvl="2" w:tplc="04090005" w:tentative="1">
      <w:start w:val="1"/>
      <w:numFmt w:val="bullet"/>
      <w:lvlText w:val=""/>
      <w:lvlJc w:val="left"/>
      <w:pPr>
        <w:ind w:left="1770" w:hanging="440"/>
      </w:pPr>
      <w:rPr>
        <w:rFonts w:ascii="Wingdings" w:hAnsi="Wingdings" w:hint="default"/>
      </w:rPr>
    </w:lvl>
    <w:lvl w:ilvl="3" w:tplc="04090001" w:tentative="1">
      <w:start w:val="1"/>
      <w:numFmt w:val="bullet"/>
      <w:lvlText w:val=""/>
      <w:lvlJc w:val="left"/>
      <w:pPr>
        <w:ind w:left="2210" w:hanging="440"/>
      </w:pPr>
      <w:rPr>
        <w:rFonts w:ascii="Wingdings" w:hAnsi="Wingdings" w:hint="default"/>
      </w:rPr>
    </w:lvl>
    <w:lvl w:ilvl="4" w:tplc="04090003" w:tentative="1">
      <w:start w:val="1"/>
      <w:numFmt w:val="bullet"/>
      <w:lvlText w:val=""/>
      <w:lvlJc w:val="left"/>
      <w:pPr>
        <w:ind w:left="2650" w:hanging="440"/>
      </w:pPr>
      <w:rPr>
        <w:rFonts w:ascii="Wingdings" w:hAnsi="Wingdings" w:hint="default"/>
      </w:rPr>
    </w:lvl>
    <w:lvl w:ilvl="5" w:tplc="04090005" w:tentative="1">
      <w:start w:val="1"/>
      <w:numFmt w:val="bullet"/>
      <w:lvlText w:val=""/>
      <w:lvlJc w:val="left"/>
      <w:pPr>
        <w:ind w:left="3090" w:hanging="440"/>
      </w:pPr>
      <w:rPr>
        <w:rFonts w:ascii="Wingdings" w:hAnsi="Wingdings" w:hint="default"/>
      </w:rPr>
    </w:lvl>
    <w:lvl w:ilvl="6" w:tplc="04090001" w:tentative="1">
      <w:start w:val="1"/>
      <w:numFmt w:val="bullet"/>
      <w:lvlText w:val=""/>
      <w:lvlJc w:val="left"/>
      <w:pPr>
        <w:ind w:left="3530" w:hanging="440"/>
      </w:pPr>
      <w:rPr>
        <w:rFonts w:ascii="Wingdings" w:hAnsi="Wingdings" w:hint="default"/>
      </w:rPr>
    </w:lvl>
    <w:lvl w:ilvl="7" w:tplc="04090003" w:tentative="1">
      <w:start w:val="1"/>
      <w:numFmt w:val="bullet"/>
      <w:lvlText w:val=""/>
      <w:lvlJc w:val="left"/>
      <w:pPr>
        <w:ind w:left="3970" w:hanging="440"/>
      </w:pPr>
      <w:rPr>
        <w:rFonts w:ascii="Wingdings" w:hAnsi="Wingdings" w:hint="default"/>
      </w:rPr>
    </w:lvl>
    <w:lvl w:ilvl="8" w:tplc="04090005" w:tentative="1">
      <w:start w:val="1"/>
      <w:numFmt w:val="bullet"/>
      <w:lvlText w:val=""/>
      <w:lvlJc w:val="left"/>
      <w:pPr>
        <w:ind w:left="4410" w:hanging="440"/>
      </w:pPr>
      <w:rPr>
        <w:rFonts w:ascii="Wingdings" w:hAnsi="Wingdings" w:hint="default"/>
      </w:rPr>
    </w:lvl>
  </w:abstractNum>
  <w:abstractNum w:abstractNumId="964" w15:restartNumberingAfterBreak="0">
    <w:nsid w:val="37E50DBC"/>
    <w:multiLevelType w:val="hybridMultilevel"/>
    <w:tmpl w:val="0AA26668"/>
    <w:lvl w:ilvl="0" w:tplc="04090003">
      <w:start w:val="1"/>
      <w:numFmt w:val="bullet"/>
      <w:lvlText w:val="o"/>
      <w:lvlJc w:val="left"/>
      <w:pPr>
        <w:ind w:left="1015" w:hanging="420"/>
      </w:pPr>
      <w:rPr>
        <w:rFonts w:ascii="Courier New" w:hAnsi="Courier New" w:cs="Courier New" w:hint="default"/>
      </w:rPr>
    </w:lvl>
    <w:lvl w:ilvl="1" w:tplc="04090003" w:tentative="1">
      <w:start w:val="1"/>
      <w:numFmt w:val="bullet"/>
      <w:lvlText w:val=""/>
      <w:lvlJc w:val="left"/>
      <w:pPr>
        <w:ind w:left="1435" w:hanging="420"/>
      </w:pPr>
      <w:rPr>
        <w:rFonts w:ascii="Wingdings" w:hAnsi="Wingdings" w:hint="default"/>
      </w:rPr>
    </w:lvl>
    <w:lvl w:ilvl="2" w:tplc="04090005" w:tentative="1">
      <w:start w:val="1"/>
      <w:numFmt w:val="bullet"/>
      <w:lvlText w:val=""/>
      <w:lvlJc w:val="left"/>
      <w:pPr>
        <w:ind w:left="1855" w:hanging="420"/>
      </w:pPr>
      <w:rPr>
        <w:rFonts w:ascii="Wingdings" w:hAnsi="Wingdings" w:hint="default"/>
      </w:rPr>
    </w:lvl>
    <w:lvl w:ilvl="3" w:tplc="04090001" w:tentative="1">
      <w:start w:val="1"/>
      <w:numFmt w:val="bullet"/>
      <w:lvlText w:val=""/>
      <w:lvlJc w:val="left"/>
      <w:pPr>
        <w:ind w:left="2275" w:hanging="420"/>
      </w:pPr>
      <w:rPr>
        <w:rFonts w:ascii="Wingdings" w:hAnsi="Wingdings" w:hint="default"/>
      </w:rPr>
    </w:lvl>
    <w:lvl w:ilvl="4" w:tplc="04090003" w:tentative="1">
      <w:start w:val="1"/>
      <w:numFmt w:val="bullet"/>
      <w:lvlText w:val=""/>
      <w:lvlJc w:val="left"/>
      <w:pPr>
        <w:ind w:left="2695" w:hanging="420"/>
      </w:pPr>
      <w:rPr>
        <w:rFonts w:ascii="Wingdings" w:hAnsi="Wingdings" w:hint="default"/>
      </w:rPr>
    </w:lvl>
    <w:lvl w:ilvl="5" w:tplc="04090005" w:tentative="1">
      <w:start w:val="1"/>
      <w:numFmt w:val="bullet"/>
      <w:lvlText w:val=""/>
      <w:lvlJc w:val="left"/>
      <w:pPr>
        <w:ind w:left="3115" w:hanging="420"/>
      </w:pPr>
      <w:rPr>
        <w:rFonts w:ascii="Wingdings" w:hAnsi="Wingdings" w:hint="default"/>
      </w:rPr>
    </w:lvl>
    <w:lvl w:ilvl="6" w:tplc="04090001" w:tentative="1">
      <w:start w:val="1"/>
      <w:numFmt w:val="bullet"/>
      <w:lvlText w:val=""/>
      <w:lvlJc w:val="left"/>
      <w:pPr>
        <w:ind w:left="3535" w:hanging="420"/>
      </w:pPr>
      <w:rPr>
        <w:rFonts w:ascii="Wingdings" w:hAnsi="Wingdings" w:hint="default"/>
      </w:rPr>
    </w:lvl>
    <w:lvl w:ilvl="7" w:tplc="04090003" w:tentative="1">
      <w:start w:val="1"/>
      <w:numFmt w:val="bullet"/>
      <w:lvlText w:val=""/>
      <w:lvlJc w:val="left"/>
      <w:pPr>
        <w:ind w:left="3955" w:hanging="420"/>
      </w:pPr>
      <w:rPr>
        <w:rFonts w:ascii="Wingdings" w:hAnsi="Wingdings" w:hint="default"/>
      </w:rPr>
    </w:lvl>
    <w:lvl w:ilvl="8" w:tplc="04090005" w:tentative="1">
      <w:start w:val="1"/>
      <w:numFmt w:val="bullet"/>
      <w:lvlText w:val=""/>
      <w:lvlJc w:val="left"/>
      <w:pPr>
        <w:ind w:left="4375" w:hanging="420"/>
      </w:pPr>
      <w:rPr>
        <w:rFonts w:ascii="Wingdings" w:hAnsi="Wingdings" w:hint="default"/>
      </w:rPr>
    </w:lvl>
  </w:abstractNum>
  <w:abstractNum w:abstractNumId="965" w15:restartNumberingAfterBreak="0">
    <w:nsid w:val="37E63AC3"/>
    <w:multiLevelType w:val="hybridMultilevel"/>
    <w:tmpl w:val="61A68D24"/>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6" w15:restartNumberingAfterBreak="0">
    <w:nsid w:val="37E925FF"/>
    <w:multiLevelType w:val="hybridMultilevel"/>
    <w:tmpl w:val="4E8CDE9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967" w15:restartNumberingAfterBreak="0">
    <w:nsid w:val="37EB76DE"/>
    <w:multiLevelType w:val="hybridMultilevel"/>
    <w:tmpl w:val="F2962090"/>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968" w15:restartNumberingAfterBreak="0">
    <w:nsid w:val="37F60BAD"/>
    <w:multiLevelType w:val="hybridMultilevel"/>
    <w:tmpl w:val="23802A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9" w15:restartNumberingAfterBreak="0">
    <w:nsid w:val="37F85F0A"/>
    <w:multiLevelType w:val="hybridMultilevel"/>
    <w:tmpl w:val="E85A8CFC"/>
    <w:lvl w:ilvl="0" w:tplc="D6262930">
      <w:start w:val="2"/>
      <w:numFmt w:val="decimal"/>
      <w:lvlText w:val="%1."/>
      <w:lvlJc w:val="left"/>
      <w:pPr>
        <w:ind w:left="360" w:hanging="360"/>
      </w:pPr>
      <w:rPr>
        <w:rFonts w:hint="eastAsia"/>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70" w15:restartNumberingAfterBreak="0">
    <w:nsid w:val="380B2F93"/>
    <w:multiLevelType w:val="multilevel"/>
    <w:tmpl w:val="E6D2BA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asciiTheme="minorHAnsi" w:eastAsia="宋体" w:hAnsiTheme="minorHAnsi" w:cs="宋体"/>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1" w15:restartNumberingAfterBreak="0">
    <w:nsid w:val="383225B0"/>
    <w:multiLevelType w:val="hybridMultilevel"/>
    <w:tmpl w:val="99A610F4"/>
    <w:lvl w:ilvl="0" w:tplc="CAE69404">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72" w15:restartNumberingAfterBreak="0">
    <w:nsid w:val="38432559"/>
    <w:multiLevelType w:val="hybridMultilevel"/>
    <w:tmpl w:val="270C6C6E"/>
    <w:lvl w:ilvl="0" w:tplc="DF50B6A6">
      <w:start w:val="3"/>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3" w15:restartNumberingAfterBreak="0">
    <w:nsid w:val="38490181"/>
    <w:multiLevelType w:val="hybridMultilevel"/>
    <w:tmpl w:val="2B26CC6E"/>
    <w:lvl w:ilvl="0" w:tplc="FFFFFFFF">
      <w:start w:val="1"/>
      <w:numFmt w:val="decimal"/>
      <w:lvlText w:val="%1)"/>
      <w:lvlJc w:val="left"/>
      <w:pPr>
        <w:ind w:left="860" w:hanging="440"/>
      </w:p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974" w15:restartNumberingAfterBreak="0">
    <w:nsid w:val="38531421"/>
    <w:multiLevelType w:val="hybridMultilevel"/>
    <w:tmpl w:val="D186BA8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75" w15:restartNumberingAfterBreak="0">
    <w:nsid w:val="3856691B"/>
    <w:multiLevelType w:val="hybridMultilevel"/>
    <w:tmpl w:val="BCB4EB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6" w15:restartNumberingAfterBreak="0">
    <w:nsid w:val="385723E8"/>
    <w:multiLevelType w:val="hybridMultilevel"/>
    <w:tmpl w:val="4E045A3A"/>
    <w:lvl w:ilvl="0" w:tplc="0409000F">
      <w:start w:val="1"/>
      <w:numFmt w:val="decimal"/>
      <w:lvlText w:val="%1."/>
      <w:lvlJc w:val="left"/>
      <w:pPr>
        <w:ind w:left="800" w:hanging="440"/>
      </w:p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977" w15:restartNumberingAfterBreak="0">
    <w:nsid w:val="385B3509"/>
    <w:multiLevelType w:val="hybridMultilevel"/>
    <w:tmpl w:val="C5386E36"/>
    <w:lvl w:ilvl="0" w:tplc="06568D9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8" w15:restartNumberingAfterBreak="0">
    <w:nsid w:val="38637C34"/>
    <w:multiLevelType w:val="hybridMultilevel"/>
    <w:tmpl w:val="78944E5A"/>
    <w:lvl w:ilvl="0" w:tplc="04090011">
      <w:start w:val="1"/>
      <w:numFmt w:val="decimal"/>
      <w:lvlText w:val="%1)"/>
      <w:lvlJc w:val="left"/>
      <w:pPr>
        <w:ind w:left="1760" w:hanging="440"/>
      </w:pPr>
    </w:lvl>
    <w:lvl w:ilvl="1" w:tplc="04090019" w:tentative="1">
      <w:start w:val="1"/>
      <w:numFmt w:val="lowerLetter"/>
      <w:lvlText w:val="%2)"/>
      <w:lvlJc w:val="left"/>
      <w:pPr>
        <w:ind w:left="2200" w:hanging="440"/>
      </w:pPr>
    </w:lvl>
    <w:lvl w:ilvl="2" w:tplc="0409001B" w:tentative="1">
      <w:start w:val="1"/>
      <w:numFmt w:val="lowerRoman"/>
      <w:lvlText w:val="%3."/>
      <w:lvlJc w:val="right"/>
      <w:pPr>
        <w:ind w:left="2640" w:hanging="440"/>
      </w:pPr>
    </w:lvl>
    <w:lvl w:ilvl="3" w:tplc="0409000F" w:tentative="1">
      <w:start w:val="1"/>
      <w:numFmt w:val="decimal"/>
      <w:lvlText w:val="%4."/>
      <w:lvlJc w:val="left"/>
      <w:pPr>
        <w:ind w:left="3080" w:hanging="440"/>
      </w:pPr>
    </w:lvl>
    <w:lvl w:ilvl="4" w:tplc="04090019" w:tentative="1">
      <w:start w:val="1"/>
      <w:numFmt w:val="lowerLetter"/>
      <w:lvlText w:val="%5)"/>
      <w:lvlJc w:val="left"/>
      <w:pPr>
        <w:ind w:left="3520" w:hanging="440"/>
      </w:pPr>
    </w:lvl>
    <w:lvl w:ilvl="5" w:tplc="0409001B" w:tentative="1">
      <w:start w:val="1"/>
      <w:numFmt w:val="lowerRoman"/>
      <w:lvlText w:val="%6."/>
      <w:lvlJc w:val="right"/>
      <w:pPr>
        <w:ind w:left="3960" w:hanging="440"/>
      </w:pPr>
    </w:lvl>
    <w:lvl w:ilvl="6" w:tplc="0409000F" w:tentative="1">
      <w:start w:val="1"/>
      <w:numFmt w:val="decimal"/>
      <w:lvlText w:val="%7."/>
      <w:lvlJc w:val="left"/>
      <w:pPr>
        <w:ind w:left="4400" w:hanging="440"/>
      </w:pPr>
    </w:lvl>
    <w:lvl w:ilvl="7" w:tplc="04090019" w:tentative="1">
      <w:start w:val="1"/>
      <w:numFmt w:val="lowerLetter"/>
      <w:lvlText w:val="%8)"/>
      <w:lvlJc w:val="left"/>
      <w:pPr>
        <w:ind w:left="4840" w:hanging="440"/>
      </w:pPr>
    </w:lvl>
    <w:lvl w:ilvl="8" w:tplc="0409001B" w:tentative="1">
      <w:start w:val="1"/>
      <w:numFmt w:val="lowerRoman"/>
      <w:lvlText w:val="%9."/>
      <w:lvlJc w:val="right"/>
      <w:pPr>
        <w:ind w:left="5280" w:hanging="440"/>
      </w:pPr>
    </w:lvl>
  </w:abstractNum>
  <w:abstractNum w:abstractNumId="979" w15:restartNumberingAfterBreak="0">
    <w:nsid w:val="3866625E"/>
    <w:multiLevelType w:val="hybridMultilevel"/>
    <w:tmpl w:val="B504F044"/>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980" w15:restartNumberingAfterBreak="0">
    <w:nsid w:val="386A0556"/>
    <w:multiLevelType w:val="hybridMultilevel"/>
    <w:tmpl w:val="DBDC06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1" w15:restartNumberingAfterBreak="0">
    <w:nsid w:val="3871052A"/>
    <w:multiLevelType w:val="hybridMultilevel"/>
    <w:tmpl w:val="47588BC4"/>
    <w:lvl w:ilvl="0" w:tplc="61545F9C">
      <w:start w:val="1"/>
      <w:numFmt w:val="decimal"/>
      <w:lvlText w:val="%1)"/>
      <w:lvlJc w:val="left"/>
      <w:pPr>
        <w:ind w:left="840" w:hanging="420"/>
      </w:pPr>
    </w:lvl>
    <w:lvl w:ilvl="1" w:tplc="04090001">
      <w:start w:val="1"/>
      <w:numFmt w:val="bullet"/>
      <w:lvlText w:val=""/>
      <w:lvlJc w:val="left"/>
      <w:pPr>
        <w:ind w:left="1260" w:hanging="420"/>
      </w:pPr>
      <w:rPr>
        <w:rFonts w:ascii="Symbol" w:hAnsi="Symbol" w:hint="default"/>
      </w:r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82" w15:restartNumberingAfterBreak="0">
    <w:nsid w:val="38781170"/>
    <w:multiLevelType w:val="multilevel"/>
    <w:tmpl w:val="3800E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3" w15:restartNumberingAfterBreak="0">
    <w:nsid w:val="388E5AD7"/>
    <w:multiLevelType w:val="hybridMultilevel"/>
    <w:tmpl w:val="3354667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4" w15:restartNumberingAfterBreak="0">
    <w:nsid w:val="38E730A7"/>
    <w:multiLevelType w:val="hybridMultilevel"/>
    <w:tmpl w:val="0E60E05E"/>
    <w:lvl w:ilvl="0" w:tplc="3CB43142">
      <w:start w:val="1"/>
      <w:numFmt w:val="decimal"/>
      <w:lvlText w:val="%1)"/>
      <w:lvlJc w:val="left"/>
      <w:pPr>
        <w:ind w:left="1455" w:hanging="375"/>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85" w15:restartNumberingAfterBreak="0">
    <w:nsid w:val="39054245"/>
    <w:multiLevelType w:val="multilevel"/>
    <w:tmpl w:val="3E42E70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986" w15:restartNumberingAfterBreak="0">
    <w:nsid w:val="39094E5F"/>
    <w:multiLevelType w:val="hybridMultilevel"/>
    <w:tmpl w:val="E4CC0EF2"/>
    <w:lvl w:ilvl="0" w:tplc="075A84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7" w15:restartNumberingAfterBreak="0">
    <w:nsid w:val="390D6F15"/>
    <w:multiLevelType w:val="hybridMultilevel"/>
    <w:tmpl w:val="7AB6131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88" w15:restartNumberingAfterBreak="0">
    <w:nsid w:val="39146817"/>
    <w:multiLevelType w:val="hybridMultilevel"/>
    <w:tmpl w:val="ED98986A"/>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989" w15:restartNumberingAfterBreak="0">
    <w:nsid w:val="39232386"/>
    <w:multiLevelType w:val="multilevel"/>
    <w:tmpl w:val="AC1A0DE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90" w15:restartNumberingAfterBreak="0">
    <w:nsid w:val="39286FE5"/>
    <w:multiLevelType w:val="hybridMultilevel"/>
    <w:tmpl w:val="EF2E771A"/>
    <w:lvl w:ilvl="0" w:tplc="04090009">
      <w:start w:val="1"/>
      <w:numFmt w:val="bullet"/>
      <w:lvlText w:val=""/>
      <w:lvlJc w:val="left"/>
      <w:pPr>
        <w:ind w:left="1294" w:hanging="420"/>
      </w:pPr>
      <w:rPr>
        <w:rFonts w:ascii="Wingdings" w:hAnsi="Wingdings" w:hint="default"/>
      </w:rPr>
    </w:lvl>
    <w:lvl w:ilvl="1" w:tplc="04090003" w:tentative="1">
      <w:start w:val="1"/>
      <w:numFmt w:val="bullet"/>
      <w:lvlText w:val=""/>
      <w:lvlJc w:val="left"/>
      <w:pPr>
        <w:ind w:left="1714" w:hanging="420"/>
      </w:pPr>
      <w:rPr>
        <w:rFonts w:ascii="Wingdings" w:hAnsi="Wingdings" w:hint="default"/>
      </w:rPr>
    </w:lvl>
    <w:lvl w:ilvl="2" w:tplc="04090005" w:tentative="1">
      <w:start w:val="1"/>
      <w:numFmt w:val="bullet"/>
      <w:lvlText w:val=""/>
      <w:lvlJc w:val="left"/>
      <w:pPr>
        <w:ind w:left="2134" w:hanging="420"/>
      </w:pPr>
      <w:rPr>
        <w:rFonts w:ascii="Wingdings" w:hAnsi="Wingdings" w:hint="default"/>
      </w:rPr>
    </w:lvl>
    <w:lvl w:ilvl="3" w:tplc="04090001" w:tentative="1">
      <w:start w:val="1"/>
      <w:numFmt w:val="bullet"/>
      <w:lvlText w:val=""/>
      <w:lvlJc w:val="left"/>
      <w:pPr>
        <w:ind w:left="2554" w:hanging="420"/>
      </w:pPr>
      <w:rPr>
        <w:rFonts w:ascii="Wingdings" w:hAnsi="Wingdings" w:hint="default"/>
      </w:rPr>
    </w:lvl>
    <w:lvl w:ilvl="4" w:tplc="04090003" w:tentative="1">
      <w:start w:val="1"/>
      <w:numFmt w:val="bullet"/>
      <w:lvlText w:val=""/>
      <w:lvlJc w:val="left"/>
      <w:pPr>
        <w:ind w:left="2974" w:hanging="420"/>
      </w:pPr>
      <w:rPr>
        <w:rFonts w:ascii="Wingdings" w:hAnsi="Wingdings" w:hint="default"/>
      </w:rPr>
    </w:lvl>
    <w:lvl w:ilvl="5" w:tplc="04090005" w:tentative="1">
      <w:start w:val="1"/>
      <w:numFmt w:val="bullet"/>
      <w:lvlText w:val=""/>
      <w:lvlJc w:val="left"/>
      <w:pPr>
        <w:ind w:left="3394" w:hanging="420"/>
      </w:pPr>
      <w:rPr>
        <w:rFonts w:ascii="Wingdings" w:hAnsi="Wingdings" w:hint="default"/>
      </w:rPr>
    </w:lvl>
    <w:lvl w:ilvl="6" w:tplc="04090001" w:tentative="1">
      <w:start w:val="1"/>
      <w:numFmt w:val="bullet"/>
      <w:lvlText w:val=""/>
      <w:lvlJc w:val="left"/>
      <w:pPr>
        <w:ind w:left="3814" w:hanging="420"/>
      </w:pPr>
      <w:rPr>
        <w:rFonts w:ascii="Wingdings" w:hAnsi="Wingdings" w:hint="default"/>
      </w:rPr>
    </w:lvl>
    <w:lvl w:ilvl="7" w:tplc="04090003" w:tentative="1">
      <w:start w:val="1"/>
      <w:numFmt w:val="bullet"/>
      <w:lvlText w:val=""/>
      <w:lvlJc w:val="left"/>
      <w:pPr>
        <w:ind w:left="4234" w:hanging="420"/>
      </w:pPr>
      <w:rPr>
        <w:rFonts w:ascii="Wingdings" w:hAnsi="Wingdings" w:hint="default"/>
      </w:rPr>
    </w:lvl>
    <w:lvl w:ilvl="8" w:tplc="04090005" w:tentative="1">
      <w:start w:val="1"/>
      <w:numFmt w:val="bullet"/>
      <w:lvlText w:val=""/>
      <w:lvlJc w:val="left"/>
      <w:pPr>
        <w:ind w:left="4654" w:hanging="420"/>
      </w:pPr>
      <w:rPr>
        <w:rFonts w:ascii="Wingdings" w:hAnsi="Wingdings" w:hint="default"/>
      </w:rPr>
    </w:lvl>
  </w:abstractNum>
  <w:abstractNum w:abstractNumId="991" w15:restartNumberingAfterBreak="0">
    <w:nsid w:val="392C0CAE"/>
    <w:multiLevelType w:val="hybridMultilevel"/>
    <w:tmpl w:val="D33C27EA"/>
    <w:lvl w:ilvl="0" w:tplc="7C8C98F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2" w15:restartNumberingAfterBreak="0">
    <w:nsid w:val="393F57B2"/>
    <w:multiLevelType w:val="hybridMultilevel"/>
    <w:tmpl w:val="59662F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3" w15:restartNumberingAfterBreak="0">
    <w:nsid w:val="39675411"/>
    <w:multiLevelType w:val="hybridMultilevel"/>
    <w:tmpl w:val="CE24C742"/>
    <w:lvl w:ilvl="0" w:tplc="04090001">
      <w:start w:val="1"/>
      <w:numFmt w:val="bullet"/>
      <w:lvlText w:val=""/>
      <w:lvlJc w:val="left"/>
      <w:pPr>
        <w:ind w:left="871" w:hanging="420"/>
      </w:pPr>
      <w:rPr>
        <w:rFonts w:ascii="Wingdings" w:hAnsi="Wingdings" w:hint="default"/>
      </w:rPr>
    </w:lvl>
    <w:lvl w:ilvl="1" w:tplc="04090003" w:tentative="1">
      <w:start w:val="1"/>
      <w:numFmt w:val="bullet"/>
      <w:lvlText w:val=""/>
      <w:lvlJc w:val="left"/>
      <w:pPr>
        <w:ind w:left="1291" w:hanging="420"/>
      </w:pPr>
      <w:rPr>
        <w:rFonts w:ascii="Wingdings" w:hAnsi="Wingdings" w:hint="default"/>
      </w:rPr>
    </w:lvl>
    <w:lvl w:ilvl="2" w:tplc="04090005" w:tentative="1">
      <w:start w:val="1"/>
      <w:numFmt w:val="bullet"/>
      <w:lvlText w:val=""/>
      <w:lvlJc w:val="left"/>
      <w:pPr>
        <w:ind w:left="1711" w:hanging="420"/>
      </w:pPr>
      <w:rPr>
        <w:rFonts w:ascii="Wingdings" w:hAnsi="Wingdings" w:hint="default"/>
      </w:rPr>
    </w:lvl>
    <w:lvl w:ilvl="3" w:tplc="04090001" w:tentative="1">
      <w:start w:val="1"/>
      <w:numFmt w:val="bullet"/>
      <w:lvlText w:val=""/>
      <w:lvlJc w:val="left"/>
      <w:pPr>
        <w:ind w:left="2131" w:hanging="420"/>
      </w:pPr>
      <w:rPr>
        <w:rFonts w:ascii="Wingdings" w:hAnsi="Wingdings" w:hint="default"/>
      </w:rPr>
    </w:lvl>
    <w:lvl w:ilvl="4" w:tplc="04090003" w:tentative="1">
      <w:start w:val="1"/>
      <w:numFmt w:val="bullet"/>
      <w:lvlText w:val=""/>
      <w:lvlJc w:val="left"/>
      <w:pPr>
        <w:ind w:left="2551" w:hanging="420"/>
      </w:pPr>
      <w:rPr>
        <w:rFonts w:ascii="Wingdings" w:hAnsi="Wingdings" w:hint="default"/>
      </w:rPr>
    </w:lvl>
    <w:lvl w:ilvl="5" w:tplc="04090005" w:tentative="1">
      <w:start w:val="1"/>
      <w:numFmt w:val="bullet"/>
      <w:lvlText w:val=""/>
      <w:lvlJc w:val="left"/>
      <w:pPr>
        <w:ind w:left="2971" w:hanging="420"/>
      </w:pPr>
      <w:rPr>
        <w:rFonts w:ascii="Wingdings" w:hAnsi="Wingdings" w:hint="default"/>
      </w:rPr>
    </w:lvl>
    <w:lvl w:ilvl="6" w:tplc="04090001" w:tentative="1">
      <w:start w:val="1"/>
      <w:numFmt w:val="bullet"/>
      <w:lvlText w:val=""/>
      <w:lvlJc w:val="left"/>
      <w:pPr>
        <w:ind w:left="3391" w:hanging="420"/>
      </w:pPr>
      <w:rPr>
        <w:rFonts w:ascii="Wingdings" w:hAnsi="Wingdings" w:hint="default"/>
      </w:rPr>
    </w:lvl>
    <w:lvl w:ilvl="7" w:tplc="04090003" w:tentative="1">
      <w:start w:val="1"/>
      <w:numFmt w:val="bullet"/>
      <w:lvlText w:val=""/>
      <w:lvlJc w:val="left"/>
      <w:pPr>
        <w:ind w:left="3811" w:hanging="420"/>
      </w:pPr>
      <w:rPr>
        <w:rFonts w:ascii="Wingdings" w:hAnsi="Wingdings" w:hint="default"/>
      </w:rPr>
    </w:lvl>
    <w:lvl w:ilvl="8" w:tplc="04090005" w:tentative="1">
      <w:start w:val="1"/>
      <w:numFmt w:val="bullet"/>
      <w:lvlText w:val=""/>
      <w:lvlJc w:val="left"/>
      <w:pPr>
        <w:ind w:left="4231" w:hanging="420"/>
      </w:pPr>
      <w:rPr>
        <w:rFonts w:ascii="Wingdings" w:hAnsi="Wingdings" w:hint="default"/>
      </w:rPr>
    </w:lvl>
  </w:abstractNum>
  <w:abstractNum w:abstractNumId="994" w15:restartNumberingAfterBreak="0">
    <w:nsid w:val="396E0183"/>
    <w:multiLevelType w:val="hybridMultilevel"/>
    <w:tmpl w:val="D3608586"/>
    <w:lvl w:ilvl="0" w:tplc="FFFFFFFF">
      <w:start w:val="9"/>
      <w:numFmt w:val="decimal"/>
      <w:lvlText w:val="%1."/>
      <w:lvlJc w:val="left"/>
      <w:pPr>
        <w:ind w:left="420" w:hanging="420"/>
      </w:pPr>
      <w:rPr>
        <w:rFonts w:hint="default"/>
        <w:b w:val="0"/>
        <w:bCs w:val="0"/>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995" w15:restartNumberingAfterBreak="0">
    <w:nsid w:val="396F0BAE"/>
    <w:multiLevelType w:val="hybridMultilevel"/>
    <w:tmpl w:val="9F841C34"/>
    <w:lvl w:ilvl="0" w:tplc="9E8AB9AE">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96" w15:restartNumberingAfterBreak="0">
    <w:nsid w:val="3971535F"/>
    <w:multiLevelType w:val="hybridMultilevel"/>
    <w:tmpl w:val="4516C3B4"/>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997" w15:restartNumberingAfterBreak="0">
    <w:nsid w:val="397173E7"/>
    <w:multiLevelType w:val="hybridMultilevel"/>
    <w:tmpl w:val="F3E2A7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8" w15:restartNumberingAfterBreak="0">
    <w:nsid w:val="39890E4B"/>
    <w:multiLevelType w:val="hybridMultilevel"/>
    <w:tmpl w:val="EC3C3D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9" w15:restartNumberingAfterBreak="0">
    <w:nsid w:val="398D238A"/>
    <w:multiLevelType w:val="hybridMultilevel"/>
    <w:tmpl w:val="5976744E"/>
    <w:lvl w:ilvl="0" w:tplc="264CA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0" w15:restartNumberingAfterBreak="0">
    <w:nsid w:val="399727FF"/>
    <w:multiLevelType w:val="hybridMultilevel"/>
    <w:tmpl w:val="4358E26C"/>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1001" w15:restartNumberingAfterBreak="0">
    <w:nsid w:val="399B1EA1"/>
    <w:multiLevelType w:val="hybridMultilevel"/>
    <w:tmpl w:val="6468704E"/>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02" w15:restartNumberingAfterBreak="0">
    <w:nsid w:val="399E17FB"/>
    <w:multiLevelType w:val="hybridMultilevel"/>
    <w:tmpl w:val="6CA45814"/>
    <w:lvl w:ilvl="0" w:tplc="04090003">
      <w:start w:val="1"/>
      <w:numFmt w:val="bullet"/>
      <w:lvlText w:val="o"/>
      <w:lvlJc w:val="left"/>
      <w:pPr>
        <w:ind w:left="1260" w:hanging="420"/>
      </w:pPr>
      <w:rPr>
        <w:rFonts w:ascii="Courier New" w:hAnsi="Courier New" w:cs="Courier New"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003" w15:restartNumberingAfterBreak="0">
    <w:nsid w:val="39C5012E"/>
    <w:multiLevelType w:val="hybridMultilevel"/>
    <w:tmpl w:val="ADDC56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4" w15:restartNumberingAfterBreak="0">
    <w:nsid w:val="39D97EF0"/>
    <w:multiLevelType w:val="hybridMultilevel"/>
    <w:tmpl w:val="46CEBF94"/>
    <w:lvl w:ilvl="0" w:tplc="31E68D30">
      <w:start w:val="4"/>
      <w:numFmt w:val="decimal"/>
      <w:lvlText w:val="%1."/>
      <w:lvlJc w:val="left"/>
      <w:pPr>
        <w:ind w:left="440" w:hanging="440"/>
      </w:pPr>
      <w:rPr>
        <w:rFonts w:hint="eastAsia"/>
      </w:r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05" w15:restartNumberingAfterBreak="0">
    <w:nsid w:val="39E702D6"/>
    <w:multiLevelType w:val="hybridMultilevel"/>
    <w:tmpl w:val="F0D23E2A"/>
    <w:lvl w:ilvl="0" w:tplc="C3C866F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06" w15:restartNumberingAfterBreak="0">
    <w:nsid w:val="39F06F8D"/>
    <w:multiLevelType w:val="hybridMultilevel"/>
    <w:tmpl w:val="550287D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7" w15:restartNumberingAfterBreak="0">
    <w:nsid w:val="3A162972"/>
    <w:multiLevelType w:val="hybridMultilevel"/>
    <w:tmpl w:val="145425CE"/>
    <w:lvl w:ilvl="0" w:tplc="F168C202">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8" w15:restartNumberingAfterBreak="0">
    <w:nsid w:val="3A325C71"/>
    <w:multiLevelType w:val="hybridMultilevel"/>
    <w:tmpl w:val="DCD447BC"/>
    <w:lvl w:ilvl="0" w:tplc="BFF25C3C">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009" w15:restartNumberingAfterBreak="0">
    <w:nsid w:val="3A3A0236"/>
    <w:multiLevelType w:val="hybridMultilevel"/>
    <w:tmpl w:val="4170D5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0" w15:restartNumberingAfterBreak="0">
    <w:nsid w:val="3A545648"/>
    <w:multiLevelType w:val="hybridMultilevel"/>
    <w:tmpl w:val="56FA3B18"/>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11" w15:restartNumberingAfterBreak="0">
    <w:nsid w:val="3A66189A"/>
    <w:multiLevelType w:val="hybridMultilevel"/>
    <w:tmpl w:val="F8662878"/>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012" w15:restartNumberingAfterBreak="0">
    <w:nsid w:val="3A807C61"/>
    <w:multiLevelType w:val="multilevel"/>
    <w:tmpl w:val="6BD2B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3" w15:restartNumberingAfterBreak="0">
    <w:nsid w:val="3A8D6217"/>
    <w:multiLevelType w:val="hybridMultilevel"/>
    <w:tmpl w:val="90429DAE"/>
    <w:lvl w:ilvl="0" w:tplc="FFFFFFFF">
      <w:start w:val="1"/>
      <w:numFmt w:val="decimal"/>
      <w:lvlText w:val="%1."/>
      <w:lvlJc w:val="left"/>
      <w:pPr>
        <w:ind w:left="420" w:hanging="420"/>
      </w:pPr>
    </w:lvl>
    <w:lvl w:ilvl="1" w:tplc="FFFFFFFF">
      <w:start w:val="1"/>
      <w:numFmt w:val="lowerLetter"/>
      <w:lvlText w:val="%2)"/>
      <w:lvlJc w:val="left"/>
      <w:pPr>
        <w:ind w:left="840" w:hanging="420"/>
      </w:pPr>
    </w:lvl>
    <w:lvl w:ilvl="2" w:tplc="0409000F">
      <w:start w:val="1"/>
      <w:numFmt w:val="decimal"/>
      <w:lvlText w:val="%3."/>
      <w:lvlJc w:val="left"/>
      <w:pPr>
        <w:ind w:left="440" w:hanging="440"/>
      </w:pPr>
    </w:lvl>
    <w:lvl w:ilvl="3" w:tplc="04090011">
      <w:start w:val="1"/>
      <w:numFmt w:val="decimal"/>
      <w:lvlText w:val="%4)"/>
      <w:lvlJc w:val="left"/>
      <w:pPr>
        <w:ind w:left="440" w:hanging="440"/>
      </w:pPr>
    </w:lvl>
    <w:lvl w:ilvl="4" w:tplc="FFFFFFFF">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014" w15:restartNumberingAfterBreak="0">
    <w:nsid w:val="3A8D7717"/>
    <w:multiLevelType w:val="hybridMultilevel"/>
    <w:tmpl w:val="C5167F34"/>
    <w:lvl w:ilvl="0" w:tplc="0409000F">
      <w:start w:val="1"/>
      <w:numFmt w:val="decimal"/>
      <w:lvlText w:val="%1."/>
      <w:lvlJc w:val="left"/>
      <w:pPr>
        <w:ind w:left="880" w:hanging="440"/>
      </w:pPr>
    </w:lvl>
    <w:lvl w:ilvl="1" w:tplc="FFFFFFFF" w:tentative="1">
      <w:start w:val="1"/>
      <w:numFmt w:val="low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low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lowerLetter"/>
      <w:lvlText w:val="%8)"/>
      <w:lvlJc w:val="left"/>
      <w:pPr>
        <w:ind w:left="3960" w:hanging="440"/>
      </w:pPr>
    </w:lvl>
    <w:lvl w:ilvl="8" w:tplc="FFFFFFFF" w:tentative="1">
      <w:start w:val="1"/>
      <w:numFmt w:val="lowerRoman"/>
      <w:lvlText w:val="%9."/>
      <w:lvlJc w:val="right"/>
      <w:pPr>
        <w:ind w:left="4400" w:hanging="440"/>
      </w:pPr>
    </w:lvl>
  </w:abstractNum>
  <w:abstractNum w:abstractNumId="1015" w15:restartNumberingAfterBreak="0">
    <w:nsid w:val="3A9C36A1"/>
    <w:multiLevelType w:val="hybridMultilevel"/>
    <w:tmpl w:val="06F2DFE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16" w15:restartNumberingAfterBreak="0">
    <w:nsid w:val="3AA932E2"/>
    <w:multiLevelType w:val="hybridMultilevel"/>
    <w:tmpl w:val="4080F56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17" w15:restartNumberingAfterBreak="0">
    <w:nsid w:val="3AAB0127"/>
    <w:multiLevelType w:val="hybridMultilevel"/>
    <w:tmpl w:val="AD18E2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8" w15:restartNumberingAfterBreak="0">
    <w:nsid w:val="3AB3151D"/>
    <w:multiLevelType w:val="hybridMultilevel"/>
    <w:tmpl w:val="594E9E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9" w15:restartNumberingAfterBreak="0">
    <w:nsid w:val="3AB57D49"/>
    <w:multiLevelType w:val="hybridMultilevel"/>
    <w:tmpl w:val="3A16D47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20" w15:restartNumberingAfterBreak="0">
    <w:nsid w:val="3ACF61E2"/>
    <w:multiLevelType w:val="hybridMultilevel"/>
    <w:tmpl w:val="E3DE4AA4"/>
    <w:lvl w:ilvl="0" w:tplc="55C4CE2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21" w15:restartNumberingAfterBreak="0">
    <w:nsid w:val="3AF86D7C"/>
    <w:multiLevelType w:val="hybridMultilevel"/>
    <w:tmpl w:val="2B18C6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2" w15:restartNumberingAfterBreak="0">
    <w:nsid w:val="3B002196"/>
    <w:multiLevelType w:val="hybridMultilevel"/>
    <w:tmpl w:val="F5B6FFA2"/>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3" w15:restartNumberingAfterBreak="0">
    <w:nsid w:val="3B113737"/>
    <w:multiLevelType w:val="hybridMultilevel"/>
    <w:tmpl w:val="8F58B8C4"/>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4" w15:restartNumberingAfterBreak="0">
    <w:nsid w:val="3B237B38"/>
    <w:multiLevelType w:val="hybridMultilevel"/>
    <w:tmpl w:val="D278C92E"/>
    <w:lvl w:ilvl="0" w:tplc="6D62B4B0">
      <w:start w:val="7"/>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5" w15:restartNumberingAfterBreak="0">
    <w:nsid w:val="3B277CA4"/>
    <w:multiLevelType w:val="hybridMultilevel"/>
    <w:tmpl w:val="E7EE53CC"/>
    <w:lvl w:ilvl="0" w:tplc="B090221C">
      <w:start w:val="1"/>
      <w:numFmt w:val="lowerRoman"/>
      <w:lvlText w:val="%1."/>
      <w:lvlJc w:val="left"/>
      <w:pPr>
        <w:ind w:left="78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B090221C">
      <w:start w:val="1"/>
      <w:numFmt w:val="lowerRoman"/>
      <w:lvlText w:val="%4."/>
      <w:lvlJc w:val="left"/>
      <w:pPr>
        <w:ind w:left="1680" w:hanging="420"/>
      </w:pPr>
      <w:rPr>
        <w:rFonts w:hint="eastAsia"/>
      </w:rPr>
    </w:lvl>
    <w:lvl w:ilvl="4" w:tplc="B090221C">
      <w:start w:val="1"/>
      <w:numFmt w:val="lowerRoman"/>
      <w:lvlText w:val="%5."/>
      <w:lvlJc w:val="left"/>
      <w:pPr>
        <w:ind w:left="2100" w:hanging="420"/>
      </w:pPr>
      <w:rPr>
        <w:rFonts w:hint="eastAsia"/>
      </w:r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6" w15:restartNumberingAfterBreak="0">
    <w:nsid w:val="3B561B4D"/>
    <w:multiLevelType w:val="hybridMultilevel"/>
    <w:tmpl w:val="BAAA8F6C"/>
    <w:lvl w:ilvl="0" w:tplc="FFFFFFFF">
      <w:start w:val="1"/>
      <w:numFmt w:val="decimal"/>
      <w:lvlText w:val="%1."/>
      <w:lvlJc w:val="left"/>
      <w:pPr>
        <w:ind w:left="360" w:hanging="360"/>
      </w:pPr>
      <w:rPr>
        <w:rFonts w:hint="default"/>
      </w:rPr>
    </w:lvl>
    <w:lvl w:ilvl="1" w:tplc="FFFFFFFF">
      <w:start w:val="1"/>
      <w:numFmt w:val="decimal"/>
      <w:lvlText w:val="%2."/>
      <w:lvlJc w:val="left"/>
      <w:pPr>
        <w:ind w:left="1200" w:hanging="480"/>
      </w:pPr>
      <w:rPr>
        <w:rFonts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27" w15:restartNumberingAfterBreak="0">
    <w:nsid w:val="3B6E1EC8"/>
    <w:multiLevelType w:val="hybridMultilevel"/>
    <w:tmpl w:val="2FD69B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8" w15:restartNumberingAfterBreak="0">
    <w:nsid w:val="3B7122D3"/>
    <w:multiLevelType w:val="hybridMultilevel"/>
    <w:tmpl w:val="AA5898EC"/>
    <w:lvl w:ilvl="0" w:tplc="0409000F">
      <w:start w:val="1"/>
      <w:numFmt w:val="decimal"/>
      <w:lvlText w:val="%1."/>
      <w:lvlJc w:val="left"/>
      <w:pPr>
        <w:ind w:left="780" w:hanging="420"/>
      </w:pPr>
      <w:rPr>
        <w:rFonts w:hint="default"/>
      </w:rPr>
    </w:lvl>
    <w:lvl w:ilvl="1" w:tplc="04090003">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029" w15:restartNumberingAfterBreak="0">
    <w:nsid w:val="3B770D88"/>
    <w:multiLevelType w:val="hybridMultilevel"/>
    <w:tmpl w:val="B330D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0" w15:restartNumberingAfterBreak="0">
    <w:nsid w:val="3B8107F7"/>
    <w:multiLevelType w:val="hybridMultilevel"/>
    <w:tmpl w:val="75E67E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1" w15:restartNumberingAfterBreak="0">
    <w:nsid w:val="3B846BEA"/>
    <w:multiLevelType w:val="hybridMultilevel"/>
    <w:tmpl w:val="606467B2"/>
    <w:lvl w:ilvl="0" w:tplc="0C56A5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2" w15:restartNumberingAfterBreak="0">
    <w:nsid w:val="3B9E4A16"/>
    <w:multiLevelType w:val="hybridMultilevel"/>
    <w:tmpl w:val="C4AEE6DE"/>
    <w:lvl w:ilvl="0" w:tplc="377AB638">
      <w:start w:val="2"/>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3" w15:restartNumberingAfterBreak="0">
    <w:nsid w:val="3BB60598"/>
    <w:multiLevelType w:val="hybridMultilevel"/>
    <w:tmpl w:val="A5A094BC"/>
    <w:lvl w:ilvl="0" w:tplc="6404772C">
      <w:start w:val="15"/>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4" w15:restartNumberingAfterBreak="0">
    <w:nsid w:val="3BB83F8F"/>
    <w:multiLevelType w:val="hybridMultilevel"/>
    <w:tmpl w:val="D75433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5" w15:restartNumberingAfterBreak="0">
    <w:nsid w:val="3BBF4F79"/>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36" w15:restartNumberingAfterBreak="0">
    <w:nsid w:val="3BE74A7D"/>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37" w15:restartNumberingAfterBreak="0">
    <w:nsid w:val="3BEB5990"/>
    <w:multiLevelType w:val="hybridMultilevel"/>
    <w:tmpl w:val="82382F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8" w15:restartNumberingAfterBreak="0">
    <w:nsid w:val="3BED39D8"/>
    <w:multiLevelType w:val="hybridMultilevel"/>
    <w:tmpl w:val="BA90A928"/>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39" w15:restartNumberingAfterBreak="0">
    <w:nsid w:val="3BEF0E44"/>
    <w:multiLevelType w:val="hybridMultilevel"/>
    <w:tmpl w:val="F906F80A"/>
    <w:lvl w:ilvl="0" w:tplc="973446B8">
      <w:start w:val="1"/>
      <w:numFmt w:val="decimal"/>
      <w:lvlText w:val="%1)"/>
      <w:lvlJc w:val="left"/>
      <w:pPr>
        <w:ind w:left="890" w:hanging="440"/>
      </w:pPr>
      <w:rPr>
        <w:rFonts w:hint="eastAsia"/>
      </w:rPr>
    </w:lvl>
    <w:lvl w:ilvl="1" w:tplc="04090019" w:tentative="1">
      <w:start w:val="1"/>
      <w:numFmt w:val="lowerLetter"/>
      <w:lvlText w:val="%2)"/>
      <w:lvlJc w:val="left"/>
      <w:pPr>
        <w:ind w:left="1330" w:hanging="440"/>
      </w:pPr>
    </w:lvl>
    <w:lvl w:ilvl="2" w:tplc="0409001B" w:tentative="1">
      <w:start w:val="1"/>
      <w:numFmt w:val="lowerRoman"/>
      <w:lvlText w:val="%3."/>
      <w:lvlJc w:val="right"/>
      <w:pPr>
        <w:ind w:left="1770" w:hanging="440"/>
      </w:pPr>
    </w:lvl>
    <w:lvl w:ilvl="3" w:tplc="0409000F" w:tentative="1">
      <w:start w:val="1"/>
      <w:numFmt w:val="decimal"/>
      <w:lvlText w:val="%4."/>
      <w:lvlJc w:val="left"/>
      <w:pPr>
        <w:ind w:left="2210" w:hanging="440"/>
      </w:pPr>
    </w:lvl>
    <w:lvl w:ilvl="4" w:tplc="04090019" w:tentative="1">
      <w:start w:val="1"/>
      <w:numFmt w:val="lowerLetter"/>
      <w:lvlText w:val="%5)"/>
      <w:lvlJc w:val="left"/>
      <w:pPr>
        <w:ind w:left="2650" w:hanging="440"/>
      </w:pPr>
    </w:lvl>
    <w:lvl w:ilvl="5" w:tplc="0409001B" w:tentative="1">
      <w:start w:val="1"/>
      <w:numFmt w:val="lowerRoman"/>
      <w:lvlText w:val="%6."/>
      <w:lvlJc w:val="right"/>
      <w:pPr>
        <w:ind w:left="3090" w:hanging="440"/>
      </w:pPr>
    </w:lvl>
    <w:lvl w:ilvl="6" w:tplc="0409000F" w:tentative="1">
      <w:start w:val="1"/>
      <w:numFmt w:val="decimal"/>
      <w:lvlText w:val="%7."/>
      <w:lvlJc w:val="left"/>
      <w:pPr>
        <w:ind w:left="3530" w:hanging="440"/>
      </w:pPr>
    </w:lvl>
    <w:lvl w:ilvl="7" w:tplc="04090019" w:tentative="1">
      <w:start w:val="1"/>
      <w:numFmt w:val="lowerLetter"/>
      <w:lvlText w:val="%8)"/>
      <w:lvlJc w:val="left"/>
      <w:pPr>
        <w:ind w:left="3970" w:hanging="440"/>
      </w:pPr>
    </w:lvl>
    <w:lvl w:ilvl="8" w:tplc="0409001B" w:tentative="1">
      <w:start w:val="1"/>
      <w:numFmt w:val="lowerRoman"/>
      <w:lvlText w:val="%9."/>
      <w:lvlJc w:val="right"/>
      <w:pPr>
        <w:ind w:left="4410" w:hanging="440"/>
      </w:pPr>
    </w:lvl>
  </w:abstractNum>
  <w:abstractNum w:abstractNumId="1040" w15:restartNumberingAfterBreak="0">
    <w:nsid w:val="3BEF7AFF"/>
    <w:multiLevelType w:val="multilevel"/>
    <w:tmpl w:val="B43C0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1" w15:restartNumberingAfterBreak="0">
    <w:nsid w:val="3BF67B00"/>
    <w:multiLevelType w:val="multilevel"/>
    <w:tmpl w:val="DE8A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2" w15:restartNumberingAfterBreak="0">
    <w:nsid w:val="3C096041"/>
    <w:multiLevelType w:val="multilevel"/>
    <w:tmpl w:val="E160B27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3" w15:restartNumberingAfterBreak="0">
    <w:nsid w:val="3C1364CD"/>
    <w:multiLevelType w:val="hybridMultilevel"/>
    <w:tmpl w:val="D0E6B2C4"/>
    <w:lvl w:ilvl="0" w:tplc="2D5CA0F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44" w15:restartNumberingAfterBreak="0">
    <w:nsid w:val="3C136886"/>
    <w:multiLevelType w:val="multilevel"/>
    <w:tmpl w:val="454CD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5" w15:restartNumberingAfterBreak="0">
    <w:nsid w:val="3C1D5340"/>
    <w:multiLevelType w:val="hybridMultilevel"/>
    <w:tmpl w:val="5646417E"/>
    <w:lvl w:ilvl="0" w:tplc="75E42192">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046" w15:restartNumberingAfterBreak="0">
    <w:nsid w:val="3C217BBF"/>
    <w:multiLevelType w:val="hybridMultilevel"/>
    <w:tmpl w:val="BCA69C9A"/>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047" w15:restartNumberingAfterBreak="0">
    <w:nsid w:val="3C3C0EC3"/>
    <w:multiLevelType w:val="hybridMultilevel"/>
    <w:tmpl w:val="398C2FFA"/>
    <w:lvl w:ilvl="0" w:tplc="9DDEBFD2">
      <w:start w:val="2"/>
      <w:numFmt w:val="decimal"/>
      <w:lvlText w:val="%1."/>
      <w:lvlJc w:val="left"/>
      <w:pPr>
        <w:ind w:left="780" w:hanging="420"/>
      </w:pPr>
      <w:rPr>
        <w:rFonts w:hint="eastAsia"/>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48" w15:restartNumberingAfterBreak="0">
    <w:nsid w:val="3C570AB5"/>
    <w:multiLevelType w:val="hybridMultilevel"/>
    <w:tmpl w:val="FF76F1BA"/>
    <w:lvl w:ilvl="0" w:tplc="04090001">
      <w:start w:val="1"/>
      <w:numFmt w:val="bullet"/>
      <w:lvlText w:val=""/>
      <w:lvlJc w:val="left"/>
      <w:pPr>
        <w:ind w:left="1140" w:hanging="360"/>
      </w:pPr>
      <w:rPr>
        <w:rFonts w:ascii="Symbol" w:hAnsi="Symbol" w:hint="default"/>
      </w:rPr>
    </w:lvl>
    <w:lvl w:ilvl="1" w:tplc="04090003">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049" w15:restartNumberingAfterBreak="0">
    <w:nsid w:val="3C5B1D48"/>
    <w:multiLevelType w:val="hybridMultilevel"/>
    <w:tmpl w:val="95AC64B6"/>
    <w:lvl w:ilvl="0" w:tplc="FFFFFFFF">
      <w:start w:val="1"/>
      <w:numFmt w:val="decimal"/>
      <w:lvlText w:val="%1)"/>
      <w:lvlJc w:val="left"/>
      <w:pPr>
        <w:ind w:left="860" w:hanging="440"/>
      </w:pPr>
      <w:rPr>
        <w:rFonts w:hint="default"/>
      </w:r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1050" w15:restartNumberingAfterBreak="0">
    <w:nsid w:val="3C6A7756"/>
    <w:multiLevelType w:val="hybridMultilevel"/>
    <w:tmpl w:val="FDD693E6"/>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51" w15:restartNumberingAfterBreak="0">
    <w:nsid w:val="3C775458"/>
    <w:multiLevelType w:val="hybridMultilevel"/>
    <w:tmpl w:val="D8F25454"/>
    <w:lvl w:ilvl="0" w:tplc="04090011">
      <w:start w:val="1"/>
      <w:numFmt w:val="decimal"/>
      <w:lvlText w:val="%1)"/>
      <w:lvlJc w:val="left"/>
      <w:pPr>
        <w:ind w:left="888" w:hanging="440"/>
      </w:pPr>
    </w:lvl>
    <w:lvl w:ilvl="1" w:tplc="04090019" w:tentative="1">
      <w:start w:val="1"/>
      <w:numFmt w:val="lowerLetter"/>
      <w:lvlText w:val="%2)"/>
      <w:lvlJc w:val="left"/>
      <w:pPr>
        <w:ind w:left="1328" w:hanging="440"/>
      </w:pPr>
    </w:lvl>
    <w:lvl w:ilvl="2" w:tplc="0409001B" w:tentative="1">
      <w:start w:val="1"/>
      <w:numFmt w:val="lowerRoman"/>
      <w:lvlText w:val="%3."/>
      <w:lvlJc w:val="right"/>
      <w:pPr>
        <w:ind w:left="1768" w:hanging="440"/>
      </w:pPr>
    </w:lvl>
    <w:lvl w:ilvl="3" w:tplc="0409000F" w:tentative="1">
      <w:start w:val="1"/>
      <w:numFmt w:val="decimal"/>
      <w:lvlText w:val="%4."/>
      <w:lvlJc w:val="left"/>
      <w:pPr>
        <w:ind w:left="2208" w:hanging="440"/>
      </w:pPr>
    </w:lvl>
    <w:lvl w:ilvl="4" w:tplc="04090019" w:tentative="1">
      <w:start w:val="1"/>
      <w:numFmt w:val="lowerLetter"/>
      <w:lvlText w:val="%5)"/>
      <w:lvlJc w:val="left"/>
      <w:pPr>
        <w:ind w:left="2648" w:hanging="440"/>
      </w:pPr>
    </w:lvl>
    <w:lvl w:ilvl="5" w:tplc="0409001B" w:tentative="1">
      <w:start w:val="1"/>
      <w:numFmt w:val="lowerRoman"/>
      <w:lvlText w:val="%6."/>
      <w:lvlJc w:val="right"/>
      <w:pPr>
        <w:ind w:left="3088" w:hanging="440"/>
      </w:pPr>
    </w:lvl>
    <w:lvl w:ilvl="6" w:tplc="0409000F" w:tentative="1">
      <w:start w:val="1"/>
      <w:numFmt w:val="decimal"/>
      <w:lvlText w:val="%7."/>
      <w:lvlJc w:val="left"/>
      <w:pPr>
        <w:ind w:left="3528" w:hanging="440"/>
      </w:pPr>
    </w:lvl>
    <w:lvl w:ilvl="7" w:tplc="04090019" w:tentative="1">
      <w:start w:val="1"/>
      <w:numFmt w:val="lowerLetter"/>
      <w:lvlText w:val="%8)"/>
      <w:lvlJc w:val="left"/>
      <w:pPr>
        <w:ind w:left="3968" w:hanging="440"/>
      </w:pPr>
    </w:lvl>
    <w:lvl w:ilvl="8" w:tplc="0409001B" w:tentative="1">
      <w:start w:val="1"/>
      <w:numFmt w:val="lowerRoman"/>
      <w:lvlText w:val="%9."/>
      <w:lvlJc w:val="right"/>
      <w:pPr>
        <w:ind w:left="4408" w:hanging="440"/>
      </w:pPr>
    </w:lvl>
  </w:abstractNum>
  <w:abstractNum w:abstractNumId="1052" w15:restartNumberingAfterBreak="0">
    <w:nsid w:val="3C887AC1"/>
    <w:multiLevelType w:val="hybridMultilevel"/>
    <w:tmpl w:val="8F42621C"/>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53" w15:restartNumberingAfterBreak="0">
    <w:nsid w:val="3CB951FA"/>
    <w:multiLevelType w:val="multilevel"/>
    <w:tmpl w:val="2CF8A0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4" w15:restartNumberingAfterBreak="0">
    <w:nsid w:val="3CC74FF0"/>
    <w:multiLevelType w:val="multilevel"/>
    <w:tmpl w:val="AC1A0DE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55" w15:restartNumberingAfterBreak="0">
    <w:nsid w:val="3CC81335"/>
    <w:multiLevelType w:val="hybridMultilevel"/>
    <w:tmpl w:val="7AD24F82"/>
    <w:lvl w:ilvl="0" w:tplc="89AE461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56" w15:restartNumberingAfterBreak="0">
    <w:nsid w:val="3CEE2615"/>
    <w:multiLevelType w:val="hybridMultilevel"/>
    <w:tmpl w:val="F38A75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7" w15:restartNumberingAfterBreak="0">
    <w:nsid w:val="3CF07630"/>
    <w:multiLevelType w:val="hybridMultilevel"/>
    <w:tmpl w:val="C69E4C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8" w15:restartNumberingAfterBreak="0">
    <w:nsid w:val="3D02323E"/>
    <w:multiLevelType w:val="hybridMultilevel"/>
    <w:tmpl w:val="A426F088"/>
    <w:lvl w:ilvl="0" w:tplc="FFFFFFFF">
      <w:start w:val="1"/>
      <w:numFmt w:val="decimal"/>
      <w:lvlText w:val="%1)"/>
      <w:lvlJc w:val="left"/>
      <w:pPr>
        <w:ind w:left="1200" w:hanging="420"/>
      </w:pPr>
      <w:rPr>
        <w:rFonts w:hint="default"/>
      </w:rPr>
    </w:lvl>
    <w:lvl w:ilvl="1" w:tplc="FFFFFFFF" w:tentative="1">
      <w:start w:val="1"/>
      <w:numFmt w:val="bullet"/>
      <w:lvlText w:val=""/>
      <w:lvlJc w:val="left"/>
      <w:pPr>
        <w:ind w:left="1620" w:hanging="420"/>
      </w:pPr>
      <w:rPr>
        <w:rFonts w:ascii="Wingdings" w:hAnsi="Wingdings" w:hint="default"/>
      </w:rPr>
    </w:lvl>
    <w:lvl w:ilvl="2" w:tplc="FFFFFFFF" w:tentative="1">
      <w:start w:val="1"/>
      <w:numFmt w:val="bullet"/>
      <w:lvlText w:val=""/>
      <w:lvlJc w:val="left"/>
      <w:pPr>
        <w:ind w:left="2040" w:hanging="420"/>
      </w:pPr>
      <w:rPr>
        <w:rFonts w:ascii="Wingdings" w:hAnsi="Wingdings" w:hint="default"/>
      </w:rPr>
    </w:lvl>
    <w:lvl w:ilvl="3" w:tplc="FFFFFFFF" w:tentative="1">
      <w:start w:val="1"/>
      <w:numFmt w:val="bullet"/>
      <w:lvlText w:val=""/>
      <w:lvlJc w:val="left"/>
      <w:pPr>
        <w:ind w:left="2460" w:hanging="420"/>
      </w:pPr>
      <w:rPr>
        <w:rFonts w:ascii="Wingdings" w:hAnsi="Wingdings" w:hint="default"/>
      </w:rPr>
    </w:lvl>
    <w:lvl w:ilvl="4" w:tplc="FFFFFFFF" w:tentative="1">
      <w:start w:val="1"/>
      <w:numFmt w:val="bullet"/>
      <w:lvlText w:val=""/>
      <w:lvlJc w:val="left"/>
      <w:pPr>
        <w:ind w:left="2880" w:hanging="420"/>
      </w:pPr>
      <w:rPr>
        <w:rFonts w:ascii="Wingdings" w:hAnsi="Wingdings" w:hint="default"/>
      </w:rPr>
    </w:lvl>
    <w:lvl w:ilvl="5" w:tplc="FFFFFFFF" w:tentative="1">
      <w:start w:val="1"/>
      <w:numFmt w:val="bullet"/>
      <w:lvlText w:val=""/>
      <w:lvlJc w:val="left"/>
      <w:pPr>
        <w:ind w:left="3300" w:hanging="420"/>
      </w:pPr>
      <w:rPr>
        <w:rFonts w:ascii="Wingdings" w:hAnsi="Wingdings" w:hint="default"/>
      </w:rPr>
    </w:lvl>
    <w:lvl w:ilvl="6" w:tplc="FFFFFFFF" w:tentative="1">
      <w:start w:val="1"/>
      <w:numFmt w:val="bullet"/>
      <w:lvlText w:val=""/>
      <w:lvlJc w:val="left"/>
      <w:pPr>
        <w:ind w:left="3720" w:hanging="420"/>
      </w:pPr>
      <w:rPr>
        <w:rFonts w:ascii="Wingdings" w:hAnsi="Wingdings" w:hint="default"/>
      </w:rPr>
    </w:lvl>
    <w:lvl w:ilvl="7" w:tplc="FFFFFFFF" w:tentative="1">
      <w:start w:val="1"/>
      <w:numFmt w:val="bullet"/>
      <w:lvlText w:val=""/>
      <w:lvlJc w:val="left"/>
      <w:pPr>
        <w:ind w:left="4140" w:hanging="420"/>
      </w:pPr>
      <w:rPr>
        <w:rFonts w:ascii="Wingdings" w:hAnsi="Wingdings" w:hint="default"/>
      </w:rPr>
    </w:lvl>
    <w:lvl w:ilvl="8" w:tplc="FFFFFFFF" w:tentative="1">
      <w:start w:val="1"/>
      <w:numFmt w:val="bullet"/>
      <w:lvlText w:val=""/>
      <w:lvlJc w:val="left"/>
      <w:pPr>
        <w:ind w:left="4560" w:hanging="420"/>
      </w:pPr>
      <w:rPr>
        <w:rFonts w:ascii="Wingdings" w:hAnsi="Wingdings" w:hint="default"/>
      </w:rPr>
    </w:lvl>
  </w:abstractNum>
  <w:abstractNum w:abstractNumId="1059" w15:restartNumberingAfterBreak="0">
    <w:nsid w:val="3D302396"/>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60" w15:restartNumberingAfterBreak="0">
    <w:nsid w:val="3D327AD0"/>
    <w:multiLevelType w:val="hybridMultilevel"/>
    <w:tmpl w:val="B05AFD7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61" w15:restartNumberingAfterBreak="0">
    <w:nsid w:val="3D3675DE"/>
    <w:multiLevelType w:val="multilevel"/>
    <w:tmpl w:val="3A204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2" w15:restartNumberingAfterBreak="0">
    <w:nsid w:val="3D396C48"/>
    <w:multiLevelType w:val="hybridMultilevel"/>
    <w:tmpl w:val="9C32A4F6"/>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63" w15:restartNumberingAfterBreak="0">
    <w:nsid w:val="3D3F4D3B"/>
    <w:multiLevelType w:val="multilevel"/>
    <w:tmpl w:val="07BADDCA"/>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064" w15:restartNumberingAfterBreak="0">
    <w:nsid w:val="3D4E0D98"/>
    <w:multiLevelType w:val="hybridMultilevel"/>
    <w:tmpl w:val="3A5E7B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5" w15:restartNumberingAfterBreak="0">
    <w:nsid w:val="3D5C28B0"/>
    <w:multiLevelType w:val="hybridMultilevel"/>
    <w:tmpl w:val="299209C8"/>
    <w:lvl w:ilvl="0" w:tplc="04090003">
      <w:start w:val="1"/>
      <w:numFmt w:val="bullet"/>
      <w:lvlText w:val="o"/>
      <w:lvlJc w:val="left"/>
      <w:pPr>
        <w:ind w:left="840" w:hanging="420"/>
      </w:pPr>
      <w:rPr>
        <w:rFonts w:ascii="Courier New" w:hAnsi="Courier New" w:cs="Courier New"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66" w15:restartNumberingAfterBreak="0">
    <w:nsid w:val="3D633D9D"/>
    <w:multiLevelType w:val="hybridMultilevel"/>
    <w:tmpl w:val="492CAC1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067" w15:restartNumberingAfterBreak="0">
    <w:nsid w:val="3D6519CB"/>
    <w:multiLevelType w:val="hybridMultilevel"/>
    <w:tmpl w:val="8B2476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68" w15:restartNumberingAfterBreak="0">
    <w:nsid w:val="3D6A5981"/>
    <w:multiLevelType w:val="hybridMultilevel"/>
    <w:tmpl w:val="FDE6E8CC"/>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69" w15:restartNumberingAfterBreak="0">
    <w:nsid w:val="3D843587"/>
    <w:multiLevelType w:val="hybridMultilevel"/>
    <w:tmpl w:val="0F520F70"/>
    <w:lvl w:ilvl="0" w:tplc="04090011">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070" w15:restartNumberingAfterBreak="0">
    <w:nsid w:val="3D9A7BE5"/>
    <w:multiLevelType w:val="hybridMultilevel"/>
    <w:tmpl w:val="AB86D15A"/>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071" w15:restartNumberingAfterBreak="0">
    <w:nsid w:val="3DA11172"/>
    <w:multiLevelType w:val="hybridMultilevel"/>
    <w:tmpl w:val="FF088C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2" w15:restartNumberingAfterBreak="0">
    <w:nsid w:val="3DA814B1"/>
    <w:multiLevelType w:val="hybridMultilevel"/>
    <w:tmpl w:val="D75C5FEE"/>
    <w:lvl w:ilvl="0" w:tplc="04090011">
      <w:start w:val="1"/>
      <w:numFmt w:val="decimal"/>
      <w:lvlText w:val="%1)"/>
      <w:lvlJc w:val="left"/>
      <w:pPr>
        <w:ind w:left="747" w:hanging="440"/>
      </w:pPr>
    </w:lvl>
    <w:lvl w:ilvl="1" w:tplc="04090019" w:tentative="1">
      <w:start w:val="1"/>
      <w:numFmt w:val="lowerLetter"/>
      <w:lvlText w:val="%2)"/>
      <w:lvlJc w:val="left"/>
      <w:pPr>
        <w:ind w:left="1187" w:hanging="440"/>
      </w:pPr>
    </w:lvl>
    <w:lvl w:ilvl="2" w:tplc="0409001B" w:tentative="1">
      <w:start w:val="1"/>
      <w:numFmt w:val="lowerRoman"/>
      <w:lvlText w:val="%3."/>
      <w:lvlJc w:val="right"/>
      <w:pPr>
        <w:ind w:left="1627" w:hanging="440"/>
      </w:pPr>
    </w:lvl>
    <w:lvl w:ilvl="3" w:tplc="0409000F" w:tentative="1">
      <w:start w:val="1"/>
      <w:numFmt w:val="decimal"/>
      <w:lvlText w:val="%4."/>
      <w:lvlJc w:val="left"/>
      <w:pPr>
        <w:ind w:left="2067" w:hanging="440"/>
      </w:pPr>
    </w:lvl>
    <w:lvl w:ilvl="4" w:tplc="04090019" w:tentative="1">
      <w:start w:val="1"/>
      <w:numFmt w:val="lowerLetter"/>
      <w:lvlText w:val="%5)"/>
      <w:lvlJc w:val="left"/>
      <w:pPr>
        <w:ind w:left="2507" w:hanging="440"/>
      </w:pPr>
    </w:lvl>
    <w:lvl w:ilvl="5" w:tplc="0409001B" w:tentative="1">
      <w:start w:val="1"/>
      <w:numFmt w:val="lowerRoman"/>
      <w:lvlText w:val="%6."/>
      <w:lvlJc w:val="right"/>
      <w:pPr>
        <w:ind w:left="2947" w:hanging="440"/>
      </w:pPr>
    </w:lvl>
    <w:lvl w:ilvl="6" w:tplc="0409000F" w:tentative="1">
      <w:start w:val="1"/>
      <w:numFmt w:val="decimal"/>
      <w:lvlText w:val="%7."/>
      <w:lvlJc w:val="left"/>
      <w:pPr>
        <w:ind w:left="3387" w:hanging="440"/>
      </w:pPr>
    </w:lvl>
    <w:lvl w:ilvl="7" w:tplc="04090019" w:tentative="1">
      <w:start w:val="1"/>
      <w:numFmt w:val="lowerLetter"/>
      <w:lvlText w:val="%8)"/>
      <w:lvlJc w:val="left"/>
      <w:pPr>
        <w:ind w:left="3827" w:hanging="440"/>
      </w:pPr>
    </w:lvl>
    <w:lvl w:ilvl="8" w:tplc="0409001B" w:tentative="1">
      <w:start w:val="1"/>
      <w:numFmt w:val="lowerRoman"/>
      <w:lvlText w:val="%9."/>
      <w:lvlJc w:val="right"/>
      <w:pPr>
        <w:ind w:left="4267" w:hanging="440"/>
      </w:pPr>
    </w:lvl>
  </w:abstractNum>
  <w:abstractNum w:abstractNumId="1073" w15:restartNumberingAfterBreak="0">
    <w:nsid w:val="3DAB0BD0"/>
    <w:multiLevelType w:val="hybridMultilevel"/>
    <w:tmpl w:val="D6B444E8"/>
    <w:lvl w:ilvl="0" w:tplc="345641D6">
      <w:start w:val="8"/>
      <w:numFmt w:val="decimal"/>
      <w:lvlText w:val="%1."/>
      <w:lvlJc w:val="left"/>
      <w:pPr>
        <w:ind w:left="420" w:hanging="420"/>
      </w:pPr>
      <w:rPr>
        <w:rFonts w:hint="eastAsia"/>
      </w:rPr>
    </w:lvl>
    <w:lvl w:ilvl="1" w:tplc="04090019" w:tentative="1">
      <w:start w:val="1"/>
      <w:numFmt w:val="lowerLetter"/>
      <w:lvlText w:val="%2)"/>
      <w:lvlJc w:val="left"/>
      <w:pPr>
        <w:ind w:left="60" w:hanging="420"/>
      </w:pPr>
    </w:lvl>
    <w:lvl w:ilvl="2" w:tplc="0409001B" w:tentative="1">
      <w:start w:val="1"/>
      <w:numFmt w:val="lowerRoman"/>
      <w:lvlText w:val="%3."/>
      <w:lvlJc w:val="right"/>
      <w:pPr>
        <w:ind w:left="480" w:hanging="420"/>
      </w:pPr>
    </w:lvl>
    <w:lvl w:ilvl="3" w:tplc="0409000F" w:tentative="1">
      <w:start w:val="1"/>
      <w:numFmt w:val="decimal"/>
      <w:lvlText w:val="%4."/>
      <w:lvlJc w:val="left"/>
      <w:pPr>
        <w:ind w:left="900" w:hanging="420"/>
      </w:pPr>
    </w:lvl>
    <w:lvl w:ilvl="4" w:tplc="04090019" w:tentative="1">
      <w:start w:val="1"/>
      <w:numFmt w:val="lowerLetter"/>
      <w:lvlText w:val="%5)"/>
      <w:lvlJc w:val="left"/>
      <w:pPr>
        <w:ind w:left="1320" w:hanging="420"/>
      </w:pPr>
    </w:lvl>
    <w:lvl w:ilvl="5" w:tplc="0409001B" w:tentative="1">
      <w:start w:val="1"/>
      <w:numFmt w:val="lowerRoman"/>
      <w:lvlText w:val="%6."/>
      <w:lvlJc w:val="right"/>
      <w:pPr>
        <w:ind w:left="1740" w:hanging="420"/>
      </w:pPr>
    </w:lvl>
    <w:lvl w:ilvl="6" w:tplc="0409000F" w:tentative="1">
      <w:start w:val="1"/>
      <w:numFmt w:val="decimal"/>
      <w:lvlText w:val="%7."/>
      <w:lvlJc w:val="left"/>
      <w:pPr>
        <w:ind w:left="2160" w:hanging="420"/>
      </w:pPr>
    </w:lvl>
    <w:lvl w:ilvl="7" w:tplc="04090019" w:tentative="1">
      <w:start w:val="1"/>
      <w:numFmt w:val="lowerLetter"/>
      <w:lvlText w:val="%8)"/>
      <w:lvlJc w:val="left"/>
      <w:pPr>
        <w:ind w:left="2580" w:hanging="420"/>
      </w:pPr>
    </w:lvl>
    <w:lvl w:ilvl="8" w:tplc="0409001B" w:tentative="1">
      <w:start w:val="1"/>
      <w:numFmt w:val="lowerRoman"/>
      <w:lvlText w:val="%9."/>
      <w:lvlJc w:val="right"/>
      <w:pPr>
        <w:ind w:left="3000" w:hanging="420"/>
      </w:pPr>
    </w:lvl>
  </w:abstractNum>
  <w:abstractNum w:abstractNumId="1074" w15:restartNumberingAfterBreak="0">
    <w:nsid w:val="3DB228BB"/>
    <w:multiLevelType w:val="hybridMultilevel"/>
    <w:tmpl w:val="9104B014"/>
    <w:lvl w:ilvl="0" w:tplc="04090011">
      <w:start w:val="1"/>
      <w:numFmt w:val="decimal"/>
      <w:lvlText w:val="%1)"/>
      <w:lvlJc w:val="left"/>
      <w:pPr>
        <w:ind w:left="1030" w:hanging="440"/>
      </w:pPr>
    </w:lvl>
    <w:lvl w:ilvl="1" w:tplc="04090019" w:tentative="1">
      <w:start w:val="1"/>
      <w:numFmt w:val="lowerLetter"/>
      <w:lvlText w:val="%2)"/>
      <w:lvlJc w:val="left"/>
      <w:pPr>
        <w:ind w:left="1470" w:hanging="440"/>
      </w:pPr>
    </w:lvl>
    <w:lvl w:ilvl="2" w:tplc="0409001B" w:tentative="1">
      <w:start w:val="1"/>
      <w:numFmt w:val="lowerRoman"/>
      <w:lvlText w:val="%3."/>
      <w:lvlJc w:val="right"/>
      <w:pPr>
        <w:ind w:left="1910" w:hanging="440"/>
      </w:pPr>
    </w:lvl>
    <w:lvl w:ilvl="3" w:tplc="0409000F" w:tentative="1">
      <w:start w:val="1"/>
      <w:numFmt w:val="decimal"/>
      <w:lvlText w:val="%4."/>
      <w:lvlJc w:val="left"/>
      <w:pPr>
        <w:ind w:left="2350" w:hanging="440"/>
      </w:pPr>
    </w:lvl>
    <w:lvl w:ilvl="4" w:tplc="04090019" w:tentative="1">
      <w:start w:val="1"/>
      <w:numFmt w:val="lowerLetter"/>
      <w:lvlText w:val="%5)"/>
      <w:lvlJc w:val="left"/>
      <w:pPr>
        <w:ind w:left="2790" w:hanging="440"/>
      </w:pPr>
    </w:lvl>
    <w:lvl w:ilvl="5" w:tplc="0409001B" w:tentative="1">
      <w:start w:val="1"/>
      <w:numFmt w:val="lowerRoman"/>
      <w:lvlText w:val="%6."/>
      <w:lvlJc w:val="right"/>
      <w:pPr>
        <w:ind w:left="3230" w:hanging="440"/>
      </w:pPr>
    </w:lvl>
    <w:lvl w:ilvl="6" w:tplc="0409000F" w:tentative="1">
      <w:start w:val="1"/>
      <w:numFmt w:val="decimal"/>
      <w:lvlText w:val="%7."/>
      <w:lvlJc w:val="left"/>
      <w:pPr>
        <w:ind w:left="3670" w:hanging="440"/>
      </w:pPr>
    </w:lvl>
    <w:lvl w:ilvl="7" w:tplc="04090019" w:tentative="1">
      <w:start w:val="1"/>
      <w:numFmt w:val="lowerLetter"/>
      <w:lvlText w:val="%8)"/>
      <w:lvlJc w:val="left"/>
      <w:pPr>
        <w:ind w:left="4110" w:hanging="440"/>
      </w:pPr>
    </w:lvl>
    <w:lvl w:ilvl="8" w:tplc="0409001B" w:tentative="1">
      <w:start w:val="1"/>
      <w:numFmt w:val="lowerRoman"/>
      <w:lvlText w:val="%9."/>
      <w:lvlJc w:val="right"/>
      <w:pPr>
        <w:ind w:left="4550" w:hanging="440"/>
      </w:pPr>
    </w:lvl>
  </w:abstractNum>
  <w:abstractNum w:abstractNumId="1075" w15:restartNumberingAfterBreak="0">
    <w:nsid w:val="3DBC1233"/>
    <w:multiLevelType w:val="hybridMultilevel"/>
    <w:tmpl w:val="C7BE5686"/>
    <w:lvl w:ilvl="0" w:tplc="04090003">
      <w:start w:val="1"/>
      <w:numFmt w:val="bullet"/>
      <w:lvlText w:val="o"/>
      <w:lvlJc w:val="left"/>
      <w:pPr>
        <w:ind w:left="880" w:hanging="440"/>
      </w:pPr>
      <w:rPr>
        <w:rFonts w:ascii="Courier New" w:hAnsi="Courier New" w:cs="Courier New"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076" w15:restartNumberingAfterBreak="0">
    <w:nsid w:val="3DC6206A"/>
    <w:multiLevelType w:val="hybridMultilevel"/>
    <w:tmpl w:val="09041E72"/>
    <w:lvl w:ilvl="0" w:tplc="FFFFFFFF">
      <w:start w:val="1"/>
      <w:numFmt w:val="decimal"/>
      <w:lvlText w:val="%1)"/>
      <w:lvlJc w:val="left"/>
      <w:pPr>
        <w:ind w:left="1560" w:hanging="360"/>
      </w:pPr>
      <w:rPr>
        <w:rFonts w:hint="default"/>
      </w:rPr>
    </w:lvl>
    <w:lvl w:ilvl="1" w:tplc="FFFFFFFF">
      <w:start w:val="1"/>
      <w:numFmt w:val="bullet"/>
      <w:lvlText w:val="o"/>
      <w:lvlJc w:val="left"/>
      <w:pPr>
        <w:ind w:left="2280" w:hanging="360"/>
      </w:pPr>
      <w:rPr>
        <w:rFonts w:ascii="Courier New" w:hAnsi="Courier New" w:cs="Courier New" w:hint="default"/>
      </w:rPr>
    </w:lvl>
    <w:lvl w:ilvl="2" w:tplc="71C62A42">
      <w:start w:val="1"/>
      <w:numFmt w:val="decimal"/>
      <w:lvlText w:val="%3."/>
      <w:lvlJc w:val="left"/>
      <w:pPr>
        <w:ind w:left="3000" w:hanging="360"/>
      </w:pPr>
      <w:rPr>
        <w:rFonts w:hint="default"/>
      </w:rPr>
    </w:lvl>
    <w:lvl w:ilvl="3" w:tplc="FFFFFFFF" w:tentative="1">
      <w:start w:val="1"/>
      <w:numFmt w:val="bullet"/>
      <w:lvlText w:val=""/>
      <w:lvlJc w:val="left"/>
      <w:pPr>
        <w:ind w:left="3720" w:hanging="360"/>
      </w:pPr>
      <w:rPr>
        <w:rFonts w:ascii="Symbol" w:hAnsi="Symbol" w:hint="default"/>
      </w:rPr>
    </w:lvl>
    <w:lvl w:ilvl="4" w:tplc="FFFFFFFF" w:tentative="1">
      <w:start w:val="1"/>
      <w:numFmt w:val="bullet"/>
      <w:lvlText w:val="o"/>
      <w:lvlJc w:val="left"/>
      <w:pPr>
        <w:ind w:left="4440" w:hanging="360"/>
      </w:pPr>
      <w:rPr>
        <w:rFonts w:ascii="Courier New" w:hAnsi="Courier New" w:cs="Courier New" w:hint="default"/>
      </w:rPr>
    </w:lvl>
    <w:lvl w:ilvl="5" w:tplc="FFFFFFFF" w:tentative="1">
      <w:start w:val="1"/>
      <w:numFmt w:val="bullet"/>
      <w:lvlText w:val=""/>
      <w:lvlJc w:val="left"/>
      <w:pPr>
        <w:ind w:left="5160" w:hanging="360"/>
      </w:pPr>
      <w:rPr>
        <w:rFonts w:ascii="Wingdings" w:hAnsi="Wingdings" w:hint="default"/>
      </w:rPr>
    </w:lvl>
    <w:lvl w:ilvl="6" w:tplc="FFFFFFFF" w:tentative="1">
      <w:start w:val="1"/>
      <w:numFmt w:val="bullet"/>
      <w:lvlText w:val=""/>
      <w:lvlJc w:val="left"/>
      <w:pPr>
        <w:ind w:left="5880" w:hanging="360"/>
      </w:pPr>
      <w:rPr>
        <w:rFonts w:ascii="Symbol" w:hAnsi="Symbol" w:hint="default"/>
      </w:rPr>
    </w:lvl>
    <w:lvl w:ilvl="7" w:tplc="FFFFFFFF" w:tentative="1">
      <w:start w:val="1"/>
      <w:numFmt w:val="bullet"/>
      <w:lvlText w:val="o"/>
      <w:lvlJc w:val="left"/>
      <w:pPr>
        <w:ind w:left="6600" w:hanging="360"/>
      </w:pPr>
      <w:rPr>
        <w:rFonts w:ascii="Courier New" w:hAnsi="Courier New" w:cs="Courier New" w:hint="default"/>
      </w:rPr>
    </w:lvl>
    <w:lvl w:ilvl="8" w:tplc="FFFFFFFF" w:tentative="1">
      <w:start w:val="1"/>
      <w:numFmt w:val="bullet"/>
      <w:lvlText w:val=""/>
      <w:lvlJc w:val="left"/>
      <w:pPr>
        <w:ind w:left="7320" w:hanging="360"/>
      </w:pPr>
      <w:rPr>
        <w:rFonts w:ascii="Wingdings" w:hAnsi="Wingdings" w:hint="default"/>
      </w:rPr>
    </w:lvl>
  </w:abstractNum>
  <w:abstractNum w:abstractNumId="1077" w15:restartNumberingAfterBreak="0">
    <w:nsid w:val="3DC867DA"/>
    <w:multiLevelType w:val="hybridMultilevel"/>
    <w:tmpl w:val="D8A25A32"/>
    <w:lvl w:ilvl="0" w:tplc="04090011">
      <w:start w:val="1"/>
      <w:numFmt w:val="decimal"/>
      <w:lvlText w:val="%1)"/>
      <w:lvlJc w:val="left"/>
      <w:pPr>
        <w:ind w:left="1560" w:hanging="360"/>
      </w:pPr>
      <w:rPr>
        <w:rFonts w:hint="default"/>
      </w:rPr>
    </w:lvl>
    <w:lvl w:ilvl="1" w:tplc="FFFFFFFF">
      <w:start w:val="1"/>
      <w:numFmt w:val="bullet"/>
      <w:lvlText w:val="o"/>
      <w:lvlJc w:val="left"/>
      <w:pPr>
        <w:ind w:left="2280" w:hanging="360"/>
      </w:pPr>
      <w:rPr>
        <w:rFonts w:ascii="Courier New" w:hAnsi="Courier New" w:cs="Courier New" w:hint="default"/>
      </w:rPr>
    </w:lvl>
    <w:lvl w:ilvl="2" w:tplc="FFFFFFFF" w:tentative="1">
      <w:start w:val="1"/>
      <w:numFmt w:val="bullet"/>
      <w:lvlText w:val=""/>
      <w:lvlJc w:val="left"/>
      <w:pPr>
        <w:ind w:left="3000" w:hanging="360"/>
      </w:pPr>
      <w:rPr>
        <w:rFonts w:ascii="Wingdings" w:hAnsi="Wingdings" w:hint="default"/>
      </w:rPr>
    </w:lvl>
    <w:lvl w:ilvl="3" w:tplc="FFFFFFFF" w:tentative="1">
      <w:start w:val="1"/>
      <w:numFmt w:val="bullet"/>
      <w:lvlText w:val=""/>
      <w:lvlJc w:val="left"/>
      <w:pPr>
        <w:ind w:left="3720" w:hanging="360"/>
      </w:pPr>
      <w:rPr>
        <w:rFonts w:ascii="Symbol" w:hAnsi="Symbol" w:hint="default"/>
      </w:rPr>
    </w:lvl>
    <w:lvl w:ilvl="4" w:tplc="FFFFFFFF" w:tentative="1">
      <w:start w:val="1"/>
      <w:numFmt w:val="bullet"/>
      <w:lvlText w:val="o"/>
      <w:lvlJc w:val="left"/>
      <w:pPr>
        <w:ind w:left="4440" w:hanging="360"/>
      </w:pPr>
      <w:rPr>
        <w:rFonts w:ascii="Courier New" w:hAnsi="Courier New" w:cs="Courier New" w:hint="default"/>
      </w:rPr>
    </w:lvl>
    <w:lvl w:ilvl="5" w:tplc="FFFFFFFF" w:tentative="1">
      <w:start w:val="1"/>
      <w:numFmt w:val="bullet"/>
      <w:lvlText w:val=""/>
      <w:lvlJc w:val="left"/>
      <w:pPr>
        <w:ind w:left="5160" w:hanging="360"/>
      </w:pPr>
      <w:rPr>
        <w:rFonts w:ascii="Wingdings" w:hAnsi="Wingdings" w:hint="default"/>
      </w:rPr>
    </w:lvl>
    <w:lvl w:ilvl="6" w:tplc="FFFFFFFF" w:tentative="1">
      <w:start w:val="1"/>
      <w:numFmt w:val="bullet"/>
      <w:lvlText w:val=""/>
      <w:lvlJc w:val="left"/>
      <w:pPr>
        <w:ind w:left="5880" w:hanging="360"/>
      </w:pPr>
      <w:rPr>
        <w:rFonts w:ascii="Symbol" w:hAnsi="Symbol" w:hint="default"/>
      </w:rPr>
    </w:lvl>
    <w:lvl w:ilvl="7" w:tplc="FFFFFFFF" w:tentative="1">
      <w:start w:val="1"/>
      <w:numFmt w:val="bullet"/>
      <w:lvlText w:val="o"/>
      <w:lvlJc w:val="left"/>
      <w:pPr>
        <w:ind w:left="6600" w:hanging="360"/>
      </w:pPr>
      <w:rPr>
        <w:rFonts w:ascii="Courier New" w:hAnsi="Courier New" w:cs="Courier New" w:hint="default"/>
      </w:rPr>
    </w:lvl>
    <w:lvl w:ilvl="8" w:tplc="FFFFFFFF" w:tentative="1">
      <w:start w:val="1"/>
      <w:numFmt w:val="bullet"/>
      <w:lvlText w:val=""/>
      <w:lvlJc w:val="left"/>
      <w:pPr>
        <w:ind w:left="7320" w:hanging="360"/>
      </w:pPr>
      <w:rPr>
        <w:rFonts w:ascii="Wingdings" w:hAnsi="Wingdings" w:hint="default"/>
      </w:rPr>
    </w:lvl>
  </w:abstractNum>
  <w:abstractNum w:abstractNumId="1078" w15:restartNumberingAfterBreak="0">
    <w:nsid w:val="3DCA3AF8"/>
    <w:multiLevelType w:val="hybridMultilevel"/>
    <w:tmpl w:val="E95AD1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9" w15:restartNumberingAfterBreak="0">
    <w:nsid w:val="3DDC5022"/>
    <w:multiLevelType w:val="multilevel"/>
    <w:tmpl w:val="D33E9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0" w15:restartNumberingAfterBreak="0">
    <w:nsid w:val="3E05139F"/>
    <w:multiLevelType w:val="hybridMultilevel"/>
    <w:tmpl w:val="ED381F3C"/>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81" w15:restartNumberingAfterBreak="0">
    <w:nsid w:val="3E115DE2"/>
    <w:multiLevelType w:val="hybridMultilevel"/>
    <w:tmpl w:val="F5BE0B4A"/>
    <w:lvl w:ilvl="0" w:tplc="04090001">
      <w:start w:val="1"/>
      <w:numFmt w:val="bullet"/>
      <w:lvlText w:val=""/>
      <w:lvlJc w:val="left"/>
      <w:pPr>
        <w:ind w:left="871" w:hanging="420"/>
      </w:pPr>
      <w:rPr>
        <w:rFonts w:ascii="Wingdings" w:hAnsi="Wingdings" w:hint="default"/>
      </w:rPr>
    </w:lvl>
    <w:lvl w:ilvl="1" w:tplc="04090003">
      <w:start w:val="1"/>
      <w:numFmt w:val="bullet"/>
      <w:lvlText w:val=""/>
      <w:lvlJc w:val="left"/>
      <w:pPr>
        <w:ind w:left="1291" w:hanging="420"/>
      </w:pPr>
      <w:rPr>
        <w:rFonts w:ascii="Wingdings" w:hAnsi="Wingdings" w:hint="default"/>
      </w:rPr>
    </w:lvl>
    <w:lvl w:ilvl="2" w:tplc="04090005" w:tentative="1">
      <w:start w:val="1"/>
      <w:numFmt w:val="bullet"/>
      <w:lvlText w:val=""/>
      <w:lvlJc w:val="left"/>
      <w:pPr>
        <w:ind w:left="1711" w:hanging="420"/>
      </w:pPr>
      <w:rPr>
        <w:rFonts w:ascii="Wingdings" w:hAnsi="Wingdings" w:hint="default"/>
      </w:rPr>
    </w:lvl>
    <w:lvl w:ilvl="3" w:tplc="04090001" w:tentative="1">
      <w:start w:val="1"/>
      <w:numFmt w:val="bullet"/>
      <w:lvlText w:val=""/>
      <w:lvlJc w:val="left"/>
      <w:pPr>
        <w:ind w:left="2131" w:hanging="420"/>
      </w:pPr>
      <w:rPr>
        <w:rFonts w:ascii="Wingdings" w:hAnsi="Wingdings" w:hint="default"/>
      </w:rPr>
    </w:lvl>
    <w:lvl w:ilvl="4" w:tplc="04090003" w:tentative="1">
      <w:start w:val="1"/>
      <w:numFmt w:val="bullet"/>
      <w:lvlText w:val=""/>
      <w:lvlJc w:val="left"/>
      <w:pPr>
        <w:ind w:left="2551" w:hanging="420"/>
      </w:pPr>
      <w:rPr>
        <w:rFonts w:ascii="Wingdings" w:hAnsi="Wingdings" w:hint="default"/>
      </w:rPr>
    </w:lvl>
    <w:lvl w:ilvl="5" w:tplc="04090005" w:tentative="1">
      <w:start w:val="1"/>
      <w:numFmt w:val="bullet"/>
      <w:lvlText w:val=""/>
      <w:lvlJc w:val="left"/>
      <w:pPr>
        <w:ind w:left="2971" w:hanging="420"/>
      </w:pPr>
      <w:rPr>
        <w:rFonts w:ascii="Wingdings" w:hAnsi="Wingdings" w:hint="default"/>
      </w:rPr>
    </w:lvl>
    <w:lvl w:ilvl="6" w:tplc="04090001" w:tentative="1">
      <w:start w:val="1"/>
      <w:numFmt w:val="bullet"/>
      <w:lvlText w:val=""/>
      <w:lvlJc w:val="left"/>
      <w:pPr>
        <w:ind w:left="3391" w:hanging="420"/>
      </w:pPr>
      <w:rPr>
        <w:rFonts w:ascii="Wingdings" w:hAnsi="Wingdings" w:hint="default"/>
      </w:rPr>
    </w:lvl>
    <w:lvl w:ilvl="7" w:tplc="04090003" w:tentative="1">
      <w:start w:val="1"/>
      <w:numFmt w:val="bullet"/>
      <w:lvlText w:val=""/>
      <w:lvlJc w:val="left"/>
      <w:pPr>
        <w:ind w:left="3811" w:hanging="420"/>
      </w:pPr>
      <w:rPr>
        <w:rFonts w:ascii="Wingdings" w:hAnsi="Wingdings" w:hint="default"/>
      </w:rPr>
    </w:lvl>
    <w:lvl w:ilvl="8" w:tplc="04090005" w:tentative="1">
      <w:start w:val="1"/>
      <w:numFmt w:val="bullet"/>
      <w:lvlText w:val=""/>
      <w:lvlJc w:val="left"/>
      <w:pPr>
        <w:ind w:left="4231" w:hanging="420"/>
      </w:pPr>
      <w:rPr>
        <w:rFonts w:ascii="Wingdings" w:hAnsi="Wingdings" w:hint="default"/>
      </w:rPr>
    </w:lvl>
  </w:abstractNum>
  <w:abstractNum w:abstractNumId="1082" w15:restartNumberingAfterBreak="0">
    <w:nsid w:val="3E185299"/>
    <w:multiLevelType w:val="hybridMultilevel"/>
    <w:tmpl w:val="75E67E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3" w15:restartNumberingAfterBreak="0">
    <w:nsid w:val="3E18579F"/>
    <w:multiLevelType w:val="hybridMultilevel"/>
    <w:tmpl w:val="7F2E9EA2"/>
    <w:lvl w:ilvl="0" w:tplc="AB06AFDE">
      <w:start w:val="3"/>
      <w:numFmt w:val="decimal"/>
      <w:lvlText w:val="%1)"/>
      <w:lvlJc w:val="left"/>
      <w:pPr>
        <w:ind w:left="72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4" w15:restartNumberingAfterBreak="0">
    <w:nsid w:val="3E1F7C75"/>
    <w:multiLevelType w:val="hybridMultilevel"/>
    <w:tmpl w:val="E84652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85" w15:restartNumberingAfterBreak="0">
    <w:nsid w:val="3E2016E5"/>
    <w:multiLevelType w:val="hybridMultilevel"/>
    <w:tmpl w:val="24A431C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6" w15:restartNumberingAfterBreak="0">
    <w:nsid w:val="3E296B12"/>
    <w:multiLevelType w:val="multilevel"/>
    <w:tmpl w:val="C24EC28A"/>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087" w15:restartNumberingAfterBreak="0">
    <w:nsid w:val="3E2F4E92"/>
    <w:multiLevelType w:val="hybridMultilevel"/>
    <w:tmpl w:val="B0A8C112"/>
    <w:lvl w:ilvl="0" w:tplc="DB7846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8" w15:restartNumberingAfterBreak="0">
    <w:nsid w:val="3E377FB8"/>
    <w:multiLevelType w:val="hybridMultilevel"/>
    <w:tmpl w:val="A3B4C0BE"/>
    <w:lvl w:ilvl="0" w:tplc="9C4A66B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89" w15:restartNumberingAfterBreak="0">
    <w:nsid w:val="3E3F2843"/>
    <w:multiLevelType w:val="hybridMultilevel"/>
    <w:tmpl w:val="B0F41F28"/>
    <w:lvl w:ilvl="0" w:tplc="04090003">
      <w:start w:val="1"/>
      <w:numFmt w:val="bullet"/>
      <w:lvlText w:val="o"/>
      <w:lvlJc w:val="left"/>
      <w:pPr>
        <w:ind w:left="1260" w:hanging="420"/>
      </w:pPr>
      <w:rPr>
        <w:rFonts w:ascii="Courier New" w:hAnsi="Courier New" w:cs="Courier New"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090" w15:restartNumberingAfterBreak="0">
    <w:nsid w:val="3E4A6CAC"/>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91" w15:restartNumberingAfterBreak="0">
    <w:nsid w:val="3E54630D"/>
    <w:multiLevelType w:val="multilevel"/>
    <w:tmpl w:val="454CD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2" w15:restartNumberingAfterBreak="0">
    <w:nsid w:val="3E697FB6"/>
    <w:multiLevelType w:val="multilevel"/>
    <w:tmpl w:val="5C8AB5C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93" w15:restartNumberingAfterBreak="0">
    <w:nsid w:val="3E6A3179"/>
    <w:multiLevelType w:val="hybridMultilevel"/>
    <w:tmpl w:val="33C46CD4"/>
    <w:lvl w:ilvl="0" w:tplc="04090001">
      <w:start w:val="1"/>
      <w:numFmt w:val="bullet"/>
      <w:lvlText w:val=""/>
      <w:lvlJc w:val="left"/>
      <w:pPr>
        <w:ind w:left="1574" w:hanging="420"/>
      </w:pPr>
      <w:rPr>
        <w:rFonts w:ascii="Wingdings" w:hAnsi="Wingdings" w:hint="default"/>
      </w:rPr>
    </w:lvl>
    <w:lvl w:ilvl="1" w:tplc="04090003" w:tentative="1">
      <w:start w:val="1"/>
      <w:numFmt w:val="bullet"/>
      <w:lvlText w:val=""/>
      <w:lvlJc w:val="left"/>
      <w:pPr>
        <w:ind w:left="1994" w:hanging="420"/>
      </w:pPr>
      <w:rPr>
        <w:rFonts w:ascii="Wingdings" w:hAnsi="Wingdings" w:hint="default"/>
      </w:rPr>
    </w:lvl>
    <w:lvl w:ilvl="2" w:tplc="04090005" w:tentative="1">
      <w:start w:val="1"/>
      <w:numFmt w:val="bullet"/>
      <w:lvlText w:val=""/>
      <w:lvlJc w:val="left"/>
      <w:pPr>
        <w:ind w:left="2414" w:hanging="420"/>
      </w:pPr>
      <w:rPr>
        <w:rFonts w:ascii="Wingdings" w:hAnsi="Wingdings" w:hint="default"/>
      </w:rPr>
    </w:lvl>
    <w:lvl w:ilvl="3" w:tplc="04090001" w:tentative="1">
      <w:start w:val="1"/>
      <w:numFmt w:val="bullet"/>
      <w:lvlText w:val=""/>
      <w:lvlJc w:val="left"/>
      <w:pPr>
        <w:ind w:left="2834" w:hanging="420"/>
      </w:pPr>
      <w:rPr>
        <w:rFonts w:ascii="Wingdings" w:hAnsi="Wingdings" w:hint="default"/>
      </w:rPr>
    </w:lvl>
    <w:lvl w:ilvl="4" w:tplc="04090003" w:tentative="1">
      <w:start w:val="1"/>
      <w:numFmt w:val="bullet"/>
      <w:lvlText w:val=""/>
      <w:lvlJc w:val="left"/>
      <w:pPr>
        <w:ind w:left="3254" w:hanging="420"/>
      </w:pPr>
      <w:rPr>
        <w:rFonts w:ascii="Wingdings" w:hAnsi="Wingdings" w:hint="default"/>
      </w:rPr>
    </w:lvl>
    <w:lvl w:ilvl="5" w:tplc="04090005" w:tentative="1">
      <w:start w:val="1"/>
      <w:numFmt w:val="bullet"/>
      <w:lvlText w:val=""/>
      <w:lvlJc w:val="left"/>
      <w:pPr>
        <w:ind w:left="3674" w:hanging="420"/>
      </w:pPr>
      <w:rPr>
        <w:rFonts w:ascii="Wingdings" w:hAnsi="Wingdings" w:hint="default"/>
      </w:rPr>
    </w:lvl>
    <w:lvl w:ilvl="6" w:tplc="04090001" w:tentative="1">
      <w:start w:val="1"/>
      <w:numFmt w:val="bullet"/>
      <w:lvlText w:val=""/>
      <w:lvlJc w:val="left"/>
      <w:pPr>
        <w:ind w:left="4094" w:hanging="420"/>
      </w:pPr>
      <w:rPr>
        <w:rFonts w:ascii="Wingdings" w:hAnsi="Wingdings" w:hint="default"/>
      </w:rPr>
    </w:lvl>
    <w:lvl w:ilvl="7" w:tplc="04090003" w:tentative="1">
      <w:start w:val="1"/>
      <w:numFmt w:val="bullet"/>
      <w:lvlText w:val=""/>
      <w:lvlJc w:val="left"/>
      <w:pPr>
        <w:ind w:left="4514" w:hanging="420"/>
      </w:pPr>
      <w:rPr>
        <w:rFonts w:ascii="Wingdings" w:hAnsi="Wingdings" w:hint="default"/>
      </w:rPr>
    </w:lvl>
    <w:lvl w:ilvl="8" w:tplc="04090005" w:tentative="1">
      <w:start w:val="1"/>
      <w:numFmt w:val="bullet"/>
      <w:lvlText w:val=""/>
      <w:lvlJc w:val="left"/>
      <w:pPr>
        <w:ind w:left="4934" w:hanging="420"/>
      </w:pPr>
      <w:rPr>
        <w:rFonts w:ascii="Wingdings" w:hAnsi="Wingdings" w:hint="default"/>
      </w:rPr>
    </w:lvl>
  </w:abstractNum>
  <w:abstractNum w:abstractNumId="1094" w15:restartNumberingAfterBreak="0">
    <w:nsid w:val="3E6D0F24"/>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95" w15:restartNumberingAfterBreak="0">
    <w:nsid w:val="3E6E3383"/>
    <w:multiLevelType w:val="multilevel"/>
    <w:tmpl w:val="B3E297F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96" w15:restartNumberingAfterBreak="0">
    <w:nsid w:val="3E795679"/>
    <w:multiLevelType w:val="hybridMultilevel"/>
    <w:tmpl w:val="8CE0DEB2"/>
    <w:lvl w:ilvl="0" w:tplc="2C4477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7" w15:restartNumberingAfterBreak="0">
    <w:nsid w:val="3E797721"/>
    <w:multiLevelType w:val="hybridMultilevel"/>
    <w:tmpl w:val="D8A25A32"/>
    <w:lvl w:ilvl="0" w:tplc="FFFFFFFF">
      <w:start w:val="1"/>
      <w:numFmt w:val="decimal"/>
      <w:lvlText w:val="%1)"/>
      <w:lvlJc w:val="left"/>
      <w:pPr>
        <w:ind w:left="1560" w:hanging="360"/>
      </w:pPr>
      <w:rPr>
        <w:rFonts w:hint="default"/>
      </w:rPr>
    </w:lvl>
    <w:lvl w:ilvl="1" w:tplc="FFFFFFFF">
      <w:start w:val="1"/>
      <w:numFmt w:val="bullet"/>
      <w:lvlText w:val="o"/>
      <w:lvlJc w:val="left"/>
      <w:pPr>
        <w:ind w:left="2280" w:hanging="360"/>
      </w:pPr>
      <w:rPr>
        <w:rFonts w:ascii="Courier New" w:hAnsi="Courier New" w:cs="Courier New" w:hint="default"/>
      </w:rPr>
    </w:lvl>
    <w:lvl w:ilvl="2" w:tplc="FFFFFFFF" w:tentative="1">
      <w:start w:val="1"/>
      <w:numFmt w:val="bullet"/>
      <w:lvlText w:val=""/>
      <w:lvlJc w:val="left"/>
      <w:pPr>
        <w:ind w:left="3000" w:hanging="360"/>
      </w:pPr>
      <w:rPr>
        <w:rFonts w:ascii="Wingdings" w:hAnsi="Wingdings" w:hint="default"/>
      </w:rPr>
    </w:lvl>
    <w:lvl w:ilvl="3" w:tplc="FFFFFFFF" w:tentative="1">
      <w:start w:val="1"/>
      <w:numFmt w:val="bullet"/>
      <w:lvlText w:val=""/>
      <w:lvlJc w:val="left"/>
      <w:pPr>
        <w:ind w:left="3720" w:hanging="360"/>
      </w:pPr>
      <w:rPr>
        <w:rFonts w:ascii="Symbol" w:hAnsi="Symbol" w:hint="default"/>
      </w:rPr>
    </w:lvl>
    <w:lvl w:ilvl="4" w:tplc="FFFFFFFF" w:tentative="1">
      <w:start w:val="1"/>
      <w:numFmt w:val="bullet"/>
      <w:lvlText w:val="o"/>
      <w:lvlJc w:val="left"/>
      <w:pPr>
        <w:ind w:left="4440" w:hanging="360"/>
      </w:pPr>
      <w:rPr>
        <w:rFonts w:ascii="Courier New" w:hAnsi="Courier New" w:cs="Courier New" w:hint="default"/>
      </w:rPr>
    </w:lvl>
    <w:lvl w:ilvl="5" w:tplc="FFFFFFFF" w:tentative="1">
      <w:start w:val="1"/>
      <w:numFmt w:val="bullet"/>
      <w:lvlText w:val=""/>
      <w:lvlJc w:val="left"/>
      <w:pPr>
        <w:ind w:left="5160" w:hanging="360"/>
      </w:pPr>
      <w:rPr>
        <w:rFonts w:ascii="Wingdings" w:hAnsi="Wingdings" w:hint="default"/>
      </w:rPr>
    </w:lvl>
    <w:lvl w:ilvl="6" w:tplc="FFFFFFFF" w:tentative="1">
      <w:start w:val="1"/>
      <w:numFmt w:val="bullet"/>
      <w:lvlText w:val=""/>
      <w:lvlJc w:val="left"/>
      <w:pPr>
        <w:ind w:left="5880" w:hanging="360"/>
      </w:pPr>
      <w:rPr>
        <w:rFonts w:ascii="Symbol" w:hAnsi="Symbol" w:hint="default"/>
      </w:rPr>
    </w:lvl>
    <w:lvl w:ilvl="7" w:tplc="FFFFFFFF" w:tentative="1">
      <w:start w:val="1"/>
      <w:numFmt w:val="bullet"/>
      <w:lvlText w:val="o"/>
      <w:lvlJc w:val="left"/>
      <w:pPr>
        <w:ind w:left="6600" w:hanging="360"/>
      </w:pPr>
      <w:rPr>
        <w:rFonts w:ascii="Courier New" w:hAnsi="Courier New" w:cs="Courier New" w:hint="default"/>
      </w:rPr>
    </w:lvl>
    <w:lvl w:ilvl="8" w:tplc="FFFFFFFF" w:tentative="1">
      <w:start w:val="1"/>
      <w:numFmt w:val="bullet"/>
      <w:lvlText w:val=""/>
      <w:lvlJc w:val="left"/>
      <w:pPr>
        <w:ind w:left="7320" w:hanging="360"/>
      </w:pPr>
      <w:rPr>
        <w:rFonts w:ascii="Wingdings" w:hAnsi="Wingdings" w:hint="default"/>
      </w:rPr>
    </w:lvl>
  </w:abstractNum>
  <w:abstractNum w:abstractNumId="1098" w15:restartNumberingAfterBreak="0">
    <w:nsid w:val="3E7C6AD0"/>
    <w:multiLevelType w:val="hybridMultilevel"/>
    <w:tmpl w:val="EBF01D50"/>
    <w:lvl w:ilvl="0" w:tplc="9DDEBFD2">
      <w:start w:val="2"/>
      <w:numFmt w:val="decimal"/>
      <w:lvlText w:val="%1."/>
      <w:lvlJc w:val="left"/>
      <w:pPr>
        <w:ind w:left="605" w:hanging="420"/>
      </w:pPr>
      <w:rPr>
        <w:rFonts w:hint="eastAsia"/>
      </w:rPr>
    </w:lvl>
    <w:lvl w:ilvl="1" w:tplc="04090019" w:tentative="1">
      <w:start w:val="1"/>
      <w:numFmt w:val="lowerLetter"/>
      <w:lvlText w:val="%2)"/>
      <w:lvlJc w:val="left"/>
      <w:pPr>
        <w:ind w:left="1025" w:hanging="420"/>
      </w:pPr>
    </w:lvl>
    <w:lvl w:ilvl="2" w:tplc="0409001B" w:tentative="1">
      <w:start w:val="1"/>
      <w:numFmt w:val="lowerRoman"/>
      <w:lvlText w:val="%3."/>
      <w:lvlJc w:val="right"/>
      <w:pPr>
        <w:ind w:left="1445" w:hanging="420"/>
      </w:pPr>
    </w:lvl>
    <w:lvl w:ilvl="3" w:tplc="0409000F" w:tentative="1">
      <w:start w:val="1"/>
      <w:numFmt w:val="decimal"/>
      <w:lvlText w:val="%4."/>
      <w:lvlJc w:val="left"/>
      <w:pPr>
        <w:ind w:left="1865" w:hanging="420"/>
      </w:pPr>
    </w:lvl>
    <w:lvl w:ilvl="4" w:tplc="04090019" w:tentative="1">
      <w:start w:val="1"/>
      <w:numFmt w:val="lowerLetter"/>
      <w:lvlText w:val="%5)"/>
      <w:lvlJc w:val="left"/>
      <w:pPr>
        <w:ind w:left="2285" w:hanging="420"/>
      </w:pPr>
    </w:lvl>
    <w:lvl w:ilvl="5" w:tplc="0409001B" w:tentative="1">
      <w:start w:val="1"/>
      <w:numFmt w:val="lowerRoman"/>
      <w:lvlText w:val="%6."/>
      <w:lvlJc w:val="right"/>
      <w:pPr>
        <w:ind w:left="2705" w:hanging="420"/>
      </w:pPr>
    </w:lvl>
    <w:lvl w:ilvl="6" w:tplc="0409000F" w:tentative="1">
      <w:start w:val="1"/>
      <w:numFmt w:val="decimal"/>
      <w:lvlText w:val="%7."/>
      <w:lvlJc w:val="left"/>
      <w:pPr>
        <w:ind w:left="3125" w:hanging="420"/>
      </w:pPr>
    </w:lvl>
    <w:lvl w:ilvl="7" w:tplc="04090019" w:tentative="1">
      <w:start w:val="1"/>
      <w:numFmt w:val="lowerLetter"/>
      <w:lvlText w:val="%8)"/>
      <w:lvlJc w:val="left"/>
      <w:pPr>
        <w:ind w:left="3545" w:hanging="420"/>
      </w:pPr>
    </w:lvl>
    <w:lvl w:ilvl="8" w:tplc="0409001B" w:tentative="1">
      <w:start w:val="1"/>
      <w:numFmt w:val="lowerRoman"/>
      <w:lvlText w:val="%9."/>
      <w:lvlJc w:val="right"/>
      <w:pPr>
        <w:ind w:left="3965" w:hanging="420"/>
      </w:pPr>
    </w:lvl>
  </w:abstractNum>
  <w:abstractNum w:abstractNumId="1099" w15:restartNumberingAfterBreak="0">
    <w:nsid w:val="3EAB6625"/>
    <w:multiLevelType w:val="hybridMultilevel"/>
    <w:tmpl w:val="AA10C5B8"/>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00" w15:restartNumberingAfterBreak="0">
    <w:nsid w:val="3EC54E7E"/>
    <w:multiLevelType w:val="hybridMultilevel"/>
    <w:tmpl w:val="772C4D98"/>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101" w15:restartNumberingAfterBreak="0">
    <w:nsid w:val="3ED5258D"/>
    <w:multiLevelType w:val="hybridMultilevel"/>
    <w:tmpl w:val="B0C4FC02"/>
    <w:lvl w:ilvl="0" w:tplc="0914B35E">
      <w:start w:val="33"/>
      <w:numFmt w:val="decimal"/>
      <w:lvlText w:val="%1."/>
      <w:lvlJc w:val="left"/>
      <w:pPr>
        <w:ind w:left="840" w:hanging="42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02" w15:restartNumberingAfterBreak="0">
    <w:nsid w:val="3EDE1C13"/>
    <w:multiLevelType w:val="hybridMultilevel"/>
    <w:tmpl w:val="80EEB0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03" w15:restartNumberingAfterBreak="0">
    <w:nsid w:val="3EE51DAA"/>
    <w:multiLevelType w:val="hybridMultilevel"/>
    <w:tmpl w:val="7772AB5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04" w15:restartNumberingAfterBreak="0">
    <w:nsid w:val="3F1003BD"/>
    <w:multiLevelType w:val="hybridMultilevel"/>
    <w:tmpl w:val="F102A46E"/>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5" w15:restartNumberingAfterBreak="0">
    <w:nsid w:val="3F113A39"/>
    <w:multiLevelType w:val="hybridMultilevel"/>
    <w:tmpl w:val="6540A880"/>
    <w:lvl w:ilvl="0" w:tplc="BCC8BAB0">
      <w:start w:val="1"/>
      <w:numFmt w:val="decimal"/>
      <w:lvlText w:val="%1."/>
      <w:lvlJc w:val="left"/>
      <w:pPr>
        <w:ind w:left="36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540" w:hanging="180"/>
      </w:pPr>
    </w:lvl>
    <w:lvl w:ilvl="3" w:tplc="0409000F" w:tentative="1">
      <w:start w:val="1"/>
      <w:numFmt w:val="decimal"/>
      <w:lvlText w:val="%4."/>
      <w:lvlJc w:val="left"/>
      <w:pPr>
        <w:ind w:left="180" w:hanging="360"/>
      </w:pPr>
    </w:lvl>
    <w:lvl w:ilvl="4" w:tplc="04090019">
      <w:start w:val="1"/>
      <w:numFmt w:val="lowerLetter"/>
      <w:lvlText w:val="%5."/>
      <w:lvlJc w:val="left"/>
      <w:pPr>
        <w:ind w:left="900" w:hanging="360"/>
      </w:pPr>
    </w:lvl>
    <w:lvl w:ilvl="5" w:tplc="0409001B" w:tentative="1">
      <w:start w:val="1"/>
      <w:numFmt w:val="lowerRoman"/>
      <w:lvlText w:val="%6."/>
      <w:lvlJc w:val="right"/>
      <w:pPr>
        <w:ind w:left="1620" w:hanging="180"/>
      </w:pPr>
    </w:lvl>
    <w:lvl w:ilvl="6" w:tplc="0409000F" w:tentative="1">
      <w:start w:val="1"/>
      <w:numFmt w:val="decimal"/>
      <w:lvlText w:val="%7."/>
      <w:lvlJc w:val="left"/>
      <w:pPr>
        <w:ind w:left="2340" w:hanging="360"/>
      </w:pPr>
    </w:lvl>
    <w:lvl w:ilvl="7" w:tplc="04090019" w:tentative="1">
      <w:start w:val="1"/>
      <w:numFmt w:val="lowerLetter"/>
      <w:lvlText w:val="%8."/>
      <w:lvlJc w:val="left"/>
      <w:pPr>
        <w:ind w:left="3060" w:hanging="360"/>
      </w:pPr>
    </w:lvl>
    <w:lvl w:ilvl="8" w:tplc="0409001B" w:tentative="1">
      <w:start w:val="1"/>
      <w:numFmt w:val="lowerRoman"/>
      <w:lvlText w:val="%9."/>
      <w:lvlJc w:val="right"/>
      <w:pPr>
        <w:ind w:left="3780" w:hanging="180"/>
      </w:pPr>
    </w:lvl>
  </w:abstractNum>
  <w:abstractNum w:abstractNumId="1106" w15:restartNumberingAfterBreak="0">
    <w:nsid w:val="3F1829D7"/>
    <w:multiLevelType w:val="hybridMultilevel"/>
    <w:tmpl w:val="C2F48312"/>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1107" w15:restartNumberingAfterBreak="0">
    <w:nsid w:val="3F3F1321"/>
    <w:multiLevelType w:val="hybridMultilevel"/>
    <w:tmpl w:val="D71AAFDE"/>
    <w:lvl w:ilvl="0" w:tplc="DA5A64A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8" w15:restartNumberingAfterBreak="0">
    <w:nsid w:val="3F6E32E0"/>
    <w:multiLevelType w:val="hybridMultilevel"/>
    <w:tmpl w:val="4EB4E4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9" w15:restartNumberingAfterBreak="0">
    <w:nsid w:val="3F916E58"/>
    <w:multiLevelType w:val="hybridMultilevel"/>
    <w:tmpl w:val="C82001E8"/>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10" w15:restartNumberingAfterBreak="0">
    <w:nsid w:val="3F95750E"/>
    <w:multiLevelType w:val="hybridMultilevel"/>
    <w:tmpl w:val="3A5E7B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1" w15:restartNumberingAfterBreak="0">
    <w:nsid w:val="3F9F7C48"/>
    <w:multiLevelType w:val="hybridMultilevel"/>
    <w:tmpl w:val="40DA7EA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12" w15:restartNumberingAfterBreak="0">
    <w:nsid w:val="3FA31E48"/>
    <w:multiLevelType w:val="hybridMultilevel"/>
    <w:tmpl w:val="E79CF7B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13" w15:restartNumberingAfterBreak="0">
    <w:nsid w:val="3FA901D8"/>
    <w:multiLevelType w:val="hybridMultilevel"/>
    <w:tmpl w:val="0D0CDDB8"/>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114" w15:restartNumberingAfterBreak="0">
    <w:nsid w:val="3FA9653D"/>
    <w:multiLevelType w:val="hybridMultilevel"/>
    <w:tmpl w:val="98A2284C"/>
    <w:lvl w:ilvl="0" w:tplc="0966105E">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15" w15:restartNumberingAfterBreak="0">
    <w:nsid w:val="3FBF4E2E"/>
    <w:multiLevelType w:val="hybridMultilevel"/>
    <w:tmpl w:val="3DF663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6" w15:restartNumberingAfterBreak="0">
    <w:nsid w:val="3FEF62D4"/>
    <w:multiLevelType w:val="hybridMultilevel"/>
    <w:tmpl w:val="6E0C3A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7" w15:restartNumberingAfterBreak="0">
    <w:nsid w:val="400D710E"/>
    <w:multiLevelType w:val="hybridMultilevel"/>
    <w:tmpl w:val="0396DBD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18" w15:restartNumberingAfterBreak="0">
    <w:nsid w:val="40204001"/>
    <w:multiLevelType w:val="hybridMultilevel"/>
    <w:tmpl w:val="6F78C33C"/>
    <w:lvl w:ilvl="0" w:tplc="FF782432">
      <w:start w:val="26"/>
      <w:numFmt w:val="decimal"/>
      <w:lvlText w:val="%1."/>
      <w:lvlJc w:val="left"/>
      <w:pPr>
        <w:ind w:left="16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9" w15:restartNumberingAfterBreak="0">
    <w:nsid w:val="4027677D"/>
    <w:multiLevelType w:val="hybridMultilevel"/>
    <w:tmpl w:val="CBEEFC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0" w15:restartNumberingAfterBreak="0">
    <w:nsid w:val="40320706"/>
    <w:multiLevelType w:val="hybridMultilevel"/>
    <w:tmpl w:val="3404D268"/>
    <w:lvl w:ilvl="0" w:tplc="4DA40070">
      <w:start w:val="1"/>
      <w:numFmt w:val="decimal"/>
      <w:lvlText w:val="%1)"/>
      <w:lvlJc w:val="left"/>
      <w:pPr>
        <w:ind w:left="86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21" w15:restartNumberingAfterBreak="0">
    <w:nsid w:val="4048449F"/>
    <w:multiLevelType w:val="hybridMultilevel"/>
    <w:tmpl w:val="B436F8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2" w15:restartNumberingAfterBreak="0">
    <w:nsid w:val="404E3E27"/>
    <w:multiLevelType w:val="hybridMultilevel"/>
    <w:tmpl w:val="37D67DA6"/>
    <w:lvl w:ilvl="0" w:tplc="0409000F">
      <w:start w:val="1"/>
      <w:numFmt w:val="decimal"/>
      <w:lvlText w:val="%1."/>
      <w:lvlJc w:val="left"/>
      <w:pPr>
        <w:ind w:left="467" w:hanging="440"/>
      </w:pPr>
    </w:lvl>
    <w:lvl w:ilvl="1" w:tplc="04090019" w:tentative="1">
      <w:start w:val="1"/>
      <w:numFmt w:val="lowerLetter"/>
      <w:lvlText w:val="%2)"/>
      <w:lvlJc w:val="left"/>
      <w:pPr>
        <w:ind w:left="907" w:hanging="440"/>
      </w:pPr>
    </w:lvl>
    <w:lvl w:ilvl="2" w:tplc="0409001B" w:tentative="1">
      <w:start w:val="1"/>
      <w:numFmt w:val="lowerRoman"/>
      <w:lvlText w:val="%3."/>
      <w:lvlJc w:val="right"/>
      <w:pPr>
        <w:ind w:left="1347" w:hanging="440"/>
      </w:pPr>
    </w:lvl>
    <w:lvl w:ilvl="3" w:tplc="0409000F" w:tentative="1">
      <w:start w:val="1"/>
      <w:numFmt w:val="decimal"/>
      <w:lvlText w:val="%4."/>
      <w:lvlJc w:val="left"/>
      <w:pPr>
        <w:ind w:left="1787" w:hanging="440"/>
      </w:pPr>
    </w:lvl>
    <w:lvl w:ilvl="4" w:tplc="04090019" w:tentative="1">
      <w:start w:val="1"/>
      <w:numFmt w:val="lowerLetter"/>
      <w:lvlText w:val="%5)"/>
      <w:lvlJc w:val="left"/>
      <w:pPr>
        <w:ind w:left="2227" w:hanging="440"/>
      </w:pPr>
    </w:lvl>
    <w:lvl w:ilvl="5" w:tplc="0409001B" w:tentative="1">
      <w:start w:val="1"/>
      <w:numFmt w:val="lowerRoman"/>
      <w:lvlText w:val="%6."/>
      <w:lvlJc w:val="right"/>
      <w:pPr>
        <w:ind w:left="2667" w:hanging="440"/>
      </w:pPr>
    </w:lvl>
    <w:lvl w:ilvl="6" w:tplc="0409000F" w:tentative="1">
      <w:start w:val="1"/>
      <w:numFmt w:val="decimal"/>
      <w:lvlText w:val="%7."/>
      <w:lvlJc w:val="left"/>
      <w:pPr>
        <w:ind w:left="3107" w:hanging="440"/>
      </w:pPr>
    </w:lvl>
    <w:lvl w:ilvl="7" w:tplc="04090019" w:tentative="1">
      <w:start w:val="1"/>
      <w:numFmt w:val="lowerLetter"/>
      <w:lvlText w:val="%8)"/>
      <w:lvlJc w:val="left"/>
      <w:pPr>
        <w:ind w:left="3547" w:hanging="440"/>
      </w:pPr>
    </w:lvl>
    <w:lvl w:ilvl="8" w:tplc="0409001B" w:tentative="1">
      <w:start w:val="1"/>
      <w:numFmt w:val="lowerRoman"/>
      <w:lvlText w:val="%9."/>
      <w:lvlJc w:val="right"/>
      <w:pPr>
        <w:ind w:left="3987" w:hanging="440"/>
      </w:pPr>
    </w:lvl>
  </w:abstractNum>
  <w:abstractNum w:abstractNumId="1123" w15:restartNumberingAfterBreak="0">
    <w:nsid w:val="406B08D3"/>
    <w:multiLevelType w:val="hybridMultilevel"/>
    <w:tmpl w:val="062C12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4" w15:restartNumberingAfterBreak="0">
    <w:nsid w:val="407D2D2E"/>
    <w:multiLevelType w:val="hybridMultilevel"/>
    <w:tmpl w:val="CE984BC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25" w15:restartNumberingAfterBreak="0">
    <w:nsid w:val="40815E16"/>
    <w:multiLevelType w:val="hybridMultilevel"/>
    <w:tmpl w:val="36D85F00"/>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6" w15:restartNumberingAfterBreak="0">
    <w:nsid w:val="408452B1"/>
    <w:multiLevelType w:val="multilevel"/>
    <w:tmpl w:val="2F204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7" w15:restartNumberingAfterBreak="0">
    <w:nsid w:val="40A94938"/>
    <w:multiLevelType w:val="hybridMultilevel"/>
    <w:tmpl w:val="6142AF5A"/>
    <w:lvl w:ilvl="0" w:tplc="04090003">
      <w:start w:val="1"/>
      <w:numFmt w:val="bullet"/>
      <w:lvlText w:val="o"/>
      <w:lvlJc w:val="left"/>
      <w:pPr>
        <w:ind w:left="840" w:hanging="420"/>
      </w:pPr>
      <w:rPr>
        <w:rFonts w:ascii="Courier New" w:hAnsi="Courier New" w:cs="Courier New"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28" w15:restartNumberingAfterBreak="0">
    <w:nsid w:val="40C2032E"/>
    <w:multiLevelType w:val="hybridMultilevel"/>
    <w:tmpl w:val="1D1C0692"/>
    <w:lvl w:ilvl="0" w:tplc="D51E5742">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9" w15:restartNumberingAfterBreak="0">
    <w:nsid w:val="40E60389"/>
    <w:multiLevelType w:val="multilevel"/>
    <w:tmpl w:val="3F285F48"/>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0" w15:restartNumberingAfterBreak="0">
    <w:nsid w:val="40EF5D29"/>
    <w:multiLevelType w:val="hybridMultilevel"/>
    <w:tmpl w:val="622C9E6C"/>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131" w15:restartNumberingAfterBreak="0">
    <w:nsid w:val="40FA099C"/>
    <w:multiLevelType w:val="hybridMultilevel"/>
    <w:tmpl w:val="AB14B0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2" w15:restartNumberingAfterBreak="0">
    <w:nsid w:val="40FE1141"/>
    <w:multiLevelType w:val="hybridMultilevel"/>
    <w:tmpl w:val="38DCE1AA"/>
    <w:lvl w:ilvl="0" w:tplc="E50A2F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3" w15:restartNumberingAfterBreak="0">
    <w:nsid w:val="412B4EBE"/>
    <w:multiLevelType w:val="hybridMultilevel"/>
    <w:tmpl w:val="0AFE133A"/>
    <w:lvl w:ilvl="0" w:tplc="0409000F">
      <w:start w:val="1"/>
      <w:numFmt w:val="decimal"/>
      <w:lvlText w:val="%1."/>
      <w:lvlJc w:val="left"/>
      <w:pPr>
        <w:ind w:left="1760" w:hanging="440"/>
      </w:pPr>
    </w:lvl>
    <w:lvl w:ilvl="1" w:tplc="04090019" w:tentative="1">
      <w:start w:val="1"/>
      <w:numFmt w:val="lowerLetter"/>
      <w:lvlText w:val="%2)"/>
      <w:lvlJc w:val="left"/>
      <w:pPr>
        <w:ind w:left="2200" w:hanging="440"/>
      </w:pPr>
    </w:lvl>
    <w:lvl w:ilvl="2" w:tplc="0409001B" w:tentative="1">
      <w:start w:val="1"/>
      <w:numFmt w:val="lowerRoman"/>
      <w:lvlText w:val="%3."/>
      <w:lvlJc w:val="right"/>
      <w:pPr>
        <w:ind w:left="2640" w:hanging="440"/>
      </w:pPr>
    </w:lvl>
    <w:lvl w:ilvl="3" w:tplc="0409000F" w:tentative="1">
      <w:start w:val="1"/>
      <w:numFmt w:val="decimal"/>
      <w:lvlText w:val="%4."/>
      <w:lvlJc w:val="left"/>
      <w:pPr>
        <w:ind w:left="3080" w:hanging="440"/>
      </w:pPr>
    </w:lvl>
    <w:lvl w:ilvl="4" w:tplc="04090019" w:tentative="1">
      <w:start w:val="1"/>
      <w:numFmt w:val="lowerLetter"/>
      <w:lvlText w:val="%5)"/>
      <w:lvlJc w:val="left"/>
      <w:pPr>
        <w:ind w:left="3520" w:hanging="440"/>
      </w:pPr>
    </w:lvl>
    <w:lvl w:ilvl="5" w:tplc="0409001B" w:tentative="1">
      <w:start w:val="1"/>
      <w:numFmt w:val="lowerRoman"/>
      <w:lvlText w:val="%6."/>
      <w:lvlJc w:val="right"/>
      <w:pPr>
        <w:ind w:left="3960" w:hanging="440"/>
      </w:pPr>
    </w:lvl>
    <w:lvl w:ilvl="6" w:tplc="0409000F" w:tentative="1">
      <w:start w:val="1"/>
      <w:numFmt w:val="decimal"/>
      <w:lvlText w:val="%7."/>
      <w:lvlJc w:val="left"/>
      <w:pPr>
        <w:ind w:left="4400" w:hanging="440"/>
      </w:pPr>
    </w:lvl>
    <w:lvl w:ilvl="7" w:tplc="04090019" w:tentative="1">
      <w:start w:val="1"/>
      <w:numFmt w:val="lowerLetter"/>
      <w:lvlText w:val="%8)"/>
      <w:lvlJc w:val="left"/>
      <w:pPr>
        <w:ind w:left="4840" w:hanging="440"/>
      </w:pPr>
    </w:lvl>
    <w:lvl w:ilvl="8" w:tplc="0409001B" w:tentative="1">
      <w:start w:val="1"/>
      <w:numFmt w:val="lowerRoman"/>
      <w:lvlText w:val="%9."/>
      <w:lvlJc w:val="right"/>
      <w:pPr>
        <w:ind w:left="5280" w:hanging="440"/>
      </w:pPr>
    </w:lvl>
  </w:abstractNum>
  <w:abstractNum w:abstractNumId="1134" w15:restartNumberingAfterBreak="0">
    <w:nsid w:val="414D589B"/>
    <w:multiLevelType w:val="hybridMultilevel"/>
    <w:tmpl w:val="3948D59A"/>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5" w15:restartNumberingAfterBreak="0">
    <w:nsid w:val="414D6C3C"/>
    <w:multiLevelType w:val="hybridMultilevel"/>
    <w:tmpl w:val="3A5E7B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6" w15:restartNumberingAfterBreak="0">
    <w:nsid w:val="414F2ECA"/>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37" w15:restartNumberingAfterBreak="0">
    <w:nsid w:val="416168B9"/>
    <w:multiLevelType w:val="hybridMultilevel"/>
    <w:tmpl w:val="A32EB4D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38" w15:restartNumberingAfterBreak="0">
    <w:nsid w:val="416B784B"/>
    <w:multiLevelType w:val="hybridMultilevel"/>
    <w:tmpl w:val="5DC24666"/>
    <w:lvl w:ilvl="0" w:tplc="3DB498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9" w15:restartNumberingAfterBreak="0">
    <w:nsid w:val="417858A3"/>
    <w:multiLevelType w:val="hybridMultilevel"/>
    <w:tmpl w:val="65526DDE"/>
    <w:lvl w:ilvl="0" w:tplc="04090003">
      <w:start w:val="1"/>
      <w:numFmt w:val="bullet"/>
      <w:lvlText w:val="o"/>
      <w:lvlJc w:val="left"/>
      <w:pPr>
        <w:ind w:left="1330" w:hanging="440"/>
      </w:pPr>
      <w:rPr>
        <w:rFonts w:ascii="Courier New" w:hAnsi="Courier New" w:cs="Courier New" w:hint="default"/>
      </w:rPr>
    </w:lvl>
    <w:lvl w:ilvl="1" w:tplc="04090003" w:tentative="1">
      <w:start w:val="1"/>
      <w:numFmt w:val="bullet"/>
      <w:lvlText w:val=""/>
      <w:lvlJc w:val="left"/>
      <w:pPr>
        <w:ind w:left="1770" w:hanging="440"/>
      </w:pPr>
      <w:rPr>
        <w:rFonts w:ascii="Wingdings" w:hAnsi="Wingdings" w:hint="default"/>
      </w:rPr>
    </w:lvl>
    <w:lvl w:ilvl="2" w:tplc="04090005" w:tentative="1">
      <w:start w:val="1"/>
      <w:numFmt w:val="bullet"/>
      <w:lvlText w:val=""/>
      <w:lvlJc w:val="left"/>
      <w:pPr>
        <w:ind w:left="2210" w:hanging="440"/>
      </w:pPr>
      <w:rPr>
        <w:rFonts w:ascii="Wingdings" w:hAnsi="Wingdings" w:hint="default"/>
      </w:rPr>
    </w:lvl>
    <w:lvl w:ilvl="3" w:tplc="04090001" w:tentative="1">
      <w:start w:val="1"/>
      <w:numFmt w:val="bullet"/>
      <w:lvlText w:val=""/>
      <w:lvlJc w:val="left"/>
      <w:pPr>
        <w:ind w:left="2650" w:hanging="440"/>
      </w:pPr>
      <w:rPr>
        <w:rFonts w:ascii="Wingdings" w:hAnsi="Wingdings" w:hint="default"/>
      </w:rPr>
    </w:lvl>
    <w:lvl w:ilvl="4" w:tplc="04090003" w:tentative="1">
      <w:start w:val="1"/>
      <w:numFmt w:val="bullet"/>
      <w:lvlText w:val=""/>
      <w:lvlJc w:val="left"/>
      <w:pPr>
        <w:ind w:left="3090" w:hanging="440"/>
      </w:pPr>
      <w:rPr>
        <w:rFonts w:ascii="Wingdings" w:hAnsi="Wingdings" w:hint="default"/>
      </w:rPr>
    </w:lvl>
    <w:lvl w:ilvl="5" w:tplc="04090005" w:tentative="1">
      <w:start w:val="1"/>
      <w:numFmt w:val="bullet"/>
      <w:lvlText w:val=""/>
      <w:lvlJc w:val="left"/>
      <w:pPr>
        <w:ind w:left="3530" w:hanging="440"/>
      </w:pPr>
      <w:rPr>
        <w:rFonts w:ascii="Wingdings" w:hAnsi="Wingdings" w:hint="default"/>
      </w:rPr>
    </w:lvl>
    <w:lvl w:ilvl="6" w:tplc="04090001" w:tentative="1">
      <w:start w:val="1"/>
      <w:numFmt w:val="bullet"/>
      <w:lvlText w:val=""/>
      <w:lvlJc w:val="left"/>
      <w:pPr>
        <w:ind w:left="3970" w:hanging="440"/>
      </w:pPr>
      <w:rPr>
        <w:rFonts w:ascii="Wingdings" w:hAnsi="Wingdings" w:hint="default"/>
      </w:rPr>
    </w:lvl>
    <w:lvl w:ilvl="7" w:tplc="04090003" w:tentative="1">
      <w:start w:val="1"/>
      <w:numFmt w:val="bullet"/>
      <w:lvlText w:val=""/>
      <w:lvlJc w:val="left"/>
      <w:pPr>
        <w:ind w:left="4410" w:hanging="440"/>
      </w:pPr>
      <w:rPr>
        <w:rFonts w:ascii="Wingdings" w:hAnsi="Wingdings" w:hint="default"/>
      </w:rPr>
    </w:lvl>
    <w:lvl w:ilvl="8" w:tplc="04090005" w:tentative="1">
      <w:start w:val="1"/>
      <w:numFmt w:val="bullet"/>
      <w:lvlText w:val=""/>
      <w:lvlJc w:val="left"/>
      <w:pPr>
        <w:ind w:left="4850" w:hanging="440"/>
      </w:pPr>
      <w:rPr>
        <w:rFonts w:ascii="Wingdings" w:hAnsi="Wingdings" w:hint="default"/>
      </w:rPr>
    </w:lvl>
  </w:abstractNum>
  <w:abstractNum w:abstractNumId="1140" w15:restartNumberingAfterBreak="0">
    <w:nsid w:val="41785FE7"/>
    <w:multiLevelType w:val="hybridMultilevel"/>
    <w:tmpl w:val="FDB244BC"/>
    <w:lvl w:ilvl="0" w:tplc="3B50E826">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1" w15:restartNumberingAfterBreak="0">
    <w:nsid w:val="418250D5"/>
    <w:multiLevelType w:val="multilevel"/>
    <w:tmpl w:val="8EE21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2" w15:restartNumberingAfterBreak="0">
    <w:nsid w:val="4182628E"/>
    <w:multiLevelType w:val="multilevel"/>
    <w:tmpl w:val="2CF8A0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3" w15:restartNumberingAfterBreak="0">
    <w:nsid w:val="418A0198"/>
    <w:multiLevelType w:val="hybridMultilevel"/>
    <w:tmpl w:val="D9BC7E5A"/>
    <w:lvl w:ilvl="0" w:tplc="0409000F">
      <w:start w:val="1"/>
      <w:numFmt w:val="decimal"/>
      <w:lvlText w:val="%1."/>
      <w:lvlJc w:val="left"/>
      <w:pPr>
        <w:ind w:left="780" w:hanging="420"/>
      </w:pPr>
      <w:rPr>
        <w:rFont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144" w15:restartNumberingAfterBreak="0">
    <w:nsid w:val="418C4BD7"/>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45" w15:restartNumberingAfterBreak="0">
    <w:nsid w:val="419362B3"/>
    <w:multiLevelType w:val="multilevel"/>
    <w:tmpl w:val="3AA2D54A"/>
    <w:lvl w:ilvl="0">
      <w:start w:val="1"/>
      <w:numFmt w:val="lowerLetter"/>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46" w15:restartNumberingAfterBreak="0">
    <w:nsid w:val="419F4116"/>
    <w:multiLevelType w:val="hybridMultilevel"/>
    <w:tmpl w:val="4A446F28"/>
    <w:lvl w:ilvl="0" w:tplc="DDEAF858">
      <w:start w:val="1"/>
      <w:numFmt w:val="decimal"/>
      <w:lvlText w:val="%1."/>
      <w:lvlJc w:val="left"/>
      <w:pPr>
        <w:ind w:left="124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47" w15:restartNumberingAfterBreak="0">
    <w:nsid w:val="41AF14EC"/>
    <w:multiLevelType w:val="hybridMultilevel"/>
    <w:tmpl w:val="ACF601A0"/>
    <w:lvl w:ilvl="0" w:tplc="04090011">
      <w:start w:val="1"/>
      <w:numFmt w:val="decimal"/>
      <w:lvlText w:val="%1)"/>
      <w:lvlJc w:val="left"/>
      <w:pPr>
        <w:ind w:left="1160" w:hanging="440"/>
      </w:pPr>
    </w:lvl>
    <w:lvl w:ilvl="1" w:tplc="04090019" w:tentative="1">
      <w:start w:val="1"/>
      <w:numFmt w:val="lowerLetter"/>
      <w:lvlText w:val="%2)"/>
      <w:lvlJc w:val="left"/>
      <w:pPr>
        <w:ind w:left="1600" w:hanging="440"/>
      </w:pPr>
    </w:lvl>
    <w:lvl w:ilvl="2" w:tplc="0409001B">
      <w:start w:val="1"/>
      <w:numFmt w:val="lowerRoman"/>
      <w:lvlText w:val="%3."/>
      <w:lvlJc w:val="right"/>
      <w:pPr>
        <w:ind w:left="2040" w:hanging="440"/>
      </w:pPr>
    </w:lvl>
    <w:lvl w:ilvl="3" w:tplc="0409000F">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1148" w15:restartNumberingAfterBreak="0">
    <w:nsid w:val="41D42188"/>
    <w:multiLevelType w:val="hybridMultilevel"/>
    <w:tmpl w:val="8A5080B8"/>
    <w:lvl w:ilvl="0" w:tplc="FFFFFFFF">
      <w:start w:val="30"/>
      <w:numFmt w:val="decimal"/>
      <w:lvlText w:val="%1)"/>
      <w:lvlJc w:val="left"/>
      <w:pPr>
        <w:ind w:left="840" w:hanging="420"/>
      </w:pPr>
      <w:rPr>
        <w:rFonts w:hint="default"/>
      </w:rPr>
    </w:lvl>
    <w:lvl w:ilvl="1" w:tplc="FFFFFFFF">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149" w15:restartNumberingAfterBreak="0">
    <w:nsid w:val="41D55BDE"/>
    <w:multiLevelType w:val="hybridMultilevel"/>
    <w:tmpl w:val="238C0CBE"/>
    <w:lvl w:ilvl="0" w:tplc="F6A8188E">
      <w:start w:val="3"/>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0" w15:restartNumberingAfterBreak="0">
    <w:nsid w:val="41EF42F4"/>
    <w:multiLevelType w:val="hybridMultilevel"/>
    <w:tmpl w:val="892CD2F4"/>
    <w:lvl w:ilvl="0" w:tplc="11D0B1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1" w15:restartNumberingAfterBreak="0">
    <w:nsid w:val="41FB7FD2"/>
    <w:multiLevelType w:val="hybridMultilevel"/>
    <w:tmpl w:val="609EE66E"/>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152" w15:restartNumberingAfterBreak="0">
    <w:nsid w:val="41FF098E"/>
    <w:multiLevelType w:val="hybridMultilevel"/>
    <w:tmpl w:val="D40C781C"/>
    <w:lvl w:ilvl="0" w:tplc="FFFFFFFF">
      <w:start w:val="1"/>
      <w:numFmt w:val="chineseCountingThousand"/>
      <w:lvlText w:val="(%1)"/>
      <w:lvlJc w:val="left"/>
      <w:pPr>
        <w:ind w:left="420" w:hanging="420"/>
      </w:pPr>
    </w:lvl>
    <w:lvl w:ilvl="1" w:tplc="04090011">
      <w:start w:val="1"/>
      <w:numFmt w:val="decimal"/>
      <w:lvlText w:val="%2)"/>
      <w:lvlJc w:val="left"/>
      <w:pPr>
        <w:ind w:left="840" w:hanging="420"/>
      </w:pPr>
    </w:lvl>
    <w:lvl w:ilvl="2" w:tplc="609EFE4E">
      <w:start w:val="1"/>
      <w:numFmt w:val="decimal"/>
      <w:lvlText w:val="%3."/>
      <w:lvlJc w:val="left"/>
      <w:pPr>
        <w:ind w:left="1200" w:hanging="360"/>
      </w:pPr>
      <w:rPr>
        <w:rFonts w:hint="default"/>
      </w:rPr>
    </w:lvl>
    <w:lvl w:ilvl="3" w:tplc="FFFFFFFF">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153" w15:restartNumberingAfterBreak="0">
    <w:nsid w:val="42074787"/>
    <w:multiLevelType w:val="hybridMultilevel"/>
    <w:tmpl w:val="0602F83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54" w15:restartNumberingAfterBreak="0">
    <w:nsid w:val="420E52E9"/>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55" w15:restartNumberingAfterBreak="0">
    <w:nsid w:val="42322A25"/>
    <w:multiLevelType w:val="hybridMultilevel"/>
    <w:tmpl w:val="EBBC24A2"/>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156" w15:restartNumberingAfterBreak="0">
    <w:nsid w:val="424A5086"/>
    <w:multiLevelType w:val="hybridMultilevel"/>
    <w:tmpl w:val="CC9E52B2"/>
    <w:lvl w:ilvl="0" w:tplc="7388AF5A">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57" w15:restartNumberingAfterBreak="0">
    <w:nsid w:val="424C2E4E"/>
    <w:multiLevelType w:val="multilevel"/>
    <w:tmpl w:val="4D04E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8" w15:restartNumberingAfterBreak="0">
    <w:nsid w:val="424F0D19"/>
    <w:multiLevelType w:val="hybridMultilevel"/>
    <w:tmpl w:val="09A2091E"/>
    <w:lvl w:ilvl="0" w:tplc="FFFFFFFF">
      <w:start w:val="1"/>
      <w:numFmt w:val="decimal"/>
      <w:lvlText w:val="%1."/>
      <w:lvlJc w:val="left"/>
      <w:pPr>
        <w:ind w:left="420" w:hanging="420"/>
      </w:pPr>
    </w:lvl>
    <w:lvl w:ilvl="1" w:tplc="FFFFFFFF">
      <w:start w:val="1"/>
      <w:numFmt w:val="decimal"/>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159" w15:restartNumberingAfterBreak="0">
    <w:nsid w:val="42527BC1"/>
    <w:multiLevelType w:val="hybridMultilevel"/>
    <w:tmpl w:val="3C6A373C"/>
    <w:lvl w:ilvl="0" w:tplc="E404113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0" w15:restartNumberingAfterBreak="0">
    <w:nsid w:val="425A36FD"/>
    <w:multiLevelType w:val="hybridMultilevel"/>
    <w:tmpl w:val="6CD0C1FE"/>
    <w:lvl w:ilvl="0" w:tplc="04090011">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161" w15:restartNumberingAfterBreak="0">
    <w:nsid w:val="42770AB8"/>
    <w:multiLevelType w:val="multilevel"/>
    <w:tmpl w:val="B2004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2" w15:restartNumberingAfterBreak="0">
    <w:nsid w:val="427A1303"/>
    <w:multiLevelType w:val="hybridMultilevel"/>
    <w:tmpl w:val="2B26CC6E"/>
    <w:lvl w:ilvl="0" w:tplc="FFFFFFFF">
      <w:start w:val="1"/>
      <w:numFmt w:val="decimal"/>
      <w:lvlText w:val="%1)"/>
      <w:lvlJc w:val="left"/>
      <w:pPr>
        <w:ind w:left="860" w:hanging="440"/>
      </w:p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1163" w15:restartNumberingAfterBreak="0">
    <w:nsid w:val="429458F5"/>
    <w:multiLevelType w:val="hybridMultilevel"/>
    <w:tmpl w:val="13865C5E"/>
    <w:lvl w:ilvl="0" w:tplc="04090011">
      <w:start w:val="1"/>
      <w:numFmt w:val="decimal"/>
      <w:lvlText w:val="%1)"/>
      <w:lvlJc w:val="left"/>
      <w:pPr>
        <w:ind w:left="605" w:hanging="440"/>
      </w:pPr>
    </w:lvl>
    <w:lvl w:ilvl="1" w:tplc="04090019" w:tentative="1">
      <w:start w:val="1"/>
      <w:numFmt w:val="lowerLetter"/>
      <w:lvlText w:val="%2)"/>
      <w:lvlJc w:val="left"/>
      <w:pPr>
        <w:ind w:left="1045" w:hanging="440"/>
      </w:pPr>
    </w:lvl>
    <w:lvl w:ilvl="2" w:tplc="0409001B" w:tentative="1">
      <w:start w:val="1"/>
      <w:numFmt w:val="lowerRoman"/>
      <w:lvlText w:val="%3."/>
      <w:lvlJc w:val="right"/>
      <w:pPr>
        <w:ind w:left="1485" w:hanging="440"/>
      </w:pPr>
    </w:lvl>
    <w:lvl w:ilvl="3" w:tplc="0409000F" w:tentative="1">
      <w:start w:val="1"/>
      <w:numFmt w:val="decimal"/>
      <w:lvlText w:val="%4."/>
      <w:lvlJc w:val="left"/>
      <w:pPr>
        <w:ind w:left="1925" w:hanging="440"/>
      </w:pPr>
    </w:lvl>
    <w:lvl w:ilvl="4" w:tplc="04090019" w:tentative="1">
      <w:start w:val="1"/>
      <w:numFmt w:val="lowerLetter"/>
      <w:lvlText w:val="%5)"/>
      <w:lvlJc w:val="left"/>
      <w:pPr>
        <w:ind w:left="2365" w:hanging="440"/>
      </w:pPr>
    </w:lvl>
    <w:lvl w:ilvl="5" w:tplc="0409001B" w:tentative="1">
      <w:start w:val="1"/>
      <w:numFmt w:val="lowerRoman"/>
      <w:lvlText w:val="%6."/>
      <w:lvlJc w:val="right"/>
      <w:pPr>
        <w:ind w:left="2805" w:hanging="440"/>
      </w:pPr>
    </w:lvl>
    <w:lvl w:ilvl="6" w:tplc="0409000F" w:tentative="1">
      <w:start w:val="1"/>
      <w:numFmt w:val="decimal"/>
      <w:lvlText w:val="%7."/>
      <w:lvlJc w:val="left"/>
      <w:pPr>
        <w:ind w:left="3245" w:hanging="440"/>
      </w:pPr>
    </w:lvl>
    <w:lvl w:ilvl="7" w:tplc="04090019" w:tentative="1">
      <w:start w:val="1"/>
      <w:numFmt w:val="lowerLetter"/>
      <w:lvlText w:val="%8)"/>
      <w:lvlJc w:val="left"/>
      <w:pPr>
        <w:ind w:left="3685" w:hanging="440"/>
      </w:pPr>
    </w:lvl>
    <w:lvl w:ilvl="8" w:tplc="0409001B" w:tentative="1">
      <w:start w:val="1"/>
      <w:numFmt w:val="lowerRoman"/>
      <w:lvlText w:val="%9."/>
      <w:lvlJc w:val="right"/>
      <w:pPr>
        <w:ind w:left="4125" w:hanging="440"/>
      </w:pPr>
    </w:lvl>
  </w:abstractNum>
  <w:abstractNum w:abstractNumId="1164" w15:restartNumberingAfterBreak="0">
    <w:nsid w:val="42957FF6"/>
    <w:multiLevelType w:val="multilevel"/>
    <w:tmpl w:val="E6D2BA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asciiTheme="minorHAnsi" w:eastAsia="宋体" w:hAnsiTheme="minorHAnsi" w:cs="宋体"/>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5" w15:restartNumberingAfterBreak="0">
    <w:nsid w:val="42992B55"/>
    <w:multiLevelType w:val="hybridMultilevel"/>
    <w:tmpl w:val="B9C2BC90"/>
    <w:lvl w:ilvl="0" w:tplc="25B8689C">
      <w:start w:val="1"/>
      <w:numFmt w:val="decimal"/>
      <w:lvlText w:val="%1)"/>
      <w:lvlJc w:val="left"/>
      <w:pPr>
        <w:ind w:left="1140" w:hanging="420"/>
      </w:pPr>
      <w:rPr>
        <w:rFonts w:hint="default"/>
      </w:rPr>
    </w:lvl>
    <w:lvl w:ilvl="1" w:tplc="0409000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166" w15:restartNumberingAfterBreak="0">
    <w:nsid w:val="429A5851"/>
    <w:multiLevelType w:val="hybridMultilevel"/>
    <w:tmpl w:val="8AF691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7" w15:restartNumberingAfterBreak="0">
    <w:nsid w:val="42BD1A65"/>
    <w:multiLevelType w:val="hybridMultilevel"/>
    <w:tmpl w:val="6068DB9A"/>
    <w:lvl w:ilvl="0" w:tplc="04090003">
      <w:start w:val="1"/>
      <w:numFmt w:val="bullet"/>
      <w:lvlText w:val="o"/>
      <w:lvlJc w:val="left"/>
      <w:pPr>
        <w:ind w:left="1200" w:hanging="420"/>
      </w:pPr>
      <w:rPr>
        <w:rFonts w:ascii="Courier New" w:hAnsi="Courier New" w:cs="Courier New" w:hint="default"/>
      </w:rPr>
    </w:lvl>
    <w:lvl w:ilvl="1" w:tplc="FFFFFFFF" w:tentative="1">
      <w:start w:val="1"/>
      <w:numFmt w:val="bullet"/>
      <w:lvlText w:val=""/>
      <w:lvlJc w:val="left"/>
      <w:pPr>
        <w:ind w:left="1620" w:hanging="420"/>
      </w:pPr>
      <w:rPr>
        <w:rFonts w:ascii="Wingdings" w:hAnsi="Wingdings" w:hint="default"/>
      </w:rPr>
    </w:lvl>
    <w:lvl w:ilvl="2" w:tplc="FFFFFFFF" w:tentative="1">
      <w:start w:val="1"/>
      <w:numFmt w:val="bullet"/>
      <w:lvlText w:val=""/>
      <w:lvlJc w:val="left"/>
      <w:pPr>
        <w:ind w:left="2040" w:hanging="420"/>
      </w:pPr>
      <w:rPr>
        <w:rFonts w:ascii="Wingdings" w:hAnsi="Wingdings" w:hint="default"/>
      </w:rPr>
    </w:lvl>
    <w:lvl w:ilvl="3" w:tplc="FFFFFFFF" w:tentative="1">
      <w:start w:val="1"/>
      <w:numFmt w:val="bullet"/>
      <w:lvlText w:val=""/>
      <w:lvlJc w:val="left"/>
      <w:pPr>
        <w:ind w:left="2460" w:hanging="420"/>
      </w:pPr>
      <w:rPr>
        <w:rFonts w:ascii="Wingdings" w:hAnsi="Wingdings" w:hint="default"/>
      </w:rPr>
    </w:lvl>
    <w:lvl w:ilvl="4" w:tplc="FFFFFFFF" w:tentative="1">
      <w:start w:val="1"/>
      <w:numFmt w:val="bullet"/>
      <w:lvlText w:val=""/>
      <w:lvlJc w:val="left"/>
      <w:pPr>
        <w:ind w:left="2880" w:hanging="420"/>
      </w:pPr>
      <w:rPr>
        <w:rFonts w:ascii="Wingdings" w:hAnsi="Wingdings" w:hint="default"/>
      </w:rPr>
    </w:lvl>
    <w:lvl w:ilvl="5" w:tplc="FFFFFFFF" w:tentative="1">
      <w:start w:val="1"/>
      <w:numFmt w:val="bullet"/>
      <w:lvlText w:val=""/>
      <w:lvlJc w:val="left"/>
      <w:pPr>
        <w:ind w:left="3300" w:hanging="420"/>
      </w:pPr>
      <w:rPr>
        <w:rFonts w:ascii="Wingdings" w:hAnsi="Wingdings" w:hint="default"/>
      </w:rPr>
    </w:lvl>
    <w:lvl w:ilvl="6" w:tplc="FFFFFFFF" w:tentative="1">
      <w:start w:val="1"/>
      <w:numFmt w:val="bullet"/>
      <w:lvlText w:val=""/>
      <w:lvlJc w:val="left"/>
      <w:pPr>
        <w:ind w:left="3720" w:hanging="420"/>
      </w:pPr>
      <w:rPr>
        <w:rFonts w:ascii="Wingdings" w:hAnsi="Wingdings" w:hint="default"/>
      </w:rPr>
    </w:lvl>
    <w:lvl w:ilvl="7" w:tplc="FFFFFFFF" w:tentative="1">
      <w:start w:val="1"/>
      <w:numFmt w:val="bullet"/>
      <w:lvlText w:val=""/>
      <w:lvlJc w:val="left"/>
      <w:pPr>
        <w:ind w:left="4140" w:hanging="420"/>
      </w:pPr>
      <w:rPr>
        <w:rFonts w:ascii="Wingdings" w:hAnsi="Wingdings" w:hint="default"/>
      </w:rPr>
    </w:lvl>
    <w:lvl w:ilvl="8" w:tplc="FFFFFFFF" w:tentative="1">
      <w:start w:val="1"/>
      <w:numFmt w:val="bullet"/>
      <w:lvlText w:val=""/>
      <w:lvlJc w:val="left"/>
      <w:pPr>
        <w:ind w:left="4560" w:hanging="420"/>
      </w:pPr>
      <w:rPr>
        <w:rFonts w:ascii="Wingdings" w:hAnsi="Wingdings" w:hint="default"/>
      </w:rPr>
    </w:lvl>
  </w:abstractNum>
  <w:abstractNum w:abstractNumId="1168" w15:restartNumberingAfterBreak="0">
    <w:nsid w:val="42DD53AA"/>
    <w:multiLevelType w:val="hybridMultilevel"/>
    <w:tmpl w:val="5D24B398"/>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9" w15:restartNumberingAfterBreak="0">
    <w:nsid w:val="42DE7FA9"/>
    <w:multiLevelType w:val="hybridMultilevel"/>
    <w:tmpl w:val="A4D2A4A0"/>
    <w:lvl w:ilvl="0" w:tplc="04090003">
      <w:start w:val="1"/>
      <w:numFmt w:val="bullet"/>
      <w:lvlText w:val="o"/>
      <w:lvlJc w:val="left"/>
      <w:pPr>
        <w:ind w:left="1554" w:hanging="420"/>
      </w:pPr>
      <w:rPr>
        <w:rFonts w:ascii="Courier New" w:hAnsi="Courier New" w:cs="Courier New" w:hint="default"/>
      </w:rPr>
    </w:lvl>
    <w:lvl w:ilvl="1" w:tplc="FFFFFFFF">
      <w:start w:val="1"/>
      <w:numFmt w:val="lowerLetter"/>
      <w:lvlText w:val="%2)"/>
      <w:lvlJc w:val="left"/>
      <w:pPr>
        <w:ind w:left="1620" w:hanging="420"/>
      </w:pPr>
    </w:lvl>
    <w:lvl w:ilvl="2" w:tplc="FFFFFFFF" w:tentative="1">
      <w:start w:val="1"/>
      <w:numFmt w:val="lowerRoman"/>
      <w:lvlText w:val="%3."/>
      <w:lvlJc w:val="right"/>
      <w:pPr>
        <w:ind w:left="2040" w:hanging="420"/>
      </w:pPr>
    </w:lvl>
    <w:lvl w:ilvl="3" w:tplc="FFFFFFFF" w:tentative="1">
      <w:start w:val="1"/>
      <w:numFmt w:val="decimal"/>
      <w:lvlText w:val="%4."/>
      <w:lvlJc w:val="left"/>
      <w:pPr>
        <w:ind w:left="2460" w:hanging="420"/>
      </w:pPr>
    </w:lvl>
    <w:lvl w:ilvl="4" w:tplc="FFFFFFFF" w:tentative="1">
      <w:start w:val="1"/>
      <w:numFmt w:val="lowerLetter"/>
      <w:lvlText w:val="%5)"/>
      <w:lvlJc w:val="left"/>
      <w:pPr>
        <w:ind w:left="2880" w:hanging="420"/>
      </w:pPr>
    </w:lvl>
    <w:lvl w:ilvl="5" w:tplc="FFFFFFFF" w:tentative="1">
      <w:start w:val="1"/>
      <w:numFmt w:val="lowerRoman"/>
      <w:lvlText w:val="%6."/>
      <w:lvlJc w:val="right"/>
      <w:pPr>
        <w:ind w:left="3300" w:hanging="420"/>
      </w:pPr>
    </w:lvl>
    <w:lvl w:ilvl="6" w:tplc="FFFFFFFF" w:tentative="1">
      <w:start w:val="1"/>
      <w:numFmt w:val="decimal"/>
      <w:lvlText w:val="%7."/>
      <w:lvlJc w:val="left"/>
      <w:pPr>
        <w:ind w:left="3720" w:hanging="420"/>
      </w:pPr>
    </w:lvl>
    <w:lvl w:ilvl="7" w:tplc="FFFFFFFF" w:tentative="1">
      <w:start w:val="1"/>
      <w:numFmt w:val="lowerLetter"/>
      <w:lvlText w:val="%8)"/>
      <w:lvlJc w:val="left"/>
      <w:pPr>
        <w:ind w:left="4140" w:hanging="420"/>
      </w:pPr>
    </w:lvl>
    <w:lvl w:ilvl="8" w:tplc="FFFFFFFF" w:tentative="1">
      <w:start w:val="1"/>
      <w:numFmt w:val="lowerRoman"/>
      <w:lvlText w:val="%9."/>
      <w:lvlJc w:val="right"/>
      <w:pPr>
        <w:ind w:left="4560" w:hanging="420"/>
      </w:pPr>
    </w:lvl>
  </w:abstractNum>
  <w:abstractNum w:abstractNumId="1170" w15:restartNumberingAfterBreak="0">
    <w:nsid w:val="431405CA"/>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71" w15:restartNumberingAfterBreak="0">
    <w:nsid w:val="43210FB0"/>
    <w:multiLevelType w:val="hybridMultilevel"/>
    <w:tmpl w:val="1CAE9C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2" w15:restartNumberingAfterBreak="0">
    <w:nsid w:val="432239C3"/>
    <w:multiLevelType w:val="hybridMultilevel"/>
    <w:tmpl w:val="106EACBA"/>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1173" w15:restartNumberingAfterBreak="0">
    <w:nsid w:val="43363920"/>
    <w:multiLevelType w:val="hybridMultilevel"/>
    <w:tmpl w:val="F38A75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4" w15:restartNumberingAfterBreak="0">
    <w:nsid w:val="433A56A7"/>
    <w:multiLevelType w:val="hybridMultilevel"/>
    <w:tmpl w:val="FF0040E0"/>
    <w:lvl w:ilvl="0" w:tplc="4F446E8C">
      <w:start w:val="7"/>
      <w:numFmt w:val="decimal"/>
      <w:lvlText w:val="%1."/>
      <w:lvlJc w:val="left"/>
      <w:pPr>
        <w:ind w:left="72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5" w15:restartNumberingAfterBreak="0">
    <w:nsid w:val="434F7723"/>
    <w:multiLevelType w:val="hybridMultilevel"/>
    <w:tmpl w:val="B230524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6" w15:restartNumberingAfterBreak="0">
    <w:nsid w:val="435977CD"/>
    <w:multiLevelType w:val="multilevel"/>
    <w:tmpl w:val="7374BA4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77" w15:restartNumberingAfterBreak="0">
    <w:nsid w:val="435E2EF6"/>
    <w:multiLevelType w:val="hybridMultilevel"/>
    <w:tmpl w:val="87F42F0E"/>
    <w:lvl w:ilvl="0" w:tplc="04090001">
      <w:start w:val="1"/>
      <w:numFmt w:val="bullet"/>
      <w:lvlText w:val=""/>
      <w:lvlJc w:val="left"/>
      <w:pPr>
        <w:ind w:left="871" w:hanging="420"/>
      </w:pPr>
      <w:rPr>
        <w:rFonts w:ascii="Wingdings" w:hAnsi="Wingdings" w:hint="default"/>
      </w:rPr>
    </w:lvl>
    <w:lvl w:ilvl="1" w:tplc="04090003" w:tentative="1">
      <w:start w:val="1"/>
      <w:numFmt w:val="bullet"/>
      <w:lvlText w:val=""/>
      <w:lvlJc w:val="left"/>
      <w:pPr>
        <w:ind w:left="1291" w:hanging="420"/>
      </w:pPr>
      <w:rPr>
        <w:rFonts w:ascii="Wingdings" w:hAnsi="Wingdings" w:hint="default"/>
      </w:rPr>
    </w:lvl>
    <w:lvl w:ilvl="2" w:tplc="04090005" w:tentative="1">
      <w:start w:val="1"/>
      <w:numFmt w:val="bullet"/>
      <w:lvlText w:val=""/>
      <w:lvlJc w:val="left"/>
      <w:pPr>
        <w:ind w:left="1711" w:hanging="420"/>
      </w:pPr>
      <w:rPr>
        <w:rFonts w:ascii="Wingdings" w:hAnsi="Wingdings" w:hint="default"/>
      </w:rPr>
    </w:lvl>
    <w:lvl w:ilvl="3" w:tplc="04090001" w:tentative="1">
      <w:start w:val="1"/>
      <w:numFmt w:val="bullet"/>
      <w:lvlText w:val=""/>
      <w:lvlJc w:val="left"/>
      <w:pPr>
        <w:ind w:left="2131" w:hanging="420"/>
      </w:pPr>
      <w:rPr>
        <w:rFonts w:ascii="Wingdings" w:hAnsi="Wingdings" w:hint="default"/>
      </w:rPr>
    </w:lvl>
    <w:lvl w:ilvl="4" w:tplc="04090003" w:tentative="1">
      <w:start w:val="1"/>
      <w:numFmt w:val="bullet"/>
      <w:lvlText w:val=""/>
      <w:lvlJc w:val="left"/>
      <w:pPr>
        <w:ind w:left="2551" w:hanging="420"/>
      </w:pPr>
      <w:rPr>
        <w:rFonts w:ascii="Wingdings" w:hAnsi="Wingdings" w:hint="default"/>
      </w:rPr>
    </w:lvl>
    <w:lvl w:ilvl="5" w:tplc="04090005" w:tentative="1">
      <w:start w:val="1"/>
      <w:numFmt w:val="bullet"/>
      <w:lvlText w:val=""/>
      <w:lvlJc w:val="left"/>
      <w:pPr>
        <w:ind w:left="2971" w:hanging="420"/>
      </w:pPr>
      <w:rPr>
        <w:rFonts w:ascii="Wingdings" w:hAnsi="Wingdings" w:hint="default"/>
      </w:rPr>
    </w:lvl>
    <w:lvl w:ilvl="6" w:tplc="04090001" w:tentative="1">
      <w:start w:val="1"/>
      <w:numFmt w:val="bullet"/>
      <w:lvlText w:val=""/>
      <w:lvlJc w:val="left"/>
      <w:pPr>
        <w:ind w:left="3391" w:hanging="420"/>
      </w:pPr>
      <w:rPr>
        <w:rFonts w:ascii="Wingdings" w:hAnsi="Wingdings" w:hint="default"/>
      </w:rPr>
    </w:lvl>
    <w:lvl w:ilvl="7" w:tplc="04090003" w:tentative="1">
      <w:start w:val="1"/>
      <w:numFmt w:val="bullet"/>
      <w:lvlText w:val=""/>
      <w:lvlJc w:val="left"/>
      <w:pPr>
        <w:ind w:left="3811" w:hanging="420"/>
      </w:pPr>
      <w:rPr>
        <w:rFonts w:ascii="Wingdings" w:hAnsi="Wingdings" w:hint="default"/>
      </w:rPr>
    </w:lvl>
    <w:lvl w:ilvl="8" w:tplc="04090005" w:tentative="1">
      <w:start w:val="1"/>
      <w:numFmt w:val="bullet"/>
      <w:lvlText w:val=""/>
      <w:lvlJc w:val="left"/>
      <w:pPr>
        <w:ind w:left="4231" w:hanging="420"/>
      </w:pPr>
      <w:rPr>
        <w:rFonts w:ascii="Wingdings" w:hAnsi="Wingdings" w:hint="default"/>
      </w:rPr>
    </w:lvl>
  </w:abstractNum>
  <w:abstractNum w:abstractNumId="1178" w15:restartNumberingAfterBreak="0">
    <w:nsid w:val="43642394"/>
    <w:multiLevelType w:val="hybridMultilevel"/>
    <w:tmpl w:val="ECB0BC84"/>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1179" w15:restartNumberingAfterBreak="0">
    <w:nsid w:val="436F3FC1"/>
    <w:multiLevelType w:val="hybridMultilevel"/>
    <w:tmpl w:val="CB762532"/>
    <w:lvl w:ilvl="0" w:tplc="04090011">
      <w:start w:val="1"/>
      <w:numFmt w:val="decimal"/>
      <w:lvlText w:val="%1)"/>
      <w:lvlJc w:val="left"/>
      <w:pPr>
        <w:ind w:left="1050" w:hanging="420"/>
      </w:pPr>
      <w:rPr>
        <w:rFonts w:hint="default"/>
      </w:rPr>
    </w:lvl>
    <w:lvl w:ilvl="1" w:tplc="FFFFFFFF" w:tentative="1">
      <w:start w:val="1"/>
      <w:numFmt w:val="bullet"/>
      <w:lvlText w:val=""/>
      <w:lvlJc w:val="left"/>
      <w:pPr>
        <w:ind w:left="1470" w:hanging="420"/>
      </w:pPr>
      <w:rPr>
        <w:rFonts w:ascii="Wingdings" w:hAnsi="Wingdings" w:hint="default"/>
      </w:rPr>
    </w:lvl>
    <w:lvl w:ilvl="2" w:tplc="FFFFFFFF" w:tentative="1">
      <w:start w:val="1"/>
      <w:numFmt w:val="bullet"/>
      <w:lvlText w:val=""/>
      <w:lvlJc w:val="left"/>
      <w:pPr>
        <w:ind w:left="1890" w:hanging="420"/>
      </w:pPr>
      <w:rPr>
        <w:rFonts w:ascii="Wingdings" w:hAnsi="Wingdings" w:hint="default"/>
      </w:rPr>
    </w:lvl>
    <w:lvl w:ilvl="3" w:tplc="FFFFFFFF" w:tentative="1">
      <w:start w:val="1"/>
      <w:numFmt w:val="bullet"/>
      <w:lvlText w:val=""/>
      <w:lvlJc w:val="left"/>
      <w:pPr>
        <w:ind w:left="2310" w:hanging="420"/>
      </w:pPr>
      <w:rPr>
        <w:rFonts w:ascii="Wingdings" w:hAnsi="Wingdings" w:hint="default"/>
      </w:rPr>
    </w:lvl>
    <w:lvl w:ilvl="4" w:tplc="FFFFFFFF" w:tentative="1">
      <w:start w:val="1"/>
      <w:numFmt w:val="bullet"/>
      <w:lvlText w:val=""/>
      <w:lvlJc w:val="left"/>
      <w:pPr>
        <w:ind w:left="2730" w:hanging="420"/>
      </w:pPr>
      <w:rPr>
        <w:rFonts w:ascii="Wingdings" w:hAnsi="Wingdings" w:hint="default"/>
      </w:rPr>
    </w:lvl>
    <w:lvl w:ilvl="5" w:tplc="FFFFFFFF" w:tentative="1">
      <w:start w:val="1"/>
      <w:numFmt w:val="bullet"/>
      <w:lvlText w:val=""/>
      <w:lvlJc w:val="left"/>
      <w:pPr>
        <w:ind w:left="3150" w:hanging="420"/>
      </w:pPr>
      <w:rPr>
        <w:rFonts w:ascii="Wingdings" w:hAnsi="Wingdings" w:hint="default"/>
      </w:rPr>
    </w:lvl>
    <w:lvl w:ilvl="6" w:tplc="FFFFFFFF" w:tentative="1">
      <w:start w:val="1"/>
      <w:numFmt w:val="bullet"/>
      <w:lvlText w:val=""/>
      <w:lvlJc w:val="left"/>
      <w:pPr>
        <w:ind w:left="3570" w:hanging="420"/>
      </w:pPr>
      <w:rPr>
        <w:rFonts w:ascii="Wingdings" w:hAnsi="Wingdings" w:hint="default"/>
      </w:rPr>
    </w:lvl>
    <w:lvl w:ilvl="7" w:tplc="FFFFFFFF" w:tentative="1">
      <w:start w:val="1"/>
      <w:numFmt w:val="bullet"/>
      <w:lvlText w:val=""/>
      <w:lvlJc w:val="left"/>
      <w:pPr>
        <w:ind w:left="3990" w:hanging="420"/>
      </w:pPr>
      <w:rPr>
        <w:rFonts w:ascii="Wingdings" w:hAnsi="Wingdings" w:hint="default"/>
      </w:rPr>
    </w:lvl>
    <w:lvl w:ilvl="8" w:tplc="FFFFFFFF" w:tentative="1">
      <w:start w:val="1"/>
      <w:numFmt w:val="bullet"/>
      <w:lvlText w:val=""/>
      <w:lvlJc w:val="left"/>
      <w:pPr>
        <w:ind w:left="4410" w:hanging="420"/>
      </w:pPr>
      <w:rPr>
        <w:rFonts w:ascii="Wingdings" w:hAnsi="Wingdings" w:hint="default"/>
      </w:rPr>
    </w:lvl>
  </w:abstractNum>
  <w:abstractNum w:abstractNumId="1180" w15:restartNumberingAfterBreak="0">
    <w:nsid w:val="43752741"/>
    <w:multiLevelType w:val="hybridMultilevel"/>
    <w:tmpl w:val="4CF6DB56"/>
    <w:lvl w:ilvl="0" w:tplc="BEA42CFA">
      <w:start w:val="10"/>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81" w15:restartNumberingAfterBreak="0">
    <w:nsid w:val="43BD6101"/>
    <w:multiLevelType w:val="hybridMultilevel"/>
    <w:tmpl w:val="AA10A200"/>
    <w:lvl w:ilvl="0" w:tplc="C006283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182" w15:restartNumberingAfterBreak="0">
    <w:nsid w:val="43C5310F"/>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83" w15:restartNumberingAfterBreak="0">
    <w:nsid w:val="43CE6602"/>
    <w:multiLevelType w:val="hybridMultilevel"/>
    <w:tmpl w:val="63CCF500"/>
    <w:lvl w:ilvl="0" w:tplc="04090001">
      <w:start w:val="1"/>
      <w:numFmt w:val="bullet"/>
      <w:lvlText w:val=""/>
      <w:lvlJc w:val="left"/>
      <w:pPr>
        <w:ind w:left="542" w:hanging="440"/>
      </w:pPr>
      <w:rPr>
        <w:rFonts w:ascii="Wingdings" w:hAnsi="Wingdings" w:hint="default"/>
      </w:rPr>
    </w:lvl>
    <w:lvl w:ilvl="1" w:tplc="04090003" w:tentative="1">
      <w:start w:val="1"/>
      <w:numFmt w:val="bullet"/>
      <w:lvlText w:val=""/>
      <w:lvlJc w:val="left"/>
      <w:pPr>
        <w:ind w:left="982" w:hanging="440"/>
      </w:pPr>
      <w:rPr>
        <w:rFonts w:ascii="Wingdings" w:hAnsi="Wingdings" w:hint="default"/>
      </w:rPr>
    </w:lvl>
    <w:lvl w:ilvl="2" w:tplc="04090005" w:tentative="1">
      <w:start w:val="1"/>
      <w:numFmt w:val="bullet"/>
      <w:lvlText w:val=""/>
      <w:lvlJc w:val="left"/>
      <w:pPr>
        <w:ind w:left="1422" w:hanging="440"/>
      </w:pPr>
      <w:rPr>
        <w:rFonts w:ascii="Wingdings" w:hAnsi="Wingdings" w:hint="default"/>
      </w:rPr>
    </w:lvl>
    <w:lvl w:ilvl="3" w:tplc="04090001" w:tentative="1">
      <w:start w:val="1"/>
      <w:numFmt w:val="bullet"/>
      <w:lvlText w:val=""/>
      <w:lvlJc w:val="left"/>
      <w:pPr>
        <w:ind w:left="1862" w:hanging="440"/>
      </w:pPr>
      <w:rPr>
        <w:rFonts w:ascii="Wingdings" w:hAnsi="Wingdings" w:hint="default"/>
      </w:rPr>
    </w:lvl>
    <w:lvl w:ilvl="4" w:tplc="04090003" w:tentative="1">
      <w:start w:val="1"/>
      <w:numFmt w:val="bullet"/>
      <w:lvlText w:val=""/>
      <w:lvlJc w:val="left"/>
      <w:pPr>
        <w:ind w:left="2302" w:hanging="440"/>
      </w:pPr>
      <w:rPr>
        <w:rFonts w:ascii="Wingdings" w:hAnsi="Wingdings" w:hint="default"/>
      </w:rPr>
    </w:lvl>
    <w:lvl w:ilvl="5" w:tplc="04090005" w:tentative="1">
      <w:start w:val="1"/>
      <w:numFmt w:val="bullet"/>
      <w:lvlText w:val=""/>
      <w:lvlJc w:val="left"/>
      <w:pPr>
        <w:ind w:left="2742" w:hanging="440"/>
      </w:pPr>
      <w:rPr>
        <w:rFonts w:ascii="Wingdings" w:hAnsi="Wingdings" w:hint="default"/>
      </w:rPr>
    </w:lvl>
    <w:lvl w:ilvl="6" w:tplc="04090001" w:tentative="1">
      <w:start w:val="1"/>
      <w:numFmt w:val="bullet"/>
      <w:lvlText w:val=""/>
      <w:lvlJc w:val="left"/>
      <w:pPr>
        <w:ind w:left="3182" w:hanging="440"/>
      </w:pPr>
      <w:rPr>
        <w:rFonts w:ascii="Wingdings" w:hAnsi="Wingdings" w:hint="default"/>
      </w:rPr>
    </w:lvl>
    <w:lvl w:ilvl="7" w:tplc="04090003" w:tentative="1">
      <w:start w:val="1"/>
      <w:numFmt w:val="bullet"/>
      <w:lvlText w:val=""/>
      <w:lvlJc w:val="left"/>
      <w:pPr>
        <w:ind w:left="3622" w:hanging="440"/>
      </w:pPr>
      <w:rPr>
        <w:rFonts w:ascii="Wingdings" w:hAnsi="Wingdings" w:hint="default"/>
      </w:rPr>
    </w:lvl>
    <w:lvl w:ilvl="8" w:tplc="04090005" w:tentative="1">
      <w:start w:val="1"/>
      <w:numFmt w:val="bullet"/>
      <w:lvlText w:val=""/>
      <w:lvlJc w:val="left"/>
      <w:pPr>
        <w:ind w:left="4062" w:hanging="440"/>
      </w:pPr>
      <w:rPr>
        <w:rFonts w:ascii="Wingdings" w:hAnsi="Wingdings" w:hint="default"/>
      </w:rPr>
    </w:lvl>
  </w:abstractNum>
  <w:abstractNum w:abstractNumId="1184" w15:restartNumberingAfterBreak="0">
    <w:nsid w:val="43D45E5F"/>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85" w15:restartNumberingAfterBreak="0">
    <w:nsid w:val="43E86234"/>
    <w:multiLevelType w:val="hybridMultilevel"/>
    <w:tmpl w:val="777C5450"/>
    <w:lvl w:ilvl="0" w:tplc="DBF27EB6">
      <w:start w:val="13"/>
      <w:numFmt w:val="decimal"/>
      <w:lvlText w:val="%1."/>
      <w:lvlJc w:val="left"/>
      <w:pPr>
        <w:ind w:left="1171" w:hanging="440"/>
      </w:pPr>
      <w:rPr>
        <w:rFonts w:hint="eastAsia"/>
      </w:rPr>
    </w:lvl>
    <w:lvl w:ilvl="1" w:tplc="04090019" w:tentative="1">
      <w:start w:val="1"/>
      <w:numFmt w:val="lowerLetter"/>
      <w:lvlText w:val="%2)"/>
      <w:lvlJc w:val="left"/>
      <w:pPr>
        <w:ind w:left="1611" w:hanging="440"/>
      </w:pPr>
    </w:lvl>
    <w:lvl w:ilvl="2" w:tplc="0409001B" w:tentative="1">
      <w:start w:val="1"/>
      <w:numFmt w:val="lowerRoman"/>
      <w:lvlText w:val="%3."/>
      <w:lvlJc w:val="right"/>
      <w:pPr>
        <w:ind w:left="2051" w:hanging="440"/>
      </w:pPr>
    </w:lvl>
    <w:lvl w:ilvl="3" w:tplc="0409000F" w:tentative="1">
      <w:start w:val="1"/>
      <w:numFmt w:val="decimal"/>
      <w:lvlText w:val="%4."/>
      <w:lvlJc w:val="left"/>
      <w:pPr>
        <w:ind w:left="2491" w:hanging="440"/>
      </w:pPr>
    </w:lvl>
    <w:lvl w:ilvl="4" w:tplc="04090019" w:tentative="1">
      <w:start w:val="1"/>
      <w:numFmt w:val="lowerLetter"/>
      <w:lvlText w:val="%5)"/>
      <w:lvlJc w:val="left"/>
      <w:pPr>
        <w:ind w:left="2931" w:hanging="440"/>
      </w:pPr>
    </w:lvl>
    <w:lvl w:ilvl="5" w:tplc="0409001B" w:tentative="1">
      <w:start w:val="1"/>
      <w:numFmt w:val="lowerRoman"/>
      <w:lvlText w:val="%6."/>
      <w:lvlJc w:val="right"/>
      <w:pPr>
        <w:ind w:left="3371" w:hanging="440"/>
      </w:pPr>
    </w:lvl>
    <w:lvl w:ilvl="6" w:tplc="0409000F" w:tentative="1">
      <w:start w:val="1"/>
      <w:numFmt w:val="decimal"/>
      <w:lvlText w:val="%7."/>
      <w:lvlJc w:val="left"/>
      <w:pPr>
        <w:ind w:left="3811" w:hanging="440"/>
      </w:pPr>
    </w:lvl>
    <w:lvl w:ilvl="7" w:tplc="04090019" w:tentative="1">
      <w:start w:val="1"/>
      <w:numFmt w:val="lowerLetter"/>
      <w:lvlText w:val="%8)"/>
      <w:lvlJc w:val="left"/>
      <w:pPr>
        <w:ind w:left="4251" w:hanging="440"/>
      </w:pPr>
    </w:lvl>
    <w:lvl w:ilvl="8" w:tplc="0409001B" w:tentative="1">
      <w:start w:val="1"/>
      <w:numFmt w:val="lowerRoman"/>
      <w:lvlText w:val="%9."/>
      <w:lvlJc w:val="right"/>
      <w:pPr>
        <w:ind w:left="4691" w:hanging="440"/>
      </w:pPr>
    </w:lvl>
  </w:abstractNum>
  <w:abstractNum w:abstractNumId="1186" w15:restartNumberingAfterBreak="0">
    <w:nsid w:val="440129D1"/>
    <w:multiLevelType w:val="hybridMultilevel"/>
    <w:tmpl w:val="05C6CAD2"/>
    <w:lvl w:ilvl="0" w:tplc="04090011">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187" w15:restartNumberingAfterBreak="0">
    <w:nsid w:val="4416509B"/>
    <w:multiLevelType w:val="hybridMultilevel"/>
    <w:tmpl w:val="8F58B8C4"/>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8" w15:restartNumberingAfterBreak="0">
    <w:nsid w:val="441B7D41"/>
    <w:multiLevelType w:val="hybridMultilevel"/>
    <w:tmpl w:val="852C4E3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9" w15:restartNumberingAfterBreak="0">
    <w:nsid w:val="443160A9"/>
    <w:multiLevelType w:val="hybridMultilevel"/>
    <w:tmpl w:val="1284D1DC"/>
    <w:lvl w:ilvl="0" w:tplc="9E8AB9AE">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90" w15:restartNumberingAfterBreak="0">
    <w:nsid w:val="4444199A"/>
    <w:multiLevelType w:val="multilevel"/>
    <w:tmpl w:val="9F3A2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1" w15:restartNumberingAfterBreak="0">
    <w:nsid w:val="44496EC7"/>
    <w:multiLevelType w:val="hybridMultilevel"/>
    <w:tmpl w:val="54F23D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2" w15:restartNumberingAfterBreak="0">
    <w:nsid w:val="444F5037"/>
    <w:multiLevelType w:val="hybridMultilevel"/>
    <w:tmpl w:val="0EC4D7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3" w15:restartNumberingAfterBreak="0">
    <w:nsid w:val="44577E2B"/>
    <w:multiLevelType w:val="hybridMultilevel"/>
    <w:tmpl w:val="BE18416C"/>
    <w:lvl w:ilvl="0" w:tplc="04090011">
      <w:start w:val="1"/>
      <w:numFmt w:val="decimal"/>
      <w:lvlText w:val="%1)"/>
      <w:lvlJc w:val="left"/>
      <w:pPr>
        <w:ind w:left="871" w:hanging="420"/>
      </w:pPr>
    </w:lvl>
    <w:lvl w:ilvl="1" w:tplc="04090019" w:tentative="1">
      <w:start w:val="1"/>
      <w:numFmt w:val="lowerLetter"/>
      <w:lvlText w:val="%2)"/>
      <w:lvlJc w:val="left"/>
      <w:pPr>
        <w:ind w:left="1291" w:hanging="420"/>
      </w:pPr>
    </w:lvl>
    <w:lvl w:ilvl="2" w:tplc="0409001B" w:tentative="1">
      <w:start w:val="1"/>
      <w:numFmt w:val="lowerRoman"/>
      <w:lvlText w:val="%3."/>
      <w:lvlJc w:val="right"/>
      <w:pPr>
        <w:ind w:left="1711" w:hanging="420"/>
      </w:pPr>
    </w:lvl>
    <w:lvl w:ilvl="3" w:tplc="0409000F" w:tentative="1">
      <w:start w:val="1"/>
      <w:numFmt w:val="decimal"/>
      <w:lvlText w:val="%4."/>
      <w:lvlJc w:val="left"/>
      <w:pPr>
        <w:ind w:left="2131" w:hanging="420"/>
      </w:pPr>
    </w:lvl>
    <w:lvl w:ilvl="4" w:tplc="04090019" w:tentative="1">
      <w:start w:val="1"/>
      <w:numFmt w:val="lowerLetter"/>
      <w:lvlText w:val="%5)"/>
      <w:lvlJc w:val="left"/>
      <w:pPr>
        <w:ind w:left="2551" w:hanging="420"/>
      </w:pPr>
    </w:lvl>
    <w:lvl w:ilvl="5" w:tplc="0409001B" w:tentative="1">
      <w:start w:val="1"/>
      <w:numFmt w:val="lowerRoman"/>
      <w:lvlText w:val="%6."/>
      <w:lvlJc w:val="right"/>
      <w:pPr>
        <w:ind w:left="2971" w:hanging="420"/>
      </w:pPr>
    </w:lvl>
    <w:lvl w:ilvl="6" w:tplc="0409000F" w:tentative="1">
      <w:start w:val="1"/>
      <w:numFmt w:val="decimal"/>
      <w:lvlText w:val="%7."/>
      <w:lvlJc w:val="left"/>
      <w:pPr>
        <w:ind w:left="3391" w:hanging="420"/>
      </w:pPr>
    </w:lvl>
    <w:lvl w:ilvl="7" w:tplc="04090019" w:tentative="1">
      <w:start w:val="1"/>
      <w:numFmt w:val="lowerLetter"/>
      <w:lvlText w:val="%8)"/>
      <w:lvlJc w:val="left"/>
      <w:pPr>
        <w:ind w:left="3811" w:hanging="420"/>
      </w:pPr>
    </w:lvl>
    <w:lvl w:ilvl="8" w:tplc="0409001B" w:tentative="1">
      <w:start w:val="1"/>
      <w:numFmt w:val="lowerRoman"/>
      <w:lvlText w:val="%9."/>
      <w:lvlJc w:val="right"/>
      <w:pPr>
        <w:ind w:left="4231" w:hanging="420"/>
      </w:pPr>
    </w:lvl>
  </w:abstractNum>
  <w:abstractNum w:abstractNumId="1194" w15:restartNumberingAfterBreak="0">
    <w:nsid w:val="44746A30"/>
    <w:multiLevelType w:val="hybridMultilevel"/>
    <w:tmpl w:val="5598243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95" w15:restartNumberingAfterBreak="0">
    <w:nsid w:val="44B92143"/>
    <w:multiLevelType w:val="hybridMultilevel"/>
    <w:tmpl w:val="FF60B912"/>
    <w:lvl w:ilvl="0" w:tplc="21A8A60E">
      <w:start w:val="5"/>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6" w15:restartNumberingAfterBreak="0">
    <w:nsid w:val="44BB03BD"/>
    <w:multiLevelType w:val="hybridMultilevel"/>
    <w:tmpl w:val="2F9E351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97" w15:restartNumberingAfterBreak="0">
    <w:nsid w:val="44C20296"/>
    <w:multiLevelType w:val="multilevel"/>
    <w:tmpl w:val="73E240C2"/>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8" w15:restartNumberingAfterBreak="0">
    <w:nsid w:val="44D67855"/>
    <w:multiLevelType w:val="hybridMultilevel"/>
    <w:tmpl w:val="49720B30"/>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99" w15:restartNumberingAfterBreak="0">
    <w:nsid w:val="44D9727D"/>
    <w:multiLevelType w:val="hybridMultilevel"/>
    <w:tmpl w:val="EAA4138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0" w15:restartNumberingAfterBreak="0">
    <w:nsid w:val="44DD1281"/>
    <w:multiLevelType w:val="hybridMultilevel"/>
    <w:tmpl w:val="20802254"/>
    <w:lvl w:ilvl="0" w:tplc="0409000F">
      <w:start w:val="1"/>
      <w:numFmt w:val="decimal"/>
      <w:lvlText w:val="%1."/>
      <w:lvlJc w:val="left"/>
      <w:pPr>
        <w:ind w:left="467" w:hanging="440"/>
      </w:pPr>
    </w:lvl>
    <w:lvl w:ilvl="1" w:tplc="04090019" w:tentative="1">
      <w:start w:val="1"/>
      <w:numFmt w:val="lowerLetter"/>
      <w:lvlText w:val="%2)"/>
      <w:lvlJc w:val="left"/>
      <w:pPr>
        <w:ind w:left="907" w:hanging="440"/>
      </w:pPr>
    </w:lvl>
    <w:lvl w:ilvl="2" w:tplc="0409001B" w:tentative="1">
      <w:start w:val="1"/>
      <w:numFmt w:val="lowerRoman"/>
      <w:lvlText w:val="%3."/>
      <w:lvlJc w:val="right"/>
      <w:pPr>
        <w:ind w:left="1347" w:hanging="440"/>
      </w:pPr>
    </w:lvl>
    <w:lvl w:ilvl="3" w:tplc="0409000F" w:tentative="1">
      <w:start w:val="1"/>
      <w:numFmt w:val="decimal"/>
      <w:lvlText w:val="%4."/>
      <w:lvlJc w:val="left"/>
      <w:pPr>
        <w:ind w:left="1787" w:hanging="440"/>
      </w:pPr>
    </w:lvl>
    <w:lvl w:ilvl="4" w:tplc="04090019" w:tentative="1">
      <w:start w:val="1"/>
      <w:numFmt w:val="lowerLetter"/>
      <w:lvlText w:val="%5)"/>
      <w:lvlJc w:val="left"/>
      <w:pPr>
        <w:ind w:left="2227" w:hanging="440"/>
      </w:pPr>
    </w:lvl>
    <w:lvl w:ilvl="5" w:tplc="0409001B" w:tentative="1">
      <w:start w:val="1"/>
      <w:numFmt w:val="lowerRoman"/>
      <w:lvlText w:val="%6."/>
      <w:lvlJc w:val="right"/>
      <w:pPr>
        <w:ind w:left="2667" w:hanging="440"/>
      </w:pPr>
    </w:lvl>
    <w:lvl w:ilvl="6" w:tplc="0409000F" w:tentative="1">
      <w:start w:val="1"/>
      <w:numFmt w:val="decimal"/>
      <w:lvlText w:val="%7."/>
      <w:lvlJc w:val="left"/>
      <w:pPr>
        <w:ind w:left="3107" w:hanging="440"/>
      </w:pPr>
    </w:lvl>
    <w:lvl w:ilvl="7" w:tplc="04090019" w:tentative="1">
      <w:start w:val="1"/>
      <w:numFmt w:val="lowerLetter"/>
      <w:lvlText w:val="%8)"/>
      <w:lvlJc w:val="left"/>
      <w:pPr>
        <w:ind w:left="3547" w:hanging="440"/>
      </w:pPr>
    </w:lvl>
    <w:lvl w:ilvl="8" w:tplc="0409001B" w:tentative="1">
      <w:start w:val="1"/>
      <w:numFmt w:val="lowerRoman"/>
      <w:lvlText w:val="%9."/>
      <w:lvlJc w:val="right"/>
      <w:pPr>
        <w:ind w:left="3987" w:hanging="440"/>
      </w:pPr>
    </w:lvl>
  </w:abstractNum>
  <w:abstractNum w:abstractNumId="1201" w15:restartNumberingAfterBreak="0">
    <w:nsid w:val="44F2484F"/>
    <w:multiLevelType w:val="hybridMultilevel"/>
    <w:tmpl w:val="09F69A20"/>
    <w:lvl w:ilvl="0" w:tplc="FFFFFFFF">
      <w:start w:val="1"/>
      <w:numFmt w:val="decimal"/>
      <w:lvlText w:val="%1)"/>
      <w:lvlJc w:val="left"/>
      <w:pPr>
        <w:ind w:left="860" w:hanging="440"/>
      </w:p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1202" w15:restartNumberingAfterBreak="0">
    <w:nsid w:val="45047515"/>
    <w:multiLevelType w:val="hybridMultilevel"/>
    <w:tmpl w:val="05D869C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03" w15:restartNumberingAfterBreak="0">
    <w:nsid w:val="4505214B"/>
    <w:multiLevelType w:val="hybridMultilevel"/>
    <w:tmpl w:val="6FAC95C4"/>
    <w:lvl w:ilvl="0" w:tplc="EB38634E">
      <w:start w:val="1"/>
      <w:numFmt w:val="decimal"/>
      <w:lvlText w:val="%1."/>
      <w:lvlJc w:val="left"/>
      <w:pPr>
        <w:ind w:left="360" w:hanging="360"/>
      </w:pPr>
      <w:rPr>
        <w:rFonts w:hint="default"/>
      </w:rPr>
    </w:lvl>
    <w:lvl w:ilvl="1" w:tplc="04090011">
      <w:start w:val="1"/>
      <w:numFmt w:val="decimal"/>
      <w:lvlText w:val="%2)"/>
      <w:lvlJc w:val="left"/>
      <w:pPr>
        <w:ind w:left="780" w:hanging="42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4" w15:restartNumberingAfterBreak="0">
    <w:nsid w:val="450E7C90"/>
    <w:multiLevelType w:val="hybridMultilevel"/>
    <w:tmpl w:val="FBB62F74"/>
    <w:lvl w:ilvl="0" w:tplc="973446B8">
      <w:start w:val="1"/>
      <w:numFmt w:val="decimal"/>
      <w:lvlText w:val="%1)"/>
      <w:lvlJc w:val="left"/>
      <w:pPr>
        <w:ind w:left="748" w:hanging="440"/>
      </w:pPr>
      <w:rPr>
        <w:rFonts w:hint="eastAsia"/>
      </w:rPr>
    </w:lvl>
    <w:lvl w:ilvl="1" w:tplc="04090019" w:tentative="1">
      <w:start w:val="1"/>
      <w:numFmt w:val="lowerLetter"/>
      <w:lvlText w:val="%2)"/>
      <w:lvlJc w:val="left"/>
      <w:pPr>
        <w:ind w:left="1188" w:hanging="440"/>
      </w:pPr>
    </w:lvl>
    <w:lvl w:ilvl="2" w:tplc="0409001B" w:tentative="1">
      <w:start w:val="1"/>
      <w:numFmt w:val="lowerRoman"/>
      <w:lvlText w:val="%3."/>
      <w:lvlJc w:val="right"/>
      <w:pPr>
        <w:ind w:left="1628" w:hanging="440"/>
      </w:pPr>
    </w:lvl>
    <w:lvl w:ilvl="3" w:tplc="0409000F" w:tentative="1">
      <w:start w:val="1"/>
      <w:numFmt w:val="decimal"/>
      <w:lvlText w:val="%4."/>
      <w:lvlJc w:val="left"/>
      <w:pPr>
        <w:ind w:left="2068" w:hanging="440"/>
      </w:pPr>
    </w:lvl>
    <w:lvl w:ilvl="4" w:tplc="04090019" w:tentative="1">
      <w:start w:val="1"/>
      <w:numFmt w:val="lowerLetter"/>
      <w:lvlText w:val="%5)"/>
      <w:lvlJc w:val="left"/>
      <w:pPr>
        <w:ind w:left="2508" w:hanging="440"/>
      </w:pPr>
    </w:lvl>
    <w:lvl w:ilvl="5" w:tplc="0409001B" w:tentative="1">
      <w:start w:val="1"/>
      <w:numFmt w:val="lowerRoman"/>
      <w:lvlText w:val="%6."/>
      <w:lvlJc w:val="right"/>
      <w:pPr>
        <w:ind w:left="2948" w:hanging="440"/>
      </w:pPr>
    </w:lvl>
    <w:lvl w:ilvl="6" w:tplc="0409000F" w:tentative="1">
      <w:start w:val="1"/>
      <w:numFmt w:val="decimal"/>
      <w:lvlText w:val="%7."/>
      <w:lvlJc w:val="left"/>
      <w:pPr>
        <w:ind w:left="3388" w:hanging="440"/>
      </w:pPr>
    </w:lvl>
    <w:lvl w:ilvl="7" w:tplc="04090019" w:tentative="1">
      <w:start w:val="1"/>
      <w:numFmt w:val="lowerLetter"/>
      <w:lvlText w:val="%8)"/>
      <w:lvlJc w:val="left"/>
      <w:pPr>
        <w:ind w:left="3828" w:hanging="440"/>
      </w:pPr>
    </w:lvl>
    <w:lvl w:ilvl="8" w:tplc="0409001B" w:tentative="1">
      <w:start w:val="1"/>
      <w:numFmt w:val="lowerRoman"/>
      <w:lvlText w:val="%9."/>
      <w:lvlJc w:val="right"/>
      <w:pPr>
        <w:ind w:left="4268" w:hanging="440"/>
      </w:pPr>
    </w:lvl>
  </w:abstractNum>
  <w:abstractNum w:abstractNumId="1205" w15:restartNumberingAfterBreak="0">
    <w:nsid w:val="453417F2"/>
    <w:multiLevelType w:val="hybridMultilevel"/>
    <w:tmpl w:val="11C05E9E"/>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206" w15:restartNumberingAfterBreak="0">
    <w:nsid w:val="45367BC8"/>
    <w:multiLevelType w:val="multilevel"/>
    <w:tmpl w:val="FEEEB31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207" w15:restartNumberingAfterBreak="0">
    <w:nsid w:val="45464D8D"/>
    <w:multiLevelType w:val="hybridMultilevel"/>
    <w:tmpl w:val="DC4E391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08" w15:restartNumberingAfterBreak="0">
    <w:nsid w:val="454E0046"/>
    <w:multiLevelType w:val="hybridMultilevel"/>
    <w:tmpl w:val="1A7C885E"/>
    <w:lvl w:ilvl="0" w:tplc="21D4427A">
      <w:start w:val="5"/>
      <w:numFmt w:val="decimal"/>
      <w:lvlText w:val="%1)"/>
      <w:lvlJc w:val="left"/>
      <w:pPr>
        <w:ind w:left="420" w:hanging="420"/>
      </w:pPr>
      <w:rPr>
        <w:rFonts w:hint="eastAsia"/>
      </w:r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9" w15:restartNumberingAfterBreak="0">
    <w:nsid w:val="45602E00"/>
    <w:multiLevelType w:val="hybridMultilevel"/>
    <w:tmpl w:val="E23A6142"/>
    <w:lvl w:ilvl="0" w:tplc="E76CD97C">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0" w15:restartNumberingAfterBreak="0">
    <w:nsid w:val="45644C6F"/>
    <w:multiLevelType w:val="hybridMultilevel"/>
    <w:tmpl w:val="08FE4A12"/>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11" w15:restartNumberingAfterBreak="0">
    <w:nsid w:val="4586797D"/>
    <w:multiLevelType w:val="hybridMultilevel"/>
    <w:tmpl w:val="0D92084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12" w15:restartNumberingAfterBreak="0">
    <w:nsid w:val="45B039A9"/>
    <w:multiLevelType w:val="hybridMultilevel"/>
    <w:tmpl w:val="A0B83F9E"/>
    <w:lvl w:ilvl="0" w:tplc="EF449A08">
      <w:start w:val="10"/>
      <w:numFmt w:val="decimal"/>
      <w:lvlText w:val="%1."/>
      <w:lvlJc w:val="left"/>
      <w:pPr>
        <w:ind w:left="56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3" w15:restartNumberingAfterBreak="0">
    <w:nsid w:val="45B8643E"/>
    <w:multiLevelType w:val="multilevel"/>
    <w:tmpl w:val="8392F16E"/>
    <w:lvl w:ilvl="0">
      <w:start w:val="1"/>
      <w:numFmt w:val="decimal"/>
      <w:lvlText w:val="%1."/>
      <w:lvlJc w:val="left"/>
      <w:pPr>
        <w:ind w:left="36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214" w15:restartNumberingAfterBreak="0">
    <w:nsid w:val="45D37111"/>
    <w:multiLevelType w:val="hybridMultilevel"/>
    <w:tmpl w:val="C624F0A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5" w15:restartNumberingAfterBreak="0">
    <w:nsid w:val="45E77E32"/>
    <w:multiLevelType w:val="multilevel"/>
    <w:tmpl w:val="E6D2BA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asciiTheme="minorHAnsi" w:eastAsia="宋体" w:hAnsiTheme="minorHAnsi" w:cs="宋体"/>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6" w15:restartNumberingAfterBreak="0">
    <w:nsid w:val="461C6086"/>
    <w:multiLevelType w:val="hybridMultilevel"/>
    <w:tmpl w:val="A07E6C1C"/>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17" w15:restartNumberingAfterBreak="0">
    <w:nsid w:val="463225D5"/>
    <w:multiLevelType w:val="hybridMultilevel"/>
    <w:tmpl w:val="A5E4B17E"/>
    <w:lvl w:ilvl="0" w:tplc="D6F4E8F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18" w15:restartNumberingAfterBreak="0">
    <w:nsid w:val="46457B28"/>
    <w:multiLevelType w:val="hybridMultilevel"/>
    <w:tmpl w:val="E9F2B0DA"/>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19" w15:restartNumberingAfterBreak="0">
    <w:nsid w:val="464A413C"/>
    <w:multiLevelType w:val="multilevel"/>
    <w:tmpl w:val="9F5AD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0" w15:restartNumberingAfterBreak="0">
    <w:nsid w:val="465625B4"/>
    <w:multiLevelType w:val="hybridMultilevel"/>
    <w:tmpl w:val="56E06B22"/>
    <w:lvl w:ilvl="0" w:tplc="04090001">
      <w:start w:val="1"/>
      <w:numFmt w:val="bullet"/>
      <w:lvlText w:val=""/>
      <w:lvlJc w:val="left"/>
      <w:pPr>
        <w:ind w:left="863" w:hanging="420"/>
      </w:pPr>
      <w:rPr>
        <w:rFonts w:ascii="Wingdings" w:hAnsi="Wingdings" w:hint="default"/>
      </w:rPr>
    </w:lvl>
    <w:lvl w:ilvl="1" w:tplc="04090003" w:tentative="1">
      <w:start w:val="1"/>
      <w:numFmt w:val="bullet"/>
      <w:lvlText w:val=""/>
      <w:lvlJc w:val="left"/>
      <w:pPr>
        <w:ind w:left="1283" w:hanging="420"/>
      </w:pPr>
      <w:rPr>
        <w:rFonts w:ascii="Wingdings" w:hAnsi="Wingdings" w:hint="default"/>
      </w:rPr>
    </w:lvl>
    <w:lvl w:ilvl="2" w:tplc="04090005" w:tentative="1">
      <w:start w:val="1"/>
      <w:numFmt w:val="bullet"/>
      <w:lvlText w:val=""/>
      <w:lvlJc w:val="left"/>
      <w:pPr>
        <w:ind w:left="1703" w:hanging="420"/>
      </w:pPr>
      <w:rPr>
        <w:rFonts w:ascii="Wingdings" w:hAnsi="Wingdings" w:hint="default"/>
      </w:rPr>
    </w:lvl>
    <w:lvl w:ilvl="3" w:tplc="04090001" w:tentative="1">
      <w:start w:val="1"/>
      <w:numFmt w:val="bullet"/>
      <w:lvlText w:val=""/>
      <w:lvlJc w:val="left"/>
      <w:pPr>
        <w:ind w:left="2123" w:hanging="420"/>
      </w:pPr>
      <w:rPr>
        <w:rFonts w:ascii="Wingdings" w:hAnsi="Wingdings" w:hint="default"/>
      </w:rPr>
    </w:lvl>
    <w:lvl w:ilvl="4" w:tplc="04090003" w:tentative="1">
      <w:start w:val="1"/>
      <w:numFmt w:val="bullet"/>
      <w:lvlText w:val=""/>
      <w:lvlJc w:val="left"/>
      <w:pPr>
        <w:ind w:left="2543" w:hanging="420"/>
      </w:pPr>
      <w:rPr>
        <w:rFonts w:ascii="Wingdings" w:hAnsi="Wingdings" w:hint="default"/>
      </w:rPr>
    </w:lvl>
    <w:lvl w:ilvl="5" w:tplc="04090005" w:tentative="1">
      <w:start w:val="1"/>
      <w:numFmt w:val="bullet"/>
      <w:lvlText w:val=""/>
      <w:lvlJc w:val="left"/>
      <w:pPr>
        <w:ind w:left="2963" w:hanging="420"/>
      </w:pPr>
      <w:rPr>
        <w:rFonts w:ascii="Wingdings" w:hAnsi="Wingdings" w:hint="default"/>
      </w:rPr>
    </w:lvl>
    <w:lvl w:ilvl="6" w:tplc="04090001" w:tentative="1">
      <w:start w:val="1"/>
      <w:numFmt w:val="bullet"/>
      <w:lvlText w:val=""/>
      <w:lvlJc w:val="left"/>
      <w:pPr>
        <w:ind w:left="3383" w:hanging="420"/>
      </w:pPr>
      <w:rPr>
        <w:rFonts w:ascii="Wingdings" w:hAnsi="Wingdings" w:hint="default"/>
      </w:rPr>
    </w:lvl>
    <w:lvl w:ilvl="7" w:tplc="04090003" w:tentative="1">
      <w:start w:val="1"/>
      <w:numFmt w:val="bullet"/>
      <w:lvlText w:val=""/>
      <w:lvlJc w:val="left"/>
      <w:pPr>
        <w:ind w:left="3803" w:hanging="420"/>
      </w:pPr>
      <w:rPr>
        <w:rFonts w:ascii="Wingdings" w:hAnsi="Wingdings" w:hint="default"/>
      </w:rPr>
    </w:lvl>
    <w:lvl w:ilvl="8" w:tplc="04090005" w:tentative="1">
      <w:start w:val="1"/>
      <w:numFmt w:val="bullet"/>
      <w:lvlText w:val=""/>
      <w:lvlJc w:val="left"/>
      <w:pPr>
        <w:ind w:left="4223" w:hanging="420"/>
      </w:pPr>
      <w:rPr>
        <w:rFonts w:ascii="Wingdings" w:hAnsi="Wingdings" w:hint="default"/>
      </w:rPr>
    </w:lvl>
  </w:abstractNum>
  <w:abstractNum w:abstractNumId="1221" w15:restartNumberingAfterBreak="0">
    <w:nsid w:val="4659192F"/>
    <w:multiLevelType w:val="hybridMultilevel"/>
    <w:tmpl w:val="83DE72D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2" w15:restartNumberingAfterBreak="0">
    <w:nsid w:val="46613879"/>
    <w:multiLevelType w:val="multilevel"/>
    <w:tmpl w:val="E6D2BA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asciiTheme="minorHAnsi" w:eastAsia="宋体" w:hAnsiTheme="minorHAnsi" w:cs="宋体"/>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3" w15:restartNumberingAfterBreak="0">
    <w:nsid w:val="46631287"/>
    <w:multiLevelType w:val="hybridMultilevel"/>
    <w:tmpl w:val="4F18BB1E"/>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24" w15:restartNumberingAfterBreak="0">
    <w:nsid w:val="46696F64"/>
    <w:multiLevelType w:val="hybridMultilevel"/>
    <w:tmpl w:val="2DB867C4"/>
    <w:lvl w:ilvl="0" w:tplc="03AC14BA">
      <w:start w:val="5"/>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5" w15:restartNumberingAfterBreak="0">
    <w:nsid w:val="46804F0E"/>
    <w:multiLevelType w:val="hybridMultilevel"/>
    <w:tmpl w:val="EDE2BE8E"/>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26" w15:restartNumberingAfterBreak="0">
    <w:nsid w:val="469A33D2"/>
    <w:multiLevelType w:val="multilevel"/>
    <w:tmpl w:val="67549FC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227" w15:restartNumberingAfterBreak="0">
    <w:nsid w:val="469C22DD"/>
    <w:multiLevelType w:val="multilevel"/>
    <w:tmpl w:val="50961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8" w15:restartNumberingAfterBreak="0">
    <w:nsid w:val="469E4D42"/>
    <w:multiLevelType w:val="hybridMultilevel"/>
    <w:tmpl w:val="27F8E2E6"/>
    <w:lvl w:ilvl="0" w:tplc="04090003">
      <w:start w:val="1"/>
      <w:numFmt w:val="bullet"/>
      <w:lvlText w:val="o"/>
      <w:lvlJc w:val="left"/>
      <w:pPr>
        <w:ind w:left="780" w:hanging="420"/>
      </w:pPr>
      <w:rPr>
        <w:rFonts w:ascii="Courier New" w:hAnsi="Courier New" w:cs="Courier New"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229" w15:restartNumberingAfterBreak="0">
    <w:nsid w:val="46A575BE"/>
    <w:multiLevelType w:val="hybridMultilevel"/>
    <w:tmpl w:val="9F5869E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30" w15:restartNumberingAfterBreak="0">
    <w:nsid w:val="46AD1877"/>
    <w:multiLevelType w:val="hybridMultilevel"/>
    <w:tmpl w:val="C03660D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31" w15:restartNumberingAfterBreak="0">
    <w:nsid w:val="46B71039"/>
    <w:multiLevelType w:val="hybridMultilevel"/>
    <w:tmpl w:val="E6A83C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2" w15:restartNumberingAfterBreak="0">
    <w:nsid w:val="46CE063D"/>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33" w15:restartNumberingAfterBreak="0">
    <w:nsid w:val="46CE1C2E"/>
    <w:multiLevelType w:val="hybridMultilevel"/>
    <w:tmpl w:val="6DB8C8A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34" w15:restartNumberingAfterBreak="0">
    <w:nsid w:val="46F27E0F"/>
    <w:multiLevelType w:val="hybridMultilevel"/>
    <w:tmpl w:val="39D632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5" w15:restartNumberingAfterBreak="0">
    <w:nsid w:val="46F44CBC"/>
    <w:multiLevelType w:val="hybridMultilevel"/>
    <w:tmpl w:val="08C865B0"/>
    <w:lvl w:ilvl="0" w:tplc="264CA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6" w15:restartNumberingAfterBreak="0">
    <w:nsid w:val="47000773"/>
    <w:multiLevelType w:val="hybridMultilevel"/>
    <w:tmpl w:val="070487A0"/>
    <w:lvl w:ilvl="0" w:tplc="04090011">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237" w15:restartNumberingAfterBreak="0">
    <w:nsid w:val="471944A0"/>
    <w:multiLevelType w:val="hybridMultilevel"/>
    <w:tmpl w:val="FCEA5BEE"/>
    <w:lvl w:ilvl="0" w:tplc="FFFFFFFF">
      <w:start w:val="1"/>
      <w:numFmt w:val="decimal"/>
      <w:lvlText w:val="%1."/>
      <w:lvlJc w:val="left"/>
      <w:pPr>
        <w:ind w:left="420" w:hanging="420"/>
      </w:pPr>
    </w:lvl>
    <w:lvl w:ilvl="1" w:tplc="FFFFFFFF">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238" w15:restartNumberingAfterBreak="0">
    <w:nsid w:val="471F42E4"/>
    <w:multiLevelType w:val="hybridMultilevel"/>
    <w:tmpl w:val="CB7E45F0"/>
    <w:lvl w:ilvl="0" w:tplc="04090003">
      <w:start w:val="1"/>
      <w:numFmt w:val="bullet"/>
      <w:lvlText w:val="o"/>
      <w:lvlJc w:val="left"/>
      <w:pPr>
        <w:ind w:left="420" w:hanging="420"/>
      </w:pPr>
      <w:rPr>
        <w:rFonts w:ascii="Courier New" w:hAnsi="Courier New" w:cs="Courier New"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39" w15:restartNumberingAfterBreak="0">
    <w:nsid w:val="47332D40"/>
    <w:multiLevelType w:val="hybridMultilevel"/>
    <w:tmpl w:val="2962E94C"/>
    <w:lvl w:ilvl="0" w:tplc="FFFFFFFF">
      <w:start w:val="1"/>
      <w:numFmt w:val="decimal"/>
      <w:lvlText w:val="%1."/>
      <w:lvlJc w:val="left"/>
      <w:pPr>
        <w:ind w:left="420" w:hanging="420"/>
      </w:pPr>
    </w:lvl>
    <w:lvl w:ilvl="1" w:tplc="FFFFFFFF">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240" w15:restartNumberingAfterBreak="0">
    <w:nsid w:val="47391840"/>
    <w:multiLevelType w:val="hybridMultilevel"/>
    <w:tmpl w:val="2982DA9C"/>
    <w:lvl w:ilvl="0" w:tplc="43161BBE">
      <w:start w:val="10"/>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1" w15:restartNumberingAfterBreak="0">
    <w:nsid w:val="474D1512"/>
    <w:multiLevelType w:val="hybridMultilevel"/>
    <w:tmpl w:val="15001B92"/>
    <w:lvl w:ilvl="0" w:tplc="DDEAF858">
      <w:start w:val="1"/>
      <w:numFmt w:val="decimal"/>
      <w:lvlText w:val="%1."/>
      <w:lvlJc w:val="left"/>
      <w:pPr>
        <w:ind w:left="124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42" w15:restartNumberingAfterBreak="0">
    <w:nsid w:val="4759674D"/>
    <w:multiLevelType w:val="hybridMultilevel"/>
    <w:tmpl w:val="C4E4FD6E"/>
    <w:lvl w:ilvl="0" w:tplc="FFFFFFFF">
      <w:start w:val="1"/>
      <w:numFmt w:val="decimal"/>
      <w:lvlText w:val="%1)"/>
      <w:lvlJc w:val="left"/>
      <w:pPr>
        <w:ind w:left="860" w:hanging="440"/>
      </w:p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1243" w15:restartNumberingAfterBreak="0">
    <w:nsid w:val="476952FF"/>
    <w:multiLevelType w:val="hybridMultilevel"/>
    <w:tmpl w:val="05C497DE"/>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4" w15:restartNumberingAfterBreak="0">
    <w:nsid w:val="476B0D13"/>
    <w:multiLevelType w:val="multilevel"/>
    <w:tmpl w:val="A82C3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5" w15:restartNumberingAfterBreak="0">
    <w:nsid w:val="478F05A7"/>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start w:val="1"/>
      <w:numFmt w:val="lowerLetter"/>
      <w:lvlText w:val="%6."/>
      <w:lvlJc w:val="left"/>
      <w:pPr>
        <w:tabs>
          <w:tab w:val="num" w:pos="4320"/>
        </w:tabs>
        <w:ind w:left="4320" w:hanging="360"/>
      </w:pPr>
    </w:lvl>
    <w:lvl w:ilvl="6">
      <w:start w:val="1"/>
      <w:numFmt w:val="lowerLetter"/>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Letter"/>
      <w:lvlText w:val="%9."/>
      <w:lvlJc w:val="left"/>
      <w:pPr>
        <w:tabs>
          <w:tab w:val="num" w:pos="6480"/>
        </w:tabs>
        <w:ind w:left="6480" w:hanging="360"/>
      </w:pPr>
    </w:lvl>
  </w:abstractNum>
  <w:abstractNum w:abstractNumId="1246" w15:restartNumberingAfterBreak="0">
    <w:nsid w:val="47942DBD"/>
    <w:multiLevelType w:val="multilevel"/>
    <w:tmpl w:val="74EE67AE"/>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rPr>
        <w:b w:val="0"/>
        <w:bCs w:val="0"/>
      </w:r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start w:val="1"/>
      <w:numFmt w:val="lowerLetter"/>
      <w:lvlText w:val="%6."/>
      <w:lvlJc w:val="left"/>
      <w:pPr>
        <w:tabs>
          <w:tab w:val="num" w:pos="4320"/>
        </w:tabs>
        <w:ind w:left="4320" w:hanging="360"/>
      </w:pPr>
    </w:lvl>
    <w:lvl w:ilvl="6">
      <w:start w:val="1"/>
      <w:numFmt w:val="lowerLetter"/>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Letter"/>
      <w:lvlText w:val="%9."/>
      <w:lvlJc w:val="left"/>
      <w:pPr>
        <w:tabs>
          <w:tab w:val="num" w:pos="6480"/>
        </w:tabs>
        <w:ind w:left="6480" w:hanging="360"/>
      </w:pPr>
    </w:lvl>
  </w:abstractNum>
  <w:abstractNum w:abstractNumId="1247" w15:restartNumberingAfterBreak="0">
    <w:nsid w:val="4797230C"/>
    <w:multiLevelType w:val="hybridMultilevel"/>
    <w:tmpl w:val="68A4C70A"/>
    <w:lvl w:ilvl="0" w:tplc="CB504B3E">
      <w:start w:val="2"/>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8" w15:restartNumberingAfterBreak="0">
    <w:nsid w:val="479C6CD3"/>
    <w:multiLevelType w:val="hybridMultilevel"/>
    <w:tmpl w:val="F796C1D4"/>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49" w15:restartNumberingAfterBreak="0">
    <w:nsid w:val="47AB37CD"/>
    <w:multiLevelType w:val="hybridMultilevel"/>
    <w:tmpl w:val="C2F48312"/>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50" w15:restartNumberingAfterBreak="0">
    <w:nsid w:val="47BB0895"/>
    <w:multiLevelType w:val="hybridMultilevel"/>
    <w:tmpl w:val="D7743D74"/>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251" w15:restartNumberingAfterBreak="0">
    <w:nsid w:val="47D03077"/>
    <w:multiLevelType w:val="hybridMultilevel"/>
    <w:tmpl w:val="A5E26B18"/>
    <w:lvl w:ilvl="0" w:tplc="04090003">
      <w:start w:val="1"/>
      <w:numFmt w:val="bullet"/>
      <w:lvlText w:val="o"/>
      <w:lvlJc w:val="left"/>
      <w:pPr>
        <w:ind w:left="840" w:hanging="420"/>
      </w:pPr>
      <w:rPr>
        <w:rFonts w:ascii="Courier New" w:hAnsi="Courier New" w:cs="Courier New"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52" w15:restartNumberingAfterBreak="0">
    <w:nsid w:val="47D20B93"/>
    <w:multiLevelType w:val="hybridMultilevel"/>
    <w:tmpl w:val="5ACE2AA0"/>
    <w:lvl w:ilvl="0" w:tplc="04090011">
      <w:start w:val="1"/>
      <w:numFmt w:val="decimal"/>
      <w:lvlText w:val="%1)"/>
      <w:lvlJc w:val="left"/>
      <w:pPr>
        <w:ind w:left="605" w:hanging="440"/>
      </w:pPr>
    </w:lvl>
    <w:lvl w:ilvl="1" w:tplc="04090019" w:tentative="1">
      <w:start w:val="1"/>
      <w:numFmt w:val="lowerLetter"/>
      <w:lvlText w:val="%2)"/>
      <w:lvlJc w:val="left"/>
      <w:pPr>
        <w:ind w:left="1045" w:hanging="440"/>
      </w:pPr>
    </w:lvl>
    <w:lvl w:ilvl="2" w:tplc="0409001B" w:tentative="1">
      <w:start w:val="1"/>
      <w:numFmt w:val="lowerRoman"/>
      <w:lvlText w:val="%3."/>
      <w:lvlJc w:val="right"/>
      <w:pPr>
        <w:ind w:left="1485" w:hanging="440"/>
      </w:pPr>
    </w:lvl>
    <w:lvl w:ilvl="3" w:tplc="0409000F" w:tentative="1">
      <w:start w:val="1"/>
      <w:numFmt w:val="decimal"/>
      <w:lvlText w:val="%4."/>
      <w:lvlJc w:val="left"/>
      <w:pPr>
        <w:ind w:left="1925" w:hanging="440"/>
      </w:pPr>
    </w:lvl>
    <w:lvl w:ilvl="4" w:tplc="04090019" w:tentative="1">
      <w:start w:val="1"/>
      <w:numFmt w:val="lowerLetter"/>
      <w:lvlText w:val="%5)"/>
      <w:lvlJc w:val="left"/>
      <w:pPr>
        <w:ind w:left="2365" w:hanging="440"/>
      </w:pPr>
    </w:lvl>
    <w:lvl w:ilvl="5" w:tplc="0409001B" w:tentative="1">
      <w:start w:val="1"/>
      <w:numFmt w:val="lowerRoman"/>
      <w:lvlText w:val="%6."/>
      <w:lvlJc w:val="right"/>
      <w:pPr>
        <w:ind w:left="2805" w:hanging="440"/>
      </w:pPr>
    </w:lvl>
    <w:lvl w:ilvl="6" w:tplc="0409000F" w:tentative="1">
      <w:start w:val="1"/>
      <w:numFmt w:val="decimal"/>
      <w:lvlText w:val="%7."/>
      <w:lvlJc w:val="left"/>
      <w:pPr>
        <w:ind w:left="3245" w:hanging="440"/>
      </w:pPr>
    </w:lvl>
    <w:lvl w:ilvl="7" w:tplc="04090019" w:tentative="1">
      <w:start w:val="1"/>
      <w:numFmt w:val="lowerLetter"/>
      <w:lvlText w:val="%8)"/>
      <w:lvlJc w:val="left"/>
      <w:pPr>
        <w:ind w:left="3685" w:hanging="440"/>
      </w:pPr>
    </w:lvl>
    <w:lvl w:ilvl="8" w:tplc="0409001B" w:tentative="1">
      <w:start w:val="1"/>
      <w:numFmt w:val="lowerRoman"/>
      <w:lvlText w:val="%9."/>
      <w:lvlJc w:val="right"/>
      <w:pPr>
        <w:ind w:left="4125" w:hanging="440"/>
      </w:pPr>
    </w:lvl>
  </w:abstractNum>
  <w:abstractNum w:abstractNumId="1253" w15:restartNumberingAfterBreak="0">
    <w:nsid w:val="47D57BBA"/>
    <w:multiLevelType w:val="hybridMultilevel"/>
    <w:tmpl w:val="96DC01D0"/>
    <w:lvl w:ilvl="0" w:tplc="0409000F">
      <w:start w:val="1"/>
      <w:numFmt w:val="decimal"/>
      <w:lvlText w:val="%1."/>
      <w:lvlJc w:val="left"/>
      <w:pPr>
        <w:ind w:left="-860" w:hanging="360"/>
      </w:pPr>
      <w:rPr>
        <w:rFonts w:hint="default"/>
      </w:rPr>
    </w:lvl>
    <w:lvl w:ilvl="1" w:tplc="04090001">
      <w:start w:val="1"/>
      <w:numFmt w:val="bullet"/>
      <w:lvlText w:val=""/>
      <w:lvlJc w:val="left"/>
      <w:pPr>
        <w:ind w:left="-20" w:hanging="480"/>
      </w:pPr>
      <w:rPr>
        <w:rFonts w:ascii="Symbol" w:hAnsi="Symbol" w:hint="default"/>
      </w:rPr>
    </w:lvl>
    <w:lvl w:ilvl="2" w:tplc="0409001B" w:tentative="1">
      <w:start w:val="1"/>
      <w:numFmt w:val="lowerRoman"/>
      <w:lvlText w:val="%3."/>
      <w:lvlJc w:val="right"/>
      <w:pPr>
        <w:ind w:left="580" w:hanging="180"/>
      </w:pPr>
    </w:lvl>
    <w:lvl w:ilvl="3" w:tplc="0409000F" w:tentative="1">
      <w:start w:val="1"/>
      <w:numFmt w:val="decimal"/>
      <w:lvlText w:val="%4."/>
      <w:lvlJc w:val="left"/>
      <w:pPr>
        <w:ind w:left="1300" w:hanging="360"/>
      </w:pPr>
    </w:lvl>
    <w:lvl w:ilvl="4" w:tplc="04090019" w:tentative="1">
      <w:start w:val="1"/>
      <w:numFmt w:val="lowerLetter"/>
      <w:lvlText w:val="%5."/>
      <w:lvlJc w:val="left"/>
      <w:pPr>
        <w:ind w:left="2020" w:hanging="360"/>
      </w:pPr>
    </w:lvl>
    <w:lvl w:ilvl="5" w:tplc="0409001B" w:tentative="1">
      <w:start w:val="1"/>
      <w:numFmt w:val="lowerRoman"/>
      <w:lvlText w:val="%6."/>
      <w:lvlJc w:val="right"/>
      <w:pPr>
        <w:ind w:left="2740" w:hanging="180"/>
      </w:pPr>
    </w:lvl>
    <w:lvl w:ilvl="6" w:tplc="0409000F" w:tentative="1">
      <w:start w:val="1"/>
      <w:numFmt w:val="decimal"/>
      <w:lvlText w:val="%7."/>
      <w:lvlJc w:val="left"/>
      <w:pPr>
        <w:ind w:left="3460" w:hanging="360"/>
      </w:pPr>
    </w:lvl>
    <w:lvl w:ilvl="7" w:tplc="04090019" w:tentative="1">
      <w:start w:val="1"/>
      <w:numFmt w:val="lowerLetter"/>
      <w:lvlText w:val="%8."/>
      <w:lvlJc w:val="left"/>
      <w:pPr>
        <w:ind w:left="4180" w:hanging="360"/>
      </w:pPr>
    </w:lvl>
    <w:lvl w:ilvl="8" w:tplc="0409001B" w:tentative="1">
      <w:start w:val="1"/>
      <w:numFmt w:val="lowerRoman"/>
      <w:lvlText w:val="%9."/>
      <w:lvlJc w:val="right"/>
      <w:pPr>
        <w:ind w:left="4900" w:hanging="180"/>
      </w:pPr>
    </w:lvl>
  </w:abstractNum>
  <w:abstractNum w:abstractNumId="1254" w15:restartNumberingAfterBreak="0">
    <w:nsid w:val="47E31207"/>
    <w:multiLevelType w:val="hybridMultilevel"/>
    <w:tmpl w:val="7166D6F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5" w15:restartNumberingAfterBreak="0">
    <w:nsid w:val="47F41217"/>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56" w15:restartNumberingAfterBreak="0">
    <w:nsid w:val="480113C3"/>
    <w:multiLevelType w:val="hybridMultilevel"/>
    <w:tmpl w:val="AF9680C0"/>
    <w:lvl w:ilvl="0" w:tplc="04090003">
      <w:start w:val="1"/>
      <w:numFmt w:val="bullet"/>
      <w:lvlText w:val="o"/>
      <w:lvlJc w:val="left"/>
      <w:pPr>
        <w:ind w:left="1240" w:hanging="440"/>
      </w:pPr>
      <w:rPr>
        <w:rFonts w:ascii="Courier New" w:hAnsi="Courier New" w:cs="Courier New" w:hint="default"/>
      </w:rPr>
    </w:lvl>
    <w:lvl w:ilvl="1" w:tplc="04090003" w:tentative="1">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abstractNum w:abstractNumId="1257" w15:restartNumberingAfterBreak="0">
    <w:nsid w:val="48040E0A"/>
    <w:multiLevelType w:val="multilevel"/>
    <w:tmpl w:val="AB70689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258" w15:restartNumberingAfterBreak="0">
    <w:nsid w:val="48047E88"/>
    <w:multiLevelType w:val="hybridMultilevel"/>
    <w:tmpl w:val="DDFEE3DC"/>
    <w:lvl w:ilvl="0" w:tplc="04090011">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59" w15:restartNumberingAfterBreak="0">
    <w:nsid w:val="48110097"/>
    <w:multiLevelType w:val="hybridMultilevel"/>
    <w:tmpl w:val="C6765634"/>
    <w:lvl w:ilvl="0" w:tplc="04090001">
      <w:start w:val="1"/>
      <w:numFmt w:val="bullet"/>
      <w:lvlText w:val=""/>
      <w:lvlJc w:val="left"/>
      <w:pPr>
        <w:ind w:left="1260" w:hanging="420"/>
      </w:pPr>
      <w:rPr>
        <w:rFonts w:ascii="Wingdings" w:hAnsi="Wingding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60" w15:restartNumberingAfterBreak="0">
    <w:nsid w:val="48233AA3"/>
    <w:multiLevelType w:val="multilevel"/>
    <w:tmpl w:val="6BD2B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1" w15:restartNumberingAfterBreak="0">
    <w:nsid w:val="482B5FFC"/>
    <w:multiLevelType w:val="hybridMultilevel"/>
    <w:tmpl w:val="185CE0CC"/>
    <w:lvl w:ilvl="0" w:tplc="0409000F">
      <w:start w:val="1"/>
      <w:numFmt w:val="decimal"/>
      <w:lvlText w:val="%1."/>
      <w:lvlJc w:val="left"/>
      <w:pPr>
        <w:ind w:left="1334" w:hanging="440"/>
      </w:pPr>
      <w:rPr>
        <w:rFonts w:hint="default"/>
      </w:rPr>
    </w:lvl>
    <w:lvl w:ilvl="1" w:tplc="04090003">
      <w:start w:val="1"/>
      <w:numFmt w:val="bullet"/>
      <w:lvlText w:val=""/>
      <w:lvlJc w:val="left"/>
      <w:pPr>
        <w:ind w:left="1774" w:hanging="440"/>
      </w:pPr>
      <w:rPr>
        <w:rFonts w:ascii="Wingdings" w:hAnsi="Wingdings" w:hint="default"/>
      </w:rPr>
    </w:lvl>
    <w:lvl w:ilvl="2" w:tplc="04090005" w:tentative="1">
      <w:start w:val="1"/>
      <w:numFmt w:val="bullet"/>
      <w:lvlText w:val=""/>
      <w:lvlJc w:val="left"/>
      <w:pPr>
        <w:ind w:left="2214" w:hanging="440"/>
      </w:pPr>
      <w:rPr>
        <w:rFonts w:ascii="Wingdings" w:hAnsi="Wingdings" w:hint="default"/>
      </w:rPr>
    </w:lvl>
    <w:lvl w:ilvl="3" w:tplc="04090001" w:tentative="1">
      <w:start w:val="1"/>
      <w:numFmt w:val="bullet"/>
      <w:lvlText w:val=""/>
      <w:lvlJc w:val="left"/>
      <w:pPr>
        <w:ind w:left="2654" w:hanging="440"/>
      </w:pPr>
      <w:rPr>
        <w:rFonts w:ascii="Wingdings" w:hAnsi="Wingdings" w:hint="default"/>
      </w:rPr>
    </w:lvl>
    <w:lvl w:ilvl="4" w:tplc="04090003" w:tentative="1">
      <w:start w:val="1"/>
      <w:numFmt w:val="bullet"/>
      <w:lvlText w:val=""/>
      <w:lvlJc w:val="left"/>
      <w:pPr>
        <w:ind w:left="3094" w:hanging="440"/>
      </w:pPr>
      <w:rPr>
        <w:rFonts w:ascii="Wingdings" w:hAnsi="Wingdings" w:hint="default"/>
      </w:rPr>
    </w:lvl>
    <w:lvl w:ilvl="5" w:tplc="04090005" w:tentative="1">
      <w:start w:val="1"/>
      <w:numFmt w:val="bullet"/>
      <w:lvlText w:val=""/>
      <w:lvlJc w:val="left"/>
      <w:pPr>
        <w:ind w:left="3534" w:hanging="440"/>
      </w:pPr>
      <w:rPr>
        <w:rFonts w:ascii="Wingdings" w:hAnsi="Wingdings" w:hint="default"/>
      </w:rPr>
    </w:lvl>
    <w:lvl w:ilvl="6" w:tplc="04090001" w:tentative="1">
      <w:start w:val="1"/>
      <w:numFmt w:val="bullet"/>
      <w:lvlText w:val=""/>
      <w:lvlJc w:val="left"/>
      <w:pPr>
        <w:ind w:left="3974" w:hanging="440"/>
      </w:pPr>
      <w:rPr>
        <w:rFonts w:ascii="Wingdings" w:hAnsi="Wingdings" w:hint="default"/>
      </w:rPr>
    </w:lvl>
    <w:lvl w:ilvl="7" w:tplc="04090003" w:tentative="1">
      <w:start w:val="1"/>
      <w:numFmt w:val="bullet"/>
      <w:lvlText w:val=""/>
      <w:lvlJc w:val="left"/>
      <w:pPr>
        <w:ind w:left="4414" w:hanging="440"/>
      </w:pPr>
      <w:rPr>
        <w:rFonts w:ascii="Wingdings" w:hAnsi="Wingdings" w:hint="default"/>
      </w:rPr>
    </w:lvl>
    <w:lvl w:ilvl="8" w:tplc="04090005" w:tentative="1">
      <w:start w:val="1"/>
      <w:numFmt w:val="bullet"/>
      <w:lvlText w:val=""/>
      <w:lvlJc w:val="left"/>
      <w:pPr>
        <w:ind w:left="4854" w:hanging="440"/>
      </w:pPr>
      <w:rPr>
        <w:rFonts w:ascii="Wingdings" w:hAnsi="Wingdings" w:hint="default"/>
      </w:rPr>
    </w:lvl>
  </w:abstractNum>
  <w:abstractNum w:abstractNumId="1262" w15:restartNumberingAfterBreak="0">
    <w:nsid w:val="482B7021"/>
    <w:multiLevelType w:val="hybridMultilevel"/>
    <w:tmpl w:val="DE4A51A2"/>
    <w:lvl w:ilvl="0" w:tplc="04090003">
      <w:start w:val="1"/>
      <w:numFmt w:val="bullet"/>
      <w:lvlText w:val="o"/>
      <w:lvlJc w:val="left"/>
      <w:pPr>
        <w:ind w:left="1470" w:hanging="420"/>
      </w:pPr>
      <w:rPr>
        <w:rFonts w:ascii="Courier New" w:hAnsi="Courier New" w:cs="Courier New" w:hint="default"/>
      </w:rPr>
    </w:lvl>
    <w:lvl w:ilvl="1" w:tplc="04090003">
      <w:start w:val="1"/>
      <w:numFmt w:val="bullet"/>
      <w:lvlText w:val=""/>
      <w:lvlJc w:val="left"/>
      <w:pPr>
        <w:ind w:left="1890" w:hanging="420"/>
      </w:pPr>
      <w:rPr>
        <w:rFonts w:ascii="Wingdings" w:hAnsi="Wingdings" w:hint="default"/>
      </w:rPr>
    </w:lvl>
    <w:lvl w:ilvl="2" w:tplc="04090005"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3" w:tentative="1">
      <w:start w:val="1"/>
      <w:numFmt w:val="bullet"/>
      <w:lvlText w:val=""/>
      <w:lvlJc w:val="left"/>
      <w:pPr>
        <w:ind w:left="3150" w:hanging="420"/>
      </w:pPr>
      <w:rPr>
        <w:rFonts w:ascii="Wingdings" w:hAnsi="Wingdings" w:hint="default"/>
      </w:rPr>
    </w:lvl>
    <w:lvl w:ilvl="5" w:tplc="04090005"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3" w:tentative="1">
      <w:start w:val="1"/>
      <w:numFmt w:val="bullet"/>
      <w:lvlText w:val=""/>
      <w:lvlJc w:val="left"/>
      <w:pPr>
        <w:ind w:left="4410" w:hanging="420"/>
      </w:pPr>
      <w:rPr>
        <w:rFonts w:ascii="Wingdings" w:hAnsi="Wingdings" w:hint="default"/>
      </w:rPr>
    </w:lvl>
    <w:lvl w:ilvl="8" w:tplc="04090005" w:tentative="1">
      <w:start w:val="1"/>
      <w:numFmt w:val="bullet"/>
      <w:lvlText w:val=""/>
      <w:lvlJc w:val="left"/>
      <w:pPr>
        <w:ind w:left="4830" w:hanging="420"/>
      </w:pPr>
      <w:rPr>
        <w:rFonts w:ascii="Wingdings" w:hAnsi="Wingdings" w:hint="default"/>
      </w:rPr>
    </w:lvl>
  </w:abstractNum>
  <w:abstractNum w:abstractNumId="1263" w15:restartNumberingAfterBreak="0">
    <w:nsid w:val="48355B30"/>
    <w:multiLevelType w:val="hybridMultilevel"/>
    <w:tmpl w:val="3F260E80"/>
    <w:lvl w:ilvl="0" w:tplc="027A7A98">
      <w:start w:val="1"/>
      <w:numFmt w:val="decimal"/>
      <w:lvlText w:val="%1."/>
      <w:lvlJc w:val="left"/>
      <w:pPr>
        <w:ind w:left="780" w:hanging="420"/>
      </w:pPr>
      <w:rPr>
        <w:rFonts w:hint="eastAsia"/>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64" w15:restartNumberingAfterBreak="0">
    <w:nsid w:val="483B4248"/>
    <w:multiLevelType w:val="hybridMultilevel"/>
    <w:tmpl w:val="BCEAE29C"/>
    <w:lvl w:ilvl="0" w:tplc="B22CF38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65" w15:restartNumberingAfterBreak="0">
    <w:nsid w:val="484D758B"/>
    <w:multiLevelType w:val="hybridMultilevel"/>
    <w:tmpl w:val="2F9845C4"/>
    <w:lvl w:ilvl="0" w:tplc="76FAF450">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266" w15:restartNumberingAfterBreak="0">
    <w:nsid w:val="485C2B60"/>
    <w:multiLevelType w:val="multilevel"/>
    <w:tmpl w:val="3996B850"/>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267" w15:restartNumberingAfterBreak="0">
    <w:nsid w:val="487573CD"/>
    <w:multiLevelType w:val="hybridMultilevel"/>
    <w:tmpl w:val="C59445F0"/>
    <w:lvl w:ilvl="0" w:tplc="04090001">
      <w:start w:val="1"/>
      <w:numFmt w:val="bullet"/>
      <w:lvlText w:val=""/>
      <w:lvlJc w:val="left"/>
      <w:pPr>
        <w:ind w:left="1199" w:hanging="420"/>
      </w:pPr>
      <w:rPr>
        <w:rFonts w:ascii="Wingdings" w:hAnsi="Wingdings" w:hint="default"/>
      </w:rPr>
    </w:lvl>
    <w:lvl w:ilvl="1" w:tplc="04090003" w:tentative="1">
      <w:start w:val="1"/>
      <w:numFmt w:val="bullet"/>
      <w:lvlText w:val=""/>
      <w:lvlJc w:val="left"/>
      <w:pPr>
        <w:ind w:left="1619" w:hanging="420"/>
      </w:pPr>
      <w:rPr>
        <w:rFonts w:ascii="Wingdings" w:hAnsi="Wingdings" w:hint="default"/>
      </w:rPr>
    </w:lvl>
    <w:lvl w:ilvl="2" w:tplc="04090005" w:tentative="1">
      <w:start w:val="1"/>
      <w:numFmt w:val="bullet"/>
      <w:lvlText w:val=""/>
      <w:lvlJc w:val="left"/>
      <w:pPr>
        <w:ind w:left="2039" w:hanging="420"/>
      </w:pPr>
      <w:rPr>
        <w:rFonts w:ascii="Wingdings" w:hAnsi="Wingdings" w:hint="default"/>
      </w:rPr>
    </w:lvl>
    <w:lvl w:ilvl="3" w:tplc="04090001" w:tentative="1">
      <w:start w:val="1"/>
      <w:numFmt w:val="bullet"/>
      <w:lvlText w:val=""/>
      <w:lvlJc w:val="left"/>
      <w:pPr>
        <w:ind w:left="2459" w:hanging="420"/>
      </w:pPr>
      <w:rPr>
        <w:rFonts w:ascii="Wingdings" w:hAnsi="Wingdings" w:hint="default"/>
      </w:rPr>
    </w:lvl>
    <w:lvl w:ilvl="4" w:tplc="04090003" w:tentative="1">
      <w:start w:val="1"/>
      <w:numFmt w:val="bullet"/>
      <w:lvlText w:val=""/>
      <w:lvlJc w:val="left"/>
      <w:pPr>
        <w:ind w:left="2879" w:hanging="420"/>
      </w:pPr>
      <w:rPr>
        <w:rFonts w:ascii="Wingdings" w:hAnsi="Wingdings" w:hint="default"/>
      </w:rPr>
    </w:lvl>
    <w:lvl w:ilvl="5" w:tplc="04090005" w:tentative="1">
      <w:start w:val="1"/>
      <w:numFmt w:val="bullet"/>
      <w:lvlText w:val=""/>
      <w:lvlJc w:val="left"/>
      <w:pPr>
        <w:ind w:left="3299" w:hanging="420"/>
      </w:pPr>
      <w:rPr>
        <w:rFonts w:ascii="Wingdings" w:hAnsi="Wingdings" w:hint="default"/>
      </w:rPr>
    </w:lvl>
    <w:lvl w:ilvl="6" w:tplc="04090001" w:tentative="1">
      <w:start w:val="1"/>
      <w:numFmt w:val="bullet"/>
      <w:lvlText w:val=""/>
      <w:lvlJc w:val="left"/>
      <w:pPr>
        <w:ind w:left="3719" w:hanging="420"/>
      </w:pPr>
      <w:rPr>
        <w:rFonts w:ascii="Wingdings" w:hAnsi="Wingdings" w:hint="default"/>
      </w:rPr>
    </w:lvl>
    <w:lvl w:ilvl="7" w:tplc="04090003" w:tentative="1">
      <w:start w:val="1"/>
      <w:numFmt w:val="bullet"/>
      <w:lvlText w:val=""/>
      <w:lvlJc w:val="left"/>
      <w:pPr>
        <w:ind w:left="4139" w:hanging="420"/>
      </w:pPr>
      <w:rPr>
        <w:rFonts w:ascii="Wingdings" w:hAnsi="Wingdings" w:hint="default"/>
      </w:rPr>
    </w:lvl>
    <w:lvl w:ilvl="8" w:tplc="04090005" w:tentative="1">
      <w:start w:val="1"/>
      <w:numFmt w:val="bullet"/>
      <w:lvlText w:val=""/>
      <w:lvlJc w:val="left"/>
      <w:pPr>
        <w:ind w:left="4559" w:hanging="420"/>
      </w:pPr>
      <w:rPr>
        <w:rFonts w:ascii="Wingdings" w:hAnsi="Wingdings" w:hint="default"/>
      </w:rPr>
    </w:lvl>
  </w:abstractNum>
  <w:abstractNum w:abstractNumId="1268" w15:restartNumberingAfterBreak="0">
    <w:nsid w:val="48A17BBE"/>
    <w:multiLevelType w:val="hybridMultilevel"/>
    <w:tmpl w:val="FCBA359A"/>
    <w:lvl w:ilvl="0" w:tplc="04090011">
      <w:start w:val="1"/>
      <w:numFmt w:val="decimal"/>
      <w:lvlText w:val="%1)"/>
      <w:lvlJc w:val="left"/>
      <w:pPr>
        <w:ind w:left="960" w:hanging="420"/>
      </w:pPr>
    </w:lvl>
    <w:lvl w:ilvl="1" w:tplc="04090019" w:tentative="1">
      <w:start w:val="1"/>
      <w:numFmt w:val="lowerLetter"/>
      <w:lvlText w:val="%2)"/>
      <w:lvlJc w:val="left"/>
      <w:pPr>
        <w:ind w:left="1380" w:hanging="420"/>
      </w:pPr>
    </w:lvl>
    <w:lvl w:ilvl="2" w:tplc="0409001B" w:tentative="1">
      <w:start w:val="1"/>
      <w:numFmt w:val="lowerRoman"/>
      <w:lvlText w:val="%3."/>
      <w:lvlJc w:val="right"/>
      <w:pPr>
        <w:ind w:left="1800" w:hanging="420"/>
      </w:pPr>
    </w:lvl>
    <w:lvl w:ilvl="3" w:tplc="0409000F" w:tentative="1">
      <w:start w:val="1"/>
      <w:numFmt w:val="decimal"/>
      <w:lvlText w:val="%4."/>
      <w:lvlJc w:val="left"/>
      <w:pPr>
        <w:ind w:left="2220" w:hanging="420"/>
      </w:pPr>
    </w:lvl>
    <w:lvl w:ilvl="4" w:tplc="04090019" w:tentative="1">
      <w:start w:val="1"/>
      <w:numFmt w:val="lowerLetter"/>
      <w:lvlText w:val="%5)"/>
      <w:lvlJc w:val="left"/>
      <w:pPr>
        <w:ind w:left="2640" w:hanging="420"/>
      </w:pPr>
    </w:lvl>
    <w:lvl w:ilvl="5" w:tplc="0409001B" w:tentative="1">
      <w:start w:val="1"/>
      <w:numFmt w:val="lowerRoman"/>
      <w:lvlText w:val="%6."/>
      <w:lvlJc w:val="right"/>
      <w:pPr>
        <w:ind w:left="3060" w:hanging="420"/>
      </w:pPr>
    </w:lvl>
    <w:lvl w:ilvl="6" w:tplc="0409000F" w:tentative="1">
      <w:start w:val="1"/>
      <w:numFmt w:val="decimal"/>
      <w:lvlText w:val="%7."/>
      <w:lvlJc w:val="left"/>
      <w:pPr>
        <w:ind w:left="3480" w:hanging="420"/>
      </w:pPr>
    </w:lvl>
    <w:lvl w:ilvl="7" w:tplc="04090019" w:tentative="1">
      <w:start w:val="1"/>
      <w:numFmt w:val="lowerLetter"/>
      <w:lvlText w:val="%8)"/>
      <w:lvlJc w:val="left"/>
      <w:pPr>
        <w:ind w:left="3900" w:hanging="420"/>
      </w:pPr>
    </w:lvl>
    <w:lvl w:ilvl="8" w:tplc="0409001B" w:tentative="1">
      <w:start w:val="1"/>
      <w:numFmt w:val="lowerRoman"/>
      <w:lvlText w:val="%9."/>
      <w:lvlJc w:val="right"/>
      <w:pPr>
        <w:ind w:left="4320" w:hanging="420"/>
      </w:pPr>
    </w:lvl>
  </w:abstractNum>
  <w:abstractNum w:abstractNumId="1269" w15:restartNumberingAfterBreak="0">
    <w:nsid w:val="48BB7651"/>
    <w:multiLevelType w:val="hybridMultilevel"/>
    <w:tmpl w:val="C2A02AEC"/>
    <w:lvl w:ilvl="0" w:tplc="1598C3A2">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70" w15:restartNumberingAfterBreak="0">
    <w:nsid w:val="48D55D19"/>
    <w:multiLevelType w:val="hybridMultilevel"/>
    <w:tmpl w:val="A03480C6"/>
    <w:lvl w:ilvl="0" w:tplc="04090003">
      <w:start w:val="1"/>
      <w:numFmt w:val="bullet"/>
      <w:lvlText w:val="o"/>
      <w:lvlJc w:val="left"/>
      <w:pPr>
        <w:ind w:left="1200" w:hanging="420"/>
      </w:pPr>
      <w:rPr>
        <w:rFonts w:ascii="Courier New" w:hAnsi="Courier New" w:cs="Courier New"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271" w15:restartNumberingAfterBreak="0">
    <w:nsid w:val="48DF52A3"/>
    <w:multiLevelType w:val="multilevel"/>
    <w:tmpl w:val="2CF8A0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2" w15:restartNumberingAfterBreak="0">
    <w:nsid w:val="491B504F"/>
    <w:multiLevelType w:val="hybridMultilevel"/>
    <w:tmpl w:val="346C96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3" w15:restartNumberingAfterBreak="0">
    <w:nsid w:val="4948208B"/>
    <w:multiLevelType w:val="hybridMultilevel"/>
    <w:tmpl w:val="3524F10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74" w15:restartNumberingAfterBreak="0">
    <w:nsid w:val="498C4CC3"/>
    <w:multiLevelType w:val="hybridMultilevel"/>
    <w:tmpl w:val="57446370"/>
    <w:lvl w:ilvl="0" w:tplc="04090003">
      <w:start w:val="1"/>
      <w:numFmt w:val="bullet"/>
      <w:lvlText w:val="o"/>
      <w:lvlJc w:val="left"/>
      <w:pPr>
        <w:ind w:left="1520" w:hanging="440"/>
      </w:pPr>
      <w:rPr>
        <w:rFonts w:ascii="Courier New" w:hAnsi="Courier New" w:cs="Courier New" w:hint="default"/>
      </w:rPr>
    </w:lvl>
    <w:lvl w:ilvl="1" w:tplc="04090003" w:tentative="1">
      <w:start w:val="1"/>
      <w:numFmt w:val="bullet"/>
      <w:lvlText w:val=""/>
      <w:lvlJc w:val="left"/>
      <w:pPr>
        <w:ind w:left="1960" w:hanging="440"/>
      </w:pPr>
      <w:rPr>
        <w:rFonts w:ascii="Wingdings" w:hAnsi="Wingdings" w:hint="default"/>
      </w:rPr>
    </w:lvl>
    <w:lvl w:ilvl="2" w:tplc="04090005" w:tentative="1">
      <w:start w:val="1"/>
      <w:numFmt w:val="bullet"/>
      <w:lvlText w:val=""/>
      <w:lvlJc w:val="left"/>
      <w:pPr>
        <w:ind w:left="2400" w:hanging="440"/>
      </w:pPr>
      <w:rPr>
        <w:rFonts w:ascii="Wingdings" w:hAnsi="Wingdings" w:hint="default"/>
      </w:rPr>
    </w:lvl>
    <w:lvl w:ilvl="3" w:tplc="04090001" w:tentative="1">
      <w:start w:val="1"/>
      <w:numFmt w:val="bullet"/>
      <w:lvlText w:val=""/>
      <w:lvlJc w:val="left"/>
      <w:pPr>
        <w:ind w:left="2840" w:hanging="440"/>
      </w:pPr>
      <w:rPr>
        <w:rFonts w:ascii="Wingdings" w:hAnsi="Wingdings" w:hint="default"/>
      </w:rPr>
    </w:lvl>
    <w:lvl w:ilvl="4" w:tplc="04090003" w:tentative="1">
      <w:start w:val="1"/>
      <w:numFmt w:val="bullet"/>
      <w:lvlText w:val=""/>
      <w:lvlJc w:val="left"/>
      <w:pPr>
        <w:ind w:left="3280" w:hanging="440"/>
      </w:pPr>
      <w:rPr>
        <w:rFonts w:ascii="Wingdings" w:hAnsi="Wingdings" w:hint="default"/>
      </w:rPr>
    </w:lvl>
    <w:lvl w:ilvl="5" w:tplc="04090005" w:tentative="1">
      <w:start w:val="1"/>
      <w:numFmt w:val="bullet"/>
      <w:lvlText w:val=""/>
      <w:lvlJc w:val="left"/>
      <w:pPr>
        <w:ind w:left="3720" w:hanging="440"/>
      </w:pPr>
      <w:rPr>
        <w:rFonts w:ascii="Wingdings" w:hAnsi="Wingdings" w:hint="default"/>
      </w:rPr>
    </w:lvl>
    <w:lvl w:ilvl="6" w:tplc="04090001" w:tentative="1">
      <w:start w:val="1"/>
      <w:numFmt w:val="bullet"/>
      <w:lvlText w:val=""/>
      <w:lvlJc w:val="left"/>
      <w:pPr>
        <w:ind w:left="4160" w:hanging="440"/>
      </w:pPr>
      <w:rPr>
        <w:rFonts w:ascii="Wingdings" w:hAnsi="Wingdings" w:hint="default"/>
      </w:rPr>
    </w:lvl>
    <w:lvl w:ilvl="7" w:tplc="04090003" w:tentative="1">
      <w:start w:val="1"/>
      <w:numFmt w:val="bullet"/>
      <w:lvlText w:val=""/>
      <w:lvlJc w:val="left"/>
      <w:pPr>
        <w:ind w:left="4600" w:hanging="440"/>
      </w:pPr>
      <w:rPr>
        <w:rFonts w:ascii="Wingdings" w:hAnsi="Wingdings" w:hint="default"/>
      </w:rPr>
    </w:lvl>
    <w:lvl w:ilvl="8" w:tplc="04090005" w:tentative="1">
      <w:start w:val="1"/>
      <w:numFmt w:val="bullet"/>
      <w:lvlText w:val=""/>
      <w:lvlJc w:val="left"/>
      <w:pPr>
        <w:ind w:left="5040" w:hanging="440"/>
      </w:pPr>
      <w:rPr>
        <w:rFonts w:ascii="Wingdings" w:hAnsi="Wingdings" w:hint="default"/>
      </w:rPr>
    </w:lvl>
  </w:abstractNum>
  <w:abstractNum w:abstractNumId="1275" w15:restartNumberingAfterBreak="0">
    <w:nsid w:val="499053D0"/>
    <w:multiLevelType w:val="hybridMultilevel"/>
    <w:tmpl w:val="E5DA9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6" w15:restartNumberingAfterBreak="0">
    <w:nsid w:val="4992335B"/>
    <w:multiLevelType w:val="hybridMultilevel"/>
    <w:tmpl w:val="C34834F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277" w15:restartNumberingAfterBreak="0">
    <w:nsid w:val="499643E8"/>
    <w:multiLevelType w:val="hybridMultilevel"/>
    <w:tmpl w:val="424EF9DA"/>
    <w:lvl w:ilvl="0" w:tplc="FFFFFFFF">
      <w:start w:val="1"/>
      <w:numFmt w:val="decimal"/>
      <w:lvlText w:val="%1)"/>
      <w:lvlJc w:val="left"/>
      <w:pPr>
        <w:ind w:left="420" w:hanging="420"/>
      </w:pPr>
      <w:rPr>
        <w:rFonts w:hint="eastAsia"/>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278" w15:restartNumberingAfterBreak="0">
    <w:nsid w:val="49A20DFD"/>
    <w:multiLevelType w:val="multilevel"/>
    <w:tmpl w:val="E6D2BA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asciiTheme="minorHAnsi" w:eastAsia="宋体" w:hAnsiTheme="minorHAnsi" w:cs="宋体"/>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9" w15:restartNumberingAfterBreak="0">
    <w:nsid w:val="49A57EAE"/>
    <w:multiLevelType w:val="hybridMultilevel"/>
    <w:tmpl w:val="09A2091E"/>
    <w:lvl w:ilvl="0" w:tplc="0409000F">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0" w15:restartNumberingAfterBreak="0">
    <w:nsid w:val="49B438D7"/>
    <w:multiLevelType w:val="hybridMultilevel"/>
    <w:tmpl w:val="9EF48724"/>
    <w:lvl w:ilvl="0" w:tplc="4A5AE64E">
      <w:start w:val="10"/>
      <w:numFmt w:val="decimal"/>
      <w:lvlText w:val="%1."/>
      <w:lvlJc w:val="left"/>
      <w:pPr>
        <w:ind w:left="360" w:hanging="360"/>
      </w:pPr>
      <w:rPr>
        <w:rFonts w:hint="default"/>
      </w:rPr>
    </w:lvl>
    <w:lvl w:ilvl="1" w:tplc="04090019" w:tentative="1">
      <w:start w:val="1"/>
      <w:numFmt w:val="lowerLetter"/>
      <w:lvlText w:val="%2)"/>
      <w:lvlJc w:val="left"/>
      <w:pPr>
        <w:ind w:left="480" w:hanging="420"/>
      </w:pPr>
    </w:lvl>
    <w:lvl w:ilvl="2" w:tplc="0409001B" w:tentative="1">
      <w:start w:val="1"/>
      <w:numFmt w:val="lowerRoman"/>
      <w:lvlText w:val="%3."/>
      <w:lvlJc w:val="right"/>
      <w:pPr>
        <w:ind w:left="900" w:hanging="420"/>
      </w:pPr>
    </w:lvl>
    <w:lvl w:ilvl="3" w:tplc="0409000F" w:tentative="1">
      <w:start w:val="1"/>
      <w:numFmt w:val="decimal"/>
      <w:lvlText w:val="%4."/>
      <w:lvlJc w:val="left"/>
      <w:pPr>
        <w:ind w:left="1320" w:hanging="420"/>
      </w:pPr>
    </w:lvl>
    <w:lvl w:ilvl="4" w:tplc="04090019" w:tentative="1">
      <w:start w:val="1"/>
      <w:numFmt w:val="lowerLetter"/>
      <w:lvlText w:val="%5)"/>
      <w:lvlJc w:val="left"/>
      <w:pPr>
        <w:ind w:left="1740" w:hanging="420"/>
      </w:pPr>
    </w:lvl>
    <w:lvl w:ilvl="5" w:tplc="0409001B" w:tentative="1">
      <w:start w:val="1"/>
      <w:numFmt w:val="lowerRoman"/>
      <w:lvlText w:val="%6."/>
      <w:lvlJc w:val="right"/>
      <w:pPr>
        <w:ind w:left="2160" w:hanging="420"/>
      </w:pPr>
    </w:lvl>
    <w:lvl w:ilvl="6" w:tplc="0409000F" w:tentative="1">
      <w:start w:val="1"/>
      <w:numFmt w:val="decimal"/>
      <w:lvlText w:val="%7."/>
      <w:lvlJc w:val="left"/>
      <w:pPr>
        <w:ind w:left="2580" w:hanging="420"/>
      </w:pPr>
    </w:lvl>
    <w:lvl w:ilvl="7" w:tplc="04090019" w:tentative="1">
      <w:start w:val="1"/>
      <w:numFmt w:val="lowerLetter"/>
      <w:lvlText w:val="%8)"/>
      <w:lvlJc w:val="left"/>
      <w:pPr>
        <w:ind w:left="3000" w:hanging="420"/>
      </w:pPr>
    </w:lvl>
    <w:lvl w:ilvl="8" w:tplc="0409001B" w:tentative="1">
      <w:start w:val="1"/>
      <w:numFmt w:val="lowerRoman"/>
      <w:lvlText w:val="%9."/>
      <w:lvlJc w:val="right"/>
      <w:pPr>
        <w:ind w:left="3420" w:hanging="420"/>
      </w:pPr>
    </w:lvl>
  </w:abstractNum>
  <w:abstractNum w:abstractNumId="1281" w15:restartNumberingAfterBreak="0">
    <w:nsid w:val="49B73AA2"/>
    <w:multiLevelType w:val="hybridMultilevel"/>
    <w:tmpl w:val="4F222ED8"/>
    <w:lvl w:ilvl="0" w:tplc="04090011">
      <w:start w:val="1"/>
      <w:numFmt w:val="decimal"/>
      <w:lvlText w:val="%1)"/>
      <w:lvlJc w:val="left"/>
      <w:pPr>
        <w:ind w:left="750" w:hanging="440"/>
      </w:pPr>
    </w:lvl>
    <w:lvl w:ilvl="1" w:tplc="04090019" w:tentative="1">
      <w:start w:val="1"/>
      <w:numFmt w:val="lowerLetter"/>
      <w:lvlText w:val="%2)"/>
      <w:lvlJc w:val="left"/>
      <w:pPr>
        <w:ind w:left="1190" w:hanging="440"/>
      </w:pPr>
    </w:lvl>
    <w:lvl w:ilvl="2" w:tplc="0409001B" w:tentative="1">
      <w:start w:val="1"/>
      <w:numFmt w:val="lowerRoman"/>
      <w:lvlText w:val="%3."/>
      <w:lvlJc w:val="right"/>
      <w:pPr>
        <w:ind w:left="1630" w:hanging="440"/>
      </w:pPr>
    </w:lvl>
    <w:lvl w:ilvl="3" w:tplc="0409000F" w:tentative="1">
      <w:start w:val="1"/>
      <w:numFmt w:val="decimal"/>
      <w:lvlText w:val="%4."/>
      <w:lvlJc w:val="left"/>
      <w:pPr>
        <w:ind w:left="2070" w:hanging="440"/>
      </w:pPr>
    </w:lvl>
    <w:lvl w:ilvl="4" w:tplc="04090019" w:tentative="1">
      <w:start w:val="1"/>
      <w:numFmt w:val="lowerLetter"/>
      <w:lvlText w:val="%5)"/>
      <w:lvlJc w:val="left"/>
      <w:pPr>
        <w:ind w:left="2510" w:hanging="440"/>
      </w:pPr>
    </w:lvl>
    <w:lvl w:ilvl="5" w:tplc="0409001B" w:tentative="1">
      <w:start w:val="1"/>
      <w:numFmt w:val="lowerRoman"/>
      <w:lvlText w:val="%6."/>
      <w:lvlJc w:val="right"/>
      <w:pPr>
        <w:ind w:left="2950" w:hanging="440"/>
      </w:pPr>
    </w:lvl>
    <w:lvl w:ilvl="6" w:tplc="0409000F" w:tentative="1">
      <w:start w:val="1"/>
      <w:numFmt w:val="decimal"/>
      <w:lvlText w:val="%7."/>
      <w:lvlJc w:val="left"/>
      <w:pPr>
        <w:ind w:left="3390" w:hanging="440"/>
      </w:pPr>
    </w:lvl>
    <w:lvl w:ilvl="7" w:tplc="04090019" w:tentative="1">
      <w:start w:val="1"/>
      <w:numFmt w:val="lowerLetter"/>
      <w:lvlText w:val="%8)"/>
      <w:lvlJc w:val="left"/>
      <w:pPr>
        <w:ind w:left="3830" w:hanging="440"/>
      </w:pPr>
    </w:lvl>
    <w:lvl w:ilvl="8" w:tplc="0409001B" w:tentative="1">
      <w:start w:val="1"/>
      <w:numFmt w:val="lowerRoman"/>
      <w:lvlText w:val="%9."/>
      <w:lvlJc w:val="right"/>
      <w:pPr>
        <w:ind w:left="4270" w:hanging="440"/>
      </w:pPr>
    </w:lvl>
  </w:abstractNum>
  <w:abstractNum w:abstractNumId="1282" w15:restartNumberingAfterBreak="0">
    <w:nsid w:val="49BD22D3"/>
    <w:multiLevelType w:val="hybridMultilevel"/>
    <w:tmpl w:val="524CA22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83" w15:restartNumberingAfterBreak="0">
    <w:nsid w:val="49CC6BD5"/>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84" w15:restartNumberingAfterBreak="0">
    <w:nsid w:val="49E81589"/>
    <w:multiLevelType w:val="hybridMultilevel"/>
    <w:tmpl w:val="81E015AA"/>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85" w15:restartNumberingAfterBreak="0">
    <w:nsid w:val="49EF2148"/>
    <w:multiLevelType w:val="hybridMultilevel"/>
    <w:tmpl w:val="9F7606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6" w15:restartNumberingAfterBreak="0">
    <w:nsid w:val="49FF7A6A"/>
    <w:multiLevelType w:val="hybridMultilevel"/>
    <w:tmpl w:val="0DC8F4D0"/>
    <w:lvl w:ilvl="0" w:tplc="6EC4E91C">
      <w:start w:val="17"/>
      <w:numFmt w:val="decimal"/>
      <w:lvlText w:val="%1)"/>
      <w:lvlJc w:val="left"/>
      <w:pPr>
        <w:ind w:left="72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7" w15:restartNumberingAfterBreak="0">
    <w:nsid w:val="4A001833"/>
    <w:multiLevelType w:val="hybridMultilevel"/>
    <w:tmpl w:val="16B461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88" w15:restartNumberingAfterBreak="0">
    <w:nsid w:val="4A25270F"/>
    <w:multiLevelType w:val="hybridMultilevel"/>
    <w:tmpl w:val="07BE685A"/>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1289" w15:restartNumberingAfterBreak="0">
    <w:nsid w:val="4A295C71"/>
    <w:multiLevelType w:val="hybridMultilevel"/>
    <w:tmpl w:val="64EAD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0" w15:restartNumberingAfterBreak="0">
    <w:nsid w:val="4A3D3CAF"/>
    <w:multiLevelType w:val="hybridMultilevel"/>
    <w:tmpl w:val="7382DC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1" w15:restartNumberingAfterBreak="0">
    <w:nsid w:val="4A5E2A1E"/>
    <w:multiLevelType w:val="hybridMultilevel"/>
    <w:tmpl w:val="4A2CD3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92" w15:restartNumberingAfterBreak="0">
    <w:nsid w:val="4A5F7553"/>
    <w:multiLevelType w:val="hybridMultilevel"/>
    <w:tmpl w:val="9350CAE8"/>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293" w15:restartNumberingAfterBreak="0">
    <w:nsid w:val="4A8649F1"/>
    <w:multiLevelType w:val="hybridMultilevel"/>
    <w:tmpl w:val="CDFCD69A"/>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94" w15:restartNumberingAfterBreak="0">
    <w:nsid w:val="4A8C2AF2"/>
    <w:multiLevelType w:val="hybridMultilevel"/>
    <w:tmpl w:val="ACAA6E9C"/>
    <w:lvl w:ilvl="0" w:tplc="04090011">
      <w:start w:val="1"/>
      <w:numFmt w:val="decimal"/>
      <w:lvlText w:val="%1)"/>
      <w:lvlJc w:val="left"/>
      <w:pPr>
        <w:ind w:left="1200" w:hanging="420"/>
      </w:pPr>
      <w:rPr>
        <w:rFont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295" w15:restartNumberingAfterBreak="0">
    <w:nsid w:val="4A8D4B57"/>
    <w:multiLevelType w:val="hybridMultilevel"/>
    <w:tmpl w:val="D7CC6A1C"/>
    <w:lvl w:ilvl="0" w:tplc="9D22B0E0">
      <w:start w:val="18"/>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96" w15:restartNumberingAfterBreak="0">
    <w:nsid w:val="4AAB4E7A"/>
    <w:multiLevelType w:val="hybridMultilevel"/>
    <w:tmpl w:val="B4606658"/>
    <w:lvl w:ilvl="0" w:tplc="04090003">
      <w:start w:val="1"/>
      <w:numFmt w:val="bullet"/>
      <w:lvlText w:val="o"/>
      <w:lvlJc w:val="left"/>
      <w:pPr>
        <w:ind w:left="860" w:hanging="440"/>
      </w:pPr>
      <w:rPr>
        <w:rFonts w:ascii="Courier New" w:hAnsi="Courier New" w:cs="Courier New"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297" w15:restartNumberingAfterBreak="0">
    <w:nsid w:val="4AB0022A"/>
    <w:multiLevelType w:val="hybridMultilevel"/>
    <w:tmpl w:val="E2A2043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98" w15:restartNumberingAfterBreak="0">
    <w:nsid w:val="4AB12BC0"/>
    <w:multiLevelType w:val="hybridMultilevel"/>
    <w:tmpl w:val="3208CB60"/>
    <w:lvl w:ilvl="0" w:tplc="04090003">
      <w:start w:val="1"/>
      <w:numFmt w:val="bullet"/>
      <w:lvlText w:val="o"/>
      <w:lvlJc w:val="left"/>
      <w:pPr>
        <w:ind w:left="1140" w:hanging="420"/>
      </w:pPr>
      <w:rPr>
        <w:rFonts w:ascii="Courier New" w:hAnsi="Courier New" w:cs="Courier New"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299" w15:restartNumberingAfterBreak="0">
    <w:nsid w:val="4AB378AE"/>
    <w:multiLevelType w:val="hybridMultilevel"/>
    <w:tmpl w:val="D7DA431A"/>
    <w:lvl w:ilvl="0" w:tplc="6DBADCF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0" w15:restartNumberingAfterBreak="0">
    <w:nsid w:val="4AB410E2"/>
    <w:multiLevelType w:val="multilevel"/>
    <w:tmpl w:val="D018C54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301" w15:restartNumberingAfterBreak="0">
    <w:nsid w:val="4AB53FAF"/>
    <w:multiLevelType w:val="hybridMultilevel"/>
    <w:tmpl w:val="E6747DE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02" w15:restartNumberingAfterBreak="0">
    <w:nsid w:val="4ABD09D7"/>
    <w:multiLevelType w:val="hybridMultilevel"/>
    <w:tmpl w:val="57B2A926"/>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03" w15:restartNumberingAfterBreak="0">
    <w:nsid w:val="4ACC29DF"/>
    <w:multiLevelType w:val="hybridMultilevel"/>
    <w:tmpl w:val="100C0876"/>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04" w15:restartNumberingAfterBreak="0">
    <w:nsid w:val="4AD22594"/>
    <w:multiLevelType w:val="hybridMultilevel"/>
    <w:tmpl w:val="D5A0F580"/>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05" w15:restartNumberingAfterBreak="0">
    <w:nsid w:val="4AD46FB7"/>
    <w:multiLevelType w:val="hybridMultilevel"/>
    <w:tmpl w:val="1E90CD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06" w15:restartNumberingAfterBreak="0">
    <w:nsid w:val="4ADE65C1"/>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07" w15:restartNumberingAfterBreak="0">
    <w:nsid w:val="4AFE2D4C"/>
    <w:multiLevelType w:val="hybridMultilevel"/>
    <w:tmpl w:val="0C2C50A0"/>
    <w:lvl w:ilvl="0" w:tplc="04090011">
      <w:start w:val="1"/>
      <w:numFmt w:val="decimal"/>
      <w:lvlText w:val="%1)"/>
      <w:lvlJc w:val="left"/>
      <w:pPr>
        <w:ind w:left="605" w:hanging="440"/>
      </w:pPr>
    </w:lvl>
    <w:lvl w:ilvl="1" w:tplc="04090019" w:tentative="1">
      <w:start w:val="1"/>
      <w:numFmt w:val="lowerLetter"/>
      <w:lvlText w:val="%2)"/>
      <w:lvlJc w:val="left"/>
      <w:pPr>
        <w:ind w:left="1045" w:hanging="440"/>
      </w:pPr>
    </w:lvl>
    <w:lvl w:ilvl="2" w:tplc="0409001B" w:tentative="1">
      <w:start w:val="1"/>
      <w:numFmt w:val="lowerRoman"/>
      <w:lvlText w:val="%3."/>
      <w:lvlJc w:val="right"/>
      <w:pPr>
        <w:ind w:left="1485" w:hanging="440"/>
      </w:pPr>
    </w:lvl>
    <w:lvl w:ilvl="3" w:tplc="0409000F" w:tentative="1">
      <w:start w:val="1"/>
      <w:numFmt w:val="decimal"/>
      <w:lvlText w:val="%4."/>
      <w:lvlJc w:val="left"/>
      <w:pPr>
        <w:ind w:left="1925" w:hanging="440"/>
      </w:pPr>
    </w:lvl>
    <w:lvl w:ilvl="4" w:tplc="04090019" w:tentative="1">
      <w:start w:val="1"/>
      <w:numFmt w:val="lowerLetter"/>
      <w:lvlText w:val="%5)"/>
      <w:lvlJc w:val="left"/>
      <w:pPr>
        <w:ind w:left="2365" w:hanging="440"/>
      </w:pPr>
    </w:lvl>
    <w:lvl w:ilvl="5" w:tplc="0409001B" w:tentative="1">
      <w:start w:val="1"/>
      <w:numFmt w:val="lowerRoman"/>
      <w:lvlText w:val="%6."/>
      <w:lvlJc w:val="right"/>
      <w:pPr>
        <w:ind w:left="2805" w:hanging="440"/>
      </w:pPr>
    </w:lvl>
    <w:lvl w:ilvl="6" w:tplc="0409000F" w:tentative="1">
      <w:start w:val="1"/>
      <w:numFmt w:val="decimal"/>
      <w:lvlText w:val="%7."/>
      <w:lvlJc w:val="left"/>
      <w:pPr>
        <w:ind w:left="3245" w:hanging="440"/>
      </w:pPr>
    </w:lvl>
    <w:lvl w:ilvl="7" w:tplc="04090019" w:tentative="1">
      <w:start w:val="1"/>
      <w:numFmt w:val="lowerLetter"/>
      <w:lvlText w:val="%8)"/>
      <w:lvlJc w:val="left"/>
      <w:pPr>
        <w:ind w:left="3685" w:hanging="440"/>
      </w:pPr>
    </w:lvl>
    <w:lvl w:ilvl="8" w:tplc="0409001B" w:tentative="1">
      <w:start w:val="1"/>
      <w:numFmt w:val="lowerRoman"/>
      <w:lvlText w:val="%9."/>
      <w:lvlJc w:val="right"/>
      <w:pPr>
        <w:ind w:left="4125" w:hanging="440"/>
      </w:pPr>
    </w:lvl>
  </w:abstractNum>
  <w:abstractNum w:abstractNumId="1308" w15:restartNumberingAfterBreak="0">
    <w:nsid w:val="4B077D6C"/>
    <w:multiLevelType w:val="multilevel"/>
    <w:tmpl w:val="9AE6CE8A"/>
    <w:lvl w:ilvl="0">
      <w:start w:val="2"/>
      <w:numFmt w:val="decimal"/>
      <w:lvlText w:val="%1."/>
      <w:lvlJc w:val="left"/>
      <w:pPr>
        <w:tabs>
          <w:tab w:val="num" w:pos="720"/>
        </w:tabs>
        <w:ind w:left="720" w:hanging="360"/>
      </w:pPr>
      <w:rPr>
        <w:rFonts w:hint="eastAsia"/>
      </w:rPr>
    </w:lvl>
    <w:lvl w:ilvl="1">
      <w:numFmt w:val="decimal"/>
      <w:lvlText w:val="%2."/>
      <w:lvlJc w:val="left"/>
      <w:pPr>
        <w:tabs>
          <w:tab w:val="num" w:pos="1440"/>
        </w:tabs>
        <w:ind w:left="1440" w:hanging="360"/>
      </w:pPr>
      <w:rPr>
        <w:rFonts w:hint="eastAsia"/>
      </w:rPr>
    </w:lvl>
    <w:lvl w:ilvl="2">
      <w:numFmt w:val="decimal"/>
      <w:lvlText w:val="%3."/>
      <w:lvlJc w:val="left"/>
      <w:pPr>
        <w:tabs>
          <w:tab w:val="num" w:pos="2160"/>
        </w:tabs>
        <w:ind w:left="2160" w:hanging="360"/>
      </w:pPr>
      <w:rPr>
        <w:rFonts w:hint="eastAsia"/>
      </w:rPr>
    </w:lvl>
    <w:lvl w:ilvl="3">
      <w:numFmt w:val="decimal"/>
      <w:lvlText w:val="%4."/>
      <w:lvlJc w:val="left"/>
      <w:pPr>
        <w:tabs>
          <w:tab w:val="num" w:pos="2880"/>
        </w:tabs>
        <w:ind w:left="2880" w:hanging="360"/>
      </w:pPr>
      <w:rPr>
        <w:rFonts w:hint="eastAsia"/>
      </w:rPr>
    </w:lvl>
    <w:lvl w:ilvl="4">
      <w:numFmt w:val="decimal"/>
      <w:lvlText w:val="%5."/>
      <w:lvlJc w:val="left"/>
      <w:pPr>
        <w:tabs>
          <w:tab w:val="num" w:pos="3600"/>
        </w:tabs>
        <w:ind w:left="3600" w:hanging="360"/>
      </w:pPr>
      <w:rPr>
        <w:rFonts w:hint="eastAsia"/>
      </w:rPr>
    </w:lvl>
    <w:lvl w:ilvl="5">
      <w:numFmt w:val="decimal"/>
      <w:lvlText w:val="%6."/>
      <w:lvlJc w:val="left"/>
      <w:pPr>
        <w:tabs>
          <w:tab w:val="num" w:pos="4320"/>
        </w:tabs>
        <w:ind w:left="4320" w:hanging="360"/>
      </w:pPr>
      <w:rPr>
        <w:rFonts w:hint="eastAsia"/>
      </w:rPr>
    </w:lvl>
    <w:lvl w:ilvl="6">
      <w:numFmt w:val="decimal"/>
      <w:lvlText w:val="%7."/>
      <w:lvlJc w:val="left"/>
      <w:pPr>
        <w:tabs>
          <w:tab w:val="num" w:pos="5040"/>
        </w:tabs>
        <w:ind w:left="5040" w:hanging="360"/>
      </w:pPr>
      <w:rPr>
        <w:rFonts w:hint="eastAsia"/>
      </w:rPr>
    </w:lvl>
    <w:lvl w:ilvl="7">
      <w:numFmt w:val="decimal"/>
      <w:lvlText w:val="%8."/>
      <w:lvlJc w:val="left"/>
      <w:pPr>
        <w:tabs>
          <w:tab w:val="num" w:pos="5760"/>
        </w:tabs>
        <w:ind w:left="5760" w:hanging="360"/>
      </w:pPr>
      <w:rPr>
        <w:rFonts w:hint="eastAsia"/>
      </w:rPr>
    </w:lvl>
    <w:lvl w:ilvl="8">
      <w:numFmt w:val="decimal"/>
      <w:lvlText w:val="%9."/>
      <w:lvlJc w:val="left"/>
      <w:pPr>
        <w:tabs>
          <w:tab w:val="num" w:pos="6480"/>
        </w:tabs>
        <w:ind w:left="6480" w:hanging="360"/>
      </w:pPr>
      <w:rPr>
        <w:rFonts w:hint="eastAsia"/>
      </w:rPr>
    </w:lvl>
  </w:abstractNum>
  <w:abstractNum w:abstractNumId="1309" w15:restartNumberingAfterBreak="0">
    <w:nsid w:val="4B0B1BFA"/>
    <w:multiLevelType w:val="hybridMultilevel"/>
    <w:tmpl w:val="67A0D9BC"/>
    <w:lvl w:ilvl="0" w:tplc="04090011">
      <w:start w:val="1"/>
      <w:numFmt w:val="decimal"/>
      <w:lvlText w:val="%1)"/>
      <w:lvlJc w:val="left"/>
      <w:pPr>
        <w:ind w:left="1140" w:hanging="420"/>
      </w:pPr>
      <w:rPr>
        <w:rFont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310" w15:restartNumberingAfterBreak="0">
    <w:nsid w:val="4B1478FD"/>
    <w:multiLevelType w:val="hybridMultilevel"/>
    <w:tmpl w:val="9AE83DC8"/>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11" w15:restartNumberingAfterBreak="0">
    <w:nsid w:val="4B151FDB"/>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12" w15:restartNumberingAfterBreak="0">
    <w:nsid w:val="4B216D2C"/>
    <w:multiLevelType w:val="multilevel"/>
    <w:tmpl w:val="2CF8A0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3" w15:restartNumberingAfterBreak="0">
    <w:nsid w:val="4B234A6D"/>
    <w:multiLevelType w:val="hybridMultilevel"/>
    <w:tmpl w:val="F656013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314" w15:restartNumberingAfterBreak="0">
    <w:nsid w:val="4B2E582B"/>
    <w:multiLevelType w:val="hybridMultilevel"/>
    <w:tmpl w:val="7F64B22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15" w15:restartNumberingAfterBreak="0">
    <w:nsid w:val="4B326EF0"/>
    <w:multiLevelType w:val="hybridMultilevel"/>
    <w:tmpl w:val="605065C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16" w15:restartNumberingAfterBreak="0">
    <w:nsid w:val="4B3459D6"/>
    <w:multiLevelType w:val="hybridMultilevel"/>
    <w:tmpl w:val="B1B8543A"/>
    <w:lvl w:ilvl="0" w:tplc="302460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7" w15:restartNumberingAfterBreak="0">
    <w:nsid w:val="4B373624"/>
    <w:multiLevelType w:val="hybridMultilevel"/>
    <w:tmpl w:val="3A5E7B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8" w15:restartNumberingAfterBreak="0">
    <w:nsid w:val="4B483E3F"/>
    <w:multiLevelType w:val="multilevel"/>
    <w:tmpl w:val="AC1A0DE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19" w15:restartNumberingAfterBreak="0">
    <w:nsid w:val="4B4F63DB"/>
    <w:multiLevelType w:val="hybridMultilevel"/>
    <w:tmpl w:val="96442036"/>
    <w:lvl w:ilvl="0" w:tplc="04090011">
      <w:start w:val="1"/>
      <w:numFmt w:val="decimal"/>
      <w:lvlText w:val="%1)"/>
      <w:lvlJc w:val="left"/>
      <w:pPr>
        <w:ind w:left="869" w:hanging="420"/>
      </w:pPr>
    </w:lvl>
    <w:lvl w:ilvl="1" w:tplc="FFFFFFFF" w:tentative="1">
      <w:start w:val="1"/>
      <w:numFmt w:val="lowerLetter"/>
      <w:lvlText w:val="%2)"/>
      <w:lvlJc w:val="left"/>
      <w:pPr>
        <w:ind w:left="1289" w:hanging="420"/>
      </w:pPr>
    </w:lvl>
    <w:lvl w:ilvl="2" w:tplc="FFFFFFFF" w:tentative="1">
      <w:start w:val="1"/>
      <w:numFmt w:val="lowerRoman"/>
      <w:lvlText w:val="%3."/>
      <w:lvlJc w:val="right"/>
      <w:pPr>
        <w:ind w:left="1709" w:hanging="420"/>
      </w:pPr>
    </w:lvl>
    <w:lvl w:ilvl="3" w:tplc="FFFFFFFF" w:tentative="1">
      <w:start w:val="1"/>
      <w:numFmt w:val="decimal"/>
      <w:lvlText w:val="%4."/>
      <w:lvlJc w:val="left"/>
      <w:pPr>
        <w:ind w:left="2129" w:hanging="420"/>
      </w:pPr>
    </w:lvl>
    <w:lvl w:ilvl="4" w:tplc="FFFFFFFF" w:tentative="1">
      <w:start w:val="1"/>
      <w:numFmt w:val="lowerLetter"/>
      <w:lvlText w:val="%5)"/>
      <w:lvlJc w:val="left"/>
      <w:pPr>
        <w:ind w:left="2549" w:hanging="420"/>
      </w:pPr>
    </w:lvl>
    <w:lvl w:ilvl="5" w:tplc="FFFFFFFF" w:tentative="1">
      <w:start w:val="1"/>
      <w:numFmt w:val="lowerRoman"/>
      <w:lvlText w:val="%6."/>
      <w:lvlJc w:val="right"/>
      <w:pPr>
        <w:ind w:left="2969" w:hanging="420"/>
      </w:pPr>
    </w:lvl>
    <w:lvl w:ilvl="6" w:tplc="FFFFFFFF" w:tentative="1">
      <w:start w:val="1"/>
      <w:numFmt w:val="decimal"/>
      <w:lvlText w:val="%7."/>
      <w:lvlJc w:val="left"/>
      <w:pPr>
        <w:ind w:left="3389" w:hanging="420"/>
      </w:pPr>
    </w:lvl>
    <w:lvl w:ilvl="7" w:tplc="FFFFFFFF" w:tentative="1">
      <w:start w:val="1"/>
      <w:numFmt w:val="lowerLetter"/>
      <w:lvlText w:val="%8)"/>
      <w:lvlJc w:val="left"/>
      <w:pPr>
        <w:ind w:left="3809" w:hanging="420"/>
      </w:pPr>
    </w:lvl>
    <w:lvl w:ilvl="8" w:tplc="FFFFFFFF" w:tentative="1">
      <w:start w:val="1"/>
      <w:numFmt w:val="lowerRoman"/>
      <w:lvlText w:val="%9."/>
      <w:lvlJc w:val="right"/>
      <w:pPr>
        <w:ind w:left="4229" w:hanging="420"/>
      </w:pPr>
    </w:lvl>
  </w:abstractNum>
  <w:abstractNum w:abstractNumId="1320" w15:restartNumberingAfterBreak="0">
    <w:nsid w:val="4B5C47D5"/>
    <w:multiLevelType w:val="multilevel"/>
    <w:tmpl w:val="19C27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1" w15:restartNumberingAfterBreak="0">
    <w:nsid w:val="4B5D7120"/>
    <w:multiLevelType w:val="hybridMultilevel"/>
    <w:tmpl w:val="3A5E7B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22" w15:restartNumberingAfterBreak="0">
    <w:nsid w:val="4B664307"/>
    <w:multiLevelType w:val="hybridMultilevel"/>
    <w:tmpl w:val="303E176A"/>
    <w:lvl w:ilvl="0" w:tplc="9C04CBD6">
      <w:start w:val="2"/>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3" w15:restartNumberingAfterBreak="0">
    <w:nsid w:val="4B716CB4"/>
    <w:multiLevelType w:val="hybridMultilevel"/>
    <w:tmpl w:val="8A4E5332"/>
    <w:lvl w:ilvl="0" w:tplc="04090011">
      <w:start w:val="1"/>
      <w:numFmt w:val="decimal"/>
      <w:lvlText w:val="%1)"/>
      <w:lvlJc w:val="left"/>
      <w:pPr>
        <w:ind w:left="840" w:hanging="420"/>
      </w:pPr>
      <w:rPr>
        <w:rFont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24" w15:restartNumberingAfterBreak="0">
    <w:nsid w:val="4B7C207F"/>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25" w15:restartNumberingAfterBreak="0">
    <w:nsid w:val="4B873D7F"/>
    <w:multiLevelType w:val="hybridMultilevel"/>
    <w:tmpl w:val="FF6EB59E"/>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26" w15:restartNumberingAfterBreak="0">
    <w:nsid w:val="4B93186C"/>
    <w:multiLevelType w:val="hybridMultilevel"/>
    <w:tmpl w:val="372E4066"/>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27" w15:restartNumberingAfterBreak="0">
    <w:nsid w:val="4B9E3B0B"/>
    <w:multiLevelType w:val="hybridMultilevel"/>
    <w:tmpl w:val="805E06DE"/>
    <w:lvl w:ilvl="0" w:tplc="56E299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28" w15:restartNumberingAfterBreak="0">
    <w:nsid w:val="4BB34594"/>
    <w:multiLevelType w:val="hybridMultilevel"/>
    <w:tmpl w:val="169A7D46"/>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1329" w15:restartNumberingAfterBreak="0">
    <w:nsid w:val="4BC102E0"/>
    <w:multiLevelType w:val="hybridMultilevel"/>
    <w:tmpl w:val="0F36D9B6"/>
    <w:lvl w:ilvl="0" w:tplc="9CCA8A42">
      <w:start w:val="5"/>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0" w15:restartNumberingAfterBreak="0">
    <w:nsid w:val="4BD85EDA"/>
    <w:multiLevelType w:val="hybridMultilevel"/>
    <w:tmpl w:val="2466E6A2"/>
    <w:lvl w:ilvl="0" w:tplc="621402A0">
      <w:start w:val="1"/>
      <w:numFmt w:val="decimal"/>
      <w:lvlText w:val="%1)"/>
      <w:lvlJc w:val="left"/>
      <w:pPr>
        <w:ind w:left="780" w:hanging="420"/>
      </w:pPr>
      <w:rPr>
        <w:rFonts w:hint="eastAsia"/>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31" w15:restartNumberingAfterBreak="0">
    <w:nsid w:val="4BDA1F93"/>
    <w:multiLevelType w:val="hybridMultilevel"/>
    <w:tmpl w:val="77162686"/>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2" w15:restartNumberingAfterBreak="0">
    <w:nsid w:val="4BDA3FB5"/>
    <w:multiLevelType w:val="multilevel"/>
    <w:tmpl w:val="2CF8A0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3" w15:restartNumberingAfterBreak="0">
    <w:nsid w:val="4BF37193"/>
    <w:multiLevelType w:val="hybridMultilevel"/>
    <w:tmpl w:val="B64274D8"/>
    <w:lvl w:ilvl="0" w:tplc="DB887EA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34" w15:restartNumberingAfterBreak="0">
    <w:nsid w:val="4C1D3EC3"/>
    <w:multiLevelType w:val="hybridMultilevel"/>
    <w:tmpl w:val="E6CCD276"/>
    <w:lvl w:ilvl="0" w:tplc="4C720A9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5" w15:restartNumberingAfterBreak="0">
    <w:nsid w:val="4C220009"/>
    <w:multiLevelType w:val="hybridMultilevel"/>
    <w:tmpl w:val="18082CE8"/>
    <w:lvl w:ilvl="0" w:tplc="99BE7E94">
      <w:start w:val="20"/>
      <w:numFmt w:val="decimal"/>
      <w:lvlText w:val="%1."/>
      <w:lvlJc w:val="left"/>
      <w:pPr>
        <w:ind w:left="16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36" w15:restartNumberingAfterBreak="0">
    <w:nsid w:val="4C2738F2"/>
    <w:multiLevelType w:val="multilevel"/>
    <w:tmpl w:val="93A49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7" w15:restartNumberingAfterBreak="0">
    <w:nsid w:val="4C4077E0"/>
    <w:multiLevelType w:val="hybridMultilevel"/>
    <w:tmpl w:val="34561542"/>
    <w:lvl w:ilvl="0" w:tplc="04090001">
      <w:start w:val="1"/>
      <w:numFmt w:val="bullet"/>
      <w:lvlText w:val=""/>
      <w:lvlJc w:val="left"/>
      <w:pPr>
        <w:ind w:left="1640" w:hanging="440"/>
      </w:pPr>
      <w:rPr>
        <w:rFonts w:ascii="Wingdings" w:hAnsi="Wingdings" w:hint="default"/>
      </w:rPr>
    </w:lvl>
    <w:lvl w:ilvl="1" w:tplc="04090003" w:tentative="1">
      <w:start w:val="1"/>
      <w:numFmt w:val="bullet"/>
      <w:lvlText w:val=""/>
      <w:lvlJc w:val="left"/>
      <w:pPr>
        <w:ind w:left="2080" w:hanging="440"/>
      </w:pPr>
      <w:rPr>
        <w:rFonts w:ascii="Wingdings" w:hAnsi="Wingdings" w:hint="default"/>
      </w:rPr>
    </w:lvl>
    <w:lvl w:ilvl="2" w:tplc="04090005" w:tentative="1">
      <w:start w:val="1"/>
      <w:numFmt w:val="bullet"/>
      <w:lvlText w:val=""/>
      <w:lvlJc w:val="left"/>
      <w:pPr>
        <w:ind w:left="2520" w:hanging="440"/>
      </w:pPr>
      <w:rPr>
        <w:rFonts w:ascii="Wingdings" w:hAnsi="Wingdings" w:hint="default"/>
      </w:rPr>
    </w:lvl>
    <w:lvl w:ilvl="3" w:tplc="04090001" w:tentative="1">
      <w:start w:val="1"/>
      <w:numFmt w:val="bullet"/>
      <w:lvlText w:val=""/>
      <w:lvlJc w:val="left"/>
      <w:pPr>
        <w:ind w:left="2960" w:hanging="440"/>
      </w:pPr>
      <w:rPr>
        <w:rFonts w:ascii="Wingdings" w:hAnsi="Wingdings" w:hint="default"/>
      </w:rPr>
    </w:lvl>
    <w:lvl w:ilvl="4" w:tplc="04090003" w:tentative="1">
      <w:start w:val="1"/>
      <w:numFmt w:val="bullet"/>
      <w:lvlText w:val=""/>
      <w:lvlJc w:val="left"/>
      <w:pPr>
        <w:ind w:left="3400" w:hanging="440"/>
      </w:pPr>
      <w:rPr>
        <w:rFonts w:ascii="Wingdings" w:hAnsi="Wingdings" w:hint="default"/>
      </w:rPr>
    </w:lvl>
    <w:lvl w:ilvl="5" w:tplc="04090005" w:tentative="1">
      <w:start w:val="1"/>
      <w:numFmt w:val="bullet"/>
      <w:lvlText w:val=""/>
      <w:lvlJc w:val="left"/>
      <w:pPr>
        <w:ind w:left="3840" w:hanging="440"/>
      </w:pPr>
      <w:rPr>
        <w:rFonts w:ascii="Wingdings" w:hAnsi="Wingdings" w:hint="default"/>
      </w:rPr>
    </w:lvl>
    <w:lvl w:ilvl="6" w:tplc="04090001" w:tentative="1">
      <w:start w:val="1"/>
      <w:numFmt w:val="bullet"/>
      <w:lvlText w:val=""/>
      <w:lvlJc w:val="left"/>
      <w:pPr>
        <w:ind w:left="4280" w:hanging="440"/>
      </w:pPr>
      <w:rPr>
        <w:rFonts w:ascii="Wingdings" w:hAnsi="Wingdings" w:hint="default"/>
      </w:rPr>
    </w:lvl>
    <w:lvl w:ilvl="7" w:tplc="04090003" w:tentative="1">
      <w:start w:val="1"/>
      <w:numFmt w:val="bullet"/>
      <w:lvlText w:val=""/>
      <w:lvlJc w:val="left"/>
      <w:pPr>
        <w:ind w:left="4720" w:hanging="440"/>
      </w:pPr>
      <w:rPr>
        <w:rFonts w:ascii="Wingdings" w:hAnsi="Wingdings" w:hint="default"/>
      </w:rPr>
    </w:lvl>
    <w:lvl w:ilvl="8" w:tplc="04090005" w:tentative="1">
      <w:start w:val="1"/>
      <w:numFmt w:val="bullet"/>
      <w:lvlText w:val=""/>
      <w:lvlJc w:val="left"/>
      <w:pPr>
        <w:ind w:left="5160" w:hanging="440"/>
      </w:pPr>
      <w:rPr>
        <w:rFonts w:ascii="Wingdings" w:hAnsi="Wingdings" w:hint="default"/>
      </w:rPr>
    </w:lvl>
  </w:abstractNum>
  <w:abstractNum w:abstractNumId="1338" w15:restartNumberingAfterBreak="0">
    <w:nsid w:val="4C4E0900"/>
    <w:multiLevelType w:val="hybridMultilevel"/>
    <w:tmpl w:val="FCB2D342"/>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39" w15:restartNumberingAfterBreak="0">
    <w:nsid w:val="4C552D10"/>
    <w:multiLevelType w:val="hybridMultilevel"/>
    <w:tmpl w:val="DD70CF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40" w15:restartNumberingAfterBreak="0">
    <w:nsid w:val="4C615AB3"/>
    <w:multiLevelType w:val="hybridMultilevel"/>
    <w:tmpl w:val="4080F56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41" w15:restartNumberingAfterBreak="0">
    <w:nsid w:val="4C692954"/>
    <w:multiLevelType w:val="multilevel"/>
    <w:tmpl w:val="8676D6E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342" w15:restartNumberingAfterBreak="0">
    <w:nsid w:val="4CBD3358"/>
    <w:multiLevelType w:val="multilevel"/>
    <w:tmpl w:val="AC1A0DE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43" w15:restartNumberingAfterBreak="0">
    <w:nsid w:val="4CCC7549"/>
    <w:multiLevelType w:val="hybridMultilevel"/>
    <w:tmpl w:val="F8A2E51A"/>
    <w:lvl w:ilvl="0" w:tplc="04090003">
      <w:start w:val="1"/>
      <w:numFmt w:val="bullet"/>
      <w:lvlText w:val="o"/>
      <w:lvlJc w:val="left"/>
      <w:pPr>
        <w:ind w:left="840" w:hanging="420"/>
      </w:pPr>
      <w:rPr>
        <w:rFonts w:ascii="Courier New" w:hAnsi="Courier New" w:cs="Courier New"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44" w15:restartNumberingAfterBreak="0">
    <w:nsid w:val="4CCF61B9"/>
    <w:multiLevelType w:val="hybridMultilevel"/>
    <w:tmpl w:val="96000D0E"/>
    <w:lvl w:ilvl="0" w:tplc="0409000F">
      <w:start w:val="1"/>
      <w:numFmt w:val="decimal"/>
      <w:lvlText w:val="%1."/>
      <w:lvlJc w:val="left"/>
      <w:pPr>
        <w:ind w:left="780" w:hanging="420"/>
      </w:p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45" w15:restartNumberingAfterBreak="0">
    <w:nsid w:val="4CD25314"/>
    <w:multiLevelType w:val="hybridMultilevel"/>
    <w:tmpl w:val="E7BA5D4E"/>
    <w:lvl w:ilvl="0" w:tplc="04090003">
      <w:start w:val="1"/>
      <w:numFmt w:val="bullet"/>
      <w:lvlText w:val="o"/>
      <w:lvlJc w:val="left"/>
      <w:pPr>
        <w:ind w:left="440" w:hanging="440"/>
      </w:pPr>
      <w:rPr>
        <w:rFonts w:ascii="Courier New" w:hAnsi="Courier New" w:cs="Courier New"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46" w15:restartNumberingAfterBreak="0">
    <w:nsid w:val="4CD5421B"/>
    <w:multiLevelType w:val="hybridMultilevel"/>
    <w:tmpl w:val="F31E86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47" w15:restartNumberingAfterBreak="0">
    <w:nsid w:val="4CF052ED"/>
    <w:multiLevelType w:val="hybridMultilevel"/>
    <w:tmpl w:val="1208103E"/>
    <w:lvl w:ilvl="0" w:tplc="B090221C">
      <w:start w:val="1"/>
      <w:numFmt w:val="lowerRoman"/>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B090221C">
      <w:start w:val="1"/>
      <w:numFmt w:val="lowerRoman"/>
      <w:lvlText w:val="%4."/>
      <w:lvlJc w:val="left"/>
      <w:pPr>
        <w:ind w:left="1680" w:hanging="420"/>
      </w:pPr>
      <w:rPr>
        <w:rFonts w:hint="eastAsia"/>
      </w:r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8" w15:restartNumberingAfterBreak="0">
    <w:nsid w:val="4CF632C0"/>
    <w:multiLevelType w:val="hybridMultilevel"/>
    <w:tmpl w:val="70E80D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9" w15:restartNumberingAfterBreak="0">
    <w:nsid w:val="4CFF29C7"/>
    <w:multiLevelType w:val="hybridMultilevel"/>
    <w:tmpl w:val="E1EEFD64"/>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50" w15:restartNumberingAfterBreak="0">
    <w:nsid w:val="4D0A3ED4"/>
    <w:multiLevelType w:val="hybridMultilevel"/>
    <w:tmpl w:val="135C049E"/>
    <w:lvl w:ilvl="0" w:tplc="0592049A">
      <w:start w:val="1"/>
      <w:numFmt w:val="decimal"/>
      <w:lvlText w:val="%1)"/>
      <w:lvlJc w:val="left"/>
      <w:pPr>
        <w:ind w:left="780" w:hanging="420"/>
      </w:pPr>
      <w:rPr>
        <w:rFonts w:hint="eastAsia"/>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51" w15:restartNumberingAfterBreak="0">
    <w:nsid w:val="4D242732"/>
    <w:multiLevelType w:val="hybridMultilevel"/>
    <w:tmpl w:val="D2F24C16"/>
    <w:lvl w:ilvl="0" w:tplc="04090011">
      <w:start w:val="1"/>
      <w:numFmt w:val="decimal"/>
      <w:lvlText w:val="%1)"/>
      <w:lvlJc w:val="left"/>
      <w:pPr>
        <w:ind w:left="605" w:hanging="440"/>
      </w:pPr>
    </w:lvl>
    <w:lvl w:ilvl="1" w:tplc="04090019" w:tentative="1">
      <w:start w:val="1"/>
      <w:numFmt w:val="lowerLetter"/>
      <w:lvlText w:val="%2)"/>
      <w:lvlJc w:val="left"/>
      <w:pPr>
        <w:ind w:left="1045" w:hanging="440"/>
      </w:pPr>
    </w:lvl>
    <w:lvl w:ilvl="2" w:tplc="0409001B" w:tentative="1">
      <w:start w:val="1"/>
      <w:numFmt w:val="lowerRoman"/>
      <w:lvlText w:val="%3."/>
      <w:lvlJc w:val="right"/>
      <w:pPr>
        <w:ind w:left="1485" w:hanging="440"/>
      </w:pPr>
    </w:lvl>
    <w:lvl w:ilvl="3" w:tplc="0409000F" w:tentative="1">
      <w:start w:val="1"/>
      <w:numFmt w:val="decimal"/>
      <w:lvlText w:val="%4."/>
      <w:lvlJc w:val="left"/>
      <w:pPr>
        <w:ind w:left="1925" w:hanging="440"/>
      </w:pPr>
    </w:lvl>
    <w:lvl w:ilvl="4" w:tplc="04090019" w:tentative="1">
      <w:start w:val="1"/>
      <w:numFmt w:val="lowerLetter"/>
      <w:lvlText w:val="%5)"/>
      <w:lvlJc w:val="left"/>
      <w:pPr>
        <w:ind w:left="2365" w:hanging="440"/>
      </w:pPr>
    </w:lvl>
    <w:lvl w:ilvl="5" w:tplc="0409001B" w:tentative="1">
      <w:start w:val="1"/>
      <w:numFmt w:val="lowerRoman"/>
      <w:lvlText w:val="%6."/>
      <w:lvlJc w:val="right"/>
      <w:pPr>
        <w:ind w:left="2805" w:hanging="440"/>
      </w:pPr>
    </w:lvl>
    <w:lvl w:ilvl="6" w:tplc="0409000F" w:tentative="1">
      <w:start w:val="1"/>
      <w:numFmt w:val="decimal"/>
      <w:lvlText w:val="%7."/>
      <w:lvlJc w:val="left"/>
      <w:pPr>
        <w:ind w:left="3245" w:hanging="440"/>
      </w:pPr>
    </w:lvl>
    <w:lvl w:ilvl="7" w:tplc="04090019" w:tentative="1">
      <w:start w:val="1"/>
      <w:numFmt w:val="lowerLetter"/>
      <w:lvlText w:val="%8)"/>
      <w:lvlJc w:val="left"/>
      <w:pPr>
        <w:ind w:left="3685" w:hanging="440"/>
      </w:pPr>
    </w:lvl>
    <w:lvl w:ilvl="8" w:tplc="0409001B" w:tentative="1">
      <w:start w:val="1"/>
      <w:numFmt w:val="lowerRoman"/>
      <w:lvlText w:val="%9."/>
      <w:lvlJc w:val="right"/>
      <w:pPr>
        <w:ind w:left="4125" w:hanging="440"/>
      </w:pPr>
    </w:lvl>
  </w:abstractNum>
  <w:abstractNum w:abstractNumId="1352" w15:restartNumberingAfterBreak="0">
    <w:nsid w:val="4D2E3574"/>
    <w:multiLevelType w:val="hybridMultilevel"/>
    <w:tmpl w:val="AD504A84"/>
    <w:lvl w:ilvl="0" w:tplc="FB0E058E">
      <w:start w:val="8"/>
      <w:numFmt w:val="decimal"/>
      <w:lvlText w:val="%1."/>
      <w:lvlJc w:val="left"/>
      <w:pPr>
        <w:ind w:left="84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3" w15:restartNumberingAfterBreak="0">
    <w:nsid w:val="4D35235B"/>
    <w:multiLevelType w:val="hybridMultilevel"/>
    <w:tmpl w:val="BECE99AA"/>
    <w:lvl w:ilvl="0" w:tplc="1500055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54" w15:restartNumberingAfterBreak="0">
    <w:nsid w:val="4D383431"/>
    <w:multiLevelType w:val="hybridMultilevel"/>
    <w:tmpl w:val="9ABEF7E4"/>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355" w15:restartNumberingAfterBreak="0">
    <w:nsid w:val="4D3B1819"/>
    <w:multiLevelType w:val="hybridMultilevel"/>
    <w:tmpl w:val="7A2EC03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56" w15:restartNumberingAfterBreak="0">
    <w:nsid w:val="4D4C1AC4"/>
    <w:multiLevelType w:val="hybridMultilevel"/>
    <w:tmpl w:val="3570760C"/>
    <w:lvl w:ilvl="0" w:tplc="9B6E44B6">
      <w:start w:val="1"/>
      <w:numFmt w:val="decimal"/>
      <w:lvlText w:val="%1)"/>
      <w:lvlJc w:val="left"/>
      <w:pPr>
        <w:ind w:left="720" w:hanging="360"/>
      </w:pPr>
      <w:rPr>
        <w:rFonts w:asciiTheme="minorHAnsi" w:eastAsiaTheme="minorEastAsia" w:hAnsiTheme="minorHAnsi" w:cstheme="minorBidi"/>
      </w:rPr>
    </w:lvl>
    <w:lvl w:ilvl="1" w:tplc="8234AE10">
      <w:start w:val="1"/>
      <w:numFmt w:val="lowerLetter"/>
      <w:lvlText w:val="%2."/>
      <w:lvlJc w:val="left"/>
      <w:pPr>
        <w:ind w:left="1440" w:hanging="360"/>
      </w:pPr>
    </w:lvl>
    <w:lvl w:ilvl="2" w:tplc="52C0E4E2">
      <w:start w:val="1"/>
      <w:numFmt w:val="lowerRoman"/>
      <w:lvlText w:val="%3."/>
      <w:lvlJc w:val="right"/>
      <w:pPr>
        <w:ind w:left="2160" w:hanging="180"/>
      </w:pPr>
    </w:lvl>
    <w:lvl w:ilvl="3" w:tplc="5D4478C2">
      <w:start w:val="1"/>
      <w:numFmt w:val="decimal"/>
      <w:lvlText w:val="%4."/>
      <w:lvlJc w:val="left"/>
      <w:pPr>
        <w:ind w:left="2880" w:hanging="360"/>
      </w:pPr>
    </w:lvl>
    <w:lvl w:ilvl="4" w:tplc="4C9A398E">
      <w:start w:val="1"/>
      <w:numFmt w:val="lowerLetter"/>
      <w:lvlText w:val="%5."/>
      <w:lvlJc w:val="left"/>
      <w:pPr>
        <w:ind w:left="3600" w:hanging="360"/>
      </w:pPr>
    </w:lvl>
    <w:lvl w:ilvl="5" w:tplc="478E93D2">
      <w:start w:val="1"/>
      <w:numFmt w:val="lowerRoman"/>
      <w:lvlText w:val="%6."/>
      <w:lvlJc w:val="right"/>
      <w:pPr>
        <w:ind w:left="4320" w:hanging="180"/>
      </w:pPr>
    </w:lvl>
    <w:lvl w:ilvl="6" w:tplc="81E0F324">
      <w:start w:val="1"/>
      <w:numFmt w:val="decimal"/>
      <w:lvlText w:val="%7."/>
      <w:lvlJc w:val="left"/>
      <w:pPr>
        <w:ind w:left="5040" w:hanging="360"/>
      </w:pPr>
    </w:lvl>
    <w:lvl w:ilvl="7" w:tplc="3286889E">
      <w:start w:val="1"/>
      <w:numFmt w:val="lowerLetter"/>
      <w:lvlText w:val="%8."/>
      <w:lvlJc w:val="left"/>
      <w:pPr>
        <w:ind w:left="5760" w:hanging="360"/>
      </w:pPr>
    </w:lvl>
    <w:lvl w:ilvl="8" w:tplc="A434F9E4">
      <w:start w:val="1"/>
      <w:numFmt w:val="lowerRoman"/>
      <w:lvlText w:val="%9."/>
      <w:lvlJc w:val="right"/>
      <w:pPr>
        <w:ind w:left="6480" w:hanging="180"/>
      </w:pPr>
    </w:lvl>
  </w:abstractNum>
  <w:abstractNum w:abstractNumId="1357" w15:restartNumberingAfterBreak="0">
    <w:nsid w:val="4D532138"/>
    <w:multiLevelType w:val="hybridMultilevel"/>
    <w:tmpl w:val="C4E4FD6E"/>
    <w:lvl w:ilvl="0" w:tplc="FFFFFFFF">
      <w:start w:val="1"/>
      <w:numFmt w:val="decimal"/>
      <w:lvlText w:val="%1)"/>
      <w:lvlJc w:val="left"/>
      <w:pPr>
        <w:ind w:left="860" w:hanging="440"/>
      </w:p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1358" w15:restartNumberingAfterBreak="0">
    <w:nsid w:val="4D6C6078"/>
    <w:multiLevelType w:val="hybridMultilevel"/>
    <w:tmpl w:val="546AD6CA"/>
    <w:lvl w:ilvl="0" w:tplc="B22CF38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59" w15:restartNumberingAfterBreak="0">
    <w:nsid w:val="4D7710CD"/>
    <w:multiLevelType w:val="hybridMultilevel"/>
    <w:tmpl w:val="7182E5A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60" w15:restartNumberingAfterBreak="0">
    <w:nsid w:val="4D8242D2"/>
    <w:multiLevelType w:val="hybridMultilevel"/>
    <w:tmpl w:val="89D657F4"/>
    <w:lvl w:ilvl="0" w:tplc="04090003">
      <w:start w:val="1"/>
      <w:numFmt w:val="bullet"/>
      <w:lvlText w:val="o"/>
      <w:lvlJc w:val="left"/>
      <w:pPr>
        <w:ind w:left="867" w:hanging="420"/>
      </w:pPr>
      <w:rPr>
        <w:rFonts w:ascii="Courier New" w:hAnsi="Courier New" w:cs="Courier New" w:hint="default"/>
      </w:rPr>
    </w:lvl>
    <w:lvl w:ilvl="1" w:tplc="04090003" w:tentative="1">
      <w:start w:val="1"/>
      <w:numFmt w:val="bullet"/>
      <w:lvlText w:val=""/>
      <w:lvlJc w:val="left"/>
      <w:pPr>
        <w:ind w:left="1287" w:hanging="420"/>
      </w:pPr>
      <w:rPr>
        <w:rFonts w:ascii="Wingdings" w:hAnsi="Wingdings" w:hint="default"/>
      </w:rPr>
    </w:lvl>
    <w:lvl w:ilvl="2" w:tplc="04090005" w:tentative="1">
      <w:start w:val="1"/>
      <w:numFmt w:val="bullet"/>
      <w:lvlText w:val=""/>
      <w:lvlJc w:val="left"/>
      <w:pPr>
        <w:ind w:left="1707" w:hanging="420"/>
      </w:pPr>
      <w:rPr>
        <w:rFonts w:ascii="Wingdings" w:hAnsi="Wingdings" w:hint="default"/>
      </w:rPr>
    </w:lvl>
    <w:lvl w:ilvl="3" w:tplc="04090001" w:tentative="1">
      <w:start w:val="1"/>
      <w:numFmt w:val="bullet"/>
      <w:lvlText w:val=""/>
      <w:lvlJc w:val="left"/>
      <w:pPr>
        <w:ind w:left="2127" w:hanging="420"/>
      </w:pPr>
      <w:rPr>
        <w:rFonts w:ascii="Wingdings" w:hAnsi="Wingdings" w:hint="default"/>
      </w:rPr>
    </w:lvl>
    <w:lvl w:ilvl="4" w:tplc="04090003" w:tentative="1">
      <w:start w:val="1"/>
      <w:numFmt w:val="bullet"/>
      <w:lvlText w:val=""/>
      <w:lvlJc w:val="left"/>
      <w:pPr>
        <w:ind w:left="2547" w:hanging="420"/>
      </w:pPr>
      <w:rPr>
        <w:rFonts w:ascii="Wingdings" w:hAnsi="Wingdings" w:hint="default"/>
      </w:rPr>
    </w:lvl>
    <w:lvl w:ilvl="5" w:tplc="04090005" w:tentative="1">
      <w:start w:val="1"/>
      <w:numFmt w:val="bullet"/>
      <w:lvlText w:val=""/>
      <w:lvlJc w:val="left"/>
      <w:pPr>
        <w:ind w:left="2967" w:hanging="420"/>
      </w:pPr>
      <w:rPr>
        <w:rFonts w:ascii="Wingdings" w:hAnsi="Wingdings" w:hint="default"/>
      </w:rPr>
    </w:lvl>
    <w:lvl w:ilvl="6" w:tplc="04090001" w:tentative="1">
      <w:start w:val="1"/>
      <w:numFmt w:val="bullet"/>
      <w:lvlText w:val=""/>
      <w:lvlJc w:val="left"/>
      <w:pPr>
        <w:ind w:left="3387" w:hanging="420"/>
      </w:pPr>
      <w:rPr>
        <w:rFonts w:ascii="Wingdings" w:hAnsi="Wingdings" w:hint="default"/>
      </w:rPr>
    </w:lvl>
    <w:lvl w:ilvl="7" w:tplc="04090003" w:tentative="1">
      <w:start w:val="1"/>
      <w:numFmt w:val="bullet"/>
      <w:lvlText w:val=""/>
      <w:lvlJc w:val="left"/>
      <w:pPr>
        <w:ind w:left="3807" w:hanging="420"/>
      </w:pPr>
      <w:rPr>
        <w:rFonts w:ascii="Wingdings" w:hAnsi="Wingdings" w:hint="default"/>
      </w:rPr>
    </w:lvl>
    <w:lvl w:ilvl="8" w:tplc="04090005" w:tentative="1">
      <w:start w:val="1"/>
      <w:numFmt w:val="bullet"/>
      <w:lvlText w:val=""/>
      <w:lvlJc w:val="left"/>
      <w:pPr>
        <w:ind w:left="4227" w:hanging="420"/>
      </w:pPr>
      <w:rPr>
        <w:rFonts w:ascii="Wingdings" w:hAnsi="Wingdings" w:hint="default"/>
      </w:rPr>
    </w:lvl>
  </w:abstractNum>
  <w:abstractNum w:abstractNumId="1361" w15:restartNumberingAfterBreak="0">
    <w:nsid w:val="4D9B06F8"/>
    <w:multiLevelType w:val="hybridMultilevel"/>
    <w:tmpl w:val="203618BC"/>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362" w15:restartNumberingAfterBreak="0">
    <w:nsid w:val="4DAB5F7E"/>
    <w:multiLevelType w:val="hybridMultilevel"/>
    <w:tmpl w:val="0FDE1E0E"/>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1363" w15:restartNumberingAfterBreak="0">
    <w:nsid w:val="4DAE48F1"/>
    <w:multiLevelType w:val="multilevel"/>
    <w:tmpl w:val="AC1A0DE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64" w15:restartNumberingAfterBreak="0">
    <w:nsid w:val="4DB6012D"/>
    <w:multiLevelType w:val="hybridMultilevel"/>
    <w:tmpl w:val="975C1CF8"/>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65" w15:restartNumberingAfterBreak="0">
    <w:nsid w:val="4DB84747"/>
    <w:multiLevelType w:val="multilevel"/>
    <w:tmpl w:val="7C7287B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6" w15:restartNumberingAfterBreak="0">
    <w:nsid w:val="4DD76A8D"/>
    <w:multiLevelType w:val="hybridMultilevel"/>
    <w:tmpl w:val="8AF691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67" w15:restartNumberingAfterBreak="0">
    <w:nsid w:val="4DE5198A"/>
    <w:multiLevelType w:val="hybridMultilevel"/>
    <w:tmpl w:val="104CADE8"/>
    <w:lvl w:ilvl="0" w:tplc="04090011">
      <w:start w:val="1"/>
      <w:numFmt w:val="decimal"/>
      <w:lvlText w:val="%1)"/>
      <w:lvlJc w:val="left"/>
      <w:pPr>
        <w:ind w:left="780" w:hanging="360"/>
      </w:pPr>
      <w:rPr>
        <w:rFonts w:hint="default"/>
        <w:sz w:val="22"/>
      </w:rPr>
    </w:lvl>
    <w:lvl w:ilvl="1" w:tplc="04090001">
      <w:start w:val="1"/>
      <w:numFmt w:val="bullet"/>
      <w:lvlText w:val=""/>
      <w:lvlJc w:val="left"/>
      <w:pPr>
        <w:ind w:left="1500" w:hanging="360"/>
      </w:pPr>
      <w:rPr>
        <w:rFonts w:ascii="Symbol" w:hAnsi="Symbol" w:hint="default"/>
      </w:r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368" w15:restartNumberingAfterBreak="0">
    <w:nsid w:val="4DE80745"/>
    <w:multiLevelType w:val="multilevel"/>
    <w:tmpl w:val="109ED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9" w15:restartNumberingAfterBreak="0">
    <w:nsid w:val="4DF91F4D"/>
    <w:multiLevelType w:val="hybridMultilevel"/>
    <w:tmpl w:val="ECB0BC8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70" w15:restartNumberingAfterBreak="0">
    <w:nsid w:val="4DFF748E"/>
    <w:multiLevelType w:val="hybridMultilevel"/>
    <w:tmpl w:val="600C1E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1" w15:restartNumberingAfterBreak="0">
    <w:nsid w:val="4DFF7E02"/>
    <w:multiLevelType w:val="multilevel"/>
    <w:tmpl w:val="AEFA5E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2" w15:restartNumberingAfterBreak="0">
    <w:nsid w:val="4E10010F"/>
    <w:multiLevelType w:val="hybridMultilevel"/>
    <w:tmpl w:val="FF6EB59E"/>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73" w15:restartNumberingAfterBreak="0">
    <w:nsid w:val="4E393551"/>
    <w:multiLevelType w:val="hybridMultilevel"/>
    <w:tmpl w:val="13B8DD30"/>
    <w:lvl w:ilvl="0" w:tplc="51A81F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74" w15:restartNumberingAfterBreak="0">
    <w:nsid w:val="4E5C6482"/>
    <w:multiLevelType w:val="multilevel"/>
    <w:tmpl w:val="2CF8A0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5" w15:restartNumberingAfterBreak="0">
    <w:nsid w:val="4E5E2CA4"/>
    <w:multiLevelType w:val="hybridMultilevel"/>
    <w:tmpl w:val="F2600EFA"/>
    <w:lvl w:ilvl="0" w:tplc="FFFFFFFF">
      <w:start w:val="1"/>
      <w:numFmt w:val="decimal"/>
      <w:lvlText w:val="%1)"/>
      <w:lvlJc w:val="left"/>
      <w:pPr>
        <w:ind w:left="780" w:hanging="420"/>
      </w:pPr>
    </w:lvl>
    <w:lvl w:ilvl="1" w:tplc="F90AB58E">
      <w:start w:val="1"/>
      <w:numFmt w:val="decimal"/>
      <w:lvlText w:val="%2."/>
      <w:lvlJc w:val="left"/>
      <w:pPr>
        <w:ind w:left="1140" w:hanging="360"/>
      </w:pPr>
      <w:rPr>
        <w:rFonts w:hint="default"/>
      </w:r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1376" w15:restartNumberingAfterBreak="0">
    <w:nsid w:val="4E780A01"/>
    <w:multiLevelType w:val="hybridMultilevel"/>
    <w:tmpl w:val="CC403A6C"/>
    <w:lvl w:ilvl="0" w:tplc="0409000F">
      <w:start w:val="1"/>
      <w:numFmt w:val="decimal"/>
      <w:lvlText w:val="%1."/>
      <w:lvlJc w:val="left"/>
      <w:pPr>
        <w:ind w:left="360" w:hanging="360"/>
      </w:pPr>
      <w:rPr>
        <w:rFonts w:hint="default"/>
      </w:rPr>
    </w:lvl>
    <w:lvl w:ilvl="1" w:tplc="04090011">
      <w:start w:val="1"/>
      <w:numFmt w:val="decimal"/>
      <w:lvlText w:val="%2)"/>
      <w:lvlJc w:val="left"/>
      <w:pPr>
        <w:ind w:left="1080" w:hanging="360"/>
      </w:pPr>
      <w:rPr>
        <w:rFonts w:hint="default"/>
      </w:rPr>
    </w:lvl>
    <w:lvl w:ilvl="2" w:tplc="6970565E">
      <w:start w:val="1"/>
      <w:numFmt w:val="decimal"/>
      <w:lvlText w:val="%3)"/>
      <w:lvlJc w:val="left"/>
      <w:pPr>
        <w:ind w:left="1980" w:hanging="36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77" w15:restartNumberingAfterBreak="0">
    <w:nsid w:val="4E7B01C8"/>
    <w:multiLevelType w:val="multilevel"/>
    <w:tmpl w:val="06DEE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8" w15:restartNumberingAfterBreak="0">
    <w:nsid w:val="4E8227E0"/>
    <w:multiLevelType w:val="hybridMultilevel"/>
    <w:tmpl w:val="8A5080B8"/>
    <w:lvl w:ilvl="0" w:tplc="FFFFFFFF">
      <w:start w:val="30"/>
      <w:numFmt w:val="decimal"/>
      <w:lvlText w:val="%1)"/>
      <w:lvlJc w:val="left"/>
      <w:pPr>
        <w:ind w:left="840" w:hanging="42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379" w15:restartNumberingAfterBreak="0">
    <w:nsid w:val="4EAA2774"/>
    <w:multiLevelType w:val="hybridMultilevel"/>
    <w:tmpl w:val="AD70378E"/>
    <w:lvl w:ilvl="0" w:tplc="04090001">
      <w:start w:val="1"/>
      <w:numFmt w:val="bullet"/>
      <w:lvlText w:val=""/>
      <w:lvlJc w:val="left"/>
      <w:pPr>
        <w:ind w:left="1140" w:hanging="420"/>
      </w:pPr>
      <w:rPr>
        <w:rFonts w:ascii="Wingdings" w:hAnsi="Wingdings" w:hint="default"/>
      </w:rPr>
    </w:lvl>
    <w:lvl w:ilvl="1" w:tplc="04090001">
      <w:start w:val="1"/>
      <w:numFmt w:val="bullet"/>
      <w:lvlText w:val=""/>
      <w:lvlJc w:val="left"/>
      <w:pPr>
        <w:ind w:left="1560" w:hanging="420"/>
      </w:pPr>
      <w:rPr>
        <w:rFonts w:ascii="Wingdings" w:hAnsi="Wingdings" w:hint="default"/>
      </w:rPr>
    </w:lvl>
    <w:lvl w:ilvl="2" w:tplc="04090005">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380" w15:restartNumberingAfterBreak="0">
    <w:nsid w:val="4EBD00EA"/>
    <w:multiLevelType w:val="hybridMultilevel"/>
    <w:tmpl w:val="6F1284A8"/>
    <w:lvl w:ilvl="0" w:tplc="04090003">
      <w:start w:val="1"/>
      <w:numFmt w:val="bullet"/>
      <w:lvlText w:val="o"/>
      <w:lvlJc w:val="left"/>
      <w:pPr>
        <w:ind w:left="780" w:hanging="420"/>
      </w:pPr>
      <w:rPr>
        <w:rFonts w:ascii="Courier New" w:hAnsi="Courier New" w:cs="Courier New"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381" w15:restartNumberingAfterBreak="0">
    <w:nsid w:val="4EC2230A"/>
    <w:multiLevelType w:val="hybridMultilevel"/>
    <w:tmpl w:val="D4FA2EEE"/>
    <w:lvl w:ilvl="0" w:tplc="04090003">
      <w:start w:val="1"/>
      <w:numFmt w:val="bullet"/>
      <w:lvlText w:val="o"/>
      <w:lvlJc w:val="left"/>
      <w:pPr>
        <w:ind w:left="890" w:hanging="440"/>
      </w:pPr>
      <w:rPr>
        <w:rFonts w:ascii="Courier New" w:hAnsi="Courier New" w:cs="Courier New" w:hint="default"/>
      </w:rPr>
    </w:lvl>
    <w:lvl w:ilvl="1" w:tplc="04090003" w:tentative="1">
      <w:start w:val="1"/>
      <w:numFmt w:val="bullet"/>
      <w:lvlText w:val=""/>
      <w:lvlJc w:val="left"/>
      <w:pPr>
        <w:ind w:left="1330" w:hanging="440"/>
      </w:pPr>
      <w:rPr>
        <w:rFonts w:ascii="Wingdings" w:hAnsi="Wingdings" w:hint="default"/>
      </w:rPr>
    </w:lvl>
    <w:lvl w:ilvl="2" w:tplc="04090005" w:tentative="1">
      <w:start w:val="1"/>
      <w:numFmt w:val="bullet"/>
      <w:lvlText w:val=""/>
      <w:lvlJc w:val="left"/>
      <w:pPr>
        <w:ind w:left="1770" w:hanging="440"/>
      </w:pPr>
      <w:rPr>
        <w:rFonts w:ascii="Wingdings" w:hAnsi="Wingdings" w:hint="default"/>
      </w:rPr>
    </w:lvl>
    <w:lvl w:ilvl="3" w:tplc="04090001" w:tentative="1">
      <w:start w:val="1"/>
      <w:numFmt w:val="bullet"/>
      <w:lvlText w:val=""/>
      <w:lvlJc w:val="left"/>
      <w:pPr>
        <w:ind w:left="2210" w:hanging="440"/>
      </w:pPr>
      <w:rPr>
        <w:rFonts w:ascii="Wingdings" w:hAnsi="Wingdings" w:hint="default"/>
      </w:rPr>
    </w:lvl>
    <w:lvl w:ilvl="4" w:tplc="04090003" w:tentative="1">
      <w:start w:val="1"/>
      <w:numFmt w:val="bullet"/>
      <w:lvlText w:val=""/>
      <w:lvlJc w:val="left"/>
      <w:pPr>
        <w:ind w:left="2650" w:hanging="440"/>
      </w:pPr>
      <w:rPr>
        <w:rFonts w:ascii="Wingdings" w:hAnsi="Wingdings" w:hint="default"/>
      </w:rPr>
    </w:lvl>
    <w:lvl w:ilvl="5" w:tplc="04090005" w:tentative="1">
      <w:start w:val="1"/>
      <w:numFmt w:val="bullet"/>
      <w:lvlText w:val=""/>
      <w:lvlJc w:val="left"/>
      <w:pPr>
        <w:ind w:left="3090" w:hanging="440"/>
      </w:pPr>
      <w:rPr>
        <w:rFonts w:ascii="Wingdings" w:hAnsi="Wingdings" w:hint="default"/>
      </w:rPr>
    </w:lvl>
    <w:lvl w:ilvl="6" w:tplc="04090001" w:tentative="1">
      <w:start w:val="1"/>
      <w:numFmt w:val="bullet"/>
      <w:lvlText w:val=""/>
      <w:lvlJc w:val="left"/>
      <w:pPr>
        <w:ind w:left="3530" w:hanging="440"/>
      </w:pPr>
      <w:rPr>
        <w:rFonts w:ascii="Wingdings" w:hAnsi="Wingdings" w:hint="default"/>
      </w:rPr>
    </w:lvl>
    <w:lvl w:ilvl="7" w:tplc="04090003" w:tentative="1">
      <w:start w:val="1"/>
      <w:numFmt w:val="bullet"/>
      <w:lvlText w:val=""/>
      <w:lvlJc w:val="left"/>
      <w:pPr>
        <w:ind w:left="3970" w:hanging="440"/>
      </w:pPr>
      <w:rPr>
        <w:rFonts w:ascii="Wingdings" w:hAnsi="Wingdings" w:hint="default"/>
      </w:rPr>
    </w:lvl>
    <w:lvl w:ilvl="8" w:tplc="04090005" w:tentative="1">
      <w:start w:val="1"/>
      <w:numFmt w:val="bullet"/>
      <w:lvlText w:val=""/>
      <w:lvlJc w:val="left"/>
      <w:pPr>
        <w:ind w:left="4410" w:hanging="440"/>
      </w:pPr>
      <w:rPr>
        <w:rFonts w:ascii="Wingdings" w:hAnsi="Wingdings" w:hint="default"/>
      </w:rPr>
    </w:lvl>
  </w:abstractNum>
  <w:abstractNum w:abstractNumId="1382" w15:restartNumberingAfterBreak="0">
    <w:nsid w:val="4ECB0893"/>
    <w:multiLevelType w:val="hybridMultilevel"/>
    <w:tmpl w:val="51CC5304"/>
    <w:lvl w:ilvl="0" w:tplc="04090001">
      <w:start w:val="1"/>
      <w:numFmt w:val="bullet"/>
      <w:lvlText w:val=""/>
      <w:lvlJc w:val="left"/>
      <w:pPr>
        <w:ind w:left="1263" w:hanging="420"/>
      </w:pPr>
      <w:rPr>
        <w:rFonts w:ascii="Wingdings" w:hAnsi="Wingdings" w:hint="default"/>
      </w:rPr>
    </w:lvl>
    <w:lvl w:ilvl="1" w:tplc="04090003" w:tentative="1">
      <w:start w:val="1"/>
      <w:numFmt w:val="bullet"/>
      <w:lvlText w:val=""/>
      <w:lvlJc w:val="left"/>
      <w:pPr>
        <w:ind w:left="1683" w:hanging="420"/>
      </w:pPr>
      <w:rPr>
        <w:rFonts w:ascii="Wingdings" w:hAnsi="Wingdings" w:hint="default"/>
      </w:rPr>
    </w:lvl>
    <w:lvl w:ilvl="2" w:tplc="04090005" w:tentative="1">
      <w:start w:val="1"/>
      <w:numFmt w:val="bullet"/>
      <w:lvlText w:val=""/>
      <w:lvlJc w:val="left"/>
      <w:pPr>
        <w:ind w:left="2103" w:hanging="420"/>
      </w:pPr>
      <w:rPr>
        <w:rFonts w:ascii="Wingdings" w:hAnsi="Wingdings" w:hint="default"/>
      </w:rPr>
    </w:lvl>
    <w:lvl w:ilvl="3" w:tplc="04090001" w:tentative="1">
      <w:start w:val="1"/>
      <w:numFmt w:val="bullet"/>
      <w:lvlText w:val=""/>
      <w:lvlJc w:val="left"/>
      <w:pPr>
        <w:ind w:left="2523" w:hanging="420"/>
      </w:pPr>
      <w:rPr>
        <w:rFonts w:ascii="Wingdings" w:hAnsi="Wingdings" w:hint="default"/>
      </w:rPr>
    </w:lvl>
    <w:lvl w:ilvl="4" w:tplc="04090003" w:tentative="1">
      <w:start w:val="1"/>
      <w:numFmt w:val="bullet"/>
      <w:lvlText w:val=""/>
      <w:lvlJc w:val="left"/>
      <w:pPr>
        <w:ind w:left="2943" w:hanging="420"/>
      </w:pPr>
      <w:rPr>
        <w:rFonts w:ascii="Wingdings" w:hAnsi="Wingdings" w:hint="default"/>
      </w:rPr>
    </w:lvl>
    <w:lvl w:ilvl="5" w:tplc="04090005" w:tentative="1">
      <w:start w:val="1"/>
      <w:numFmt w:val="bullet"/>
      <w:lvlText w:val=""/>
      <w:lvlJc w:val="left"/>
      <w:pPr>
        <w:ind w:left="3363" w:hanging="420"/>
      </w:pPr>
      <w:rPr>
        <w:rFonts w:ascii="Wingdings" w:hAnsi="Wingdings" w:hint="default"/>
      </w:rPr>
    </w:lvl>
    <w:lvl w:ilvl="6" w:tplc="04090001" w:tentative="1">
      <w:start w:val="1"/>
      <w:numFmt w:val="bullet"/>
      <w:lvlText w:val=""/>
      <w:lvlJc w:val="left"/>
      <w:pPr>
        <w:ind w:left="3783" w:hanging="420"/>
      </w:pPr>
      <w:rPr>
        <w:rFonts w:ascii="Wingdings" w:hAnsi="Wingdings" w:hint="default"/>
      </w:rPr>
    </w:lvl>
    <w:lvl w:ilvl="7" w:tplc="04090003" w:tentative="1">
      <w:start w:val="1"/>
      <w:numFmt w:val="bullet"/>
      <w:lvlText w:val=""/>
      <w:lvlJc w:val="left"/>
      <w:pPr>
        <w:ind w:left="4203" w:hanging="420"/>
      </w:pPr>
      <w:rPr>
        <w:rFonts w:ascii="Wingdings" w:hAnsi="Wingdings" w:hint="default"/>
      </w:rPr>
    </w:lvl>
    <w:lvl w:ilvl="8" w:tplc="04090005" w:tentative="1">
      <w:start w:val="1"/>
      <w:numFmt w:val="bullet"/>
      <w:lvlText w:val=""/>
      <w:lvlJc w:val="left"/>
      <w:pPr>
        <w:ind w:left="4623" w:hanging="420"/>
      </w:pPr>
      <w:rPr>
        <w:rFonts w:ascii="Wingdings" w:hAnsi="Wingdings" w:hint="default"/>
      </w:rPr>
    </w:lvl>
  </w:abstractNum>
  <w:abstractNum w:abstractNumId="1383" w15:restartNumberingAfterBreak="0">
    <w:nsid w:val="4EE32D28"/>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84" w15:restartNumberingAfterBreak="0">
    <w:nsid w:val="4EEC6E4C"/>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85" w15:restartNumberingAfterBreak="0">
    <w:nsid w:val="4EF41D95"/>
    <w:multiLevelType w:val="hybridMultilevel"/>
    <w:tmpl w:val="697652C4"/>
    <w:lvl w:ilvl="0" w:tplc="04090011">
      <w:start w:val="1"/>
      <w:numFmt w:val="decimal"/>
      <w:lvlText w:val="%1)"/>
      <w:lvlJc w:val="left"/>
      <w:pPr>
        <w:ind w:left="1140" w:hanging="420"/>
      </w:pPr>
      <w:rPr>
        <w:rFonts w:hint="default"/>
      </w:rPr>
    </w:lvl>
    <w:lvl w:ilvl="1" w:tplc="0409000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386" w15:restartNumberingAfterBreak="0">
    <w:nsid w:val="4F140993"/>
    <w:multiLevelType w:val="hybridMultilevel"/>
    <w:tmpl w:val="16040210"/>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387" w15:restartNumberingAfterBreak="0">
    <w:nsid w:val="4F4965B1"/>
    <w:multiLevelType w:val="hybridMultilevel"/>
    <w:tmpl w:val="F9FCFCAA"/>
    <w:lvl w:ilvl="0" w:tplc="8F844CF8">
      <w:start w:val="1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8" w15:restartNumberingAfterBreak="0">
    <w:nsid w:val="4F4F4C50"/>
    <w:multiLevelType w:val="hybridMultilevel"/>
    <w:tmpl w:val="C234B9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9" w15:restartNumberingAfterBreak="0">
    <w:nsid w:val="4F605A13"/>
    <w:multiLevelType w:val="hybridMultilevel"/>
    <w:tmpl w:val="BF34CE32"/>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90" w15:restartNumberingAfterBreak="0">
    <w:nsid w:val="4F802C54"/>
    <w:multiLevelType w:val="hybridMultilevel"/>
    <w:tmpl w:val="B9C0AA7E"/>
    <w:lvl w:ilvl="0" w:tplc="DBF27EB6">
      <w:start w:val="13"/>
      <w:numFmt w:val="decimal"/>
      <w:lvlText w:val="%1."/>
      <w:lvlJc w:val="left"/>
      <w:pPr>
        <w:ind w:left="1171" w:hanging="440"/>
      </w:pPr>
      <w:rPr>
        <w:rFonts w:hint="eastAsia"/>
      </w:rPr>
    </w:lvl>
    <w:lvl w:ilvl="1" w:tplc="04090019" w:tentative="1">
      <w:start w:val="1"/>
      <w:numFmt w:val="lowerLetter"/>
      <w:lvlText w:val="%2)"/>
      <w:lvlJc w:val="left"/>
      <w:pPr>
        <w:ind w:left="1611" w:hanging="440"/>
      </w:pPr>
    </w:lvl>
    <w:lvl w:ilvl="2" w:tplc="0409001B" w:tentative="1">
      <w:start w:val="1"/>
      <w:numFmt w:val="lowerRoman"/>
      <w:lvlText w:val="%3."/>
      <w:lvlJc w:val="right"/>
      <w:pPr>
        <w:ind w:left="2051" w:hanging="440"/>
      </w:pPr>
    </w:lvl>
    <w:lvl w:ilvl="3" w:tplc="0409000F" w:tentative="1">
      <w:start w:val="1"/>
      <w:numFmt w:val="decimal"/>
      <w:lvlText w:val="%4."/>
      <w:lvlJc w:val="left"/>
      <w:pPr>
        <w:ind w:left="2491" w:hanging="440"/>
      </w:pPr>
    </w:lvl>
    <w:lvl w:ilvl="4" w:tplc="04090019" w:tentative="1">
      <w:start w:val="1"/>
      <w:numFmt w:val="lowerLetter"/>
      <w:lvlText w:val="%5)"/>
      <w:lvlJc w:val="left"/>
      <w:pPr>
        <w:ind w:left="2931" w:hanging="440"/>
      </w:pPr>
    </w:lvl>
    <w:lvl w:ilvl="5" w:tplc="0409001B" w:tentative="1">
      <w:start w:val="1"/>
      <w:numFmt w:val="lowerRoman"/>
      <w:lvlText w:val="%6."/>
      <w:lvlJc w:val="right"/>
      <w:pPr>
        <w:ind w:left="3371" w:hanging="440"/>
      </w:pPr>
    </w:lvl>
    <w:lvl w:ilvl="6" w:tplc="0409000F" w:tentative="1">
      <w:start w:val="1"/>
      <w:numFmt w:val="decimal"/>
      <w:lvlText w:val="%7."/>
      <w:lvlJc w:val="left"/>
      <w:pPr>
        <w:ind w:left="3811" w:hanging="440"/>
      </w:pPr>
    </w:lvl>
    <w:lvl w:ilvl="7" w:tplc="04090019" w:tentative="1">
      <w:start w:val="1"/>
      <w:numFmt w:val="lowerLetter"/>
      <w:lvlText w:val="%8)"/>
      <w:lvlJc w:val="left"/>
      <w:pPr>
        <w:ind w:left="4251" w:hanging="440"/>
      </w:pPr>
    </w:lvl>
    <w:lvl w:ilvl="8" w:tplc="0409001B" w:tentative="1">
      <w:start w:val="1"/>
      <w:numFmt w:val="lowerRoman"/>
      <w:lvlText w:val="%9."/>
      <w:lvlJc w:val="right"/>
      <w:pPr>
        <w:ind w:left="4691" w:hanging="440"/>
      </w:pPr>
    </w:lvl>
  </w:abstractNum>
  <w:abstractNum w:abstractNumId="1391" w15:restartNumberingAfterBreak="0">
    <w:nsid w:val="4F924A63"/>
    <w:multiLevelType w:val="hybridMultilevel"/>
    <w:tmpl w:val="141E462E"/>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392" w15:restartNumberingAfterBreak="0">
    <w:nsid w:val="4F9542FC"/>
    <w:multiLevelType w:val="multilevel"/>
    <w:tmpl w:val="E4BE0B8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93" w15:restartNumberingAfterBreak="0">
    <w:nsid w:val="4F9603C4"/>
    <w:multiLevelType w:val="hybridMultilevel"/>
    <w:tmpl w:val="25381D9E"/>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394" w15:restartNumberingAfterBreak="0">
    <w:nsid w:val="4F9B39F9"/>
    <w:multiLevelType w:val="hybridMultilevel"/>
    <w:tmpl w:val="65CE293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95" w15:restartNumberingAfterBreak="0">
    <w:nsid w:val="4F9F3AD4"/>
    <w:multiLevelType w:val="hybridMultilevel"/>
    <w:tmpl w:val="3994426C"/>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396" w15:restartNumberingAfterBreak="0">
    <w:nsid w:val="4FAB20CC"/>
    <w:multiLevelType w:val="hybridMultilevel"/>
    <w:tmpl w:val="E61080F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97" w15:restartNumberingAfterBreak="0">
    <w:nsid w:val="4FB3516E"/>
    <w:multiLevelType w:val="hybridMultilevel"/>
    <w:tmpl w:val="402C4FA8"/>
    <w:lvl w:ilvl="0" w:tplc="04090011">
      <w:start w:val="1"/>
      <w:numFmt w:val="decimal"/>
      <w:lvlText w:val="%1)"/>
      <w:lvlJc w:val="left"/>
      <w:pPr>
        <w:ind w:left="1160" w:hanging="440"/>
      </w:pPr>
    </w:lvl>
    <w:lvl w:ilvl="1" w:tplc="04090019" w:tentative="1">
      <w:start w:val="1"/>
      <w:numFmt w:val="lowerLetter"/>
      <w:lvlText w:val="%2)"/>
      <w:lvlJc w:val="left"/>
      <w:pPr>
        <w:ind w:left="1600" w:hanging="440"/>
      </w:pPr>
    </w:lvl>
    <w:lvl w:ilvl="2" w:tplc="0409001B">
      <w:start w:val="1"/>
      <w:numFmt w:val="lowerRoman"/>
      <w:lvlText w:val="%3."/>
      <w:lvlJc w:val="right"/>
      <w:pPr>
        <w:ind w:left="2040" w:hanging="440"/>
      </w:pPr>
    </w:lvl>
    <w:lvl w:ilvl="3" w:tplc="0409000F">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1398" w15:restartNumberingAfterBreak="0">
    <w:nsid w:val="4FC44AEB"/>
    <w:multiLevelType w:val="hybridMultilevel"/>
    <w:tmpl w:val="E89C46FC"/>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1399" w15:restartNumberingAfterBreak="0">
    <w:nsid w:val="4FCA2E36"/>
    <w:multiLevelType w:val="hybridMultilevel"/>
    <w:tmpl w:val="2DE650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0" w15:restartNumberingAfterBreak="0">
    <w:nsid w:val="4FDB432A"/>
    <w:multiLevelType w:val="hybridMultilevel"/>
    <w:tmpl w:val="565C9436"/>
    <w:lvl w:ilvl="0" w:tplc="FFFFFFFF">
      <w:start w:val="1"/>
      <w:numFmt w:val="decimal"/>
      <w:lvlText w:val="%1."/>
      <w:lvlJc w:val="left"/>
      <w:pPr>
        <w:ind w:left="1200" w:hanging="480"/>
      </w:pPr>
      <w:rPr>
        <w:rFonts w:asciiTheme="minorHAnsi" w:eastAsia="宋体" w:hAnsiTheme="minorHAnsi" w:cs="宋体"/>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401" w15:restartNumberingAfterBreak="0">
    <w:nsid w:val="4FDC6AE8"/>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02" w15:restartNumberingAfterBreak="0">
    <w:nsid w:val="4FDD064F"/>
    <w:multiLevelType w:val="hybridMultilevel"/>
    <w:tmpl w:val="5A14470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03" w15:restartNumberingAfterBreak="0">
    <w:nsid w:val="4FEE3679"/>
    <w:multiLevelType w:val="hybridMultilevel"/>
    <w:tmpl w:val="DD70B9F6"/>
    <w:lvl w:ilvl="0" w:tplc="04090017">
      <w:start w:val="1"/>
      <w:numFmt w:val="chineseCountingThousand"/>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4" w15:restartNumberingAfterBreak="0">
    <w:nsid w:val="500C2ABA"/>
    <w:multiLevelType w:val="hybridMultilevel"/>
    <w:tmpl w:val="BB145C78"/>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05" w15:restartNumberingAfterBreak="0">
    <w:nsid w:val="501745A6"/>
    <w:multiLevelType w:val="hybridMultilevel"/>
    <w:tmpl w:val="263402A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06" w15:restartNumberingAfterBreak="0">
    <w:nsid w:val="503959E9"/>
    <w:multiLevelType w:val="multilevel"/>
    <w:tmpl w:val="344EE6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7" w15:restartNumberingAfterBreak="0">
    <w:nsid w:val="504B23DE"/>
    <w:multiLevelType w:val="hybridMultilevel"/>
    <w:tmpl w:val="ED4035E6"/>
    <w:lvl w:ilvl="0" w:tplc="31AE2B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8" w15:restartNumberingAfterBreak="0">
    <w:nsid w:val="504F3FA1"/>
    <w:multiLevelType w:val="hybridMultilevel"/>
    <w:tmpl w:val="79CE6A34"/>
    <w:lvl w:ilvl="0" w:tplc="04090001">
      <w:start w:val="1"/>
      <w:numFmt w:val="bullet"/>
      <w:lvlText w:val=""/>
      <w:lvlJc w:val="left"/>
      <w:pPr>
        <w:ind w:left="863" w:hanging="420"/>
      </w:pPr>
      <w:rPr>
        <w:rFonts w:ascii="Wingdings" w:hAnsi="Wingdings" w:hint="default"/>
      </w:rPr>
    </w:lvl>
    <w:lvl w:ilvl="1" w:tplc="04090003" w:tentative="1">
      <w:start w:val="1"/>
      <w:numFmt w:val="bullet"/>
      <w:lvlText w:val=""/>
      <w:lvlJc w:val="left"/>
      <w:pPr>
        <w:ind w:left="1283" w:hanging="420"/>
      </w:pPr>
      <w:rPr>
        <w:rFonts w:ascii="Wingdings" w:hAnsi="Wingdings" w:hint="default"/>
      </w:rPr>
    </w:lvl>
    <w:lvl w:ilvl="2" w:tplc="04090005" w:tentative="1">
      <w:start w:val="1"/>
      <w:numFmt w:val="bullet"/>
      <w:lvlText w:val=""/>
      <w:lvlJc w:val="left"/>
      <w:pPr>
        <w:ind w:left="1703" w:hanging="420"/>
      </w:pPr>
      <w:rPr>
        <w:rFonts w:ascii="Wingdings" w:hAnsi="Wingdings" w:hint="default"/>
      </w:rPr>
    </w:lvl>
    <w:lvl w:ilvl="3" w:tplc="04090001" w:tentative="1">
      <w:start w:val="1"/>
      <w:numFmt w:val="bullet"/>
      <w:lvlText w:val=""/>
      <w:lvlJc w:val="left"/>
      <w:pPr>
        <w:ind w:left="2123" w:hanging="420"/>
      </w:pPr>
      <w:rPr>
        <w:rFonts w:ascii="Wingdings" w:hAnsi="Wingdings" w:hint="default"/>
      </w:rPr>
    </w:lvl>
    <w:lvl w:ilvl="4" w:tplc="04090003" w:tentative="1">
      <w:start w:val="1"/>
      <w:numFmt w:val="bullet"/>
      <w:lvlText w:val=""/>
      <w:lvlJc w:val="left"/>
      <w:pPr>
        <w:ind w:left="2543" w:hanging="420"/>
      </w:pPr>
      <w:rPr>
        <w:rFonts w:ascii="Wingdings" w:hAnsi="Wingdings" w:hint="default"/>
      </w:rPr>
    </w:lvl>
    <w:lvl w:ilvl="5" w:tplc="04090005" w:tentative="1">
      <w:start w:val="1"/>
      <w:numFmt w:val="bullet"/>
      <w:lvlText w:val=""/>
      <w:lvlJc w:val="left"/>
      <w:pPr>
        <w:ind w:left="2963" w:hanging="420"/>
      </w:pPr>
      <w:rPr>
        <w:rFonts w:ascii="Wingdings" w:hAnsi="Wingdings" w:hint="default"/>
      </w:rPr>
    </w:lvl>
    <w:lvl w:ilvl="6" w:tplc="04090001" w:tentative="1">
      <w:start w:val="1"/>
      <w:numFmt w:val="bullet"/>
      <w:lvlText w:val=""/>
      <w:lvlJc w:val="left"/>
      <w:pPr>
        <w:ind w:left="3383" w:hanging="420"/>
      </w:pPr>
      <w:rPr>
        <w:rFonts w:ascii="Wingdings" w:hAnsi="Wingdings" w:hint="default"/>
      </w:rPr>
    </w:lvl>
    <w:lvl w:ilvl="7" w:tplc="04090003" w:tentative="1">
      <w:start w:val="1"/>
      <w:numFmt w:val="bullet"/>
      <w:lvlText w:val=""/>
      <w:lvlJc w:val="left"/>
      <w:pPr>
        <w:ind w:left="3803" w:hanging="420"/>
      </w:pPr>
      <w:rPr>
        <w:rFonts w:ascii="Wingdings" w:hAnsi="Wingdings" w:hint="default"/>
      </w:rPr>
    </w:lvl>
    <w:lvl w:ilvl="8" w:tplc="04090005" w:tentative="1">
      <w:start w:val="1"/>
      <w:numFmt w:val="bullet"/>
      <w:lvlText w:val=""/>
      <w:lvlJc w:val="left"/>
      <w:pPr>
        <w:ind w:left="4223" w:hanging="420"/>
      </w:pPr>
      <w:rPr>
        <w:rFonts w:ascii="Wingdings" w:hAnsi="Wingdings" w:hint="default"/>
      </w:rPr>
    </w:lvl>
  </w:abstractNum>
  <w:abstractNum w:abstractNumId="1409" w15:restartNumberingAfterBreak="0">
    <w:nsid w:val="505E762C"/>
    <w:multiLevelType w:val="hybridMultilevel"/>
    <w:tmpl w:val="0FDE1E0E"/>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1410" w15:restartNumberingAfterBreak="0">
    <w:nsid w:val="50727514"/>
    <w:multiLevelType w:val="hybridMultilevel"/>
    <w:tmpl w:val="995CDE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11" w15:restartNumberingAfterBreak="0">
    <w:nsid w:val="507F7104"/>
    <w:multiLevelType w:val="hybridMultilevel"/>
    <w:tmpl w:val="11C05E9E"/>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412" w15:restartNumberingAfterBreak="0">
    <w:nsid w:val="50836AE4"/>
    <w:multiLevelType w:val="hybridMultilevel"/>
    <w:tmpl w:val="08B206F4"/>
    <w:lvl w:ilvl="0" w:tplc="04090003">
      <w:start w:val="1"/>
      <w:numFmt w:val="bullet"/>
      <w:lvlText w:val="o"/>
      <w:lvlJc w:val="left"/>
      <w:pPr>
        <w:ind w:left="1260" w:hanging="420"/>
      </w:pPr>
      <w:rPr>
        <w:rFonts w:ascii="Courier New" w:hAnsi="Courier New" w:cs="Courier New"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13" w15:restartNumberingAfterBreak="0">
    <w:nsid w:val="508B2DBF"/>
    <w:multiLevelType w:val="hybridMultilevel"/>
    <w:tmpl w:val="85AA616E"/>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14" w15:restartNumberingAfterBreak="0">
    <w:nsid w:val="50977149"/>
    <w:multiLevelType w:val="hybridMultilevel"/>
    <w:tmpl w:val="9C8A050C"/>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415" w15:restartNumberingAfterBreak="0">
    <w:nsid w:val="509D62E9"/>
    <w:multiLevelType w:val="hybridMultilevel"/>
    <w:tmpl w:val="11D6A450"/>
    <w:lvl w:ilvl="0" w:tplc="04090011">
      <w:start w:val="1"/>
      <w:numFmt w:val="decimal"/>
      <w:lvlText w:val="%1)"/>
      <w:lvlJc w:val="left"/>
      <w:pPr>
        <w:ind w:left="780" w:hanging="360"/>
      </w:pPr>
      <w:rPr>
        <w:rFonts w:hint="default"/>
        <w:sz w:val="22"/>
      </w:r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16" w15:restartNumberingAfterBreak="0">
    <w:nsid w:val="50A63AB8"/>
    <w:multiLevelType w:val="hybridMultilevel"/>
    <w:tmpl w:val="17CAE83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17" w15:restartNumberingAfterBreak="0">
    <w:nsid w:val="50CF6007"/>
    <w:multiLevelType w:val="hybridMultilevel"/>
    <w:tmpl w:val="E5B00C4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18" w15:restartNumberingAfterBreak="0">
    <w:nsid w:val="50D370E1"/>
    <w:multiLevelType w:val="hybridMultilevel"/>
    <w:tmpl w:val="601CAD7A"/>
    <w:lvl w:ilvl="0" w:tplc="04090011">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419" w15:restartNumberingAfterBreak="0">
    <w:nsid w:val="50D424C6"/>
    <w:multiLevelType w:val="hybridMultilevel"/>
    <w:tmpl w:val="54C0DE96"/>
    <w:lvl w:ilvl="0" w:tplc="FDB232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20" w15:restartNumberingAfterBreak="0">
    <w:nsid w:val="50E11FF1"/>
    <w:multiLevelType w:val="hybridMultilevel"/>
    <w:tmpl w:val="439AC996"/>
    <w:lvl w:ilvl="0" w:tplc="8DA8E2A4">
      <w:start w:val="1"/>
      <w:numFmt w:val="decimal"/>
      <w:lvlText w:val="%1)"/>
      <w:lvlJc w:val="left"/>
      <w:pPr>
        <w:ind w:left="930" w:hanging="360"/>
      </w:pPr>
      <w:rPr>
        <w:rFonts w:hint="default"/>
      </w:rPr>
    </w:lvl>
    <w:lvl w:ilvl="1" w:tplc="04090019" w:tentative="1">
      <w:start w:val="1"/>
      <w:numFmt w:val="lowerLetter"/>
      <w:lvlText w:val="%2."/>
      <w:lvlJc w:val="left"/>
      <w:pPr>
        <w:ind w:left="1650" w:hanging="360"/>
      </w:pPr>
    </w:lvl>
    <w:lvl w:ilvl="2" w:tplc="0409001B" w:tentative="1">
      <w:start w:val="1"/>
      <w:numFmt w:val="lowerRoman"/>
      <w:lvlText w:val="%3."/>
      <w:lvlJc w:val="right"/>
      <w:pPr>
        <w:ind w:left="2370" w:hanging="180"/>
      </w:pPr>
    </w:lvl>
    <w:lvl w:ilvl="3" w:tplc="0409000F" w:tentative="1">
      <w:start w:val="1"/>
      <w:numFmt w:val="decimal"/>
      <w:lvlText w:val="%4."/>
      <w:lvlJc w:val="left"/>
      <w:pPr>
        <w:ind w:left="3090" w:hanging="360"/>
      </w:pPr>
    </w:lvl>
    <w:lvl w:ilvl="4" w:tplc="04090019" w:tentative="1">
      <w:start w:val="1"/>
      <w:numFmt w:val="lowerLetter"/>
      <w:lvlText w:val="%5."/>
      <w:lvlJc w:val="left"/>
      <w:pPr>
        <w:ind w:left="3810" w:hanging="360"/>
      </w:pPr>
    </w:lvl>
    <w:lvl w:ilvl="5" w:tplc="0409001B" w:tentative="1">
      <w:start w:val="1"/>
      <w:numFmt w:val="lowerRoman"/>
      <w:lvlText w:val="%6."/>
      <w:lvlJc w:val="right"/>
      <w:pPr>
        <w:ind w:left="4530" w:hanging="180"/>
      </w:pPr>
    </w:lvl>
    <w:lvl w:ilvl="6" w:tplc="0409000F" w:tentative="1">
      <w:start w:val="1"/>
      <w:numFmt w:val="decimal"/>
      <w:lvlText w:val="%7."/>
      <w:lvlJc w:val="left"/>
      <w:pPr>
        <w:ind w:left="5250" w:hanging="360"/>
      </w:pPr>
    </w:lvl>
    <w:lvl w:ilvl="7" w:tplc="04090019" w:tentative="1">
      <w:start w:val="1"/>
      <w:numFmt w:val="lowerLetter"/>
      <w:lvlText w:val="%8."/>
      <w:lvlJc w:val="left"/>
      <w:pPr>
        <w:ind w:left="5970" w:hanging="360"/>
      </w:pPr>
    </w:lvl>
    <w:lvl w:ilvl="8" w:tplc="0409001B" w:tentative="1">
      <w:start w:val="1"/>
      <w:numFmt w:val="lowerRoman"/>
      <w:lvlText w:val="%9."/>
      <w:lvlJc w:val="right"/>
      <w:pPr>
        <w:ind w:left="6690" w:hanging="180"/>
      </w:pPr>
    </w:lvl>
  </w:abstractNum>
  <w:abstractNum w:abstractNumId="1421" w15:restartNumberingAfterBreak="0">
    <w:nsid w:val="50F05ACC"/>
    <w:multiLevelType w:val="hybridMultilevel"/>
    <w:tmpl w:val="C5B6836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22" w15:restartNumberingAfterBreak="0">
    <w:nsid w:val="50F64653"/>
    <w:multiLevelType w:val="hybridMultilevel"/>
    <w:tmpl w:val="56D0E51C"/>
    <w:lvl w:ilvl="0" w:tplc="04090001">
      <w:start w:val="1"/>
      <w:numFmt w:val="bullet"/>
      <w:lvlText w:val=""/>
      <w:lvlJc w:val="left"/>
      <w:pPr>
        <w:ind w:left="840" w:hanging="420"/>
      </w:pPr>
      <w:rPr>
        <w:rFonts w:ascii="Wingdings" w:hAnsi="Wingding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423" w15:restartNumberingAfterBreak="0">
    <w:nsid w:val="510C0C3B"/>
    <w:multiLevelType w:val="hybridMultilevel"/>
    <w:tmpl w:val="EB76AD60"/>
    <w:lvl w:ilvl="0" w:tplc="DDEAF858">
      <w:start w:val="1"/>
      <w:numFmt w:val="decimal"/>
      <w:lvlText w:val="%1."/>
      <w:lvlJc w:val="left"/>
      <w:pPr>
        <w:ind w:left="124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24" w15:restartNumberingAfterBreak="0">
    <w:nsid w:val="510F6EDA"/>
    <w:multiLevelType w:val="hybridMultilevel"/>
    <w:tmpl w:val="D0D893B0"/>
    <w:lvl w:ilvl="0" w:tplc="A8E607A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5" w15:restartNumberingAfterBreak="0">
    <w:nsid w:val="511B3E86"/>
    <w:multiLevelType w:val="hybridMultilevel"/>
    <w:tmpl w:val="64E899F6"/>
    <w:lvl w:ilvl="0" w:tplc="F524F3B8">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26" w15:restartNumberingAfterBreak="0">
    <w:nsid w:val="51295061"/>
    <w:multiLevelType w:val="hybridMultilevel"/>
    <w:tmpl w:val="1ED66E36"/>
    <w:lvl w:ilvl="0" w:tplc="FFFFFFFF">
      <w:start w:val="1"/>
      <w:numFmt w:val="decimal"/>
      <w:lvlText w:val="%1)"/>
      <w:lvlJc w:val="left"/>
      <w:pPr>
        <w:ind w:left="780" w:hanging="420"/>
      </w:pPr>
    </w:lvl>
    <w:lvl w:ilvl="1" w:tplc="FFFFFFFF">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1427" w15:restartNumberingAfterBreak="0">
    <w:nsid w:val="512D7B96"/>
    <w:multiLevelType w:val="hybridMultilevel"/>
    <w:tmpl w:val="B8B0A8AA"/>
    <w:lvl w:ilvl="0" w:tplc="7C1A6278">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28" w15:restartNumberingAfterBreak="0">
    <w:nsid w:val="513F2DD1"/>
    <w:multiLevelType w:val="hybridMultilevel"/>
    <w:tmpl w:val="ACC0C0D6"/>
    <w:lvl w:ilvl="0" w:tplc="04090011">
      <w:start w:val="1"/>
      <w:numFmt w:val="decimal"/>
      <w:lvlText w:val="%1)"/>
      <w:lvlJc w:val="left"/>
      <w:pPr>
        <w:ind w:left="860" w:hanging="440"/>
      </w:pPr>
    </w:lvl>
    <w:lvl w:ilvl="1" w:tplc="04090019">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429" w15:restartNumberingAfterBreak="0">
    <w:nsid w:val="51462411"/>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30" w15:restartNumberingAfterBreak="0">
    <w:nsid w:val="5147530B"/>
    <w:multiLevelType w:val="hybridMultilevel"/>
    <w:tmpl w:val="5B404096"/>
    <w:lvl w:ilvl="0" w:tplc="04090011">
      <w:start w:val="1"/>
      <w:numFmt w:val="decimal"/>
      <w:lvlText w:val="%1)"/>
      <w:lvlJc w:val="left"/>
      <w:pPr>
        <w:ind w:left="780" w:hanging="360"/>
      </w:pPr>
      <w:rPr>
        <w:rFonts w:hint="default"/>
        <w:sz w:val="22"/>
      </w:r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31" w15:restartNumberingAfterBreak="0">
    <w:nsid w:val="51492D22"/>
    <w:multiLevelType w:val="hybridMultilevel"/>
    <w:tmpl w:val="3A5E7B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32" w15:restartNumberingAfterBreak="0">
    <w:nsid w:val="51574DF3"/>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33" w15:restartNumberingAfterBreak="0">
    <w:nsid w:val="51821D99"/>
    <w:multiLevelType w:val="hybridMultilevel"/>
    <w:tmpl w:val="87BE2434"/>
    <w:lvl w:ilvl="0" w:tplc="3EBC3D82">
      <w:start w:val="1"/>
      <w:numFmt w:val="decimal"/>
      <w:lvlText w:val="%1."/>
      <w:lvlJc w:val="left"/>
      <w:pPr>
        <w:ind w:left="360" w:hanging="360"/>
      </w:pPr>
      <w:rPr>
        <w:rFonts w:asciiTheme="minorHAnsi" w:eastAsiaTheme="minorHAnsi" w:hAnsiTheme="minorHAnsi" w:hint="default"/>
      </w:rPr>
    </w:lvl>
    <w:lvl w:ilvl="1" w:tplc="FFFFFFFF">
      <w:start w:val="1"/>
      <w:numFmt w:val="bullet"/>
      <w:lvlText w:val=""/>
      <w:lvlJc w:val="left"/>
      <w:pPr>
        <w:ind w:left="1200" w:hanging="48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34" w15:restartNumberingAfterBreak="0">
    <w:nsid w:val="5187000F"/>
    <w:multiLevelType w:val="hybridMultilevel"/>
    <w:tmpl w:val="BBCC0BAC"/>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35" w15:restartNumberingAfterBreak="0">
    <w:nsid w:val="518D50E5"/>
    <w:multiLevelType w:val="hybridMultilevel"/>
    <w:tmpl w:val="BBBED818"/>
    <w:lvl w:ilvl="0" w:tplc="04090003">
      <w:start w:val="1"/>
      <w:numFmt w:val="bullet"/>
      <w:lvlText w:val="o"/>
      <w:lvlJc w:val="left"/>
      <w:pPr>
        <w:ind w:left="1200" w:hanging="360"/>
      </w:pPr>
      <w:rPr>
        <w:rFonts w:ascii="Courier New" w:hAnsi="Courier New" w:cs="Courier New"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cs="Wingdings" w:hint="default"/>
      </w:rPr>
    </w:lvl>
    <w:lvl w:ilvl="3" w:tplc="04090001" w:tentative="1">
      <w:start w:val="1"/>
      <w:numFmt w:val="bullet"/>
      <w:lvlText w:val=""/>
      <w:lvlJc w:val="left"/>
      <w:pPr>
        <w:ind w:left="3360" w:hanging="360"/>
      </w:pPr>
      <w:rPr>
        <w:rFonts w:ascii="Symbol" w:hAnsi="Symbol" w:cs="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cs="Wingdings" w:hint="default"/>
      </w:rPr>
    </w:lvl>
    <w:lvl w:ilvl="6" w:tplc="04090001" w:tentative="1">
      <w:start w:val="1"/>
      <w:numFmt w:val="bullet"/>
      <w:lvlText w:val=""/>
      <w:lvlJc w:val="left"/>
      <w:pPr>
        <w:ind w:left="5520" w:hanging="360"/>
      </w:pPr>
      <w:rPr>
        <w:rFonts w:ascii="Symbol" w:hAnsi="Symbol" w:cs="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cs="Wingdings" w:hint="default"/>
      </w:rPr>
    </w:lvl>
  </w:abstractNum>
  <w:abstractNum w:abstractNumId="1436" w15:restartNumberingAfterBreak="0">
    <w:nsid w:val="51B97E2E"/>
    <w:multiLevelType w:val="hybridMultilevel"/>
    <w:tmpl w:val="FC1A2A8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7" w15:restartNumberingAfterBreak="0">
    <w:nsid w:val="51DB11CB"/>
    <w:multiLevelType w:val="hybridMultilevel"/>
    <w:tmpl w:val="817AA19C"/>
    <w:lvl w:ilvl="0" w:tplc="04090011">
      <w:start w:val="1"/>
      <w:numFmt w:val="decimal"/>
      <w:lvlText w:val="%1)"/>
      <w:lvlJc w:val="left"/>
      <w:pPr>
        <w:ind w:left="749" w:hanging="440"/>
      </w:pPr>
    </w:lvl>
    <w:lvl w:ilvl="1" w:tplc="04090019" w:tentative="1">
      <w:start w:val="1"/>
      <w:numFmt w:val="lowerLetter"/>
      <w:lvlText w:val="%2)"/>
      <w:lvlJc w:val="left"/>
      <w:pPr>
        <w:ind w:left="1189" w:hanging="440"/>
      </w:pPr>
    </w:lvl>
    <w:lvl w:ilvl="2" w:tplc="0409001B" w:tentative="1">
      <w:start w:val="1"/>
      <w:numFmt w:val="lowerRoman"/>
      <w:lvlText w:val="%3."/>
      <w:lvlJc w:val="right"/>
      <w:pPr>
        <w:ind w:left="1629" w:hanging="440"/>
      </w:pPr>
    </w:lvl>
    <w:lvl w:ilvl="3" w:tplc="0409000F" w:tentative="1">
      <w:start w:val="1"/>
      <w:numFmt w:val="decimal"/>
      <w:lvlText w:val="%4."/>
      <w:lvlJc w:val="left"/>
      <w:pPr>
        <w:ind w:left="2069" w:hanging="440"/>
      </w:pPr>
    </w:lvl>
    <w:lvl w:ilvl="4" w:tplc="04090019" w:tentative="1">
      <w:start w:val="1"/>
      <w:numFmt w:val="lowerLetter"/>
      <w:lvlText w:val="%5)"/>
      <w:lvlJc w:val="left"/>
      <w:pPr>
        <w:ind w:left="2509" w:hanging="440"/>
      </w:pPr>
    </w:lvl>
    <w:lvl w:ilvl="5" w:tplc="0409001B" w:tentative="1">
      <w:start w:val="1"/>
      <w:numFmt w:val="lowerRoman"/>
      <w:lvlText w:val="%6."/>
      <w:lvlJc w:val="right"/>
      <w:pPr>
        <w:ind w:left="2949" w:hanging="440"/>
      </w:pPr>
    </w:lvl>
    <w:lvl w:ilvl="6" w:tplc="0409000F" w:tentative="1">
      <w:start w:val="1"/>
      <w:numFmt w:val="decimal"/>
      <w:lvlText w:val="%7."/>
      <w:lvlJc w:val="left"/>
      <w:pPr>
        <w:ind w:left="3389" w:hanging="440"/>
      </w:pPr>
    </w:lvl>
    <w:lvl w:ilvl="7" w:tplc="04090019" w:tentative="1">
      <w:start w:val="1"/>
      <w:numFmt w:val="lowerLetter"/>
      <w:lvlText w:val="%8)"/>
      <w:lvlJc w:val="left"/>
      <w:pPr>
        <w:ind w:left="3829" w:hanging="440"/>
      </w:pPr>
    </w:lvl>
    <w:lvl w:ilvl="8" w:tplc="0409001B" w:tentative="1">
      <w:start w:val="1"/>
      <w:numFmt w:val="lowerRoman"/>
      <w:lvlText w:val="%9."/>
      <w:lvlJc w:val="right"/>
      <w:pPr>
        <w:ind w:left="4269" w:hanging="440"/>
      </w:pPr>
    </w:lvl>
  </w:abstractNum>
  <w:abstractNum w:abstractNumId="1438" w15:restartNumberingAfterBreak="0">
    <w:nsid w:val="51DC3773"/>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39" w15:restartNumberingAfterBreak="0">
    <w:nsid w:val="51E5101D"/>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40" w15:restartNumberingAfterBreak="0">
    <w:nsid w:val="520670E0"/>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41" w15:restartNumberingAfterBreak="0">
    <w:nsid w:val="52097A54"/>
    <w:multiLevelType w:val="hybridMultilevel"/>
    <w:tmpl w:val="6AE2EA06"/>
    <w:lvl w:ilvl="0" w:tplc="6922C3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2" w15:restartNumberingAfterBreak="0">
    <w:nsid w:val="52107D98"/>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43" w15:restartNumberingAfterBreak="0">
    <w:nsid w:val="52247002"/>
    <w:multiLevelType w:val="hybridMultilevel"/>
    <w:tmpl w:val="A5BED7F0"/>
    <w:lvl w:ilvl="0" w:tplc="E4041136">
      <w:start w:val="1"/>
      <w:numFmt w:val="decimal"/>
      <w:lvlText w:val="%1."/>
      <w:lvlJc w:val="left"/>
      <w:pPr>
        <w:ind w:left="889" w:hanging="440"/>
      </w:pPr>
      <w:rPr>
        <w:rFonts w:hint="eastAsia"/>
      </w:rPr>
    </w:lvl>
    <w:lvl w:ilvl="1" w:tplc="04090019">
      <w:start w:val="1"/>
      <w:numFmt w:val="lowerLetter"/>
      <w:lvlText w:val="%2)"/>
      <w:lvlJc w:val="left"/>
      <w:pPr>
        <w:ind w:left="1329" w:hanging="440"/>
      </w:pPr>
    </w:lvl>
    <w:lvl w:ilvl="2" w:tplc="0409001B" w:tentative="1">
      <w:start w:val="1"/>
      <w:numFmt w:val="lowerRoman"/>
      <w:lvlText w:val="%3."/>
      <w:lvlJc w:val="right"/>
      <w:pPr>
        <w:ind w:left="1769" w:hanging="440"/>
      </w:pPr>
    </w:lvl>
    <w:lvl w:ilvl="3" w:tplc="0409000F" w:tentative="1">
      <w:start w:val="1"/>
      <w:numFmt w:val="decimal"/>
      <w:lvlText w:val="%4."/>
      <w:lvlJc w:val="left"/>
      <w:pPr>
        <w:ind w:left="2209" w:hanging="440"/>
      </w:pPr>
    </w:lvl>
    <w:lvl w:ilvl="4" w:tplc="04090019" w:tentative="1">
      <w:start w:val="1"/>
      <w:numFmt w:val="lowerLetter"/>
      <w:lvlText w:val="%5)"/>
      <w:lvlJc w:val="left"/>
      <w:pPr>
        <w:ind w:left="2649" w:hanging="440"/>
      </w:pPr>
    </w:lvl>
    <w:lvl w:ilvl="5" w:tplc="0409001B" w:tentative="1">
      <w:start w:val="1"/>
      <w:numFmt w:val="lowerRoman"/>
      <w:lvlText w:val="%6."/>
      <w:lvlJc w:val="right"/>
      <w:pPr>
        <w:ind w:left="3089" w:hanging="440"/>
      </w:pPr>
    </w:lvl>
    <w:lvl w:ilvl="6" w:tplc="0409000F" w:tentative="1">
      <w:start w:val="1"/>
      <w:numFmt w:val="decimal"/>
      <w:lvlText w:val="%7."/>
      <w:lvlJc w:val="left"/>
      <w:pPr>
        <w:ind w:left="3529" w:hanging="440"/>
      </w:pPr>
    </w:lvl>
    <w:lvl w:ilvl="7" w:tplc="04090019" w:tentative="1">
      <w:start w:val="1"/>
      <w:numFmt w:val="lowerLetter"/>
      <w:lvlText w:val="%8)"/>
      <w:lvlJc w:val="left"/>
      <w:pPr>
        <w:ind w:left="3969" w:hanging="440"/>
      </w:pPr>
    </w:lvl>
    <w:lvl w:ilvl="8" w:tplc="0409001B" w:tentative="1">
      <w:start w:val="1"/>
      <w:numFmt w:val="lowerRoman"/>
      <w:lvlText w:val="%9."/>
      <w:lvlJc w:val="right"/>
      <w:pPr>
        <w:ind w:left="4409" w:hanging="440"/>
      </w:pPr>
    </w:lvl>
  </w:abstractNum>
  <w:abstractNum w:abstractNumId="1444" w15:restartNumberingAfterBreak="0">
    <w:nsid w:val="52247E0B"/>
    <w:multiLevelType w:val="multilevel"/>
    <w:tmpl w:val="94B2E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5" w15:restartNumberingAfterBreak="0">
    <w:nsid w:val="522A5867"/>
    <w:multiLevelType w:val="hybridMultilevel"/>
    <w:tmpl w:val="47482B7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6" w15:restartNumberingAfterBreak="0">
    <w:nsid w:val="522F24AF"/>
    <w:multiLevelType w:val="hybridMultilevel"/>
    <w:tmpl w:val="EC644D32"/>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447" w15:restartNumberingAfterBreak="0">
    <w:nsid w:val="523323FA"/>
    <w:multiLevelType w:val="hybridMultilevel"/>
    <w:tmpl w:val="DBD4F708"/>
    <w:lvl w:ilvl="0" w:tplc="04090001">
      <w:start w:val="1"/>
      <w:numFmt w:val="bullet"/>
      <w:lvlText w:val=""/>
      <w:lvlJc w:val="left"/>
      <w:pPr>
        <w:ind w:left="1200" w:hanging="420"/>
      </w:pPr>
      <w:rPr>
        <w:rFonts w:ascii="Wingdings" w:hAnsi="Wingdings" w:hint="default"/>
      </w:rPr>
    </w:lvl>
    <w:lvl w:ilvl="1" w:tplc="04090003">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448" w15:restartNumberingAfterBreak="0">
    <w:nsid w:val="523B573D"/>
    <w:multiLevelType w:val="hybridMultilevel"/>
    <w:tmpl w:val="3404DBE0"/>
    <w:lvl w:ilvl="0" w:tplc="04090011">
      <w:start w:val="1"/>
      <w:numFmt w:val="decimal"/>
      <w:lvlText w:val="%1)"/>
      <w:lvlJc w:val="left"/>
      <w:pPr>
        <w:ind w:left="605" w:hanging="440"/>
      </w:pPr>
    </w:lvl>
    <w:lvl w:ilvl="1" w:tplc="04090019" w:tentative="1">
      <w:start w:val="1"/>
      <w:numFmt w:val="lowerLetter"/>
      <w:lvlText w:val="%2)"/>
      <w:lvlJc w:val="left"/>
      <w:pPr>
        <w:ind w:left="1045" w:hanging="440"/>
      </w:pPr>
    </w:lvl>
    <w:lvl w:ilvl="2" w:tplc="0409001B" w:tentative="1">
      <w:start w:val="1"/>
      <w:numFmt w:val="lowerRoman"/>
      <w:lvlText w:val="%3."/>
      <w:lvlJc w:val="right"/>
      <w:pPr>
        <w:ind w:left="1485" w:hanging="440"/>
      </w:pPr>
    </w:lvl>
    <w:lvl w:ilvl="3" w:tplc="0409000F" w:tentative="1">
      <w:start w:val="1"/>
      <w:numFmt w:val="decimal"/>
      <w:lvlText w:val="%4."/>
      <w:lvlJc w:val="left"/>
      <w:pPr>
        <w:ind w:left="1925" w:hanging="440"/>
      </w:pPr>
    </w:lvl>
    <w:lvl w:ilvl="4" w:tplc="04090019" w:tentative="1">
      <w:start w:val="1"/>
      <w:numFmt w:val="lowerLetter"/>
      <w:lvlText w:val="%5)"/>
      <w:lvlJc w:val="left"/>
      <w:pPr>
        <w:ind w:left="2365" w:hanging="440"/>
      </w:pPr>
    </w:lvl>
    <w:lvl w:ilvl="5" w:tplc="0409001B" w:tentative="1">
      <w:start w:val="1"/>
      <w:numFmt w:val="lowerRoman"/>
      <w:lvlText w:val="%6."/>
      <w:lvlJc w:val="right"/>
      <w:pPr>
        <w:ind w:left="2805" w:hanging="440"/>
      </w:pPr>
    </w:lvl>
    <w:lvl w:ilvl="6" w:tplc="0409000F" w:tentative="1">
      <w:start w:val="1"/>
      <w:numFmt w:val="decimal"/>
      <w:lvlText w:val="%7."/>
      <w:lvlJc w:val="left"/>
      <w:pPr>
        <w:ind w:left="3245" w:hanging="440"/>
      </w:pPr>
    </w:lvl>
    <w:lvl w:ilvl="7" w:tplc="04090019" w:tentative="1">
      <w:start w:val="1"/>
      <w:numFmt w:val="lowerLetter"/>
      <w:lvlText w:val="%8)"/>
      <w:lvlJc w:val="left"/>
      <w:pPr>
        <w:ind w:left="3685" w:hanging="440"/>
      </w:pPr>
    </w:lvl>
    <w:lvl w:ilvl="8" w:tplc="0409001B" w:tentative="1">
      <w:start w:val="1"/>
      <w:numFmt w:val="lowerRoman"/>
      <w:lvlText w:val="%9."/>
      <w:lvlJc w:val="right"/>
      <w:pPr>
        <w:ind w:left="4125" w:hanging="440"/>
      </w:pPr>
    </w:lvl>
  </w:abstractNum>
  <w:abstractNum w:abstractNumId="1449" w15:restartNumberingAfterBreak="0">
    <w:nsid w:val="523E4B0E"/>
    <w:multiLevelType w:val="hybridMultilevel"/>
    <w:tmpl w:val="72F0C2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50" w15:restartNumberingAfterBreak="0">
    <w:nsid w:val="523E5AEE"/>
    <w:multiLevelType w:val="hybridMultilevel"/>
    <w:tmpl w:val="D334163A"/>
    <w:lvl w:ilvl="0" w:tplc="0384401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1" w15:restartNumberingAfterBreak="0">
    <w:nsid w:val="526F2A12"/>
    <w:multiLevelType w:val="hybridMultilevel"/>
    <w:tmpl w:val="4CCEF4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52" w15:restartNumberingAfterBreak="0">
    <w:nsid w:val="527C36CD"/>
    <w:multiLevelType w:val="hybridMultilevel"/>
    <w:tmpl w:val="497441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53" w15:restartNumberingAfterBreak="0">
    <w:nsid w:val="52BA68EB"/>
    <w:multiLevelType w:val="multilevel"/>
    <w:tmpl w:val="A7D88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4" w15:restartNumberingAfterBreak="0">
    <w:nsid w:val="52D73E6F"/>
    <w:multiLevelType w:val="hybridMultilevel"/>
    <w:tmpl w:val="D92AB69E"/>
    <w:lvl w:ilvl="0" w:tplc="49408DA6">
      <w:start w:val="15"/>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55" w15:restartNumberingAfterBreak="0">
    <w:nsid w:val="52DF764A"/>
    <w:multiLevelType w:val="hybridMultilevel"/>
    <w:tmpl w:val="36D85F00"/>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56" w15:restartNumberingAfterBreak="0">
    <w:nsid w:val="52F37EBD"/>
    <w:multiLevelType w:val="multilevel"/>
    <w:tmpl w:val="DBFE323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57" w15:restartNumberingAfterBreak="0">
    <w:nsid w:val="52F4294D"/>
    <w:multiLevelType w:val="hybridMultilevel"/>
    <w:tmpl w:val="F3ACCDE2"/>
    <w:lvl w:ilvl="0" w:tplc="04090003">
      <w:start w:val="1"/>
      <w:numFmt w:val="bullet"/>
      <w:lvlText w:val="o"/>
      <w:lvlJc w:val="left"/>
      <w:pPr>
        <w:ind w:left="420" w:hanging="420"/>
      </w:pPr>
      <w:rPr>
        <w:rFonts w:ascii="Courier New" w:hAnsi="Courier New" w:cs="Courier New" w:hint="default"/>
      </w:rPr>
    </w:lvl>
    <w:lvl w:ilvl="1" w:tplc="D22C65F6">
      <w:start w:val="2"/>
      <w:numFmt w:val="lowerLetter"/>
      <w:lvlText w:val="%2."/>
      <w:lvlJc w:val="left"/>
      <w:pPr>
        <w:ind w:left="840" w:hanging="420"/>
      </w:pPr>
      <w:rPr>
        <w:rFonts w:hint="eastAsia"/>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58" w15:restartNumberingAfterBreak="0">
    <w:nsid w:val="53093E01"/>
    <w:multiLevelType w:val="hybridMultilevel"/>
    <w:tmpl w:val="EF308402"/>
    <w:lvl w:ilvl="0" w:tplc="621402A0">
      <w:start w:val="1"/>
      <w:numFmt w:val="decimal"/>
      <w:lvlText w:val="%1)"/>
      <w:lvlJc w:val="left"/>
      <w:pPr>
        <w:ind w:left="780" w:hanging="420"/>
      </w:pPr>
      <w:rPr>
        <w:rFonts w:hint="eastAsia"/>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59" w15:restartNumberingAfterBreak="0">
    <w:nsid w:val="53162AD7"/>
    <w:multiLevelType w:val="hybridMultilevel"/>
    <w:tmpl w:val="877AD49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60" w15:restartNumberingAfterBreak="0">
    <w:nsid w:val="531A646D"/>
    <w:multiLevelType w:val="hybridMultilevel"/>
    <w:tmpl w:val="023C0FD6"/>
    <w:lvl w:ilvl="0" w:tplc="A2E0FCF2">
      <w:start w:val="1"/>
      <w:numFmt w:val="decimal"/>
      <w:lvlText w:val="%1)"/>
      <w:lvlJc w:val="left"/>
      <w:pPr>
        <w:ind w:left="780" w:hanging="420"/>
      </w:pPr>
      <w:rPr>
        <w:rFonts w:hint="eastAsia"/>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61" w15:restartNumberingAfterBreak="0">
    <w:nsid w:val="533272D7"/>
    <w:multiLevelType w:val="multilevel"/>
    <w:tmpl w:val="E2708B9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462" w15:restartNumberingAfterBreak="0">
    <w:nsid w:val="53356284"/>
    <w:multiLevelType w:val="hybridMultilevel"/>
    <w:tmpl w:val="10BE96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63" w15:restartNumberingAfterBreak="0">
    <w:nsid w:val="533A264C"/>
    <w:multiLevelType w:val="hybridMultilevel"/>
    <w:tmpl w:val="FB220350"/>
    <w:lvl w:ilvl="0" w:tplc="EC528996">
      <w:start w:val="1"/>
      <w:numFmt w:val="decimal"/>
      <w:lvlText w:val="%1)"/>
      <w:lvlJc w:val="left"/>
      <w:pPr>
        <w:ind w:left="869" w:hanging="420"/>
      </w:pPr>
    </w:lvl>
    <w:lvl w:ilvl="1" w:tplc="04090019" w:tentative="1">
      <w:start w:val="1"/>
      <w:numFmt w:val="lowerLetter"/>
      <w:lvlText w:val="%2)"/>
      <w:lvlJc w:val="left"/>
      <w:pPr>
        <w:ind w:left="1289" w:hanging="420"/>
      </w:pPr>
    </w:lvl>
    <w:lvl w:ilvl="2" w:tplc="0409001B" w:tentative="1">
      <w:start w:val="1"/>
      <w:numFmt w:val="lowerRoman"/>
      <w:lvlText w:val="%3."/>
      <w:lvlJc w:val="right"/>
      <w:pPr>
        <w:ind w:left="1709" w:hanging="420"/>
      </w:pPr>
    </w:lvl>
    <w:lvl w:ilvl="3" w:tplc="0409000F" w:tentative="1">
      <w:start w:val="1"/>
      <w:numFmt w:val="decimal"/>
      <w:lvlText w:val="%4."/>
      <w:lvlJc w:val="left"/>
      <w:pPr>
        <w:ind w:left="2129" w:hanging="420"/>
      </w:pPr>
    </w:lvl>
    <w:lvl w:ilvl="4" w:tplc="04090019" w:tentative="1">
      <w:start w:val="1"/>
      <w:numFmt w:val="lowerLetter"/>
      <w:lvlText w:val="%5)"/>
      <w:lvlJc w:val="left"/>
      <w:pPr>
        <w:ind w:left="2549" w:hanging="420"/>
      </w:pPr>
    </w:lvl>
    <w:lvl w:ilvl="5" w:tplc="0409001B" w:tentative="1">
      <w:start w:val="1"/>
      <w:numFmt w:val="lowerRoman"/>
      <w:lvlText w:val="%6."/>
      <w:lvlJc w:val="right"/>
      <w:pPr>
        <w:ind w:left="2969" w:hanging="420"/>
      </w:pPr>
    </w:lvl>
    <w:lvl w:ilvl="6" w:tplc="0409000F" w:tentative="1">
      <w:start w:val="1"/>
      <w:numFmt w:val="decimal"/>
      <w:lvlText w:val="%7."/>
      <w:lvlJc w:val="left"/>
      <w:pPr>
        <w:ind w:left="3389" w:hanging="420"/>
      </w:pPr>
    </w:lvl>
    <w:lvl w:ilvl="7" w:tplc="04090019" w:tentative="1">
      <w:start w:val="1"/>
      <w:numFmt w:val="lowerLetter"/>
      <w:lvlText w:val="%8)"/>
      <w:lvlJc w:val="left"/>
      <w:pPr>
        <w:ind w:left="3809" w:hanging="420"/>
      </w:pPr>
    </w:lvl>
    <w:lvl w:ilvl="8" w:tplc="0409001B" w:tentative="1">
      <w:start w:val="1"/>
      <w:numFmt w:val="lowerRoman"/>
      <w:lvlText w:val="%9."/>
      <w:lvlJc w:val="right"/>
      <w:pPr>
        <w:ind w:left="4229" w:hanging="420"/>
      </w:pPr>
    </w:lvl>
  </w:abstractNum>
  <w:abstractNum w:abstractNumId="1464" w15:restartNumberingAfterBreak="0">
    <w:nsid w:val="53563EEB"/>
    <w:multiLevelType w:val="multilevel"/>
    <w:tmpl w:val="D77E866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465" w15:restartNumberingAfterBreak="0">
    <w:nsid w:val="536D55E4"/>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start w:val="1"/>
      <w:numFmt w:val="lowerLetter"/>
      <w:lvlText w:val="%6."/>
      <w:lvlJc w:val="left"/>
      <w:pPr>
        <w:tabs>
          <w:tab w:val="num" w:pos="4320"/>
        </w:tabs>
        <w:ind w:left="4320" w:hanging="360"/>
      </w:pPr>
    </w:lvl>
    <w:lvl w:ilvl="6">
      <w:start w:val="1"/>
      <w:numFmt w:val="lowerLetter"/>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Letter"/>
      <w:lvlText w:val="%9."/>
      <w:lvlJc w:val="left"/>
      <w:pPr>
        <w:tabs>
          <w:tab w:val="num" w:pos="6480"/>
        </w:tabs>
        <w:ind w:left="6480" w:hanging="360"/>
      </w:pPr>
    </w:lvl>
  </w:abstractNum>
  <w:abstractNum w:abstractNumId="1466" w15:restartNumberingAfterBreak="0">
    <w:nsid w:val="53702EB7"/>
    <w:multiLevelType w:val="hybridMultilevel"/>
    <w:tmpl w:val="F7AC0E4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7" w15:restartNumberingAfterBreak="0">
    <w:nsid w:val="537202AF"/>
    <w:multiLevelType w:val="hybridMultilevel"/>
    <w:tmpl w:val="2DC8C754"/>
    <w:lvl w:ilvl="0" w:tplc="CA8E54EE">
      <w:start w:val="3"/>
      <w:numFmt w:val="decimal"/>
      <w:lvlText w:val="%1)"/>
      <w:lvlJc w:val="left"/>
      <w:pPr>
        <w:ind w:left="16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68" w15:restartNumberingAfterBreak="0">
    <w:nsid w:val="537441A8"/>
    <w:multiLevelType w:val="hybridMultilevel"/>
    <w:tmpl w:val="F2F09E86"/>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69" w15:restartNumberingAfterBreak="0">
    <w:nsid w:val="538B347A"/>
    <w:multiLevelType w:val="hybridMultilevel"/>
    <w:tmpl w:val="9A16BB34"/>
    <w:lvl w:ilvl="0" w:tplc="855C7A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0" w15:restartNumberingAfterBreak="0">
    <w:nsid w:val="538D1625"/>
    <w:multiLevelType w:val="hybridMultilevel"/>
    <w:tmpl w:val="9C6ED8B2"/>
    <w:lvl w:ilvl="0" w:tplc="F75AFAA8">
      <w:start w:val="12"/>
      <w:numFmt w:val="decimal"/>
      <w:lvlText w:val="%1."/>
      <w:lvlJc w:val="left"/>
      <w:pPr>
        <w:ind w:left="360" w:hanging="360"/>
      </w:pPr>
      <w:rPr>
        <w:rFonts w:asciiTheme="minorHAnsi" w:hAnsiTheme="minorHAnsi" w:cstheme="minorBidi"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1" w15:restartNumberingAfterBreak="0">
    <w:nsid w:val="539260B0"/>
    <w:multiLevelType w:val="hybridMultilevel"/>
    <w:tmpl w:val="2E0017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72" w15:restartNumberingAfterBreak="0">
    <w:nsid w:val="539413DD"/>
    <w:multiLevelType w:val="hybridMultilevel"/>
    <w:tmpl w:val="D04EE0D8"/>
    <w:lvl w:ilvl="0" w:tplc="FFFFFFFF">
      <w:start w:val="1"/>
      <w:numFmt w:val="decimal"/>
      <w:lvlText w:val="%1."/>
      <w:lvlJc w:val="left"/>
      <w:pPr>
        <w:ind w:left="360" w:hanging="360"/>
      </w:pPr>
      <w:rPr>
        <w:rFonts w:hint="default"/>
      </w:rPr>
    </w:lvl>
    <w:lvl w:ilvl="1" w:tplc="FFFFFFFF">
      <w:start w:val="1"/>
      <w:numFmt w:val="bullet"/>
      <w:lvlText w:val=""/>
      <w:lvlJc w:val="left"/>
      <w:pPr>
        <w:ind w:left="1200" w:hanging="480"/>
      </w:pPr>
      <w:rPr>
        <w:rFonts w:ascii="Symbol" w:hAnsi="Symbol" w:hint="default"/>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73" w15:restartNumberingAfterBreak="0">
    <w:nsid w:val="53A4146C"/>
    <w:multiLevelType w:val="multilevel"/>
    <w:tmpl w:val="33E09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4" w15:restartNumberingAfterBreak="0">
    <w:nsid w:val="53A47A3F"/>
    <w:multiLevelType w:val="hybridMultilevel"/>
    <w:tmpl w:val="95E8891A"/>
    <w:lvl w:ilvl="0" w:tplc="A6545464">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75" w15:restartNumberingAfterBreak="0">
    <w:nsid w:val="53AC3370"/>
    <w:multiLevelType w:val="hybridMultilevel"/>
    <w:tmpl w:val="3796E8E6"/>
    <w:lvl w:ilvl="0" w:tplc="04090003">
      <w:start w:val="1"/>
      <w:numFmt w:val="bullet"/>
      <w:lvlText w:val="o"/>
      <w:lvlJc w:val="left"/>
      <w:pPr>
        <w:ind w:left="1260" w:hanging="420"/>
      </w:pPr>
      <w:rPr>
        <w:rFonts w:ascii="Courier New" w:hAnsi="Courier New" w:cs="Courier New"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76" w15:restartNumberingAfterBreak="0">
    <w:nsid w:val="53B50CD9"/>
    <w:multiLevelType w:val="hybridMultilevel"/>
    <w:tmpl w:val="1C4A8652"/>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77" w15:restartNumberingAfterBreak="0">
    <w:nsid w:val="53B5106A"/>
    <w:multiLevelType w:val="hybridMultilevel"/>
    <w:tmpl w:val="B6FC880A"/>
    <w:lvl w:ilvl="0" w:tplc="04090011">
      <w:start w:val="1"/>
      <w:numFmt w:val="decimal"/>
      <w:lvlText w:val="%1)"/>
      <w:lvlJc w:val="left"/>
      <w:pPr>
        <w:ind w:left="440" w:hanging="440"/>
      </w:pPr>
    </w:lvl>
    <w:lvl w:ilvl="1" w:tplc="04090011">
      <w:start w:val="1"/>
      <w:numFmt w:val="decimal"/>
      <w:lvlText w:val="%2)"/>
      <w:lvlJc w:val="left"/>
      <w:pPr>
        <w:ind w:left="1160" w:hanging="440"/>
      </w:pPr>
    </w:lvl>
    <w:lvl w:ilvl="2" w:tplc="0409001B">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78" w15:restartNumberingAfterBreak="0">
    <w:nsid w:val="53BE6108"/>
    <w:multiLevelType w:val="hybridMultilevel"/>
    <w:tmpl w:val="B66E47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9" w15:restartNumberingAfterBreak="0">
    <w:nsid w:val="53E364A4"/>
    <w:multiLevelType w:val="hybridMultilevel"/>
    <w:tmpl w:val="5976744E"/>
    <w:lvl w:ilvl="0" w:tplc="264CA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0" w15:restartNumberingAfterBreak="0">
    <w:nsid w:val="53EC3938"/>
    <w:multiLevelType w:val="hybridMultilevel"/>
    <w:tmpl w:val="D93420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1" w15:restartNumberingAfterBreak="0">
    <w:nsid w:val="53F93749"/>
    <w:multiLevelType w:val="hybridMultilevel"/>
    <w:tmpl w:val="10BE96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82" w15:restartNumberingAfterBreak="0">
    <w:nsid w:val="53FC2085"/>
    <w:multiLevelType w:val="hybridMultilevel"/>
    <w:tmpl w:val="70DE644E"/>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1483" w15:restartNumberingAfterBreak="0">
    <w:nsid w:val="54132C98"/>
    <w:multiLevelType w:val="multilevel"/>
    <w:tmpl w:val="1DD4A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4" w15:restartNumberingAfterBreak="0">
    <w:nsid w:val="541A2EB0"/>
    <w:multiLevelType w:val="hybridMultilevel"/>
    <w:tmpl w:val="2C9E19A0"/>
    <w:lvl w:ilvl="0" w:tplc="FFFFFFFF">
      <w:start w:val="1"/>
      <w:numFmt w:val="decimal"/>
      <w:lvlText w:val="%1."/>
      <w:lvlJc w:val="left"/>
      <w:pPr>
        <w:ind w:left="1140" w:hanging="360"/>
      </w:pPr>
      <w:rPr>
        <w:rFonts w:hint="default"/>
      </w:rPr>
    </w:lvl>
    <w:lvl w:ilvl="1" w:tplc="FFFFFFFF">
      <w:start w:val="1"/>
      <w:numFmt w:val="bullet"/>
      <w:lvlText w:val=""/>
      <w:lvlJc w:val="left"/>
      <w:pPr>
        <w:ind w:left="1980" w:hanging="480"/>
      </w:pPr>
      <w:rPr>
        <w:rFonts w:ascii="Symbol" w:hAnsi="Symbol" w:hint="default"/>
      </w:rPr>
    </w:lvl>
    <w:lvl w:ilvl="2" w:tplc="FFFFFFFF" w:tentative="1">
      <w:start w:val="1"/>
      <w:numFmt w:val="lowerRoman"/>
      <w:lvlText w:val="%3."/>
      <w:lvlJc w:val="right"/>
      <w:pPr>
        <w:ind w:left="2580" w:hanging="180"/>
      </w:pPr>
    </w:lvl>
    <w:lvl w:ilvl="3" w:tplc="FFFFFFFF" w:tentative="1">
      <w:start w:val="1"/>
      <w:numFmt w:val="decimal"/>
      <w:lvlText w:val="%4."/>
      <w:lvlJc w:val="left"/>
      <w:pPr>
        <w:ind w:left="3300" w:hanging="360"/>
      </w:pPr>
    </w:lvl>
    <w:lvl w:ilvl="4" w:tplc="FFFFFFFF" w:tentative="1">
      <w:start w:val="1"/>
      <w:numFmt w:val="lowerLetter"/>
      <w:lvlText w:val="%5."/>
      <w:lvlJc w:val="left"/>
      <w:pPr>
        <w:ind w:left="4020" w:hanging="360"/>
      </w:pPr>
    </w:lvl>
    <w:lvl w:ilvl="5" w:tplc="FFFFFFFF" w:tentative="1">
      <w:start w:val="1"/>
      <w:numFmt w:val="lowerRoman"/>
      <w:lvlText w:val="%6."/>
      <w:lvlJc w:val="right"/>
      <w:pPr>
        <w:ind w:left="4740" w:hanging="180"/>
      </w:pPr>
    </w:lvl>
    <w:lvl w:ilvl="6" w:tplc="FFFFFFFF" w:tentative="1">
      <w:start w:val="1"/>
      <w:numFmt w:val="decimal"/>
      <w:lvlText w:val="%7."/>
      <w:lvlJc w:val="left"/>
      <w:pPr>
        <w:ind w:left="5460" w:hanging="360"/>
      </w:pPr>
    </w:lvl>
    <w:lvl w:ilvl="7" w:tplc="FFFFFFFF" w:tentative="1">
      <w:start w:val="1"/>
      <w:numFmt w:val="lowerLetter"/>
      <w:lvlText w:val="%8."/>
      <w:lvlJc w:val="left"/>
      <w:pPr>
        <w:ind w:left="6180" w:hanging="360"/>
      </w:pPr>
    </w:lvl>
    <w:lvl w:ilvl="8" w:tplc="FFFFFFFF" w:tentative="1">
      <w:start w:val="1"/>
      <w:numFmt w:val="lowerRoman"/>
      <w:lvlText w:val="%9."/>
      <w:lvlJc w:val="right"/>
      <w:pPr>
        <w:ind w:left="6900" w:hanging="180"/>
      </w:pPr>
    </w:lvl>
  </w:abstractNum>
  <w:abstractNum w:abstractNumId="1485" w15:restartNumberingAfterBreak="0">
    <w:nsid w:val="541C6D0B"/>
    <w:multiLevelType w:val="multilevel"/>
    <w:tmpl w:val="FABC898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86" w15:restartNumberingAfterBreak="0">
    <w:nsid w:val="542E23C4"/>
    <w:multiLevelType w:val="hybridMultilevel"/>
    <w:tmpl w:val="8FE851A0"/>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487" w15:restartNumberingAfterBreak="0">
    <w:nsid w:val="543A05EA"/>
    <w:multiLevelType w:val="hybridMultilevel"/>
    <w:tmpl w:val="7F36D2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88" w15:restartNumberingAfterBreak="0">
    <w:nsid w:val="54686F3F"/>
    <w:multiLevelType w:val="hybridMultilevel"/>
    <w:tmpl w:val="155EFF54"/>
    <w:lvl w:ilvl="0" w:tplc="04090003">
      <w:start w:val="1"/>
      <w:numFmt w:val="bullet"/>
      <w:lvlText w:val="o"/>
      <w:lvlJc w:val="left"/>
      <w:pPr>
        <w:ind w:left="1220" w:hanging="440"/>
      </w:pPr>
      <w:rPr>
        <w:rFonts w:ascii="Courier New" w:hAnsi="Courier New" w:cs="Courier New" w:hint="default"/>
      </w:rPr>
    </w:lvl>
    <w:lvl w:ilvl="1" w:tplc="04090003" w:tentative="1">
      <w:start w:val="1"/>
      <w:numFmt w:val="bullet"/>
      <w:lvlText w:val=""/>
      <w:lvlJc w:val="left"/>
      <w:pPr>
        <w:ind w:left="1660" w:hanging="440"/>
      </w:pPr>
      <w:rPr>
        <w:rFonts w:ascii="Wingdings" w:hAnsi="Wingdings" w:hint="default"/>
      </w:rPr>
    </w:lvl>
    <w:lvl w:ilvl="2" w:tplc="04090005" w:tentative="1">
      <w:start w:val="1"/>
      <w:numFmt w:val="bullet"/>
      <w:lvlText w:val=""/>
      <w:lvlJc w:val="left"/>
      <w:pPr>
        <w:ind w:left="2100" w:hanging="440"/>
      </w:pPr>
      <w:rPr>
        <w:rFonts w:ascii="Wingdings" w:hAnsi="Wingdings" w:hint="default"/>
      </w:rPr>
    </w:lvl>
    <w:lvl w:ilvl="3" w:tplc="04090001" w:tentative="1">
      <w:start w:val="1"/>
      <w:numFmt w:val="bullet"/>
      <w:lvlText w:val=""/>
      <w:lvlJc w:val="left"/>
      <w:pPr>
        <w:ind w:left="2540" w:hanging="440"/>
      </w:pPr>
      <w:rPr>
        <w:rFonts w:ascii="Wingdings" w:hAnsi="Wingdings" w:hint="default"/>
      </w:rPr>
    </w:lvl>
    <w:lvl w:ilvl="4" w:tplc="04090003" w:tentative="1">
      <w:start w:val="1"/>
      <w:numFmt w:val="bullet"/>
      <w:lvlText w:val=""/>
      <w:lvlJc w:val="left"/>
      <w:pPr>
        <w:ind w:left="2980" w:hanging="440"/>
      </w:pPr>
      <w:rPr>
        <w:rFonts w:ascii="Wingdings" w:hAnsi="Wingdings" w:hint="default"/>
      </w:rPr>
    </w:lvl>
    <w:lvl w:ilvl="5" w:tplc="04090005" w:tentative="1">
      <w:start w:val="1"/>
      <w:numFmt w:val="bullet"/>
      <w:lvlText w:val=""/>
      <w:lvlJc w:val="left"/>
      <w:pPr>
        <w:ind w:left="3420" w:hanging="440"/>
      </w:pPr>
      <w:rPr>
        <w:rFonts w:ascii="Wingdings" w:hAnsi="Wingdings" w:hint="default"/>
      </w:rPr>
    </w:lvl>
    <w:lvl w:ilvl="6" w:tplc="04090001" w:tentative="1">
      <w:start w:val="1"/>
      <w:numFmt w:val="bullet"/>
      <w:lvlText w:val=""/>
      <w:lvlJc w:val="left"/>
      <w:pPr>
        <w:ind w:left="3860" w:hanging="440"/>
      </w:pPr>
      <w:rPr>
        <w:rFonts w:ascii="Wingdings" w:hAnsi="Wingdings" w:hint="default"/>
      </w:rPr>
    </w:lvl>
    <w:lvl w:ilvl="7" w:tplc="04090003" w:tentative="1">
      <w:start w:val="1"/>
      <w:numFmt w:val="bullet"/>
      <w:lvlText w:val=""/>
      <w:lvlJc w:val="left"/>
      <w:pPr>
        <w:ind w:left="4300" w:hanging="440"/>
      </w:pPr>
      <w:rPr>
        <w:rFonts w:ascii="Wingdings" w:hAnsi="Wingdings" w:hint="default"/>
      </w:rPr>
    </w:lvl>
    <w:lvl w:ilvl="8" w:tplc="04090005" w:tentative="1">
      <w:start w:val="1"/>
      <w:numFmt w:val="bullet"/>
      <w:lvlText w:val=""/>
      <w:lvlJc w:val="left"/>
      <w:pPr>
        <w:ind w:left="4740" w:hanging="440"/>
      </w:pPr>
      <w:rPr>
        <w:rFonts w:ascii="Wingdings" w:hAnsi="Wingdings" w:hint="default"/>
      </w:rPr>
    </w:lvl>
  </w:abstractNum>
  <w:abstractNum w:abstractNumId="1489" w15:restartNumberingAfterBreak="0">
    <w:nsid w:val="5485303D"/>
    <w:multiLevelType w:val="hybridMultilevel"/>
    <w:tmpl w:val="7BEA266C"/>
    <w:lvl w:ilvl="0" w:tplc="A8E607A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0" w15:restartNumberingAfterBreak="0">
    <w:nsid w:val="548B1A07"/>
    <w:multiLevelType w:val="hybridMultilevel"/>
    <w:tmpl w:val="756C1D6A"/>
    <w:lvl w:ilvl="0" w:tplc="0409000F">
      <w:start w:val="1"/>
      <w:numFmt w:val="decimal"/>
      <w:lvlText w:val="%1."/>
      <w:lvlJc w:val="left"/>
      <w:pPr>
        <w:ind w:left="467" w:hanging="440"/>
      </w:pPr>
    </w:lvl>
    <w:lvl w:ilvl="1" w:tplc="04090019" w:tentative="1">
      <w:start w:val="1"/>
      <w:numFmt w:val="lowerLetter"/>
      <w:lvlText w:val="%2)"/>
      <w:lvlJc w:val="left"/>
      <w:pPr>
        <w:ind w:left="907" w:hanging="440"/>
      </w:pPr>
    </w:lvl>
    <w:lvl w:ilvl="2" w:tplc="0409001B" w:tentative="1">
      <w:start w:val="1"/>
      <w:numFmt w:val="lowerRoman"/>
      <w:lvlText w:val="%3."/>
      <w:lvlJc w:val="right"/>
      <w:pPr>
        <w:ind w:left="1347" w:hanging="440"/>
      </w:pPr>
    </w:lvl>
    <w:lvl w:ilvl="3" w:tplc="0409000F" w:tentative="1">
      <w:start w:val="1"/>
      <w:numFmt w:val="decimal"/>
      <w:lvlText w:val="%4."/>
      <w:lvlJc w:val="left"/>
      <w:pPr>
        <w:ind w:left="1787" w:hanging="440"/>
      </w:pPr>
    </w:lvl>
    <w:lvl w:ilvl="4" w:tplc="04090019" w:tentative="1">
      <w:start w:val="1"/>
      <w:numFmt w:val="lowerLetter"/>
      <w:lvlText w:val="%5)"/>
      <w:lvlJc w:val="left"/>
      <w:pPr>
        <w:ind w:left="2227" w:hanging="440"/>
      </w:pPr>
    </w:lvl>
    <w:lvl w:ilvl="5" w:tplc="0409001B" w:tentative="1">
      <w:start w:val="1"/>
      <w:numFmt w:val="lowerRoman"/>
      <w:lvlText w:val="%6."/>
      <w:lvlJc w:val="right"/>
      <w:pPr>
        <w:ind w:left="2667" w:hanging="440"/>
      </w:pPr>
    </w:lvl>
    <w:lvl w:ilvl="6" w:tplc="0409000F" w:tentative="1">
      <w:start w:val="1"/>
      <w:numFmt w:val="decimal"/>
      <w:lvlText w:val="%7."/>
      <w:lvlJc w:val="left"/>
      <w:pPr>
        <w:ind w:left="3107" w:hanging="440"/>
      </w:pPr>
    </w:lvl>
    <w:lvl w:ilvl="7" w:tplc="04090019" w:tentative="1">
      <w:start w:val="1"/>
      <w:numFmt w:val="lowerLetter"/>
      <w:lvlText w:val="%8)"/>
      <w:lvlJc w:val="left"/>
      <w:pPr>
        <w:ind w:left="3547" w:hanging="440"/>
      </w:pPr>
    </w:lvl>
    <w:lvl w:ilvl="8" w:tplc="0409001B" w:tentative="1">
      <w:start w:val="1"/>
      <w:numFmt w:val="lowerRoman"/>
      <w:lvlText w:val="%9."/>
      <w:lvlJc w:val="right"/>
      <w:pPr>
        <w:ind w:left="3987" w:hanging="440"/>
      </w:pPr>
    </w:lvl>
  </w:abstractNum>
  <w:abstractNum w:abstractNumId="1491" w15:restartNumberingAfterBreak="0">
    <w:nsid w:val="548F3471"/>
    <w:multiLevelType w:val="hybridMultilevel"/>
    <w:tmpl w:val="71426570"/>
    <w:lvl w:ilvl="0" w:tplc="04090011">
      <w:start w:val="1"/>
      <w:numFmt w:val="decimal"/>
      <w:lvlText w:val="%1)"/>
      <w:lvlJc w:val="left"/>
      <w:pPr>
        <w:ind w:left="867" w:hanging="420"/>
      </w:pPr>
    </w:lvl>
    <w:lvl w:ilvl="1" w:tplc="04090019" w:tentative="1">
      <w:start w:val="1"/>
      <w:numFmt w:val="lowerLetter"/>
      <w:lvlText w:val="%2)"/>
      <w:lvlJc w:val="left"/>
      <w:pPr>
        <w:ind w:left="1287" w:hanging="420"/>
      </w:pPr>
    </w:lvl>
    <w:lvl w:ilvl="2" w:tplc="0409001B" w:tentative="1">
      <w:start w:val="1"/>
      <w:numFmt w:val="lowerRoman"/>
      <w:lvlText w:val="%3."/>
      <w:lvlJc w:val="right"/>
      <w:pPr>
        <w:ind w:left="1707" w:hanging="420"/>
      </w:pPr>
    </w:lvl>
    <w:lvl w:ilvl="3" w:tplc="0409000F" w:tentative="1">
      <w:start w:val="1"/>
      <w:numFmt w:val="decimal"/>
      <w:lvlText w:val="%4."/>
      <w:lvlJc w:val="left"/>
      <w:pPr>
        <w:ind w:left="2127" w:hanging="420"/>
      </w:pPr>
    </w:lvl>
    <w:lvl w:ilvl="4" w:tplc="04090019" w:tentative="1">
      <w:start w:val="1"/>
      <w:numFmt w:val="lowerLetter"/>
      <w:lvlText w:val="%5)"/>
      <w:lvlJc w:val="left"/>
      <w:pPr>
        <w:ind w:left="2547" w:hanging="420"/>
      </w:pPr>
    </w:lvl>
    <w:lvl w:ilvl="5" w:tplc="0409001B" w:tentative="1">
      <w:start w:val="1"/>
      <w:numFmt w:val="lowerRoman"/>
      <w:lvlText w:val="%6."/>
      <w:lvlJc w:val="right"/>
      <w:pPr>
        <w:ind w:left="2967" w:hanging="420"/>
      </w:pPr>
    </w:lvl>
    <w:lvl w:ilvl="6" w:tplc="0409000F" w:tentative="1">
      <w:start w:val="1"/>
      <w:numFmt w:val="decimal"/>
      <w:lvlText w:val="%7."/>
      <w:lvlJc w:val="left"/>
      <w:pPr>
        <w:ind w:left="3387" w:hanging="420"/>
      </w:pPr>
    </w:lvl>
    <w:lvl w:ilvl="7" w:tplc="04090019" w:tentative="1">
      <w:start w:val="1"/>
      <w:numFmt w:val="lowerLetter"/>
      <w:lvlText w:val="%8)"/>
      <w:lvlJc w:val="left"/>
      <w:pPr>
        <w:ind w:left="3807" w:hanging="420"/>
      </w:pPr>
    </w:lvl>
    <w:lvl w:ilvl="8" w:tplc="0409001B" w:tentative="1">
      <w:start w:val="1"/>
      <w:numFmt w:val="lowerRoman"/>
      <w:lvlText w:val="%9."/>
      <w:lvlJc w:val="right"/>
      <w:pPr>
        <w:ind w:left="4227" w:hanging="420"/>
      </w:pPr>
    </w:lvl>
  </w:abstractNum>
  <w:abstractNum w:abstractNumId="1492" w15:restartNumberingAfterBreak="0">
    <w:nsid w:val="549059E7"/>
    <w:multiLevelType w:val="hybridMultilevel"/>
    <w:tmpl w:val="109C9274"/>
    <w:lvl w:ilvl="0" w:tplc="906E53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3" w15:restartNumberingAfterBreak="0">
    <w:nsid w:val="549941DC"/>
    <w:multiLevelType w:val="hybridMultilevel"/>
    <w:tmpl w:val="B1DE1CBC"/>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494" w15:restartNumberingAfterBreak="0">
    <w:nsid w:val="549C2DB9"/>
    <w:multiLevelType w:val="hybridMultilevel"/>
    <w:tmpl w:val="DBE201BC"/>
    <w:lvl w:ilvl="0" w:tplc="0409000F">
      <w:start w:val="1"/>
      <w:numFmt w:val="decimal"/>
      <w:lvlText w:val="%1."/>
      <w:lvlJc w:val="left"/>
      <w:pPr>
        <w:ind w:left="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495" w15:restartNumberingAfterBreak="0">
    <w:nsid w:val="54C3132E"/>
    <w:multiLevelType w:val="hybridMultilevel"/>
    <w:tmpl w:val="609EE66E"/>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496" w15:restartNumberingAfterBreak="0">
    <w:nsid w:val="54C55361"/>
    <w:multiLevelType w:val="hybridMultilevel"/>
    <w:tmpl w:val="DBEA2F56"/>
    <w:lvl w:ilvl="0" w:tplc="FFFFFFFF">
      <w:start w:val="1"/>
      <w:numFmt w:val="bullet"/>
      <w:lvlText w:val=""/>
      <w:lvlJc w:val="left"/>
      <w:pPr>
        <w:ind w:left="1300" w:hanging="440"/>
      </w:pPr>
      <w:rPr>
        <w:rFonts w:ascii="Symbol" w:hAnsi="Symbol" w:hint="default"/>
      </w:rPr>
    </w:lvl>
    <w:lvl w:ilvl="1" w:tplc="04090003" w:tentative="1">
      <w:start w:val="1"/>
      <w:numFmt w:val="bullet"/>
      <w:lvlText w:val=""/>
      <w:lvlJc w:val="left"/>
      <w:pPr>
        <w:ind w:left="1740" w:hanging="440"/>
      </w:pPr>
      <w:rPr>
        <w:rFonts w:ascii="Wingdings" w:hAnsi="Wingdings" w:hint="default"/>
      </w:rPr>
    </w:lvl>
    <w:lvl w:ilvl="2" w:tplc="04090005" w:tentative="1">
      <w:start w:val="1"/>
      <w:numFmt w:val="bullet"/>
      <w:lvlText w:val=""/>
      <w:lvlJc w:val="left"/>
      <w:pPr>
        <w:ind w:left="2180" w:hanging="440"/>
      </w:pPr>
      <w:rPr>
        <w:rFonts w:ascii="Wingdings" w:hAnsi="Wingdings" w:hint="default"/>
      </w:rPr>
    </w:lvl>
    <w:lvl w:ilvl="3" w:tplc="04090001" w:tentative="1">
      <w:start w:val="1"/>
      <w:numFmt w:val="bullet"/>
      <w:lvlText w:val=""/>
      <w:lvlJc w:val="left"/>
      <w:pPr>
        <w:ind w:left="2620" w:hanging="440"/>
      </w:pPr>
      <w:rPr>
        <w:rFonts w:ascii="Wingdings" w:hAnsi="Wingdings" w:hint="default"/>
      </w:rPr>
    </w:lvl>
    <w:lvl w:ilvl="4" w:tplc="04090003" w:tentative="1">
      <w:start w:val="1"/>
      <w:numFmt w:val="bullet"/>
      <w:lvlText w:val=""/>
      <w:lvlJc w:val="left"/>
      <w:pPr>
        <w:ind w:left="3060" w:hanging="440"/>
      </w:pPr>
      <w:rPr>
        <w:rFonts w:ascii="Wingdings" w:hAnsi="Wingdings" w:hint="default"/>
      </w:rPr>
    </w:lvl>
    <w:lvl w:ilvl="5" w:tplc="04090005" w:tentative="1">
      <w:start w:val="1"/>
      <w:numFmt w:val="bullet"/>
      <w:lvlText w:val=""/>
      <w:lvlJc w:val="left"/>
      <w:pPr>
        <w:ind w:left="3500" w:hanging="440"/>
      </w:pPr>
      <w:rPr>
        <w:rFonts w:ascii="Wingdings" w:hAnsi="Wingdings" w:hint="default"/>
      </w:rPr>
    </w:lvl>
    <w:lvl w:ilvl="6" w:tplc="04090001" w:tentative="1">
      <w:start w:val="1"/>
      <w:numFmt w:val="bullet"/>
      <w:lvlText w:val=""/>
      <w:lvlJc w:val="left"/>
      <w:pPr>
        <w:ind w:left="3940" w:hanging="440"/>
      </w:pPr>
      <w:rPr>
        <w:rFonts w:ascii="Wingdings" w:hAnsi="Wingdings" w:hint="default"/>
      </w:rPr>
    </w:lvl>
    <w:lvl w:ilvl="7" w:tplc="04090003" w:tentative="1">
      <w:start w:val="1"/>
      <w:numFmt w:val="bullet"/>
      <w:lvlText w:val=""/>
      <w:lvlJc w:val="left"/>
      <w:pPr>
        <w:ind w:left="4380" w:hanging="440"/>
      </w:pPr>
      <w:rPr>
        <w:rFonts w:ascii="Wingdings" w:hAnsi="Wingdings" w:hint="default"/>
      </w:rPr>
    </w:lvl>
    <w:lvl w:ilvl="8" w:tplc="04090005" w:tentative="1">
      <w:start w:val="1"/>
      <w:numFmt w:val="bullet"/>
      <w:lvlText w:val=""/>
      <w:lvlJc w:val="left"/>
      <w:pPr>
        <w:ind w:left="4820" w:hanging="440"/>
      </w:pPr>
      <w:rPr>
        <w:rFonts w:ascii="Wingdings" w:hAnsi="Wingdings" w:hint="default"/>
      </w:rPr>
    </w:lvl>
  </w:abstractNum>
  <w:abstractNum w:abstractNumId="1497" w15:restartNumberingAfterBreak="0">
    <w:nsid w:val="54D10DFD"/>
    <w:multiLevelType w:val="hybridMultilevel"/>
    <w:tmpl w:val="B652FA78"/>
    <w:lvl w:ilvl="0" w:tplc="75D84E98">
      <w:start w:val="1"/>
      <w:numFmt w:val="decimal"/>
      <w:lvlText w:val="%1."/>
      <w:lvlJc w:val="left"/>
      <w:pPr>
        <w:ind w:left="84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8" w15:restartNumberingAfterBreak="0">
    <w:nsid w:val="54DF3E5A"/>
    <w:multiLevelType w:val="hybridMultilevel"/>
    <w:tmpl w:val="D7543388"/>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499" w15:restartNumberingAfterBreak="0">
    <w:nsid w:val="54F92AB8"/>
    <w:multiLevelType w:val="hybridMultilevel"/>
    <w:tmpl w:val="1C4A8652"/>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1500" w15:restartNumberingAfterBreak="0">
    <w:nsid w:val="55044D9A"/>
    <w:multiLevelType w:val="hybridMultilevel"/>
    <w:tmpl w:val="F9FE1C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01" w15:restartNumberingAfterBreak="0">
    <w:nsid w:val="55200549"/>
    <w:multiLevelType w:val="hybridMultilevel"/>
    <w:tmpl w:val="3A009B3E"/>
    <w:lvl w:ilvl="0" w:tplc="FFFFFFFF">
      <w:start w:val="1"/>
      <w:numFmt w:val="decimal"/>
      <w:lvlText w:val="%1."/>
      <w:lvlJc w:val="left"/>
      <w:pPr>
        <w:ind w:left="360" w:hanging="360"/>
      </w:pPr>
      <w:rPr>
        <w:rFonts w:asciiTheme="minorEastAsia" w:eastAsiaTheme="minorEastAsia" w:hAnsiTheme="minorEastAsia"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02" w15:restartNumberingAfterBreak="0">
    <w:nsid w:val="552816D6"/>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03" w15:restartNumberingAfterBreak="0">
    <w:nsid w:val="553B082A"/>
    <w:multiLevelType w:val="hybridMultilevel"/>
    <w:tmpl w:val="A2C0304E"/>
    <w:lvl w:ilvl="0" w:tplc="5128C6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4" w15:restartNumberingAfterBreak="0">
    <w:nsid w:val="555F5869"/>
    <w:multiLevelType w:val="hybridMultilevel"/>
    <w:tmpl w:val="6762A828"/>
    <w:lvl w:ilvl="0" w:tplc="66F6501A">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05" w15:restartNumberingAfterBreak="0">
    <w:nsid w:val="55612ED7"/>
    <w:multiLevelType w:val="hybridMultilevel"/>
    <w:tmpl w:val="1ED66E36"/>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1506" w15:restartNumberingAfterBreak="0">
    <w:nsid w:val="55637E29"/>
    <w:multiLevelType w:val="hybridMultilevel"/>
    <w:tmpl w:val="87822E2A"/>
    <w:lvl w:ilvl="0" w:tplc="CF2C637C">
      <w:start w:val="1"/>
      <w:numFmt w:val="decimal"/>
      <w:lvlText w:val="%1)"/>
      <w:lvlJc w:val="left"/>
      <w:pPr>
        <w:ind w:left="780" w:hanging="420"/>
      </w:pPr>
      <w:rPr>
        <w:rFonts w:hint="eastAsia"/>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07" w15:restartNumberingAfterBreak="0">
    <w:nsid w:val="55660151"/>
    <w:multiLevelType w:val="hybridMultilevel"/>
    <w:tmpl w:val="3B2A48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8" w15:restartNumberingAfterBreak="0">
    <w:nsid w:val="55764737"/>
    <w:multiLevelType w:val="hybridMultilevel"/>
    <w:tmpl w:val="1332A30C"/>
    <w:lvl w:ilvl="0" w:tplc="A1ACC9A2">
      <w:start w:val="1"/>
      <w:numFmt w:val="decimal"/>
      <w:lvlText w:val="%1."/>
      <w:lvlJc w:val="left"/>
      <w:pPr>
        <w:ind w:left="1140" w:hanging="420"/>
      </w:pPr>
      <w:rPr>
        <w:rFonts w:asciiTheme="minorHAnsi" w:eastAsiaTheme="minorHAnsi" w:hAnsiTheme="minorHAnsi" w:hint="default"/>
      </w:rPr>
    </w:lvl>
    <w:lvl w:ilvl="1" w:tplc="8D522324">
      <w:start w:val="1"/>
      <w:numFmt w:val="decimal"/>
      <w:lvlText w:val="%2)"/>
      <w:lvlJc w:val="left"/>
      <w:pPr>
        <w:ind w:left="1500" w:hanging="360"/>
      </w:pPr>
      <w:rPr>
        <w:rFont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509" w15:restartNumberingAfterBreak="0">
    <w:nsid w:val="557D6622"/>
    <w:multiLevelType w:val="hybridMultilevel"/>
    <w:tmpl w:val="D512AEEA"/>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0" w15:restartNumberingAfterBreak="0">
    <w:nsid w:val="557F292A"/>
    <w:multiLevelType w:val="hybridMultilevel"/>
    <w:tmpl w:val="BAEA447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11" w15:restartNumberingAfterBreak="0">
    <w:nsid w:val="5580690F"/>
    <w:multiLevelType w:val="hybridMultilevel"/>
    <w:tmpl w:val="F8C67614"/>
    <w:lvl w:ilvl="0" w:tplc="3B5810FA">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2" w15:restartNumberingAfterBreak="0">
    <w:nsid w:val="559A3430"/>
    <w:multiLevelType w:val="hybridMultilevel"/>
    <w:tmpl w:val="C504C74E"/>
    <w:lvl w:ilvl="0" w:tplc="6D54B0BC">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13" w15:restartNumberingAfterBreak="0">
    <w:nsid w:val="55A0303D"/>
    <w:multiLevelType w:val="hybridMultilevel"/>
    <w:tmpl w:val="70E80D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4" w15:restartNumberingAfterBreak="0">
    <w:nsid w:val="55A723C0"/>
    <w:multiLevelType w:val="hybridMultilevel"/>
    <w:tmpl w:val="EAA0B8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5" w15:restartNumberingAfterBreak="0">
    <w:nsid w:val="55BF365E"/>
    <w:multiLevelType w:val="hybridMultilevel"/>
    <w:tmpl w:val="D3A272DC"/>
    <w:lvl w:ilvl="0" w:tplc="4B882CB6">
      <w:start w:val="2"/>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6" w15:restartNumberingAfterBreak="0">
    <w:nsid w:val="55D176DA"/>
    <w:multiLevelType w:val="hybridMultilevel"/>
    <w:tmpl w:val="B628A30C"/>
    <w:lvl w:ilvl="0" w:tplc="69CA0C5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17" w15:restartNumberingAfterBreak="0">
    <w:nsid w:val="55DF0FDC"/>
    <w:multiLevelType w:val="hybridMultilevel"/>
    <w:tmpl w:val="ABD8FE8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18" w15:restartNumberingAfterBreak="0">
    <w:nsid w:val="55ED358D"/>
    <w:multiLevelType w:val="hybridMultilevel"/>
    <w:tmpl w:val="F6B04A42"/>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1519" w15:restartNumberingAfterBreak="0">
    <w:nsid w:val="56386393"/>
    <w:multiLevelType w:val="hybridMultilevel"/>
    <w:tmpl w:val="A922F2B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20" w15:restartNumberingAfterBreak="0">
    <w:nsid w:val="56401E22"/>
    <w:multiLevelType w:val="hybridMultilevel"/>
    <w:tmpl w:val="3A5E7B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21" w15:restartNumberingAfterBreak="0">
    <w:nsid w:val="565A0092"/>
    <w:multiLevelType w:val="hybridMultilevel"/>
    <w:tmpl w:val="D0FA9764"/>
    <w:lvl w:ilvl="0" w:tplc="2C4477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2" w15:restartNumberingAfterBreak="0">
    <w:nsid w:val="565B1A3B"/>
    <w:multiLevelType w:val="hybridMultilevel"/>
    <w:tmpl w:val="3C92256C"/>
    <w:lvl w:ilvl="0" w:tplc="FFFFFFFF">
      <w:start w:val="1"/>
      <w:numFmt w:val="decimal"/>
      <w:lvlText w:val="%1)"/>
      <w:lvlJc w:val="left"/>
      <w:pPr>
        <w:ind w:left="1200" w:hanging="420"/>
      </w:pPr>
    </w:lvl>
    <w:lvl w:ilvl="1" w:tplc="FFFFFFFF" w:tentative="1">
      <w:start w:val="1"/>
      <w:numFmt w:val="lowerLetter"/>
      <w:lvlText w:val="%2)"/>
      <w:lvlJc w:val="left"/>
      <w:pPr>
        <w:ind w:left="1620" w:hanging="420"/>
      </w:pPr>
    </w:lvl>
    <w:lvl w:ilvl="2" w:tplc="FFFFFFFF" w:tentative="1">
      <w:start w:val="1"/>
      <w:numFmt w:val="lowerRoman"/>
      <w:lvlText w:val="%3."/>
      <w:lvlJc w:val="right"/>
      <w:pPr>
        <w:ind w:left="2040" w:hanging="420"/>
      </w:pPr>
    </w:lvl>
    <w:lvl w:ilvl="3" w:tplc="FFFFFFFF" w:tentative="1">
      <w:start w:val="1"/>
      <w:numFmt w:val="decimal"/>
      <w:lvlText w:val="%4."/>
      <w:lvlJc w:val="left"/>
      <w:pPr>
        <w:ind w:left="2460" w:hanging="420"/>
      </w:pPr>
    </w:lvl>
    <w:lvl w:ilvl="4" w:tplc="FFFFFFFF" w:tentative="1">
      <w:start w:val="1"/>
      <w:numFmt w:val="lowerLetter"/>
      <w:lvlText w:val="%5)"/>
      <w:lvlJc w:val="left"/>
      <w:pPr>
        <w:ind w:left="2880" w:hanging="420"/>
      </w:pPr>
    </w:lvl>
    <w:lvl w:ilvl="5" w:tplc="FFFFFFFF" w:tentative="1">
      <w:start w:val="1"/>
      <w:numFmt w:val="lowerRoman"/>
      <w:lvlText w:val="%6."/>
      <w:lvlJc w:val="right"/>
      <w:pPr>
        <w:ind w:left="3300" w:hanging="420"/>
      </w:pPr>
    </w:lvl>
    <w:lvl w:ilvl="6" w:tplc="FFFFFFFF" w:tentative="1">
      <w:start w:val="1"/>
      <w:numFmt w:val="decimal"/>
      <w:lvlText w:val="%7."/>
      <w:lvlJc w:val="left"/>
      <w:pPr>
        <w:ind w:left="3720" w:hanging="420"/>
      </w:pPr>
    </w:lvl>
    <w:lvl w:ilvl="7" w:tplc="FFFFFFFF" w:tentative="1">
      <w:start w:val="1"/>
      <w:numFmt w:val="lowerLetter"/>
      <w:lvlText w:val="%8)"/>
      <w:lvlJc w:val="left"/>
      <w:pPr>
        <w:ind w:left="4140" w:hanging="420"/>
      </w:pPr>
    </w:lvl>
    <w:lvl w:ilvl="8" w:tplc="FFFFFFFF" w:tentative="1">
      <w:start w:val="1"/>
      <w:numFmt w:val="lowerRoman"/>
      <w:lvlText w:val="%9."/>
      <w:lvlJc w:val="right"/>
      <w:pPr>
        <w:ind w:left="4560" w:hanging="420"/>
      </w:pPr>
    </w:lvl>
  </w:abstractNum>
  <w:abstractNum w:abstractNumId="1523" w15:restartNumberingAfterBreak="0">
    <w:nsid w:val="56721987"/>
    <w:multiLevelType w:val="hybridMultilevel"/>
    <w:tmpl w:val="1D7EDB4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24" w15:restartNumberingAfterBreak="0">
    <w:nsid w:val="567D3F47"/>
    <w:multiLevelType w:val="hybridMultilevel"/>
    <w:tmpl w:val="50ECCA0C"/>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5" w15:restartNumberingAfterBreak="0">
    <w:nsid w:val="567D407D"/>
    <w:multiLevelType w:val="hybridMultilevel"/>
    <w:tmpl w:val="4658FB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6" w15:restartNumberingAfterBreak="0">
    <w:nsid w:val="568875F9"/>
    <w:multiLevelType w:val="hybridMultilevel"/>
    <w:tmpl w:val="3DD6B086"/>
    <w:lvl w:ilvl="0" w:tplc="0409000F">
      <w:start w:val="1"/>
      <w:numFmt w:val="decimal"/>
      <w:lvlText w:val="%1."/>
      <w:lvlJc w:val="left"/>
      <w:pPr>
        <w:ind w:left="800" w:hanging="440"/>
      </w:p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527" w15:restartNumberingAfterBreak="0">
    <w:nsid w:val="569143A1"/>
    <w:multiLevelType w:val="hybridMultilevel"/>
    <w:tmpl w:val="8C3A25E4"/>
    <w:lvl w:ilvl="0" w:tplc="04090001">
      <w:start w:val="1"/>
      <w:numFmt w:val="bullet"/>
      <w:lvlText w:val=""/>
      <w:lvlJc w:val="left"/>
      <w:pPr>
        <w:ind w:left="562" w:hanging="420"/>
      </w:pPr>
      <w:rPr>
        <w:rFonts w:ascii="Wingdings" w:hAnsi="Wingdings" w:hint="default"/>
      </w:rPr>
    </w:lvl>
    <w:lvl w:ilvl="1" w:tplc="04090003" w:tentative="1">
      <w:start w:val="1"/>
      <w:numFmt w:val="bullet"/>
      <w:lvlText w:val=""/>
      <w:lvlJc w:val="left"/>
      <w:pPr>
        <w:ind w:left="982" w:hanging="420"/>
      </w:pPr>
      <w:rPr>
        <w:rFonts w:ascii="Wingdings" w:hAnsi="Wingdings" w:hint="default"/>
      </w:rPr>
    </w:lvl>
    <w:lvl w:ilvl="2" w:tplc="04090005"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3" w:tentative="1">
      <w:start w:val="1"/>
      <w:numFmt w:val="bullet"/>
      <w:lvlText w:val=""/>
      <w:lvlJc w:val="left"/>
      <w:pPr>
        <w:ind w:left="2242" w:hanging="420"/>
      </w:pPr>
      <w:rPr>
        <w:rFonts w:ascii="Wingdings" w:hAnsi="Wingdings" w:hint="default"/>
      </w:rPr>
    </w:lvl>
    <w:lvl w:ilvl="5" w:tplc="04090005"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3" w:tentative="1">
      <w:start w:val="1"/>
      <w:numFmt w:val="bullet"/>
      <w:lvlText w:val=""/>
      <w:lvlJc w:val="left"/>
      <w:pPr>
        <w:ind w:left="3502" w:hanging="420"/>
      </w:pPr>
      <w:rPr>
        <w:rFonts w:ascii="Wingdings" w:hAnsi="Wingdings" w:hint="default"/>
      </w:rPr>
    </w:lvl>
    <w:lvl w:ilvl="8" w:tplc="04090005" w:tentative="1">
      <w:start w:val="1"/>
      <w:numFmt w:val="bullet"/>
      <w:lvlText w:val=""/>
      <w:lvlJc w:val="left"/>
      <w:pPr>
        <w:ind w:left="3922" w:hanging="420"/>
      </w:pPr>
      <w:rPr>
        <w:rFonts w:ascii="Wingdings" w:hAnsi="Wingdings" w:hint="default"/>
      </w:rPr>
    </w:lvl>
  </w:abstractNum>
  <w:abstractNum w:abstractNumId="1528" w15:restartNumberingAfterBreak="0">
    <w:nsid w:val="569267A8"/>
    <w:multiLevelType w:val="multilevel"/>
    <w:tmpl w:val="AC1A0DE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29" w15:restartNumberingAfterBreak="0">
    <w:nsid w:val="569960A6"/>
    <w:multiLevelType w:val="hybridMultilevel"/>
    <w:tmpl w:val="AD9E2C56"/>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1530" w15:restartNumberingAfterBreak="0">
    <w:nsid w:val="56997263"/>
    <w:multiLevelType w:val="hybridMultilevel"/>
    <w:tmpl w:val="201C14FC"/>
    <w:lvl w:ilvl="0" w:tplc="D6262930">
      <w:start w:val="2"/>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1" w15:restartNumberingAfterBreak="0">
    <w:nsid w:val="56D90B0E"/>
    <w:multiLevelType w:val="hybridMultilevel"/>
    <w:tmpl w:val="853A6AF4"/>
    <w:lvl w:ilvl="0" w:tplc="1E249F60">
      <w:start w:val="13"/>
      <w:numFmt w:val="decimal"/>
      <w:lvlText w:val="%1)"/>
      <w:lvlJc w:val="left"/>
      <w:pPr>
        <w:ind w:left="12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2" w15:restartNumberingAfterBreak="0">
    <w:nsid w:val="56EE3D3B"/>
    <w:multiLevelType w:val="hybridMultilevel"/>
    <w:tmpl w:val="787223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33" w15:restartNumberingAfterBreak="0">
    <w:nsid w:val="56EE3F5A"/>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34" w15:restartNumberingAfterBreak="0">
    <w:nsid w:val="56F24298"/>
    <w:multiLevelType w:val="hybridMultilevel"/>
    <w:tmpl w:val="4080F56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35" w15:restartNumberingAfterBreak="0">
    <w:nsid w:val="571E5D5C"/>
    <w:multiLevelType w:val="hybridMultilevel"/>
    <w:tmpl w:val="CEFE9226"/>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36" w15:restartNumberingAfterBreak="0">
    <w:nsid w:val="5723131A"/>
    <w:multiLevelType w:val="hybridMultilevel"/>
    <w:tmpl w:val="F77008F6"/>
    <w:lvl w:ilvl="0" w:tplc="7E645E62">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7" w15:restartNumberingAfterBreak="0">
    <w:nsid w:val="572748D4"/>
    <w:multiLevelType w:val="hybridMultilevel"/>
    <w:tmpl w:val="407A06A8"/>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538" w15:restartNumberingAfterBreak="0">
    <w:nsid w:val="57286500"/>
    <w:multiLevelType w:val="hybridMultilevel"/>
    <w:tmpl w:val="E2B49DB2"/>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39" w15:restartNumberingAfterBreak="0">
    <w:nsid w:val="573A092E"/>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40" w15:restartNumberingAfterBreak="0">
    <w:nsid w:val="574A74CE"/>
    <w:multiLevelType w:val="hybridMultilevel"/>
    <w:tmpl w:val="A32EBB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41" w15:restartNumberingAfterBreak="0">
    <w:nsid w:val="57675D38"/>
    <w:multiLevelType w:val="hybridMultilevel"/>
    <w:tmpl w:val="A3D227EC"/>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1542" w15:restartNumberingAfterBreak="0">
    <w:nsid w:val="57744A96"/>
    <w:multiLevelType w:val="hybridMultilevel"/>
    <w:tmpl w:val="4DE82FEE"/>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543" w15:restartNumberingAfterBreak="0">
    <w:nsid w:val="577D1544"/>
    <w:multiLevelType w:val="hybridMultilevel"/>
    <w:tmpl w:val="35464638"/>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44" w15:restartNumberingAfterBreak="0">
    <w:nsid w:val="57896044"/>
    <w:multiLevelType w:val="hybridMultilevel"/>
    <w:tmpl w:val="5246D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5" w15:restartNumberingAfterBreak="0">
    <w:nsid w:val="578A1EC5"/>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46" w15:restartNumberingAfterBreak="0">
    <w:nsid w:val="57941871"/>
    <w:multiLevelType w:val="hybridMultilevel"/>
    <w:tmpl w:val="57EA3524"/>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47" w15:restartNumberingAfterBreak="0">
    <w:nsid w:val="57A04D47"/>
    <w:multiLevelType w:val="hybridMultilevel"/>
    <w:tmpl w:val="11D6A450"/>
    <w:lvl w:ilvl="0" w:tplc="04090011">
      <w:start w:val="1"/>
      <w:numFmt w:val="decimal"/>
      <w:lvlText w:val="%1)"/>
      <w:lvlJc w:val="left"/>
      <w:pPr>
        <w:ind w:left="780" w:hanging="360"/>
      </w:pPr>
      <w:rPr>
        <w:rFonts w:hint="default"/>
        <w:sz w:val="22"/>
      </w:r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548" w15:restartNumberingAfterBreak="0">
    <w:nsid w:val="57B87F28"/>
    <w:multiLevelType w:val="multilevel"/>
    <w:tmpl w:val="ED1AB74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49" w15:restartNumberingAfterBreak="0">
    <w:nsid w:val="57B912FF"/>
    <w:multiLevelType w:val="hybridMultilevel"/>
    <w:tmpl w:val="F1700C54"/>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50" w15:restartNumberingAfterBreak="0">
    <w:nsid w:val="57C84DA9"/>
    <w:multiLevelType w:val="hybridMultilevel"/>
    <w:tmpl w:val="25E054CC"/>
    <w:lvl w:ilvl="0" w:tplc="DECE492A">
      <w:start w:val="5"/>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1" w15:restartNumberingAfterBreak="0">
    <w:nsid w:val="57D010EE"/>
    <w:multiLevelType w:val="hybridMultilevel"/>
    <w:tmpl w:val="5E927E1E"/>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552" w15:restartNumberingAfterBreak="0">
    <w:nsid w:val="57D13336"/>
    <w:multiLevelType w:val="hybridMultilevel"/>
    <w:tmpl w:val="A56816AA"/>
    <w:lvl w:ilvl="0" w:tplc="7E645E6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3" w15:restartNumberingAfterBreak="0">
    <w:nsid w:val="57DB2629"/>
    <w:multiLevelType w:val="hybridMultilevel"/>
    <w:tmpl w:val="37786E8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54" w15:restartNumberingAfterBreak="0">
    <w:nsid w:val="5803313A"/>
    <w:multiLevelType w:val="hybridMultilevel"/>
    <w:tmpl w:val="5ADE7266"/>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55" w15:restartNumberingAfterBreak="0">
    <w:nsid w:val="58184870"/>
    <w:multiLevelType w:val="hybridMultilevel"/>
    <w:tmpl w:val="8B968972"/>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556" w15:restartNumberingAfterBreak="0">
    <w:nsid w:val="581A3149"/>
    <w:multiLevelType w:val="hybridMultilevel"/>
    <w:tmpl w:val="08DADC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57" w15:restartNumberingAfterBreak="0">
    <w:nsid w:val="58200134"/>
    <w:multiLevelType w:val="hybridMultilevel"/>
    <w:tmpl w:val="2026BF1A"/>
    <w:lvl w:ilvl="0" w:tplc="7CDECDAA">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58" w15:restartNumberingAfterBreak="0">
    <w:nsid w:val="582428B4"/>
    <w:multiLevelType w:val="hybridMultilevel"/>
    <w:tmpl w:val="F5EC1C1A"/>
    <w:lvl w:ilvl="0" w:tplc="F1F6EB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59" w15:restartNumberingAfterBreak="0">
    <w:nsid w:val="58421674"/>
    <w:multiLevelType w:val="hybridMultilevel"/>
    <w:tmpl w:val="199604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0" w15:restartNumberingAfterBreak="0">
    <w:nsid w:val="588F224E"/>
    <w:multiLevelType w:val="hybridMultilevel"/>
    <w:tmpl w:val="7A9AE4FC"/>
    <w:lvl w:ilvl="0" w:tplc="271224A2">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1" w15:restartNumberingAfterBreak="0">
    <w:nsid w:val="58906353"/>
    <w:multiLevelType w:val="hybridMultilevel"/>
    <w:tmpl w:val="61A68D24"/>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62" w15:restartNumberingAfterBreak="0">
    <w:nsid w:val="58921CC7"/>
    <w:multiLevelType w:val="hybridMultilevel"/>
    <w:tmpl w:val="2B805AD4"/>
    <w:lvl w:ilvl="0" w:tplc="FFFFFFFF">
      <w:start w:val="1"/>
      <w:numFmt w:val="decimal"/>
      <w:lvlText w:val="%1)"/>
      <w:lvlJc w:val="left"/>
      <w:pPr>
        <w:ind w:left="981" w:hanging="420"/>
      </w:pPr>
    </w:lvl>
    <w:lvl w:ilvl="1" w:tplc="FFFFFFFF" w:tentative="1">
      <w:start w:val="1"/>
      <w:numFmt w:val="lowerLetter"/>
      <w:lvlText w:val="%2)"/>
      <w:lvlJc w:val="left"/>
      <w:pPr>
        <w:ind w:left="1401" w:hanging="420"/>
      </w:pPr>
    </w:lvl>
    <w:lvl w:ilvl="2" w:tplc="FFFFFFFF" w:tentative="1">
      <w:start w:val="1"/>
      <w:numFmt w:val="lowerRoman"/>
      <w:lvlText w:val="%3."/>
      <w:lvlJc w:val="right"/>
      <w:pPr>
        <w:ind w:left="1821" w:hanging="420"/>
      </w:pPr>
    </w:lvl>
    <w:lvl w:ilvl="3" w:tplc="FFFFFFFF" w:tentative="1">
      <w:start w:val="1"/>
      <w:numFmt w:val="decimal"/>
      <w:lvlText w:val="%4."/>
      <w:lvlJc w:val="left"/>
      <w:pPr>
        <w:ind w:left="2241" w:hanging="420"/>
      </w:pPr>
    </w:lvl>
    <w:lvl w:ilvl="4" w:tplc="FFFFFFFF" w:tentative="1">
      <w:start w:val="1"/>
      <w:numFmt w:val="lowerLetter"/>
      <w:lvlText w:val="%5)"/>
      <w:lvlJc w:val="left"/>
      <w:pPr>
        <w:ind w:left="2661" w:hanging="420"/>
      </w:pPr>
    </w:lvl>
    <w:lvl w:ilvl="5" w:tplc="FFFFFFFF" w:tentative="1">
      <w:start w:val="1"/>
      <w:numFmt w:val="lowerRoman"/>
      <w:lvlText w:val="%6."/>
      <w:lvlJc w:val="right"/>
      <w:pPr>
        <w:ind w:left="3081" w:hanging="420"/>
      </w:pPr>
    </w:lvl>
    <w:lvl w:ilvl="6" w:tplc="FFFFFFFF" w:tentative="1">
      <w:start w:val="1"/>
      <w:numFmt w:val="decimal"/>
      <w:lvlText w:val="%7."/>
      <w:lvlJc w:val="left"/>
      <w:pPr>
        <w:ind w:left="3501" w:hanging="420"/>
      </w:pPr>
    </w:lvl>
    <w:lvl w:ilvl="7" w:tplc="FFFFFFFF" w:tentative="1">
      <w:start w:val="1"/>
      <w:numFmt w:val="lowerLetter"/>
      <w:lvlText w:val="%8)"/>
      <w:lvlJc w:val="left"/>
      <w:pPr>
        <w:ind w:left="3921" w:hanging="420"/>
      </w:pPr>
    </w:lvl>
    <w:lvl w:ilvl="8" w:tplc="FFFFFFFF" w:tentative="1">
      <w:start w:val="1"/>
      <w:numFmt w:val="lowerRoman"/>
      <w:lvlText w:val="%9."/>
      <w:lvlJc w:val="right"/>
      <w:pPr>
        <w:ind w:left="4341" w:hanging="420"/>
      </w:pPr>
    </w:lvl>
  </w:abstractNum>
  <w:abstractNum w:abstractNumId="1563" w15:restartNumberingAfterBreak="0">
    <w:nsid w:val="589D43AF"/>
    <w:multiLevelType w:val="hybridMultilevel"/>
    <w:tmpl w:val="DFFA1C22"/>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64" w15:restartNumberingAfterBreak="0">
    <w:nsid w:val="58BC7BDE"/>
    <w:multiLevelType w:val="hybridMultilevel"/>
    <w:tmpl w:val="3A5E7B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65" w15:restartNumberingAfterBreak="0">
    <w:nsid w:val="58D80C45"/>
    <w:multiLevelType w:val="hybridMultilevel"/>
    <w:tmpl w:val="AA24A9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66" w15:restartNumberingAfterBreak="0">
    <w:nsid w:val="58F31FC4"/>
    <w:multiLevelType w:val="hybridMultilevel"/>
    <w:tmpl w:val="A6F0F712"/>
    <w:lvl w:ilvl="0" w:tplc="377012E2">
      <w:start w:val="3"/>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7" w15:restartNumberingAfterBreak="0">
    <w:nsid w:val="59002B75"/>
    <w:multiLevelType w:val="hybridMultilevel"/>
    <w:tmpl w:val="A6F0AE4E"/>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68" w15:restartNumberingAfterBreak="0">
    <w:nsid w:val="59085610"/>
    <w:multiLevelType w:val="hybridMultilevel"/>
    <w:tmpl w:val="BA026236"/>
    <w:lvl w:ilvl="0" w:tplc="FFFFFFFF">
      <w:start w:val="1"/>
      <w:numFmt w:val="decimal"/>
      <w:lvlText w:val="%1)"/>
      <w:lvlJc w:val="left"/>
      <w:pPr>
        <w:ind w:left="630" w:hanging="420"/>
      </w:pPr>
    </w:lvl>
    <w:lvl w:ilvl="1" w:tplc="FFFFFFFF" w:tentative="1">
      <w:start w:val="1"/>
      <w:numFmt w:val="lowerLetter"/>
      <w:lvlText w:val="%2)"/>
      <w:lvlJc w:val="left"/>
      <w:pPr>
        <w:ind w:left="1050" w:hanging="420"/>
      </w:pPr>
    </w:lvl>
    <w:lvl w:ilvl="2" w:tplc="FFFFFFFF" w:tentative="1">
      <w:start w:val="1"/>
      <w:numFmt w:val="lowerRoman"/>
      <w:lvlText w:val="%3."/>
      <w:lvlJc w:val="right"/>
      <w:pPr>
        <w:ind w:left="1470" w:hanging="420"/>
      </w:pPr>
    </w:lvl>
    <w:lvl w:ilvl="3" w:tplc="FFFFFFFF" w:tentative="1">
      <w:start w:val="1"/>
      <w:numFmt w:val="decimal"/>
      <w:lvlText w:val="%4."/>
      <w:lvlJc w:val="left"/>
      <w:pPr>
        <w:ind w:left="1890" w:hanging="420"/>
      </w:pPr>
    </w:lvl>
    <w:lvl w:ilvl="4" w:tplc="FFFFFFFF" w:tentative="1">
      <w:start w:val="1"/>
      <w:numFmt w:val="lowerLetter"/>
      <w:lvlText w:val="%5)"/>
      <w:lvlJc w:val="left"/>
      <w:pPr>
        <w:ind w:left="2310" w:hanging="420"/>
      </w:pPr>
    </w:lvl>
    <w:lvl w:ilvl="5" w:tplc="FFFFFFFF" w:tentative="1">
      <w:start w:val="1"/>
      <w:numFmt w:val="lowerRoman"/>
      <w:lvlText w:val="%6."/>
      <w:lvlJc w:val="right"/>
      <w:pPr>
        <w:ind w:left="2730" w:hanging="420"/>
      </w:pPr>
    </w:lvl>
    <w:lvl w:ilvl="6" w:tplc="FFFFFFFF" w:tentative="1">
      <w:start w:val="1"/>
      <w:numFmt w:val="decimal"/>
      <w:lvlText w:val="%7."/>
      <w:lvlJc w:val="left"/>
      <w:pPr>
        <w:ind w:left="3150" w:hanging="420"/>
      </w:pPr>
    </w:lvl>
    <w:lvl w:ilvl="7" w:tplc="FFFFFFFF" w:tentative="1">
      <w:start w:val="1"/>
      <w:numFmt w:val="lowerLetter"/>
      <w:lvlText w:val="%8)"/>
      <w:lvlJc w:val="left"/>
      <w:pPr>
        <w:ind w:left="3570" w:hanging="420"/>
      </w:pPr>
    </w:lvl>
    <w:lvl w:ilvl="8" w:tplc="FFFFFFFF" w:tentative="1">
      <w:start w:val="1"/>
      <w:numFmt w:val="lowerRoman"/>
      <w:lvlText w:val="%9."/>
      <w:lvlJc w:val="right"/>
      <w:pPr>
        <w:ind w:left="3990" w:hanging="420"/>
      </w:pPr>
    </w:lvl>
  </w:abstractNum>
  <w:abstractNum w:abstractNumId="1569" w15:restartNumberingAfterBreak="0">
    <w:nsid w:val="590D1C7E"/>
    <w:multiLevelType w:val="hybridMultilevel"/>
    <w:tmpl w:val="6CB497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0" w15:restartNumberingAfterBreak="0">
    <w:nsid w:val="590E33FA"/>
    <w:multiLevelType w:val="hybridMultilevel"/>
    <w:tmpl w:val="895648A6"/>
    <w:lvl w:ilvl="0" w:tplc="80F6FC5A">
      <w:start w:val="1"/>
      <w:numFmt w:val="decimal"/>
      <w:lvlText w:val="%1."/>
      <w:lvlJc w:val="left"/>
      <w:pPr>
        <w:ind w:left="360" w:hanging="360"/>
      </w:pPr>
      <w:rPr>
        <w:rFonts w:asciiTheme="minorHAnsi" w:hAnsiTheme="minorHAnsi" w:cstheme="minorBidi"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1" w15:restartNumberingAfterBreak="0">
    <w:nsid w:val="59126086"/>
    <w:multiLevelType w:val="hybridMultilevel"/>
    <w:tmpl w:val="162CD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2" w15:restartNumberingAfterBreak="0">
    <w:nsid w:val="59222721"/>
    <w:multiLevelType w:val="hybridMultilevel"/>
    <w:tmpl w:val="CA9AFA78"/>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73" w15:restartNumberingAfterBreak="0">
    <w:nsid w:val="59277151"/>
    <w:multiLevelType w:val="hybridMultilevel"/>
    <w:tmpl w:val="4C7A5FB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74" w15:restartNumberingAfterBreak="0">
    <w:nsid w:val="593764BA"/>
    <w:multiLevelType w:val="hybridMultilevel"/>
    <w:tmpl w:val="61A68D24"/>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75" w15:restartNumberingAfterBreak="0">
    <w:nsid w:val="594D269B"/>
    <w:multiLevelType w:val="multilevel"/>
    <w:tmpl w:val="E6D2BA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asciiTheme="minorHAnsi" w:eastAsia="宋体" w:hAnsiTheme="minorHAnsi" w:cs="宋体"/>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6" w15:restartNumberingAfterBreak="0">
    <w:nsid w:val="59556CD8"/>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77" w15:restartNumberingAfterBreak="0">
    <w:nsid w:val="59560669"/>
    <w:multiLevelType w:val="hybridMultilevel"/>
    <w:tmpl w:val="269EF322"/>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78" w15:restartNumberingAfterBreak="0">
    <w:nsid w:val="595C6A0C"/>
    <w:multiLevelType w:val="hybridMultilevel"/>
    <w:tmpl w:val="582CFE90"/>
    <w:lvl w:ilvl="0" w:tplc="9E8AB9AE">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79" w15:restartNumberingAfterBreak="0">
    <w:nsid w:val="595E39B7"/>
    <w:multiLevelType w:val="hybridMultilevel"/>
    <w:tmpl w:val="609EE66E"/>
    <w:lvl w:ilvl="0" w:tplc="FFFFFFFF">
      <w:start w:val="1"/>
      <w:numFmt w:val="decimal"/>
      <w:lvlText w:val="%1."/>
      <w:lvlJc w:val="left"/>
      <w:pPr>
        <w:ind w:left="420" w:hanging="420"/>
      </w:pPr>
    </w:lvl>
    <w:lvl w:ilvl="1" w:tplc="FFFFFFFF">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580" w15:restartNumberingAfterBreak="0">
    <w:nsid w:val="59707993"/>
    <w:multiLevelType w:val="hybridMultilevel"/>
    <w:tmpl w:val="67FE1B28"/>
    <w:lvl w:ilvl="0" w:tplc="C570EB4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81" w15:restartNumberingAfterBreak="0">
    <w:nsid w:val="597D5ABD"/>
    <w:multiLevelType w:val="hybridMultilevel"/>
    <w:tmpl w:val="B28428BC"/>
    <w:lvl w:ilvl="0" w:tplc="04090003">
      <w:start w:val="1"/>
      <w:numFmt w:val="bullet"/>
      <w:lvlText w:val="o"/>
      <w:lvlJc w:val="left"/>
      <w:pPr>
        <w:ind w:left="1300" w:hanging="440"/>
      </w:pPr>
      <w:rPr>
        <w:rFonts w:ascii="Courier New" w:hAnsi="Courier New" w:cs="Courier New" w:hint="default"/>
      </w:rPr>
    </w:lvl>
    <w:lvl w:ilvl="1" w:tplc="04090003" w:tentative="1">
      <w:start w:val="1"/>
      <w:numFmt w:val="bullet"/>
      <w:lvlText w:val=""/>
      <w:lvlJc w:val="left"/>
      <w:pPr>
        <w:ind w:left="1740" w:hanging="440"/>
      </w:pPr>
      <w:rPr>
        <w:rFonts w:ascii="Wingdings" w:hAnsi="Wingdings" w:hint="default"/>
      </w:rPr>
    </w:lvl>
    <w:lvl w:ilvl="2" w:tplc="04090005" w:tentative="1">
      <w:start w:val="1"/>
      <w:numFmt w:val="bullet"/>
      <w:lvlText w:val=""/>
      <w:lvlJc w:val="left"/>
      <w:pPr>
        <w:ind w:left="2180" w:hanging="440"/>
      </w:pPr>
      <w:rPr>
        <w:rFonts w:ascii="Wingdings" w:hAnsi="Wingdings" w:hint="default"/>
      </w:rPr>
    </w:lvl>
    <w:lvl w:ilvl="3" w:tplc="04090001" w:tentative="1">
      <w:start w:val="1"/>
      <w:numFmt w:val="bullet"/>
      <w:lvlText w:val=""/>
      <w:lvlJc w:val="left"/>
      <w:pPr>
        <w:ind w:left="2620" w:hanging="440"/>
      </w:pPr>
      <w:rPr>
        <w:rFonts w:ascii="Wingdings" w:hAnsi="Wingdings" w:hint="default"/>
      </w:rPr>
    </w:lvl>
    <w:lvl w:ilvl="4" w:tplc="04090003" w:tentative="1">
      <w:start w:val="1"/>
      <w:numFmt w:val="bullet"/>
      <w:lvlText w:val=""/>
      <w:lvlJc w:val="left"/>
      <w:pPr>
        <w:ind w:left="3060" w:hanging="440"/>
      </w:pPr>
      <w:rPr>
        <w:rFonts w:ascii="Wingdings" w:hAnsi="Wingdings" w:hint="default"/>
      </w:rPr>
    </w:lvl>
    <w:lvl w:ilvl="5" w:tplc="04090005" w:tentative="1">
      <w:start w:val="1"/>
      <w:numFmt w:val="bullet"/>
      <w:lvlText w:val=""/>
      <w:lvlJc w:val="left"/>
      <w:pPr>
        <w:ind w:left="3500" w:hanging="440"/>
      </w:pPr>
      <w:rPr>
        <w:rFonts w:ascii="Wingdings" w:hAnsi="Wingdings" w:hint="default"/>
      </w:rPr>
    </w:lvl>
    <w:lvl w:ilvl="6" w:tplc="04090001" w:tentative="1">
      <w:start w:val="1"/>
      <w:numFmt w:val="bullet"/>
      <w:lvlText w:val=""/>
      <w:lvlJc w:val="left"/>
      <w:pPr>
        <w:ind w:left="3940" w:hanging="440"/>
      </w:pPr>
      <w:rPr>
        <w:rFonts w:ascii="Wingdings" w:hAnsi="Wingdings" w:hint="default"/>
      </w:rPr>
    </w:lvl>
    <w:lvl w:ilvl="7" w:tplc="04090003" w:tentative="1">
      <w:start w:val="1"/>
      <w:numFmt w:val="bullet"/>
      <w:lvlText w:val=""/>
      <w:lvlJc w:val="left"/>
      <w:pPr>
        <w:ind w:left="4380" w:hanging="440"/>
      </w:pPr>
      <w:rPr>
        <w:rFonts w:ascii="Wingdings" w:hAnsi="Wingdings" w:hint="default"/>
      </w:rPr>
    </w:lvl>
    <w:lvl w:ilvl="8" w:tplc="04090005" w:tentative="1">
      <w:start w:val="1"/>
      <w:numFmt w:val="bullet"/>
      <w:lvlText w:val=""/>
      <w:lvlJc w:val="left"/>
      <w:pPr>
        <w:ind w:left="4820" w:hanging="440"/>
      </w:pPr>
      <w:rPr>
        <w:rFonts w:ascii="Wingdings" w:hAnsi="Wingdings" w:hint="default"/>
      </w:rPr>
    </w:lvl>
  </w:abstractNum>
  <w:abstractNum w:abstractNumId="1582" w15:restartNumberingAfterBreak="0">
    <w:nsid w:val="59850938"/>
    <w:multiLevelType w:val="hybridMultilevel"/>
    <w:tmpl w:val="4126B576"/>
    <w:lvl w:ilvl="0" w:tplc="0409000F">
      <w:start w:val="1"/>
      <w:numFmt w:val="decimal"/>
      <w:lvlText w:val="%1."/>
      <w:lvlJc w:val="left"/>
      <w:pPr>
        <w:ind w:left="780" w:hanging="420"/>
      </w:pPr>
      <w:rPr>
        <w:rFont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583" w15:restartNumberingAfterBreak="0">
    <w:nsid w:val="59973269"/>
    <w:multiLevelType w:val="hybridMultilevel"/>
    <w:tmpl w:val="9F980AA0"/>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584" w15:restartNumberingAfterBreak="0">
    <w:nsid w:val="599C00B4"/>
    <w:multiLevelType w:val="hybridMultilevel"/>
    <w:tmpl w:val="B8BC81C0"/>
    <w:lvl w:ilvl="0" w:tplc="A2E0FCF2">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85" w15:restartNumberingAfterBreak="0">
    <w:nsid w:val="59A014BA"/>
    <w:multiLevelType w:val="hybridMultilevel"/>
    <w:tmpl w:val="CFF2F89A"/>
    <w:lvl w:ilvl="0" w:tplc="04090003">
      <w:start w:val="1"/>
      <w:numFmt w:val="bullet"/>
      <w:lvlText w:val="o"/>
      <w:lvlJc w:val="left"/>
      <w:pPr>
        <w:ind w:left="840" w:hanging="420"/>
      </w:pPr>
      <w:rPr>
        <w:rFonts w:ascii="Courier New" w:hAnsi="Courier New" w:cs="Courier New"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86" w15:restartNumberingAfterBreak="0">
    <w:nsid w:val="59AA1C96"/>
    <w:multiLevelType w:val="hybridMultilevel"/>
    <w:tmpl w:val="6696F0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7" w15:restartNumberingAfterBreak="0">
    <w:nsid w:val="59C05784"/>
    <w:multiLevelType w:val="hybridMultilevel"/>
    <w:tmpl w:val="79D43A4A"/>
    <w:lvl w:ilvl="0" w:tplc="04090003">
      <w:start w:val="1"/>
      <w:numFmt w:val="bullet"/>
      <w:lvlText w:val="o"/>
      <w:lvlJc w:val="left"/>
      <w:pPr>
        <w:ind w:left="840" w:hanging="420"/>
      </w:pPr>
      <w:rPr>
        <w:rFonts w:ascii="Courier New" w:hAnsi="Courier New" w:cs="Courier New"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88" w15:restartNumberingAfterBreak="0">
    <w:nsid w:val="59C063C2"/>
    <w:multiLevelType w:val="hybridMultilevel"/>
    <w:tmpl w:val="CC58CAE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589" w15:restartNumberingAfterBreak="0">
    <w:nsid w:val="59CA6AED"/>
    <w:multiLevelType w:val="hybridMultilevel"/>
    <w:tmpl w:val="88523ECA"/>
    <w:lvl w:ilvl="0" w:tplc="DDEAF858">
      <w:start w:val="1"/>
      <w:numFmt w:val="decimal"/>
      <w:lvlText w:val="%1."/>
      <w:lvlJc w:val="left"/>
      <w:pPr>
        <w:ind w:left="124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90" w15:restartNumberingAfterBreak="0">
    <w:nsid w:val="59DC0D15"/>
    <w:multiLevelType w:val="hybridMultilevel"/>
    <w:tmpl w:val="40C641EE"/>
    <w:lvl w:ilvl="0" w:tplc="04090011">
      <w:start w:val="1"/>
      <w:numFmt w:val="decimal"/>
      <w:lvlText w:val="%1)"/>
      <w:lvlJc w:val="left"/>
      <w:pPr>
        <w:ind w:left="605" w:hanging="440"/>
      </w:pPr>
    </w:lvl>
    <w:lvl w:ilvl="1" w:tplc="04090019" w:tentative="1">
      <w:start w:val="1"/>
      <w:numFmt w:val="lowerLetter"/>
      <w:lvlText w:val="%2)"/>
      <w:lvlJc w:val="left"/>
      <w:pPr>
        <w:ind w:left="1045" w:hanging="440"/>
      </w:pPr>
    </w:lvl>
    <w:lvl w:ilvl="2" w:tplc="0409001B" w:tentative="1">
      <w:start w:val="1"/>
      <w:numFmt w:val="lowerRoman"/>
      <w:lvlText w:val="%3."/>
      <w:lvlJc w:val="right"/>
      <w:pPr>
        <w:ind w:left="1485" w:hanging="440"/>
      </w:pPr>
    </w:lvl>
    <w:lvl w:ilvl="3" w:tplc="0409000F" w:tentative="1">
      <w:start w:val="1"/>
      <w:numFmt w:val="decimal"/>
      <w:lvlText w:val="%4."/>
      <w:lvlJc w:val="left"/>
      <w:pPr>
        <w:ind w:left="1925" w:hanging="440"/>
      </w:pPr>
    </w:lvl>
    <w:lvl w:ilvl="4" w:tplc="04090019" w:tentative="1">
      <w:start w:val="1"/>
      <w:numFmt w:val="lowerLetter"/>
      <w:lvlText w:val="%5)"/>
      <w:lvlJc w:val="left"/>
      <w:pPr>
        <w:ind w:left="2365" w:hanging="440"/>
      </w:pPr>
    </w:lvl>
    <w:lvl w:ilvl="5" w:tplc="0409001B" w:tentative="1">
      <w:start w:val="1"/>
      <w:numFmt w:val="lowerRoman"/>
      <w:lvlText w:val="%6."/>
      <w:lvlJc w:val="right"/>
      <w:pPr>
        <w:ind w:left="2805" w:hanging="440"/>
      </w:pPr>
    </w:lvl>
    <w:lvl w:ilvl="6" w:tplc="0409000F" w:tentative="1">
      <w:start w:val="1"/>
      <w:numFmt w:val="decimal"/>
      <w:lvlText w:val="%7."/>
      <w:lvlJc w:val="left"/>
      <w:pPr>
        <w:ind w:left="3245" w:hanging="440"/>
      </w:pPr>
    </w:lvl>
    <w:lvl w:ilvl="7" w:tplc="04090019" w:tentative="1">
      <w:start w:val="1"/>
      <w:numFmt w:val="lowerLetter"/>
      <w:lvlText w:val="%8)"/>
      <w:lvlJc w:val="left"/>
      <w:pPr>
        <w:ind w:left="3685" w:hanging="440"/>
      </w:pPr>
    </w:lvl>
    <w:lvl w:ilvl="8" w:tplc="0409001B" w:tentative="1">
      <w:start w:val="1"/>
      <w:numFmt w:val="lowerRoman"/>
      <w:lvlText w:val="%9."/>
      <w:lvlJc w:val="right"/>
      <w:pPr>
        <w:ind w:left="4125" w:hanging="440"/>
      </w:pPr>
    </w:lvl>
  </w:abstractNum>
  <w:abstractNum w:abstractNumId="1591" w15:restartNumberingAfterBreak="0">
    <w:nsid w:val="59DF013D"/>
    <w:multiLevelType w:val="hybridMultilevel"/>
    <w:tmpl w:val="704C9C74"/>
    <w:lvl w:ilvl="0" w:tplc="B5261580">
      <w:start w:val="4"/>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2" w15:restartNumberingAfterBreak="0">
    <w:nsid w:val="59E0319D"/>
    <w:multiLevelType w:val="hybridMultilevel"/>
    <w:tmpl w:val="88D276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93" w15:restartNumberingAfterBreak="0">
    <w:nsid w:val="59E163F2"/>
    <w:multiLevelType w:val="hybridMultilevel"/>
    <w:tmpl w:val="31E8E2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4" w15:restartNumberingAfterBreak="0">
    <w:nsid w:val="59E4396F"/>
    <w:multiLevelType w:val="hybridMultilevel"/>
    <w:tmpl w:val="4FBEBFC2"/>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95" w15:restartNumberingAfterBreak="0">
    <w:nsid w:val="59F426E8"/>
    <w:multiLevelType w:val="hybridMultilevel"/>
    <w:tmpl w:val="222C32A4"/>
    <w:lvl w:ilvl="0" w:tplc="2C4477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6" w15:restartNumberingAfterBreak="0">
    <w:nsid w:val="5A09538A"/>
    <w:multiLevelType w:val="multilevel"/>
    <w:tmpl w:val="525ACD7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597" w15:restartNumberingAfterBreak="0">
    <w:nsid w:val="5A1D5739"/>
    <w:multiLevelType w:val="multilevel"/>
    <w:tmpl w:val="AC1A0DE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98" w15:restartNumberingAfterBreak="0">
    <w:nsid w:val="5A4C5655"/>
    <w:multiLevelType w:val="hybridMultilevel"/>
    <w:tmpl w:val="90707C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99" w15:restartNumberingAfterBreak="0">
    <w:nsid w:val="5A506813"/>
    <w:multiLevelType w:val="hybridMultilevel"/>
    <w:tmpl w:val="C588845C"/>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600" w15:restartNumberingAfterBreak="0">
    <w:nsid w:val="5AA11FCA"/>
    <w:multiLevelType w:val="hybridMultilevel"/>
    <w:tmpl w:val="6BFAD4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01" w15:restartNumberingAfterBreak="0">
    <w:nsid w:val="5AAB13A4"/>
    <w:multiLevelType w:val="hybridMultilevel"/>
    <w:tmpl w:val="4C7A5FB2"/>
    <w:lvl w:ilvl="0" w:tplc="87C404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02" w15:restartNumberingAfterBreak="0">
    <w:nsid w:val="5AD738B7"/>
    <w:multiLevelType w:val="hybridMultilevel"/>
    <w:tmpl w:val="EFF41E22"/>
    <w:lvl w:ilvl="0" w:tplc="04090001">
      <w:start w:val="1"/>
      <w:numFmt w:val="bullet"/>
      <w:lvlText w:val=""/>
      <w:lvlJc w:val="left"/>
      <w:pPr>
        <w:ind w:left="562" w:hanging="420"/>
      </w:pPr>
      <w:rPr>
        <w:rFonts w:ascii="Wingdings" w:hAnsi="Wingdings" w:hint="default"/>
      </w:rPr>
    </w:lvl>
    <w:lvl w:ilvl="1" w:tplc="04090003" w:tentative="1">
      <w:start w:val="1"/>
      <w:numFmt w:val="bullet"/>
      <w:lvlText w:val=""/>
      <w:lvlJc w:val="left"/>
      <w:pPr>
        <w:ind w:left="982" w:hanging="420"/>
      </w:pPr>
      <w:rPr>
        <w:rFonts w:ascii="Wingdings" w:hAnsi="Wingdings" w:hint="default"/>
      </w:rPr>
    </w:lvl>
    <w:lvl w:ilvl="2" w:tplc="04090005"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3" w:tentative="1">
      <w:start w:val="1"/>
      <w:numFmt w:val="bullet"/>
      <w:lvlText w:val=""/>
      <w:lvlJc w:val="left"/>
      <w:pPr>
        <w:ind w:left="2242" w:hanging="420"/>
      </w:pPr>
      <w:rPr>
        <w:rFonts w:ascii="Wingdings" w:hAnsi="Wingdings" w:hint="default"/>
      </w:rPr>
    </w:lvl>
    <w:lvl w:ilvl="5" w:tplc="04090005"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3" w:tentative="1">
      <w:start w:val="1"/>
      <w:numFmt w:val="bullet"/>
      <w:lvlText w:val=""/>
      <w:lvlJc w:val="left"/>
      <w:pPr>
        <w:ind w:left="3502" w:hanging="420"/>
      </w:pPr>
      <w:rPr>
        <w:rFonts w:ascii="Wingdings" w:hAnsi="Wingdings" w:hint="default"/>
      </w:rPr>
    </w:lvl>
    <w:lvl w:ilvl="8" w:tplc="04090005" w:tentative="1">
      <w:start w:val="1"/>
      <w:numFmt w:val="bullet"/>
      <w:lvlText w:val=""/>
      <w:lvlJc w:val="left"/>
      <w:pPr>
        <w:ind w:left="3922" w:hanging="420"/>
      </w:pPr>
      <w:rPr>
        <w:rFonts w:ascii="Wingdings" w:hAnsi="Wingdings" w:hint="default"/>
      </w:rPr>
    </w:lvl>
  </w:abstractNum>
  <w:abstractNum w:abstractNumId="1603" w15:restartNumberingAfterBreak="0">
    <w:nsid w:val="5ADB40F0"/>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04" w15:restartNumberingAfterBreak="0">
    <w:nsid w:val="5AE266A1"/>
    <w:multiLevelType w:val="hybridMultilevel"/>
    <w:tmpl w:val="4FB2E89E"/>
    <w:lvl w:ilvl="0" w:tplc="13DEB1E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05" w15:restartNumberingAfterBreak="0">
    <w:nsid w:val="5AE552FF"/>
    <w:multiLevelType w:val="multilevel"/>
    <w:tmpl w:val="850C90B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06" w15:restartNumberingAfterBreak="0">
    <w:nsid w:val="5AE84B82"/>
    <w:multiLevelType w:val="hybridMultilevel"/>
    <w:tmpl w:val="0F5480A4"/>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07" w15:restartNumberingAfterBreak="0">
    <w:nsid w:val="5AFD6715"/>
    <w:multiLevelType w:val="hybridMultilevel"/>
    <w:tmpl w:val="A0ECF0F2"/>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08" w15:restartNumberingAfterBreak="0">
    <w:nsid w:val="5B17577C"/>
    <w:multiLevelType w:val="hybridMultilevel"/>
    <w:tmpl w:val="25546EFE"/>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609" w15:restartNumberingAfterBreak="0">
    <w:nsid w:val="5B1B6861"/>
    <w:multiLevelType w:val="hybridMultilevel"/>
    <w:tmpl w:val="17FA428C"/>
    <w:lvl w:ilvl="0" w:tplc="398039FA">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0" w15:restartNumberingAfterBreak="0">
    <w:nsid w:val="5B3B3DBA"/>
    <w:multiLevelType w:val="hybridMultilevel"/>
    <w:tmpl w:val="8258D4E6"/>
    <w:lvl w:ilvl="0" w:tplc="04090003">
      <w:start w:val="1"/>
      <w:numFmt w:val="bullet"/>
      <w:lvlText w:val="o"/>
      <w:lvlJc w:val="left"/>
      <w:pPr>
        <w:ind w:left="780" w:hanging="420"/>
      </w:pPr>
      <w:rPr>
        <w:rFonts w:ascii="Courier New" w:hAnsi="Courier New" w:cs="Courier New" w:hint="default"/>
      </w:rPr>
    </w:lvl>
    <w:lvl w:ilvl="1" w:tplc="FFFFFFFF" w:tentative="1">
      <w:start w:val="1"/>
      <w:numFmt w:val="bullet"/>
      <w:lvlText w:val=""/>
      <w:lvlJc w:val="left"/>
      <w:pPr>
        <w:ind w:left="1200" w:hanging="420"/>
      </w:pPr>
      <w:rPr>
        <w:rFonts w:ascii="Wingdings" w:hAnsi="Wingdings" w:hint="default"/>
      </w:rPr>
    </w:lvl>
    <w:lvl w:ilvl="2" w:tplc="FFFFFFFF" w:tentative="1">
      <w:start w:val="1"/>
      <w:numFmt w:val="bullet"/>
      <w:lvlText w:val=""/>
      <w:lvlJc w:val="left"/>
      <w:pPr>
        <w:ind w:left="1620" w:hanging="420"/>
      </w:pPr>
      <w:rPr>
        <w:rFonts w:ascii="Wingdings" w:hAnsi="Wingdings" w:hint="default"/>
      </w:rPr>
    </w:lvl>
    <w:lvl w:ilvl="3" w:tplc="FFFFFFFF" w:tentative="1">
      <w:start w:val="1"/>
      <w:numFmt w:val="bullet"/>
      <w:lvlText w:val=""/>
      <w:lvlJc w:val="left"/>
      <w:pPr>
        <w:ind w:left="2040" w:hanging="420"/>
      </w:pPr>
      <w:rPr>
        <w:rFonts w:ascii="Wingdings" w:hAnsi="Wingdings" w:hint="default"/>
      </w:rPr>
    </w:lvl>
    <w:lvl w:ilvl="4" w:tplc="FFFFFFFF" w:tentative="1">
      <w:start w:val="1"/>
      <w:numFmt w:val="bullet"/>
      <w:lvlText w:val=""/>
      <w:lvlJc w:val="left"/>
      <w:pPr>
        <w:ind w:left="2460" w:hanging="420"/>
      </w:pPr>
      <w:rPr>
        <w:rFonts w:ascii="Wingdings" w:hAnsi="Wingdings" w:hint="default"/>
      </w:rPr>
    </w:lvl>
    <w:lvl w:ilvl="5" w:tplc="FFFFFFFF" w:tentative="1">
      <w:start w:val="1"/>
      <w:numFmt w:val="bullet"/>
      <w:lvlText w:val=""/>
      <w:lvlJc w:val="left"/>
      <w:pPr>
        <w:ind w:left="2880" w:hanging="420"/>
      </w:pPr>
      <w:rPr>
        <w:rFonts w:ascii="Wingdings" w:hAnsi="Wingdings" w:hint="default"/>
      </w:rPr>
    </w:lvl>
    <w:lvl w:ilvl="6" w:tplc="FFFFFFFF" w:tentative="1">
      <w:start w:val="1"/>
      <w:numFmt w:val="bullet"/>
      <w:lvlText w:val=""/>
      <w:lvlJc w:val="left"/>
      <w:pPr>
        <w:ind w:left="3300" w:hanging="420"/>
      </w:pPr>
      <w:rPr>
        <w:rFonts w:ascii="Wingdings" w:hAnsi="Wingdings" w:hint="default"/>
      </w:rPr>
    </w:lvl>
    <w:lvl w:ilvl="7" w:tplc="FFFFFFFF" w:tentative="1">
      <w:start w:val="1"/>
      <w:numFmt w:val="bullet"/>
      <w:lvlText w:val=""/>
      <w:lvlJc w:val="left"/>
      <w:pPr>
        <w:ind w:left="3720" w:hanging="420"/>
      </w:pPr>
      <w:rPr>
        <w:rFonts w:ascii="Wingdings" w:hAnsi="Wingdings" w:hint="default"/>
      </w:rPr>
    </w:lvl>
    <w:lvl w:ilvl="8" w:tplc="FFFFFFFF" w:tentative="1">
      <w:start w:val="1"/>
      <w:numFmt w:val="bullet"/>
      <w:lvlText w:val=""/>
      <w:lvlJc w:val="left"/>
      <w:pPr>
        <w:ind w:left="4140" w:hanging="420"/>
      </w:pPr>
      <w:rPr>
        <w:rFonts w:ascii="Wingdings" w:hAnsi="Wingdings" w:hint="default"/>
      </w:rPr>
    </w:lvl>
  </w:abstractNum>
  <w:abstractNum w:abstractNumId="1611" w15:restartNumberingAfterBreak="0">
    <w:nsid w:val="5B41209C"/>
    <w:multiLevelType w:val="hybridMultilevel"/>
    <w:tmpl w:val="8B3E4FA4"/>
    <w:lvl w:ilvl="0" w:tplc="E356FEF0">
      <w:start w:val="5"/>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2" w15:restartNumberingAfterBreak="0">
    <w:nsid w:val="5B4D6FEB"/>
    <w:multiLevelType w:val="hybridMultilevel"/>
    <w:tmpl w:val="D488EE4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3" w15:restartNumberingAfterBreak="0">
    <w:nsid w:val="5B56380B"/>
    <w:multiLevelType w:val="hybridMultilevel"/>
    <w:tmpl w:val="9C028716"/>
    <w:lvl w:ilvl="0" w:tplc="F692CAB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14" w15:restartNumberingAfterBreak="0">
    <w:nsid w:val="5B563E2B"/>
    <w:multiLevelType w:val="multilevel"/>
    <w:tmpl w:val="AC1A0DE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15" w15:restartNumberingAfterBreak="0">
    <w:nsid w:val="5B5B7A62"/>
    <w:multiLevelType w:val="hybridMultilevel"/>
    <w:tmpl w:val="4F38837E"/>
    <w:lvl w:ilvl="0" w:tplc="245ADA34">
      <w:start w:val="22"/>
      <w:numFmt w:val="decimal"/>
      <w:lvlText w:val="%1."/>
      <w:lvlJc w:val="left"/>
      <w:pPr>
        <w:ind w:left="420" w:hanging="420"/>
      </w:pPr>
      <w:rPr>
        <w:rFonts w:hint="eastAsia"/>
      </w:rPr>
    </w:lvl>
    <w:lvl w:ilvl="1" w:tplc="04090011">
      <w:start w:val="1"/>
      <w:numFmt w:val="decimal"/>
      <w:lvlText w:val="%2)"/>
      <w:lvlJc w:val="left"/>
      <w:pPr>
        <w:ind w:left="11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6" w15:restartNumberingAfterBreak="0">
    <w:nsid w:val="5B7A0E2C"/>
    <w:multiLevelType w:val="hybridMultilevel"/>
    <w:tmpl w:val="D78255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7" w15:restartNumberingAfterBreak="0">
    <w:nsid w:val="5B837778"/>
    <w:multiLevelType w:val="hybridMultilevel"/>
    <w:tmpl w:val="2D2434F4"/>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18" w15:restartNumberingAfterBreak="0">
    <w:nsid w:val="5B9354B1"/>
    <w:multiLevelType w:val="hybridMultilevel"/>
    <w:tmpl w:val="8BB040F0"/>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19" w15:restartNumberingAfterBreak="0">
    <w:nsid w:val="5BA223E8"/>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20" w15:restartNumberingAfterBreak="0">
    <w:nsid w:val="5BAB0904"/>
    <w:multiLevelType w:val="hybridMultilevel"/>
    <w:tmpl w:val="473413DA"/>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621" w15:restartNumberingAfterBreak="0">
    <w:nsid w:val="5BDA052A"/>
    <w:multiLevelType w:val="hybridMultilevel"/>
    <w:tmpl w:val="71F087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2" w15:restartNumberingAfterBreak="0">
    <w:nsid w:val="5BDC515A"/>
    <w:multiLevelType w:val="hybridMultilevel"/>
    <w:tmpl w:val="5E4E616A"/>
    <w:lvl w:ilvl="0" w:tplc="04090011">
      <w:start w:val="1"/>
      <w:numFmt w:val="decimal"/>
      <w:lvlText w:val="%1)"/>
      <w:lvlJc w:val="left"/>
      <w:pPr>
        <w:ind w:left="605" w:hanging="440"/>
      </w:pPr>
    </w:lvl>
    <w:lvl w:ilvl="1" w:tplc="04090019" w:tentative="1">
      <w:start w:val="1"/>
      <w:numFmt w:val="lowerLetter"/>
      <w:lvlText w:val="%2)"/>
      <w:lvlJc w:val="left"/>
      <w:pPr>
        <w:ind w:left="1045" w:hanging="440"/>
      </w:pPr>
    </w:lvl>
    <w:lvl w:ilvl="2" w:tplc="0409001B" w:tentative="1">
      <w:start w:val="1"/>
      <w:numFmt w:val="lowerRoman"/>
      <w:lvlText w:val="%3."/>
      <w:lvlJc w:val="right"/>
      <w:pPr>
        <w:ind w:left="1485" w:hanging="440"/>
      </w:pPr>
    </w:lvl>
    <w:lvl w:ilvl="3" w:tplc="0409000F" w:tentative="1">
      <w:start w:val="1"/>
      <w:numFmt w:val="decimal"/>
      <w:lvlText w:val="%4."/>
      <w:lvlJc w:val="left"/>
      <w:pPr>
        <w:ind w:left="1925" w:hanging="440"/>
      </w:pPr>
    </w:lvl>
    <w:lvl w:ilvl="4" w:tplc="04090019" w:tentative="1">
      <w:start w:val="1"/>
      <w:numFmt w:val="lowerLetter"/>
      <w:lvlText w:val="%5)"/>
      <w:lvlJc w:val="left"/>
      <w:pPr>
        <w:ind w:left="2365" w:hanging="440"/>
      </w:pPr>
    </w:lvl>
    <w:lvl w:ilvl="5" w:tplc="0409001B" w:tentative="1">
      <w:start w:val="1"/>
      <w:numFmt w:val="lowerRoman"/>
      <w:lvlText w:val="%6."/>
      <w:lvlJc w:val="right"/>
      <w:pPr>
        <w:ind w:left="2805" w:hanging="440"/>
      </w:pPr>
    </w:lvl>
    <w:lvl w:ilvl="6" w:tplc="0409000F" w:tentative="1">
      <w:start w:val="1"/>
      <w:numFmt w:val="decimal"/>
      <w:lvlText w:val="%7."/>
      <w:lvlJc w:val="left"/>
      <w:pPr>
        <w:ind w:left="3245" w:hanging="440"/>
      </w:pPr>
    </w:lvl>
    <w:lvl w:ilvl="7" w:tplc="04090019" w:tentative="1">
      <w:start w:val="1"/>
      <w:numFmt w:val="lowerLetter"/>
      <w:lvlText w:val="%8)"/>
      <w:lvlJc w:val="left"/>
      <w:pPr>
        <w:ind w:left="3685" w:hanging="440"/>
      </w:pPr>
    </w:lvl>
    <w:lvl w:ilvl="8" w:tplc="0409001B" w:tentative="1">
      <w:start w:val="1"/>
      <w:numFmt w:val="lowerRoman"/>
      <w:lvlText w:val="%9."/>
      <w:lvlJc w:val="right"/>
      <w:pPr>
        <w:ind w:left="4125" w:hanging="440"/>
      </w:pPr>
    </w:lvl>
  </w:abstractNum>
  <w:abstractNum w:abstractNumId="1623" w15:restartNumberingAfterBreak="0">
    <w:nsid w:val="5BDE112C"/>
    <w:multiLevelType w:val="multilevel"/>
    <w:tmpl w:val="2CF8A0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4" w15:restartNumberingAfterBreak="0">
    <w:nsid w:val="5BF46C9F"/>
    <w:multiLevelType w:val="multilevel"/>
    <w:tmpl w:val="CA862E1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25" w15:restartNumberingAfterBreak="0">
    <w:nsid w:val="5C056511"/>
    <w:multiLevelType w:val="hybridMultilevel"/>
    <w:tmpl w:val="0320260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26" w15:restartNumberingAfterBreak="0">
    <w:nsid w:val="5C1E2EE8"/>
    <w:multiLevelType w:val="multilevel"/>
    <w:tmpl w:val="73201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7" w15:restartNumberingAfterBreak="0">
    <w:nsid w:val="5C21292F"/>
    <w:multiLevelType w:val="hybridMultilevel"/>
    <w:tmpl w:val="64E05152"/>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628" w15:restartNumberingAfterBreak="0">
    <w:nsid w:val="5C3C4008"/>
    <w:multiLevelType w:val="hybridMultilevel"/>
    <w:tmpl w:val="5308F51A"/>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629" w15:restartNumberingAfterBreak="0">
    <w:nsid w:val="5C7667A4"/>
    <w:multiLevelType w:val="hybridMultilevel"/>
    <w:tmpl w:val="3DF663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0" w15:restartNumberingAfterBreak="0">
    <w:nsid w:val="5C8F1600"/>
    <w:multiLevelType w:val="hybridMultilevel"/>
    <w:tmpl w:val="40185B00"/>
    <w:lvl w:ilvl="0" w:tplc="1674BFA8">
      <w:start w:val="1"/>
      <w:numFmt w:val="decimal"/>
      <w:lvlText w:val="%1."/>
      <w:lvlJc w:val="left"/>
      <w:pPr>
        <w:ind w:left="1620" w:hanging="420"/>
      </w:pPr>
      <w:rPr>
        <w:rFonts w:hint="default"/>
      </w:rPr>
    </w:lvl>
    <w:lvl w:ilvl="1" w:tplc="04090003" w:tentative="1">
      <w:start w:val="1"/>
      <w:numFmt w:val="bullet"/>
      <w:lvlText w:val=""/>
      <w:lvlJc w:val="left"/>
      <w:pPr>
        <w:ind w:left="2040" w:hanging="420"/>
      </w:pPr>
      <w:rPr>
        <w:rFonts w:ascii="Wingdings" w:hAnsi="Wingdings" w:hint="default"/>
      </w:rPr>
    </w:lvl>
    <w:lvl w:ilvl="2" w:tplc="04090005"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3" w:tentative="1">
      <w:start w:val="1"/>
      <w:numFmt w:val="bullet"/>
      <w:lvlText w:val=""/>
      <w:lvlJc w:val="left"/>
      <w:pPr>
        <w:ind w:left="3300" w:hanging="420"/>
      </w:pPr>
      <w:rPr>
        <w:rFonts w:ascii="Wingdings" w:hAnsi="Wingdings" w:hint="default"/>
      </w:rPr>
    </w:lvl>
    <w:lvl w:ilvl="5" w:tplc="04090005"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3" w:tentative="1">
      <w:start w:val="1"/>
      <w:numFmt w:val="bullet"/>
      <w:lvlText w:val=""/>
      <w:lvlJc w:val="left"/>
      <w:pPr>
        <w:ind w:left="4560" w:hanging="420"/>
      </w:pPr>
      <w:rPr>
        <w:rFonts w:ascii="Wingdings" w:hAnsi="Wingdings" w:hint="default"/>
      </w:rPr>
    </w:lvl>
    <w:lvl w:ilvl="8" w:tplc="04090005" w:tentative="1">
      <w:start w:val="1"/>
      <w:numFmt w:val="bullet"/>
      <w:lvlText w:val=""/>
      <w:lvlJc w:val="left"/>
      <w:pPr>
        <w:ind w:left="4980" w:hanging="420"/>
      </w:pPr>
      <w:rPr>
        <w:rFonts w:ascii="Wingdings" w:hAnsi="Wingdings" w:hint="default"/>
      </w:rPr>
    </w:lvl>
  </w:abstractNum>
  <w:abstractNum w:abstractNumId="1631" w15:restartNumberingAfterBreak="0">
    <w:nsid w:val="5C9221D3"/>
    <w:multiLevelType w:val="hybridMultilevel"/>
    <w:tmpl w:val="2B805AD4"/>
    <w:lvl w:ilvl="0" w:tplc="FFFFFFFF">
      <w:start w:val="1"/>
      <w:numFmt w:val="decimal"/>
      <w:lvlText w:val="%1)"/>
      <w:lvlJc w:val="left"/>
      <w:pPr>
        <w:ind w:left="981" w:hanging="420"/>
      </w:pPr>
    </w:lvl>
    <w:lvl w:ilvl="1" w:tplc="FFFFFFFF" w:tentative="1">
      <w:start w:val="1"/>
      <w:numFmt w:val="lowerLetter"/>
      <w:lvlText w:val="%2)"/>
      <w:lvlJc w:val="left"/>
      <w:pPr>
        <w:ind w:left="1401" w:hanging="420"/>
      </w:pPr>
    </w:lvl>
    <w:lvl w:ilvl="2" w:tplc="FFFFFFFF" w:tentative="1">
      <w:start w:val="1"/>
      <w:numFmt w:val="lowerRoman"/>
      <w:lvlText w:val="%3."/>
      <w:lvlJc w:val="right"/>
      <w:pPr>
        <w:ind w:left="1821" w:hanging="420"/>
      </w:pPr>
    </w:lvl>
    <w:lvl w:ilvl="3" w:tplc="FFFFFFFF" w:tentative="1">
      <w:start w:val="1"/>
      <w:numFmt w:val="decimal"/>
      <w:lvlText w:val="%4."/>
      <w:lvlJc w:val="left"/>
      <w:pPr>
        <w:ind w:left="2241" w:hanging="420"/>
      </w:pPr>
    </w:lvl>
    <w:lvl w:ilvl="4" w:tplc="FFFFFFFF" w:tentative="1">
      <w:start w:val="1"/>
      <w:numFmt w:val="lowerLetter"/>
      <w:lvlText w:val="%5)"/>
      <w:lvlJc w:val="left"/>
      <w:pPr>
        <w:ind w:left="2661" w:hanging="420"/>
      </w:pPr>
    </w:lvl>
    <w:lvl w:ilvl="5" w:tplc="FFFFFFFF" w:tentative="1">
      <w:start w:val="1"/>
      <w:numFmt w:val="lowerRoman"/>
      <w:lvlText w:val="%6."/>
      <w:lvlJc w:val="right"/>
      <w:pPr>
        <w:ind w:left="3081" w:hanging="420"/>
      </w:pPr>
    </w:lvl>
    <w:lvl w:ilvl="6" w:tplc="FFFFFFFF" w:tentative="1">
      <w:start w:val="1"/>
      <w:numFmt w:val="decimal"/>
      <w:lvlText w:val="%7."/>
      <w:lvlJc w:val="left"/>
      <w:pPr>
        <w:ind w:left="3501" w:hanging="420"/>
      </w:pPr>
    </w:lvl>
    <w:lvl w:ilvl="7" w:tplc="FFFFFFFF" w:tentative="1">
      <w:start w:val="1"/>
      <w:numFmt w:val="lowerLetter"/>
      <w:lvlText w:val="%8)"/>
      <w:lvlJc w:val="left"/>
      <w:pPr>
        <w:ind w:left="3921" w:hanging="420"/>
      </w:pPr>
    </w:lvl>
    <w:lvl w:ilvl="8" w:tplc="FFFFFFFF" w:tentative="1">
      <w:start w:val="1"/>
      <w:numFmt w:val="lowerRoman"/>
      <w:lvlText w:val="%9."/>
      <w:lvlJc w:val="right"/>
      <w:pPr>
        <w:ind w:left="4341" w:hanging="420"/>
      </w:pPr>
    </w:lvl>
  </w:abstractNum>
  <w:abstractNum w:abstractNumId="1632" w15:restartNumberingAfterBreak="0">
    <w:nsid w:val="5C9E69E0"/>
    <w:multiLevelType w:val="hybridMultilevel"/>
    <w:tmpl w:val="09CE923C"/>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33" w15:restartNumberingAfterBreak="0">
    <w:nsid w:val="5CB01480"/>
    <w:multiLevelType w:val="hybridMultilevel"/>
    <w:tmpl w:val="25DE311A"/>
    <w:lvl w:ilvl="0" w:tplc="D7C64AD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4" w15:restartNumberingAfterBreak="0">
    <w:nsid w:val="5CB60B12"/>
    <w:multiLevelType w:val="hybridMultilevel"/>
    <w:tmpl w:val="CD8644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5" w15:restartNumberingAfterBreak="0">
    <w:nsid w:val="5CC12C74"/>
    <w:multiLevelType w:val="hybridMultilevel"/>
    <w:tmpl w:val="19ECE2B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36" w15:restartNumberingAfterBreak="0">
    <w:nsid w:val="5CFD2245"/>
    <w:multiLevelType w:val="hybridMultilevel"/>
    <w:tmpl w:val="865AB48C"/>
    <w:lvl w:ilvl="0" w:tplc="CEB242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7" w15:restartNumberingAfterBreak="0">
    <w:nsid w:val="5D01273F"/>
    <w:multiLevelType w:val="hybridMultilevel"/>
    <w:tmpl w:val="ACCECA86"/>
    <w:lvl w:ilvl="0" w:tplc="D22C65F6">
      <w:start w:val="2"/>
      <w:numFmt w:val="lowerLetter"/>
      <w:lvlText w:val="%1."/>
      <w:lvlJc w:val="left"/>
      <w:pPr>
        <w:ind w:left="840" w:hanging="420"/>
      </w:pPr>
      <w:rPr>
        <w:rFonts w:hint="eastAsia"/>
      </w:rPr>
    </w:lvl>
    <w:lvl w:ilvl="1" w:tplc="04090019">
      <w:start w:val="1"/>
      <w:numFmt w:val="lowerLetter"/>
      <w:lvlText w:val="%2)"/>
      <w:lvlJc w:val="left"/>
      <w:pPr>
        <w:ind w:left="180" w:hanging="420"/>
      </w:pPr>
    </w:lvl>
    <w:lvl w:ilvl="2" w:tplc="0409001B">
      <w:start w:val="1"/>
      <w:numFmt w:val="lowerRoman"/>
      <w:lvlText w:val="%3."/>
      <w:lvlJc w:val="right"/>
      <w:pPr>
        <w:ind w:left="600" w:hanging="420"/>
      </w:pPr>
    </w:lvl>
    <w:lvl w:ilvl="3" w:tplc="0409000F" w:tentative="1">
      <w:start w:val="1"/>
      <w:numFmt w:val="decimal"/>
      <w:lvlText w:val="%4."/>
      <w:lvlJc w:val="left"/>
      <w:pPr>
        <w:ind w:left="1020" w:hanging="420"/>
      </w:pPr>
    </w:lvl>
    <w:lvl w:ilvl="4" w:tplc="04090019" w:tentative="1">
      <w:start w:val="1"/>
      <w:numFmt w:val="lowerLetter"/>
      <w:lvlText w:val="%5)"/>
      <w:lvlJc w:val="left"/>
      <w:pPr>
        <w:ind w:left="1440" w:hanging="420"/>
      </w:pPr>
    </w:lvl>
    <w:lvl w:ilvl="5" w:tplc="0409001B" w:tentative="1">
      <w:start w:val="1"/>
      <w:numFmt w:val="lowerRoman"/>
      <w:lvlText w:val="%6."/>
      <w:lvlJc w:val="right"/>
      <w:pPr>
        <w:ind w:left="1860" w:hanging="420"/>
      </w:pPr>
    </w:lvl>
    <w:lvl w:ilvl="6" w:tplc="0409000F" w:tentative="1">
      <w:start w:val="1"/>
      <w:numFmt w:val="decimal"/>
      <w:lvlText w:val="%7."/>
      <w:lvlJc w:val="left"/>
      <w:pPr>
        <w:ind w:left="2280" w:hanging="420"/>
      </w:pPr>
    </w:lvl>
    <w:lvl w:ilvl="7" w:tplc="04090019" w:tentative="1">
      <w:start w:val="1"/>
      <w:numFmt w:val="lowerLetter"/>
      <w:lvlText w:val="%8)"/>
      <w:lvlJc w:val="left"/>
      <w:pPr>
        <w:ind w:left="2700" w:hanging="420"/>
      </w:pPr>
    </w:lvl>
    <w:lvl w:ilvl="8" w:tplc="0409001B" w:tentative="1">
      <w:start w:val="1"/>
      <w:numFmt w:val="lowerRoman"/>
      <w:lvlText w:val="%9."/>
      <w:lvlJc w:val="right"/>
      <w:pPr>
        <w:ind w:left="3120" w:hanging="420"/>
      </w:pPr>
    </w:lvl>
  </w:abstractNum>
  <w:abstractNum w:abstractNumId="1638" w15:restartNumberingAfterBreak="0">
    <w:nsid w:val="5D0306E2"/>
    <w:multiLevelType w:val="hybridMultilevel"/>
    <w:tmpl w:val="4BAECCCC"/>
    <w:lvl w:ilvl="0" w:tplc="04090003">
      <w:start w:val="1"/>
      <w:numFmt w:val="bullet"/>
      <w:lvlText w:val="o"/>
      <w:lvlJc w:val="left"/>
      <w:pPr>
        <w:ind w:left="1260" w:hanging="420"/>
      </w:pPr>
      <w:rPr>
        <w:rFonts w:ascii="Courier New" w:hAnsi="Courier New" w:cs="Courier New" w:hint="default"/>
      </w:rPr>
    </w:lvl>
    <w:lvl w:ilvl="1" w:tplc="FFFFFFFF" w:tentative="1">
      <w:start w:val="1"/>
      <w:numFmt w:val="bullet"/>
      <w:lvlText w:val=""/>
      <w:lvlJc w:val="left"/>
      <w:pPr>
        <w:ind w:left="1680" w:hanging="420"/>
      </w:pPr>
      <w:rPr>
        <w:rFonts w:ascii="Wingdings" w:hAnsi="Wingdings" w:hint="default"/>
      </w:rPr>
    </w:lvl>
    <w:lvl w:ilvl="2" w:tplc="FFFFFFFF" w:tentative="1">
      <w:start w:val="1"/>
      <w:numFmt w:val="bullet"/>
      <w:lvlText w:val=""/>
      <w:lvlJc w:val="left"/>
      <w:pPr>
        <w:ind w:left="2100" w:hanging="420"/>
      </w:pPr>
      <w:rPr>
        <w:rFonts w:ascii="Wingdings" w:hAnsi="Wingdings" w:hint="default"/>
      </w:rPr>
    </w:lvl>
    <w:lvl w:ilvl="3" w:tplc="FFFFFFFF" w:tentative="1">
      <w:start w:val="1"/>
      <w:numFmt w:val="bullet"/>
      <w:lvlText w:val=""/>
      <w:lvlJc w:val="left"/>
      <w:pPr>
        <w:ind w:left="2520" w:hanging="420"/>
      </w:pPr>
      <w:rPr>
        <w:rFonts w:ascii="Wingdings" w:hAnsi="Wingdings" w:hint="default"/>
      </w:rPr>
    </w:lvl>
    <w:lvl w:ilvl="4" w:tplc="FFFFFFFF" w:tentative="1">
      <w:start w:val="1"/>
      <w:numFmt w:val="bullet"/>
      <w:lvlText w:val=""/>
      <w:lvlJc w:val="left"/>
      <w:pPr>
        <w:ind w:left="2940" w:hanging="420"/>
      </w:pPr>
      <w:rPr>
        <w:rFonts w:ascii="Wingdings" w:hAnsi="Wingdings" w:hint="default"/>
      </w:rPr>
    </w:lvl>
    <w:lvl w:ilvl="5" w:tplc="FFFFFFFF" w:tentative="1">
      <w:start w:val="1"/>
      <w:numFmt w:val="bullet"/>
      <w:lvlText w:val=""/>
      <w:lvlJc w:val="left"/>
      <w:pPr>
        <w:ind w:left="3360" w:hanging="420"/>
      </w:pPr>
      <w:rPr>
        <w:rFonts w:ascii="Wingdings" w:hAnsi="Wingdings" w:hint="default"/>
      </w:rPr>
    </w:lvl>
    <w:lvl w:ilvl="6" w:tplc="FFFFFFFF" w:tentative="1">
      <w:start w:val="1"/>
      <w:numFmt w:val="bullet"/>
      <w:lvlText w:val=""/>
      <w:lvlJc w:val="left"/>
      <w:pPr>
        <w:ind w:left="3780" w:hanging="420"/>
      </w:pPr>
      <w:rPr>
        <w:rFonts w:ascii="Wingdings" w:hAnsi="Wingdings" w:hint="default"/>
      </w:rPr>
    </w:lvl>
    <w:lvl w:ilvl="7" w:tplc="FFFFFFFF" w:tentative="1">
      <w:start w:val="1"/>
      <w:numFmt w:val="bullet"/>
      <w:lvlText w:val=""/>
      <w:lvlJc w:val="left"/>
      <w:pPr>
        <w:ind w:left="4200" w:hanging="420"/>
      </w:pPr>
      <w:rPr>
        <w:rFonts w:ascii="Wingdings" w:hAnsi="Wingdings" w:hint="default"/>
      </w:rPr>
    </w:lvl>
    <w:lvl w:ilvl="8" w:tplc="FFFFFFFF" w:tentative="1">
      <w:start w:val="1"/>
      <w:numFmt w:val="bullet"/>
      <w:lvlText w:val=""/>
      <w:lvlJc w:val="left"/>
      <w:pPr>
        <w:ind w:left="4620" w:hanging="420"/>
      </w:pPr>
      <w:rPr>
        <w:rFonts w:ascii="Wingdings" w:hAnsi="Wingdings" w:hint="default"/>
      </w:rPr>
    </w:lvl>
  </w:abstractNum>
  <w:abstractNum w:abstractNumId="1639" w15:restartNumberingAfterBreak="0">
    <w:nsid w:val="5D0376D8"/>
    <w:multiLevelType w:val="hybridMultilevel"/>
    <w:tmpl w:val="2520A7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40" w15:restartNumberingAfterBreak="0">
    <w:nsid w:val="5D037F2A"/>
    <w:multiLevelType w:val="hybridMultilevel"/>
    <w:tmpl w:val="0DE0A926"/>
    <w:lvl w:ilvl="0" w:tplc="11D0B1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1" w15:restartNumberingAfterBreak="0">
    <w:nsid w:val="5D137B30"/>
    <w:multiLevelType w:val="hybridMultilevel"/>
    <w:tmpl w:val="4F18BB1E"/>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42" w15:restartNumberingAfterBreak="0">
    <w:nsid w:val="5D1654B4"/>
    <w:multiLevelType w:val="hybridMultilevel"/>
    <w:tmpl w:val="E5940698"/>
    <w:lvl w:ilvl="0" w:tplc="133C49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3" w15:restartNumberingAfterBreak="0">
    <w:nsid w:val="5D3807BB"/>
    <w:multiLevelType w:val="multilevel"/>
    <w:tmpl w:val="6DA6E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4" w15:restartNumberingAfterBreak="0">
    <w:nsid w:val="5D3D4671"/>
    <w:multiLevelType w:val="hybridMultilevel"/>
    <w:tmpl w:val="3B547294"/>
    <w:lvl w:ilvl="0" w:tplc="04090003">
      <w:start w:val="1"/>
      <w:numFmt w:val="bullet"/>
      <w:lvlText w:val="o"/>
      <w:lvlJc w:val="left"/>
      <w:pPr>
        <w:ind w:left="1200" w:hanging="420"/>
      </w:pPr>
      <w:rPr>
        <w:rFonts w:ascii="Courier New" w:hAnsi="Courier New" w:cs="Courier New"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645" w15:restartNumberingAfterBreak="0">
    <w:nsid w:val="5D4C665C"/>
    <w:multiLevelType w:val="hybridMultilevel"/>
    <w:tmpl w:val="3D8C787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46" w15:restartNumberingAfterBreak="0">
    <w:nsid w:val="5D6E7FFA"/>
    <w:multiLevelType w:val="hybridMultilevel"/>
    <w:tmpl w:val="DA6C22CE"/>
    <w:lvl w:ilvl="0" w:tplc="6DBADCF8">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47" w15:restartNumberingAfterBreak="0">
    <w:nsid w:val="5D7766AE"/>
    <w:multiLevelType w:val="hybridMultilevel"/>
    <w:tmpl w:val="C8DAEC1E"/>
    <w:lvl w:ilvl="0" w:tplc="04090001">
      <w:start w:val="1"/>
      <w:numFmt w:val="bullet"/>
      <w:lvlText w:val=""/>
      <w:lvlJc w:val="left"/>
      <w:pPr>
        <w:ind w:left="2176" w:hanging="420"/>
      </w:pPr>
      <w:rPr>
        <w:rFonts w:ascii="Wingdings" w:hAnsi="Wingdings" w:hint="default"/>
      </w:rPr>
    </w:lvl>
    <w:lvl w:ilvl="1" w:tplc="04090003">
      <w:start w:val="1"/>
      <w:numFmt w:val="bullet"/>
      <w:lvlText w:val=""/>
      <w:lvlJc w:val="left"/>
      <w:pPr>
        <w:ind w:left="2596" w:hanging="420"/>
      </w:pPr>
      <w:rPr>
        <w:rFonts w:ascii="Wingdings" w:hAnsi="Wingdings" w:hint="default"/>
      </w:rPr>
    </w:lvl>
    <w:lvl w:ilvl="2" w:tplc="04090005">
      <w:start w:val="1"/>
      <w:numFmt w:val="bullet"/>
      <w:lvlText w:val=""/>
      <w:lvlJc w:val="left"/>
      <w:pPr>
        <w:ind w:left="3016" w:hanging="420"/>
      </w:pPr>
      <w:rPr>
        <w:rFonts w:ascii="Wingdings" w:hAnsi="Wingdings" w:hint="default"/>
      </w:rPr>
    </w:lvl>
    <w:lvl w:ilvl="3" w:tplc="04090001" w:tentative="1">
      <w:start w:val="1"/>
      <w:numFmt w:val="bullet"/>
      <w:lvlText w:val=""/>
      <w:lvlJc w:val="left"/>
      <w:pPr>
        <w:ind w:left="3436" w:hanging="420"/>
      </w:pPr>
      <w:rPr>
        <w:rFonts w:ascii="Wingdings" w:hAnsi="Wingdings" w:hint="default"/>
      </w:rPr>
    </w:lvl>
    <w:lvl w:ilvl="4" w:tplc="04090003" w:tentative="1">
      <w:start w:val="1"/>
      <w:numFmt w:val="bullet"/>
      <w:lvlText w:val=""/>
      <w:lvlJc w:val="left"/>
      <w:pPr>
        <w:ind w:left="3856" w:hanging="420"/>
      </w:pPr>
      <w:rPr>
        <w:rFonts w:ascii="Wingdings" w:hAnsi="Wingdings" w:hint="default"/>
      </w:rPr>
    </w:lvl>
    <w:lvl w:ilvl="5" w:tplc="04090005" w:tentative="1">
      <w:start w:val="1"/>
      <w:numFmt w:val="bullet"/>
      <w:lvlText w:val=""/>
      <w:lvlJc w:val="left"/>
      <w:pPr>
        <w:ind w:left="4276" w:hanging="420"/>
      </w:pPr>
      <w:rPr>
        <w:rFonts w:ascii="Wingdings" w:hAnsi="Wingdings" w:hint="default"/>
      </w:rPr>
    </w:lvl>
    <w:lvl w:ilvl="6" w:tplc="04090001" w:tentative="1">
      <w:start w:val="1"/>
      <w:numFmt w:val="bullet"/>
      <w:lvlText w:val=""/>
      <w:lvlJc w:val="left"/>
      <w:pPr>
        <w:ind w:left="4696" w:hanging="420"/>
      </w:pPr>
      <w:rPr>
        <w:rFonts w:ascii="Wingdings" w:hAnsi="Wingdings" w:hint="default"/>
      </w:rPr>
    </w:lvl>
    <w:lvl w:ilvl="7" w:tplc="04090003" w:tentative="1">
      <w:start w:val="1"/>
      <w:numFmt w:val="bullet"/>
      <w:lvlText w:val=""/>
      <w:lvlJc w:val="left"/>
      <w:pPr>
        <w:ind w:left="5116" w:hanging="420"/>
      </w:pPr>
      <w:rPr>
        <w:rFonts w:ascii="Wingdings" w:hAnsi="Wingdings" w:hint="default"/>
      </w:rPr>
    </w:lvl>
    <w:lvl w:ilvl="8" w:tplc="04090005" w:tentative="1">
      <w:start w:val="1"/>
      <w:numFmt w:val="bullet"/>
      <w:lvlText w:val=""/>
      <w:lvlJc w:val="left"/>
      <w:pPr>
        <w:ind w:left="5536" w:hanging="420"/>
      </w:pPr>
      <w:rPr>
        <w:rFonts w:ascii="Wingdings" w:hAnsi="Wingdings" w:hint="default"/>
      </w:rPr>
    </w:lvl>
  </w:abstractNum>
  <w:abstractNum w:abstractNumId="1648" w15:restartNumberingAfterBreak="0">
    <w:nsid w:val="5D7811B5"/>
    <w:multiLevelType w:val="hybridMultilevel"/>
    <w:tmpl w:val="557CE134"/>
    <w:lvl w:ilvl="0" w:tplc="523A0A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49" w15:restartNumberingAfterBreak="0">
    <w:nsid w:val="5D7A5BC6"/>
    <w:multiLevelType w:val="hybridMultilevel"/>
    <w:tmpl w:val="6BF0666C"/>
    <w:lvl w:ilvl="0" w:tplc="04090011">
      <w:start w:val="1"/>
      <w:numFmt w:val="decimal"/>
      <w:lvlText w:val="%1)"/>
      <w:lvlJc w:val="left"/>
      <w:pPr>
        <w:ind w:left="890" w:hanging="440"/>
      </w:pPr>
    </w:lvl>
    <w:lvl w:ilvl="1" w:tplc="04090019" w:tentative="1">
      <w:start w:val="1"/>
      <w:numFmt w:val="lowerLetter"/>
      <w:lvlText w:val="%2)"/>
      <w:lvlJc w:val="left"/>
      <w:pPr>
        <w:ind w:left="1330" w:hanging="440"/>
      </w:pPr>
    </w:lvl>
    <w:lvl w:ilvl="2" w:tplc="0409001B" w:tentative="1">
      <w:start w:val="1"/>
      <w:numFmt w:val="lowerRoman"/>
      <w:lvlText w:val="%3."/>
      <w:lvlJc w:val="right"/>
      <w:pPr>
        <w:ind w:left="1770" w:hanging="440"/>
      </w:pPr>
    </w:lvl>
    <w:lvl w:ilvl="3" w:tplc="0409000F" w:tentative="1">
      <w:start w:val="1"/>
      <w:numFmt w:val="decimal"/>
      <w:lvlText w:val="%4."/>
      <w:lvlJc w:val="left"/>
      <w:pPr>
        <w:ind w:left="2210" w:hanging="440"/>
      </w:pPr>
    </w:lvl>
    <w:lvl w:ilvl="4" w:tplc="04090019" w:tentative="1">
      <w:start w:val="1"/>
      <w:numFmt w:val="lowerLetter"/>
      <w:lvlText w:val="%5)"/>
      <w:lvlJc w:val="left"/>
      <w:pPr>
        <w:ind w:left="2650" w:hanging="440"/>
      </w:pPr>
    </w:lvl>
    <w:lvl w:ilvl="5" w:tplc="0409001B" w:tentative="1">
      <w:start w:val="1"/>
      <w:numFmt w:val="lowerRoman"/>
      <w:lvlText w:val="%6."/>
      <w:lvlJc w:val="right"/>
      <w:pPr>
        <w:ind w:left="3090" w:hanging="440"/>
      </w:pPr>
    </w:lvl>
    <w:lvl w:ilvl="6" w:tplc="0409000F" w:tentative="1">
      <w:start w:val="1"/>
      <w:numFmt w:val="decimal"/>
      <w:lvlText w:val="%7."/>
      <w:lvlJc w:val="left"/>
      <w:pPr>
        <w:ind w:left="3530" w:hanging="440"/>
      </w:pPr>
    </w:lvl>
    <w:lvl w:ilvl="7" w:tplc="04090019" w:tentative="1">
      <w:start w:val="1"/>
      <w:numFmt w:val="lowerLetter"/>
      <w:lvlText w:val="%8)"/>
      <w:lvlJc w:val="left"/>
      <w:pPr>
        <w:ind w:left="3970" w:hanging="440"/>
      </w:pPr>
    </w:lvl>
    <w:lvl w:ilvl="8" w:tplc="0409001B" w:tentative="1">
      <w:start w:val="1"/>
      <w:numFmt w:val="lowerRoman"/>
      <w:lvlText w:val="%9."/>
      <w:lvlJc w:val="right"/>
      <w:pPr>
        <w:ind w:left="4410" w:hanging="440"/>
      </w:pPr>
    </w:lvl>
  </w:abstractNum>
  <w:abstractNum w:abstractNumId="1650" w15:restartNumberingAfterBreak="0">
    <w:nsid w:val="5D7E716B"/>
    <w:multiLevelType w:val="hybridMultilevel"/>
    <w:tmpl w:val="21A2B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1" w15:restartNumberingAfterBreak="0">
    <w:nsid w:val="5D7E7F9A"/>
    <w:multiLevelType w:val="hybridMultilevel"/>
    <w:tmpl w:val="0FDE20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52" w15:restartNumberingAfterBreak="0">
    <w:nsid w:val="5D7F2BAD"/>
    <w:multiLevelType w:val="hybridMultilevel"/>
    <w:tmpl w:val="6DAA72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53" w15:restartNumberingAfterBreak="0">
    <w:nsid w:val="5D804CFD"/>
    <w:multiLevelType w:val="multilevel"/>
    <w:tmpl w:val="926E285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54" w15:restartNumberingAfterBreak="0">
    <w:nsid w:val="5D95569E"/>
    <w:multiLevelType w:val="hybridMultilevel"/>
    <w:tmpl w:val="48F66622"/>
    <w:lvl w:ilvl="0" w:tplc="04090001">
      <w:start w:val="1"/>
      <w:numFmt w:val="bullet"/>
      <w:lvlText w:val=""/>
      <w:lvlJc w:val="left"/>
      <w:pPr>
        <w:ind w:left="871" w:hanging="420"/>
      </w:pPr>
      <w:rPr>
        <w:rFonts w:ascii="Wingdings" w:hAnsi="Wingdings" w:hint="default"/>
      </w:rPr>
    </w:lvl>
    <w:lvl w:ilvl="1" w:tplc="04090003" w:tentative="1">
      <w:start w:val="1"/>
      <w:numFmt w:val="bullet"/>
      <w:lvlText w:val=""/>
      <w:lvlJc w:val="left"/>
      <w:pPr>
        <w:ind w:left="1291" w:hanging="420"/>
      </w:pPr>
      <w:rPr>
        <w:rFonts w:ascii="Wingdings" w:hAnsi="Wingdings" w:hint="default"/>
      </w:rPr>
    </w:lvl>
    <w:lvl w:ilvl="2" w:tplc="04090005" w:tentative="1">
      <w:start w:val="1"/>
      <w:numFmt w:val="bullet"/>
      <w:lvlText w:val=""/>
      <w:lvlJc w:val="left"/>
      <w:pPr>
        <w:ind w:left="1711" w:hanging="420"/>
      </w:pPr>
      <w:rPr>
        <w:rFonts w:ascii="Wingdings" w:hAnsi="Wingdings" w:hint="default"/>
      </w:rPr>
    </w:lvl>
    <w:lvl w:ilvl="3" w:tplc="04090001" w:tentative="1">
      <w:start w:val="1"/>
      <w:numFmt w:val="bullet"/>
      <w:lvlText w:val=""/>
      <w:lvlJc w:val="left"/>
      <w:pPr>
        <w:ind w:left="2131" w:hanging="420"/>
      </w:pPr>
      <w:rPr>
        <w:rFonts w:ascii="Wingdings" w:hAnsi="Wingdings" w:hint="default"/>
      </w:rPr>
    </w:lvl>
    <w:lvl w:ilvl="4" w:tplc="04090003" w:tentative="1">
      <w:start w:val="1"/>
      <w:numFmt w:val="bullet"/>
      <w:lvlText w:val=""/>
      <w:lvlJc w:val="left"/>
      <w:pPr>
        <w:ind w:left="2551" w:hanging="420"/>
      </w:pPr>
      <w:rPr>
        <w:rFonts w:ascii="Wingdings" w:hAnsi="Wingdings" w:hint="default"/>
      </w:rPr>
    </w:lvl>
    <w:lvl w:ilvl="5" w:tplc="04090005" w:tentative="1">
      <w:start w:val="1"/>
      <w:numFmt w:val="bullet"/>
      <w:lvlText w:val=""/>
      <w:lvlJc w:val="left"/>
      <w:pPr>
        <w:ind w:left="2971" w:hanging="420"/>
      </w:pPr>
      <w:rPr>
        <w:rFonts w:ascii="Wingdings" w:hAnsi="Wingdings" w:hint="default"/>
      </w:rPr>
    </w:lvl>
    <w:lvl w:ilvl="6" w:tplc="04090001" w:tentative="1">
      <w:start w:val="1"/>
      <w:numFmt w:val="bullet"/>
      <w:lvlText w:val=""/>
      <w:lvlJc w:val="left"/>
      <w:pPr>
        <w:ind w:left="3391" w:hanging="420"/>
      </w:pPr>
      <w:rPr>
        <w:rFonts w:ascii="Wingdings" w:hAnsi="Wingdings" w:hint="default"/>
      </w:rPr>
    </w:lvl>
    <w:lvl w:ilvl="7" w:tplc="04090003" w:tentative="1">
      <w:start w:val="1"/>
      <w:numFmt w:val="bullet"/>
      <w:lvlText w:val=""/>
      <w:lvlJc w:val="left"/>
      <w:pPr>
        <w:ind w:left="3811" w:hanging="420"/>
      </w:pPr>
      <w:rPr>
        <w:rFonts w:ascii="Wingdings" w:hAnsi="Wingdings" w:hint="default"/>
      </w:rPr>
    </w:lvl>
    <w:lvl w:ilvl="8" w:tplc="04090005" w:tentative="1">
      <w:start w:val="1"/>
      <w:numFmt w:val="bullet"/>
      <w:lvlText w:val=""/>
      <w:lvlJc w:val="left"/>
      <w:pPr>
        <w:ind w:left="4231" w:hanging="420"/>
      </w:pPr>
      <w:rPr>
        <w:rFonts w:ascii="Wingdings" w:hAnsi="Wingdings" w:hint="default"/>
      </w:rPr>
    </w:lvl>
  </w:abstractNum>
  <w:abstractNum w:abstractNumId="1655" w15:restartNumberingAfterBreak="0">
    <w:nsid w:val="5D960396"/>
    <w:multiLevelType w:val="hybridMultilevel"/>
    <w:tmpl w:val="D8A25A32"/>
    <w:lvl w:ilvl="0" w:tplc="FFFFFFFF">
      <w:start w:val="1"/>
      <w:numFmt w:val="decimal"/>
      <w:lvlText w:val="%1)"/>
      <w:lvlJc w:val="left"/>
      <w:pPr>
        <w:ind w:left="1560" w:hanging="360"/>
      </w:pPr>
      <w:rPr>
        <w:rFonts w:hint="default"/>
      </w:rPr>
    </w:lvl>
    <w:lvl w:ilvl="1" w:tplc="FFFFFFFF">
      <w:start w:val="1"/>
      <w:numFmt w:val="bullet"/>
      <w:lvlText w:val="o"/>
      <w:lvlJc w:val="left"/>
      <w:pPr>
        <w:ind w:left="2280" w:hanging="360"/>
      </w:pPr>
      <w:rPr>
        <w:rFonts w:ascii="Courier New" w:hAnsi="Courier New" w:cs="Courier New" w:hint="default"/>
      </w:rPr>
    </w:lvl>
    <w:lvl w:ilvl="2" w:tplc="FFFFFFFF" w:tentative="1">
      <w:start w:val="1"/>
      <w:numFmt w:val="bullet"/>
      <w:lvlText w:val=""/>
      <w:lvlJc w:val="left"/>
      <w:pPr>
        <w:ind w:left="3000" w:hanging="360"/>
      </w:pPr>
      <w:rPr>
        <w:rFonts w:ascii="Wingdings" w:hAnsi="Wingdings" w:hint="default"/>
      </w:rPr>
    </w:lvl>
    <w:lvl w:ilvl="3" w:tplc="FFFFFFFF" w:tentative="1">
      <w:start w:val="1"/>
      <w:numFmt w:val="bullet"/>
      <w:lvlText w:val=""/>
      <w:lvlJc w:val="left"/>
      <w:pPr>
        <w:ind w:left="3720" w:hanging="360"/>
      </w:pPr>
      <w:rPr>
        <w:rFonts w:ascii="Symbol" w:hAnsi="Symbol" w:hint="default"/>
      </w:rPr>
    </w:lvl>
    <w:lvl w:ilvl="4" w:tplc="FFFFFFFF" w:tentative="1">
      <w:start w:val="1"/>
      <w:numFmt w:val="bullet"/>
      <w:lvlText w:val="o"/>
      <w:lvlJc w:val="left"/>
      <w:pPr>
        <w:ind w:left="4440" w:hanging="360"/>
      </w:pPr>
      <w:rPr>
        <w:rFonts w:ascii="Courier New" w:hAnsi="Courier New" w:cs="Courier New" w:hint="default"/>
      </w:rPr>
    </w:lvl>
    <w:lvl w:ilvl="5" w:tplc="FFFFFFFF" w:tentative="1">
      <w:start w:val="1"/>
      <w:numFmt w:val="bullet"/>
      <w:lvlText w:val=""/>
      <w:lvlJc w:val="left"/>
      <w:pPr>
        <w:ind w:left="5160" w:hanging="360"/>
      </w:pPr>
      <w:rPr>
        <w:rFonts w:ascii="Wingdings" w:hAnsi="Wingdings" w:hint="default"/>
      </w:rPr>
    </w:lvl>
    <w:lvl w:ilvl="6" w:tplc="FFFFFFFF" w:tentative="1">
      <w:start w:val="1"/>
      <w:numFmt w:val="bullet"/>
      <w:lvlText w:val=""/>
      <w:lvlJc w:val="left"/>
      <w:pPr>
        <w:ind w:left="5880" w:hanging="360"/>
      </w:pPr>
      <w:rPr>
        <w:rFonts w:ascii="Symbol" w:hAnsi="Symbol" w:hint="default"/>
      </w:rPr>
    </w:lvl>
    <w:lvl w:ilvl="7" w:tplc="FFFFFFFF" w:tentative="1">
      <w:start w:val="1"/>
      <w:numFmt w:val="bullet"/>
      <w:lvlText w:val="o"/>
      <w:lvlJc w:val="left"/>
      <w:pPr>
        <w:ind w:left="6600" w:hanging="360"/>
      </w:pPr>
      <w:rPr>
        <w:rFonts w:ascii="Courier New" w:hAnsi="Courier New" w:cs="Courier New" w:hint="default"/>
      </w:rPr>
    </w:lvl>
    <w:lvl w:ilvl="8" w:tplc="FFFFFFFF" w:tentative="1">
      <w:start w:val="1"/>
      <w:numFmt w:val="bullet"/>
      <w:lvlText w:val=""/>
      <w:lvlJc w:val="left"/>
      <w:pPr>
        <w:ind w:left="7320" w:hanging="360"/>
      </w:pPr>
      <w:rPr>
        <w:rFonts w:ascii="Wingdings" w:hAnsi="Wingdings" w:hint="default"/>
      </w:rPr>
    </w:lvl>
  </w:abstractNum>
  <w:abstractNum w:abstractNumId="1656" w15:restartNumberingAfterBreak="0">
    <w:nsid w:val="5D98604F"/>
    <w:multiLevelType w:val="hybridMultilevel"/>
    <w:tmpl w:val="B0CADB0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57" w15:restartNumberingAfterBreak="0">
    <w:nsid w:val="5DAD761C"/>
    <w:multiLevelType w:val="hybridMultilevel"/>
    <w:tmpl w:val="A3765942"/>
    <w:lvl w:ilvl="0" w:tplc="04090011">
      <w:start w:val="1"/>
      <w:numFmt w:val="decimal"/>
      <w:lvlText w:val="%1)"/>
      <w:lvlJc w:val="left"/>
      <w:pPr>
        <w:ind w:left="605" w:hanging="440"/>
      </w:pPr>
    </w:lvl>
    <w:lvl w:ilvl="1" w:tplc="04090019" w:tentative="1">
      <w:start w:val="1"/>
      <w:numFmt w:val="lowerLetter"/>
      <w:lvlText w:val="%2)"/>
      <w:lvlJc w:val="left"/>
      <w:pPr>
        <w:ind w:left="1045" w:hanging="440"/>
      </w:pPr>
    </w:lvl>
    <w:lvl w:ilvl="2" w:tplc="0409001B" w:tentative="1">
      <w:start w:val="1"/>
      <w:numFmt w:val="lowerRoman"/>
      <w:lvlText w:val="%3."/>
      <w:lvlJc w:val="right"/>
      <w:pPr>
        <w:ind w:left="1485" w:hanging="440"/>
      </w:pPr>
    </w:lvl>
    <w:lvl w:ilvl="3" w:tplc="0409000F" w:tentative="1">
      <w:start w:val="1"/>
      <w:numFmt w:val="decimal"/>
      <w:lvlText w:val="%4."/>
      <w:lvlJc w:val="left"/>
      <w:pPr>
        <w:ind w:left="1925" w:hanging="440"/>
      </w:pPr>
    </w:lvl>
    <w:lvl w:ilvl="4" w:tplc="04090019" w:tentative="1">
      <w:start w:val="1"/>
      <w:numFmt w:val="lowerLetter"/>
      <w:lvlText w:val="%5)"/>
      <w:lvlJc w:val="left"/>
      <w:pPr>
        <w:ind w:left="2365" w:hanging="440"/>
      </w:pPr>
    </w:lvl>
    <w:lvl w:ilvl="5" w:tplc="0409001B" w:tentative="1">
      <w:start w:val="1"/>
      <w:numFmt w:val="lowerRoman"/>
      <w:lvlText w:val="%6."/>
      <w:lvlJc w:val="right"/>
      <w:pPr>
        <w:ind w:left="2805" w:hanging="440"/>
      </w:pPr>
    </w:lvl>
    <w:lvl w:ilvl="6" w:tplc="0409000F" w:tentative="1">
      <w:start w:val="1"/>
      <w:numFmt w:val="decimal"/>
      <w:lvlText w:val="%7."/>
      <w:lvlJc w:val="left"/>
      <w:pPr>
        <w:ind w:left="3245" w:hanging="440"/>
      </w:pPr>
    </w:lvl>
    <w:lvl w:ilvl="7" w:tplc="04090019" w:tentative="1">
      <w:start w:val="1"/>
      <w:numFmt w:val="lowerLetter"/>
      <w:lvlText w:val="%8)"/>
      <w:lvlJc w:val="left"/>
      <w:pPr>
        <w:ind w:left="3685" w:hanging="440"/>
      </w:pPr>
    </w:lvl>
    <w:lvl w:ilvl="8" w:tplc="0409001B" w:tentative="1">
      <w:start w:val="1"/>
      <w:numFmt w:val="lowerRoman"/>
      <w:lvlText w:val="%9."/>
      <w:lvlJc w:val="right"/>
      <w:pPr>
        <w:ind w:left="4125" w:hanging="440"/>
      </w:pPr>
    </w:lvl>
  </w:abstractNum>
  <w:abstractNum w:abstractNumId="1658" w15:restartNumberingAfterBreak="0">
    <w:nsid w:val="5DAF3ACE"/>
    <w:multiLevelType w:val="hybridMultilevel"/>
    <w:tmpl w:val="6178D01E"/>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59" w15:restartNumberingAfterBreak="0">
    <w:nsid w:val="5DB06395"/>
    <w:multiLevelType w:val="hybridMultilevel"/>
    <w:tmpl w:val="39C47E34"/>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660" w15:restartNumberingAfterBreak="0">
    <w:nsid w:val="5DB70771"/>
    <w:multiLevelType w:val="hybridMultilevel"/>
    <w:tmpl w:val="2A3EFF6A"/>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61" w15:restartNumberingAfterBreak="0">
    <w:nsid w:val="5DB93CCC"/>
    <w:multiLevelType w:val="hybridMultilevel"/>
    <w:tmpl w:val="3B885F16"/>
    <w:lvl w:ilvl="0" w:tplc="04090011">
      <w:start w:val="1"/>
      <w:numFmt w:val="decimal"/>
      <w:lvlText w:val="%1)"/>
      <w:lvlJc w:val="left"/>
      <w:pPr>
        <w:ind w:left="1774" w:hanging="440"/>
      </w:pPr>
    </w:lvl>
    <w:lvl w:ilvl="1" w:tplc="04090019" w:tentative="1">
      <w:start w:val="1"/>
      <w:numFmt w:val="lowerLetter"/>
      <w:lvlText w:val="%2)"/>
      <w:lvlJc w:val="left"/>
      <w:pPr>
        <w:ind w:left="2214" w:hanging="440"/>
      </w:pPr>
    </w:lvl>
    <w:lvl w:ilvl="2" w:tplc="0409001B" w:tentative="1">
      <w:start w:val="1"/>
      <w:numFmt w:val="lowerRoman"/>
      <w:lvlText w:val="%3."/>
      <w:lvlJc w:val="right"/>
      <w:pPr>
        <w:ind w:left="2654" w:hanging="440"/>
      </w:pPr>
    </w:lvl>
    <w:lvl w:ilvl="3" w:tplc="0409000F" w:tentative="1">
      <w:start w:val="1"/>
      <w:numFmt w:val="decimal"/>
      <w:lvlText w:val="%4."/>
      <w:lvlJc w:val="left"/>
      <w:pPr>
        <w:ind w:left="3094" w:hanging="440"/>
      </w:pPr>
    </w:lvl>
    <w:lvl w:ilvl="4" w:tplc="04090019" w:tentative="1">
      <w:start w:val="1"/>
      <w:numFmt w:val="lowerLetter"/>
      <w:lvlText w:val="%5)"/>
      <w:lvlJc w:val="left"/>
      <w:pPr>
        <w:ind w:left="3534" w:hanging="440"/>
      </w:pPr>
    </w:lvl>
    <w:lvl w:ilvl="5" w:tplc="0409001B" w:tentative="1">
      <w:start w:val="1"/>
      <w:numFmt w:val="lowerRoman"/>
      <w:lvlText w:val="%6."/>
      <w:lvlJc w:val="right"/>
      <w:pPr>
        <w:ind w:left="3974" w:hanging="440"/>
      </w:pPr>
    </w:lvl>
    <w:lvl w:ilvl="6" w:tplc="0409000F" w:tentative="1">
      <w:start w:val="1"/>
      <w:numFmt w:val="decimal"/>
      <w:lvlText w:val="%7."/>
      <w:lvlJc w:val="left"/>
      <w:pPr>
        <w:ind w:left="4414" w:hanging="440"/>
      </w:pPr>
    </w:lvl>
    <w:lvl w:ilvl="7" w:tplc="04090019" w:tentative="1">
      <w:start w:val="1"/>
      <w:numFmt w:val="lowerLetter"/>
      <w:lvlText w:val="%8)"/>
      <w:lvlJc w:val="left"/>
      <w:pPr>
        <w:ind w:left="4854" w:hanging="440"/>
      </w:pPr>
    </w:lvl>
    <w:lvl w:ilvl="8" w:tplc="0409001B" w:tentative="1">
      <w:start w:val="1"/>
      <w:numFmt w:val="lowerRoman"/>
      <w:lvlText w:val="%9."/>
      <w:lvlJc w:val="right"/>
      <w:pPr>
        <w:ind w:left="5294" w:hanging="440"/>
      </w:pPr>
    </w:lvl>
  </w:abstractNum>
  <w:abstractNum w:abstractNumId="1662" w15:restartNumberingAfterBreak="0">
    <w:nsid w:val="5DD27C64"/>
    <w:multiLevelType w:val="multilevel"/>
    <w:tmpl w:val="C9729DB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3" w15:restartNumberingAfterBreak="0">
    <w:nsid w:val="5DD4694C"/>
    <w:multiLevelType w:val="hybridMultilevel"/>
    <w:tmpl w:val="768EB3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4" w15:restartNumberingAfterBreak="0">
    <w:nsid w:val="5E0B20F2"/>
    <w:multiLevelType w:val="hybridMultilevel"/>
    <w:tmpl w:val="2A08E420"/>
    <w:lvl w:ilvl="0" w:tplc="DD2A2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5" w15:restartNumberingAfterBreak="0">
    <w:nsid w:val="5E286B38"/>
    <w:multiLevelType w:val="hybridMultilevel"/>
    <w:tmpl w:val="185CE0CC"/>
    <w:lvl w:ilvl="0" w:tplc="FFFFFFFF">
      <w:start w:val="1"/>
      <w:numFmt w:val="decimal"/>
      <w:lvlText w:val="%1."/>
      <w:lvlJc w:val="left"/>
      <w:pPr>
        <w:ind w:left="1334" w:hanging="440"/>
      </w:pPr>
      <w:rPr>
        <w:rFonts w:hint="default"/>
      </w:rPr>
    </w:lvl>
    <w:lvl w:ilvl="1" w:tplc="FFFFFFFF">
      <w:start w:val="1"/>
      <w:numFmt w:val="bullet"/>
      <w:lvlText w:val=""/>
      <w:lvlJc w:val="left"/>
      <w:pPr>
        <w:ind w:left="1774" w:hanging="440"/>
      </w:pPr>
      <w:rPr>
        <w:rFonts w:ascii="Wingdings" w:hAnsi="Wingdings" w:hint="default"/>
      </w:rPr>
    </w:lvl>
    <w:lvl w:ilvl="2" w:tplc="FFFFFFFF" w:tentative="1">
      <w:start w:val="1"/>
      <w:numFmt w:val="bullet"/>
      <w:lvlText w:val=""/>
      <w:lvlJc w:val="left"/>
      <w:pPr>
        <w:ind w:left="2214" w:hanging="440"/>
      </w:pPr>
      <w:rPr>
        <w:rFonts w:ascii="Wingdings" w:hAnsi="Wingdings" w:hint="default"/>
      </w:rPr>
    </w:lvl>
    <w:lvl w:ilvl="3" w:tplc="FFFFFFFF" w:tentative="1">
      <w:start w:val="1"/>
      <w:numFmt w:val="bullet"/>
      <w:lvlText w:val=""/>
      <w:lvlJc w:val="left"/>
      <w:pPr>
        <w:ind w:left="2654" w:hanging="440"/>
      </w:pPr>
      <w:rPr>
        <w:rFonts w:ascii="Wingdings" w:hAnsi="Wingdings" w:hint="default"/>
      </w:rPr>
    </w:lvl>
    <w:lvl w:ilvl="4" w:tplc="FFFFFFFF" w:tentative="1">
      <w:start w:val="1"/>
      <w:numFmt w:val="bullet"/>
      <w:lvlText w:val=""/>
      <w:lvlJc w:val="left"/>
      <w:pPr>
        <w:ind w:left="3094" w:hanging="440"/>
      </w:pPr>
      <w:rPr>
        <w:rFonts w:ascii="Wingdings" w:hAnsi="Wingdings" w:hint="default"/>
      </w:rPr>
    </w:lvl>
    <w:lvl w:ilvl="5" w:tplc="FFFFFFFF" w:tentative="1">
      <w:start w:val="1"/>
      <w:numFmt w:val="bullet"/>
      <w:lvlText w:val=""/>
      <w:lvlJc w:val="left"/>
      <w:pPr>
        <w:ind w:left="3534" w:hanging="440"/>
      </w:pPr>
      <w:rPr>
        <w:rFonts w:ascii="Wingdings" w:hAnsi="Wingdings" w:hint="default"/>
      </w:rPr>
    </w:lvl>
    <w:lvl w:ilvl="6" w:tplc="FFFFFFFF" w:tentative="1">
      <w:start w:val="1"/>
      <w:numFmt w:val="bullet"/>
      <w:lvlText w:val=""/>
      <w:lvlJc w:val="left"/>
      <w:pPr>
        <w:ind w:left="3974" w:hanging="440"/>
      </w:pPr>
      <w:rPr>
        <w:rFonts w:ascii="Wingdings" w:hAnsi="Wingdings" w:hint="default"/>
      </w:rPr>
    </w:lvl>
    <w:lvl w:ilvl="7" w:tplc="FFFFFFFF" w:tentative="1">
      <w:start w:val="1"/>
      <w:numFmt w:val="bullet"/>
      <w:lvlText w:val=""/>
      <w:lvlJc w:val="left"/>
      <w:pPr>
        <w:ind w:left="4414" w:hanging="440"/>
      </w:pPr>
      <w:rPr>
        <w:rFonts w:ascii="Wingdings" w:hAnsi="Wingdings" w:hint="default"/>
      </w:rPr>
    </w:lvl>
    <w:lvl w:ilvl="8" w:tplc="FFFFFFFF" w:tentative="1">
      <w:start w:val="1"/>
      <w:numFmt w:val="bullet"/>
      <w:lvlText w:val=""/>
      <w:lvlJc w:val="left"/>
      <w:pPr>
        <w:ind w:left="4854" w:hanging="440"/>
      </w:pPr>
      <w:rPr>
        <w:rFonts w:ascii="Wingdings" w:hAnsi="Wingdings" w:hint="default"/>
      </w:rPr>
    </w:lvl>
  </w:abstractNum>
  <w:abstractNum w:abstractNumId="1666" w15:restartNumberingAfterBreak="0">
    <w:nsid w:val="5E4F439A"/>
    <w:multiLevelType w:val="hybridMultilevel"/>
    <w:tmpl w:val="D41E0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7" w15:restartNumberingAfterBreak="0">
    <w:nsid w:val="5E551DBD"/>
    <w:multiLevelType w:val="hybridMultilevel"/>
    <w:tmpl w:val="2BF6DCBE"/>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68" w15:restartNumberingAfterBreak="0">
    <w:nsid w:val="5E594703"/>
    <w:multiLevelType w:val="hybridMultilevel"/>
    <w:tmpl w:val="0BCE3D36"/>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669" w15:restartNumberingAfterBreak="0">
    <w:nsid w:val="5E650F84"/>
    <w:multiLevelType w:val="hybridMultilevel"/>
    <w:tmpl w:val="D0E69FC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70" w15:restartNumberingAfterBreak="0">
    <w:nsid w:val="5E6E5EBE"/>
    <w:multiLevelType w:val="hybridMultilevel"/>
    <w:tmpl w:val="C248DAF6"/>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71" w15:restartNumberingAfterBreak="0">
    <w:nsid w:val="5E761986"/>
    <w:multiLevelType w:val="hybridMultilevel"/>
    <w:tmpl w:val="2288292C"/>
    <w:lvl w:ilvl="0" w:tplc="FFFFFFFF">
      <w:start w:val="1"/>
      <w:numFmt w:val="bullet"/>
      <w:lvlText w:val="o"/>
      <w:lvlJc w:val="left"/>
      <w:pPr>
        <w:ind w:left="440" w:hanging="440"/>
      </w:pPr>
      <w:rPr>
        <w:rFonts w:ascii="Courier New" w:hAnsi="Courier New" w:cs="Courier New" w:hint="default"/>
      </w:rPr>
    </w:lvl>
    <w:lvl w:ilvl="1" w:tplc="04090003">
      <w:start w:val="1"/>
      <w:numFmt w:val="bullet"/>
      <w:lvlText w:val="o"/>
      <w:lvlJc w:val="left"/>
      <w:pPr>
        <w:ind w:left="1640" w:hanging="440"/>
      </w:pPr>
      <w:rPr>
        <w:rFonts w:ascii="Courier New" w:hAnsi="Courier New" w:cs="Courier New"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672" w15:restartNumberingAfterBreak="0">
    <w:nsid w:val="5E786D1A"/>
    <w:multiLevelType w:val="hybridMultilevel"/>
    <w:tmpl w:val="507639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3" w15:restartNumberingAfterBreak="0">
    <w:nsid w:val="5E8025FF"/>
    <w:multiLevelType w:val="hybridMultilevel"/>
    <w:tmpl w:val="B24242EA"/>
    <w:lvl w:ilvl="0" w:tplc="80F6FC5A">
      <w:start w:val="1"/>
      <w:numFmt w:val="decimal"/>
      <w:lvlText w:val="%1."/>
      <w:lvlJc w:val="left"/>
      <w:pPr>
        <w:ind w:left="360" w:hanging="360"/>
      </w:pPr>
      <w:rPr>
        <w:rFonts w:asciiTheme="minorHAnsi" w:hAnsiTheme="minorHAnsi" w:cstheme="minorBidi" w:hint="default"/>
        <w:sz w:val="2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74" w15:restartNumberingAfterBreak="0">
    <w:nsid w:val="5E826EEA"/>
    <w:multiLevelType w:val="multilevel"/>
    <w:tmpl w:val="2CF8A0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5" w15:restartNumberingAfterBreak="0">
    <w:nsid w:val="5E982CC7"/>
    <w:multiLevelType w:val="hybridMultilevel"/>
    <w:tmpl w:val="A0849202"/>
    <w:lvl w:ilvl="0" w:tplc="FFFFFFFF">
      <w:start w:val="1"/>
      <w:numFmt w:val="decimal"/>
      <w:lvlText w:val="%1)"/>
      <w:lvlJc w:val="left"/>
      <w:pPr>
        <w:ind w:left="440" w:hanging="440"/>
      </w:pPr>
    </w:lvl>
    <w:lvl w:ilvl="1" w:tplc="FFFFFFFF">
      <w:start w:val="1"/>
      <w:numFmt w:val="decimal"/>
      <w:lvlText w:val="%2)"/>
      <w:lvlJc w:val="left"/>
      <w:pPr>
        <w:ind w:left="800" w:hanging="440"/>
      </w:pPr>
    </w:lvl>
    <w:lvl w:ilvl="2" w:tplc="FFFFFFFF">
      <w:start w:val="1"/>
      <w:numFmt w:val="decimal"/>
      <w:lvlText w:val="%3."/>
      <w:lvlJc w:val="left"/>
      <w:pPr>
        <w:ind w:left="1240" w:hanging="360"/>
      </w:pPr>
      <w:rPr>
        <w:rFonts w:hint="default"/>
      </w:rPr>
    </w:lvl>
    <w:lvl w:ilvl="3" w:tplc="FFFFFFFF">
      <w:start w:val="1"/>
      <w:numFmt w:val="decimal"/>
      <w:lvlText w:val="%4."/>
      <w:lvlJc w:val="left"/>
      <w:pPr>
        <w:ind w:left="1760" w:hanging="440"/>
      </w:pPr>
    </w:lvl>
    <w:lvl w:ilvl="4" w:tplc="FFFFFFFF">
      <w:start w:val="1"/>
      <w:numFmt w:val="lowerLetter"/>
      <w:lvlText w:val="%5)"/>
      <w:lvlJc w:val="left"/>
      <w:pPr>
        <w:ind w:left="2200" w:hanging="440"/>
      </w:pPr>
    </w:lvl>
    <w:lvl w:ilvl="5" w:tplc="FFFFFFFF">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676" w15:restartNumberingAfterBreak="0">
    <w:nsid w:val="5E9D09D8"/>
    <w:multiLevelType w:val="hybridMultilevel"/>
    <w:tmpl w:val="A7E8218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77" w15:restartNumberingAfterBreak="0">
    <w:nsid w:val="5EC16887"/>
    <w:multiLevelType w:val="hybridMultilevel"/>
    <w:tmpl w:val="864A5F4E"/>
    <w:lvl w:ilvl="0" w:tplc="0890B8C8">
      <w:start w:val="1"/>
      <w:numFmt w:val="decimal"/>
      <w:lvlText w:val="%1."/>
      <w:lvlJc w:val="left"/>
      <w:pPr>
        <w:ind w:left="720" w:hanging="360"/>
      </w:pPr>
      <w:rPr>
        <w:rFonts w:asciiTheme="minorHAnsi" w:hAnsiTheme="minorHAnsi"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8" w15:restartNumberingAfterBreak="0">
    <w:nsid w:val="5EDE2A79"/>
    <w:multiLevelType w:val="hybridMultilevel"/>
    <w:tmpl w:val="45842AA2"/>
    <w:lvl w:ilvl="0" w:tplc="DDEAF858">
      <w:start w:val="1"/>
      <w:numFmt w:val="decimal"/>
      <w:lvlText w:val="%1."/>
      <w:lvlJc w:val="left"/>
      <w:pPr>
        <w:ind w:left="124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79" w15:restartNumberingAfterBreak="0">
    <w:nsid w:val="5EE66F19"/>
    <w:multiLevelType w:val="hybridMultilevel"/>
    <w:tmpl w:val="D354D6D0"/>
    <w:lvl w:ilvl="0" w:tplc="FFFFFFFF">
      <w:start w:val="1"/>
      <w:numFmt w:val="decimal"/>
      <w:lvlText w:val="%1)"/>
      <w:lvlJc w:val="left"/>
      <w:pPr>
        <w:ind w:left="869" w:hanging="420"/>
      </w:pPr>
    </w:lvl>
    <w:lvl w:ilvl="1" w:tplc="FFFFFFFF" w:tentative="1">
      <w:start w:val="1"/>
      <w:numFmt w:val="lowerLetter"/>
      <w:lvlText w:val="%2)"/>
      <w:lvlJc w:val="left"/>
      <w:pPr>
        <w:ind w:left="1289" w:hanging="420"/>
      </w:pPr>
    </w:lvl>
    <w:lvl w:ilvl="2" w:tplc="FFFFFFFF" w:tentative="1">
      <w:start w:val="1"/>
      <w:numFmt w:val="lowerRoman"/>
      <w:lvlText w:val="%3."/>
      <w:lvlJc w:val="right"/>
      <w:pPr>
        <w:ind w:left="1709" w:hanging="420"/>
      </w:pPr>
    </w:lvl>
    <w:lvl w:ilvl="3" w:tplc="FFFFFFFF" w:tentative="1">
      <w:start w:val="1"/>
      <w:numFmt w:val="decimal"/>
      <w:lvlText w:val="%4."/>
      <w:lvlJc w:val="left"/>
      <w:pPr>
        <w:ind w:left="2129" w:hanging="420"/>
      </w:pPr>
    </w:lvl>
    <w:lvl w:ilvl="4" w:tplc="FFFFFFFF" w:tentative="1">
      <w:start w:val="1"/>
      <w:numFmt w:val="lowerLetter"/>
      <w:lvlText w:val="%5)"/>
      <w:lvlJc w:val="left"/>
      <w:pPr>
        <w:ind w:left="2549" w:hanging="420"/>
      </w:pPr>
    </w:lvl>
    <w:lvl w:ilvl="5" w:tplc="FFFFFFFF" w:tentative="1">
      <w:start w:val="1"/>
      <w:numFmt w:val="lowerRoman"/>
      <w:lvlText w:val="%6."/>
      <w:lvlJc w:val="right"/>
      <w:pPr>
        <w:ind w:left="2969" w:hanging="420"/>
      </w:pPr>
    </w:lvl>
    <w:lvl w:ilvl="6" w:tplc="FFFFFFFF" w:tentative="1">
      <w:start w:val="1"/>
      <w:numFmt w:val="decimal"/>
      <w:lvlText w:val="%7."/>
      <w:lvlJc w:val="left"/>
      <w:pPr>
        <w:ind w:left="3389" w:hanging="420"/>
      </w:pPr>
    </w:lvl>
    <w:lvl w:ilvl="7" w:tplc="FFFFFFFF" w:tentative="1">
      <w:start w:val="1"/>
      <w:numFmt w:val="lowerLetter"/>
      <w:lvlText w:val="%8)"/>
      <w:lvlJc w:val="left"/>
      <w:pPr>
        <w:ind w:left="3809" w:hanging="420"/>
      </w:pPr>
    </w:lvl>
    <w:lvl w:ilvl="8" w:tplc="FFFFFFFF" w:tentative="1">
      <w:start w:val="1"/>
      <w:numFmt w:val="lowerRoman"/>
      <w:lvlText w:val="%9."/>
      <w:lvlJc w:val="right"/>
      <w:pPr>
        <w:ind w:left="4229" w:hanging="420"/>
      </w:pPr>
    </w:lvl>
  </w:abstractNum>
  <w:abstractNum w:abstractNumId="1680" w15:restartNumberingAfterBreak="0">
    <w:nsid w:val="5EEE22CD"/>
    <w:multiLevelType w:val="hybridMultilevel"/>
    <w:tmpl w:val="7200D86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81" w15:restartNumberingAfterBreak="0">
    <w:nsid w:val="5F06314F"/>
    <w:multiLevelType w:val="hybridMultilevel"/>
    <w:tmpl w:val="DDCC95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82" w15:restartNumberingAfterBreak="0">
    <w:nsid w:val="5F161DA9"/>
    <w:multiLevelType w:val="hybridMultilevel"/>
    <w:tmpl w:val="106EACB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83" w15:restartNumberingAfterBreak="0">
    <w:nsid w:val="5F186E6F"/>
    <w:multiLevelType w:val="hybridMultilevel"/>
    <w:tmpl w:val="31E8E2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4" w15:restartNumberingAfterBreak="0">
    <w:nsid w:val="5F197CEC"/>
    <w:multiLevelType w:val="hybridMultilevel"/>
    <w:tmpl w:val="25546E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5" w15:restartNumberingAfterBreak="0">
    <w:nsid w:val="5F2B36A4"/>
    <w:multiLevelType w:val="multilevel"/>
    <w:tmpl w:val="12B64FAA"/>
    <w:lvl w:ilvl="0">
      <w:start w:val="2"/>
      <w:numFmt w:val="bullet"/>
      <w:lvlText w:val=""/>
      <w:lvlJc w:val="left"/>
      <w:pPr>
        <w:tabs>
          <w:tab w:val="num" w:pos="720"/>
        </w:tabs>
        <w:ind w:left="720" w:hanging="360"/>
      </w:pPr>
      <w:rPr>
        <w:rFonts w:ascii="Symbol" w:hAnsi="Symbol" w:hint="default"/>
        <w:sz w:val="20"/>
      </w:rPr>
    </w:lvl>
    <w:lvl w:ilvl="1">
      <w:start w:val="8"/>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86" w15:restartNumberingAfterBreak="0">
    <w:nsid w:val="5F3073DA"/>
    <w:multiLevelType w:val="hybridMultilevel"/>
    <w:tmpl w:val="4080F5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87" w15:restartNumberingAfterBreak="0">
    <w:nsid w:val="5F337C12"/>
    <w:multiLevelType w:val="hybridMultilevel"/>
    <w:tmpl w:val="35381A6A"/>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88" w15:restartNumberingAfterBreak="0">
    <w:nsid w:val="5F3A0527"/>
    <w:multiLevelType w:val="hybridMultilevel"/>
    <w:tmpl w:val="973EB6BA"/>
    <w:lvl w:ilvl="0" w:tplc="04090001">
      <w:start w:val="1"/>
      <w:numFmt w:val="bullet"/>
      <w:lvlText w:val=""/>
      <w:lvlJc w:val="left"/>
      <w:pPr>
        <w:ind w:left="1520" w:hanging="440"/>
      </w:pPr>
      <w:rPr>
        <w:rFonts w:ascii="Wingdings" w:hAnsi="Wingdings" w:hint="default"/>
      </w:rPr>
    </w:lvl>
    <w:lvl w:ilvl="1" w:tplc="04090003" w:tentative="1">
      <w:start w:val="1"/>
      <w:numFmt w:val="bullet"/>
      <w:lvlText w:val=""/>
      <w:lvlJc w:val="left"/>
      <w:pPr>
        <w:ind w:left="1960" w:hanging="440"/>
      </w:pPr>
      <w:rPr>
        <w:rFonts w:ascii="Wingdings" w:hAnsi="Wingdings" w:hint="default"/>
      </w:rPr>
    </w:lvl>
    <w:lvl w:ilvl="2" w:tplc="04090005" w:tentative="1">
      <w:start w:val="1"/>
      <w:numFmt w:val="bullet"/>
      <w:lvlText w:val=""/>
      <w:lvlJc w:val="left"/>
      <w:pPr>
        <w:ind w:left="2400" w:hanging="440"/>
      </w:pPr>
      <w:rPr>
        <w:rFonts w:ascii="Wingdings" w:hAnsi="Wingdings" w:hint="default"/>
      </w:rPr>
    </w:lvl>
    <w:lvl w:ilvl="3" w:tplc="04090001" w:tentative="1">
      <w:start w:val="1"/>
      <w:numFmt w:val="bullet"/>
      <w:lvlText w:val=""/>
      <w:lvlJc w:val="left"/>
      <w:pPr>
        <w:ind w:left="2840" w:hanging="440"/>
      </w:pPr>
      <w:rPr>
        <w:rFonts w:ascii="Wingdings" w:hAnsi="Wingdings" w:hint="default"/>
      </w:rPr>
    </w:lvl>
    <w:lvl w:ilvl="4" w:tplc="04090003" w:tentative="1">
      <w:start w:val="1"/>
      <w:numFmt w:val="bullet"/>
      <w:lvlText w:val=""/>
      <w:lvlJc w:val="left"/>
      <w:pPr>
        <w:ind w:left="3280" w:hanging="440"/>
      </w:pPr>
      <w:rPr>
        <w:rFonts w:ascii="Wingdings" w:hAnsi="Wingdings" w:hint="default"/>
      </w:rPr>
    </w:lvl>
    <w:lvl w:ilvl="5" w:tplc="04090005" w:tentative="1">
      <w:start w:val="1"/>
      <w:numFmt w:val="bullet"/>
      <w:lvlText w:val=""/>
      <w:lvlJc w:val="left"/>
      <w:pPr>
        <w:ind w:left="3720" w:hanging="440"/>
      </w:pPr>
      <w:rPr>
        <w:rFonts w:ascii="Wingdings" w:hAnsi="Wingdings" w:hint="default"/>
      </w:rPr>
    </w:lvl>
    <w:lvl w:ilvl="6" w:tplc="04090001" w:tentative="1">
      <w:start w:val="1"/>
      <w:numFmt w:val="bullet"/>
      <w:lvlText w:val=""/>
      <w:lvlJc w:val="left"/>
      <w:pPr>
        <w:ind w:left="4160" w:hanging="440"/>
      </w:pPr>
      <w:rPr>
        <w:rFonts w:ascii="Wingdings" w:hAnsi="Wingdings" w:hint="default"/>
      </w:rPr>
    </w:lvl>
    <w:lvl w:ilvl="7" w:tplc="04090003" w:tentative="1">
      <w:start w:val="1"/>
      <w:numFmt w:val="bullet"/>
      <w:lvlText w:val=""/>
      <w:lvlJc w:val="left"/>
      <w:pPr>
        <w:ind w:left="4600" w:hanging="440"/>
      </w:pPr>
      <w:rPr>
        <w:rFonts w:ascii="Wingdings" w:hAnsi="Wingdings" w:hint="default"/>
      </w:rPr>
    </w:lvl>
    <w:lvl w:ilvl="8" w:tplc="04090005" w:tentative="1">
      <w:start w:val="1"/>
      <w:numFmt w:val="bullet"/>
      <w:lvlText w:val=""/>
      <w:lvlJc w:val="left"/>
      <w:pPr>
        <w:ind w:left="5040" w:hanging="440"/>
      </w:pPr>
      <w:rPr>
        <w:rFonts w:ascii="Wingdings" w:hAnsi="Wingdings" w:hint="default"/>
      </w:rPr>
    </w:lvl>
  </w:abstractNum>
  <w:abstractNum w:abstractNumId="1689" w15:restartNumberingAfterBreak="0">
    <w:nsid w:val="5F3C3C65"/>
    <w:multiLevelType w:val="hybridMultilevel"/>
    <w:tmpl w:val="7C7ACE28"/>
    <w:lvl w:ilvl="0" w:tplc="AC1AF754">
      <w:start w:val="6"/>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0" w15:restartNumberingAfterBreak="0">
    <w:nsid w:val="5F3E24F0"/>
    <w:multiLevelType w:val="hybridMultilevel"/>
    <w:tmpl w:val="B652FA78"/>
    <w:lvl w:ilvl="0" w:tplc="FFFFFFFF">
      <w:start w:val="1"/>
      <w:numFmt w:val="decimal"/>
      <w:lvlText w:val="%1."/>
      <w:lvlJc w:val="left"/>
      <w:pPr>
        <w:ind w:left="840" w:hanging="420"/>
      </w:pPr>
      <w:rPr>
        <w:rFonts w:hint="eastAsia"/>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691" w15:restartNumberingAfterBreak="0">
    <w:nsid w:val="5F546133"/>
    <w:multiLevelType w:val="hybridMultilevel"/>
    <w:tmpl w:val="6E1223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2" w15:restartNumberingAfterBreak="0">
    <w:nsid w:val="5F591283"/>
    <w:multiLevelType w:val="hybridMultilevel"/>
    <w:tmpl w:val="9F32DF70"/>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93" w15:restartNumberingAfterBreak="0">
    <w:nsid w:val="5F591847"/>
    <w:multiLevelType w:val="hybridMultilevel"/>
    <w:tmpl w:val="546AD6CA"/>
    <w:lvl w:ilvl="0" w:tplc="B22CF38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94" w15:restartNumberingAfterBreak="0">
    <w:nsid w:val="5F66297C"/>
    <w:multiLevelType w:val="hybridMultilevel"/>
    <w:tmpl w:val="2B92E0E6"/>
    <w:lvl w:ilvl="0" w:tplc="11D0B1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5" w15:restartNumberingAfterBreak="0">
    <w:nsid w:val="5FAA5378"/>
    <w:multiLevelType w:val="hybridMultilevel"/>
    <w:tmpl w:val="E2E889CA"/>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96" w15:restartNumberingAfterBreak="0">
    <w:nsid w:val="5FB01E99"/>
    <w:multiLevelType w:val="hybridMultilevel"/>
    <w:tmpl w:val="2FCAC028"/>
    <w:lvl w:ilvl="0" w:tplc="04090009">
      <w:start w:val="1"/>
      <w:numFmt w:val="bullet"/>
      <w:lvlText w:val=""/>
      <w:lvlJc w:val="left"/>
      <w:pPr>
        <w:ind w:left="1300" w:hanging="440"/>
      </w:pPr>
      <w:rPr>
        <w:rFonts w:ascii="Wingdings" w:hAnsi="Wingdings" w:hint="default"/>
      </w:rPr>
    </w:lvl>
    <w:lvl w:ilvl="1" w:tplc="04090003" w:tentative="1">
      <w:start w:val="1"/>
      <w:numFmt w:val="bullet"/>
      <w:lvlText w:val=""/>
      <w:lvlJc w:val="left"/>
      <w:pPr>
        <w:ind w:left="1740" w:hanging="440"/>
      </w:pPr>
      <w:rPr>
        <w:rFonts w:ascii="Wingdings" w:hAnsi="Wingdings" w:hint="default"/>
      </w:rPr>
    </w:lvl>
    <w:lvl w:ilvl="2" w:tplc="04090005" w:tentative="1">
      <w:start w:val="1"/>
      <w:numFmt w:val="bullet"/>
      <w:lvlText w:val=""/>
      <w:lvlJc w:val="left"/>
      <w:pPr>
        <w:ind w:left="2180" w:hanging="440"/>
      </w:pPr>
      <w:rPr>
        <w:rFonts w:ascii="Wingdings" w:hAnsi="Wingdings" w:hint="default"/>
      </w:rPr>
    </w:lvl>
    <w:lvl w:ilvl="3" w:tplc="04090001" w:tentative="1">
      <w:start w:val="1"/>
      <w:numFmt w:val="bullet"/>
      <w:lvlText w:val=""/>
      <w:lvlJc w:val="left"/>
      <w:pPr>
        <w:ind w:left="2620" w:hanging="440"/>
      </w:pPr>
      <w:rPr>
        <w:rFonts w:ascii="Wingdings" w:hAnsi="Wingdings" w:hint="default"/>
      </w:rPr>
    </w:lvl>
    <w:lvl w:ilvl="4" w:tplc="04090003" w:tentative="1">
      <w:start w:val="1"/>
      <w:numFmt w:val="bullet"/>
      <w:lvlText w:val=""/>
      <w:lvlJc w:val="left"/>
      <w:pPr>
        <w:ind w:left="3060" w:hanging="440"/>
      </w:pPr>
      <w:rPr>
        <w:rFonts w:ascii="Wingdings" w:hAnsi="Wingdings" w:hint="default"/>
      </w:rPr>
    </w:lvl>
    <w:lvl w:ilvl="5" w:tplc="04090005" w:tentative="1">
      <w:start w:val="1"/>
      <w:numFmt w:val="bullet"/>
      <w:lvlText w:val=""/>
      <w:lvlJc w:val="left"/>
      <w:pPr>
        <w:ind w:left="3500" w:hanging="440"/>
      </w:pPr>
      <w:rPr>
        <w:rFonts w:ascii="Wingdings" w:hAnsi="Wingdings" w:hint="default"/>
      </w:rPr>
    </w:lvl>
    <w:lvl w:ilvl="6" w:tplc="04090001" w:tentative="1">
      <w:start w:val="1"/>
      <w:numFmt w:val="bullet"/>
      <w:lvlText w:val=""/>
      <w:lvlJc w:val="left"/>
      <w:pPr>
        <w:ind w:left="3940" w:hanging="440"/>
      </w:pPr>
      <w:rPr>
        <w:rFonts w:ascii="Wingdings" w:hAnsi="Wingdings" w:hint="default"/>
      </w:rPr>
    </w:lvl>
    <w:lvl w:ilvl="7" w:tplc="04090003" w:tentative="1">
      <w:start w:val="1"/>
      <w:numFmt w:val="bullet"/>
      <w:lvlText w:val=""/>
      <w:lvlJc w:val="left"/>
      <w:pPr>
        <w:ind w:left="4380" w:hanging="440"/>
      </w:pPr>
      <w:rPr>
        <w:rFonts w:ascii="Wingdings" w:hAnsi="Wingdings" w:hint="default"/>
      </w:rPr>
    </w:lvl>
    <w:lvl w:ilvl="8" w:tplc="04090005" w:tentative="1">
      <w:start w:val="1"/>
      <w:numFmt w:val="bullet"/>
      <w:lvlText w:val=""/>
      <w:lvlJc w:val="left"/>
      <w:pPr>
        <w:ind w:left="4820" w:hanging="440"/>
      </w:pPr>
      <w:rPr>
        <w:rFonts w:ascii="Wingdings" w:hAnsi="Wingdings" w:hint="default"/>
      </w:rPr>
    </w:lvl>
  </w:abstractNum>
  <w:abstractNum w:abstractNumId="1697" w15:restartNumberingAfterBreak="0">
    <w:nsid w:val="5FB31121"/>
    <w:multiLevelType w:val="multilevel"/>
    <w:tmpl w:val="2CF8A0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8" w15:restartNumberingAfterBreak="0">
    <w:nsid w:val="5FCD7906"/>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99" w15:restartNumberingAfterBreak="0">
    <w:nsid w:val="5FD36358"/>
    <w:multiLevelType w:val="multilevel"/>
    <w:tmpl w:val="FF8A1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0" w15:restartNumberingAfterBreak="0">
    <w:nsid w:val="5FFD3444"/>
    <w:multiLevelType w:val="hybridMultilevel"/>
    <w:tmpl w:val="25743434"/>
    <w:lvl w:ilvl="0" w:tplc="0FF81C3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1" w15:restartNumberingAfterBreak="0">
    <w:nsid w:val="600A25DA"/>
    <w:multiLevelType w:val="multilevel"/>
    <w:tmpl w:val="E6D2BA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asciiTheme="minorHAnsi" w:eastAsia="宋体" w:hAnsiTheme="minorHAnsi" w:cs="宋体"/>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2" w15:restartNumberingAfterBreak="0">
    <w:nsid w:val="60113009"/>
    <w:multiLevelType w:val="hybridMultilevel"/>
    <w:tmpl w:val="F55C7444"/>
    <w:lvl w:ilvl="0" w:tplc="04090003">
      <w:start w:val="1"/>
      <w:numFmt w:val="bullet"/>
      <w:lvlText w:val="o"/>
      <w:lvlJc w:val="left"/>
      <w:pPr>
        <w:ind w:left="840" w:hanging="420"/>
      </w:pPr>
      <w:rPr>
        <w:rFonts w:ascii="Courier New" w:hAnsi="Courier New" w:cs="Courier New"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03" w15:restartNumberingAfterBreak="0">
    <w:nsid w:val="601B2F93"/>
    <w:multiLevelType w:val="hybridMultilevel"/>
    <w:tmpl w:val="2D5EF8B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04" w15:restartNumberingAfterBreak="0">
    <w:nsid w:val="602407E5"/>
    <w:multiLevelType w:val="hybridMultilevel"/>
    <w:tmpl w:val="1F4E5E0A"/>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1705" w15:restartNumberingAfterBreak="0">
    <w:nsid w:val="60305E78"/>
    <w:multiLevelType w:val="hybridMultilevel"/>
    <w:tmpl w:val="D2D2576A"/>
    <w:lvl w:ilvl="0" w:tplc="9E8AB9AE">
      <w:start w:val="1"/>
      <w:numFmt w:val="decimal"/>
      <w:lvlText w:val="%1."/>
      <w:lvlJc w:val="left"/>
      <w:pPr>
        <w:ind w:left="888" w:hanging="440"/>
      </w:pPr>
      <w:rPr>
        <w:rFonts w:hint="eastAsia"/>
      </w:rPr>
    </w:lvl>
    <w:lvl w:ilvl="1" w:tplc="04090019" w:tentative="1">
      <w:start w:val="1"/>
      <w:numFmt w:val="lowerLetter"/>
      <w:lvlText w:val="%2)"/>
      <w:lvlJc w:val="left"/>
      <w:pPr>
        <w:ind w:left="1328" w:hanging="440"/>
      </w:pPr>
    </w:lvl>
    <w:lvl w:ilvl="2" w:tplc="0409001B" w:tentative="1">
      <w:start w:val="1"/>
      <w:numFmt w:val="lowerRoman"/>
      <w:lvlText w:val="%3."/>
      <w:lvlJc w:val="right"/>
      <w:pPr>
        <w:ind w:left="1768" w:hanging="440"/>
      </w:pPr>
    </w:lvl>
    <w:lvl w:ilvl="3" w:tplc="0409000F" w:tentative="1">
      <w:start w:val="1"/>
      <w:numFmt w:val="decimal"/>
      <w:lvlText w:val="%4."/>
      <w:lvlJc w:val="left"/>
      <w:pPr>
        <w:ind w:left="2208" w:hanging="440"/>
      </w:pPr>
    </w:lvl>
    <w:lvl w:ilvl="4" w:tplc="04090019" w:tentative="1">
      <w:start w:val="1"/>
      <w:numFmt w:val="lowerLetter"/>
      <w:lvlText w:val="%5)"/>
      <w:lvlJc w:val="left"/>
      <w:pPr>
        <w:ind w:left="2648" w:hanging="440"/>
      </w:pPr>
    </w:lvl>
    <w:lvl w:ilvl="5" w:tplc="0409001B" w:tentative="1">
      <w:start w:val="1"/>
      <w:numFmt w:val="lowerRoman"/>
      <w:lvlText w:val="%6."/>
      <w:lvlJc w:val="right"/>
      <w:pPr>
        <w:ind w:left="3088" w:hanging="440"/>
      </w:pPr>
    </w:lvl>
    <w:lvl w:ilvl="6" w:tplc="0409000F" w:tentative="1">
      <w:start w:val="1"/>
      <w:numFmt w:val="decimal"/>
      <w:lvlText w:val="%7."/>
      <w:lvlJc w:val="left"/>
      <w:pPr>
        <w:ind w:left="3528" w:hanging="440"/>
      </w:pPr>
    </w:lvl>
    <w:lvl w:ilvl="7" w:tplc="04090019" w:tentative="1">
      <w:start w:val="1"/>
      <w:numFmt w:val="lowerLetter"/>
      <w:lvlText w:val="%8)"/>
      <w:lvlJc w:val="left"/>
      <w:pPr>
        <w:ind w:left="3968" w:hanging="440"/>
      </w:pPr>
    </w:lvl>
    <w:lvl w:ilvl="8" w:tplc="0409001B" w:tentative="1">
      <w:start w:val="1"/>
      <w:numFmt w:val="lowerRoman"/>
      <w:lvlText w:val="%9."/>
      <w:lvlJc w:val="right"/>
      <w:pPr>
        <w:ind w:left="4408" w:hanging="440"/>
      </w:pPr>
    </w:lvl>
  </w:abstractNum>
  <w:abstractNum w:abstractNumId="1706" w15:restartNumberingAfterBreak="0">
    <w:nsid w:val="604F0354"/>
    <w:multiLevelType w:val="hybridMultilevel"/>
    <w:tmpl w:val="58E26DFE"/>
    <w:lvl w:ilvl="0" w:tplc="1E90062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07" w15:restartNumberingAfterBreak="0">
    <w:nsid w:val="60636E0B"/>
    <w:multiLevelType w:val="hybridMultilevel"/>
    <w:tmpl w:val="B75A781A"/>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708" w15:restartNumberingAfterBreak="0">
    <w:nsid w:val="607A63BF"/>
    <w:multiLevelType w:val="hybridMultilevel"/>
    <w:tmpl w:val="286CFD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9" w15:restartNumberingAfterBreak="0">
    <w:nsid w:val="607D6D68"/>
    <w:multiLevelType w:val="hybridMultilevel"/>
    <w:tmpl w:val="A5E4AC1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260" w:hanging="360"/>
      </w:pPr>
    </w:lvl>
    <w:lvl w:ilvl="2" w:tplc="FFFFFFFF" w:tentative="1">
      <w:start w:val="1"/>
      <w:numFmt w:val="lowerRoman"/>
      <w:lvlText w:val="%3."/>
      <w:lvlJc w:val="right"/>
      <w:pPr>
        <w:ind w:left="-540" w:hanging="180"/>
      </w:pPr>
    </w:lvl>
    <w:lvl w:ilvl="3" w:tplc="FFFFFFFF" w:tentative="1">
      <w:start w:val="1"/>
      <w:numFmt w:val="decimal"/>
      <w:lvlText w:val="%4."/>
      <w:lvlJc w:val="left"/>
      <w:pPr>
        <w:ind w:left="180" w:hanging="360"/>
      </w:pPr>
    </w:lvl>
    <w:lvl w:ilvl="4" w:tplc="FFFFFFFF">
      <w:start w:val="1"/>
      <w:numFmt w:val="lowerLetter"/>
      <w:lvlText w:val="%5."/>
      <w:lvlJc w:val="left"/>
      <w:pPr>
        <w:ind w:left="900" w:hanging="360"/>
      </w:pPr>
    </w:lvl>
    <w:lvl w:ilvl="5" w:tplc="FFFFFFFF" w:tentative="1">
      <w:start w:val="1"/>
      <w:numFmt w:val="lowerRoman"/>
      <w:lvlText w:val="%6."/>
      <w:lvlJc w:val="right"/>
      <w:pPr>
        <w:ind w:left="1620" w:hanging="180"/>
      </w:pPr>
    </w:lvl>
    <w:lvl w:ilvl="6" w:tplc="FFFFFFFF" w:tentative="1">
      <w:start w:val="1"/>
      <w:numFmt w:val="decimal"/>
      <w:lvlText w:val="%7."/>
      <w:lvlJc w:val="left"/>
      <w:pPr>
        <w:ind w:left="2340" w:hanging="360"/>
      </w:pPr>
    </w:lvl>
    <w:lvl w:ilvl="7" w:tplc="FFFFFFFF" w:tentative="1">
      <w:start w:val="1"/>
      <w:numFmt w:val="lowerLetter"/>
      <w:lvlText w:val="%8."/>
      <w:lvlJc w:val="left"/>
      <w:pPr>
        <w:ind w:left="3060" w:hanging="360"/>
      </w:pPr>
    </w:lvl>
    <w:lvl w:ilvl="8" w:tplc="FFFFFFFF" w:tentative="1">
      <w:start w:val="1"/>
      <w:numFmt w:val="lowerRoman"/>
      <w:lvlText w:val="%9."/>
      <w:lvlJc w:val="right"/>
      <w:pPr>
        <w:ind w:left="3780" w:hanging="180"/>
      </w:pPr>
    </w:lvl>
  </w:abstractNum>
  <w:abstractNum w:abstractNumId="1710" w15:restartNumberingAfterBreak="0">
    <w:nsid w:val="60833CC7"/>
    <w:multiLevelType w:val="hybridMultilevel"/>
    <w:tmpl w:val="E33E797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11" w15:restartNumberingAfterBreak="0">
    <w:nsid w:val="609A34F1"/>
    <w:multiLevelType w:val="hybridMultilevel"/>
    <w:tmpl w:val="758E6350"/>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12" w15:restartNumberingAfterBreak="0">
    <w:nsid w:val="60BD72C1"/>
    <w:multiLevelType w:val="hybridMultilevel"/>
    <w:tmpl w:val="4EF0B7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3" w15:restartNumberingAfterBreak="0">
    <w:nsid w:val="60D87F13"/>
    <w:multiLevelType w:val="multilevel"/>
    <w:tmpl w:val="9E06D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4" w15:restartNumberingAfterBreak="0">
    <w:nsid w:val="60FF70D8"/>
    <w:multiLevelType w:val="multilevel"/>
    <w:tmpl w:val="2CF8A0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5" w15:restartNumberingAfterBreak="0">
    <w:nsid w:val="611415DE"/>
    <w:multiLevelType w:val="hybridMultilevel"/>
    <w:tmpl w:val="5C72E262"/>
    <w:lvl w:ilvl="0" w:tplc="FFFFFFFF">
      <w:start w:val="1"/>
      <w:numFmt w:val="decimal"/>
      <w:lvlText w:val="%1)"/>
      <w:lvlJc w:val="left"/>
      <w:pPr>
        <w:ind w:left="670" w:hanging="360"/>
      </w:pPr>
      <w:rPr>
        <w:rFonts w:hint="default"/>
      </w:rPr>
    </w:lvl>
    <w:lvl w:ilvl="1" w:tplc="FFFFFFFF">
      <w:start w:val="1"/>
      <w:numFmt w:val="lowerLetter"/>
      <w:lvlText w:val="%2."/>
      <w:lvlJc w:val="left"/>
      <w:pPr>
        <w:ind w:left="-950" w:hanging="360"/>
      </w:pPr>
    </w:lvl>
    <w:lvl w:ilvl="2" w:tplc="FFFFFFFF">
      <w:start w:val="1"/>
      <w:numFmt w:val="lowerRoman"/>
      <w:lvlText w:val="%3."/>
      <w:lvlJc w:val="right"/>
      <w:pPr>
        <w:ind w:left="-230" w:hanging="180"/>
      </w:pPr>
    </w:lvl>
    <w:lvl w:ilvl="3" w:tplc="FFFFFFFF" w:tentative="1">
      <w:start w:val="1"/>
      <w:numFmt w:val="decimal"/>
      <w:lvlText w:val="%4."/>
      <w:lvlJc w:val="left"/>
      <w:pPr>
        <w:ind w:left="490" w:hanging="360"/>
      </w:pPr>
    </w:lvl>
    <w:lvl w:ilvl="4" w:tplc="FFFFFFFF">
      <w:start w:val="1"/>
      <w:numFmt w:val="lowerLetter"/>
      <w:lvlText w:val="%5."/>
      <w:lvlJc w:val="left"/>
      <w:pPr>
        <w:ind w:left="1210" w:hanging="360"/>
      </w:pPr>
    </w:lvl>
    <w:lvl w:ilvl="5" w:tplc="FFFFFFFF" w:tentative="1">
      <w:start w:val="1"/>
      <w:numFmt w:val="lowerRoman"/>
      <w:lvlText w:val="%6."/>
      <w:lvlJc w:val="right"/>
      <w:pPr>
        <w:ind w:left="1930" w:hanging="180"/>
      </w:pPr>
    </w:lvl>
    <w:lvl w:ilvl="6" w:tplc="FFFFFFFF" w:tentative="1">
      <w:start w:val="1"/>
      <w:numFmt w:val="decimal"/>
      <w:lvlText w:val="%7."/>
      <w:lvlJc w:val="left"/>
      <w:pPr>
        <w:ind w:left="2650" w:hanging="360"/>
      </w:pPr>
    </w:lvl>
    <w:lvl w:ilvl="7" w:tplc="FFFFFFFF" w:tentative="1">
      <w:start w:val="1"/>
      <w:numFmt w:val="lowerLetter"/>
      <w:lvlText w:val="%8."/>
      <w:lvlJc w:val="left"/>
      <w:pPr>
        <w:ind w:left="3370" w:hanging="360"/>
      </w:pPr>
    </w:lvl>
    <w:lvl w:ilvl="8" w:tplc="FFFFFFFF" w:tentative="1">
      <w:start w:val="1"/>
      <w:numFmt w:val="lowerRoman"/>
      <w:lvlText w:val="%9."/>
      <w:lvlJc w:val="right"/>
      <w:pPr>
        <w:ind w:left="4090" w:hanging="180"/>
      </w:pPr>
    </w:lvl>
  </w:abstractNum>
  <w:abstractNum w:abstractNumId="1716" w15:restartNumberingAfterBreak="0">
    <w:nsid w:val="611B2108"/>
    <w:multiLevelType w:val="hybridMultilevel"/>
    <w:tmpl w:val="D3C8199C"/>
    <w:lvl w:ilvl="0" w:tplc="04090003">
      <w:start w:val="1"/>
      <w:numFmt w:val="bullet"/>
      <w:lvlText w:val="o"/>
      <w:lvlJc w:val="left"/>
      <w:pPr>
        <w:ind w:left="1640" w:hanging="440"/>
      </w:pPr>
      <w:rPr>
        <w:rFonts w:ascii="Courier New" w:hAnsi="Courier New" w:cs="Courier New" w:hint="default"/>
      </w:rPr>
    </w:lvl>
    <w:lvl w:ilvl="1" w:tplc="04090003" w:tentative="1">
      <w:start w:val="1"/>
      <w:numFmt w:val="bullet"/>
      <w:lvlText w:val=""/>
      <w:lvlJc w:val="left"/>
      <w:pPr>
        <w:ind w:left="2080" w:hanging="440"/>
      </w:pPr>
      <w:rPr>
        <w:rFonts w:ascii="Wingdings" w:hAnsi="Wingdings" w:hint="default"/>
      </w:rPr>
    </w:lvl>
    <w:lvl w:ilvl="2" w:tplc="04090005" w:tentative="1">
      <w:start w:val="1"/>
      <w:numFmt w:val="bullet"/>
      <w:lvlText w:val=""/>
      <w:lvlJc w:val="left"/>
      <w:pPr>
        <w:ind w:left="2520" w:hanging="440"/>
      </w:pPr>
      <w:rPr>
        <w:rFonts w:ascii="Wingdings" w:hAnsi="Wingdings" w:hint="default"/>
      </w:rPr>
    </w:lvl>
    <w:lvl w:ilvl="3" w:tplc="04090001" w:tentative="1">
      <w:start w:val="1"/>
      <w:numFmt w:val="bullet"/>
      <w:lvlText w:val=""/>
      <w:lvlJc w:val="left"/>
      <w:pPr>
        <w:ind w:left="2960" w:hanging="440"/>
      </w:pPr>
      <w:rPr>
        <w:rFonts w:ascii="Wingdings" w:hAnsi="Wingdings" w:hint="default"/>
      </w:rPr>
    </w:lvl>
    <w:lvl w:ilvl="4" w:tplc="04090003" w:tentative="1">
      <w:start w:val="1"/>
      <w:numFmt w:val="bullet"/>
      <w:lvlText w:val=""/>
      <w:lvlJc w:val="left"/>
      <w:pPr>
        <w:ind w:left="3400" w:hanging="440"/>
      </w:pPr>
      <w:rPr>
        <w:rFonts w:ascii="Wingdings" w:hAnsi="Wingdings" w:hint="default"/>
      </w:rPr>
    </w:lvl>
    <w:lvl w:ilvl="5" w:tplc="04090005" w:tentative="1">
      <w:start w:val="1"/>
      <w:numFmt w:val="bullet"/>
      <w:lvlText w:val=""/>
      <w:lvlJc w:val="left"/>
      <w:pPr>
        <w:ind w:left="3840" w:hanging="440"/>
      </w:pPr>
      <w:rPr>
        <w:rFonts w:ascii="Wingdings" w:hAnsi="Wingdings" w:hint="default"/>
      </w:rPr>
    </w:lvl>
    <w:lvl w:ilvl="6" w:tplc="04090001" w:tentative="1">
      <w:start w:val="1"/>
      <w:numFmt w:val="bullet"/>
      <w:lvlText w:val=""/>
      <w:lvlJc w:val="left"/>
      <w:pPr>
        <w:ind w:left="4280" w:hanging="440"/>
      </w:pPr>
      <w:rPr>
        <w:rFonts w:ascii="Wingdings" w:hAnsi="Wingdings" w:hint="default"/>
      </w:rPr>
    </w:lvl>
    <w:lvl w:ilvl="7" w:tplc="04090003" w:tentative="1">
      <w:start w:val="1"/>
      <w:numFmt w:val="bullet"/>
      <w:lvlText w:val=""/>
      <w:lvlJc w:val="left"/>
      <w:pPr>
        <w:ind w:left="4720" w:hanging="440"/>
      </w:pPr>
      <w:rPr>
        <w:rFonts w:ascii="Wingdings" w:hAnsi="Wingdings" w:hint="default"/>
      </w:rPr>
    </w:lvl>
    <w:lvl w:ilvl="8" w:tplc="04090005" w:tentative="1">
      <w:start w:val="1"/>
      <w:numFmt w:val="bullet"/>
      <w:lvlText w:val=""/>
      <w:lvlJc w:val="left"/>
      <w:pPr>
        <w:ind w:left="5160" w:hanging="440"/>
      </w:pPr>
      <w:rPr>
        <w:rFonts w:ascii="Wingdings" w:hAnsi="Wingdings" w:hint="default"/>
      </w:rPr>
    </w:lvl>
  </w:abstractNum>
  <w:abstractNum w:abstractNumId="1717" w15:restartNumberingAfterBreak="0">
    <w:nsid w:val="611F2764"/>
    <w:multiLevelType w:val="hybridMultilevel"/>
    <w:tmpl w:val="ECB0BC84"/>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1718" w15:restartNumberingAfterBreak="0">
    <w:nsid w:val="61217ED0"/>
    <w:multiLevelType w:val="multilevel"/>
    <w:tmpl w:val="88107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9" w15:restartNumberingAfterBreak="0">
    <w:nsid w:val="61442CA7"/>
    <w:multiLevelType w:val="hybridMultilevel"/>
    <w:tmpl w:val="FF6EB59E"/>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20" w15:restartNumberingAfterBreak="0">
    <w:nsid w:val="615E11A1"/>
    <w:multiLevelType w:val="hybridMultilevel"/>
    <w:tmpl w:val="3A5E7B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21" w15:restartNumberingAfterBreak="0">
    <w:nsid w:val="61762930"/>
    <w:multiLevelType w:val="hybridMultilevel"/>
    <w:tmpl w:val="9140C83A"/>
    <w:lvl w:ilvl="0" w:tplc="0409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22" w15:restartNumberingAfterBreak="0">
    <w:nsid w:val="61960139"/>
    <w:multiLevelType w:val="hybridMultilevel"/>
    <w:tmpl w:val="216A42F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23" w15:restartNumberingAfterBreak="0">
    <w:nsid w:val="61972DB2"/>
    <w:multiLevelType w:val="hybridMultilevel"/>
    <w:tmpl w:val="A036CF62"/>
    <w:lvl w:ilvl="0" w:tplc="F530DE98">
      <w:start w:val="1"/>
      <w:numFmt w:val="decimal"/>
      <w:lvlText w:val="%1)"/>
      <w:lvlJc w:val="left"/>
      <w:pPr>
        <w:ind w:left="748" w:hanging="440"/>
      </w:pPr>
      <w:rPr>
        <w:rFonts w:hint="eastAsia"/>
      </w:rPr>
    </w:lvl>
    <w:lvl w:ilvl="1" w:tplc="04090019" w:tentative="1">
      <w:start w:val="1"/>
      <w:numFmt w:val="lowerLetter"/>
      <w:lvlText w:val="%2)"/>
      <w:lvlJc w:val="left"/>
      <w:pPr>
        <w:ind w:left="1188" w:hanging="440"/>
      </w:pPr>
    </w:lvl>
    <w:lvl w:ilvl="2" w:tplc="0409001B" w:tentative="1">
      <w:start w:val="1"/>
      <w:numFmt w:val="lowerRoman"/>
      <w:lvlText w:val="%3."/>
      <w:lvlJc w:val="right"/>
      <w:pPr>
        <w:ind w:left="1628" w:hanging="440"/>
      </w:pPr>
    </w:lvl>
    <w:lvl w:ilvl="3" w:tplc="0409000F" w:tentative="1">
      <w:start w:val="1"/>
      <w:numFmt w:val="decimal"/>
      <w:lvlText w:val="%4."/>
      <w:lvlJc w:val="left"/>
      <w:pPr>
        <w:ind w:left="2068" w:hanging="440"/>
      </w:pPr>
    </w:lvl>
    <w:lvl w:ilvl="4" w:tplc="04090019" w:tentative="1">
      <w:start w:val="1"/>
      <w:numFmt w:val="lowerLetter"/>
      <w:lvlText w:val="%5)"/>
      <w:lvlJc w:val="left"/>
      <w:pPr>
        <w:ind w:left="2508" w:hanging="440"/>
      </w:pPr>
    </w:lvl>
    <w:lvl w:ilvl="5" w:tplc="0409001B" w:tentative="1">
      <w:start w:val="1"/>
      <w:numFmt w:val="lowerRoman"/>
      <w:lvlText w:val="%6."/>
      <w:lvlJc w:val="right"/>
      <w:pPr>
        <w:ind w:left="2948" w:hanging="440"/>
      </w:pPr>
    </w:lvl>
    <w:lvl w:ilvl="6" w:tplc="0409000F" w:tentative="1">
      <w:start w:val="1"/>
      <w:numFmt w:val="decimal"/>
      <w:lvlText w:val="%7."/>
      <w:lvlJc w:val="left"/>
      <w:pPr>
        <w:ind w:left="3388" w:hanging="440"/>
      </w:pPr>
    </w:lvl>
    <w:lvl w:ilvl="7" w:tplc="04090019" w:tentative="1">
      <w:start w:val="1"/>
      <w:numFmt w:val="lowerLetter"/>
      <w:lvlText w:val="%8)"/>
      <w:lvlJc w:val="left"/>
      <w:pPr>
        <w:ind w:left="3828" w:hanging="440"/>
      </w:pPr>
    </w:lvl>
    <w:lvl w:ilvl="8" w:tplc="0409001B" w:tentative="1">
      <w:start w:val="1"/>
      <w:numFmt w:val="lowerRoman"/>
      <w:lvlText w:val="%9."/>
      <w:lvlJc w:val="right"/>
      <w:pPr>
        <w:ind w:left="4268" w:hanging="440"/>
      </w:pPr>
    </w:lvl>
  </w:abstractNum>
  <w:abstractNum w:abstractNumId="1724" w15:restartNumberingAfterBreak="0">
    <w:nsid w:val="61972E83"/>
    <w:multiLevelType w:val="hybridMultilevel"/>
    <w:tmpl w:val="8F58B8C4"/>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25" w15:restartNumberingAfterBreak="0">
    <w:nsid w:val="61985834"/>
    <w:multiLevelType w:val="hybridMultilevel"/>
    <w:tmpl w:val="81FE8868"/>
    <w:lvl w:ilvl="0" w:tplc="A8ECD7F0">
      <w:start w:val="1"/>
      <w:numFmt w:val="decimal"/>
      <w:lvlText w:val="%1."/>
      <w:lvlJc w:val="left"/>
      <w:pPr>
        <w:ind w:left="420" w:hanging="420"/>
      </w:pPr>
      <w:rPr>
        <w:rFonts w:asciiTheme="minorEastAsia" w:eastAsiaTheme="minorEastAsia" w:hAnsiTheme="minorEastAsia"/>
        <w:b w:val="0"/>
        <w:bCs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6" w15:restartNumberingAfterBreak="0">
    <w:nsid w:val="61A13AEA"/>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27" w15:restartNumberingAfterBreak="0">
    <w:nsid w:val="61A54C64"/>
    <w:multiLevelType w:val="hybridMultilevel"/>
    <w:tmpl w:val="4D448E34"/>
    <w:lvl w:ilvl="0" w:tplc="245ADE9A">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28" w15:restartNumberingAfterBreak="0">
    <w:nsid w:val="61A7114B"/>
    <w:multiLevelType w:val="hybridMultilevel"/>
    <w:tmpl w:val="47502740"/>
    <w:lvl w:ilvl="0" w:tplc="04090001">
      <w:start w:val="1"/>
      <w:numFmt w:val="bullet"/>
      <w:lvlText w:val=""/>
      <w:lvlJc w:val="left"/>
      <w:pPr>
        <w:ind w:left="1149" w:hanging="420"/>
      </w:pPr>
      <w:rPr>
        <w:rFonts w:ascii="Wingdings" w:hAnsi="Wingdings" w:hint="default"/>
      </w:rPr>
    </w:lvl>
    <w:lvl w:ilvl="1" w:tplc="04090003" w:tentative="1">
      <w:start w:val="1"/>
      <w:numFmt w:val="bullet"/>
      <w:lvlText w:val=""/>
      <w:lvlJc w:val="left"/>
      <w:pPr>
        <w:ind w:left="1569" w:hanging="420"/>
      </w:pPr>
      <w:rPr>
        <w:rFonts w:ascii="Wingdings" w:hAnsi="Wingdings" w:hint="default"/>
      </w:rPr>
    </w:lvl>
    <w:lvl w:ilvl="2" w:tplc="04090005" w:tentative="1">
      <w:start w:val="1"/>
      <w:numFmt w:val="bullet"/>
      <w:lvlText w:val=""/>
      <w:lvlJc w:val="left"/>
      <w:pPr>
        <w:ind w:left="1989" w:hanging="420"/>
      </w:pPr>
      <w:rPr>
        <w:rFonts w:ascii="Wingdings" w:hAnsi="Wingdings" w:hint="default"/>
      </w:rPr>
    </w:lvl>
    <w:lvl w:ilvl="3" w:tplc="04090001" w:tentative="1">
      <w:start w:val="1"/>
      <w:numFmt w:val="bullet"/>
      <w:lvlText w:val=""/>
      <w:lvlJc w:val="left"/>
      <w:pPr>
        <w:ind w:left="2409" w:hanging="420"/>
      </w:pPr>
      <w:rPr>
        <w:rFonts w:ascii="Wingdings" w:hAnsi="Wingdings" w:hint="default"/>
      </w:rPr>
    </w:lvl>
    <w:lvl w:ilvl="4" w:tplc="04090003" w:tentative="1">
      <w:start w:val="1"/>
      <w:numFmt w:val="bullet"/>
      <w:lvlText w:val=""/>
      <w:lvlJc w:val="left"/>
      <w:pPr>
        <w:ind w:left="2829" w:hanging="420"/>
      </w:pPr>
      <w:rPr>
        <w:rFonts w:ascii="Wingdings" w:hAnsi="Wingdings" w:hint="default"/>
      </w:rPr>
    </w:lvl>
    <w:lvl w:ilvl="5" w:tplc="04090005" w:tentative="1">
      <w:start w:val="1"/>
      <w:numFmt w:val="bullet"/>
      <w:lvlText w:val=""/>
      <w:lvlJc w:val="left"/>
      <w:pPr>
        <w:ind w:left="3249" w:hanging="420"/>
      </w:pPr>
      <w:rPr>
        <w:rFonts w:ascii="Wingdings" w:hAnsi="Wingdings" w:hint="default"/>
      </w:rPr>
    </w:lvl>
    <w:lvl w:ilvl="6" w:tplc="04090001" w:tentative="1">
      <w:start w:val="1"/>
      <w:numFmt w:val="bullet"/>
      <w:lvlText w:val=""/>
      <w:lvlJc w:val="left"/>
      <w:pPr>
        <w:ind w:left="3669" w:hanging="420"/>
      </w:pPr>
      <w:rPr>
        <w:rFonts w:ascii="Wingdings" w:hAnsi="Wingdings" w:hint="default"/>
      </w:rPr>
    </w:lvl>
    <w:lvl w:ilvl="7" w:tplc="04090003" w:tentative="1">
      <w:start w:val="1"/>
      <w:numFmt w:val="bullet"/>
      <w:lvlText w:val=""/>
      <w:lvlJc w:val="left"/>
      <w:pPr>
        <w:ind w:left="4089" w:hanging="420"/>
      </w:pPr>
      <w:rPr>
        <w:rFonts w:ascii="Wingdings" w:hAnsi="Wingdings" w:hint="default"/>
      </w:rPr>
    </w:lvl>
    <w:lvl w:ilvl="8" w:tplc="04090005" w:tentative="1">
      <w:start w:val="1"/>
      <w:numFmt w:val="bullet"/>
      <w:lvlText w:val=""/>
      <w:lvlJc w:val="left"/>
      <w:pPr>
        <w:ind w:left="4509" w:hanging="420"/>
      </w:pPr>
      <w:rPr>
        <w:rFonts w:ascii="Wingdings" w:hAnsi="Wingdings" w:hint="default"/>
      </w:rPr>
    </w:lvl>
  </w:abstractNum>
  <w:abstractNum w:abstractNumId="1729" w15:restartNumberingAfterBreak="0">
    <w:nsid w:val="61A94E5E"/>
    <w:multiLevelType w:val="hybridMultilevel"/>
    <w:tmpl w:val="28B632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0" w15:restartNumberingAfterBreak="0">
    <w:nsid w:val="61BC40B6"/>
    <w:multiLevelType w:val="hybridMultilevel"/>
    <w:tmpl w:val="1472E10A"/>
    <w:lvl w:ilvl="0" w:tplc="FFFFFFFF">
      <w:start w:val="1"/>
      <w:numFmt w:val="decimal"/>
      <w:lvlText w:val="%1)"/>
      <w:lvlJc w:val="left"/>
      <w:pPr>
        <w:ind w:left="860" w:hanging="440"/>
      </w:p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1731" w15:restartNumberingAfterBreak="0">
    <w:nsid w:val="61D622F8"/>
    <w:multiLevelType w:val="hybridMultilevel"/>
    <w:tmpl w:val="90A45C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2" w15:restartNumberingAfterBreak="0">
    <w:nsid w:val="61E3029E"/>
    <w:multiLevelType w:val="hybridMultilevel"/>
    <w:tmpl w:val="391C6B6A"/>
    <w:lvl w:ilvl="0" w:tplc="FFFFFFFF">
      <w:start w:val="1"/>
      <w:numFmt w:val="decimal"/>
      <w:lvlText w:val="%1."/>
      <w:lvlJc w:val="left"/>
      <w:pPr>
        <w:ind w:left="360" w:hanging="360"/>
      </w:pPr>
      <w:rPr>
        <w:rFonts w:hint="default"/>
      </w:rPr>
    </w:lvl>
    <w:lvl w:ilvl="1" w:tplc="FFFFFFFF">
      <w:start w:val="1"/>
      <w:numFmt w:val="bullet"/>
      <w:lvlText w:val=""/>
      <w:lvlJc w:val="left"/>
      <w:pPr>
        <w:ind w:left="1200" w:hanging="480"/>
      </w:pPr>
      <w:rPr>
        <w:rFonts w:ascii="Symbol" w:hAnsi="Symbol" w:hint="default"/>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33" w15:restartNumberingAfterBreak="0">
    <w:nsid w:val="61E30889"/>
    <w:multiLevelType w:val="hybridMultilevel"/>
    <w:tmpl w:val="D71AAFD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34" w15:restartNumberingAfterBreak="0">
    <w:nsid w:val="61F07247"/>
    <w:multiLevelType w:val="hybridMultilevel"/>
    <w:tmpl w:val="DDF48EAA"/>
    <w:lvl w:ilvl="0" w:tplc="B090221C">
      <w:start w:val="1"/>
      <w:numFmt w:val="lowerRoman"/>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5" w15:restartNumberingAfterBreak="0">
    <w:nsid w:val="61F245D7"/>
    <w:multiLevelType w:val="hybridMultilevel"/>
    <w:tmpl w:val="327C161C"/>
    <w:lvl w:ilvl="0" w:tplc="04090001">
      <w:start w:val="1"/>
      <w:numFmt w:val="bullet"/>
      <w:lvlText w:val=""/>
      <w:lvlJc w:val="left"/>
      <w:pPr>
        <w:ind w:left="583" w:hanging="420"/>
      </w:pPr>
      <w:rPr>
        <w:rFonts w:ascii="Wingdings" w:hAnsi="Wingdings" w:hint="default"/>
      </w:rPr>
    </w:lvl>
    <w:lvl w:ilvl="1" w:tplc="04090003" w:tentative="1">
      <w:start w:val="1"/>
      <w:numFmt w:val="bullet"/>
      <w:lvlText w:val=""/>
      <w:lvlJc w:val="left"/>
      <w:pPr>
        <w:ind w:left="1003" w:hanging="420"/>
      </w:pPr>
      <w:rPr>
        <w:rFonts w:ascii="Wingdings" w:hAnsi="Wingdings" w:hint="default"/>
      </w:rPr>
    </w:lvl>
    <w:lvl w:ilvl="2" w:tplc="04090005" w:tentative="1">
      <w:start w:val="1"/>
      <w:numFmt w:val="bullet"/>
      <w:lvlText w:val=""/>
      <w:lvlJc w:val="left"/>
      <w:pPr>
        <w:ind w:left="1423" w:hanging="420"/>
      </w:pPr>
      <w:rPr>
        <w:rFonts w:ascii="Wingdings" w:hAnsi="Wingdings" w:hint="default"/>
      </w:rPr>
    </w:lvl>
    <w:lvl w:ilvl="3" w:tplc="04090001" w:tentative="1">
      <w:start w:val="1"/>
      <w:numFmt w:val="bullet"/>
      <w:lvlText w:val=""/>
      <w:lvlJc w:val="left"/>
      <w:pPr>
        <w:ind w:left="1843" w:hanging="420"/>
      </w:pPr>
      <w:rPr>
        <w:rFonts w:ascii="Wingdings" w:hAnsi="Wingdings" w:hint="default"/>
      </w:rPr>
    </w:lvl>
    <w:lvl w:ilvl="4" w:tplc="04090003" w:tentative="1">
      <w:start w:val="1"/>
      <w:numFmt w:val="bullet"/>
      <w:lvlText w:val=""/>
      <w:lvlJc w:val="left"/>
      <w:pPr>
        <w:ind w:left="2263" w:hanging="420"/>
      </w:pPr>
      <w:rPr>
        <w:rFonts w:ascii="Wingdings" w:hAnsi="Wingdings" w:hint="default"/>
      </w:rPr>
    </w:lvl>
    <w:lvl w:ilvl="5" w:tplc="04090005" w:tentative="1">
      <w:start w:val="1"/>
      <w:numFmt w:val="bullet"/>
      <w:lvlText w:val=""/>
      <w:lvlJc w:val="left"/>
      <w:pPr>
        <w:ind w:left="2683" w:hanging="420"/>
      </w:pPr>
      <w:rPr>
        <w:rFonts w:ascii="Wingdings" w:hAnsi="Wingdings" w:hint="default"/>
      </w:rPr>
    </w:lvl>
    <w:lvl w:ilvl="6" w:tplc="04090001" w:tentative="1">
      <w:start w:val="1"/>
      <w:numFmt w:val="bullet"/>
      <w:lvlText w:val=""/>
      <w:lvlJc w:val="left"/>
      <w:pPr>
        <w:ind w:left="3103" w:hanging="420"/>
      </w:pPr>
      <w:rPr>
        <w:rFonts w:ascii="Wingdings" w:hAnsi="Wingdings" w:hint="default"/>
      </w:rPr>
    </w:lvl>
    <w:lvl w:ilvl="7" w:tplc="04090003" w:tentative="1">
      <w:start w:val="1"/>
      <w:numFmt w:val="bullet"/>
      <w:lvlText w:val=""/>
      <w:lvlJc w:val="left"/>
      <w:pPr>
        <w:ind w:left="3523" w:hanging="420"/>
      </w:pPr>
      <w:rPr>
        <w:rFonts w:ascii="Wingdings" w:hAnsi="Wingdings" w:hint="default"/>
      </w:rPr>
    </w:lvl>
    <w:lvl w:ilvl="8" w:tplc="04090005" w:tentative="1">
      <w:start w:val="1"/>
      <w:numFmt w:val="bullet"/>
      <w:lvlText w:val=""/>
      <w:lvlJc w:val="left"/>
      <w:pPr>
        <w:ind w:left="3943" w:hanging="420"/>
      </w:pPr>
      <w:rPr>
        <w:rFonts w:ascii="Wingdings" w:hAnsi="Wingdings" w:hint="default"/>
      </w:rPr>
    </w:lvl>
  </w:abstractNum>
  <w:abstractNum w:abstractNumId="1736" w15:restartNumberingAfterBreak="0">
    <w:nsid w:val="620E06B7"/>
    <w:multiLevelType w:val="hybridMultilevel"/>
    <w:tmpl w:val="1CE4D570"/>
    <w:lvl w:ilvl="0" w:tplc="4CAA6A8C">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37" w15:restartNumberingAfterBreak="0">
    <w:nsid w:val="622A2EC9"/>
    <w:multiLevelType w:val="hybridMultilevel"/>
    <w:tmpl w:val="075CD46A"/>
    <w:lvl w:ilvl="0" w:tplc="04090001">
      <w:start w:val="1"/>
      <w:numFmt w:val="bullet"/>
      <w:lvlText w:val=""/>
      <w:lvlJc w:val="left"/>
      <w:pPr>
        <w:ind w:left="1329" w:hanging="440"/>
      </w:pPr>
      <w:rPr>
        <w:rFonts w:ascii="Symbol" w:hAnsi="Symbol" w:hint="default"/>
      </w:rPr>
    </w:lvl>
    <w:lvl w:ilvl="1" w:tplc="04090003" w:tentative="1">
      <w:start w:val="1"/>
      <w:numFmt w:val="bullet"/>
      <w:lvlText w:val=""/>
      <w:lvlJc w:val="left"/>
      <w:pPr>
        <w:ind w:left="1769" w:hanging="440"/>
      </w:pPr>
      <w:rPr>
        <w:rFonts w:ascii="Wingdings" w:hAnsi="Wingdings" w:hint="default"/>
      </w:rPr>
    </w:lvl>
    <w:lvl w:ilvl="2" w:tplc="04090005" w:tentative="1">
      <w:start w:val="1"/>
      <w:numFmt w:val="bullet"/>
      <w:lvlText w:val=""/>
      <w:lvlJc w:val="left"/>
      <w:pPr>
        <w:ind w:left="2209" w:hanging="440"/>
      </w:pPr>
      <w:rPr>
        <w:rFonts w:ascii="Wingdings" w:hAnsi="Wingdings" w:hint="default"/>
      </w:rPr>
    </w:lvl>
    <w:lvl w:ilvl="3" w:tplc="04090001" w:tentative="1">
      <w:start w:val="1"/>
      <w:numFmt w:val="bullet"/>
      <w:lvlText w:val=""/>
      <w:lvlJc w:val="left"/>
      <w:pPr>
        <w:ind w:left="2649" w:hanging="440"/>
      </w:pPr>
      <w:rPr>
        <w:rFonts w:ascii="Wingdings" w:hAnsi="Wingdings" w:hint="default"/>
      </w:rPr>
    </w:lvl>
    <w:lvl w:ilvl="4" w:tplc="04090003" w:tentative="1">
      <w:start w:val="1"/>
      <w:numFmt w:val="bullet"/>
      <w:lvlText w:val=""/>
      <w:lvlJc w:val="left"/>
      <w:pPr>
        <w:ind w:left="3089" w:hanging="440"/>
      </w:pPr>
      <w:rPr>
        <w:rFonts w:ascii="Wingdings" w:hAnsi="Wingdings" w:hint="default"/>
      </w:rPr>
    </w:lvl>
    <w:lvl w:ilvl="5" w:tplc="04090005" w:tentative="1">
      <w:start w:val="1"/>
      <w:numFmt w:val="bullet"/>
      <w:lvlText w:val=""/>
      <w:lvlJc w:val="left"/>
      <w:pPr>
        <w:ind w:left="3529" w:hanging="440"/>
      </w:pPr>
      <w:rPr>
        <w:rFonts w:ascii="Wingdings" w:hAnsi="Wingdings" w:hint="default"/>
      </w:rPr>
    </w:lvl>
    <w:lvl w:ilvl="6" w:tplc="04090001" w:tentative="1">
      <w:start w:val="1"/>
      <w:numFmt w:val="bullet"/>
      <w:lvlText w:val=""/>
      <w:lvlJc w:val="left"/>
      <w:pPr>
        <w:ind w:left="3969" w:hanging="440"/>
      </w:pPr>
      <w:rPr>
        <w:rFonts w:ascii="Wingdings" w:hAnsi="Wingdings" w:hint="default"/>
      </w:rPr>
    </w:lvl>
    <w:lvl w:ilvl="7" w:tplc="04090003" w:tentative="1">
      <w:start w:val="1"/>
      <w:numFmt w:val="bullet"/>
      <w:lvlText w:val=""/>
      <w:lvlJc w:val="left"/>
      <w:pPr>
        <w:ind w:left="4409" w:hanging="440"/>
      </w:pPr>
      <w:rPr>
        <w:rFonts w:ascii="Wingdings" w:hAnsi="Wingdings" w:hint="default"/>
      </w:rPr>
    </w:lvl>
    <w:lvl w:ilvl="8" w:tplc="04090005" w:tentative="1">
      <w:start w:val="1"/>
      <w:numFmt w:val="bullet"/>
      <w:lvlText w:val=""/>
      <w:lvlJc w:val="left"/>
      <w:pPr>
        <w:ind w:left="4849" w:hanging="440"/>
      </w:pPr>
      <w:rPr>
        <w:rFonts w:ascii="Wingdings" w:hAnsi="Wingdings" w:hint="default"/>
      </w:rPr>
    </w:lvl>
  </w:abstractNum>
  <w:abstractNum w:abstractNumId="1738" w15:restartNumberingAfterBreak="0">
    <w:nsid w:val="622C7BD0"/>
    <w:multiLevelType w:val="hybridMultilevel"/>
    <w:tmpl w:val="3C92256C"/>
    <w:lvl w:ilvl="0" w:tplc="04090011">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739" w15:restartNumberingAfterBreak="0">
    <w:nsid w:val="62343D01"/>
    <w:multiLevelType w:val="hybridMultilevel"/>
    <w:tmpl w:val="1DCA1E66"/>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40" w15:restartNumberingAfterBreak="0">
    <w:nsid w:val="62453927"/>
    <w:multiLevelType w:val="hybridMultilevel"/>
    <w:tmpl w:val="7EDA0C76"/>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741" w15:restartNumberingAfterBreak="0">
    <w:nsid w:val="6247009C"/>
    <w:multiLevelType w:val="hybridMultilevel"/>
    <w:tmpl w:val="57EA3524"/>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42" w15:restartNumberingAfterBreak="0">
    <w:nsid w:val="625654DF"/>
    <w:multiLevelType w:val="hybridMultilevel"/>
    <w:tmpl w:val="59129038"/>
    <w:lvl w:ilvl="0" w:tplc="04090001">
      <w:start w:val="1"/>
      <w:numFmt w:val="bullet"/>
      <w:lvlText w:val=""/>
      <w:lvlJc w:val="left"/>
      <w:pPr>
        <w:ind w:left="869" w:hanging="420"/>
      </w:pPr>
      <w:rPr>
        <w:rFonts w:ascii="Wingdings" w:hAnsi="Wingdings" w:hint="default"/>
      </w:rPr>
    </w:lvl>
    <w:lvl w:ilvl="1" w:tplc="04090003" w:tentative="1">
      <w:start w:val="1"/>
      <w:numFmt w:val="bullet"/>
      <w:lvlText w:val=""/>
      <w:lvlJc w:val="left"/>
      <w:pPr>
        <w:ind w:left="1289" w:hanging="420"/>
      </w:pPr>
      <w:rPr>
        <w:rFonts w:ascii="Wingdings" w:hAnsi="Wingdings" w:hint="default"/>
      </w:rPr>
    </w:lvl>
    <w:lvl w:ilvl="2" w:tplc="04090005" w:tentative="1">
      <w:start w:val="1"/>
      <w:numFmt w:val="bullet"/>
      <w:lvlText w:val=""/>
      <w:lvlJc w:val="left"/>
      <w:pPr>
        <w:ind w:left="1709" w:hanging="420"/>
      </w:pPr>
      <w:rPr>
        <w:rFonts w:ascii="Wingdings" w:hAnsi="Wingdings" w:hint="default"/>
      </w:rPr>
    </w:lvl>
    <w:lvl w:ilvl="3" w:tplc="04090001" w:tentative="1">
      <w:start w:val="1"/>
      <w:numFmt w:val="bullet"/>
      <w:lvlText w:val=""/>
      <w:lvlJc w:val="left"/>
      <w:pPr>
        <w:ind w:left="2129" w:hanging="420"/>
      </w:pPr>
      <w:rPr>
        <w:rFonts w:ascii="Wingdings" w:hAnsi="Wingdings" w:hint="default"/>
      </w:rPr>
    </w:lvl>
    <w:lvl w:ilvl="4" w:tplc="04090003" w:tentative="1">
      <w:start w:val="1"/>
      <w:numFmt w:val="bullet"/>
      <w:lvlText w:val=""/>
      <w:lvlJc w:val="left"/>
      <w:pPr>
        <w:ind w:left="2549" w:hanging="420"/>
      </w:pPr>
      <w:rPr>
        <w:rFonts w:ascii="Wingdings" w:hAnsi="Wingdings" w:hint="default"/>
      </w:rPr>
    </w:lvl>
    <w:lvl w:ilvl="5" w:tplc="04090005" w:tentative="1">
      <w:start w:val="1"/>
      <w:numFmt w:val="bullet"/>
      <w:lvlText w:val=""/>
      <w:lvlJc w:val="left"/>
      <w:pPr>
        <w:ind w:left="2969" w:hanging="420"/>
      </w:pPr>
      <w:rPr>
        <w:rFonts w:ascii="Wingdings" w:hAnsi="Wingdings" w:hint="default"/>
      </w:rPr>
    </w:lvl>
    <w:lvl w:ilvl="6" w:tplc="04090001" w:tentative="1">
      <w:start w:val="1"/>
      <w:numFmt w:val="bullet"/>
      <w:lvlText w:val=""/>
      <w:lvlJc w:val="left"/>
      <w:pPr>
        <w:ind w:left="3389" w:hanging="420"/>
      </w:pPr>
      <w:rPr>
        <w:rFonts w:ascii="Wingdings" w:hAnsi="Wingdings" w:hint="default"/>
      </w:rPr>
    </w:lvl>
    <w:lvl w:ilvl="7" w:tplc="04090003" w:tentative="1">
      <w:start w:val="1"/>
      <w:numFmt w:val="bullet"/>
      <w:lvlText w:val=""/>
      <w:lvlJc w:val="left"/>
      <w:pPr>
        <w:ind w:left="3809" w:hanging="420"/>
      </w:pPr>
      <w:rPr>
        <w:rFonts w:ascii="Wingdings" w:hAnsi="Wingdings" w:hint="default"/>
      </w:rPr>
    </w:lvl>
    <w:lvl w:ilvl="8" w:tplc="04090005" w:tentative="1">
      <w:start w:val="1"/>
      <w:numFmt w:val="bullet"/>
      <w:lvlText w:val=""/>
      <w:lvlJc w:val="left"/>
      <w:pPr>
        <w:ind w:left="4229" w:hanging="420"/>
      </w:pPr>
      <w:rPr>
        <w:rFonts w:ascii="Wingdings" w:hAnsi="Wingdings" w:hint="default"/>
      </w:rPr>
    </w:lvl>
  </w:abstractNum>
  <w:abstractNum w:abstractNumId="1743" w15:restartNumberingAfterBreak="0">
    <w:nsid w:val="62680D6C"/>
    <w:multiLevelType w:val="hybridMultilevel"/>
    <w:tmpl w:val="1B82AE5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44" w15:restartNumberingAfterBreak="0">
    <w:nsid w:val="628C5E83"/>
    <w:multiLevelType w:val="hybridMultilevel"/>
    <w:tmpl w:val="22E880E8"/>
    <w:lvl w:ilvl="0" w:tplc="4D5AFDF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45" w15:restartNumberingAfterBreak="0">
    <w:nsid w:val="62B510AE"/>
    <w:multiLevelType w:val="hybridMultilevel"/>
    <w:tmpl w:val="447485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6" w15:restartNumberingAfterBreak="0">
    <w:nsid w:val="62D83CB6"/>
    <w:multiLevelType w:val="hybridMultilevel"/>
    <w:tmpl w:val="1D7EC85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47" w15:restartNumberingAfterBreak="0">
    <w:nsid w:val="62DD150E"/>
    <w:multiLevelType w:val="hybridMultilevel"/>
    <w:tmpl w:val="DFC4F94A"/>
    <w:lvl w:ilvl="0" w:tplc="04090011">
      <w:start w:val="1"/>
      <w:numFmt w:val="decimal"/>
      <w:lvlText w:val="%1)"/>
      <w:lvlJc w:val="left"/>
      <w:pPr>
        <w:ind w:left="605" w:hanging="440"/>
      </w:pPr>
      <w:rPr>
        <w:rFonts w:hint="default"/>
        <w:sz w:val="22"/>
      </w:rPr>
    </w:lvl>
    <w:lvl w:ilvl="1" w:tplc="04090019" w:tentative="1">
      <w:start w:val="1"/>
      <w:numFmt w:val="lowerLetter"/>
      <w:lvlText w:val="%2)"/>
      <w:lvlJc w:val="left"/>
      <w:pPr>
        <w:ind w:left="1045" w:hanging="440"/>
      </w:pPr>
    </w:lvl>
    <w:lvl w:ilvl="2" w:tplc="0409001B" w:tentative="1">
      <w:start w:val="1"/>
      <w:numFmt w:val="lowerRoman"/>
      <w:lvlText w:val="%3."/>
      <w:lvlJc w:val="right"/>
      <w:pPr>
        <w:ind w:left="1485" w:hanging="440"/>
      </w:pPr>
    </w:lvl>
    <w:lvl w:ilvl="3" w:tplc="0409000F" w:tentative="1">
      <w:start w:val="1"/>
      <w:numFmt w:val="decimal"/>
      <w:lvlText w:val="%4."/>
      <w:lvlJc w:val="left"/>
      <w:pPr>
        <w:ind w:left="1925" w:hanging="440"/>
      </w:pPr>
    </w:lvl>
    <w:lvl w:ilvl="4" w:tplc="04090019" w:tentative="1">
      <w:start w:val="1"/>
      <w:numFmt w:val="lowerLetter"/>
      <w:lvlText w:val="%5)"/>
      <w:lvlJc w:val="left"/>
      <w:pPr>
        <w:ind w:left="2365" w:hanging="440"/>
      </w:pPr>
    </w:lvl>
    <w:lvl w:ilvl="5" w:tplc="0409001B" w:tentative="1">
      <w:start w:val="1"/>
      <w:numFmt w:val="lowerRoman"/>
      <w:lvlText w:val="%6."/>
      <w:lvlJc w:val="right"/>
      <w:pPr>
        <w:ind w:left="2805" w:hanging="440"/>
      </w:pPr>
    </w:lvl>
    <w:lvl w:ilvl="6" w:tplc="0409000F" w:tentative="1">
      <w:start w:val="1"/>
      <w:numFmt w:val="decimal"/>
      <w:lvlText w:val="%7."/>
      <w:lvlJc w:val="left"/>
      <w:pPr>
        <w:ind w:left="3245" w:hanging="440"/>
      </w:pPr>
    </w:lvl>
    <w:lvl w:ilvl="7" w:tplc="04090019" w:tentative="1">
      <w:start w:val="1"/>
      <w:numFmt w:val="lowerLetter"/>
      <w:lvlText w:val="%8)"/>
      <w:lvlJc w:val="left"/>
      <w:pPr>
        <w:ind w:left="3685" w:hanging="440"/>
      </w:pPr>
    </w:lvl>
    <w:lvl w:ilvl="8" w:tplc="0409001B" w:tentative="1">
      <w:start w:val="1"/>
      <w:numFmt w:val="lowerRoman"/>
      <w:lvlText w:val="%9."/>
      <w:lvlJc w:val="right"/>
      <w:pPr>
        <w:ind w:left="4125" w:hanging="440"/>
      </w:pPr>
    </w:lvl>
  </w:abstractNum>
  <w:abstractNum w:abstractNumId="1748" w15:restartNumberingAfterBreak="0">
    <w:nsid w:val="62E064AA"/>
    <w:multiLevelType w:val="hybridMultilevel"/>
    <w:tmpl w:val="56462726"/>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749" w15:restartNumberingAfterBreak="0">
    <w:nsid w:val="62EC40D3"/>
    <w:multiLevelType w:val="hybridMultilevel"/>
    <w:tmpl w:val="6012F5B6"/>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750" w15:restartNumberingAfterBreak="0">
    <w:nsid w:val="6302184F"/>
    <w:multiLevelType w:val="hybridMultilevel"/>
    <w:tmpl w:val="64547C4A"/>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751" w15:restartNumberingAfterBreak="0">
    <w:nsid w:val="630757C2"/>
    <w:multiLevelType w:val="hybridMultilevel"/>
    <w:tmpl w:val="77580046"/>
    <w:lvl w:ilvl="0" w:tplc="FFFFFFFF">
      <w:start w:val="1"/>
      <w:numFmt w:val="decimal"/>
      <w:lvlText w:val="%1."/>
      <w:lvlJc w:val="left"/>
      <w:pPr>
        <w:ind w:left="420" w:hanging="420"/>
      </w:pPr>
    </w:lvl>
    <w:lvl w:ilvl="1" w:tplc="FFFFFFFF">
      <w:start w:val="1"/>
      <w:numFmt w:val="decimal"/>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752" w15:restartNumberingAfterBreak="0">
    <w:nsid w:val="63370B9D"/>
    <w:multiLevelType w:val="hybridMultilevel"/>
    <w:tmpl w:val="502046D8"/>
    <w:lvl w:ilvl="0" w:tplc="04090009">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753" w15:restartNumberingAfterBreak="0">
    <w:nsid w:val="633E1B19"/>
    <w:multiLevelType w:val="hybridMultilevel"/>
    <w:tmpl w:val="67349142"/>
    <w:lvl w:ilvl="0" w:tplc="04090003">
      <w:start w:val="1"/>
      <w:numFmt w:val="bullet"/>
      <w:lvlText w:val="o"/>
      <w:lvlJc w:val="left"/>
      <w:pPr>
        <w:ind w:left="1260" w:hanging="420"/>
      </w:pPr>
      <w:rPr>
        <w:rFonts w:ascii="Courier New" w:hAnsi="Courier New" w:cs="Courier New"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754" w15:restartNumberingAfterBreak="0">
    <w:nsid w:val="63434EC7"/>
    <w:multiLevelType w:val="hybridMultilevel"/>
    <w:tmpl w:val="A48874AC"/>
    <w:lvl w:ilvl="0" w:tplc="FFFFFFFF">
      <w:start w:val="1"/>
      <w:numFmt w:val="decimal"/>
      <w:lvlText w:val="%1."/>
      <w:lvlJc w:val="left"/>
      <w:pPr>
        <w:ind w:left="360" w:hanging="360"/>
      </w:pPr>
      <w:rPr>
        <w:rFonts w:hint="default"/>
      </w:rPr>
    </w:lvl>
    <w:lvl w:ilvl="1" w:tplc="FFFFFFFF">
      <w:start w:val="1"/>
      <w:numFmt w:val="bullet"/>
      <w:lvlText w:val=""/>
      <w:lvlJc w:val="left"/>
      <w:pPr>
        <w:ind w:left="1200" w:hanging="48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55" w15:restartNumberingAfterBreak="0">
    <w:nsid w:val="634F24D4"/>
    <w:multiLevelType w:val="multilevel"/>
    <w:tmpl w:val="8392F16E"/>
    <w:lvl w:ilvl="0">
      <w:start w:val="1"/>
      <w:numFmt w:val="decimal"/>
      <w:lvlText w:val="%1."/>
      <w:lvlJc w:val="left"/>
      <w:pPr>
        <w:ind w:left="36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756" w15:restartNumberingAfterBreak="0">
    <w:nsid w:val="63533B50"/>
    <w:multiLevelType w:val="hybridMultilevel"/>
    <w:tmpl w:val="66BCC280"/>
    <w:lvl w:ilvl="0" w:tplc="04090003">
      <w:start w:val="1"/>
      <w:numFmt w:val="bullet"/>
      <w:lvlText w:val="o"/>
      <w:lvlJc w:val="left"/>
      <w:pPr>
        <w:ind w:left="1260" w:hanging="420"/>
      </w:pPr>
      <w:rPr>
        <w:rFonts w:ascii="Courier New" w:hAnsi="Courier New" w:cs="Courier New"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757" w15:restartNumberingAfterBreak="0">
    <w:nsid w:val="63592786"/>
    <w:multiLevelType w:val="hybridMultilevel"/>
    <w:tmpl w:val="D2ACC0DE"/>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58" w15:restartNumberingAfterBreak="0">
    <w:nsid w:val="63631325"/>
    <w:multiLevelType w:val="hybridMultilevel"/>
    <w:tmpl w:val="3E5E18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59" w15:restartNumberingAfterBreak="0">
    <w:nsid w:val="63657286"/>
    <w:multiLevelType w:val="hybridMultilevel"/>
    <w:tmpl w:val="86FCF2F8"/>
    <w:lvl w:ilvl="0" w:tplc="15D045C4">
      <w:start w:val="3"/>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0" w15:restartNumberingAfterBreak="0">
    <w:nsid w:val="63713304"/>
    <w:multiLevelType w:val="hybridMultilevel"/>
    <w:tmpl w:val="C824CA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61" w15:restartNumberingAfterBreak="0">
    <w:nsid w:val="637C5F78"/>
    <w:multiLevelType w:val="hybridMultilevel"/>
    <w:tmpl w:val="3A5E7B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62" w15:restartNumberingAfterBreak="0">
    <w:nsid w:val="63836FE0"/>
    <w:multiLevelType w:val="hybridMultilevel"/>
    <w:tmpl w:val="31E8E23A"/>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763" w15:restartNumberingAfterBreak="0">
    <w:nsid w:val="63870BB3"/>
    <w:multiLevelType w:val="hybridMultilevel"/>
    <w:tmpl w:val="01DEEB52"/>
    <w:lvl w:ilvl="0" w:tplc="04090003">
      <w:start w:val="1"/>
      <w:numFmt w:val="bullet"/>
      <w:lvlText w:val="o"/>
      <w:lvlJc w:val="left"/>
      <w:pPr>
        <w:ind w:left="840" w:hanging="420"/>
      </w:pPr>
      <w:rPr>
        <w:rFonts w:ascii="Courier New" w:hAnsi="Courier New" w:cs="Courier New"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64" w15:restartNumberingAfterBreak="0">
    <w:nsid w:val="63882A2D"/>
    <w:multiLevelType w:val="multilevel"/>
    <w:tmpl w:val="79A4278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765" w15:restartNumberingAfterBreak="0">
    <w:nsid w:val="63882A7F"/>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start w:val="1"/>
      <w:numFmt w:val="lowerLetter"/>
      <w:lvlText w:val="%6."/>
      <w:lvlJc w:val="left"/>
      <w:pPr>
        <w:tabs>
          <w:tab w:val="num" w:pos="4320"/>
        </w:tabs>
        <w:ind w:left="4320" w:hanging="360"/>
      </w:pPr>
    </w:lvl>
    <w:lvl w:ilvl="6">
      <w:start w:val="1"/>
      <w:numFmt w:val="lowerLetter"/>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Letter"/>
      <w:lvlText w:val="%9."/>
      <w:lvlJc w:val="left"/>
      <w:pPr>
        <w:tabs>
          <w:tab w:val="num" w:pos="6480"/>
        </w:tabs>
        <w:ind w:left="6480" w:hanging="360"/>
      </w:pPr>
    </w:lvl>
  </w:abstractNum>
  <w:abstractNum w:abstractNumId="1766" w15:restartNumberingAfterBreak="0">
    <w:nsid w:val="638A71F6"/>
    <w:multiLevelType w:val="hybridMultilevel"/>
    <w:tmpl w:val="BB123954"/>
    <w:lvl w:ilvl="0" w:tplc="04090019">
      <w:start w:val="1"/>
      <w:numFmt w:val="lowerLetter"/>
      <w:lvlText w:val="%1."/>
      <w:lvlJc w:val="left"/>
      <w:pPr>
        <w:ind w:left="1500" w:hanging="420"/>
      </w:p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1767" w15:restartNumberingAfterBreak="0">
    <w:nsid w:val="63A9218B"/>
    <w:multiLevelType w:val="hybridMultilevel"/>
    <w:tmpl w:val="16A65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8" w15:restartNumberingAfterBreak="0">
    <w:nsid w:val="63B2762E"/>
    <w:multiLevelType w:val="hybridMultilevel"/>
    <w:tmpl w:val="CD5E4F30"/>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769" w15:restartNumberingAfterBreak="0">
    <w:nsid w:val="63B323FE"/>
    <w:multiLevelType w:val="hybridMultilevel"/>
    <w:tmpl w:val="033EC3A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770" w15:restartNumberingAfterBreak="0">
    <w:nsid w:val="63C67E4A"/>
    <w:multiLevelType w:val="hybridMultilevel"/>
    <w:tmpl w:val="7696B69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71" w15:restartNumberingAfterBreak="0">
    <w:nsid w:val="63D0637C"/>
    <w:multiLevelType w:val="hybridMultilevel"/>
    <w:tmpl w:val="61A68D24"/>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72" w15:restartNumberingAfterBreak="0">
    <w:nsid w:val="63F742E7"/>
    <w:multiLevelType w:val="hybridMultilevel"/>
    <w:tmpl w:val="957E9E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3" w15:restartNumberingAfterBreak="0">
    <w:nsid w:val="63F92226"/>
    <w:multiLevelType w:val="hybridMultilevel"/>
    <w:tmpl w:val="993ADB12"/>
    <w:lvl w:ilvl="0" w:tplc="2CCC17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4" w15:restartNumberingAfterBreak="0">
    <w:nsid w:val="63FD2591"/>
    <w:multiLevelType w:val="hybridMultilevel"/>
    <w:tmpl w:val="7FDEF10A"/>
    <w:lvl w:ilvl="0" w:tplc="FFFFFFFF">
      <w:start w:val="1"/>
      <w:numFmt w:val="decimal"/>
      <w:lvlText w:val="%1."/>
      <w:lvlJc w:val="left"/>
      <w:pPr>
        <w:ind w:left="360" w:hanging="360"/>
      </w:pPr>
      <w:rPr>
        <w:rFonts w:hint="default"/>
      </w:rPr>
    </w:lvl>
    <w:lvl w:ilvl="1" w:tplc="FFFFFFFF">
      <w:start w:val="1"/>
      <w:numFmt w:val="decimal"/>
      <w:lvlText w:val="%2."/>
      <w:lvlJc w:val="left"/>
      <w:pPr>
        <w:ind w:left="1200" w:hanging="480"/>
      </w:pPr>
      <w:rPr>
        <w:rFonts w:asciiTheme="minorHAnsi" w:eastAsia="宋体" w:hAnsiTheme="minorHAnsi" w:cs="宋体"/>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75" w15:restartNumberingAfterBreak="0">
    <w:nsid w:val="63FD38B4"/>
    <w:multiLevelType w:val="hybridMultilevel"/>
    <w:tmpl w:val="FB8CC638"/>
    <w:lvl w:ilvl="0" w:tplc="A2E0FCF2">
      <w:start w:val="1"/>
      <w:numFmt w:val="decimal"/>
      <w:lvlText w:val="%1)"/>
      <w:lvlJc w:val="left"/>
      <w:pPr>
        <w:ind w:left="780" w:hanging="420"/>
      </w:pPr>
      <w:rPr>
        <w:rFonts w:hint="eastAsia"/>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76" w15:restartNumberingAfterBreak="0">
    <w:nsid w:val="640C64D7"/>
    <w:multiLevelType w:val="hybridMultilevel"/>
    <w:tmpl w:val="B18235F4"/>
    <w:lvl w:ilvl="0" w:tplc="04090003">
      <w:start w:val="1"/>
      <w:numFmt w:val="bullet"/>
      <w:lvlText w:val="o"/>
      <w:lvlJc w:val="left"/>
      <w:pPr>
        <w:ind w:left="880" w:hanging="440"/>
      </w:pPr>
      <w:rPr>
        <w:rFonts w:ascii="Courier New" w:hAnsi="Courier New" w:cs="Courier New"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777" w15:restartNumberingAfterBreak="0">
    <w:nsid w:val="644566F0"/>
    <w:multiLevelType w:val="hybridMultilevel"/>
    <w:tmpl w:val="221AC95A"/>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78" w15:restartNumberingAfterBreak="0">
    <w:nsid w:val="64460FEC"/>
    <w:multiLevelType w:val="hybridMultilevel"/>
    <w:tmpl w:val="0F1E5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9" w15:restartNumberingAfterBreak="0">
    <w:nsid w:val="64487D0F"/>
    <w:multiLevelType w:val="hybridMultilevel"/>
    <w:tmpl w:val="369ED79A"/>
    <w:lvl w:ilvl="0" w:tplc="04090005">
      <w:start w:val="1"/>
      <w:numFmt w:val="bullet"/>
      <w:lvlText w:val=""/>
      <w:lvlJc w:val="left"/>
      <w:pPr>
        <w:ind w:left="2040" w:hanging="360"/>
      </w:pPr>
      <w:rPr>
        <w:rFonts w:ascii="Wingdings" w:hAnsi="Wingdings" w:hint="default"/>
      </w:rPr>
    </w:lvl>
    <w:lvl w:ilvl="1" w:tplc="04090003">
      <w:start w:val="1"/>
      <w:numFmt w:val="bullet"/>
      <w:lvlText w:val="o"/>
      <w:lvlJc w:val="left"/>
      <w:pPr>
        <w:ind w:left="2760" w:hanging="360"/>
      </w:pPr>
      <w:rPr>
        <w:rFonts w:ascii="Courier New" w:hAnsi="Courier New" w:cs="Courier New" w:hint="default"/>
      </w:rPr>
    </w:lvl>
    <w:lvl w:ilvl="2" w:tplc="04090005" w:tentative="1">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1780" w15:restartNumberingAfterBreak="0">
    <w:nsid w:val="644B4E50"/>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81" w15:restartNumberingAfterBreak="0">
    <w:nsid w:val="645436BE"/>
    <w:multiLevelType w:val="hybridMultilevel"/>
    <w:tmpl w:val="9B685962"/>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82" w15:restartNumberingAfterBreak="0">
    <w:nsid w:val="64834A56"/>
    <w:multiLevelType w:val="hybridMultilevel"/>
    <w:tmpl w:val="37645C90"/>
    <w:lvl w:ilvl="0" w:tplc="93C095CA">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3" w15:restartNumberingAfterBreak="0">
    <w:nsid w:val="648E6739"/>
    <w:multiLevelType w:val="hybridMultilevel"/>
    <w:tmpl w:val="A752681C"/>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84" w15:restartNumberingAfterBreak="0">
    <w:nsid w:val="64AF483D"/>
    <w:multiLevelType w:val="hybridMultilevel"/>
    <w:tmpl w:val="60F401F0"/>
    <w:lvl w:ilvl="0" w:tplc="04090003">
      <w:start w:val="1"/>
      <w:numFmt w:val="bullet"/>
      <w:lvlText w:val="o"/>
      <w:lvlJc w:val="left"/>
      <w:pPr>
        <w:ind w:left="780" w:hanging="420"/>
      </w:pPr>
      <w:rPr>
        <w:rFonts w:ascii="Courier New" w:hAnsi="Courier New" w:cs="Courier New" w:hint="default"/>
      </w:r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1785" w15:restartNumberingAfterBreak="0">
    <w:nsid w:val="64B9516A"/>
    <w:multiLevelType w:val="hybridMultilevel"/>
    <w:tmpl w:val="98963828"/>
    <w:lvl w:ilvl="0" w:tplc="F4AE5F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6" w15:restartNumberingAfterBreak="0">
    <w:nsid w:val="64BF4EE4"/>
    <w:multiLevelType w:val="hybridMultilevel"/>
    <w:tmpl w:val="83B4035E"/>
    <w:lvl w:ilvl="0" w:tplc="FFFFFFFF">
      <w:start w:val="1"/>
      <w:numFmt w:val="decimal"/>
      <w:lvlText w:val="%1."/>
      <w:lvlJc w:val="left"/>
      <w:pPr>
        <w:ind w:left="360" w:hanging="360"/>
      </w:pPr>
      <w:rPr>
        <w:rFonts w:hint="default"/>
      </w:rPr>
    </w:lvl>
    <w:lvl w:ilvl="1" w:tplc="FFFFFFFF">
      <w:start w:val="1"/>
      <w:numFmt w:val="bullet"/>
      <w:lvlText w:val=""/>
      <w:lvlJc w:val="left"/>
      <w:pPr>
        <w:ind w:left="1080" w:hanging="360"/>
      </w:pPr>
      <w:rPr>
        <w:rFonts w:ascii="Symbol" w:hAnsi="Symbol" w:hint="default"/>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87" w15:restartNumberingAfterBreak="0">
    <w:nsid w:val="64CB1987"/>
    <w:multiLevelType w:val="hybridMultilevel"/>
    <w:tmpl w:val="0FDE1E0E"/>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1788" w15:restartNumberingAfterBreak="0">
    <w:nsid w:val="64F60685"/>
    <w:multiLevelType w:val="hybridMultilevel"/>
    <w:tmpl w:val="7744CF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9" w15:restartNumberingAfterBreak="0">
    <w:nsid w:val="650F4AF5"/>
    <w:multiLevelType w:val="hybridMultilevel"/>
    <w:tmpl w:val="7ED2DE04"/>
    <w:lvl w:ilvl="0" w:tplc="04090001">
      <w:start w:val="1"/>
      <w:numFmt w:val="bullet"/>
      <w:lvlText w:val=""/>
      <w:lvlJc w:val="left"/>
      <w:pPr>
        <w:ind w:left="1140" w:hanging="420"/>
      </w:pPr>
      <w:rPr>
        <w:rFonts w:ascii="Wingdings" w:hAnsi="Wingdings" w:hint="default"/>
      </w:rPr>
    </w:lvl>
    <w:lvl w:ilvl="1" w:tplc="0409000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790" w15:restartNumberingAfterBreak="0">
    <w:nsid w:val="657D2640"/>
    <w:multiLevelType w:val="hybridMultilevel"/>
    <w:tmpl w:val="544AF25C"/>
    <w:lvl w:ilvl="0" w:tplc="04090003">
      <w:start w:val="1"/>
      <w:numFmt w:val="bullet"/>
      <w:lvlText w:val="o"/>
      <w:lvlJc w:val="left"/>
      <w:pPr>
        <w:ind w:left="1240" w:hanging="440"/>
      </w:pPr>
      <w:rPr>
        <w:rFonts w:ascii="Courier New" w:hAnsi="Courier New" w:cs="Courier New" w:hint="default"/>
      </w:rPr>
    </w:lvl>
    <w:lvl w:ilvl="1" w:tplc="04090003" w:tentative="1">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abstractNum w:abstractNumId="1791" w15:restartNumberingAfterBreak="0">
    <w:nsid w:val="658F6B95"/>
    <w:multiLevelType w:val="multilevel"/>
    <w:tmpl w:val="2CF8A0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2" w15:restartNumberingAfterBreak="0">
    <w:nsid w:val="658F7E5A"/>
    <w:multiLevelType w:val="hybridMultilevel"/>
    <w:tmpl w:val="2564CAE6"/>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793" w15:restartNumberingAfterBreak="0">
    <w:nsid w:val="659012B8"/>
    <w:multiLevelType w:val="hybridMultilevel"/>
    <w:tmpl w:val="0B0C38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4" w15:restartNumberingAfterBreak="0">
    <w:nsid w:val="659B3429"/>
    <w:multiLevelType w:val="hybridMultilevel"/>
    <w:tmpl w:val="8DCC739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95" w15:restartNumberingAfterBreak="0">
    <w:nsid w:val="659D0568"/>
    <w:multiLevelType w:val="hybridMultilevel"/>
    <w:tmpl w:val="500EABB8"/>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796" w15:restartNumberingAfterBreak="0">
    <w:nsid w:val="65A2395F"/>
    <w:multiLevelType w:val="hybridMultilevel"/>
    <w:tmpl w:val="5596B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7" w15:restartNumberingAfterBreak="0">
    <w:nsid w:val="65AC3ED6"/>
    <w:multiLevelType w:val="hybridMultilevel"/>
    <w:tmpl w:val="D01E8E24"/>
    <w:lvl w:ilvl="0" w:tplc="BF64E4C2">
      <w:start w:val="11"/>
      <w:numFmt w:val="decimal"/>
      <w:lvlText w:val="%1."/>
      <w:lvlJc w:val="left"/>
      <w:pPr>
        <w:ind w:left="89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98" w15:restartNumberingAfterBreak="0">
    <w:nsid w:val="65B52AA1"/>
    <w:multiLevelType w:val="hybridMultilevel"/>
    <w:tmpl w:val="62BADA68"/>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99" w15:restartNumberingAfterBreak="0">
    <w:nsid w:val="65B80302"/>
    <w:multiLevelType w:val="hybridMultilevel"/>
    <w:tmpl w:val="7C8A54F2"/>
    <w:lvl w:ilvl="0" w:tplc="04090001">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800" w15:restartNumberingAfterBreak="0">
    <w:nsid w:val="65B9391C"/>
    <w:multiLevelType w:val="hybridMultilevel"/>
    <w:tmpl w:val="370C52D2"/>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801" w15:restartNumberingAfterBreak="0">
    <w:nsid w:val="65DB3ECC"/>
    <w:multiLevelType w:val="multilevel"/>
    <w:tmpl w:val="BB7E6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2" w15:restartNumberingAfterBreak="0">
    <w:nsid w:val="65E26BE5"/>
    <w:multiLevelType w:val="hybridMultilevel"/>
    <w:tmpl w:val="058C3A98"/>
    <w:lvl w:ilvl="0" w:tplc="529E004E">
      <w:start w:val="9"/>
      <w:numFmt w:val="decimal"/>
      <w:lvlText w:val="%1."/>
      <w:lvlJc w:val="left"/>
      <w:pPr>
        <w:ind w:left="888"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03" w15:restartNumberingAfterBreak="0">
    <w:nsid w:val="65E31032"/>
    <w:multiLevelType w:val="hybridMultilevel"/>
    <w:tmpl w:val="268C19AC"/>
    <w:lvl w:ilvl="0" w:tplc="04090003">
      <w:start w:val="1"/>
      <w:numFmt w:val="bullet"/>
      <w:lvlText w:val="o"/>
      <w:lvlJc w:val="left"/>
      <w:pPr>
        <w:ind w:left="1199" w:hanging="420"/>
      </w:pPr>
      <w:rPr>
        <w:rFonts w:ascii="Courier New" w:hAnsi="Courier New" w:cs="Courier New" w:hint="default"/>
      </w:rPr>
    </w:lvl>
    <w:lvl w:ilvl="1" w:tplc="04090003" w:tentative="1">
      <w:start w:val="1"/>
      <w:numFmt w:val="bullet"/>
      <w:lvlText w:val=""/>
      <w:lvlJc w:val="left"/>
      <w:pPr>
        <w:ind w:left="1619" w:hanging="420"/>
      </w:pPr>
      <w:rPr>
        <w:rFonts w:ascii="Wingdings" w:hAnsi="Wingdings" w:hint="default"/>
      </w:rPr>
    </w:lvl>
    <w:lvl w:ilvl="2" w:tplc="04090005" w:tentative="1">
      <w:start w:val="1"/>
      <w:numFmt w:val="bullet"/>
      <w:lvlText w:val=""/>
      <w:lvlJc w:val="left"/>
      <w:pPr>
        <w:ind w:left="2039" w:hanging="420"/>
      </w:pPr>
      <w:rPr>
        <w:rFonts w:ascii="Wingdings" w:hAnsi="Wingdings" w:hint="default"/>
      </w:rPr>
    </w:lvl>
    <w:lvl w:ilvl="3" w:tplc="04090001" w:tentative="1">
      <w:start w:val="1"/>
      <w:numFmt w:val="bullet"/>
      <w:lvlText w:val=""/>
      <w:lvlJc w:val="left"/>
      <w:pPr>
        <w:ind w:left="2459" w:hanging="420"/>
      </w:pPr>
      <w:rPr>
        <w:rFonts w:ascii="Wingdings" w:hAnsi="Wingdings" w:hint="default"/>
      </w:rPr>
    </w:lvl>
    <w:lvl w:ilvl="4" w:tplc="04090003" w:tentative="1">
      <w:start w:val="1"/>
      <w:numFmt w:val="bullet"/>
      <w:lvlText w:val=""/>
      <w:lvlJc w:val="left"/>
      <w:pPr>
        <w:ind w:left="2879" w:hanging="420"/>
      </w:pPr>
      <w:rPr>
        <w:rFonts w:ascii="Wingdings" w:hAnsi="Wingdings" w:hint="default"/>
      </w:rPr>
    </w:lvl>
    <w:lvl w:ilvl="5" w:tplc="04090005" w:tentative="1">
      <w:start w:val="1"/>
      <w:numFmt w:val="bullet"/>
      <w:lvlText w:val=""/>
      <w:lvlJc w:val="left"/>
      <w:pPr>
        <w:ind w:left="3299" w:hanging="420"/>
      </w:pPr>
      <w:rPr>
        <w:rFonts w:ascii="Wingdings" w:hAnsi="Wingdings" w:hint="default"/>
      </w:rPr>
    </w:lvl>
    <w:lvl w:ilvl="6" w:tplc="04090001" w:tentative="1">
      <w:start w:val="1"/>
      <w:numFmt w:val="bullet"/>
      <w:lvlText w:val=""/>
      <w:lvlJc w:val="left"/>
      <w:pPr>
        <w:ind w:left="3719" w:hanging="420"/>
      </w:pPr>
      <w:rPr>
        <w:rFonts w:ascii="Wingdings" w:hAnsi="Wingdings" w:hint="default"/>
      </w:rPr>
    </w:lvl>
    <w:lvl w:ilvl="7" w:tplc="04090003" w:tentative="1">
      <w:start w:val="1"/>
      <w:numFmt w:val="bullet"/>
      <w:lvlText w:val=""/>
      <w:lvlJc w:val="left"/>
      <w:pPr>
        <w:ind w:left="4139" w:hanging="420"/>
      </w:pPr>
      <w:rPr>
        <w:rFonts w:ascii="Wingdings" w:hAnsi="Wingdings" w:hint="default"/>
      </w:rPr>
    </w:lvl>
    <w:lvl w:ilvl="8" w:tplc="04090005" w:tentative="1">
      <w:start w:val="1"/>
      <w:numFmt w:val="bullet"/>
      <w:lvlText w:val=""/>
      <w:lvlJc w:val="left"/>
      <w:pPr>
        <w:ind w:left="4559" w:hanging="420"/>
      </w:pPr>
      <w:rPr>
        <w:rFonts w:ascii="Wingdings" w:hAnsi="Wingdings" w:hint="default"/>
      </w:rPr>
    </w:lvl>
  </w:abstractNum>
  <w:abstractNum w:abstractNumId="1804" w15:restartNumberingAfterBreak="0">
    <w:nsid w:val="65E6703A"/>
    <w:multiLevelType w:val="hybridMultilevel"/>
    <w:tmpl w:val="52EA566E"/>
    <w:lvl w:ilvl="0" w:tplc="5E6A77E4">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5" w15:restartNumberingAfterBreak="0">
    <w:nsid w:val="65EA0D53"/>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06" w15:restartNumberingAfterBreak="0">
    <w:nsid w:val="65F40FA3"/>
    <w:multiLevelType w:val="hybridMultilevel"/>
    <w:tmpl w:val="427A9328"/>
    <w:lvl w:ilvl="0" w:tplc="04090003">
      <w:start w:val="1"/>
      <w:numFmt w:val="bullet"/>
      <w:lvlText w:val="o"/>
      <w:lvlJc w:val="left"/>
      <w:pPr>
        <w:ind w:left="962" w:hanging="420"/>
      </w:pPr>
      <w:rPr>
        <w:rFonts w:ascii="Courier New" w:hAnsi="Courier New" w:cs="Courier New" w:hint="default"/>
      </w:rPr>
    </w:lvl>
    <w:lvl w:ilvl="1" w:tplc="04090003" w:tentative="1">
      <w:start w:val="1"/>
      <w:numFmt w:val="bullet"/>
      <w:lvlText w:val=""/>
      <w:lvlJc w:val="left"/>
      <w:pPr>
        <w:ind w:left="1382" w:hanging="420"/>
      </w:pPr>
      <w:rPr>
        <w:rFonts w:ascii="Wingdings" w:hAnsi="Wingdings" w:hint="default"/>
      </w:rPr>
    </w:lvl>
    <w:lvl w:ilvl="2" w:tplc="04090005" w:tentative="1">
      <w:start w:val="1"/>
      <w:numFmt w:val="bullet"/>
      <w:lvlText w:val=""/>
      <w:lvlJc w:val="left"/>
      <w:pPr>
        <w:ind w:left="1802" w:hanging="420"/>
      </w:pPr>
      <w:rPr>
        <w:rFonts w:ascii="Wingdings" w:hAnsi="Wingdings" w:hint="default"/>
      </w:rPr>
    </w:lvl>
    <w:lvl w:ilvl="3" w:tplc="04090001" w:tentative="1">
      <w:start w:val="1"/>
      <w:numFmt w:val="bullet"/>
      <w:lvlText w:val=""/>
      <w:lvlJc w:val="left"/>
      <w:pPr>
        <w:ind w:left="2222" w:hanging="420"/>
      </w:pPr>
      <w:rPr>
        <w:rFonts w:ascii="Wingdings" w:hAnsi="Wingdings" w:hint="default"/>
      </w:rPr>
    </w:lvl>
    <w:lvl w:ilvl="4" w:tplc="04090003" w:tentative="1">
      <w:start w:val="1"/>
      <w:numFmt w:val="bullet"/>
      <w:lvlText w:val=""/>
      <w:lvlJc w:val="left"/>
      <w:pPr>
        <w:ind w:left="2642" w:hanging="420"/>
      </w:pPr>
      <w:rPr>
        <w:rFonts w:ascii="Wingdings" w:hAnsi="Wingdings" w:hint="default"/>
      </w:rPr>
    </w:lvl>
    <w:lvl w:ilvl="5" w:tplc="04090005" w:tentative="1">
      <w:start w:val="1"/>
      <w:numFmt w:val="bullet"/>
      <w:lvlText w:val=""/>
      <w:lvlJc w:val="left"/>
      <w:pPr>
        <w:ind w:left="3062" w:hanging="420"/>
      </w:pPr>
      <w:rPr>
        <w:rFonts w:ascii="Wingdings" w:hAnsi="Wingdings" w:hint="default"/>
      </w:rPr>
    </w:lvl>
    <w:lvl w:ilvl="6" w:tplc="04090001" w:tentative="1">
      <w:start w:val="1"/>
      <w:numFmt w:val="bullet"/>
      <w:lvlText w:val=""/>
      <w:lvlJc w:val="left"/>
      <w:pPr>
        <w:ind w:left="3482" w:hanging="420"/>
      </w:pPr>
      <w:rPr>
        <w:rFonts w:ascii="Wingdings" w:hAnsi="Wingdings" w:hint="default"/>
      </w:rPr>
    </w:lvl>
    <w:lvl w:ilvl="7" w:tplc="04090003" w:tentative="1">
      <w:start w:val="1"/>
      <w:numFmt w:val="bullet"/>
      <w:lvlText w:val=""/>
      <w:lvlJc w:val="left"/>
      <w:pPr>
        <w:ind w:left="3902" w:hanging="420"/>
      </w:pPr>
      <w:rPr>
        <w:rFonts w:ascii="Wingdings" w:hAnsi="Wingdings" w:hint="default"/>
      </w:rPr>
    </w:lvl>
    <w:lvl w:ilvl="8" w:tplc="04090005" w:tentative="1">
      <w:start w:val="1"/>
      <w:numFmt w:val="bullet"/>
      <w:lvlText w:val=""/>
      <w:lvlJc w:val="left"/>
      <w:pPr>
        <w:ind w:left="4322" w:hanging="420"/>
      </w:pPr>
      <w:rPr>
        <w:rFonts w:ascii="Wingdings" w:hAnsi="Wingdings" w:hint="default"/>
      </w:rPr>
    </w:lvl>
  </w:abstractNum>
  <w:abstractNum w:abstractNumId="1807" w15:restartNumberingAfterBreak="0">
    <w:nsid w:val="66011096"/>
    <w:multiLevelType w:val="multilevel"/>
    <w:tmpl w:val="E1E6CEDC"/>
    <w:lvl w:ilvl="0">
      <w:start w:val="1"/>
      <w:numFmt w:val="decimal"/>
      <w:lvlText w:val="%1."/>
      <w:lvlJc w:val="left"/>
      <w:pPr>
        <w:ind w:left="36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808" w15:restartNumberingAfterBreak="0">
    <w:nsid w:val="660221D0"/>
    <w:multiLevelType w:val="hybridMultilevel"/>
    <w:tmpl w:val="B5529B76"/>
    <w:lvl w:ilvl="0" w:tplc="04090003">
      <w:start w:val="1"/>
      <w:numFmt w:val="bullet"/>
      <w:lvlText w:val="o"/>
      <w:lvlJc w:val="left"/>
      <w:pPr>
        <w:ind w:left="1140" w:hanging="420"/>
      </w:pPr>
      <w:rPr>
        <w:rFonts w:ascii="Courier New" w:hAnsi="Courier New" w:cs="Courier New"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809" w15:restartNumberingAfterBreak="0">
    <w:nsid w:val="6606522F"/>
    <w:multiLevelType w:val="hybridMultilevel"/>
    <w:tmpl w:val="AA66BE3A"/>
    <w:lvl w:ilvl="0" w:tplc="FFFFFFFF">
      <w:start w:val="1"/>
      <w:numFmt w:val="decimal"/>
      <w:lvlText w:val="%1."/>
      <w:lvlJc w:val="left"/>
      <w:pPr>
        <w:ind w:left="360" w:hanging="360"/>
      </w:pPr>
      <w:rPr>
        <w:rFonts w:hint="default"/>
      </w:rPr>
    </w:lvl>
    <w:lvl w:ilvl="1" w:tplc="FFFFFFFF">
      <w:start w:val="1"/>
      <w:numFmt w:val="bullet"/>
      <w:lvlText w:val=""/>
      <w:lvlJc w:val="left"/>
      <w:pPr>
        <w:ind w:left="1200" w:hanging="480"/>
      </w:pPr>
      <w:rPr>
        <w:rFonts w:ascii="Symbol" w:hAnsi="Symbol" w:hint="default"/>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10" w15:restartNumberingAfterBreak="0">
    <w:nsid w:val="6608077C"/>
    <w:multiLevelType w:val="hybridMultilevel"/>
    <w:tmpl w:val="6CD0C1FE"/>
    <w:lvl w:ilvl="0" w:tplc="FFFFFFFF">
      <w:start w:val="1"/>
      <w:numFmt w:val="decimal"/>
      <w:lvlText w:val="%1)"/>
      <w:lvlJc w:val="left"/>
      <w:pPr>
        <w:ind w:left="1200" w:hanging="420"/>
      </w:pPr>
    </w:lvl>
    <w:lvl w:ilvl="1" w:tplc="FFFFFFFF" w:tentative="1">
      <w:start w:val="1"/>
      <w:numFmt w:val="lowerLetter"/>
      <w:lvlText w:val="%2)"/>
      <w:lvlJc w:val="left"/>
      <w:pPr>
        <w:ind w:left="1620" w:hanging="420"/>
      </w:pPr>
    </w:lvl>
    <w:lvl w:ilvl="2" w:tplc="FFFFFFFF" w:tentative="1">
      <w:start w:val="1"/>
      <w:numFmt w:val="lowerRoman"/>
      <w:lvlText w:val="%3."/>
      <w:lvlJc w:val="right"/>
      <w:pPr>
        <w:ind w:left="2040" w:hanging="420"/>
      </w:pPr>
    </w:lvl>
    <w:lvl w:ilvl="3" w:tplc="FFFFFFFF" w:tentative="1">
      <w:start w:val="1"/>
      <w:numFmt w:val="decimal"/>
      <w:lvlText w:val="%4."/>
      <w:lvlJc w:val="left"/>
      <w:pPr>
        <w:ind w:left="2460" w:hanging="420"/>
      </w:pPr>
    </w:lvl>
    <w:lvl w:ilvl="4" w:tplc="FFFFFFFF" w:tentative="1">
      <w:start w:val="1"/>
      <w:numFmt w:val="lowerLetter"/>
      <w:lvlText w:val="%5)"/>
      <w:lvlJc w:val="left"/>
      <w:pPr>
        <w:ind w:left="2880" w:hanging="420"/>
      </w:pPr>
    </w:lvl>
    <w:lvl w:ilvl="5" w:tplc="FFFFFFFF" w:tentative="1">
      <w:start w:val="1"/>
      <w:numFmt w:val="lowerRoman"/>
      <w:lvlText w:val="%6."/>
      <w:lvlJc w:val="right"/>
      <w:pPr>
        <w:ind w:left="3300" w:hanging="420"/>
      </w:pPr>
    </w:lvl>
    <w:lvl w:ilvl="6" w:tplc="FFFFFFFF" w:tentative="1">
      <w:start w:val="1"/>
      <w:numFmt w:val="decimal"/>
      <w:lvlText w:val="%7."/>
      <w:lvlJc w:val="left"/>
      <w:pPr>
        <w:ind w:left="3720" w:hanging="420"/>
      </w:pPr>
    </w:lvl>
    <w:lvl w:ilvl="7" w:tplc="FFFFFFFF" w:tentative="1">
      <w:start w:val="1"/>
      <w:numFmt w:val="lowerLetter"/>
      <w:lvlText w:val="%8)"/>
      <w:lvlJc w:val="left"/>
      <w:pPr>
        <w:ind w:left="4140" w:hanging="420"/>
      </w:pPr>
    </w:lvl>
    <w:lvl w:ilvl="8" w:tplc="FFFFFFFF" w:tentative="1">
      <w:start w:val="1"/>
      <w:numFmt w:val="lowerRoman"/>
      <w:lvlText w:val="%9."/>
      <w:lvlJc w:val="right"/>
      <w:pPr>
        <w:ind w:left="4560" w:hanging="420"/>
      </w:pPr>
    </w:lvl>
  </w:abstractNum>
  <w:abstractNum w:abstractNumId="1811" w15:restartNumberingAfterBreak="0">
    <w:nsid w:val="662A36AA"/>
    <w:multiLevelType w:val="multilevel"/>
    <w:tmpl w:val="AF76C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2" w15:restartNumberingAfterBreak="0">
    <w:nsid w:val="66325ABD"/>
    <w:multiLevelType w:val="multilevel"/>
    <w:tmpl w:val="BEF2F26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813" w15:restartNumberingAfterBreak="0">
    <w:nsid w:val="66483217"/>
    <w:multiLevelType w:val="hybridMultilevel"/>
    <w:tmpl w:val="9A36B082"/>
    <w:lvl w:ilvl="0" w:tplc="04090003">
      <w:start w:val="1"/>
      <w:numFmt w:val="bullet"/>
      <w:lvlText w:val="o"/>
      <w:lvlJc w:val="left"/>
      <w:pPr>
        <w:ind w:left="1640" w:hanging="440"/>
      </w:pPr>
      <w:rPr>
        <w:rFonts w:ascii="Courier New" w:hAnsi="Courier New" w:cs="Courier New" w:hint="default"/>
      </w:rPr>
    </w:lvl>
    <w:lvl w:ilvl="1" w:tplc="04090003" w:tentative="1">
      <w:start w:val="1"/>
      <w:numFmt w:val="bullet"/>
      <w:lvlText w:val=""/>
      <w:lvlJc w:val="left"/>
      <w:pPr>
        <w:ind w:left="2080" w:hanging="440"/>
      </w:pPr>
      <w:rPr>
        <w:rFonts w:ascii="Wingdings" w:hAnsi="Wingdings" w:hint="default"/>
      </w:rPr>
    </w:lvl>
    <w:lvl w:ilvl="2" w:tplc="04090005" w:tentative="1">
      <w:start w:val="1"/>
      <w:numFmt w:val="bullet"/>
      <w:lvlText w:val=""/>
      <w:lvlJc w:val="left"/>
      <w:pPr>
        <w:ind w:left="2520" w:hanging="440"/>
      </w:pPr>
      <w:rPr>
        <w:rFonts w:ascii="Wingdings" w:hAnsi="Wingdings" w:hint="default"/>
      </w:rPr>
    </w:lvl>
    <w:lvl w:ilvl="3" w:tplc="04090001" w:tentative="1">
      <w:start w:val="1"/>
      <w:numFmt w:val="bullet"/>
      <w:lvlText w:val=""/>
      <w:lvlJc w:val="left"/>
      <w:pPr>
        <w:ind w:left="2960" w:hanging="440"/>
      </w:pPr>
      <w:rPr>
        <w:rFonts w:ascii="Wingdings" w:hAnsi="Wingdings" w:hint="default"/>
      </w:rPr>
    </w:lvl>
    <w:lvl w:ilvl="4" w:tplc="04090003" w:tentative="1">
      <w:start w:val="1"/>
      <w:numFmt w:val="bullet"/>
      <w:lvlText w:val=""/>
      <w:lvlJc w:val="left"/>
      <w:pPr>
        <w:ind w:left="3400" w:hanging="440"/>
      </w:pPr>
      <w:rPr>
        <w:rFonts w:ascii="Wingdings" w:hAnsi="Wingdings" w:hint="default"/>
      </w:rPr>
    </w:lvl>
    <w:lvl w:ilvl="5" w:tplc="04090005" w:tentative="1">
      <w:start w:val="1"/>
      <w:numFmt w:val="bullet"/>
      <w:lvlText w:val=""/>
      <w:lvlJc w:val="left"/>
      <w:pPr>
        <w:ind w:left="3840" w:hanging="440"/>
      </w:pPr>
      <w:rPr>
        <w:rFonts w:ascii="Wingdings" w:hAnsi="Wingdings" w:hint="default"/>
      </w:rPr>
    </w:lvl>
    <w:lvl w:ilvl="6" w:tplc="04090001" w:tentative="1">
      <w:start w:val="1"/>
      <w:numFmt w:val="bullet"/>
      <w:lvlText w:val=""/>
      <w:lvlJc w:val="left"/>
      <w:pPr>
        <w:ind w:left="4280" w:hanging="440"/>
      </w:pPr>
      <w:rPr>
        <w:rFonts w:ascii="Wingdings" w:hAnsi="Wingdings" w:hint="default"/>
      </w:rPr>
    </w:lvl>
    <w:lvl w:ilvl="7" w:tplc="04090003" w:tentative="1">
      <w:start w:val="1"/>
      <w:numFmt w:val="bullet"/>
      <w:lvlText w:val=""/>
      <w:lvlJc w:val="left"/>
      <w:pPr>
        <w:ind w:left="4720" w:hanging="440"/>
      </w:pPr>
      <w:rPr>
        <w:rFonts w:ascii="Wingdings" w:hAnsi="Wingdings" w:hint="default"/>
      </w:rPr>
    </w:lvl>
    <w:lvl w:ilvl="8" w:tplc="04090005" w:tentative="1">
      <w:start w:val="1"/>
      <w:numFmt w:val="bullet"/>
      <w:lvlText w:val=""/>
      <w:lvlJc w:val="left"/>
      <w:pPr>
        <w:ind w:left="5160" w:hanging="440"/>
      </w:pPr>
      <w:rPr>
        <w:rFonts w:ascii="Wingdings" w:hAnsi="Wingdings" w:hint="default"/>
      </w:rPr>
    </w:lvl>
  </w:abstractNum>
  <w:abstractNum w:abstractNumId="1814" w15:restartNumberingAfterBreak="0">
    <w:nsid w:val="664A7122"/>
    <w:multiLevelType w:val="hybridMultilevel"/>
    <w:tmpl w:val="FF6EB59E"/>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15" w15:restartNumberingAfterBreak="0">
    <w:nsid w:val="664C38AD"/>
    <w:multiLevelType w:val="hybridMultilevel"/>
    <w:tmpl w:val="C5EC9BE4"/>
    <w:lvl w:ilvl="0" w:tplc="AB4E68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6" w15:restartNumberingAfterBreak="0">
    <w:nsid w:val="665062EA"/>
    <w:multiLevelType w:val="hybridMultilevel"/>
    <w:tmpl w:val="B70493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7" w15:restartNumberingAfterBreak="0">
    <w:nsid w:val="66523175"/>
    <w:multiLevelType w:val="hybridMultilevel"/>
    <w:tmpl w:val="E3DAD990"/>
    <w:lvl w:ilvl="0" w:tplc="9D0C54D0">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818" w15:restartNumberingAfterBreak="0">
    <w:nsid w:val="66550F42"/>
    <w:multiLevelType w:val="multilevel"/>
    <w:tmpl w:val="E6D2BA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asciiTheme="minorHAnsi" w:eastAsia="宋体" w:hAnsiTheme="minorHAnsi" w:cs="宋体"/>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9" w15:restartNumberingAfterBreak="0">
    <w:nsid w:val="66576C40"/>
    <w:multiLevelType w:val="hybridMultilevel"/>
    <w:tmpl w:val="57E41D3E"/>
    <w:lvl w:ilvl="0" w:tplc="04090011">
      <w:start w:val="1"/>
      <w:numFmt w:val="decimal"/>
      <w:lvlText w:val="%1)"/>
      <w:lvlJc w:val="left"/>
      <w:pPr>
        <w:ind w:left="605" w:hanging="440"/>
      </w:pPr>
    </w:lvl>
    <w:lvl w:ilvl="1" w:tplc="04090019" w:tentative="1">
      <w:start w:val="1"/>
      <w:numFmt w:val="lowerLetter"/>
      <w:lvlText w:val="%2)"/>
      <w:lvlJc w:val="left"/>
      <w:pPr>
        <w:ind w:left="1045" w:hanging="440"/>
      </w:pPr>
    </w:lvl>
    <w:lvl w:ilvl="2" w:tplc="0409001B" w:tentative="1">
      <w:start w:val="1"/>
      <w:numFmt w:val="lowerRoman"/>
      <w:lvlText w:val="%3."/>
      <w:lvlJc w:val="right"/>
      <w:pPr>
        <w:ind w:left="1485" w:hanging="440"/>
      </w:pPr>
    </w:lvl>
    <w:lvl w:ilvl="3" w:tplc="0409000F" w:tentative="1">
      <w:start w:val="1"/>
      <w:numFmt w:val="decimal"/>
      <w:lvlText w:val="%4."/>
      <w:lvlJc w:val="left"/>
      <w:pPr>
        <w:ind w:left="1925" w:hanging="440"/>
      </w:pPr>
    </w:lvl>
    <w:lvl w:ilvl="4" w:tplc="04090019" w:tentative="1">
      <w:start w:val="1"/>
      <w:numFmt w:val="lowerLetter"/>
      <w:lvlText w:val="%5)"/>
      <w:lvlJc w:val="left"/>
      <w:pPr>
        <w:ind w:left="2365" w:hanging="440"/>
      </w:pPr>
    </w:lvl>
    <w:lvl w:ilvl="5" w:tplc="0409001B" w:tentative="1">
      <w:start w:val="1"/>
      <w:numFmt w:val="lowerRoman"/>
      <w:lvlText w:val="%6."/>
      <w:lvlJc w:val="right"/>
      <w:pPr>
        <w:ind w:left="2805" w:hanging="440"/>
      </w:pPr>
    </w:lvl>
    <w:lvl w:ilvl="6" w:tplc="0409000F" w:tentative="1">
      <w:start w:val="1"/>
      <w:numFmt w:val="decimal"/>
      <w:lvlText w:val="%7."/>
      <w:lvlJc w:val="left"/>
      <w:pPr>
        <w:ind w:left="3245" w:hanging="440"/>
      </w:pPr>
    </w:lvl>
    <w:lvl w:ilvl="7" w:tplc="04090019" w:tentative="1">
      <w:start w:val="1"/>
      <w:numFmt w:val="lowerLetter"/>
      <w:lvlText w:val="%8)"/>
      <w:lvlJc w:val="left"/>
      <w:pPr>
        <w:ind w:left="3685" w:hanging="440"/>
      </w:pPr>
    </w:lvl>
    <w:lvl w:ilvl="8" w:tplc="0409001B" w:tentative="1">
      <w:start w:val="1"/>
      <w:numFmt w:val="lowerRoman"/>
      <w:lvlText w:val="%9."/>
      <w:lvlJc w:val="right"/>
      <w:pPr>
        <w:ind w:left="4125" w:hanging="440"/>
      </w:pPr>
    </w:lvl>
  </w:abstractNum>
  <w:abstractNum w:abstractNumId="1820" w15:restartNumberingAfterBreak="0">
    <w:nsid w:val="665A5C8F"/>
    <w:multiLevelType w:val="hybridMultilevel"/>
    <w:tmpl w:val="2892EED8"/>
    <w:lvl w:ilvl="0" w:tplc="04090003">
      <w:start w:val="1"/>
      <w:numFmt w:val="bullet"/>
      <w:lvlText w:val="o"/>
      <w:lvlJc w:val="left"/>
      <w:pPr>
        <w:ind w:left="870" w:hanging="420"/>
      </w:pPr>
      <w:rPr>
        <w:rFonts w:ascii="Courier New" w:hAnsi="Courier New" w:cs="Courier New" w:hint="default"/>
      </w:rPr>
    </w:lvl>
    <w:lvl w:ilvl="1" w:tplc="04090003" w:tentative="1">
      <w:start w:val="1"/>
      <w:numFmt w:val="bullet"/>
      <w:lvlText w:val=""/>
      <w:lvlJc w:val="left"/>
      <w:pPr>
        <w:ind w:left="1290" w:hanging="420"/>
      </w:pPr>
      <w:rPr>
        <w:rFonts w:ascii="Wingdings" w:hAnsi="Wingdings" w:hint="default"/>
      </w:rPr>
    </w:lvl>
    <w:lvl w:ilvl="2" w:tplc="04090005" w:tentative="1">
      <w:start w:val="1"/>
      <w:numFmt w:val="bullet"/>
      <w:lvlText w:val=""/>
      <w:lvlJc w:val="left"/>
      <w:pPr>
        <w:ind w:left="1710" w:hanging="420"/>
      </w:pPr>
      <w:rPr>
        <w:rFonts w:ascii="Wingdings" w:hAnsi="Wingdings" w:hint="default"/>
      </w:rPr>
    </w:lvl>
    <w:lvl w:ilvl="3" w:tplc="04090001" w:tentative="1">
      <w:start w:val="1"/>
      <w:numFmt w:val="bullet"/>
      <w:lvlText w:val=""/>
      <w:lvlJc w:val="left"/>
      <w:pPr>
        <w:ind w:left="2130" w:hanging="420"/>
      </w:pPr>
      <w:rPr>
        <w:rFonts w:ascii="Wingdings" w:hAnsi="Wingdings" w:hint="default"/>
      </w:rPr>
    </w:lvl>
    <w:lvl w:ilvl="4" w:tplc="04090003" w:tentative="1">
      <w:start w:val="1"/>
      <w:numFmt w:val="bullet"/>
      <w:lvlText w:val=""/>
      <w:lvlJc w:val="left"/>
      <w:pPr>
        <w:ind w:left="2550" w:hanging="420"/>
      </w:pPr>
      <w:rPr>
        <w:rFonts w:ascii="Wingdings" w:hAnsi="Wingdings" w:hint="default"/>
      </w:rPr>
    </w:lvl>
    <w:lvl w:ilvl="5" w:tplc="04090005" w:tentative="1">
      <w:start w:val="1"/>
      <w:numFmt w:val="bullet"/>
      <w:lvlText w:val=""/>
      <w:lvlJc w:val="left"/>
      <w:pPr>
        <w:ind w:left="2970" w:hanging="420"/>
      </w:pPr>
      <w:rPr>
        <w:rFonts w:ascii="Wingdings" w:hAnsi="Wingdings" w:hint="default"/>
      </w:rPr>
    </w:lvl>
    <w:lvl w:ilvl="6" w:tplc="04090001" w:tentative="1">
      <w:start w:val="1"/>
      <w:numFmt w:val="bullet"/>
      <w:lvlText w:val=""/>
      <w:lvlJc w:val="left"/>
      <w:pPr>
        <w:ind w:left="3390" w:hanging="420"/>
      </w:pPr>
      <w:rPr>
        <w:rFonts w:ascii="Wingdings" w:hAnsi="Wingdings" w:hint="default"/>
      </w:rPr>
    </w:lvl>
    <w:lvl w:ilvl="7" w:tplc="04090003" w:tentative="1">
      <w:start w:val="1"/>
      <w:numFmt w:val="bullet"/>
      <w:lvlText w:val=""/>
      <w:lvlJc w:val="left"/>
      <w:pPr>
        <w:ind w:left="3810" w:hanging="420"/>
      </w:pPr>
      <w:rPr>
        <w:rFonts w:ascii="Wingdings" w:hAnsi="Wingdings" w:hint="default"/>
      </w:rPr>
    </w:lvl>
    <w:lvl w:ilvl="8" w:tplc="04090005" w:tentative="1">
      <w:start w:val="1"/>
      <w:numFmt w:val="bullet"/>
      <w:lvlText w:val=""/>
      <w:lvlJc w:val="left"/>
      <w:pPr>
        <w:ind w:left="4230" w:hanging="420"/>
      </w:pPr>
      <w:rPr>
        <w:rFonts w:ascii="Wingdings" w:hAnsi="Wingdings" w:hint="default"/>
      </w:rPr>
    </w:lvl>
  </w:abstractNum>
  <w:abstractNum w:abstractNumId="1821" w15:restartNumberingAfterBreak="0">
    <w:nsid w:val="66621A42"/>
    <w:multiLevelType w:val="hybridMultilevel"/>
    <w:tmpl w:val="03E4957C"/>
    <w:lvl w:ilvl="0" w:tplc="0409000F">
      <w:start w:val="1"/>
      <w:numFmt w:val="decimal"/>
      <w:lvlText w:val="%1."/>
      <w:lvlJc w:val="left"/>
      <w:pPr>
        <w:ind w:left="708" w:hanging="440"/>
      </w:pPr>
    </w:lvl>
    <w:lvl w:ilvl="1" w:tplc="04090019" w:tentative="1">
      <w:start w:val="1"/>
      <w:numFmt w:val="lowerLetter"/>
      <w:lvlText w:val="%2)"/>
      <w:lvlJc w:val="left"/>
      <w:pPr>
        <w:ind w:left="1148" w:hanging="440"/>
      </w:pPr>
    </w:lvl>
    <w:lvl w:ilvl="2" w:tplc="0409001B" w:tentative="1">
      <w:start w:val="1"/>
      <w:numFmt w:val="lowerRoman"/>
      <w:lvlText w:val="%3."/>
      <w:lvlJc w:val="right"/>
      <w:pPr>
        <w:ind w:left="1588" w:hanging="440"/>
      </w:pPr>
    </w:lvl>
    <w:lvl w:ilvl="3" w:tplc="0409000F" w:tentative="1">
      <w:start w:val="1"/>
      <w:numFmt w:val="decimal"/>
      <w:lvlText w:val="%4."/>
      <w:lvlJc w:val="left"/>
      <w:pPr>
        <w:ind w:left="2028" w:hanging="440"/>
      </w:pPr>
    </w:lvl>
    <w:lvl w:ilvl="4" w:tplc="04090019" w:tentative="1">
      <w:start w:val="1"/>
      <w:numFmt w:val="lowerLetter"/>
      <w:lvlText w:val="%5)"/>
      <w:lvlJc w:val="left"/>
      <w:pPr>
        <w:ind w:left="2468" w:hanging="440"/>
      </w:pPr>
    </w:lvl>
    <w:lvl w:ilvl="5" w:tplc="0409001B" w:tentative="1">
      <w:start w:val="1"/>
      <w:numFmt w:val="lowerRoman"/>
      <w:lvlText w:val="%6."/>
      <w:lvlJc w:val="right"/>
      <w:pPr>
        <w:ind w:left="2908" w:hanging="440"/>
      </w:pPr>
    </w:lvl>
    <w:lvl w:ilvl="6" w:tplc="0409000F" w:tentative="1">
      <w:start w:val="1"/>
      <w:numFmt w:val="decimal"/>
      <w:lvlText w:val="%7."/>
      <w:lvlJc w:val="left"/>
      <w:pPr>
        <w:ind w:left="3348" w:hanging="440"/>
      </w:pPr>
    </w:lvl>
    <w:lvl w:ilvl="7" w:tplc="04090019" w:tentative="1">
      <w:start w:val="1"/>
      <w:numFmt w:val="lowerLetter"/>
      <w:lvlText w:val="%8)"/>
      <w:lvlJc w:val="left"/>
      <w:pPr>
        <w:ind w:left="3788" w:hanging="440"/>
      </w:pPr>
    </w:lvl>
    <w:lvl w:ilvl="8" w:tplc="0409001B" w:tentative="1">
      <w:start w:val="1"/>
      <w:numFmt w:val="lowerRoman"/>
      <w:lvlText w:val="%9."/>
      <w:lvlJc w:val="right"/>
      <w:pPr>
        <w:ind w:left="4228" w:hanging="440"/>
      </w:pPr>
    </w:lvl>
  </w:abstractNum>
  <w:abstractNum w:abstractNumId="1822" w15:restartNumberingAfterBreak="0">
    <w:nsid w:val="666D2BA0"/>
    <w:multiLevelType w:val="hybridMultilevel"/>
    <w:tmpl w:val="895648A6"/>
    <w:lvl w:ilvl="0" w:tplc="80F6FC5A">
      <w:start w:val="1"/>
      <w:numFmt w:val="decimal"/>
      <w:lvlText w:val="%1."/>
      <w:lvlJc w:val="left"/>
      <w:pPr>
        <w:ind w:left="360" w:hanging="360"/>
      </w:pPr>
      <w:rPr>
        <w:rFonts w:asciiTheme="minorHAnsi" w:hAnsiTheme="minorHAnsi" w:cstheme="minorBidi"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3" w15:restartNumberingAfterBreak="0">
    <w:nsid w:val="668959E9"/>
    <w:multiLevelType w:val="hybridMultilevel"/>
    <w:tmpl w:val="83B4035E"/>
    <w:lvl w:ilvl="0" w:tplc="FFFFFFFF">
      <w:start w:val="1"/>
      <w:numFmt w:val="decimal"/>
      <w:lvlText w:val="%1."/>
      <w:lvlJc w:val="left"/>
      <w:pPr>
        <w:ind w:left="360" w:hanging="360"/>
      </w:pPr>
      <w:rPr>
        <w:rFonts w:hint="default"/>
      </w:rPr>
    </w:lvl>
    <w:lvl w:ilvl="1" w:tplc="FFFFFFFF">
      <w:start w:val="1"/>
      <w:numFmt w:val="bullet"/>
      <w:lvlText w:val=""/>
      <w:lvlJc w:val="left"/>
      <w:pPr>
        <w:ind w:left="1080" w:hanging="360"/>
      </w:pPr>
      <w:rPr>
        <w:rFonts w:ascii="Symbol" w:hAnsi="Symbol" w:hint="default"/>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24" w15:restartNumberingAfterBreak="0">
    <w:nsid w:val="669A7139"/>
    <w:multiLevelType w:val="hybridMultilevel"/>
    <w:tmpl w:val="AB08FA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25" w15:restartNumberingAfterBreak="0">
    <w:nsid w:val="66AC20A6"/>
    <w:multiLevelType w:val="hybridMultilevel"/>
    <w:tmpl w:val="BCA69C9A"/>
    <w:lvl w:ilvl="0" w:tplc="6C8A6AF8">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26" w15:restartNumberingAfterBreak="0">
    <w:nsid w:val="66B042C7"/>
    <w:multiLevelType w:val="hybridMultilevel"/>
    <w:tmpl w:val="2B26CC6E"/>
    <w:lvl w:ilvl="0" w:tplc="FFFFFFFF">
      <w:start w:val="1"/>
      <w:numFmt w:val="decimal"/>
      <w:lvlText w:val="%1)"/>
      <w:lvlJc w:val="left"/>
      <w:pPr>
        <w:ind w:left="860" w:hanging="440"/>
      </w:p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1827" w15:restartNumberingAfterBreak="0">
    <w:nsid w:val="66B457F8"/>
    <w:multiLevelType w:val="hybridMultilevel"/>
    <w:tmpl w:val="17CAE8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28" w15:restartNumberingAfterBreak="0">
    <w:nsid w:val="66B628EA"/>
    <w:multiLevelType w:val="multilevel"/>
    <w:tmpl w:val="74EE67AE"/>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1740" w:hanging="440"/>
      </w:pPr>
      <w:rPr>
        <w:b w:val="0"/>
        <w:bCs w:val="0"/>
      </w:r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start w:val="1"/>
      <w:numFmt w:val="lowerLetter"/>
      <w:lvlText w:val="%6."/>
      <w:lvlJc w:val="left"/>
      <w:pPr>
        <w:tabs>
          <w:tab w:val="num" w:pos="4320"/>
        </w:tabs>
        <w:ind w:left="4320" w:hanging="360"/>
      </w:pPr>
    </w:lvl>
    <w:lvl w:ilvl="6">
      <w:start w:val="1"/>
      <w:numFmt w:val="lowerLetter"/>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Letter"/>
      <w:lvlText w:val="%9."/>
      <w:lvlJc w:val="left"/>
      <w:pPr>
        <w:tabs>
          <w:tab w:val="num" w:pos="6480"/>
        </w:tabs>
        <w:ind w:left="6480" w:hanging="360"/>
      </w:pPr>
    </w:lvl>
  </w:abstractNum>
  <w:abstractNum w:abstractNumId="1829" w15:restartNumberingAfterBreak="0">
    <w:nsid w:val="66C274E1"/>
    <w:multiLevelType w:val="hybridMultilevel"/>
    <w:tmpl w:val="4D68ECAE"/>
    <w:lvl w:ilvl="0" w:tplc="04090003">
      <w:start w:val="1"/>
      <w:numFmt w:val="bullet"/>
      <w:lvlText w:val="o"/>
      <w:lvlJc w:val="left"/>
      <w:pPr>
        <w:ind w:left="1149" w:hanging="420"/>
      </w:pPr>
      <w:rPr>
        <w:rFonts w:ascii="Courier New" w:hAnsi="Courier New" w:cs="Courier New" w:hint="default"/>
      </w:rPr>
    </w:lvl>
    <w:lvl w:ilvl="1" w:tplc="04090003" w:tentative="1">
      <w:start w:val="1"/>
      <w:numFmt w:val="bullet"/>
      <w:lvlText w:val=""/>
      <w:lvlJc w:val="left"/>
      <w:pPr>
        <w:ind w:left="1569" w:hanging="420"/>
      </w:pPr>
      <w:rPr>
        <w:rFonts w:ascii="Wingdings" w:hAnsi="Wingdings" w:hint="default"/>
      </w:rPr>
    </w:lvl>
    <w:lvl w:ilvl="2" w:tplc="04090005" w:tentative="1">
      <w:start w:val="1"/>
      <w:numFmt w:val="bullet"/>
      <w:lvlText w:val=""/>
      <w:lvlJc w:val="left"/>
      <w:pPr>
        <w:ind w:left="1989" w:hanging="420"/>
      </w:pPr>
      <w:rPr>
        <w:rFonts w:ascii="Wingdings" w:hAnsi="Wingdings" w:hint="default"/>
      </w:rPr>
    </w:lvl>
    <w:lvl w:ilvl="3" w:tplc="04090001" w:tentative="1">
      <w:start w:val="1"/>
      <w:numFmt w:val="bullet"/>
      <w:lvlText w:val=""/>
      <w:lvlJc w:val="left"/>
      <w:pPr>
        <w:ind w:left="2409" w:hanging="420"/>
      </w:pPr>
      <w:rPr>
        <w:rFonts w:ascii="Wingdings" w:hAnsi="Wingdings" w:hint="default"/>
      </w:rPr>
    </w:lvl>
    <w:lvl w:ilvl="4" w:tplc="04090003" w:tentative="1">
      <w:start w:val="1"/>
      <w:numFmt w:val="bullet"/>
      <w:lvlText w:val=""/>
      <w:lvlJc w:val="left"/>
      <w:pPr>
        <w:ind w:left="2829" w:hanging="420"/>
      </w:pPr>
      <w:rPr>
        <w:rFonts w:ascii="Wingdings" w:hAnsi="Wingdings" w:hint="default"/>
      </w:rPr>
    </w:lvl>
    <w:lvl w:ilvl="5" w:tplc="04090005" w:tentative="1">
      <w:start w:val="1"/>
      <w:numFmt w:val="bullet"/>
      <w:lvlText w:val=""/>
      <w:lvlJc w:val="left"/>
      <w:pPr>
        <w:ind w:left="3249" w:hanging="420"/>
      </w:pPr>
      <w:rPr>
        <w:rFonts w:ascii="Wingdings" w:hAnsi="Wingdings" w:hint="default"/>
      </w:rPr>
    </w:lvl>
    <w:lvl w:ilvl="6" w:tplc="04090001" w:tentative="1">
      <w:start w:val="1"/>
      <w:numFmt w:val="bullet"/>
      <w:lvlText w:val=""/>
      <w:lvlJc w:val="left"/>
      <w:pPr>
        <w:ind w:left="3669" w:hanging="420"/>
      </w:pPr>
      <w:rPr>
        <w:rFonts w:ascii="Wingdings" w:hAnsi="Wingdings" w:hint="default"/>
      </w:rPr>
    </w:lvl>
    <w:lvl w:ilvl="7" w:tplc="04090003" w:tentative="1">
      <w:start w:val="1"/>
      <w:numFmt w:val="bullet"/>
      <w:lvlText w:val=""/>
      <w:lvlJc w:val="left"/>
      <w:pPr>
        <w:ind w:left="4089" w:hanging="420"/>
      </w:pPr>
      <w:rPr>
        <w:rFonts w:ascii="Wingdings" w:hAnsi="Wingdings" w:hint="default"/>
      </w:rPr>
    </w:lvl>
    <w:lvl w:ilvl="8" w:tplc="04090005" w:tentative="1">
      <w:start w:val="1"/>
      <w:numFmt w:val="bullet"/>
      <w:lvlText w:val=""/>
      <w:lvlJc w:val="left"/>
      <w:pPr>
        <w:ind w:left="4509" w:hanging="420"/>
      </w:pPr>
      <w:rPr>
        <w:rFonts w:ascii="Wingdings" w:hAnsi="Wingdings" w:hint="default"/>
      </w:rPr>
    </w:lvl>
  </w:abstractNum>
  <w:abstractNum w:abstractNumId="1830" w15:restartNumberingAfterBreak="0">
    <w:nsid w:val="66C55B62"/>
    <w:multiLevelType w:val="hybridMultilevel"/>
    <w:tmpl w:val="29608B70"/>
    <w:lvl w:ilvl="0" w:tplc="04090003">
      <w:start w:val="1"/>
      <w:numFmt w:val="bullet"/>
      <w:lvlText w:val="o"/>
      <w:lvlJc w:val="left"/>
      <w:pPr>
        <w:ind w:left="1260" w:hanging="420"/>
      </w:pPr>
      <w:rPr>
        <w:rFonts w:ascii="Courier New" w:hAnsi="Courier New" w:cs="Courier New"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831" w15:restartNumberingAfterBreak="0">
    <w:nsid w:val="66CE3558"/>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32" w15:restartNumberingAfterBreak="0">
    <w:nsid w:val="66E10554"/>
    <w:multiLevelType w:val="hybridMultilevel"/>
    <w:tmpl w:val="ED3E082E"/>
    <w:lvl w:ilvl="0" w:tplc="FFFFFFFF">
      <w:start w:val="1"/>
      <w:numFmt w:val="decimal"/>
      <w:lvlText w:val="%1)"/>
      <w:lvlJc w:val="left"/>
      <w:pPr>
        <w:ind w:left="890" w:hanging="440"/>
      </w:pPr>
    </w:lvl>
    <w:lvl w:ilvl="1" w:tplc="FFFFFFFF" w:tentative="1">
      <w:start w:val="1"/>
      <w:numFmt w:val="lowerLetter"/>
      <w:lvlText w:val="%2)"/>
      <w:lvlJc w:val="left"/>
      <w:pPr>
        <w:ind w:left="1330" w:hanging="440"/>
      </w:pPr>
    </w:lvl>
    <w:lvl w:ilvl="2" w:tplc="FFFFFFFF" w:tentative="1">
      <w:start w:val="1"/>
      <w:numFmt w:val="lowerRoman"/>
      <w:lvlText w:val="%3."/>
      <w:lvlJc w:val="right"/>
      <w:pPr>
        <w:ind w:left="1770" w:hanging="440"/>
      </w:pPr>
    </w:lvl>
    <w:lvl w:ilvl="3" w:tplc="FFFFFFFF" w:tentative="1">
      <w:start w:val="1"/>
      <w:numFmt w:val="decimal"/>
      <w:lvlText w:val="%4."/>
      <w:lvlJc w:val="left"/>
      <w:pPr>
        <w:ind w:left="2210" w:hanging="440"/>
      </w:pPr>
    </w:lvl>
    <w:lvl w:ilvl="4" w:tplc="FFFFFFFF" w:tentative="1">
      <w:start w:val="1"/>
      <w:numFmt w:val="lowerLetter"/>
      <w:lvlText w:val="%5)"/>
      <w:lvlJc w:val="left"/>
      <w:pPr>
        <w:ind w:left="2650" w:hanging="440"/>
      </w:pPr>
    </w:lvl>
    <w:lvl w:ilvl="5" w:tplc="FFFFFFFF" w:tentative="1">
      <w:start w:val="1"/>
      <w:numFmt w:val="lowerRoman"/>
      <w:lvlText w:val="%6."/>
      <w:lvlJc w:val="right"/>
      <w:pPr>
        <w:ind w:left="3090" w:hanging="440"/>
      </w:pPr>
    </w:lvl>
    <w:lvl w:ilvl="6" w:tplc="FFFFFFFF" w:tentative="1">
      <w:start w:val="1"/>
      <w:numFmt w:val="decimal"/>
      <w:lvlText w:val="%7."/>
      <w:lvlJc w:val="left"/>
      <w:pPr>
        <w:ind w:left="3530" w:hanging="440"/>
      </w:pPr>
    </w:lvl>
    <w:lvl w:ilvl="7" w:tplc="FFFFFFFF" w:tentative="1">
      <w:start w:val="1"/>
      <w:numFmt w:val="lowerLetter"/>
      <w:lvlText w:val="%8)"/>
      <w:lvlJc w:val="left"/>
      <w:pPr>
        <w:ind w:left="3970" w:hanging="440"/>
      </w:pPr>
    </w:lvl>
    <w:lvl w:ilvl="8" w:tplc="FFFFFFFF" w:tentative="1">
      <w:start w:val="1"/>
      <w:numFmt w:val="lowerRoman"/>
      <w:lvlText w:val="%9."/>
      <w:lvlJc w:val="right"/>
      <w:pPr>
        <w:ind w:left="4410" w:hanging="440"/>
      </w:pPr>
    </w:lvl>
  </w:abstractNum>
  <w:abstractNum w:abstractNumId="1833" w15:restartNumberingAfterBreak="0">
    <w:nsid w:val="66F6452F"/>
    <w:multiLevelType w:val="multilevel"/>
    <w:tmpl w:val="C0609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34" w15:restartNumberingAfterBreak="0">
    <w:nsid w:val="670738C3"/>
    <w:multiLevelType w:val="hybridMultilevel"/>
    <w:tmpl w:val="7FA0B45E"/>
    <w:lvl w:ilvl="0" w:tplc="9CA27DDE">
      <w:start w:val="3"/>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5" w15:restartNumberingAfterBreak="0">
    <w:nsid w:val="6711369B"/>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36" w15:restartNumberingAfterBreak="0">
    <w:nsid w:val="67265A65"/>
    <w:multiLevelType w:val="hybridMultilevel"/>
    <w:tmpl w:val="612C7056"/>
    <w:lvl w:ilvl="0" w:tplc="D6262930">
      <w:start w:val="2"/>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7" w15:restartNumberingAfterBreak="0">
    <w:nsid w:val="674E5D0A"/>
    <w:multiLevelType w:val="multilevel"/>
    <w:tmpl w:val="15466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8" w15:restartNumberingAfterBreak="0">
    <w:nsid w:val="677367A7"/>
    <w:multiLevelType w:val="hybridMultilevel"/>
    <w:tmpl w:val="F60E2106"/>
    <w:lvl w:ilvl="0" w:tplc="906E5348">
      <w:start w:val="1"/>
      <w:numFmt w:val="decimal"/>
      <w:lvlText w:val="%1."/>
      <w:lvlJc w:val="left"/>
      <w:pPr>
        <w:ind w:left="168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9" w15:restartNumberingAfterBreak="0">
    <w:nsid w:val="677E1CE3"/>
    <w:multiLevelType w:val="hybridMultilevel"/>
    <w:tmpl w:val="DDCC95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40" w15:restartNumberingAfterBreak="0">
    <w:nsid w:val="6798066B"/>
    <w:multiLevelType w:val="hybridMultilevel"/>
    <w:tmpl w:val="E5E40A0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41" w15:restartNumberingAfterBreak="0">
    <w:nsid w:val="67A730FA"/>
    <w:multiLevelType w:val="hybridMultilevel"/>
    <w:tmpl w:val="678A9686"/>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42" w15:restartNumberingAfterBreak="0">
    <w:nsid w:val="67A86C8F"/>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43" w15:restartNumberingAfterBreak="0">
    <w:nsid w:val="67B31A9F"/>
    <w:multiLevelType w:val="hybridMultilevel"/>
    <w:tmpl w:val="5A0846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44" w15:restartNumberingAfterBreak="0">
    <w:nsid w:val="67B677B2"/>
    <w:multiLevelType w:val="multilevel"/>
    <w:tmpl w:val="8EF279C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45" w15:restartNumberingAfterBreak="0">
    <w:nsid w:val="67C54659"/>
    <w:multiLevelType w:val="hybridMultilevel"/>
    <w:tmpl w:val="212852FE"/>
    <w:lvl w:ilvl="0" w:tplc="0409000F">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6" w15:restartNumberingAfterBreak="0">
    <w:nsid w:val="67D23077"/>
    <w:multiLevelType w:val="hybridMultilevel"/>
    <w:tmpl w:val="DE202C20"/>
    <w:lvl w:ilvl="0" w:tplc="04090009">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847" w15:restartNumberingAfterBreak="0">
    <w:nsid w:val="67F1603E"/>
    <w:multiLevelType w:val="hybridMultilevel"/>
    <w:tmpl w:val="D61232BA"/>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848" w15:restartNumberingAfterBreak="0">
    <w:nsid w:val="67FF6506"/>
    <w:multiLevelType w:val="hybridMultilevel"/>
    <w:tmpl w:val="CA641640"/>
    <w:lvl w:ilvl="0" w:tplc="2FC88F6C">
      <w:start w:val="5"/>
      <w:numFmt w:val="decimal"/>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9" w15:restartNumberingAfterBreak="0">
    <w:nsid w:val="68014A7B"/>
    <w:multiLevelType w:val="hybridMultilevel"/>
    <w:tmpl w:val="DC065310"/>
    <w:lvl w:ilvl="0" w:tplc="DD161136">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50" w15:restartNumberingAfterBreak="0">
    <w:nsid w:val="681E0CB7"/>
    <w:multiLevelType w:val="hybridMultilevel"/>
    <w:tmpl w:val="8D687AB2"/>
    <w:lvl w:ilvl="0" w:tplc="BE24E5D2">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51" w15:restartNumberingAfterBreak="0">
    <w:nsid w:val="682A5015"/>
    <w:multiLevelType w:val="hybridMultilevel"/>
    <w:tmpl w:val="1592EB64"/>
    <w:lvl w:ilvl="0" w:tplc="CC8CA018">
      <w:start w:val="5"/>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2" w15:restartNumberingAfterBreak="0">
    <w:nsid w:val="6834687B"/>
    <w:multiLevelType w:val="hybridMultilevel"/>
    <w:tmpl w:val="17CAE83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53" w15:restartNumberingAfterBreak="0">
    <w:nsid w:val="686A060A"/>
    <w:multiLevelType w:val="hybridMultilevel"/>
    <w:tmpl w:val="B02AE18C"/>
    <w:lvl w:ilvl="0" w:tplc="04090011">
      <w:start w:val="1"/>
      <w:numFmt w:val="decimal"/>
      <w:lvlText w:val="%1)"/>
      <w:lvlJc w:val="left"/>
      <w:pPr>
        <w:ind w:left="729" w:hanging="420"/>
      </w:pPr>
      <w:rPr>
        <w:rFont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1854" w15:restartNumberingAfterBreak="0">
    <w:nsid w:val="687C1F66"/>
    <w:multiLevelType w:val="hybridMultilevel"/>
    <w:tmpl w:val="A9F4737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55" w15:restartNumberingAfterBreak="0">
    <w:nsid w:val="687D63DF"/>
    <w:multiLevelType w:val="hybridMultilevel"/>
    <w:tmpl w:val="7AEE9C6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56" w15:restartNumberingAfterBreak="0">
    <w:nsid w:val="68973A67"/>
    <w:multiLevelType w:val="hybridMultilevel"/>
    <w:tmpl w:val="7F96100A"/>
    <w:lvl w:ilvl="0" w:tplc="D2F82894">
      <w:start w:val="24"/>
      <w:numFmt w:val="decimal"/>
      <w:lvlText w:val="%1."/>
      <w:lvlJc w:val="left"/>
      <w:pPr>
        <w:ind w:left="888"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57" w15:restartNumberingAfterBreak="0">
    <w:nsid w:val="68A07E43"/>
    <w:multiLevelType w:val="hybridMultilevel"/>
    <w:tmpl w:val="8C202B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8" w15:restartNumberingAfterBreak="0">
    <w:nsid w:val="68AB3590"/>
    <w:multiLevelType w:val="multilevel"/>
    <w:tmpl w:val="34948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59" w15:restartNumberingAfterBreak="0">
    <w:nsid w:val="68E42DF4"/>
    <w:multiLevelType w:val="hybridMultilevel"/>
    <w:tmpl w:val="3BD83014"/>
    <w:lvl w:ilvl="0" w:tplc="04090003">
      <w:start w:val="1"/>
      <w:numFmt w:val="bullet"/>
      <w:lvlText w:val="o"/>
      <w:lvlJc w:val="left"/>
      <w:pPr>
        <w:ind w:left="605" w:hanging="440"/>
      </w:pPr>
      <w:rPr>
        <w:rFonts w:ascii="Courier New" w:hAnsi="Courier New" w:cs="Courier New" w:hint="default"/>
      </w:rPr>
    </w:lvl>
    <w:lvl w:ilvl="1" w:tplc="04090003" w:tentative="1">
      <w:start w:val="1"/>
      <w:numFmt w:val="bullet"/>
      <w:lvlText w:val=""/>
      <w:lvlJc w:val="left"/>
      <w:pPr>
        <w:ind w:left="1045" w:hanging="440"/>
      </w:pPr>
      <w:rPr>
        <w:rFonts w:ascii="Wingdings" w:hAnsi="Wingdings" w:hint="default"/>
      </w:rPr>
    </w:lvl>
    <w:lvl w:ilvl="2" w:tplc="04090005" w:tentative="1">
      <w:start w:val="1"/>
      <w:numFmt w:val="bullet"/>
      <w:lvlText w:val=""/>
      <w:lvlJc w:val="left"/>
      <w:pPr>
        <w:ind w:left="1485" w:hanging="440"/>
      </w:pPr>
      <w:rPr>
        <w:rFonts w:ascii="Wingdings" w:hAnsi="Wingdings" w:hint="default"/>
      </w:rPr>
    </w:lvl>
    <w:lvl w:ilvl="3" w:tplc="04090001" w:tentative="1">
      <w:start w:val="1"/>
      <w:numFmt w:val="bullet"/>
      <w:lvlText w:val=""/>
      <w:lvlJc w:val="left"/>
      <w:pPr>
        <w:ind w:left="1925" w:hanging="440"/>
      </w:pPr>
      <w:rPr>
        <w:rFonts w:ascii="Wingdings" w:hAnsi="Wingdings" w:hint="default"/>
      </w:rPr>
    </w:lvl>
    <w:lvl w:ilvl="4" w:tplc="04090003" w:tentative="1">
      <w:start w:val="1"/>
      <w:numFmt w:val="bullet"/>
      <w:lvlText w:val=""/>
      <w:lvlJc w:val="left"/>
      <w:pPr>
        <w:ind w:left="2365" w:hanging="440"/>
      </w:pPr>
      <w:rPr>
        <w:rFonts w:ascii="Wingdings" w:hAnsi="Wingdings" w:hint="default"/>
      </w:rPr>
    </w:lvl>
    <w:lvl w:ilvl="5" w:tplc="04090005" w:tentative="1">
      <w:start w:val="1"/>
      <w:numFmt w:val="bullet"/>
      <w:lvlText w:val=""/>
      <w:lvlJc w:val="left"/>
      <w:pPr>
        <w:ind w:left="2805" w:hanging="440"/>
      </w:pPr>
      <w:rPr>
        <w:rFonts w:ascii="Wingdings" w:hAnsi="Wingdings" w:hint="default"/>
      </w:rPr>
    </w:lvl>
    <w:lvl w:ilvl="6" w:tplc="04090001" w:tentative="1">
      <w:start w:val="1"/>
      <w:numFmt w:val="bullet"/>
      <w:lvlText w:val=""/>
      <w:lvlJc w:val="left"/>
      <w:pPr>
        <w:ind w:left="3245" w:hanging="440"/>
      </w:pPr>
      <w:rPr>
        <w:rFonts w:ascii="Wingdings" w:hAnsi="Wingdings" w:hint="default"/>
      </w:rPr>
    </w:lvl>
    <w:lvl w:ilvl="7" w:tplc="04090003" w:tentative="1">
      <w:start w:val="1"/>
      <w:numFmt w:val="bullet"/>
      <w:lvlText w:val=""/>
      <w:lvlJc w:val="left"/>
      <w:pPr>
        <w:ind w:left="3685" w:hanging="440"/>
      </w:pPr>
      <w:rPr>
        <w:rFonts w:ascii="Wingdings" w:hAnsi="Wingdings" w:hint="default"/>
      </w:rPr>
    </w:lvl>
    <w:lvl w:ilvl="8" w:tplc="04090005" w:tentative="1">
      <w:start w:val="1"/>
      <w:numFmt w:val="bullet"/>
      <w:lvlText w:val=""/>
      <w:lvlJc w:val="left"/>
      <w:pPr>
        <w:ind w:left="4125" w:hanging="440"/>
      </w:pPr>
      <w:rPr>
        <w:rFonts w:ascii="Wingdings" w:hAnsi="Wingdings" w:hint="default"/>
      </w:rPr>
    </w:lvl>
  </w:abstractNum>
  <w:abstractNum w:abstractNumId="1860" w15:restartNumberingAfterBreak="0">
    <w:nsid w:val="68E61E13"/>
    <w:multiLevelType w:val="hybridMultilevel"/>
    <w:tmpl w:val="A2AE94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1" w15:restartNumberingAfterBreak="0">
    <w:nsid w:val="68F71BEC"/>
    <w:multiLevelType w:val="hybridMultilevel"/>
    <w:tmpl w:val="A0849202"/>
    <w:lvl w:ilvl="0" w:tplc="04090011">
      <w:start w:val="1"/>
      <w:numFmt w:val="decimal"/>
      <w:lvlText w:val="%1)"/>
      <w:lvlJc w:val="left"/>
      <w:pPr>
        <w:ind w:left="440" w:hanging="440"/>
      </w:pPr>
    </w:lvl>
    <w:lvl w:ilvl="1" w:tplc="04090011">
      <w:start w:val="1"/>
      <w:numFmt w:val="decimal"/>
      <w:lvlText w:val="%2)"/>
      <w:lvlJc w:val="left"/>
      <w:pPr>
        <w:ind w:left="800" w:hanging="440"/>
      </w:pPr>
    </w:lvl>
    <w:lvl w:ilvl="2" w:tplc="DDEAF858">
      <w:start w:val="1"/>
      <w:numFmt w:val="decimal"/>
      <w:lvlText w:val="%3."/>
      <w:lvlJc w:val="left"/>
      <w:pPr>
        <w:ind w:left="1240" w:hanging="360"/>
      </w:pPr>
      <w:rPr>
        <w:rFonts w:hint="default"/>
      </w:rPr>
    </w:lvl>
    <w:lvl w:ilvl="3" w:tplc="0409000F">
      <w:start w:val="1"/>
      <w:numFmt w:val="decimal"/>
      <w:lvlText w:val="%4."/>
      <w:lvlJc w:val="left"/>
      <w:pPr>
        <w:ind w:left="1760" w:hanging="440"/>
      </w:pPr>
    </w:lvl>
    <w:lvl w:ilvl="4" w:tplc="04090019">
      <w:start w:val="1"/>
      <w:numFmt w:val="lowerLetter"/>
      <w:lvlText w:val="%5)"/>
      <w:lvlJc w:val="left"/>
      <w:pPr>
        <w:ind w:left="2200" w:hanging="440"/>
      </w:pPr>
    </w:lvl>
    <w:lvl w:ilvl="5" w:tplc="0409001B">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62" w15:restartNumberingAfterBreak="0">
    <w:nsid w:val="69292A3A"/>
    <w:multiLevelType w:val="hybridMultilevel"/>
    <w:tmpl w:val="6FE8A1FC"/>
    <w:lvl w:ilvl="0" w:tplc="E012C9DC">
      <w:start w:val="1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3" w15:restartNumberingAfterBreak="0">
    <w:nsid w:val="69342CB7"/>
    <w:multiLevelType w:val="hybridMultilevel"/>
    <w:tmpl w:val="402A0DE8"/>
    <w:lvl w:ilvl="0" w:tplc="04090009">
      <w:start w:val="1"/>
      <w:numFmt w:val="bullet"/>
      <w:lvlText w:val=""/>
      <w:lvlJc w:val="left"/>
      <w:pPr>
        <w:ind w:left="1680" w:hanging="420"/>
      </w:pPr>
      <w:rPr>
        <w:rFonts w:ascii="Wingdings" w:hAnsi="Wingdings" w:hint="default"/>
      </w:rPr>
    </w:lvl>
    <w:lvl w:ilvl="1" w:tplc="04090003">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864" w15:restartNumberingAfterBreak="0">
    <w:nsid w:val="693D1ADA"/>
    <w:multiLevelType w:val="hybridMultilevel"/>
    <w:tmpl w:val="25C2FAEC"/>
    <w:lvl w:ilvl="0" w:tplc="29B0A52C">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65" w15:restartNumberingAfterBreak="0">
    <w:nsid w:val="69470959"/>
    <w:multiLevelType w:val="hybridMultilevel"/>
    <w:tmpl w:val="2DF46610"/>
    <w:lvl w:ilvl="0" w:tplc="FFF054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66" w15:restartNumberingAfterBreak="0">
    <w:nsid w:val="69511FC5"/>
    <w:multiLevelType w:val="hybridMultilevel"/>
    <w:tmpl w:val="7460E9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7" w15:restartNumberingAfterBreak="0">
    <w:nsid w:val="695703AC"/>
    <w:multiLevelType w:val="hybridMultilevel"/>
    <w:tmpl w:val="02F27F10"/>
    <w:lvl w:ilvl="0" w:tplc="4CFCF06A">
      <w:start w:val="2"/>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8" w15:restartNumberingAfterBreak="0">
    <w:nsid w:val="6959366F"/>
    <w:multiLevelType w:val="hybridMultilevel"/>
    <w:tmpl w:val="DF068242"/>
    <w:lvl w:ilvl="0" w:tplc="04090001">
      <w:start w:val="1"/>
      <w:numFmt w:val="bullet"/>
      <w:lvlText w:val=""/>
      <w:lvlJc w:val="left"/>
      <w:pPr>
        <w:ind w:left="981" w:hanging="420"/>
      </w:pPr>
      <w:rPr>
        <w:rFonts w:ascii="Wingdings" w:hAnsi="Wingdings" w:hint="default"/>
      </w:rPr>
    </w:lvl>
    <w:lvl w:ilvl="1" w:tplc="04090003" w:tentative="1">
      <w:start w:val="1"/>
      <w:numFmt w:val="bullet"/>
      <w:lvlText w:val=""/>
      <w:lvlJc w:val="left"/>
      <w:pPr>
        <w:ind w:left="1401" w:hanging="420"/>
      </w:pPr>
      <w:rPr>
        <w:rFonts w:ascii="Wingdings" w:hAnsi="Wingdings" w:hint="default"/>
      </w:rPr>
    </w:lvl>
    <w:lvl w:ilvl="2" w:tplc="04090005" w:tentative="1">
      <w:start w:val="1"/>
      <w:numFmt w:val="bullet"/>
      <w:lvlText w:val=""/>
      <w:lvlJc w:val="left"/>
      <w:pPr>
        <w:ind w:left="1821" w:hanging="420"/>
      </w:pPr>
      <w:rPr>
        <w:rFonts w:ascii="Wingdings" w:hAnsi="Wingdings" w:hint="default"/>
      </w:rPr>
    </w:lvl>
    <w:lvl w:ilvl="3" w:tplc="04090001" w:tentative="1">
      <w:start w:val="1"/>
      <w:numFmt w:val="bullet"/>
      <w:lvlText w:val=""/>
      <w:lvlJc w:val="left"/>
      <w:pPr>
        <w:ind w:left="2241" w:hanging="420"/>
      </w:pPr>
      <w:rPr>
        <w:rFonts w:ascii="Wingdings" w:hAnsi="Wingdings" w:hint="default"/>
      </w:rPr>
    </w:lvl>
    <w:lvl w:ilvl="4" w:tplc="04090003" w:tentative="1">
      <w:start w:val="1"/>
      <w:numFmt w:val="bullet"/>
      <w:lvlText w:val=""/>
      <w:lvlJc w:val="left"/>
      <w:pPr>
        <w:ind w:left="2661" w:hanging="420"/>
      </w:pPr>
      <w:rPr>
        <w:rFonts w:ascii="Wingdings" w:hAnsi="Wingdings" w:hint="default"/>
      </w:rPr>
    </w:lvl>
    <w:lvl w:ilvl="5" w:tplc="04090005" w:tentative="1">
      <w:start w:val="1"/>
      <w:numFmt w:val="bullet"/>
      <w:lvlText w:val=""/>
      <w:lvlJc w:val="left"/>
      <w:pPr>
        <w:ind w:left="3081" w:hanging="420"/>
      </w:pPr>
      <w:rPr>
        <w:rFonts w:ascii="Wingdings" w:hAnsi="Wingdings" w:hint="default"/>
      </w:rPr>
    </w:lvl>
    <w:lvl w:ilvl="6" w:tplc="04090001" w:tentative="1">
      <w:start w:val="1"/>
      <w:numFmt w:val="bullet"/>
      <w:lvlText w:val=""/>
      <w:lvlJc w:val="left"/>
      <w:pPr>
        <w:ind w:left="3501" w:hanging="420"/>
      </w:pPr>
      <w:rPr>
        <w:rFonts w:ascii="Wingdings" w:hAnsi="Wingdings" w:hint="default"/>
      </w:rPr>
    </w:lvl>
    <w:lvl w:ilvl="7" w:tplc="04090003" w:tentative="1">
      <w:start w:val="1"/>
      <w:numFmt w:val="bullet"/>
      <w:lvlText w:val=""/>
      <w:lvlJc w:val="left"/>
      <w:pPr>
        <w:ind w:left="3921" w:hanging="420"/>
      </w:pPr>
      <w:rPr>
        <w:rFonts w:ascii="Wingdings" w:hAnsi="Wingdings" w:hint="default"/>
      </w:rPr>
    </w:lvl>
    <w:lvl w:ilvl="8" w:tplc="04090005" w:tentative="1">
      <w:start w:val="1"/>
      <w:numFmt w:val="bullet"/>
      <w:lvlText w:val=""/>
      <w:lvlJc w:val="left"/>
      <w:pPr>
        <w:ind w:left="4341" w:hanging="420"/>
      </w:pPr>
      <w:rPr>
        <w:rFonts w:ascii="Wingdings" w:hAnsi="Wingdings" w:hint="default"/>
      </w:rPr>
    </w:lvl>
  </w:abstractNum>
  <w:abstractNum w:abstractNumId="1869" w15:restartNumberingAfterBreak="0">
    <w:nsid w:val="69593D10"/>
    <w:multiLevelType w:val="hybridMultilevel"/>
    <w:tmpl w:val="974A9454"/>
    <w:lvl w:ilvl="0" w:tplc="0409000F">
      <w:start w:val="1"/>
      <w:numFmt w:val="decimal"/>
      <w:lvlText w:val="%1."/>
      <w:lvlJc w:val="left"/>
      <w:pPr>
        <w:ind w:left="567" w:hanging="440"/>
      </w:pPr>
    </w:lvl>
    <w:lvl w:ilvl="1" w:tplc="04090019" w:tentative="1">
      <w:start w:val="1"/>
      <w:numFmt w:val="lowerLetter"/>
      <w:lvlText w:val="%2)"/>
      <w:lvlJc w:val="left"/>
      <w:pPr>
        <w:ind w:left="1007" w:hanging="440"/>
      </w:pPr>
    </w:lvl>
    <w:lvl w:ilvl="2" w:tplc="0409001B" w:tentative="1">
      <w:start w:val="1"/>
      <w:numFmt w:val="lowerRoman"/>
      <w:lvlText w:val="%3."/>
      <w:lvlJc w:val="right"/>
      <w:pPr>
        <w:ind w:left="1447" w:hanging="440"/>
      </w:pPr>
    </w:lvl>
    <w:lvl w:ilvl="3" w:tplc="0409000F" w:tentative="1">
      <w:start w:val="1"/>
      <w:numFmt w:val="decimal"/>
      <w:lvlText w:val="%4."/>
      <w:lvlJc w:val="left"/>
      <w:pPr>
        <w:ind w:left="1887" w:hanging="440"/>
      </w:pPr>
    </w:lvl>
    <w:lvl w:ilvl="4" w:tplc="04090019" w:tentative="1">
      <w:start w:val="1"/>
      <w:numFmt w:val="lowerLetter"/>
      <w:lvlText w:val="%5)"/>
      <w:lvlJc w:val="left"/>
      <w:pPr>
        <w:ind w:left="2327" w:hanging="440"/>
      </w:pPr>
    </w:lvl>
    <w:lvl w:ilvl="5" w:tplc="0409001B" w:tentative="1">
      <w:start w:val="1"/>
      <w:numFmt w:val="lowerRoman"/>
      <w:lvlText w:val="%6."/>
      <w:lvlJc w:val="right"/>
      <w:pPr>
        <w:ind w:left="2767" w:hanging="440"/>
      </w:pPr>
    </w:lvl>
    <w:lvl w:ilvl="6" w:tplc="0409000F" w:tentative="1">
      <w:start w:val="1"/>
      <w:numFmt w:val="decimal"/>
      <w:lvlText w:val="%7."/>
      <w:lvlJc w:val="left"/>
      <w:pPr>
        <w:ind w:left="3207" w:hanging="440"/>
      </w:pPr>
    </w:lvl>
    <w:lvl w:ilvl="7" w:tplc="04090019" w:tentative="1">
      <w:start w:val="1"/>
      <w:numFmt w:val="lowerLetter"/>
      <w:lvlText w:val="%8)"/>
      <w:lvlJc w:val="left"/>
      <w:pPr>
        <w:ind w:left="3647" w:hanging="440"/>
      </w:pPr>
    </w:lvl>
    <w:lvl w:ilvl="8" w:tplc="0409001B" w:tentative="1">
      <w:start w:val="1"/>
      <w:numFmt w:val="lowerRoman"/>
      <w:lvlText w:val="%9."/>
      <w:lvlJc w:val="right"/>
      <w:pPr>
        <w:ind w:left="4087" w:hanging="440"/>
      </w:pPr>
    </w:lvl>
  </w:abstractNum>
  <w:abstractNum w:abstractNumId="1870" w15:restartNumberingAfterBreak="0">
    <w:nsid w:val="69634D2A"/>
    <w:multiLevelType w:val="hybridMultilevel"/>
    <w:tmpl w:val="FF6EB59E"/>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71" w15:restartNumberingAfterBreak="0">
    <w:nsid w:val="69646814"/>
    <w:multiLevelType w:val="hybridMultilevel"/>
    <w:tmpl w:val="2152B210"/>
    <w:lvl w:ilvl="0" w:tplc="04090001">
      <w:start w:val="1"/>
      <w:numFmt w:val="bullet"/>
      <w:lvlText w:val=""/>
      <w:lvlJc w:val="left"/>
      <w:pPr>
        <w:ind w:left="1289" w:hanging="420"/>
      </w:pPr>
      <w:rPr>
        <w:rFonts w:ascii="Wingdings" w:hAnsi="Wingdings" w:hint="default"/>
      </w:rPr>
    </w:lvl>
    <w:lvl w:ilvl="1" w:tplc="04090003" w:tentative="1">
      <w:start w:val="1"/>
      <w:numFmt w:val="bullet"/>
      <w:lvlText w:val=""/>
      <w:lvlJc w:val="left"/>
      <w:pPr>
        <w:ind w:left="1709" w:hanging="420"/>
      </w:pPr>
      <w:rPr>
        <w:rFonts w:ascii="Wingdings" w:hAnsi="Wingdings" w:hint="default"/>
      </w:rPr>
    </w:lvl>
    <w:lvl w:ilvl="2" w:tplc="04090005" w:tentative="1">
      <w:start w:val="1"/>
      <w:numFmt w:val="bullet"/>
      <w:lvlText w:val=""/>
      <w:lvlJc w:val="left"/>
      <w:pPr>
        <w:ind w:left="2129" w:hanging="420"/>
      </w:pPr>
      <w:rPr>
        <w:rFonts w:ascii="Wingdings" w:hAnsi="Wingdings" w:hint="default"/>
      </w:rPr>
    </w:lvl>
    <w:lvl w:ilvl="3" w:tplc="04090001" w:tentative="1">
      <w:start w:val="1"/>
      <w:numFmt w:val="bullet"/>
      <w:lvlText w:val=""/>
      <w:lvlJc w:val="left"/>
      <w:pPr>
        <w:ind w:left="2549" w:hanging="420"/>
      </w:pPr>
      <w:rPr>
        <w:rFonts w:ascii="Wingdings" w:hAnsi="Wingdings" w:hint="default"/>
      </w:rPr>
    </w:lvl>
    <w:lvl w:ilvl="4" w:tplc="04090003" w:tentative="1">
      <w:start w:val="1"/>
      <w:numFmt w:val="bullet"/>
      <w:lvlText w:val=""/>
      <w:lvlJc w:val="left"/>
      <w:pPr>
        <w:ind w:left="2969" w:hanging="420"/>
      </w:pPr>
      <w:rPr>
        <w:rFonts w:ascii="Wingdings" w:hAnsi="Wingdings" w:hint="default"/>
      </w:rPr>
    </w:lvl>
    <w:lvl w:ilvl="5" w:tplc="04090005" w:tentative="1">
      <w:start w:val="1"/>
      <w:numFmt w:val="bullet"/>
      <w:lvlText w:val=""/>
      <w:lvlJc w:val="left"/>
      <w:pPr>
        <w:ind w:left="3389" w:hanging="420"/>
      </w:pPr>
      <w:rPr>
        <w:rFonts w:ascii="Wingdings" w:hAnsi="Wingdings" w:hint="default"/>
      </w:rPr>
    </w:lvl>
    <w:lvl w:ilvl="6" w:tplc="04090001" w:tentative="1">
      <w:start w:val="1"/>
      <w:numFmt w:val="bullet"/>
      <w:lvlText w:val=""/>
      <w:lvlJc w:val="left"/>
      <w:pPr>
        <w:ind w:left="3809" w:hanging="420"/>
      </w:pPr>
      <w:rPr>
        <w:rFonts w:ascii="Wingdings" w:hAnsi="Wingdings" w:hint="default"/>
      </w:rPr>
    </w:lvl>
    <w:lvl w:ilvl="7" w:tplc="04090003" w:tentative="1">
      <w:start w:val="1"/>
      <w:numFmt w:val="bullet"/>
      <w:lvlText w:val=""/>
      <w:lvlJc w:val="left"/>
      <w:pPr>
        <w:ind w:left="4229" w:hanging="420"/>
      </w:pPr>
      <w:rPr>
        <w:rFonts w:ascii="Wingdings" w:hAnsi="Wingdings" w:hint="default"/>
      </w:rPr>
    </w:lvl>
    <w:lvl w:ilvl="8" w:tplc="04090005" w:tentative="1">
      <w:start w:val="1"/>
      <w:numFmt w:val="bullet"/>
      <w:lvlText w:val=""/>
      <w:lvlJc w:val="left"/>
      <w:pPr>
        <w:ind w:left="4649" w:hanging="420"/>
      </w:pPr>
      <w:rPr>
        <w:rFonts w:ascii="Wingdings" w:hAnsi="Wingdings" w:hint="default"/>
      </w:rPr>
    </w:lvl>
  </w:abstractNum>
  <w:abstractNum w:abstractNumId="1872" w15:restartNumberingAfterBreak="0">
    <w:nsid w:val="698016B7"/>
    <w:multiLevelType w:val="hybridMultilevel"/>
    <w:tmpl w:val="10E0BB2A"/>
    <w:lvl w:ilvl="0" w:tplc="2F4E3656">
      <w:start w:val="1"/>
      <w:numFmt w:val="decimal"/>
      <w:lvlText w:val="%1."/>
      <w:lvlJc w:val="left"/>
      <w:pPr>
        <w:ind w:left="360" w:hanging="360"/>
      </w:pPr>
      <w:rPr>
        <w:rFonts w:cs="宋体"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73" w15:restartNumberingAfterBreak="0">
    <w:nsid w:val="69D44295"/>
    <w:multiLevelType w:val="hybridMultilevel"/>
    <w:tmpl w:val="42D423CE"/>
    <w:lvl w:ilvl="0" w:tplc="0409000F">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874" w15:restartNumberingAfterBreak="0">
    <w:nsid w:val="69E54C88"/>
    <w:multiLevelType w:val="multilevel"/>
    <w:tmpl w:val="6F14EC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75" w15:restartNumberingAfterBreak="0">
    <w:nsid w:val="69FB227A"/>
    <w:multiLevelType w:val="hybridMultilevel"/>
    <w:tmpl w:val="D3169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6" w15:restartNumberingAfterBreak="0">
    <w:nsid w:val="6A064514"/>
    <w:multiLevelType w:val="hybridMultilevel"/>
    <w:tmpl w:val="AB86D1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7" w15:restartNumberingAfterBreak="0">
    <w:nsid w:val="6A09259B"/>
    <w:multiLevelType w:val="hybridMultilevel"/>
    <w:tmpl w:val="CA3AC086"/>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78" w15:restartNumberingAfterBreak="0">
    <w:nsid w:val="6A227569"/>
    <w:multiLevelType w:val="hybridMultilevel"/>
    <w:tmpl w:val="9BEAD110"/>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79" w15:restartNumberingAfterBreak="0">
    <w:nsid w:val="6A29745E"/>
    <w:multiLevelType w:val="hybridMultilevel"/>
    <w:tmpl w:val="DC844112"/>
    <w:lvl w:ilvl="0" w:tplc="04090011">
      <w:start w:val="1"/>
      <w:numFmt w:val="decimal"/>
      <w:lvlText w:val="%1)"/>
      <w:lvlJc w:val="left"/>
      <w:pPr>
        <w:ind w:left="729" w:hanging="420"/>
      </w:pPr>
      <w:rPr>
        <w:rFonts w:hint="default"/>
      </w:rPr>
    </w:lvl>
    <w:lvl w:ilvl="1" w:tplc="04090003" w:tentative="1">
      <w:start w:val="1"/>
      <w:numFmt w:val="bullet"/>
      <w:lvlText w:val=""/>
      <w:lvlJc w:val="left"/>
      <w:pPr>
        <w:ind w:left="1149" w:hanging="420"/>
      </w:pPr>
      <w:rPr>
        <w:rFonts w:ascii="Wingdings" w:hAnsi="Wingdings" w:hint="default"/>
      </w:rPr>
    </w:lvl>
    <w:lvl w:ilvl="2" w:tplc="04090005" w:tentative="1">
      <w:start w:val="1"/>
      <w:numFmt w:val="bullet"/>
      <w:lvlText w:val=""/>
      <w:lvlJc w:val="left"/>
      <w:pPr>
        <w:ind w:left="1569" w:hanging="420"/>
      </w:pPr>
      <w:rPr>
        <w:rFonts w:ascii="Wingdings" w:hAnsi="Wingdings" w:hint="default"/>
      </w:rPr>
    </w:lvl>
    <w:lvl w:ilvl="3" w:tplc="04090001" w:tentative="1">
      <w:start w:val="1"/>
      <w:numFmt w:val="bullet"/>
      <w:lvlText w:val=""/>
      <w:lvlJc w:val="left"/>
      <w:pPr>
        <w:ind w:left="1989" w:hanging="420"/>
      </w:pPr>
      <w:rPr>
        <w:rFonts w:ascii="Wingdings" w:hAnsi="Wingdings" w:hint="default"/>
      </w:rPr>
    </w:lvl>
    <w:lvl w:ilvl="4" w:tplc="04090003" w:tentative="1">
      <w:start w:val="1"/>
      <w:numFmt w:val="bullet"/>
      <w:lvlText w:val=""/>
      <w:lvlJc w:val="left"/>
      <w:pPr>
        <w:ind w:left="2409" w:hanging="420"/>
      </w:pPr>
      <w:rPr>
        <w:rFonts w:ascii="Wingdings" w:hAnsi="Wingdings" w:hint="default"/>
      </w:rPr>
    </w:lvl>
    <w:lvl w:ilvl="5" w:tplc="04090005" w:tentative="1">
      <w:start w:val="1"/>
      <w:numFmt w:val="bullet"/>
      <w:lvlText w:val=""/>
      <w:lvlJc w:val="left"/>
      <w:pPr>
        <w:ind w:left="2829" w:hanging="420"/>
      </w:pPr>
      <w:rPr>
        <w:rFonts w:ascii="Wingdings" w:hAnsi="Wingdings" w:hint="default"/>
      </w:rPr>
    </w:lvl>
    <w:lvl w:ilvl="6" w:tplc="04090001" w:tentative="1">
      <w:start w:val="1"/>
      <w:numFmt w:val="bullet"/>
      <w:lvlText w:val=""/>
      <w:lvlJc w:val="left"/>
      <w:pPr>
        <w:ind w:left="3249" w:hanging="420"/>
      </w:pPr>
      <w:rPr>
        <w:rFonts w:ascii="Wingdings" w:hAnsi="Wingdings" w:hint="default"/>
      </w:rPr>
    </w:lvl>
    <w:lvl w:ilvl="7" w:tplc="04090003" w:tentative="1">
      <w:start w:val="1"/>
      <w:numFmt w:val="bullet"/>
      <w:lvlText w:val=""/>
      <w:lvlJc w:val="left"/>
      <w:pPr>
        <w:ind w:left="3669" w:hanging="420"/>
      </w:pPr>
      <w:rPr>
        <w:rFonts w:ascii="Wingdings" w:hAnsi="Wingdings" w:hint="default"/>
      </w:rPr>
    </w:lvl>
    <w:lvl w:ilvl="8" w:tplc="04090005" w:tentative="1">
      <w:start w:val="1"/>
      <w:numFmt w:val="bullet"/>
      <w:lvlText w:val=""/>
      <w:lvlJc w:val="left"/>
      <w:pPr>
        <w:ind w:left="4089" w:hanging="420"/>
      </w:pPr>
      <w:rPr>
        <w:rFonts w:ascii="Wingdings" w:hAnsi="Wingdings" w:hint="default"/>
      </w:rPr>
    </w:lvl>
  </w:abstractNum>
  <w:abstractNum w:abstractNumId="1880" w15:restartNumberingAfterBreak="0">
    <w:nsid w:val="6A336549"/>
    <w:multiLevelType w:val="hybridMultilevel"/>
    <w:tmpl w:val="B9BC1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81" w15:restartNumberingAfterBreak="0">
    <w:nsid w:val="6A3E09B6"/>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82" w15:restartNumberingAfterBreak="0">
    <w:nsid w:val="6A436B56"/>
    <w:multiLevelType w:val="hybridMultilevel"/>
    <w:tmpl w:val="290E4A74"/>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883" w15:restartNumberingAfterBreak="0">
    <w:nsid w:val="6A452E27"/>
    <w:multiLevelType w:val="hybridMultilevel"/>
    <w:tmpl w:val="A8FECA56"/>
    <w:lvl w:ilvl="0" w:tplc="3E8001D0">
      <w:start w:val="3"/>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4" w15:restartNumberingAfterBreak="0">
    <w:nsid w:val="6A5B7D46"/>
    <w:multiLevelType w:val="hybridMultilevel"/>
    <w:tmpl w:val="5CAEF55A"/>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885" w15:restartNumberingAfterBreak="0">
    <w:nsid w:val="6A5F0CEE"/>
    <w:multiLevelType w:val="hybridMultilevel"/>
    <w:tmpl w:val="2A4893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6" w15:restartNumberingAfterBreak="0">
    <w:nsid w:val="6A784813"/>
    <w:multiLevelType w:val="hybridMultilevel"/>
    <w:tmpl w:val="412A67E8"/>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1887" w15:restartNumberingAfterBreak="0">
    <w:nsid w:val="6A7A1D8C"/>
    <w:multiLevelType w:val="hybridMultilevel"/>
    <w:tmpl w:val="62B6627E"/>
    <w:lvl w:ilvl="0" w:tplc="D3D4EA5A">
      <w:start w:val="8"/>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8" w15:restartNumberingAfterBreak="0">
    <w:nsid w:val="6A8D00A8"/>
    <w:multiLevelType w:val="hybridMultilevel"/>
    <w:tmpl w:val="C4E4FD6E"/>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889" w15:restartNumberingAfterBreak="0">
    <w:nsid w:val="6AA45E32"/>
    <w:multiLevelType w:val="hybridMultilevel"/>
    <w:tmpl w:val="597432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0" w15:restartNumberingAfterBreak="0">
    <w:nsid w:val="6AEE75A0"/>
    <w:multiLevelType w:val="hybridMultilevel"/>
    <w:tmpl w:val="8B70DBBC"/>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91" w15:restartNumberingAfterBreak="0">
    <w:nsid w:val="6AFD3B24"/>
    <w:multiLevelType w:val="hybridMultilevel"/>
    <w:tmpl w:val="3A5E7B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92" w15:restartNumberingAfterBreak="0">
    <w:nsid w:val="6B167192"/>
    <w:multiLevelType w:val="hybridMultilevel"/>
    <w:tmpl w:val="6FDCE9C0"/>
    <w:lvl w:ilvl="0" w:tplc="04090011">
      <w:start w:val="1"/>
      <w:numFmt w:val="decimal"/>
      <w:lvlText w:val="%1)"/>
      <w:lvlJc w:val="left"/>
      <w:pPr>
        <w:ind w:left="605" w:hanging="440"/>
      </w:pPr>
    </w:lvl>
    <w:lvl w:ilvl="1" w:tplc="04090019" w:tentative="1">
      <w:start w:val="1"/>
      <w:numFmt w:val="lowerLetter"/>
      <w:lvlText w:val="%2)"/>
      <w:lvlJc w:val="left"/>
      <w:pPr>
        <w:ind w:left="1045" w:hanging="440"/>
      </w:pPr>
    </w:lvl>
    <w:lvl w:ilvl="2" w:tplc="0409001B" w:tentative="1">
      <w:start w:val="1"/>
      <w:numFmt w:val="lowerRoman"/>
      <w:lvlText w:val="%3."/>
      <w:lvlJc w:val="right"/>
      <w:pPr>
        <w:ind w:left="1485" w:hanging="440"/>
      </w:pPr>
    </w:lvl>
    <w:lvl w:ilvl="3" w:tplc="0409000F" w:tentative="1">
      <w:start w:val="1"/>
      <w:numFmt w:val="decimal"/>
      <w:lvlText w:val="%4."/>
      <w:lvlJc w:val="left"/>
      <w:pPr>
        <w:ind w:left="1925" w:hanging="440"/>
      </w:pPr>
    </w:lvl>
    <w:lvl w:ilvl="4" w:tplc="04090019" w:tentative="1">
      <w:start w:val="1"/>
      <w:numFmt w:val="lowerLetter"/>
      <w:lvlText w:val="%5)"/>
      <w:lvlJc w:val="left"/>
      <w:pPr>
        <w:ind w:left="2365" w:hanging="440"/>
      </w:pPr>
    </w:lvl>
    <w:lvl w:ilvl="5" w:tplc="0409001B" w:tentative="1">
      <w:start w:val="1"/>
      <w:numFmt w:val="lowerRoman"/>
      <w:lvlText w:val="%6."/>
      <w:lvlJc w:val="right"/>
      <w:pPr>
        <w:ind w:left="2805" w:hanging="440"/>
      </w:pPr>
    </w:lvl>
    <w:lvl w:ilvl="6" w:tplc="0409000F" w:tentative="1">
      <w:start w:val="1"/>
      <w:numFmt w:val="decimal"/>
      <w:lvlText w:val="%7."/>
      <w:lvlJc w:val="left"/>
      <w:pPr>
        <w:ind w:left="3245" w:hanging="440"/>
      </w:pPr>
    </w:lvl>
    <w:lvl w:ilvl="7" w:tplc="04090019" w:tentative="1">
      <w:start w:val="1"/>
      <w:numFmt w:val="lowerLetter"/>
      <w:lvlText w:val="%8)"/>
      <w:lvlJc w:val="left"/>
      <w:pPr>
        <w:ind w:left="3685" w:hanging="440"/>
      </w:pPr>
    </w:lvl>
    <w:lvl w:ilvl="8" w:tplc="0409001B" w:tentative="1">
      <w:start w:val="1"/>
      <w:numFmt w:val="lowerRoman"/>
      <w:lvlText w:val="%9."/>
      <w:lvlJc w:val="right"/>
      <w:pPr>
        <w:ind w:left="4125" w:hanging="440"/>
      </w:pPr>
    </w:lvl>
  </w:abstractNum>
  <w:abstractNum w:abstractNumId="1893" w15:restartNumberingAfterBreak="0">
    <w:nsid w:val="6B3176A4"/>
    <w:multiLevelType w:val="hybridMultilevel"/>
    <w:tmpl w:val="6BF0666C"/>
    <w:lvl w:ilvl="0" w:tplc="FFFFFFFF">
      <w:start w:val="1"/>
      <w:numFmt w:val="decimal"/>
      <w:lvlText w:val="%1)"/>
      <w:lvlJc w:val="left"/>
      <w:pPr>
        <w:ind w:left="890" w:hanging="440"/>
      </w:pPr>
    </w:lvl>
    <w:lvl w:ilvl="1" w:tplc="FFFFFFFF" w:tentative="1">
      <w:start w:val="1"/>
      <w:numFmt w:val="lowerLetter"/>
      <w:lvlText w:val="%2)"/>
      <w:lvlJc w:val="left"/>
      <w:pPr>
        <w:ind w:left="1330" w:hanging="440"/>
      </w:pPr>
    </w:lvl>
    <w:lvl w:ilvl="2" w:tplc="FFFFFFFF" w:tentative="1">
      <w:start w:val="1"/>
      <w:numFmt w:val="lowerRoman"/>
      <w:lvlText w:val="%3."/>
      <w:lvlJc w:val="right"/>
      <w:pPr>
        <w:ind w:left="1770" w:hanging="440"/>
      </w:pPr>
    </w:lvl>
    <w:lvl w:ilvl="3" w:tplc="FFFFFFFF" w:tentative="1">
      <w:start w:val="1"/>
      <w:numFmt w:val="decimal"/>
      <w:lvlText w:val="%4."/>
      <w:lvlJc w:val="left"/>
      <w:pPr>
        <w:ind w:left="2210" w:hanging="440"/>
      </w:pPr>
    </w:lvl>
    <w:lvl w:ilvl="4" w:tplc="FFFFFFFF" w:tentative="1">
      <w:start w:val="1"/>
      <w:numFmt w:val="lowerLetter"/>
      <w:lvlText w:val="%5)"/>
      <w:lvlJc w:val="left"/>
      <w:pPr>
        <w:ind w:left="2650" w:hanging="440"/>
      </w:pPr>
    </w:lvl>
    <w:lvl w:ilvl="5" w:tplc="FFFFFFFF" w:tentative="1">
      <w:start w:val="1"/>
      <w:numFmt w:val="lowerRoman"/>
      <w:lvlText w:val="%6."/>
      <w:lvlJc w:val="right"/>
      <w:pPr>
        <w:ind w:left="3090" w:hanging="440"/>
      </w:pPr>
    </w:lvl>
    <w:lvl w:ilvl="6" w:tplc="FFFFFFFF" w:tentative="1">
      <w:start w:val="1"/>
      <w:numFmt w:val="decimal"/>
      <w:lvlText w:val="%7."/>
      <w:lvlJc w:val="left"/>
      <w:pPr>
        <w:ind w:left="3530" w:hanging="440"/>
      </w:pPr>
    </w:lvl>
    <w:lvl w:ilvl="7" w:tplc="FFFFFFFF" w:tentative="1">
      <w:start w:val="1"/>
      <w:numFmt w:val="lowerLetter"/>
      <w:lvlText w:val="%8)"/>
      <w:lvlJc w:val="left"/>
      <w:pPr>
        <w:ind w:left="3970" w:hanging="440"/>
      </w:pPr>
    </w:lvl>
    <w:lvl w:ilvl="8" w:tplc="FFFFFFFF" w:tentative="1">
      <w:start w:val="1"/>
      <w:numFmt w:val="lowerRoman"/>
      <w:lvlText w:val="%9."/>
      <w:lvlJc w:val="right"/>
      <w:pPr>
        <w:ind w:left="4410" w:hanging="440"/>
      </w:pPr>
    </w:lvl>
  </w:abstractNum>
  <w:abstractNum w:abstractNumId="1894" w15:restartNumberingAfterBreak="0">
    <w:nsid w:val="6B34045D"/>
    <w:multiLevelType w:val="hybridMultilevel"/>
    <w:tmpl w:val="96DC01D0"/>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95" w15:restartNumberingAfterBreak="0">
    <w:nsid w:val="6B457796"/>
    <w:multiLevelType w:val="hybridMultilevel"/>
    <w:tmpl w:val="07BE685A"/>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1896" w15:restartNumberingAfterBreak="0">
    <w:nsid w:val="6B4C021E"/>
    <w:multiLevelType w:val="hybridMultilevel"/>
    <w:tmpl w:val="9842C3A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97" w15:restartNumberingAfterBreak="0">
    <w:nsid w:val="6B817EA0"/>
    <w:multiLevelType w:val="hybridMultilevel"/>
    <w:tmpl w:val="3294C84E"/>
    <w:lvl w:ilvl="0" w:tplc="5A2A5618">
      <w:start w:val="1"/>
      <w:numFmt w:val="decimal"/>
      <w:lvlText w:val="%1)"/>
      <w:lvlJc w:val="left"/>
      <w:pPr>
        <w:ind w:left="86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98" w15:restartNumberingAfterBreak="0">
    <w:nsid w:val="6B863838"/>
    <w:multiLevelType w:val="hybridMultilevel"/>
    <w:tmpl w:val="411C44F6"/>
    <w:lvl w:ilvl="0" w:tplc="04090001">
      <w:start w:val="1"/>
      <w:numFmt w:val="bullet"/>
      <w:lvlText w:val=""/>
      <w:lvlJc w:val="left"/>
      <w:pPr>
        <w:ind w:left="1260" w:hanging="420"/>
      </w:pPr>
      <w:rPr>
        <w:rFonts w:ascii="Wingdings" w:hAnsi="Wingding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99" w15:restartNumberingAfterBreak="0">
    <w:nsid w:val="6B8C20A2"/>
    <w:multiLevelType w:val="hybridMultilevel"/>
    <w:tmpl w:val="C0CE3B24"/>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00" w15:restartNumberingAfterBreak="0">
    <w:nsid w:val="6B9C7FDB"/>
    <w:multiLevelType w:val="hybridMultilevel"/>
    <w:tmpl w:val="785E1FF8"/>
    <w:lvl w:ilvl="0" w:tplc="CF4E7022">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01" w15:restartNumberingAfterBreak="0">
    <w:nsid w:val="6BAC641B"/>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902" w15:restartNumberingAfterBreak="0">
    <w:nsid w:val="6BAE2D97"/>
    <w:multiLevelType w:val="multilevel"/>
    <w:tmpl w:val="F74E0C72"/>
    <w:lvl w:ilvl="0">
      <w:start w:val="1"/>
      <w:numFmt w:val="decimal"/>
      <w:lvlText w:val="%1."/>
      <w:lvlJc w:val="left"/>
      <w:pPr>
        <w:ind w:left="1140" w:hanging="360"/>
      </w:pPr>
      <w:rPr>
        <w:rFonts w:ascii="等线" w:eastAsia="等线" w:hAnsi="等线" w:hint="default"/>
        <w:sz w:val="22"/>
      </w:rPr>
    </w:lvl>
    <w:lvl w:ilvl="1">
      <w:start w:val="2"/>
      <w:numFmt w:val="decimal"/>
      <w:isLgl/>
      <w:lvlText w:val="%1.%2"/>
      <w:lvlJc w:val="left"/>
      <w:pPr>
        <w:ind w:left="1140" w:hanging="360"/>
      </w:pPr>
      <w:rPr>
        <w:rFonts w:hint="default"/>
      </w:rPr>
    </w:lvl>
    <w:lvl w:ilvl="2">
      <w:start w:val="1"/>
      <w:numFmt w:val="decimal"/>
      <w:isLgl/>
      <w:lvlText w:val="%1.%2.%3"/>
      <w:lvlJc w:val="left"/>
      <w:pPr>
        <w:ind w:left="1500" w:hanging="720"/>
      </w:pPr>
      <w:rPr>
        <w:rFonts w:hint="default"/>
      </w:rPr>
    </w:lvl>
    <w:lvl w:ilvl="3">
      <w:start w:val="1"/>
      <w:numFmt w:val="decimal"/>
      <w:isLgl/>
      <w:lvlText w:val="%1.%2.%3.%4"/>
      <w:lvlJc w:val="left"/>
      <w:pPr>
        <w:ind w:left="1500" w:hanging="720"/>
      </w:pPr>
      <w:rPr>
        <w:rFonts w:hint="default"/>
      </w:rPr>
    </w:lvl>
    <w:lvl w:ilvl="4">
      <w:start w:val="1"/>
      <w:numFmt w:val="decimal"/>
      <w:isLgl/>
      <w:lvlText w:val="%1.%2.%3.%4.%5"/>
      <w:lvlJc w:val="left"/>
      <w:pPr>
        <w:ind w:left="1860" w:hanging="1080"/>
      </w:pPr>
      <w:rPr>
        <w:rFonts w:hint="default"/>
      </w:rPr>
    </w:lvl>
    <w:lvl w:ilvl="5">
      <w:start w:val="1"/>
      <w:numFmt w:val="decimal"/>
      <w:isLgl/>
      <w:lvlText w:val="%1.%2.%3.%4.%5.%6"/>
      <w:lvlJc w:val="left"/>
      <w:pPr>
        <w:ind w:left="1860" w:hanging="1080"/>
      </w:pPr>
      <w:rPr>
        <w:rFonts w:hint="default"/>
      </w:rPr>
    </w:lvl>
    <w:lvl w:ilvl="6">
      <w:start w:val="1"/>
      <w:numFmt w:val="decimal"/>
      <w:isLgl/>
      <w:lvlText w:val="%1.%2.%3.%4.%5.%6.%7"/>
      <w:lvlJc w:val="left"/>
      <w:pPr>
        <w:ind w:left="222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580" w:hanging="1800"/>
      </w:pPr>
      <w:rPr>
        <w:rFonts w:hint="default"/>
      </w:rPr>
    </w:lvl>
  </w:abstractNum>
  <w:abstractNum w:abstractNumId="1903" w15:restartNumberingAfterBreak="0">
    <w:nsid w:val="6BD34EF5"/>
    <w:multiLevelType w:val="hybridMultilevel"/>
    <w:tmpl w:val="97C6F8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4" w15:restartNumberingAfterBreak="0">
    <w:nsid w:val="6BE745FE"/>
    <w:multiLevelType w:val="hybridMultilevel"/>
    <w:tmpl w:val="2DD47678"/>
    <w:lvl w:ilvl="0" w:tplc="5D389BB8">
      <w:start w:val="12"/>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5" w15:restartNumberingAfterBreak="0">
    <w:nsid w:val="6BE86A26"/>
    <w:multiLevelType w:val="hybridMultilevel"/>
    <w:tmpl w:val="EF58A56E"/>
    <w:lvl w:ilvl="0" w:tplc="04090009">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906" w15:restartNumberingAfterBreak="0">
    <w:nsid w:val="6BEF760D"/>
    <w:multiLevelType w:val="hybridMultilevel"/>
    <w:tmpl w:val="62BADA68"/>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07" w15:restartNumberingAfterBreak="0">
    <w:nsid w:val="6BF8694A"/>
    <w:multiLevelType w:val="hybridMultilevel"/>
    <w:tmpl w:val="FB8E217A"/>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1908" w15:restartNumberingAfterBreak="0">
    <w:nsid w:val="6BFA18D8"/>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909" w15:restartNumberingAfterBreak="0">
    <w:nsid w:val="6BFA2141"/>
    <w:multiLevelType w:val="hybridMultilevel"/>
    <w:tmpl w:val="E14CD120"/>
    <w:lvl w:ilvl="0" w:tplc="04090011">
      <w:start w:val="1"/>
      <w:numFmt w:val="decimal"/>
      <w:lvlText w:val="%1)"/>
      <w:lvlJc w:val="left"/>
      <w:pPr>
        <w:ind w:left="890" w:hanging="440"/>
      </w:pPr>
    </w:lvl>
    <w:lvl w:ilvl="1" w:tplc="04090019" w:tentative="1">
      <w:start w:val="1"/>
      <w:numFmt w:val="lowerLetter"/>
      <w:lvlText w:val="%2)"/>
      <w:lvlJc w:val="left"/>
      <w:pPr>
        <w:ind w:left="1330" w:hanging="440"/>
      </w:pPr>
    </w:lvl>
    <w:lvl w:ilvl="2" w:tplc="0409001B" w:tentative="1">
      <w:start w:val="1"/>
      <w:numFmt w:val="lowerRoman"/>
      <w:lvlText w:val="%3."/>
      <w:lvlJc w:val="right"/>
      <w:pPr>
        <w:ind w:left="1770" w:hanging="440"/>
      </w:pPr>
    </w:lvl>
    <w:lvl w:ilvl="3" w:tplc="0409000F" w:tentative="1">
      <w:start w:val="1"/>
      <w:numFmt w:val="decimal"/>
      <w:lvlText w:val="%4."/>
      <w:lvlJc w:val="left"/>
      <w:pPr>
        <w:ind w:left="2210" w:hanging="440"/>
      </w:pPr>
    </w:lvl>
    <w:lvl w:ilvl="4" w:tplc="04090019" w:tentative="1">
      <w:start w:val="1"/>
      <w:numFmt w:val="lowerLetter"/>
      <w:lvlText w:val="%5)"/>
      <w:lvlJc w:val="left"/>
      <w:pPr>
        <w:ind w:left="2650" w:hanging="440"/>
      </w:pPr>
    </w:lvl>
    <w:lvl w:ilvl="5" w:tplc="0409001B" w:tentative="1">
      <w:start w:val="1"/>
      <w:numFmt w:val="lowerRoman"/>
      <w:lvlText w:val="%6."/>
      <w:lvlJc w:val="right"/>
      <w:pPr>
        <w:ind w:left="3090" w:hanging="440"/>
      </w:pPr>
    </w:lvl>
    <w:lvl w:ilvl="6" w:tplc="0409000F" w:tentative="1">
      <w:start w:val="1"/>
      <w:numFmt w:val="decimal"/>
      <w:lvlText w:val="%7."/>
      <w:lvlJc w:val="left"/>
      <w:pPr>
        <w:ind w:left="3530" w:hanging="440"/>
      </w:pPr>
    </w:lvl>
    <w:lvl w:ilvl="7" w:tplc="04090019" w:tentative="1">
      <w:start w:val="1"/>
      <w:numFmt w:val="lowerLetter"/>
      <w:lvlText w:val="%8)"/>
      <w:lvlJc w:val="left"/>
      <w:pPr>
        <w:ind w:left="3970" w:hanging="440"/>
      </w:pPr>
    </w:lvl>
    <w:lvl w:ilvl="8" w:tplc="0409001B" w:tentative="1">
      <w:start w:val="1"/>
      <w:numFmt w:val="lowerRoman"/>
      <w:lvlText w:val="%9."/>
      <w:lvlJc w:val="right"/>
      <w:pPr>
        <w:ind w:left="4410" w:hanging="440"/>
      </w:pPr>
    </w:lvl>
  </w:abstractNum>
  <w:abstractNum w:abstractNumId="1910" w15:restartNumberingAfterBreak="0">
    <w:nsid w:val="6BFC65D2"/>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911" w15:restartNumberingAfterBreak="0">
    <w:nsid w:val="6C0412B7"/>
    <w:multiLevelType w:val="hybridMultilevel"/>
    <w:tmpl w:val="751C2C6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12" w15:restartNumberingAfterBreak="0">
    <w:nsid w:val="6C082FFB"/>
    <w:multiLevelType w:val="hybridMultilevel"/>
    <w:tmpl w:val="CBC0FA38"/>
    <w:lvl w:ilvl="0" w:tplc="2F80981C">
      <w:start w:val="6"/>
      <w:numFmt w:val="decimal"/>
      <w:lvlText w:val="%1."/>
      <w:lvlJc w:val="left"/>
      <w:pPr>
        <w:ind w:left="78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3" w15:restartNumberingAfterBreak="0">
    <w:nsid w:val="6C194F36"/>
    <w:multiLevelType w:val="hybridMultilevel"/>
    <w:tmpl w:val="0AA0F46C"/>
    <w:lvl w:ilvl="0" w:tplc="0409000F">
      <w:start w:val="1"/>
      <w:numFmt w:val="decimal"/>
      <w:lvlText w:val="%1."/>
      <w:lvlJc w:val="left"/>
      <w:pPr>
        <w:ind w:left="176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14" w15:restartNumberingAfterBreak="0">
    <w:nsid w:val="6C281AC2"/>
    <w:multiLevelType w:val="hybridMultilevel"/>
    <w:tmpl w:val="93D8693A"/>
    <w:lvl w:ilvl="0" w:tplc="0B5ABE4C">
      <w:start w:val="4"/>
      <w:numFmt w:val="decimal"/>
      <w:lvlText w:val="%1)"/>
      <w:lvlJc w:val="left"/>
      <w:pPr>
        <w:ind w:left="1334"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15" w15:restartNumberingAfterBreak="0">
    <w:nsid w:val="6C413764"/>
    <w:multiLevelType w:val="hybridMultilevel"/>
    <w:tmpl w:val="370AC74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16" w15:restartNumberingAfterBreak="0">
    <w:nsid w:val="6C4438E0"/>
    <w:multiLevelType w:val="hybridMultilevel"/>
    <w:tmpl w:val="711E186C"/>
    <w:lvl w:ilvl="0" w:tplc="04090003">
      <w:start w:val="1"/>
      <w:numFmt w:val="bullet"/>
      <w:lvlText w:val="o"/>
      <w:lvlJc w:val="left"/>
      <w:pPr>
        <w:ind w:left="1260" w:hanging="420"/>
      </w:pPr>
      <w:rPr>
        <w:rFonts w:ascii="Courier New" w:hAnsi="Courier New" w:cs="Courier New"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917" w15:restartNumberingAfterBreak="0">
    <w:nsid w:val="6C73372A"/>
    <w:multiLevelType w:val="hybridMultilevel"/>
    <w:tmpl w:val="A426F088"/>
    <w:lvl w:ilvl="0" w:tplc="04090011">
      <w:start w:val="1"/>
      <w:numFmt w:val="decimal"/>
      <w:lvlText w:val="%1)"/>
      <w:lvlJc w:val="left"/>
      <w:pPr>
        <w:ind w:left="1200" w:hanging="420"/>
      </w:pPr>
      <w:rPr>
        <w:rFont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918" w15:restartNumberingAfterBreak="0">
    <w:nsid w:val="6C7463B1"/>
    <w:multiLevelType w:val="hybridMultilevel"/>
    <w:tmpl w:val="8E5CEFD4"/>
    <w:lvl w:ilvl="0" w:tplc="04090011">
      <w:start w:val="1"/>
      <w:numFmt w:val="decimal"/>
      <w:lvlText w:val="%1)"/>
      <w:lvlJc w:val="left"/>
      <w:pPr>
        <w:ind w:left="605" w:hanging="440"/>
      </w:pPr>
    </w:lvl>
    <w:lvl w:ilvl="1" w:tplc="04090019" w:tentative="1">
      <w:start w:val="1"/>
      <w:numFmt w:val="lowerLetter"/>
      <w:lvlText w:val="%2)"/>
      <w:lvlJc w:val="left"/>
      <w:pPr>
        <w:ind w:left="1045" w:hanging="440"/>
      </w:pPr>
    </w:lvl>
    <w:lvl w:ilvl="2" w:tplc="0409001B" w:tentative="1">
      <w:start w:val="1"/>
      <w:numFmt w:val="lowerRoman"/>
      <w:lvlText w:val="%3."/>
      <w:lvlJc w:val="right"/>
      <w:pPr>
        <w:ind w:left="1485" w:hanging="440"/>
      </w:pPr>
    </w:lvl>
    <w:lvl w:ilvl="3" w:tplc="0409000F" w:tentative="1">
      <w:start w:val="1"/>
      <w:numFmt w:val="decimal"/>
      <w:lvlText w:val="%4."/>
      <w:lvlJc w:val="left"/>
      <w:pPr>
        <w:ind w:left="1925" w:hanging="440"/>
      </w:pPr>
    </w:lvl>
    <w:lvl w:ilvl="4" w:tplc="04090019" w:tentative="1">
      <w:start w:val="1"/>
      <w:numFmt w:val="lowerLetter"/>
      <w:lvlText w:val="%5)"/>
      <w:lvlJc w:val="left"/>
      <w:pPr>
        <w:ind w:left="2365" w:hanging="440"/>
      </w:pPr>
    </w:lvl>
    <w:lvl w:ilvl="5" w:tplc="0409001B" w:tentative="1">
      <w:start w:val="1"/>
      <w:numFmt w:val="lowerRoman"/>
      <w:lvlText w:val="%6."/>
      <w:lvlJc w:val="right"/>
      <w:pPr>
        <w:ind w:left="2805" w:hanging="440"/>
      </w:pPr>
    </w:lvl>
    <w:lvl w:ilvl="6" w:tplc="0409000F" w:tentative="1">
      <w:start w:val="1"/>
      <w:numFmt w:val="decimal"/>
      <w:lvlText w:val="%7."/>
      <w:lvlJc w:val="left"/>
      <w:pPr>
        <w:ind w:left="3245" w:hanging="440"/>
      </w:pPr>
    </w:lvl>
    <w:lvl w:ilvl="7" w:tplc="04090019" w:tentative="1">
      <w:start w:val="1"/>
      <w:numFmt w:val="lowerLetter"/>
      <w:lvlText w:val="%8)"/>
      <w:lvlJc w:val="left"/>
      <w:pPr>
        <w:ind w:left="3685" w:hanging="440"/>
      </w:pPr>
    </w:lvl>
    <w:lvl w:ilvl="8" w:tplc="0409001B" w:tentative="1">
      <w:start w:val="1"/>
      <w:numFmt w:val="lowerRoman"/>
      <w:lvlText w:val="%9."/>
      <w:lvlJc w:val="right"/>
      <w:pPr>
        <w:ind w:left="4125" w:hanging="440"/>
      </w:pPr>
    </w:lvl>
  </w:abstractNum>
  <w:abstractNum w:abstractNumId="1919" w15:restartNumberingAfterBreak="0">
    <w:nsid w:val="6C833580"/>
    <w:multiLevelType w:val="hybridMultilevel"/>
    <w:tmpl w:val="A86E0252"/>
    <w:lvl w:ilvl="0" w:tplc="4426E092">
      <w:start w:val="1"/>
      <w:numFmt w:val="decimal"/>
      <w:lvlText w:val="%1)"/>
      <w:lvlJc w:val="left"/>
      <w:pPr>
        <w:tabs>
          <w:tab w:val="num" w:pos="720"/>
        </w:tabs>
        <w:ind w:left="720" w:hanging="360"/>
      </w:pPr>
    </w:lvl>
    <w:lvl w:ilvl="1" w:tplc="C2862626">
      <w:start w:val="1"/>
      <w:numFmt w:val="decimal"/>
      <w:lvlText w:val="%2."/>
      <w:lvlJc w:val="left"/>
      <w:pPr>
        <w:ind w:left="1440" w:hanging="360"/>
      </w:pPr>
      <w:rPr>
        <w:rFonts w:hint="default"/>
      </w:rPr>
    </w:lvl>
    <w:lvl w:ilvl="2" w:tplc="DFA2E718">
      <w:start w:val="1"/>
      <w:numFmt w:val="decimal"/>
      <w:lvlText w:val="%3)"/>
      <w:lvlJc w:val="left"/>
      <w:pPr>
        <w:ind w:left="2160" w:hanging="360"/>
      </w:pPr>
      <w:rPr>
        <w:rFonts w:hint="default"/>
      </w:rPr>
    </w:lvl>
    <w:lvl w:ilvl="3" w:tplc="1040C9BE" w:tentative="1">
      <w:start w:val="1"/>
      <w:numFmt w:val="lowerLetter"/>
      <w:lvlText w:val="%4."/>
      <w:lvlJc w:val="left"/>
      <w:pPr>
        <w:tabs>
          <w:tab w:val="num" w:pos="2880"/>
        </w:tabs>
        <w:ind w:left="2880" w:hanging="360"/>
      </w:pPr>
    </w:lvl>
    <w:lvl w:ilvl="4" w:tplc="FB56B42A" w:tentative="1">
      <w:start w:val="1"/>
      <w:numFmt w:val="lowerLetter"/>
      <w:lvlText w:val="%5."/>
      <w:lvlJc w:val="left"/>
      <w:pPr>
        <w:tabs>
          <w:tab w:val="num" w:pos="3600"/>
        </w:tabs>
        <w:ind w:left="3600" w:hanging="360"/>
      </w:pPr>
    </w:lvl>
    <w:lvl w:ilvl="5" w:tplc="27B839AC" w:tentative="1">
      <w:start w:val="1"/>
      <w:numFmt w:val="lowerLetter"/>
      <w:lvlText w:val="%6."/>
      <w:lvlJc w:val="left"/>
      <w:pPr>
        <w:tabs>
          <w:tab w:val="num" w:pos="4320"/>
        </w:tabs>
        <w:ind w:left="4320" w:hanging="360"/>
      </w:pPr>
    </w:lvl>
    <w:lvl w:ilvl="6" w:tplc="0CE290DE" w:tentative="1">
      <w:start w:val="1"/>
      <w:numFmt w:val="lowerLetter"/>
      <w:lvlText w:val="%7."/>
      <w:lvlJc w:val="left"/>
      <w:pPr>
        <w:tabs>
          <w:tab w:val="num" w:pos="5040"/>
        </w:tabs>
        <w:ind w:left="5040" w:hanging="360"/>
      </w:pPr>
    </w:lvl>
    <w:lvl w:ilvl="7" w:tplc="35E636D8" w:tentative="1">
      <w:start w:val="1"/>
      <w:numFmt w:val="lowerLetter"/>
      <w:lvlText w:val="%8."/>
      <w:lvlJc w:val="left"/>
      <w:pPr>
        <w:tabs>
          <w:tab w:val="num" w:pos="5760"/>
        </w:tabs>
        <w:ind w:left="5760" w:hanging="360"/>
      </w:pPr>
    </w:lvl>
    <w:lvl w:ilvl="8" w:tplc="8FA2CBD2" w:tentative="1">
      <w:start w:val="1"/>
      <w:numFmt w:val="lowerLetter"/>
      <w:lvlText w:val="%9."/>
      <w:lvlJc w:val="left"/>
      <w:pPr>
        <w:tabs>
          <w:tab w:val="num" w:pos="6480"/>
        </w:tabs>
        <w:ind w:left="6480" w:hanging="360"/>
      </w:pPr>
    </w:lvl>
  </w:abstractNum>
  <w:abstractNum w:abstractNumId="1920" w15:restartNumberingAfterBreak="0">
    <w:nsid w:val="6C891F7F"/>
    <w:multiLevelType w:val="hybridMultilevel"/>
    <w:tmpl w:val="6EAA010A"/>
    <w:lvl w:ilvl="0" w:tplc="C6984AC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21" w15:restartNumberingAfterBreak="0">
    <w:nsid w:val="6C9C6787"/>
    <w:multiLevelType w:val="hybridMultilevel"/>
    <w:tmpl w:val="F836B0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2" w15:restartNumberingAfterBreak="0">
    <w:nsid w:val="6CB41267"/>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923" w15:restartNumberingAfterBreak="0">
    <w:nsid w:val="6CC35572"/>
    <w:multiLevelType w:val="hybridMultilevel"/>
    <w:tmpl w:val="80968B6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24" w15:restartNumberingAfterBreak="0">
    <w:nsid w:val="6CE43E57"/>
    <w:multiLevelType w:val="hybridMultilevel"/>
    <w:tmpl w:val="36722900"/>
    <w:lvl w:ilvl="0" w:tplc="FFFFFFFF">
      <w:start w:val="1"/>
      <w:numFmt w:val="decimal"/>
      <w:lvlText w:val="%1."/>
      <w:lvlJc w:val="left"/>
      <w:pPr>
        <w:ind w:left="360" w:hanging="360"/>
      </w:pPr>
      <w:rPr>
        <w:rFonts w:hint="default"/>
      </w:rPr>
    </w:lvl>
    <w:lvl w:ilvl="1" w:tplc="FFFFFFFF">
      <w:start w:val="1"/>
      <w:numFmt w:val="bullet"/>
      <w:lvlText w:val=""/>
      <w:lvlJc w:val="left"/>
      <w:pPr>
        <w:ind w:left="1200" w:hanging="48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25" w15:restartNumberingAfterBreak="0">
    <w:nsid w:val="6CFC6172"/>
    <w:multiLevelType w:val="hybridMultilevel"/>
    <w:tmpl w:val="5B6CDB8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26" w15:restartNumberingAfterBreak="0">
    <w:nsid w:val="6D133DE5"/>
    <w:multiLevelType w:val="hybridMultilevel"/>
    <w:tmpl w:val="F83E2CFC"/>
    <w:lvl w:ilvl="0" w:tplc="E89086AE">
      <w:start w:val="1"/>
      <w:numFmt w:val="decimal"/>
      <w:lvlText w:val="%1)"/>
      <w:lvlJc w:val="left"/>
      <w:pPr>
        <w:ind w:left="890" w:hanging="440"/>
      </w:pPr>
    </w:lvl>
    <w:lvl w:ilvl="1" w:tplc="04090019" w:tentative="1">
      <w:start w:val="1"/>
      <w:numFmt w:val="lowerLetter"/>
      <w:lvlText w:val="%2)"/>
      <w:lvlJc w:val="left"/>
      <w:pPr>
        <w:ind w:left="1330" w:hanging="440"/>
      </w:pPr>
    </w:lvl>
    <w:lvl w:ilvl="2" w:tplc="0409001B" w:tentative="1">
      <w:start w:val="1"/>
      <w:numFmt w:val="lowerRoman"/>
      <w:lvlText w:val="%3."/>
      <w:lvlJc w:val="right"/>
      <w:pPr>
        <w:ind w:left="1770" w:hanging="440"/>
      </w:pPr>
    </w:lvl>
    <w:lvl w:ilvl="3" w:tplc="0409000F" w:tentative="1">
      <w:start w:val="1"/>
      <w:numFmt w:val="decimal"/>
      <w:lvlText w:val="%4."/>
      <w:lvlJc w:val="left"/>
      <w:pPr>
        <w:ind w:left="2210" w:hanging="440"/>
      </w:pPr>
    </w:lvl>
    <w:lvl w:ilvl="4" w:tplc="04090019" w:tentative="1">
      <w:start w:val="1"/>
      <w:numFmt w:val="lowerLetter"/>
      <w:lvlText w:val="%5)"/>
      <w:lvlJc w:val="left"/>
      <w:pPr>
        <w:ind w:left="2650" w:hanging="440"/>
      </w:pPr>
    </w:lvl>
    <w:lvl w:ilvl="5" w:tplc="0409001B" w:tentative="1">
      <w:start w:val="1"/>
      <w:numFmt w:val="lowerRoman"/>
      <w:lvlText w:val="%6."/>
      <w:lvlJc w:val="right"/>
      <w:pPr>
        <w:ind w:left="3090" w:hanging="440"/>
      </w:pPr>
    </w:lvl>
    <w:lvl w:ilvl="6" w:tplc="0409000F" w:tentative="1">
      <w:start w:val="1"/>
      <w:numFmt w:val="decimal"/>
      <w:lvlText w:val="%7."/>
      <w:lvlJc w:val="left"/>
      <w:pPr>
        <w:ind w:left="3530" w:hanging="440"/>
      </w:pPr>
    </w:lvl>
    <w:lvl w:ilvl="7" w:tplc="04090019" w:tentative="1">
      <w:start w:val="1"/>
      <w:numFmt w:val="lowerLetter"/>
      <w:lvlText w:val="%8)"/>
      <w:lvlJc w:val="left"/>
      <w:pPr>
        <w:ind w:left="3970" w:hanging="440"/>
      </w:pPr>
    </w:lvl>
    <w:lvl w:ilvl="8" w:tplc="0409001B" w:tentative="1">
      <w:start w:val="1"/>
      <w:numFmt w:val="lowerRoman"/>
      <w:lvlText w:val="%9."/>
      <w:lvlJc w:val="right"/>
      <w:pPr>
        <w:ind w:left="4410" w:hanging="440"/>
      </w:pPr>
    </w:lvl>
  </w:abstractNum>
  <w:abstractNum w:abstractNumId="1927" w15:restartNumberingAfterBreak="0">
    <w:nsid w:val="6D202B69"/>
    <w:multiLevelType w:val="multilevel"/>
    <w:tmpl w:val="1B446094"/>
    <w:lvl w:ilvl="0">
      <w:start w:val="5"/>
      <w:numFmt w:val="decimal"/>
      <w:lvlText w:val="%1."/>
      <w:lvlJc w:val="left"/>
      <w:pPr>
        <w:tabs>
          <w:tab w:val="num" w:pos="720"/>
        </w:tabs>
        <w:ind w:left="720" w:hanging="360"/>
      </w:pPr>
      <w:rPr>
        <w:rFonts w:hint="eastAsia"/>
      </w:rPr>
    </w:lvl>
    <w:lvl w:ilvl="1">
      <w:start w:val="1"/>
      <w:numFmt w:val="decimal"/>
      <w:lvlText w:val="%2)"/>
      <w:lvlJc w:val="left"/>
      <w:pPr>
        <w:ind w:left="1440" w:hanging="360"/>
      </w:pPr>
      <w:rPr>
        <w:rFonts w:hint="default"/>
      </w:rPr>
    </w:lvl>
    <w:lvl w:ilvl="2">
      <w:start w:val="1"/>
      <w:numFmt w:val="decimal"/>
      <w:lvlText w:val="%3."/>
      <w:lvlJc w:val="left"/>
      <w:pPr>
        <w:ind w:left="2240" w:hanging="440"/>
      </w:pPr>
      <w:rPr>
        <w:rFonts w:hint="eastAsia"/>
      </w:rPr>
    </w:lvl>
    <w:lvl w:ilvl="3">
      <w:start w:val="1"/>
      <w:numFmt w:val="decimal"/>
      <w:lvlText w:val="%4)"/>
      <w:lvlJc w:val="left"/>
      <w:pPr>
        <w:ind w:left="2960" w:hanging="440"/>
      </w:pPr>
      <w:rPr>
        <w:rFonts w:hint="eastAsia"/>
      </w:rPr>
    </w:lvl>
    <w:lvl w:ilvl="4">
      <w:start w:val="1"/>
      <w:numFmt w:val="lowerLetter"/>
      <w:lvlText w:val="%5."/>
      <w:lvlJc w:val="left"/>
      <w:pPr>
        <w:tabs>
          <w:tab w:val="num" w:pos="3600"/>
        </w:tabs>
        <w:ind w:left="3600" w:hanging="360"/>
      </w:pPr>
      <w:rPr>
        <w:rFonts w:hint="eastAsia"/>
      </w:rPr>
    </w:lvl>
    <w:lvl w:ilvl="5">
      <w:start w:val="1"/>
      <w:numFmt w:val="lowerLetter"/>
      <w:lvlText w:val="%6."/>
      <w:lvlJc w:val="left"/>
      <w:pPr>
        <w:tabs>
          <w:tab w:val="num" w:pos="4320"/>
        </w:tabs>
        <w:ind w:left="4320" w:hanging="360"/>
      </w:pPr>
      <w:rPr>
        <w:rFonts w:hint="eastAsia"/>
      </w:rPr>
    </w:lvl>
    <w:lvl w:ilvl="6">
      <w:start w:val="1"/>
      <w:numFmt w:val="lowerLetter"/>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Letter"/>
      <w:lvlText w:val="%9."/>
      <w:lvlJc w:val="left"/>
      <w:pPr>
        <w:tabs>
          <w:tab w:val="num" w:pos="6480"/>
        </w:tabs>
        <w:ind w:left="6480" w:hanging="360"/>
      </w:pPr>
      <w:rPr>
        <w:rFonts w:hint="eastAsia"/>
      </w:rPr>
    </w:lvl>
  </w:abstractNum>
  <w:abstractNum w:abstractNumId="1928" w15:restartNumberingAfterBreak="0">
    <w:nsid w:val="6D274C87"/>
    <w:multiLevelType w:val="hybridMultilevel"/>
    <w:tmpl w:val="222C32A4"/>
    <w:lvl w:ilvl="0" w:tplc="2C4477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9" w15:restartNumberingAfterBreak="0">
    <w:nsid w:val="6D2E5D49"/>
    <w:multiLevelType w:val="hybridMultilevel"/>
    <w:tmpl w:val="E2A2043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30" w15:restartNumberingAfterBreak="0">
    <w:nsid w:val="6D355FC4"/>
    <w:multiLevelType w:val="hybridMultilevel"/>
    <w:tmpl w:val="7AD4B5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31" w15:restartNumberingAfterBreak="0">
    <w:nsid w:val="6D3562AE"/>
    <w:multiLevelType w:val="hybridMultilevel"/>
    <w:tmpl w:val="F2D45D0A"/>
    <w:lvl w:ilvl="0" w:tplc="0409000F">
      <w:start w:val="1"/>
      <w:numFmt w:val="decimal"/>
      <w:lvlText w:val="%1."/>
      <w:lvlJc w:val="left"/>
      <w:pPr>
        <w:ind w:left="467" w:hanging="440"/>
      </w:pPr>
    </w:lvl>
    <w:lvl w:ilvl="1" w:tplc="04090019" w:tentative="1">
      <w:start w:val="1"/>
      <w:numFmt w:val="lowerLetter"/>
      <w:lvlText w:val="%2)"/>
      <w:lvlJc w:val="left"/>
      <w:pPr>
        <w:ind w:left="907" w:hanging="440"/>
      </w:pPr>
    </w:lvl>
    <w:lvl w:ilvl="2" w:tplc="0409001B" w:tentative="1">
      <w:start w:val="1"/>
      <w:numFmt w:val="lowerRoman"/>
      <w:lvlText w:val="%3."/>
      <w:lvlJc w:val="right"/>
      <w:pPr>
        <w:ind w:left="1347" w:hanging="440"/>
      </w:pPr>
    </w:lvl>
    <w:lvl w:ilvl="3" w:tplc="0409000F" w:tentative="1">
      <w:start w:val="1"/>
      <w:numFmt w:val="decimal"/>
      <w:lvlText w:val="%4."/>
      <w:lvlJc w:val="left"/>
      <w:pPr>
        <w:ind w:left="1787" w:hanging="440"/>
      </w:pPr>
    </w:lvl>
    <w:lvl w:ilvl="4" w:tplc="04090019" w:tentative="1">
      <w:start w:val="1"/>
      <w:numFmt w:val="lowerLetter"/>
      <w:lvlText w:val="%5)"/>
      <w:lvlJc w:val="left"/>
      <w:pPr>
        <w:ind w:left="2227" w:hanging="440"/>
      </w:pPr>
    </w:lvl>
    <w:lvl w:ilvl="5" w:tplc="0409001B" w:tentative="1">
      <w:start w:val="1"/>
      <w:numFmt w:val="lowerRoman"/>
      <w:lvlText w:val="%6."/>
      <w:lvlJc w:val="right"/>
      <w:pPr>
        <w:ind w:left="2667" w:hanging="440"/>
      </w:pPr>
    </w:lvl>
    <w:lvl w:ilvl="6" w:tplc="0409000F" w:tentative="1">
      <w:start w:val="1"/>
      <w:numFmt w:val="decimal"/>
      <w:lvlText w:val="%7."/>
      <w:lvlJc w:val="left"/>
      <w:pPr>
        <w:ind w:left="3107" w:hanging="440"/>
      </w:pPr>
    </w:lvl>
    <w:lvl w:ilvl="7" w:tplc="04090019" w:tentative="1">
      <w:start w:val="1"/>
      <w:numFmt w:val="lowerLetter"/>
      <w:lvlText w:val="%8)"/>
      <w:lvlJc w:val="left"/>
      <w:pPr>
        <w:ind w:left="3547" w:hanging="440"/>
      </w:pPr>
    </w:lvl>
    <w:lvl w:ilvl="8" w:tplc="0409001B" w:tentative="1">
      <w:start w:val="1"/>
      <w:numFmt w:val="lowerRoman"/>
      <w:lvlText w:val="%9."/>
      <w:lvlJc w:val="right"/>
      <w:pPr>
        <w:ind w:left="3987" w:hanging="440"/>
      </w:pPr>
    </w:lvl>
  </w:abstractNum>
  <w:abstractNum w:abstractNumId="1932" w15:restartNumberingAfterBreak="0">
    <w:nsid w:val="6D3C6598"/>
    <w:multiLevelType w:val="hybridMultilevel"/>
    <w:tmpl w:val="6562FB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33" w15:restartNumberingAfterBreak="0">
    <w:nsid w:val="6D3E399E"/>
    <w:multiLevelType w:val="hybridMultilevel"/>
    <w:tmpl w:val="7FDEF10A"/>
    <w:lvl w:ilvl="0" w:tplc="FFFFFFFF">
      <w:start w:val="1"/>
      <w:numFmt w:val="decimal"/>
      <w:lvlText w:val="%1."/>
      <w:lvlJc w:val="left"/>
      <w:pPr>
        <w:ind w:left="360" w:hanging="360"/>
      </w:pPr>
      <w:rPr>
        <w:rFonts w:hint="default"/>
      </w:rPr>
    </w:lvl>
    <w:lvl w:ilvl="1" w:tplc="D74E82AA">
      <w:start w:val="1"/>
      <w:numFmt w:val="decimal"/>
      <w:lvlText w:val="%2."/>
      <w:lvlJc w:val="left"/>
      <w:pPr>
        <w:ind w:left="1200" w:hanging="480"/>
      </w:pPr>
      <w:rPr>
        <w:rFonts w:asciiTheme="minorHAnsi" w:eastAsia="宋体" w:hAnsiTheme="minorHAnsi" w:cs="宋体"/>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34" w15:restartNumberingAfterBreak="0">
    <w:nsid w:val="6D3F61D4"/>
    <w:multiLevelType w:val="hybridMultilevel"/>
    <w:tmpl w:val="57EA3524"/>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35" w15:restartNumberingAfterBreak="0">
    <w:nsid w:val="6D47092C"/>
    <w:multiLevelType w:val="hybridMultilevel"/>
    <w:tmpl w:val="0BB22E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36" w15:restartNumberingAfterBreak="0">
    <w:nsid w:val="6D511B9A"/>
    <w:multiLevelType w:val="hybridMultilevel"/>
    <w:tmpl w:val="338A8862"/>
    <w:lvl w:ilvl="0" w:tplc="DBF27EB6">
      <w:start w:val="13"/>
      <w:numFmt w:val="decimal"/>
      <w:lvlText w:val="%1."/>
      <w:lvlJc w:val="left"/>
      <w:pPr>
        <w:ind w:left="1171" w:hanging="440"/>
      </w:pPr>
      <w:rPr>
        <w:rFonts w:hint="eastAsia"/>
      </w:rPr>
    </w:lvl>
    <w:lvl w:ilvl="1" w:tplc="04090019" w:tentative="1">
      <w:start w:val="1"/>
      <w:numFmt w:val="lowerLetter"/>
      <w:lvlText w:val="%2)"/>
      <w:lvlJc w:val="left"/>
      <w:pPr>
        <w:ind w:left="1611" w:hanging="440"/>
      </w:pPr>
    </w:lvl>
    <w:lvl w:ilvl="2" w:tplc="0409001B" w:tentative="1">
      <w:start w:val="1"/>
      <w:numFmt w:val="lowerRoman"/>
      <w:lvlText w:val="%3."/>
      <w:lvlJc w:val="right"/>
      <w:pPr>
        <w:ind w:left="2051" w:hanging="440"/>
      </w:pPr>
    </w:lvl>
    <w:lvl w:ilvl="3" w:tplc="0409000F" w:tentative="1">
      <w:start w:val="1"/>
      <w:numFmt w:val="decimal"/>
      <w:lvlText w:val="%4."/>
      <w:lvlJc w:val="left"/>
      <w:pPr>
        <w:ind w:left="2491" w:hanging="440"/>
      </w:pPr>
    </w:lvl>
    <w:lvl w:ilvl="4" w:tplc="04090019" w:tentative="1">
      <w:start w:val="1"/>
      <w:numFmt w:val="lowerLetter"/>
      <w:lvlText w:val="%5)"/>
      <w:lvlJc w:val="left"/>
      <w:pPr>
        <w:ind w:left="2931" w:hanging="440"/>
      </w:pPr>
    </w:lvl>
    <w:lvl w:ilvl="5" w:tplc="0409001B" w:tentative="1">
      <w:start w:val="1"/>
      <w:numFmt w:val="lowerRoman"/>
      <w:lvlText w:val="%6."/>
      <w:lvlJc w:val="right"/>
      <w:pPr>
        <w:ind w:left="3371" w:hanging="440"/>
      </w:pPr>
    </w:lvl>
    <w:lvl w:ilvl="6" w:tplc="0409000F" w:tentative="1">
      <w:start w:val="1"/>
      <w:numFmt w:val="decimal"/>
      <w:lvlText w:val="%7."/>
      <w:lvlJc w:val="left"/>
      <w:pPr>
        <w:ind w:left="3811" w:hanging="440"/>
      </w:pPr>
    </w:lvl>
    <w:lvl w:ilvl="7" w:tplc="04090019" w:tentative="1">
      <w:start w:val="1"/>
      <w:numFmt w:val="lowerLetter"/>
      <w:lvlText w:val="%8)"/>
      <w:lvlJc w:val="left"/>
      <w:pPr>
        <w:ind w:left="4251" w:hanging="440"/>
      </w:pPr>
    </w:lvl>
    <w:lvl w:ilvl="8" w:tplc="0409001B" w:tentative="1">
      <w:start w:val="1"/>
      <w:numFmt w:val="lowerRoman"/>
      <w:lvlText w:val="%9."/>
      <w:lvlJc w:val="right"/>
      <w:pPr>
        <w:ind w:left="4691" w:hanging="440"/>
      </w:pPr>
    </w:lvl>
  </w:abstractNum>
  <w:abstractNum w:abstractNumId="1937" w15:restartNumberingAfterBreak="0">
    <w:nsid w:val="6D570163"/>
    <w:multiLevelType w:val="hybridMultilevel"/>
    <w:tmpl w:val="C5643864"/>
    <w:lvl w:ilvl="0" w:tplc="04090009">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938" w15:restartNumberingAfterBreak="0">
    <w:nsid w:val="6D5A6F71"/>
    <w:multiLevelType w:val="multilevel"/>
    <w:tmpl w:val="E6D2BA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asciiTheme="minorHAnsi" w:eastAsia="宋体" w:hAnsiTheme="minorHAnsi" w:cs="宋体"/>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39" w15:restartNumberingAfterBreak="0">
    <w:nsid w:val="6D5E0E1C"/>
    <w:multiLevelType w:val="hybridMultilevel"/>
    <w:tmpl w:val="08C865B0"/>
    <w:lvl w:ilvl="0" w:tplc="264CA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0" w15:restartNumberingAfterBreak="0">
    <w:nsid w:val="6D7A234E"/>
    <w:multiLevelType w:val="hybridMultilevel"/>
    <w:tmpl w:val="9476DD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1" w15:restartNumberingAfterBreak="0">
    <w:nsid w:val="6D7D167A"/>
    <w:multiLevelType w:val="hybridMultilevel"/>
    <w:tmpl w:val="11C05E9E"/>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942" w15:restartNumberingAfterBreak="0">
    <w:nsid w:val="6D8C619A"/>
    <w:multiLevelType w:val="hybridMultilevel"/>
    <w:tmpl w:val="1B84F1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3" w15:restartNumberingAfterBreak="0">
    <w:nsid w:val="6DAA656D"/>
    <w:multiLevelType w:val="hybridMultilevel"/>
    <w:tmpl w:val="941EDFFC"/>
    <w:lvl w:ilvl="0" w:tplc="FFFFFFFF">
      <w:start w:val="1"/>
      <w:numFmt w:val="decimal"/>
      <w:lvlText w:val="%1)"/>
      <w:lvlJc w:val="left"/>
      <w:pPr>
        <w:ind w:left="860" w:hanging="440"/>
      </w:pPr>
      <w:rPr>
        <w:rFonts w:hint="eastAsia"/>
      </w:r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1944" w15:restartNumberingAfterBreak="0">
    <w:nsid w:val="6DBD47CB"/>
    <w:multiLevelType w:val="hybridMultilevel"/>
    <w:tmpl w:val="D1B80AE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945" w15:restartNumberingAfterBreak="0">
    <w:nsid w:val="6DBD4A3B"/>
    <w:multiLevelType w:val="hybridMultilevel"/>
    <w:tmpl w:val="FB14B5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6" w15:restartNumberingAfterBreak="0">
    <w:nsid w:val="6DCB434F"/>
    <w:multiLevelType w:val="hybridMultilevel"/>
    <w:tmpl w:val="768EB3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7" w15:restartNumberingAfterBreak="0">
    <w:nsid w:val="6DCD0F52"/>
    <w:multiLevelType w:val="hybridMultilevel"/>
    <w:tmpl w:val="DCBCBC5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48" w15:restartNumberingAfterBreak="0">
    <w:nsid w:val="6DD010D6"/>
    <w:multiLevelType w:val="hybridMultilevel"/>
    <w:tmpl w:val="0DF2619E"/>
    <w:lvl w:ilvl="0" w:tplc="0AF22200">
      <w:start w:val="1"/>
      <w:numFmt w:val="decimal"/>
      <w:lvlText w:val="%1)"/>
      <w:lvlJc w:val="left"/>
      <w:pPr>
        <w:ind w:left="840" w:hanging="420"/>
      </w:pPr>
    </w:lvl>
    <w:lvl w:ilvl="1" w:tplc="FFFFFFFF">
      <w:start w:val="1"/>
      <w:numFmt w:val="bullet"/>
      <w:lvlText w:val=""/>
      <w:lvlJc w:val="left"/>
      <w:pPr>
        <w:ind w:left="1260" w:hanging="420"/>
      </w:pPr>
      <w:rPr>
        <w:rFonts w:ascii="Symbol" w:hAnsi="Symbol" w:hint="default"/>
      </w:rPr>
    </w:lvl>
    <w:lvl w:ilvl="2" w:tplc="FFFFFFFF">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949" w15:restartNumberingAfterBreak="0">
    <w:nsid w:val="6DE70B6D"/>
    <w:multiLevelType w:val="hybridMultilevel"/>
    <w:tmpl w:val="1F6480A2"/>
    <w:lvl w:ilvl="0" w:tplc="0409000F">
      <w:start w:val="1"/>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0" w15:restartNumberingAfterBreak="0">
    <w:nsid w:val="6DF34120"/>
    <w:multiLevelType w:val="hybridMultilevel"/>
    <w:tmpl w:val="3A20556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51" w15:restartNumberingAfterBreak="0">
    <w:nsid w:val="6DF40224"/>
    <w:multiLevelType w:val="hybridMultilevel"/>
    <w:tmpl w:val="389E751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2" w15:restartNumberingAfterBreak="0">
    <w:nsid w:val="6DF52E35"/>
    <w:multiLevelType w:val="hybridMultilevel"/>
    <w:tmpl w:val="BC242C82"/>
    <w:lvl w:ilvl="0" w:tplc="04090011">
      <w:start w:val="1"/>
      <w:numFmt w:val="decimal"/>
      <w:lvlText w:val="%1)"/>
      <w:lvlJc w:val="left"/>
      <w:pPr>
        <w:ind w:left="443" w:hanging="420"/>
      </w:pPr>
    </w:lvl>
    <w:lvl w:ilvl="1" w:tplc="04090019" w:tentative="1">
      <w:start w:val="1"/>
      <w:numFmt w:val="lowerLetter"/>
      <w:lvlText w:val="%2)"/>
      <w:lvlJc w:val="left"/>
      <w:pPr>
        <w:ind w:left="863" w:hanging="420"/>
      </w:pPr>
    </w:lvl>
    <w:lvl w:ilvl="2" w:tplc="0409001B" w:tentative="1">
      <w:start w:val="1"/>
      <w:numFmt w:val="lowerRoman"/>
      <w:lvlText w:val="%3."/>
      <w:lvlJc w:val="right"/>
      <w:pPr>
        <w:ind w:left="1283" w:hanging="420"/>
      </w:pPr>
    </w:lvl>
    <w:lvl w:ilvl="3" w:tplc="0409000F" w:tentative="1">
      <w:start w:val="1"/>
      <w:numFmt w:val="decimal"/>
      <w:lvlText w:val="%4."/>
      <w:lvlJc w:val="left"/>
      <w:pPr>
        <w:ind w:left="1703" w:hanging="420"/>
      </w:pPr>
    </w:lvl>
    <w:lvl w:ilvl="4" w:tplc="04090019" w:tentative="1">
      <w:start w:val="1"/>
      <w:numFmt w:val="lowerLetter"/>
      <w:lvlText w:val="%5)"/>
      <w:lvlJc w:val="left"/>
      <w:pPr>
        <w:ind w:left="2123" w:hanging="420"/>
      </w:pPr>
    </w:lvl>
    <w:lvl w:ilvl="5" w:tplc="0409001B" w:tentative="1">
      <w:start w:val="1"/>
      <w:numFmt w:val="lowerRoman"/>
      <w:lvlText w:val="%6."/>
      <w:lvlJc w:val="right"/>
      <w:pPr>
        <w:ind w:left="2543" w:hanging="420"/>
      </w:pPr>
    </w:lvl>
    <w:lvl w:ilvl="6" w:tplc="0409000F" w:tentative="1">
      <w:start w:val="1"/>
      <w:numFmt w:val="decimal"/>
      <w:lvlText w:val="%7."/>
      <w:lvlJc w:val="left"/>
      <w:pPr>
        <w:ind w:left="2963" w:hanging="420"/>
      </w:pPr>
    </w:lvl>
    <w:lvl w:ilvl="7" w:tplc="04090019" w:tentative="1">
      <w:start w:val="1"/>
      <w:numFmt w:val="lowerLetter"/>
      <w:lvlText w:val="%8)"/>
      <w:lvlJc w:val="left"/>
      <w:pPr>
        <w:ind w:left="3383" w:hanging="420"/>
      </w:pPr>
    </w:lvl>
    <w:lvl w:ilvl="8" w:tplc="0409001B" w:tentative="1">
      <w:start w:val="1"/>
      <w:numFmt w:val="lowerRoman"/>
      <w:lvlText w:val="%9."/>
      <w:lvlJc w:val="right"/>
      <w:pPr>
        <w:ind w:left="3803" w:hanging="420"/>
      </w:pPr>
    </w:lvl>
  </w:abstractNum>
  <w:abstractNum w:abstractNumId="1953" w15:restartNumberingAfterBreak="0">
    <w:nsid w:val="6E017CC6"/>
    <w:multiLevelType w:val="hybridMultilevel"/>
    <w:tmpl w:val="2A74F8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4" w15:restartNumberingAfterBreak="0">
    <w:nsid w:val="6E172760"/>
    <w:multiLevelType w:val="hybridMultilevel"/>
    <w:tmpl w:val="A86E0252"/>
    <w:lvl w:ilvl="0" w:tplc="6A687A18">
      <w:start w:val="1"/>
      <w:numFmt w:val="decimal"/>
      <w:lvlText w:val="%1)"/>
      <w:lvlJc w:val="left"/>
      <w:pPr>
        <w:tabs>
          <w:tab w:val="num" w:pos="720"/>
        </w:tabs>
        <w:ind w:left="720" w:hanging="360"/>
      </w:pPr>
    </w:lvl>
    <w:lvl w:ilvl="1" w:tplc="489E2CE0">
      <w:start w:val="1"/>
      <w:numFmt w:val="decimal"/>
      <w:lvlText w:val="%2."/>
      <w:lvlJc w:val="left"/>
      <w:pPr>
        <w:ind w:left="1440" w:hanging="360"/>
      </w:pPr>
      <w:rPr>
        <w:rFonts w:hint="default"/>
      </w:rPr>
    </w:lvl>
    <w:lvl w:ilvl="2" w:tplc="07E65EC2">
      <w:start w:val="1"/>
      <w:numFmt w:val="decimal"/>
      <w:lvlText w:val="%3)"/>
      <w:lvlJc w:val="left"/>
      <w:pPr>
        <w:ind w:left="2160" w:hanging="360"/>
      </w:pPr>
      <w:rPr>
        <w:rFonts w:hint="default"/>
      </w:rPr>
    </w:lvl>
    <w:lvl w:ilvl="3" w:tplc="9412E382" w:tentative="1">
      <w:start w:val="1"/>
      <w:numFmt w:val="lowerLetter"/>
      <w:lvlText w:val="%4."/>
      <w:lvlJc w:val="left"/>
      <w:pPr>
        <w:tabs>
          <w:tab w:val="num" w:pos="2880"/>
        </w:tabs>
        <w:ind w:left="2880" w:hanging="360"/>
      </w:pPr>
    </w:lvl>
    <w:lvl w:ilvl="4" w:tplc="7AF23C56" w:tentative="1">
      <w:start w:val="1"/>
      <w:numFmt w:val="lowerLetter"/>
      <w:lvlText w:val="%5."/>
      <w:lvlJc w:val="left"/>
      <w:pPr>
        <w:tabs>
          <w:tab w:val="num" w:pos="3600"/>
        </w:tabs>
        <w:ind w:left="3600" w:hanging="360"/>
      </w:pPr>
    </w:lvl>
    <w:lvl w:ilvl="5" w:tplc="4052075C" w:tentative="1">
      <w:start w:val="1"/>
      <w:numFmt w:val="lowerLetter"/>
      <w:lvlText w:val="%6."/>
      <w:lvlJc w:val="left"/>
      <w:pPr>
        <w:tabs>
          <w:tab w:val="num" w:pos="4320"/>
        </w:tabs>
        <w:ind w:left="4320" w:hanging="360"/>
      </w:pPr>
    </w:lvl>
    <w:lvl w:ilvl="6" w:tplc="AA54EDE8" w:tentative="1">
      <w:start w:val="1"/>
      <w:numFmt w:val="lowerLetter"/>
      <w:lvlText w:val="%7."/>
      <w:lvlJc w:val="left"/>
      <w:pPr>
        <w:tabs>
          <w:tab w:val="num" w:pos="5040"/>
        </w:tabs>
        <w:ind w:left="5040" w:hanging="360"/>
      </w:pPr>
    </w:lvl>
    <w:lvl w:ilvl="7" w:tplc="7870D9E2" w:tentative="1">
      <w:start w:val="1"/>
      <w:numFmt w:val="lowerLetter"/>
      <w:lvlText w:val="%8."/>
      <w:lvlJc w:val="left"/>
      <w:pPr>
        <w:tabs>
          <w:tab w:val="num" w:pos="5760"/>
        </w:tabs>
        <w:ind w:left="5760" w:hanging="360"/>
      </w:pPr>
    </w:lvl>
    <w:lvl w:ilvl="8" w:tplc="5AB68B2A" w:tentative="1">
      <w:start w:val="1"/>
      <w:numFmt w:val="lowerLetter"/>
      <w:lvlText w:val="%9."/>
      <w:lvlJc w:val="left"/>
      <w:pPr>
        <w:tabs>
          <w:tab w:val="num" w:pos="6480"/>
        </w:tabs>
        <w:ind w:left="6480" w:hanging="360"/>
      </w:pPr>
    </w:lvl>
  </w:abstractNum>
  <w:abstractNum w:abstractNumId="1955" w15:restartNumberingAfterBreak="0">
    <w:nsid w:val="6E1B53C3"/>
    <w:multiLevelType w:val="hybridMultilevel"/>
    <w:tmpl w:val="3A6CAD68"/>
    <w:lvl w:ilvl="0" w:tplc="04090011">
      <w:start w:val="1"/>
      <w:numFmt w:val="decimal"/>
      <w:lvlText w:val="%1)"/>
      <w:lvlJc w:val="left"/>
      <w:pPr>
        <w:ind w:left="962" w:hanging="420"/>
      </w:pPr>
    </w:lvl>
    <w:lvl w:ilvl="1" w:tplc="04090019" w:tentative="1">
      <w:start w:val="1"/>
      <w:numFmt w:val="lowerLetter"/>
      <w:lvlText w:val="%2)"/>
      <w:lvlJc w:val="left"/>
      <w:pPr>
        <w:ind w:left="1382" w:hanging="420"/>
      </w:pPr>
    </w:lvl>
    <w:lvl w:ilvl="2" w:tplc="0409001B" w:tentative="1">
      <w:start w:val="1"/>
      <w:numFmt w:val="lowerRoman"/>
      <w:lvlText w:val="%3."/>
      <w:lvlJc w:val="right"/>
      <w:pPr>
        <w:ind w:left="1802" w:hanging="420"/>
      </w:pPr>
    </w:lvl>
    <w:lvl w:ilvl="3" w:tplc="0409000F" w:tentative="1">
      <w:start w:val="1"/>
      <w:numFmt w:val="decimal"/>
      <w:lvlText w:val="%4."/>
      <w:lvlJc w:val="left"/>
      <w:pPr>
        <w:ind w:left="2222" w:hanging="420"/>
      </w:pPr>
    </w:lvl>
    <w:lvl w:ilvl="4" w:tplc="04090019" w:tentative="1">
      <w:start w:val="1"/>
      <w:numFmt w:val="lowerLetter"/>
      <w:lvlText w:val="%5)"/>
      <w:lvlJc w:val="left"/>
      <w:pPr>
        <w:ind w:left="2642" w:hanging="420"/>
      </w:pPr>
    </w:lvl>
    <w:lvl w:ilvl="5" w:tplc="0409001B" w:tentative="1">
      <w:start w:val="1"/>
      <w:numFmt w:val="lowerRoman"/>
      <w:lvlText w:val="%6."/>
      <w:lvlJc w:val="right"/>
      <w:pPr>
        <w:ind w:left="3062" w:hanging="420"/>
      </w:pPr>
    </w:lvl>
    <w:lvl w:ilvl="6" w:tplc="0409000F" w:tentative="1">
      <w:start w:val="1"/>
      <w:numFmt w:val="decimal"/>
      <w:lvlText w:val="%7."/>
      <w:lvlJc w:val="left"/>
      <w:pPr>
        <w:ind w:left="3482" w:hanging="420"/>
      </w:pPr>
    </w:lvl>
    <w:lvl w:ilvl="7" w:tplc="04090019" w:tentative="1">
      <w:start w:val="1"/>
      <w:numFmt w:val="lowerLetter"/>
      <w:lvlText w:val="%8)"/>
      <w:lvlJc w:val="left"/>
      <w:pPr>
        <w:ind w:left="3902" w:hanging="420"/>
      </w:pPr>
    </w:lvl>
    <w:lvl w:ilvl="8" w:tplc="0409001B" w:tentative="1">
      <w:start w:val="1"/>
      <w:numFmt w:val="lowerRoman"/>
      <w:lvlText w:val="%9."/>
      <w:lvlJc w:val="right"/>
      <w:pPr>
        <w:ind w:left="4322" w:hanging="420"/>
      </w:pPr>
    </w:lvl>
  </w:abstractNum>
  <w:abstractNum w:abstractNumId="1956" w15:restartNumberingAfterBreak="0">
    <w:nsid w:val="6E20086C"/>
    <w:multiLevelType w:val="hybridMultilevel"/>
    <w:tmpl w:val="8C2A9ACC"/>
    <w:lvl w:ilvl="0" w:tplc="C54C7536">
      <w:start w:val="3"/>
      <w:numFmt w:val="decimal"/>
      <w:lvlText w:val="%1)"/>
      <w:lvlJc w:val="left"/>
      <w:pPr>
        <w:ind w:left="72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7" w15:restartNumberingAfterBreak="0">
    <w:nsid w:val="6E255078"/>
    <w:multiLevelType w:val="hybridMultilevel"/>
    <w:tmpl w:val="857A2FBC"/>
    <w:lvl w:ilvl="0" w:tplc="04090003">
      <w:start w:val="1"/>
      <w:numFmt w:val="bullet"/>
      <w:lvlText w:val="o"/>
      <w:lvlJc w:val="left"/>
      <w:pPr>
        <w:ind w:left="780" w:hanging="420"/>
      </w:pPr>
      <w:rPr>
        <w:rFonts w:ascii="Courier New" w:hAnsi="Courier New" w:cs="Courier New"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958" w15:restartNumberingAfterBreak="0">
    <w:nsid w:val="6E2C57A3"/>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959" w15:restartNumberingAfterBreak="0">
    <w:nsid w:val="6E311EC6"/>
    <w:multiLevelType w:val="hybridMultilevel"/>
    <w:tmpl w:val="42CE419E"/>
    <w:lvl w:ilvl="0" w:tplc="04090011">
      <w:start w:val="1"/>
      <w:numFmt w:val="decimal"/>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60" w15:restartNumberingAfterBreak="0">
    <w:nsid w:val="6E3C4A97"/>
    <w:multiLevelType w:val="hybridMultilevel"/>
    <w:tmpl w:val="82EC388E"/>
    <w:lvl w:ilvl="0" w:tplc="F774B9C2">
      <w:start w:val="2"/>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1" w15:restartNumberingAfterBreak="0">
    <w:nsid w:val="6E551065"/>
    <w:multiLevelType w:val="hybridMultilevel"/>
    <w:tmpl w:val="B0B6B2EA"/>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62" w15:restartNumberingAfterBreak="0">
    <w:nsid w:val="6E5A30D5"/>
    <w:multiLevelType w:val="hybridMultilevel"/>
    <w:tmpl w:val="48207050"/>
    <w:lvl w:ilvl="0" w:tplc="04090011">
      <w:start w:val="1"/>
      <w:numFmt w:val="decimal"/>
      <w:lvlText w:val="%1)"/>
      <w:lvlJc w:val="left"/>
      <w:pPr>
        <w:ind w:left="987" w:hanging="420"/>
      </w:p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1963" w15:restartNumberingAfterBreak="0">
    <w:nsid w:val="6E5F7DC4"/>
    <w:multiLevelType w:val="hybridMultilevel"/>
    <w:tmpl w:val="2DBE5F1C"/>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1964" w15:restartNumberingAfterBreak="0">
    <w:nsid w:val="6E6441C9"/>
    <w:multiLevelType w:val="hybridMultilevel"/>
    <w:tmpl w:val="5F9C38A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5" w15:restartNumberingAfterBreak="0">
    <w:nsid w:val="6E701C34"/>
    <w:multiLevelType w:val="multilevel"/>
    <w:tmpl w:val="FFFFFFFF"/>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66" w15:restartNumberingAfterBreak="0">
    <w:nsid w:val="6E796CDC"/>
    <w:multiLevelType w:val="hybridMultilevel"/>
    <w:tmpl w:val="0B028530"/>
    <w:lvl w:ilvl="0" w:tplc="04090011">
      <w:start w:val="1"/>
      <w:numFmt w:val="decimal"/>
      <w:lvlText w:val="%1)"/>
      <w:lvlJc w:val="left"/>
      <w:pPr>
        <w:ind w:left="981" w:hanging="420"/>
      </w:pPr>
    </w:lvl>
    <w:lvl w:ilvl="1" w:tplc="04090019" w:tentative="1">
      <w:start w:val="1"/>
      <w:numFmt w:val="lowerLetter"/>
      <w:lvlText w:val="%2)"/>
      <w:lvlJc w:val="left"/>
      <w:pPr>
        <w:ind w:left="1401" w:hanging="420"/>
      </w:pPr>
    </w:lvl>
    <w:lvl w:ilvl="2" w:tplc="0409001B" w:tentative="1">
      <w:start w:val="1"/>
      <w:numFmt w:val="lowerRoman"/>
      <w:lvlText w:val="%3."/>
      <w:lvlJc w:val="right"/>
      <w:pPr>
        <w:ind w:left="1821" w:hanging="420"/>
      </w:pPr>
    </w:lvl>
    <w:lvl w:ilvl="3" w:tplc="0409000F" w:tentative="1">
      <w:start w:val="1"/>
      <w:numFmt w:val="decimal"/>
      <w:lvlText w:val="%4."/>
      <w:lvlJc w:val="left"/>
      <w:pPr>
        <w:ind w:left="2241" w:hanging="420"/>
      </w:pPr>
    </w:lvl>
    <w:lvl w:ilvl="4" w:tplc="04090019" w:tentative="1">
      <w:start w:val="1"/>
      <w:numFmt w:val="lowerLetter"/>
      <w:lvlText w:val="%5)"/>
      <w:lvlJc w:val="left"/>
      <w:pPr>
        <w:ind w:left="2661" w:hanging="420"/>
      </w:pPr>
    </w:lvl>
    <w:lvl w:ilvl="5" w:tplc="0409001B" w:tentative="1">
      <w:start w:val="1"/>
      <w:numFmt w:val="lowerRoman"/>
      <w:lvlText w:val="%6."/>
      <w:lvlJc w:val="right"/>
      <w:pPr>
        <w:ind w:left="3081" w:hanging="420"/>
      </w:pPr>
    </w:lvl>
    <w:lvl w:ilvl="6" w:tplc="0409000F" w:tentative="1">
      <w:start w:val="1"/>
      <w:numFmt w:val="decimal"/>
      <w:lvlText w:val="%7."/>
      <w:lvlJc w:val="left"/>
      <w:pPr>
        <w:ind w:left="3501" w:hanging="420"/>
      </w:pPr>
    </w:lvl>
    <w:lvl w:ilvl="7" w:tplc="04090019" w:tentative="1">
      <w:start w:val="1"/>
      <w:numFmt w:val="lowerLetter"/>
      <w:lvlText w:val="%8)"/>
      <w:lvlJc w:val="left"/>
      <w:pPr>
        <w:ind w:left="3921" w:hanging="420"/>
      </w:pPr>
    </w:lvl>
    <w:lvl w:ilvl="8" w:tplc="0409001B" w:tentative="1">
      <w:start w:val="1"/>
      <w:numFmt w:val="lowerRoman"/>
      <w:lvlText w:val="%9."/>
      <w:lvlJc w:val="right"/>
      <w:pPr>
        <w:ind w:left="4341" w:hanging="420"/>
      </w:pPr>
    </w:lvl>
  </w:abstractNum>
  <w:abstractNum w:abstractNumId="1967" w15:restartNumberingAfterBreak="0">
    <w:nsid w:val="6E8B143E"/>
    <w:multiLevelType w:val="hybridMultilevel"/>
    <w:tmpl w:val="61A68D24"/>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68" w15:restartNumberingAfterBreak="0">
    <w:nsid w:val="6E935812"/>
    <w:multiLevelType w:val="hybridMultilevel"/>
    <w:tmpl w:val="11C05E9E"/>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969" w15:restartNumberingAfterBreak="0">
    <w:nsid w:val="6E95294C"/>
    <w:multiLevelType w:val="hybridMultilevel"/>
    <w:tmpl w:val="4A0E6F80"/>
    <w:lvl w:ilvl="0" w:tplc="FFFFFFFF">
      <w:start w:val="1"/>
      <w:numFmt w:val="decimal"/>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70" w15:restartNumberingAfterBreak="0">
    <w:nsid w:val="6EAC1CFB"/>
    <w:multiLevelType w:val="hybridMultilevel"/>
    <w:tmpl w:val="FF6C98B8"/>
    <w:lvl w:ilvl="0" w:tplc="04090011">
      <w:start w:val="1"/>
      <w:numFmt w:val="decimal"/>
      <w:lvlText w:val="%1)"/>
      <w:lvlJc w:val="left"/>
      <w:pPr>
        <w:ind w:left="605" w:hanging="440"/>
      </w:pPr>
    </w:lvl>
    <w:lvl w:ilvl="1" w:tplc="04090019" w:tentative="1">
      <w:start w:val="1"/>
      <w:numFmt w:val="lowerLetter"/>
      <w:lvlText w:val="%2)"/>
      <w:lvlJc w:val="left"/>
      <w:pPr>
        <w:ind w:left="1045" w:hanging="440"/>
      </w:pPr>
    </w:lvl>
    <w:lvl w:ilvl="2" w:tplc="0409001B" w:tentative="1">
      <w:start w:val="1"/>
      <w:numFmt w:val="lowerRoman"/>
      <w:lvlText w:val="%3."/>
      <w:lvlJc w:val="right"/>
      <w:pPr>
        <w:ind w:left="1485" w:hanging="440"/>
      </w:pPr>
    </w:lvl>
    <w:lvl w:ilvl="3" w:tplc="0409000F" w:tentative="1">
      <w:start w:val="1"/>
      <w:numFmt w:val="decimal"/>
      <w:lvlText w:val="%4."/>
      <w:lvlJc w:val="left"/>
      <w:pPr>
        <w:ind w:left="1925" w:hanging="440"/>
      </w:pPr>
    </w:lvl>
    <w:lvl w:ilvl="4" w:tplc="04090019" w:tentative="1">
      <w:start w:val="1"/>
      <w:numFmt w:val="lowerLetter"/>
      <w:lvlText w:val="%5)"/>
      <w:lvlJc w:val="left"/>
      <w:pPr>
        <w:ind w:left="2365" w:hanging="440"/>
      </w:pPr>
    </w:lvl>
    <w:lvl w:ilvl="5" w:tplc="0409001B" w:tentative="1">
      <w:start w:val="1"/>
      <w:numFmt w:val="lowerRoman"/>
      <w:lvlText w:val="%6."/>
      <w:lvlJc w:val="right"/>
      <w:pPr>
        <w:ind w:left="2805" w:hanging="440"/>
      </w:pPr>
    </w:lvl>
    <w:lvl w:ilvl="6" w:tplc="0409000F" w:tentative="1">
      <w:start w:val="1"/>
      <w:numFmt w:val="decimal"/>
      <w:lvlText w:val="%7."/>
      <w:lvlJc w:val="left"/>
      <w:pPr>
        <w:ind w:left="3245" w:hanging="440"/>
      </w:pPr>
    </w:lvl>
    <w:lvl w:ilvl="7" w:tplc="04090019" w:tentative="1">
      <w:start w:val="1"/>
      <w:numFmt w:val="lowerLetter"/>
      <w:lvlText w:val="%8)"/>
      <w:lvlJc w:val="left"/>
      <w:pPr>
        <w:ind w:left="3685" w:hanging="440"/>
      </w:pPr>
    </w:lvl>
    <w:lvl w:ilvl="8" w:tplc="0409001B" w:tentative="1">
      <w:start w:val="1"/>
      <w:numFmt w:val="lowerRoman"/>
      <w:lvlText w:val="%9."/>
      <w:lvlJc w:val="right"/>
      <w:pPr>
        <w:ind w:left="4125" w:hanging="440"/>
      </w:pPr>
    </w:lvl>
  </w:abstractNum>
  <w:abstractNum w:abstractNumId="1971" w15:restartNumberingAfterBreak="0">
    <w:nsid w:val="6EB15100"/>
    <w:multiLevelType w:val="hybridMultilevel"/>
    <w:tmpl w:val="56383BF0"/>
    <w:lvl w:ilvl="0" w:tplc="07D0F1B0">
      <w:start w:val="1"/>
      <w:numFmt w:val="decimal"/>
      <w:lvlText w:val="%1)"/>
      <w:lvlJc w:val="left"/>
      <w:pPr>
        <w:ind w:left="1154" w:hanging="420"/>
      </w:pPr>
      <w:rPr>
        <w:rFonts w:hint="eastAsia"/>
      </w:rPr>
    </w:lvl>
    <w:lvl w:ilvl="1" w:tplc="04090019" w:tentative="1">
      <w:start w:val="1"/>
      <w:numFmt w:val="lowerLetter"/>
      <w:lvlText w:val="%2)"/>
      <w:lvlJc w:val="left"/>
      <w:pPr>
        <w:ind w:left="1574" w:hanging="420"/>
      </w:pPr>
    </w:lvl>
    <w:lvl w:ilvl="2" w:tplc="0409001B" w:tentative="1">
      <w:start w:val="1"/>
      <w:numFmt w:val="lowerRoman"/>
      <w:lvlText w:val="%3."/>
      <w:lvlJc w:val="right"/>
      <w:pPr>
        <w:ind w:left="1994" w:hanging="420"/>
      </w:pPr>
    </w:lvl>
    <w:lvl w:ilvl="3" w:tplc="0409000F" w:tentative="1">
      <w:start w:val="1"/>
      <w:numFmt w:val="decimal"/>
      <w:lvlText w:val="%4."/>
      <w:lvlJc w:val="left"/>
      <w:pPr>
        <w:ind w:left="2414" w:hanging="420"/>
      </w:pPr>
    </w:lvl>
    <w:lvl w:ilvl="4" w:tplc="04090019" w:tentative="1">
      <w:start w:val="1"/>
      <w:numFmt w:val="lowerLetter"/>
      <w:lvlText w:val="%5)"/>
      <w:lvlJc w:val="left"/>
      <w:pPr>
        <w:ind w:left="2834" w:hanging="420"/>
      </w:pPr>
    </w:lvl>
    <w:lvl w:ilvl="5" w:tplc="0409001B" w:tentative="1">
      <w:start w:val="1"/>
      <w:numFmt w:val="lowerRoman"/>
      <w:lvlText w:val="%6."/>
      <w:lvlJc w:val="right"/>
      <w:pPr>
        <w:ind w:left="3254" w:hanging="420"/>
      </w:pPr>
    </w:lvl>
    <w:lvl w:ilvl="6" w:tplc="0409000F" w:tentative="1">
      <w:start w:val="1"/>
      <w:numFmt w:val="decimal"/>
      <w:lvlText w:val="%7."/>
      <w:lvlJc w:val="left"/>
      <w:pPr>
        <w:ind w:left="3674" w:hanging="420"/>
      </w:pPr>
    </w:lvl>
    <w:lvl w:ilvl="7" w:tplc="04090019" w:tentative="1">
      <w:start w:val="1"/>
      <w:numFmt w:val="lowerLetter"/>
      <w:lvlText w:val="%8)"/>
      <w:lvlJc w:val="left"/>
      <w:pPr>
        <w:ind w:left="4094" w:hanging="420"/>
      </w:pPr>
    </w:lvl>
    <w:lvl w:ilvl="8" w:tplc="0409001B" w:tentative="1">
      <w:start w:val="1"/>
      <w:numFmt w:val="lowerRoman"/>
      <w:lvlText w:val="%9."/>
      <w:lvlJc w:val="right"/>
      <w:pPr>
        <w:ind w:left="4514" w:hanging="420"/>
      </w:pPr>
    </w:lvl>
  </w:abstractNum>
  <w:abstractNum w:abstractNumId="1972" w15:restartNumberingAfterBreak="0">
    <w:nsid w:val="6EC82EA3"/>
    <w:multiLevelType w:val="hybridMultilevel"/>
    <w:tmpl w:val="77162686"/>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73" w15:restartNumberingAfterBreak="0">
    <w:nsid w:val="6ED2302A"/>
    <w:multiLevelType w:val="hybridMultilevel"/>
    <w:tmpl w:val="F9BC3CE4"/>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1974" w15:restartNumberingAfterBreak="0">
    <w:nsid w:val="6EDB08D6"/>
    <w:multiLevelType w:val="hybridMultilevel"/>
    <w:tmpl w:val="1B5CE20E"/>
    <w:lvl w:ilvl="0" w:tplc="8BBE992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75" w15:restartNumberingAfterBreak="0">
    <w:nsid w:val="6EDC4FB8"/>
    <w:multiLevelType w:val="hybridMultilevel"/>
    <w:tmpl w:val="8B302CEC"/>
    <w:lvl w:ilvl="0" w:tplc="D7C64AD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6" w15:restartNumberingAfterBreak="0">
    <w:nsid w:val="6EE93B3C"/>
    <w:multiLevelType w:val="hybridMultilevel"/>
    <w:tmpl w:val="4EB4E4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77" w15:restartNumberingAfterBreak="0">
    <w:nsid w:val="6EF5745E"/>
    <w:multiLevelType w:val="hybridMultilevel"/>
    <w:tmpl w:val="F3EC28F4"/>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978" w15:restartNumberingAfterBreak="0">
    <w:nsid w:val="6EFD2473"/>
    <w:multiLevelType w:val="hybridMultilevel"/>
    <w:tmpl w:val="F814CD4E"/>
    <w:lvl w:ilvl="0" w:tplc="0A12BB52">
      <w:start w:val="6"/>
      <w:numFmt w:val="decimal"/>
      <w:lvlText w:val="%1)"/>
      <w:lvlJc w:val="left"/>
      <w:pPr>
        <w:ind w:left="86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79" w15:restartNumberingAfterBreak="0">
    <w:nsid w:val="6F0263D6"/>
    <w:multiLevelType w:val="hybridMultilevel"/>
    <w:tmpl w:val="285493D2"/>
    <w:lvl w:ilvl="0" w:tplc="FFFFFFFF">
      <w:start w:val="1"/>
      <w:numFmt w:val="decimal"/>
      <w:lvlText w:val="%1."/>
      <w:lvlJc w:val="left"/>
      <w:pPr>
        <w:ind w:left="1620" w:hanging="42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80" w15:restartNumberingAfterBreak="0">
    <w:nsid w:val="6F084E7D"/>
    <w:multiLevelType w:val="hybridMultilevel"/>
    <w:tmpl w:val="D23496C0"/>
    <w:lvl w:ilvl="0" w:tplc="E30CF33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81" w15:restartNumberingAfterBreak="0">
    <w:nsid w:val="6F3927FF"/>
    <w:multiLevelType w:val="hybridMultilevel"/>
    <w:tmpl w:val="00040D74"/>
    <w:lvl w:ilvl="0" w:tplc="04090011">
      <w:start w:val="1"/>
      <w:numFmt w:val="decimal"/>
      <w:lvlText w:val="%1)"/>
      <w:lvlJc w:val="left"/>
      <w:pPr>
        <w:ind w:left="800" w:hanging="440"/>
      </w:p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982" w15:restartNumberingAfterBreak="0">
    <w:nsid w:val="6F6B3DC5"/>
    <w:multiLevelType w:val="multilevel"/>
    <w:tmpl w:val="E6D2BA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asciiTheme="minorHAnsi" w:eastAsia="宋体" w:hAnsiTheme="minorHAnsi" w:cs="宋体"/>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83" w15:restartNumberingAfterBreak="0">
    <w:nsid w:val="6FA54F99"/>
    <w:multiLevelType w:val="hybridMultilevel"/>
    <w:tmpl w:val="D8A25A32"/>
    <w:lvl w:ilvl="0" w:tplc="FFFFFFFF">
      <w:start w:val="1"/>
      <w:numFmt w:val="decimal"/>
      <w:lvlText w:val="%1)"/>
      <w:lvlJc w:val="left"/>
      <w:pPr>
        <w:ind w:left="1560" w:hanging="360"/>
      </w:pPr>
      <w:rPr>
        <w:rFonts w:hint="default"/>
      </w:rPr>
    </w:lvl>
    <w:lvl w:ilvl="1" w:tplc="FFFFFFFF">
      <w:start w:val="1"/>
      <w:numFmt w:val="bullet"/>
      <w:lvlText w:val="o"/>
      <w:lvlJc w:val="left"/>
      <w:pPr>
        <w:ind w:left="2280" w:hanging="360"/>
      </w:pPr>
      <w:rPr>
        <w:rFonts w:ascii="Courier New" w:hAnsi="Courier New" w:cs="Courier New" w:hint="default"/>
      </w:rPr>
    </w:lvl>
    <w:lvl w:ilvl="2" w:tplc="FFFFFFFF" w:tentative="1">
      <w:start w:val="1"/>
      <w:numFmt w:val="bullet"/>
      <w:lvlText w:val=""/>
      <w:lvlJc w:val="left"/>
      <w:pPr>
        <w:ind w:left="3000" w:hanging="360"/>
      </w:pPr>
      <w:rPr>
        <w:rFonts w:ascii="Wingdings" w:hAnsi="Wingdings" w:hint="default"/>
      </w:rPr>
    </w:lvl>
    <w:lvl w:ilvl="3" w:tplc="FFFFFFFF" w:tentative="1">
      <w:start w:val="1"/>
      <w:numFmt w:val="bullet"/>
      <w:lvlText w:val=""/>
      <w:lvlJc w:val="left"/>
      <w:pPr>
        <w:ind w:left="3720" w:hanging="360"/>
      </w:pPr>
      <w:rPr>
        <w:rFonts w:ascii="Symbol" w:hAnsi="Symbol" w:hint="default"/>
      </w:rPr>
    </w:lvl>
    <w:lvl w:ilvl="4" w:tplc="FFFFFFFF" w:tentative="1">
      <w:start w:val="1"/>
      <w:numFmt w:val="bullet"/>
      <w:lvlText w:val="o"/>
      <w:lvlJc w:val="left"/>
      <w:pPr>
        <w:ind w:left="4440" w:hanging="360"/>
      </w:pPr>
      <w:rPr>
        <w:rFonts w:ascii="Courier New" w:hAnsi="Courier New" w:cs="Courier New" w:hint="default"/>
      </w:rPr>
    </w:lvl>
    <w:lvl w:ilvl="5" w:tplc="FFFFFFFF" w:tentative="1">
      <w:start w:val="1"/>
      <w:numFmt w:val="bullet"/>
      <w:lvlText w:val=""/>
      <w:lvlJc w:val="left"/>
      <w:pPr>
        <w:ind w:left="5160" w:hanging="360"/>
      </w:pPr>
      <w:rPr>
        <w:rFonts w:ascii="Wingdings" w:hAnsi="Wingdings" w:hint="default"/>
      </w:rPr>
    </w:lvl>
    <w:lvl w:ilvl="6" w:tplc="FFFFFFFF" w:tentative="1">
      <w:start w:val="1"/>
      <w:numFmt w:val="bullet"/>
      <w:lvlText w:val=""/>
      <w:lvlJc w:val="left"/>
      <w:pPr>
        <w:ind w:left="5880" w:hanging="360"/>
      </w:pPr>
      <w:rPr>
        <w:rFonts w:ascii="Symbol" w:hAnsi="Symbol" w:hint="default"/>
      </w:rPr>
    </w:lvl>
    <w:lvl w:ilvl="7" w:tplc="FFFFFFFF" w:tentative="1">
      <w:start w:val="1"/>
      <w:numFmt w:val="bullet"/>
      <w:lvlText w:val="o"/>
      <w:lvlJc w:val="left"/>
      <w:pPr>
        <w:ind w:left="6600" w:hanging="360"/>
      </w:pPr>
      <w:rPr>
        <w:rFonts w:ascii="Courier New" w:hAnsi="Courier New" w:cs="Courier New" w:hint="default"/>
      </w:rPr>
    </w:lvl>
    <w:lvl w:ilvl="8" w:tplc="FFFFFFFF" w:tentative="1">
      <w:start w:val="1"/>
      <w:numFmt w:val="bullet"/>
      <w:lvlText w:val=""/>
      <w:lvlJc w:val="left"/>
      <w:pPr>
        <w:ind w:left="7320" w:hanging="360"/>
      </w:pPr>
      <w:rPr>
        <w:rFonts w:ascii="Wingdings" w:hAnsi="Wingdings" w:hint="default"/>
      </w:rPr>
    </w:lvl>
  </w:abstractNum>
  <w:abstractNum w:abstractNumId="1984" w15:restartNumberingAfterBreak="0">
    <w:nsid w:val="6FAC5D12"/>
    <w:multiLevelType w:val="multilevel"/>
    <w:tmpl w:val="82C09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85" w15:restartNumberingAfterBreak="0">
    <w:nsid w:val="6FCF1591"/>
    <w:multiLevelType w:val="hybridMultilevel"/>
    <w:tmpl w:val="1864281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86" w15:restartNumberingAfterBreak="0">
    <w:nsid w:val="6FD1634D"/>
    <w:multiLevelType w:val="hybridMultilevel"/>
    <w:tmpl w:val="751C4800"/>
    <w:lvl w:ilvl="0" w:tplc="2C4477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7" w15:restartNumberingAfterBreak="0">
    <w:nsid w:val="6FDB71F7"/>
    <w:multiLevelType w:val="hybridMultilevel"/>
    <w:tmpl w:val="FBC8A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8" w15:restartNumberingAfterBreak="0">
    <w:nsid w:val="6FF420BC"/>
    <w:multiLevelType w:val="hybridMultilevel"/>
    <w:tmpl w:val="05225412"/>
    <w:lvl w:ilvl="0" w:tplc="04090003">
      <w:start w:val="1"/>
      <w:numFmt w:val="bullet"/>
      <w:lvlText w:val="o"/>
      <w:lvlJc w:val="left"/>
      <w:pPr>
        <w:ind w:left="1260" w:hanging="420"/>
      </w:pPr>
      <w:rPr>
        <w:rFonts w:ascii="Courier New" w:hAnsi="Courier New" w:cs="Courier New" w:hint="default"/>
      </w:rPr>
    </w:lvl>
    <w:lvl w:ilvl="1" w:tplc="FFFFFFFF">
      <w:start w:val="1"/>
      <w:numFmt w:val="bullet"/>
      <w:lvlText w:val=""/>
      <w:lvlJc w:val="left"/>
      <w:pPr>
        <w:ind w:left="1680" w:hanging="420"/>
      </w:pPr>
      <w:rPr>
        <w:rFonts w:ascii="Wingdings" w:hAnsi="Wingdings" w:hint="default"/>
      </w:rPr>
    </w:lvl>
    <w:lvl w:ilvl="2" w:tplc="FFFFFFFF" w:tentative="1">
      <w:start w:val="1"/>
      <w:numFmt w:val="bullet"/>
      <w:lvlText w:val=""/>
      <w:lvlJc w:val="left"/>
      <w:pPr>
        <w:ind w:left="2100" w:hanging="420"/>
      </w:pPr>
      <w:rPr>
        <w:rFonts w:ascii="Wingdings" w:hAnsi="Wingdings" w:hint="default"/>
      </w:rPr>
    </w:lvl>
    <w:lvl w:ilvl="3" w:tplc="FFFFFFFF" w:tentative="1">
      <w:start w:val="1"/>
      <w:numFmt w:val="bullet"/>
      <w:lvlText w:val=""/>
      <w:lvlJc w:val="left"/>
      <w:pPr>
        <w:ind w:left="2520" w:hanging="420"/>
      </w:pPr>
      <w:rPr>
        <w:rFonts w:ascii="Wingdings" w:hAnsi="Wingdings" w:hint="default"/>
      </w:rPr>
    </w:lvl>
    <w:lvl w:ilvl="4" w:tplc="FFFFFFFF" w:tentative="1">
      <w:start w:val="1"/>
      <w:numFmt w:val="bullet"/>
      <w:lvlText w:val=""/>
      <w:lvlJc w:val="left"/>
      <w:pPr>
        <w:ind w:left="2940" w:hanging="420"/>
      </w:pPr>
      <w:rPr>
        <w:rFonts w:ascii="Wingdings" w:hAnsi="Wingdings" w:hint="default"/>
      </w:rPr>
    </w:lvl>
    <w:lvl w:ilvl="5" w:tplc="FFFFFFFF" w:tentative="1">
      <w:start w:val="1"/>
      <w:numFmt w:val="bullet"/>
      <w:lvlText w:val=""/>
      <w:lvlJc w:val="left"/>
      <w:pPr>
        <w:ind w:left="3360" w:hanging="420"/>
      </w:pPr>
      <w:rPr>
        <w:rFonts w:ascii="Wingdings" w:hAnsi="Wingdings" w:hint="default"/>
      </w:rPr>
    </w:lvl>
    <w:lvl w:ilvl="6" w:tplc="FFFFFFFF" w:tentative="1">
      <w:start w:val="1"/>
      <w:numFmt w:val="bullet"/>
      <w:lvlText w:val=""/>
      <w:lvlJc w:val="left"/>
      <w:pPr>
        <w:ind w:left="3780" w:hanging="420"/>
      </w:pPr>
      <w:rPr>
        <w:rFonts w:ascii="Wingdings" w:hAnsi="Wingdings" w:hint="default"/>
      </w:rPr>
    </w:lvl>
    <w:lvl w:ilvl="7" w:tplc="FFFFFFFF" w:tentative="1">
      <w:start w:val="1"/>
      <w:numFmt w:val="bullet"/>
      <w:lvlText w:val=""/>
      <w:lvlJc w:val="left"/>
      <w:pPr>
        <w:ind w:left="4200" w:hanging="420"/>
      </w:pPr>
      <w:rPr>
        <w:rFonts w:ascii="Wingdings" w:hAnsi="Wingdings" w:hint="default"/>
      </w:rPr>
    </w:lvl>
    <w:lvl w:ilvl="8" w:tplc="FFFFFFFF" w:tentative="1">
      <w:start w:val="1"/>
      <w:numFmt w:val="bullet"/>
      <w:lvlText w:val=""/>
      <w:lvlJc w:val="left"/>
      <w:pPr>
        <w:ind w:left="4620" w:hanging="420"/>
      </w:pPr>
      <w:rPr>
        <w:rFonts w:ascii="Wingdings" w:hAnsi="Wingdings" w:hint="default"/>
      </w:rPr>
    </w:lvl>
  </w:abstractNum>
  <w:abstractNum w:abstractNumId="1989" w15:restartNumberingAfterBreak="0">
    <w:nsid w:val="700422F7"/>
    <w:multiLevelType w:val="hybridMultilevel"/>
    <w:tmpl w:val="14DCC0F0"/>
    <w:lvl w:ilvl="0" w:tplc="04090011">
      <w:start w:val="1"/>
      <w:numFmt w:val="decimal"/>
      <w:lvlText w:val="%1)"/>
      <w:lvlJc w:val="left"/>
      <w:pPr>
        <w:ind w:left="872" w:hanging="420"/>
      </w:pPr>
    </w:lvl>
    <w:lvl w:ilvl="1" w:tplc="04090019" w:tentative="1">
      <w:start w:val="1"/>
      <w:numFmt w:val="lowerLetter"/>
      <w:lvlText w:val="%2)"/>
      <w:lvlJc w:val="left"/>
      <w:pPr>
        <w:ind w:left="1292" w:hanging="420"/>
      </w:pPr>
    </w:lvl>
    <w:lvl w:ilvl="2" w:tplc="0409001B" w:tentative="1">
      <w:start w:val="1"/>
      <w:numFmt w:val="lowerRoman"/>
      <w:lvlText w:val="%3."/>
      <w:lvlJc w:val="right"/>
      <w:pPr>
        <w:ind w:left="1712" w:hanging="420"/>
      </w:pPr>
    </w:lvl>
    <w:lvl w:ilvl="3" w:tplc="0409000F" w:tentative="1">
      <w:start w:val="1"/>
      <w:numFmt w:val="decimal"/>
      <w:lvlText w:val="%4."/>
      <w:lvlJc w:val="left"/>
      <w:pPr>
        <w:ind w:left="2132" w:hanging="420"/>
      </w:pPr>
    </w:lvl>
    <w:lvl w:ilvl="4" w:tplc="04090019" w:tentative="1">
      <w:start w:val="1"/>
      <w:numFmt w:val="lowerLetter"/>
      <w:lvlText w:val="%5)"/>
      <w:lvlJc w:val="left"/>
      <w:pPr>
        <w:ind w:left="2552" w:hanging="420"/>
      </w:pPr>
    </w:lvl>
    <w:lvl w:ilvl="5" w:tplc="0409001B" w:tentative="1">
      <w:start w:val="1"/>
      <w:numFmt w:val="lowerRoman"/>
      <w:lvlText w:val="%6."/>
      <w:lvlJc w:val="right"/>
      <w:pPr>
        <w:ind w:left="2972" w:hanging="420"/>
      </w:pPr>
    </w:lvl>
    <w:lvl w:ilvl="6" w:tplc="0409000F" w:tentative="1">
      <w:start w:val="1"/>
      <w:numFmt w:val="decimal"/>
      <w:lvlText w:val="%7."/>
      <w:lvlJc w:val="left"/>
      <w:pPr>
        <w:ind w:left="3392" w:hanging="420"/>
      </w:pPr>
    </w:lvl>
    <w:lvl w:ilvl="7" w:tplc="04090019" w:tentative="1">
      <w:start w:val="1"/>
      <w:numFmt w:val="lowerLetter"/>
      <w:lvlText w:val="%8)"/>
      <w:lvlJc w:val="left"/>
      <w:pPr>
        <w:ind w:left="3812" w:hanging="420"/>
      </w:pPr>
    </w:lvl>
    <w:lvl w:ilvl="8" w:tplc="0409001B" w:tentative="1">
      <w:start w:val="1"/>
      <w:numFmt w:val="lowerRoman"/>
      <w:lvlText w:val="%9."/>
      <w:lvlJc w:val="right"/>
      <w:pPr>
        <w:ind w:left="4232" w:hanging="420"/>
      </w:pPr>
    </w:lvl>
  </w:abstractNum>
  <w:abstractNum w:abstractNumId="1990" w15:restartNumberingAfterBreak="0">
    <w:nsid w:val="70065FB5"/>
    <w:multiLevelType w:val="hybridMultilevel"/>
    <w:tmpl w:val="FFE8233A"/>
    <w:lvl w:ilvl="0" w:tplc="04090009">
      <w:start w:val="1"/>
      <w:numFmt w:val="bullet"/>
      <w:lvlText w:val=""/>
      <w:lvlJc w:val="left"/>
      <w:pPr>
        <w:ind w:left="1300" w:hanging="440"/>
      </w:pPr>
      <w:rPr>
        <w:rFonts w:ascii="Wingdings" w:hAnsi="Wingdings" w:hint="default"/>
      </w:rPr>
    </w:lvl>
    <w:lvl w:ilvl="1" w:tplc="04090003" w:tentative="1">
      <w:start w:val="1"/>
      <w:numFmt w:val="bullet"/>
      <w:lvlText w:val=""/>
      <w:lvlJc w:val="left"/>
      <w:pPr>
        <w:ind w:left="1740" w:hanging="440"/>
      </w:pPr>
      <w:rPr>
        <w:rFonts w:ascii="Wingdings" w:hAnsi="Wingdings" w:hint="default"/>
      </w:rPr>
    </w:lvl>
    <w:lvl w:ilvl="2" w:tplc="04090005" w:tentative="1">
      <w:start w:val="1"/>
      <w:numFmt w:val="bullet"/>
      <w:lvlText w:val=""/>
      <w:lvlJc w:val="left"/>
      <w:pPr>
        <w:ind w:left="2180" w:hanging="440"/>
      </w:pPr>
      <w:rPr>
        <w:rFonts w:ascii="Wingdings" w:hAnsi="Wingdings" w:hint="default"/>
      </w:rPr>
    </w:lvl>
    <w:lvl w:ilvl="3" w:tplc="04090001" w:tentative="1">
      <w:start w:val="1"/>
      <w:numFmt w:val="bullet"/>
      <w:lvlText w:val=""/>
      <w:lvlJc w:val="left"/>
      <w:pPr>
        <w:ind w:left="2620" w:hanging="440"/>
      </w:pPr>
      <w:rPr>
        <w:rFonts w:ascii="Wingdings" w:hAnsi="Wingdings" w:hint="default"/>
      </w:rPr>
    </w:lvl>
    <w:lvl w:ilvl="4" w:tplc="04090003" w:tentative="1">
      <w:start w:val="1"/>
      <w:numFmt w:val="bullet"/>
      <w:lvlText w:val=""/>
      <w:lvlJc w:val="left"/>
      <w:pPr>
        <w:ind w:left="3060" w:hanging="440"/>
      </w:pPr>
      <w:rPr>
        <w:rFonts w:ascii="Wingdings" w:hAnsi="Wingdings" w:hint="default"/>
      </w:rPr>
    </w:lvl>
    <w:lvl w:ilvl="5" w:tplc="04090005" w:tentative="1">
      <w:start w:val="1"/>
      <w:numFmt w:val="bullet"/>
      <w:lvlText w:val=""/>
      <w:lvlJc w:val="left"/>
      <w:pPr>
        <w:ind w:left="3500" w:hanging="440"/>
      </w:pPr>
      <w:rPr>
        <w:rFonts w:ascii="Wingdings" w:hAnsi="Wingdings" w:hint="default"/>
      </w:rPr>
    </w:lvl>
    <w:lvl w:ilvl="6" w:tplc="04090001" w:tentative="1">
      <w:start w:val="1"/>
      <w:numFmt w:val="bullet"/>
      <w:lvlText w:val=""/>
      <w:lvlJc w:val="left"/>
      <w:pPr>
        <w:ind w:left="3940" w:hanging="440"/>
      </w:pPr>
      <w:rPr>
        <w:rFonts w:ascii="Wingdings" w:hAnsi="Wingdings" w:hint="default"/>
      </w:rPr>
    </w:lvl>
    <w:lvl w:ilvl="7" w:tplc="04090003" w:tentative="1">
      <w:start w:val="1"/>
      <w:numFmt w:val="bullet"/>
      <w:lvlText w:val=""/>
      <w:lvlJc w:val="left"/>
      <w:pPr>
        <w:ind w:left="4380" w:hanging="440"/>
      </w:pPr>
      <w:rPr>
        <w:rFonts w:ascii="Wingdings" w:hAnsi="Wingdings" w:hint="default"/>
      </w:rPr>
    </w:lvl>
    <w:lvl w:ilvl="8" w:tplc="04090005" w:tentative="1">
      <w:start w:val="1"/>
      <w:numFmt w:val="bullet"/>
      <w:lvlText w:val=""/>
      <w:lvlJc w:val="left"/>
      <w:pPr>
        <w:ind w:left="4820" w:hanging="440"/>
      </w:pPr>
      <w:rPr>
        <w:rFonts w:ascii="Wingdings" w:hAnsi="Wingdings" w:hint="default"/>
      </w:rPr>
    </w:lvl>
  </w:abstractNum>
  <w:abstractNum w:abstractNumId="1991" w15:restartNumberingAfterBreak="0">
    <w:nsid w:val="702620AE"/>
    <w:multiLevelType w:val="hybridMultilevel"/>
    <w:tmpl w:val="C4B01EEE"/>
    <w:lvl w:ilvl="0" w:tplc="BB3EC8B8">
      <w:start w:val="6"/>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2" w15:restartNumberingAfterBreak="0">
    <w:nsid w:val="70275A6D"/>
    <w:multiLevelType w:val="hybridMultilevel"/>
    <w:tmpl w:val="C39821E4"/>
    <w:lvl w:ilvl="0" w:tplc="FFFFFFFF">
      <w:start w:val="1"/>
      <w:numFmt w:val="decimal"/>
      <w:lvlText w:val="%1."/>
      <w:lvlJc w:val="left"/>
      <w:pPr>
        <w:ind w:left="720" w:hanging="360"/>
      </w:pPr>
      <w:rPr>
        <w:rFonts w:hint="eastAsia"/>
      </w:rPr>
    </w:lvl>
    <w:lvl w:ilvl="1" w:tplc="FFFFFFFF">
      <w:start w:val="1"/>
      <w:numFmt w:val="decimal"/>
      <w:lvlText w:val="%2)"/>
      <w:lvlJc w:val="left"/>
      <w:pPr>
        <w:ind w:left="1500" w:hanging="42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93" w15:restartNumberingAfterBreak="0">
    <w:nsid w:val="7042613B"/>
    <w:multiLevelType w:val="hybridMultilevel"/>
    <w:tmpl w:val="E3BE9D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4" w15:restartNumberingAfterBreak="0">
    <w:nsid w:val="70430F63"/>
    <w:multiLevelType w:val="hybridMultilevel"/>
    <w:tmpl w:val="E7F66B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5" w15:restartNumberingAfterBreak="0">
    <w:nsid w:val="7047361B"/>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996" w15:restartNumberingAfterBreak="0">
    <w:nsid w:val="70716E0D"/>
    <w:multiLevelType w:val="hybridMultilevel"/>
    <w:tmpl w:val="8B78E14E"/>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997" w15:restartNumberingAfterBreak="0">
    <w:nsid w:val="707504D3"/>
    <w:multiLevelType w:val="hybridMultilevel"/>
    <w:tmpl w:val="30E65370"/>
    <w:lvl w:ilvl="0" w:tplc="EBCA3602">
      <w:start w:val="1"/>
      <w:numFmt w:val="decimal"/>
      <w:lvlText w:val="%1)"/>
      <w:lvlJc w:val="left"/>
      <w:pPr>
        <w:tabs>
          <w:tab w:val="num" w:pos="720"/>
        </w:tabs>
        <w:ind w:left="720" w:hanging="360"/>
      </w:pPr>
    </w:lvl>
    <w:lvl w:ilvl="1" w:tplc="43323F66">
      <w:start w:val="1"/>
      <w:numFmt w:val="bullet"/>
      <w:lvlText w:val=""/>
      <w:lvlJc w:val="left"/>
      <w:pPr>
        <w:ind w:left="1440" w:hanging="360"/>
      </w:pPr>
      <w:rPr>
        <w:rFonts w:ascii="Symbol" w:hAnsi="Symbol" w:hint="default"/>
      </w:rPr>
    </w:lvl>
    <w:lvl w:ilvl="2" w:tplc="9E802F60">
      <w:start w:val="1"/>
      <w:numFmt w:val="decimal"/>
      <w:lvlText w:val="%3)"/>
      <w:lvlJc w:val="left"/>
      <w:pPr>
        <w:ind w:left="2160" w:hanging="360"/>
      </w:pPr>
      <w:rPr>
        <w:rFonts w:hint="default"/>
      </w:rPr>
    </w:lvl>
    <w:lvl w:ilvl="3" w:tplc="D2F236E8" w:tentative="1">
      <w:start w:val="1"/>
      <w:numFmt w:val="lowerLetter"/>
      <w:lvlText w:val="%4."/>
      <w:lvlJc w:val="left"/>
      <w:pPr>
        <w:tabs>
          <w:tab w:val="num" w:pos="2880"/>
        </w:tabs>
        <w:ind w:left="2880" w:hanging="360"/>
      </w:pPr>
    </w:lvl>
    <w:lvl w:ilvl="4" w:tplc="AC9C4FD0" w:tentative="1">
      <w:start w:val="1"/>
      <w:numFmt w:val="lowerLetter"/>
      <w:lvlText w:val="%5."/>
      <w:lvlJc w:val="left"/>
      <w:pPr>
        <w:tabs>
          <w:tab w:val="num" w:pos="3600"/>
        </w:tabs>
        <w:ind w:left="3600" w:hanging="360"/>
      </w:pPr>
    </w:lvl>
    <w:lvl w:ilvl="5" w:tplc="58C613E6" w:tentative="1">
      <w:start w:val="1"/>
      <w:numFmt w:val="lowerLetter"/>
      <w:lvlText w:val="%6."/>
      <w:lvlJc w:val="left"/>
      <w:pPr>
        <w:tabs>
          <w:tab w:val="num" w:pos="4320"/>
        </w:tabs>
        <w:ind w:left="4320" w:hanging="360"/>
      </w:pPr>
    </w:lvl>
    <w:lvl w:ilvl="6" w:tplc="9B184F5A" w:tentative="1">
      <w:start w:val="1"/>
      <w:numFmt w:val="lowerLetter"/>
      <w:lvlText w:val="%7."/>
      <w:lvlJc w:val="left"/>
      <w:pPr>
        <w:tabs>
          <w:tab w:val="num" w:pos="5040"/>
        </w:tabs>
        <w:ind w:left="5040" w:hanging="360"/>
      </w:pPr>
    </w:lvl>
    <w:lvl w:ilvl="7" w:tplc="B4B065A8" w:tentative="1">
      <w:start w:val="1"/>
      <w:numFmt w:val="lowerLetter"/>
      <w:lvlText w:val="%8."/>
      <w:lvlJc w:val="left"/>
      <w:pPr>
        <w:tabs>
          <w:tab w:val="num" w:pos="5760"/>
        </w:tabs>
        <w:ind w:left="5760" w:hanging="360"/>
      </w:pPr>
    </w:lvl>
    <w:lvl w:ilvl="8" w:tplc="417CBEFE" w:tentative="1">
      <w:start w:val="1"/>
      <w:numFmt w:val="lowerLetter"/>
      <w:lvlText w:val="%9."/>
      <w:lvlJc w:val="left"/>
      <w:pPr>
        <w:tabs>
          <w:tab w:val="num" w:pos="6480"/>
        </w:tabs>
        <w:ind w:left="6480" w:hanging="360"/>
      </w:pPr>
    </w:lvl>
  </w:abstractNum>
  <w:abstractNum w:abstractNumId="1998" w15:restartNumberingAfterBreak="0">
    <w:nsid w:val="7087288A"/>
    <w:multiLevelType w:val="hybridMultilevel"/>
    <w:tmpl w:val="C102F3FC"/>
    <w:lvl w:ilvl="0" w:tplc="04090001">
      <w:start w:val="1"/>
      <w:numFmt w:val="bullet"/>
      <w:lvlText w:val=""/>
      <w:lvlJc w:val="left"/>
      <w:pPr>
        <w:ind w:left="445" w:hanging="420"/>
      </w:pPr>
      <w:rPr>
        <w:rFonts w:ascii="Wingdings" w:hAnsi="Wingdings" w:hint="default"/>
      </w:rPr>
    </w:lvl>
    <w:lvl w:ilvl="1" w:tplc="04090003" w:tentative="1">
      <w:start w:val="1"/>
      <w:numFmt w:val="bullet"/>
      <w:lvlText w:val=""/>
      <w:lvlJc w:val="left"/>
      <w:pPr>
        <w:ind w:left="865" w:hanging="420"/>
      </w:pPr>
      <w:rPr>
        <w:rFonts w:ascii="Wingdings" w:hAnsi="Wingdings" w:hint="default"/>
      </w:rPr>
    </w:lvl>
    <w:lvl w:ilvl="2" w:tplc="04090005" w:tentative="1">
      <w:start w:val="1"/>
      <w:numFmt w:val="bullet"/>
      <w:lvlText w:val=""/>
      <w:lvlJc w:val="left"/>
      <w:pPr>
        <w:ind w:left="1285" w:hanging="420"/>
      </w:pPr>
      <w:rPr>
        <w:rFonts w:ascii="Wingdings" w:hAnsi="Wingdings" w:hint="default"/>
      </w:rPr>
    </w:lvl>
    <w:lvl w:ilvl="3" w:tplc="04090001" w:tentative="1">
      <w:start w:val="1"/>
      <w:numFmt w:val="bullet"/>
      <w:lvlText w:val=""/>
      <w:lvlJc w:val="left"/>
      <w:pPr>
        <w:ind w:left="1705" w:hanging="420"/>
      </w:pPr>
      <w:rPr>
        <w:rFonts w:ascii="Wingdings" w:hAnsi="Wingdings" w:hint="default"/>
      </w:rPr>
    </w:lvl>
    <w:lvl w:ilvl="4" w:tplc="04090003" w:tentative="1">
      <w:start w:val="1"/>
      <w:numFmt w:val="bullet"/>
      <w:lvlText w:val=""/>
      <w:lvlJc w:val="left"/>
      <w:pPr>
        <w:ind w:left="2125" w:hanging="420"/>
      </w:pPr>
      <w:rPr>
        <w:rFonts w:ascii="Wingdings" w:hAnsi="Wingdings" w:hint="default"/>
      </w:rPr>
    </w:lvl>
    <w:lvl w:ilvl="5" w:tplc="04090005" w:tentative="1">
      <w:start w:val="1"/>
      <w:numFmt w:val="bullet"/>
      <w:lvlText w:val=""/>
      <w:lvlJc w:val="left"/>
      <w:pPr>
        <w:ind w:left="2545" w:hanging="420"/>
      </w:pPr>
      <w:rPr>
        <w:rFonts w:ascii="Wingdings" w:hAnsi="Wingdings" w:hint="default"/>
      </w:rPr>
    </w:lvl>
    <w:lvl w:ilvl="6" w:tplc="04090001" w:tentative="1">
      <w:start w:val="1"/>
      <w:numFmt w:val="bullet"/>
      <w:lvlText w:val=""/>
      <w:lvlJc w:val="left"/>
      <w:pPr>
        <w:ind w:left="2965" w:hanging="420"/>
      </w:pPr>
      <w:rPr>
        <w:rFonts w:ascii="Wingdings" w:hAnsi="Wingdings" w:hint="default"/>
      </w:rPr>
    </w:lvl>
    <w:lvl w:ilvl="7" w:tplc="04090003" w:tentative="1">
      <w:start w:val="1"/>
      <w:numFmt w:val="bullet"/>
      <w:lvlText w:val=""/>
      <w:lvlJc w:val="left"/>
      <w:pPr>
        <w:ind w:left="3385" w:hanging="420"/>
      </w:pPr>
      <w:rPr>
        <w:rFonts w:ascii="Wingdings" w:hAnsi="Wingdings" w:hint="default"/>
      </w:rPr>
    </w:lvl>
    <w:lvl w:ilvl="8" w:tplc="04090005" w:tentative="1">
      <w:start w:val="1"/>
      <w:numFmt w:val="bullet"/>
      <w:lvlText w:val=""/>
      <w:lvlJc w:val="left"/>
      <w:pPr>
        <w:ind w:left="3805" w:hanging="420"/>
      </w:pPr>
      <w:rPr>
        <w:rFonts w:ascii="Wingdings" w:hAnsi="Wingdings" w:hint="default"/>
      </w:rPr>
    </w:lvl>
  </w:abstractNum>
  <w:abstractNum w:abstractNumId="1999" w15:restartNumberingAfterBreak="0">
    <w:nsid w:val="70B23507"/>
    <w:multiLevelType w:val="hybridMultilevel"/>
    <w:tmpl w:val="57EA3524"/>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00" w15:restartNumberingAfterBreak="0">
    <w:nsid w:val="70BE7B22"/>
    <w:multiLevelType w:val="hybridMultilevel"/>
    <w:tmpl w:val="4E58EB40"/>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01" w15:restartNumberingAfterBreak="0">
    <w:nsid w:val="7109280F"/>
    <w:multiLevelType w:val="hybridMultilevel"/>
    <w:tmpl w:val="E884B89C"/>
    <w:lvl w:ilvl="0" w:tplc="2134523C">
      <w:start w:val="1"/>
      <w:numFmt w:val="decimal"/>
      <w:lvlText w:val="%1."/>
      <w:lvlJc w:val="left"/>
      <w:pPr>
        <w:ind w:left="1740" w:hanging="480"/>
      </w:pPr>
      <w:rPr>
        <w:rFonts w:hint="default"/>
      </w:rPr>
    </w:lvl>
    <w:lvl w:ilvl="1" w:tplc="04090019" w:tentative="1">
      <w:start w:val="1"/>
      <w:numFmt w:val="lowerLetter"/>
      <w:lvlText w:val="%2)"/>
      <w:lvlJc w:val="left"/>
      <w:pPr>
        <w:ind w:left="1380" w:hanging="420"/>
      </w:pPr>
    </w:lvl>
    <w:lvl w:ilvl="2" w:tplc="0409001B" w:tentative="1">
      <w:start w:val="1"/>
      <w:numFmt w:val="lowerRoman"/>
      <w:lvlText w:val="%3."/>
      <w:lvlJc w:val="right"/>
      <w:pPr>
        <w:ind w:left="1800" w:hanging="420"/>
      </w:pPr>
    </w:lvl>
    <w:lvl w:ilvl="3" w:tplc="0409000F" w:tentative="1">
      <w:start w:val="1"/>
      <w:numFmt w:val="decimal"/>
      <w:lvlText w:val="%4."/>
      <w:lvlJc w:val="left"/>
      <w:pPr>
        <w:ind w:left="2220" w:hanging="420"/>
      </w:pPr>
    </w:lvl>
    <w:lvl w:ilvl="4" w:tplc="04090019" w:tentative="1">
      <w:start w:val="1"/>
      <w:numFmt w:val="lowerLetter"/>
      <w:lvlText w:val="%5)"/>
      <w:lvlJc w:val="left"/>
      <w:pPr>
        <w:ind w:left="2640" w:hanging="420"/>
      </w:pPr>
    </w:lvl>
    <w:lvl w:ilvl="5" w:tplc="0409001B" w:tentative="1">
      <w:start w:val="1"/>
      <w:numFmt w:val="lowerRoman"/>
      <w:lvlText w:val="%6."/>
      <w:lvlJc w:val="right"/>
      <w:pPr>
        <w:ind w:left="3060" w:hanging="420"/>
      </w:pPr>
    </w:lvl>
    <w:lvl w:ilvl="6" w:tplc="0409000F" w:tentative="1">
      <w:start w:val="1"/>
      <w:numFmt w:val="decimal"/>
      <w:lvlText w:val="%7."/>
      <w:lvlJc w:val="left"/>
      <w:pPr>
        <w:ind w:left="3480" w:hanging="420"/>
      </w:pPr>
    </w:lvl>
    <w:lvl w:ilvl="7" w:tplc="04090019" w:tentative="1">
      <w:start w:val="1"/>
      <w:numFmt w:val="lowerLetter"/>
      <w:lvlText w:val="%8)"/>
      <w:lvlJc w:val="left"/>
      <w:pPr>
        <w:ind w:left="3900" w:hanging="420"/>
      </w:pPr>
    </w:lvl>
    <w:lvl w:ilvl="8" w:tplc="0409001B" w:tentative="1">
      <w:start w:val="1"/>
      <w:numFmt w:val="lowerRoman"/>
      <w:lvlText w:val="%9."/>
      <w:lvlJc w:val="right"/>
      <w:pPr>
        <w:ind w:left="4320" w:hanging="420"/>
      </w:pPr>
    </w:lvl>
  </w:abstractNum>
  <w:abstractNum w:abstractNumId="2002" w15:restartNumberingAfterBreak="0">
    <w:nsid w:val="7109340B"/>
    <w:multiLevelType w:val="hybridMultilevel"/>
    <w:tmpl w:val="513CF764"/>
    <w:lvl w:ilvl="0" w:tplc="F1CA81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03" w15:restartNumberingAfterBreak="0">
    <w:nsid w:val="712A2C8C"/>
    <w:multiLevelType w:val="multilevel"/>
    <w:tmpl w:val="AC1A0DE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04" w15:restartNumberingAfterBreak="0">
    <w:nsid w:val="712B5F49"/>
    <w:multiLevelType w:val="hybridMultilevel"/>
    <w:tmpl w:val="9796ED14"/>
    <w:lvl w:ilvl="0" w:tplc="04090011">
      <w:start w:val="1"/>
      <w:numFmt w:val="decimal"/>
      <w:lvlText w:val="%1)"/>
      <w:lvlJc w:val="left"/>
      <w:pPr>
        <w:ind w:left="605" w:hanging="440"/>
      </w:pPr>
    </w:lvl>
    <w:lvl w:ilvl="1" w:tplc="04090019" w:tentative="1">
      <w:start w:val="1"/>
      <w:numFmt w:val="lowerLetter"/>
      <w:lvlText w:val="%2)"/>
      <w:lvlJc w:val="left"/>
      <w:pPr>
        <w:ind w:left="1045" w:hanging="440"/>
      </w:pPr>
    </w:lvl>
    <w:lvl w:ilvl="2" w:tplc="0409001B" w:tentative="1">
      <w:start w:val="1"/>
      <w:numFmt w:val="lowerRoman"/>
      <w:lvlText w:val="%3."/>
      <w:lvlJc w:val="right"/>
      <w:pPr>
        <w:ind w:left="1485" w:hanging="440"/>
      </w:pPr>
    </w:lvl>
    <w:lvl w:ilvl="3" w:tplc="0409000F" w:tentative="1">
      <w:start w:val="1"/>
      <w:numFmt w:val="decimal"/>
      <w:lvlText w:val="%4."/>
      <w:lvlJc w:val="left"/>
      <w:pPr>
        <w:ind w:left="1925" w:hanging="440"/>
      </w:pPr>
    </w:lvl>
    <w:lvl w:ilvl="4" w:tplc="04090019" w:tentative="1">
      <w:start w:val="1"/>
      <w:numFmt w:val="lowerLetter"/>
      <w:lvlText w:val="%5)"/>
      <w:lvlJc w:val="left"/>
      <w:pPr>
        <w:ind w:left="2365" w:hanging="440"/>
      </w:pPr>
    </w:lvl>
    <w:lvl w:ilvl="5" w:tplc="0409001B" w:tentative="1">
      <w:start w:val="1"/>
      <w:numFmt w:val="lowerRoman"/>
      <w:lvlText w:val="%6."/>
      <w:lvlJc w:val="right"/>
      <w:pPr>
        <w:ind w:left="2805" w:hanging="440"/>
      </w:pPr>
    </w:lvl>
    <w:lvl w:ilvl="6" w:tplc="0409000F" w:tentative="1">
      <w:start w:val="1"/>
      <w:numFmt w:val="decimal"/>
      <w:lvlText w:val="%7."/>
      <w:lvlJc w:val="left"/>
      <w:pPr>
        <w:ind w:left="3245" w:hanging="440"/>
      </w:pPr>
    </w:lvl>
    <w:lvl w:ilvl="7" w:tplc="04090019" w:tentative="1">
      <w:start w:val="1"/>
      <w:numFmt w:val="lowerLetter"/>
      <w:lvlText w:val="%8)"/>
      <w:lvlJc w:val="left"/>
      <w:pPr>
        <w:ind w:left="3685" w:hanging="440"/>
      </w:pPr>
    </w:lvl>
    <w:lvl w:ilvl="8" w:tplc="0409001B" w:tentative="1">
      <w:start w:val="1"/>
      <w:numFmt w:val="lowerRoman"/>
      <w:lvlText w:val="%9."/>
      <w:lvlJc w:val="right"/>
      <w:pPr>
        <w:ind w:left="4125" w:hanging="440"/>
      </w:pPr>
    </w:lvl>
  </w:abstractNum>
  <w:abstractNum w:abstractNumId="2005" w15:restartNumberingAfterBreak="0">
    <w:nsid w:val="713B28B9"/>
    <w:multiLevelType w:val="hybridMultilevel"/>
    <w:tmpl w:val="2026BF1A"/>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2006" w15:restartNumberingAfterBreak="0">
    <w:nsid w:val="714D63E9"/>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start w:val="1"/>
      <w:numFmt w:val="lowerLetter"/>
      <w:lvlText w:val="%6."/>
      <w:lvlJc w:val="left"/>
      <w:pPr>
        <w:tabs>
          <w:tab w:val="num" w:pos="4320"/>
        </w:tabs>
        <w:ind w:left="4320" w:hanging="360"/>
      </w:pPr>
    </w:lvl>
    <w:lvl w:ilvl="6">
      <w:start w:val="1"/>
      <w:numFmt w:val="lowerLetter"/>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Letter"/>
      <w:lvlText w:val="%9."/>
      <w:lvlJc w:val="left"/>
      <w:pPr>
        <w:tabs>
          <w:tab w:val="num" w:pos="6480"/>
        </w:tabs>
        <w:ind w:left="6480" w:hanging="360"/>
      </w:pPr>
    </w:lvl>
  </w:abstractNum>
  <w:abstractNum w:abstractNumId="2007" w15:restartNumberingAfterBreak="0">
    <w:nsid w:val="71522D99"/>
    <w:multiLevelType w:val="hybridMultilevel"/>
    <w:tmpl w:val="E4D2EC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8" w15:restartNumberingAfterBreak="0">
    <w:nsid w:val="715D5015"/>
    <w:multiLevelType w:val="multilevel"/>
    <w:tmpl w:val="A43C03FE"/>
    <w:lvl w:ilvl="0">
      <w:start w:val="7"/>
      <w:numFmt w:val="decimal"/>
      <w:lvlText w:val="%1."/>
      <w:lvlJc w:val="left"/>
      <w:pPr>
        <w:tabs>
          <w:tab w:val="num" w:pos="720"/>
        </w:tabs>
        <w:ind w:left="720" w:hanging="360"/>
      </w:pPr>
      <w:rPr>
        <w:rFonts w:hint="eastAsia"/>
      </w:rPr>
    </w:lvl>
    <w:lvl w:ilvl="1">
      <w:start w:val="1"/>
      <w:numFmt w:val="decimal"/>
      <w:lvlText w:val="%2)"/>
      <w:lvlJc w:val="left"/>
      <w:pPr>
        <w:ind w:left="1440" w:hanging="360"/>
      </w:pPr>
      <w:rPr>
        <w:rFonts w:hint="default"/>
      </w:rPr>
    </w:lvl>
    <w:lvl w:ilvl="2">
      <w:start w:val="1"/>
      <w:numFmt w:val="decimal"/>
      <w:lvlText w:val="%3."/>
      <w:lvlJc w:val="left"/>
      <w:pPr>
        <w:ind w:left="2240" w:hanging="440"/>
      </w:pPr>
      <w:rPr>
        <w:rFonts w:hint="eastAsia"/>
      </w:rPr>
    </w:lvl>
    <w:lvl w:ilvl="3">
      <w:start w:val="1"/>
      <w:numFmt w:val="decimal"/>
      <w:lvlText w:val="%4)"/>
      <w:lvlJc w:val="left"/>
      <w:pPr>
        <w:ind w:left="2960" w:hanging="440"/>
      </w:pPr>
      <w:rPr>
        <w:rFonts w:hint="eastAsia"/>
      </w:rPr>
    </w:lvl>
    <w:lvl w:ilvl="4">
      <w:start w:val="1"/>
      <w:numFmt w:val="lowerLetter"/>
      <w:lvlText w:val="%5."/>
      <w:lvlJc w:val="left"/>
      <w:pPr>
        <w:tabs>
          <w:tab w:val="num" w:pos="3600"/>
        </w:tabs>
        <w:ind w:left="3600" w:hanging="360"/>
      </w:pPr>
      <w:rPr>
        <w:rFonts w:hint="eastAsia"/>
      </w:rPr>
    </w:lvl>
    <w:lvl w:ilvl="5">
      <w:start w:val="1"/>
      <w:numFmt w:val="lowerLetter"/>
      <w:lvlText w:val="%6."/>
      <w:lvlJc w:val="left"/>
      <w:pPr>
        <w:tabs>
          <w:tab w:val="num" w:pos="4320"/>
        </w:tabs>
        <w:ind w:left="4320" w:hanging="360"/>
      </w:pPr>
      <w:rPr>
        <w:rFonts w:hint="eastAsia"/>
      </w:rPr>
    </w:lvl>
    <w:lvl w:ilvl="6">
      <w:start w:val="1"/>
      <w:numFmt w:val="lowerLetter"/>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Letter"/>
      <w:lvlText w:val="%9."/>
      <w:lvlJc w:val="left"/>
      <w:pPr>
        <w:tabs>
          <w:tab w:val="num" w:pos="6480"/>
        </w:tabs>
        <w:ind w:left="6480" w:hanging="360"/>
      </w:pPr>
      <w:rPr>
        <w:rFonts w:hint="eastAsia"/>
      </w:rPr>
    </w:lvl>
  </w:abstractNum>
  <w:abstractNum w:abstractNumId="2009" w15:restartNumberingAfterBreak="0">
    <w:nsid w:val="71826296"/>
    <w:multiLevelType w:val="hybridMultilevel"/>
    <w:tmpl w:val="F8BCD9BC"/>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2010" w15:restartNumberingAfterBreak="0">
    <w:nsid w:val="71870C67"/>
    <w:multiLevelType w:val="hybridMultilevel"/>
    <w:tmpl w:val="0B84325A"/>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011" w15:restartNumberingAfterBreak="0">
    <w:nsid w:val="71910D74"/>
    <w:multiLevelType w:val="hybridMultilevel"/>
    <w:tmpl w:val="88B290E4"/>
    <w:lvl w:ilvl="0" w:tplc="04090009">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12" w15:restartNumberingAfterBreak="0">
    <w:nsid w:val="71AA4576"/>
    <w:multiLevelType w:val="hybridMultilevel"/>
    <w:tmpl w:val="A6DCD8BC"/>
    <w:lvl w:ilvl="0" w:tplc="FFFFFFFF">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FFFFFFFF">
      <w:start w:val="1"/>
      <w:numFmt w:val="bullet"/>
      <w:lvlText w:val=""/>
      <w:lvlJc w:val="left"/>
      <w:pPr>
        <w:ind w:left="1980" w:hanging="360"/>
      </w:pPr>
      <w:rPr>
        <w:rFonts w:ascii="Symbol" w:hAnsi="Symbol" w:hint="default"/>
      </w:r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13" w15:restartNumberingAfterBreak="0">
    <w:nsid w:val="71AB7189"/>
    <w:multiLevelType w:val="hybridMultilevel"/>
    <w:tmpl w:val="968AA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4" w15:restartNumberingAfterBreak="0">
    <w:nsid w:val="71AE0014"/>
    <w:multiLevelType w:val="hybridMultilevel"/>
    <w:tmpl w:val="392CB510"/>
    <w:lvl w:ilvl="0" w:tplc="04090011">
      <w:start w:val="1"/>
      <w:numFmt w:val="decimal"/>
      <w:lvlText w:val="%1)"/>
      <w:lvlJc w:val="left"/>
      <w:pPr>
        <w:ind w:left="780" w:hanging="420"/>
      </w:p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15" w15:restartNumberingAfterBreak="0">
    <w:nsid w:val="71E64AC9"/>
    <w:multiLevelType w:val="hybridMultilevel"/>
    <w:tmpl w:val="A3A46D68"/>
    <w:lvl w:ilvl="0" w:tplc="B090221C">
      <w:start w:val="1"/>
      <w:numFmt w:val="lowerRoman"/>
      <w:lvlText w:val="%1."/>
      <w:lvlJc w:val="left"/>
      <w:pPr>
        <w:ind w:left="1620" w:hanging="420"/>
      </w:pPr>
      <w:rPr>
        <w:rFonts w:hint="eastAsia"/>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016" w15:restartNumberingAfterBreak="0">
    <w:nsid w:val="71EE0E95"/>
    <w:multiLevelType w:val="hybridMultilevel"/>
    <w:tmpl w:val="1D1897EE"/>
    <w:lvl w:ilvl="0" w:tplc="04090003">
      <w:start w:val="1"/>
      <w:numFmt w:val="bullet"/>
      <w:lvlText w:val="o"/>
      <w:lvlJc w:val="left"/>
      <w:pPr>
        <w:ind w:left="962" w:hanging="420"/>
      </w:pPr>
      <w:rPr>
        <w:rFonts w:ascii="Courier New" w:hAnsi="Courier New" w:cs="Courier New" w:hint="default"/>
      </w:rPr>
    </w:lvl>
    <w:lvl w:ilvl="1" w:tplc="04090003" w:tentative="1">
      <w:start w:val="1"/>
      <w:numFmt w:val="bullet"/>
      <w:lvlText w:val=""/>
      <w:lvlJc w:val="left"/>
      <w:pPr>
        <w:ind w:left="1382" w:hanging="420"/>
      </w:pPr>
      <w:rPr>
        <w:rFonts w:ascii="Wingdings" w:hAnsi="Wingdings" w:hint="default"/>
      </w:rPr>
    </w:lvl>
    <w:lvl w:ilvl="2" w:tplc="04090005" w:tentative="1">
      <w:start w:val="1"/>
      <w:numFmt w:val="bullet"/>
      <w:lvlText w:val=""/>
      <w:lvlJc w:val="left"/>
      <w:pPr>
        <w:ind w:left="1802" w:hanging="420"/>
      </w:pPr>
      <w:rPr>
        <w:rFonts w:ascii="Wingdings" w:hAnsi="Wingdings" w:hint="default"/>
      </w:rPr>
    </w:lvl>
    <w:lvl w:ilvl="3" w:tplc="04090001" w:tentative="1">
      <w:start w:val="1"/>
      <w:numFmt w:val="bullet"/>
      <w:lvlText w:val=""/>
      <w:lvlJc w:val="left"/>
      <w:pPr>
        <w:ind w:left="2222" w:hanging="420"/>
      </w:pPr>
      <w:rPr>
        <w:rFonts w:ascii="Wingdings" w:hAnsi="Wingdings" w:hint="default"/>
      </w:rPr>
    </w:lvl>
    <w:lvl w:ilvl="4" w:tplc="04090003" w:tentative="1">
      <w:start w:val="1"/>
      <w:numFmt w:val="bullet"/>
      <w:lvlText w:val=""/>
      <w:lvlJc w:val="left"/>
      <w:pPr>
        <w:ind w:left="2642" w:hanging="420"/>
      </w:pPr>
      <w:rPr>
        <w:rFonts w:ascii="Wingdings" w:hAnsi="Wingdings" w:hint="default"/>
      </w:rPr>
    </w:lvl>
    <w:lvl w:ilvl="5" w:tplc="04090005" w:tentative="1">
      <w:start w:val="1"/>
      <w:numFmt w:val="bullet"/>
      <w:lvlText w:val=""/>
      <w:lvlJc w:val="left"/>
      <w:pPr>
        <w:ind w:left="3062" w:hanging="420"/>
      </w:pPr>
      <w:rPr>
        <w:rFonts w:ascii="Wingdings" w:hAnsi="Wingdings" w:hint="default"/>
      </w:rPr>
    </w:lvl>
    <w:lvl w:ilvl="6" w:tplc="04090001" w:tentative="1">
      <w:start w:val="1"/>
      <w:numFmt w:val="bullet"/>
      <w:lvlText w:val=""/>
      <w:lvlJc w:val="left"/>
      <w:pPr>
        <w:ind w:left="3482" w:hanging="420"/>
      </w:pPr>
      <w:rPr>
        <w:rFonts w:ascii="Wingdings" w:hAnsi="Wingdings" w:hint="default"/>
      </w:rPr>
    </w:lvl>
    <w:lvl w:ilvl="7" w:tplc="04090003" w:tentative="1">
      <w:start w:val="1"/>
      <w:numFmt w:val="bullet"/>
      <w:lvlText w:val=""/>
      <w:lvlJc w:val="left"/>
      <w:pPr>
        <w:ind w:left="3902" w:hanging="420"/>
      </w:pPr>
      <w:rPr>
        <w:rFonts w:ascii="Wingdings" w:hAnsi="Wingdings" w:hint="default"/>
      </w:rPr>
    </w:lvl>
    <w:lvl w:ilvl="8" w:tplc="04090005" w:tentative="1">
      <w:start w:val="1"/>
      <w:numFmt w:val="bullet"/>
      <w:lvlText w:val=""/>
      <w:lvlJc w:val="left"/>
      <w:pPr>
        <w:ind w:left="4322" w:hanging="420"/>
      </w:pPr>
      <w:rPr>
        <w:rFonts w:ascii="Wingdings" w:hAnsi="Wingdings" w:hint="default"/>
      </w:rPr>
    </w:lvl>
  </w:abstractNum>
  <w:abstractNum w:abstractNumId="2017" w15:restartNumberingAfterBreak="0">
    <w:nsid w:val="71F2157F"/>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18" w15:restartNumberingAfterBreak="0">
    <w:nsid w:val="71F346CA"/>
    <w:multiLevelType w:val="hybridMultilevel"/>
    <w:tmpl w:val="ECEA7B8C"/>
    <w:lvl w:ilvl="0" w:tplc="04090011">
      <w:start w:val="1"/>
      <w:numFmt w:val="decimal"/>
      <w:lvlText w:val="%1)"/>
      <w:lvlJc w:val="left"/>
      <w:pPr>
        <w:ind w:left="605" w:hanging="440"/>
      </w:pPr>
    </w:lvl>
    <w:lvl w:ilvl="1" w:tplc="04090019" w:tentative="1">
      <w:start w:val="1"/>
      <w:numFmt w:val="lowerLetter"/>
      <w:lvlText w:val="%2)"/>
      <w:lvlJc w:val="left"/>
      <w:pPr>
        <w:ind w:left="1045" w:hanging="440"/>
      </w:pPr>
    </w:lvl>
    <w:lvl w:ilvl="2" w:tplc="0409001B" w:tentative="1">
      <w:start w:val="1"/>
      <w:numFmt w:val="lowerRoman"/>
      <w:lvlText w:val="%3."/>
      <w:lvlJc w:val="right"/>
      <w:pPr>
        <w:ind w:left="1485" w:hanging="440"/>
      </w:pPr>
    </w:lvl>
    <w:lvl w:ilvl="3" w:tplc="0409000F" w:tentative="1">
      <w:start w:val="1"/>
      <w:numFmt w:val="decimal"/>
      <w:lvlText w:val="%4."/>
      <w:lvlJc w:val="left"/>
      <w:pPr>
        <w:ind w:left="1925" w:hanging="440"/>
      </w:pPr>
    </w:lvl>
    <w:lvl w:ilvl="4" w:tplc="04090019" w:tentative="1">
      <w:start w:val="1"/>
      <w:numFmt w:val="lowerLetter"/>
      <w:lvlText w:val="%5)"/>
      <w:lvlJc w:val="left"/>
      <w:pPr>
        <w:ind w:left="2365" w:hanging="440"/>
      </w:pPr>
    </w:lvl>
    <w:lvl w:ilvl="5" w:tplc="0409001B" w:tentative="1">
      <w:start w:val="1"/>
      <w:numFmt w:val="lowerRoman"/>
      <w:lvlText w:val="%6."/>
      <w:lvlJc w:val="right"/>
      <w:pPr>
        <w:ind w:left="2805" w:hanging="440"/>
      </w:pPr>
    </w:lvl>
    <w:lvl w:ilvl="6" w:tplc="0409000F" w:tentative="1">
      <w:start w:val="1"/>
      <w:numFmt w:val="decimal"/>
      <w:lvlText w:val="%7."/>
      <w:lvlJc w:val="left"/>
      <w:pPr>
        <w:ind w:left="3245" w:hanging="440"/>
      </w:pPr>
    </w:lvl>
    <w:lvl w:ilvl="7" w:tplc="04090019" w:tentative="1">
      <w:start w:val="1"/>
      <w:numFmt w:val="lowerLetter"/>
      <w:lvlText w:val="%8)"/>
      <w:lvlJc w:val="left"/>
      <w:pPr>
        <w:ind w:left="3685" w:hanging="440"/>
      </w:pPr>
    </w:lvl>
    <w:lvl w:ilvl="8" w:tplc="0409001B" w:tentative="1">
      <w:start w:val="1"/>
      <w:numFmt w:val="lowerRoman"/>
      <w:lvlText w:val="%9."/>
      <w:lvlJc w:val="right"/>
      <w:pPr>
        <w:ind w:left="4125" w:hanging="440"/>
      </w:pPr>
    </w:lvl>
  </w:abstractNum>
  <w:abstractNum w:abstractNumId="2019" w15:restartNumberingAfterBreak="0">
    <w:nsid w:val="71FB7E27"/>
    <w:multiLevelType w:val="hybridMultilevel"/>
    <w:tmpl w:val="D8E0AF3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020" w15:restartNumberingAfterBreak="0">
    <w:nsid w:val="71FD354E"/>
    <w:multiLevelType w:val="hybridMultilevel"/>
    <w:tmpl w:val="BE0C56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1" w15:restartNumberingAfterBreak="0">
    <w:nsid w:val="7210117F"/>
    <w:multiLevelType w:val="hybridMultilevel"/>
    <w:tmpl w:val="3A5E7B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22" w15:restartNumberingAfterBreak="0">
    <w:nsid w:val="72142BB1"/>
    <w:multiLevelType w:val="hybridMultilevel"/>
    <w:tmpl w:val="492CAC1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023" w15:restartNumberingAfterBreak="0">
    <w:nsid w:val="72155D16"/>
    <w:multiLevelType w:val="hybridMultilevel"/>
    <w:tmpl w:val="9C54A9B0"/>
    <w:lvl w:ilvl="0" w:tplc="90AC99C2">
      <w:start w:val="2"/>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4" w15:restartNumberingAfterBreak="0">
    <w:nsid w:val="722413A3"/>
    <w:multiLevelType w:val="hybridMultilevel"/>
    <w:tmpl w:val="2AF452FA"/>
    <w:lvl w:ilvl="0" w:tplc="04090003">
      <w:start w:val="1"/>
      <w:numFmt w:val="bullet"/>
      <w:lvlText w:val="o"/>
      <w:lvlJc w:val="left"/>
      <w:pPr>
        <w:ind w:left="890" w:hanging="440"/>
      </w:pPr>
      <w:rPr>
        <w:rFonts w:ascii="Courier New" w:hAnsi="Courier New" w:cs="Courier New" w:hint="default"/>
      </w:rPr>
    </w:lvl>
    <w:lvl w:ilvl="1" w:tplc="04090003" w:tentative="1">
      <w:start w:val="1"/>
      <w:numFmt w:val="bullet"/>
      <w:lvlText w:val=""/>
      <w:lvlJc w:val="left"/>
      <w:pPr>
        <w:ind w:left="1330" w:hanging="440"/>
      </w:pPr>
      <w:rPr>
        <w:rFonts w:ascii="Wingdings" w:hAnsi="Wingdings" w:hint="default"/>
      </w:rPr>
    </w:lvl>
    <w:lvl w:ilvl="2" w:tplc="04090005" w:tentative="1">
      <w:start w:val="1"/>
      <w:numFmt w:val="bullet"/>
      <w:lvlText w:val=""/>
      <w:lvlJc w:val="left"/>
      <w:pPr>
        <w:ind w:left="1770" w:hanging="440"/>
      </w:pPr>
      <w:rPr>
        <w:rFonts w:ascii="Wingdings" w:hAnsi="Wingdings" w:hint="default"/>
      </w:rPr>
    </w:lvl>
    <w:lvl w:ilvl="3" w:tplc="04090001" w:tentative="1">
      <w:start w:val="1"/>
      <w:numFmt w:val="bullet"/>
      <w:lvlText w:val=""/>
      <w:lvlJc w:val="left"/>
      <w:pPr>
        <w:ind w:left="2210" w:hanging="440"/>
      </w:pPr>
      <w:rPr>
        <w:rFonts w:ascii="Wingdings" w:hAnsi="Wingdings" w:hint="default"/>
      </w:rPr>
    </w:lvl>
    <w:lvl w:ilvl="4" w:tplc="04090003" w:tentative="1">
      <w:start w:val="1"/>
      <w:numFmt w:val="bullet"/>
      <w:lvlText w:val=""/>
      <w:lvlJc w:val="left"/>
      <w:pPr>
        <w:ind w:left="2650" w:hanging="440"/>
      </w:pPr>
      <w:rPr>
        <w:rFonts w:ascii="Wingdings" w:hAnsi="Wingdings" w:hint="default"/>
      </w:rPr>
    </w:lvl>
    <w:lvl w:ilvl="5" w:tplc="04090005" w:tentative="1">
      <w:start w:val="1"/>
      <w:numFmt w:val="bullet"/>
      <w:lvlText w:val=""/>
      <w:lvlJc w:val="left"/>
      <w:pPr>
        <w:ind w:left="3090" w:hanging="440"/>
      </w:pPr>
      <w:rPr>
        <w:rFonts w:ascii="Wingdings" w:hAnsi="Wingdings" w:hint="default"/>
      </w:rPr>
    </w:lvl>
    <w:lvl w:ilvl="6" w:tplc="04090001" w:tentative="1">
      <w:start w:val="1"/>
      <w:numFmt w:val="bullet"/>
      <w:lvlText w:val=""/>
      <w:lvlJc w:val="left"/>
      <w:pPr>
        <w:ind w:left="3530" w:hanging="440"/>
      </w:pPr>
      <w:rPr>
        <w:rFonts w:ascii="Wingdings" w:hAnsi="Wingdings" w:hint="default"/>
      </w:rPr>
    </w:lvl>
    <w:lvl w:ilvl="7" w:tplc="04090003" w:tentative="1">
      <w:start w:val="1"/>
      <w:numFmt w:val="bullet"/>
      <w:lvlText w:val=""/>
      <w:lvlJc w:val="left"/>
      <w:pPr>
        <w:ind w:left="3970" w:hanging="440"/>
      </w:pPr>
      <w:rPr>
        <w:rFonts w:ascii="Wingdings" w:hAnsi="Wingdings" w:hint="default"/>
      </w:rPr>
    </w:lvl>
    <w:lvl w:ilvl="8" w:tplc="04090005" w:tentative="1">
      <w:start w:val="1"/>
      <w:numFmt w:val="bullet"/>
      <w:lvlText w:val=""/>
      <w:lvlJc w:val="left"/>
      <w:pPr>
        <w:ind w:left="4410" w:hanging="440"/>
      </w:pPr>
      <w:rPr>
        <w:rFonts w:ascii="Wingdings" w:hAnsi="Wingdings" w:hint="default"/>
      </w:rPr>
    </w:lvl>
  </w:abstractNum>
  <w:abstractNum w:abstractNumId="2025" w15:restartNumberingAfterBreak="0">
    <w:nsid w:val="7228440E"/>
    <w:multiLevelType w:val="hybridMultilevel"/>
    <w:tmpl w:val="29BC84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26" w15:restartNumberingAfterBreak="0">
    <w:nsid w:val="724169DF"/>
    <w:multiLevelType w:val="hybridMultilevel"/>
    <w:tmpl w:val="96C68D9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27" w15:restartNumberingAfterBreak="0">
    <w:nsid w:val="725C71B5"/>
    <w:multiLevelType w:val="hybridMultilevel"/>
    <w:tmpl w:val="1B0854A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28" w15:restartNumberingAfterBreak="0">
    <w:nsid w:val="72613713"/>
    <w:multiLevelType w:val="hybridMultilevel"/>
    <w:tmpl w:val="FFCAAD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9" w15:restartNumberingAfterBreak="0">
    <w:nsid w:val="72753DBC"/>
    <w:multiLevelType w:val="hybridMultilevel"/>
    <w:tmpl w:val="47ECAAC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30" w15:restartNumberingAfterBreak="0">
    <w:nsid w:val="72807C03"/>
    <w:multiLevelType w:val="hybridMultilevel"/>
    <w:tmpl w:val="34FC253A"/>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2031" w15:restartNumberingAfterBreak="0">
    <w:nsid w:val="728D5B97"/>
    <w:multiLevelType w:val="hybridMultilevel"/>
    <w:tmpl w:val="1A7C885E"/>
    <w:lvl w:ilvl="0" w:tplc="FFFFFFFF">
      <w:start w:val="5"/>
      <w:numFmt w:val="decimal"/>
      <w:lvlText w:val="%1)"/>
      <w:lvlJc w:val="left"/>
      <w:pPr>
        <w:ind w:left="420" w:hanging="420"/>
      </w:pPr>
      <w:rPr>
        <w:rFonts w:hint="eastAsia"/>
      </w:rPr>
    </w:lvl>
    <w:lvl w:ilvl="1" w:tplc="FFFFFFFF">
      <w:start w:val="1"/>
      <w:numFmt w:val="decimal"/>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032" w15:restartNumberingAfterBreak="0">
    <w:nsid w:val="72BC682D"/>
    <w:multiLevelType w:val="hybridMultilevel"/>
    <w:tmpl w:val="C4D6018C"/>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033" w15:restartNumberingAfterBreak="0">
    <w:nsid w:val="72C83416"/>
    <w:multiLevelType w:val="hybridMultilevel"/>
    <w:tmpl w:val="08CE1376"/>
    <w:lvl w:ilvl="0" w:tplc="04090003">
      <w:start w:val="1"/>
      <w:numFmt w:val="bullet"/>
      <w:lvlText w:val="o"/>
      <w:lvlJc w:val="left"/>
      <w:pPr>
        <w:ind w:left="840" w:hanging="420"/>
      </w:pPr>
      <w:rPr>
        <w:rFonts w:ascii="Courier New" w:hAnsi="Courier New" w:cs="Courier New"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34" w15:restartNumberingAfterBreak="0">
    <w:nsid w:val="72CF30CF"/>
    <w:multiLevelType w:val="hybridMultilevel"/>
    <w:tmpl w:val="5184BFD8"/>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035" w15:restartNumberingAfterBreak="0">
    <w:nsid w:val="72DB017E"/>
    <w:multiLevelType w:val="hybridMultilevel"/>
    <w:tmpl w:val="295611F6"/>
    <w:lvl w:ilvl="0" w:tplc="CD4C8790">
      <w:start w:val="2"/>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6" w15:restartNumberingAfterBreak="0">
    <w:nsid w:val="7320542A"/>
    <w:multiLevelType w:val="hybridMultilevel"/>
    <w:tmpl w:val="346C8AA6"/>
    <w:lvl w:ilvl="0" w:tplc="04090011">
      <w:start w:val="1"/>
      <w:numFmt w:val="decimal"/>
      <w:lvlText w:val="%1)"/>
      <w:lvlJc w:val="left"/>
      <w:pPr>
        <w:ind w:left="894" w:hanging="440"/>
      </w:pPr>
    </w:lvl>
    <w:lvl w:ilvl="1" w:tplc="04090019" w:tentative="1">
      <w:start w:val="1"/>
      <w:numFmt w:val="lowerLetter"/>
      <w:lvlText w:val="%2)"/>
      <w:lvlJc w:val="left"/>
      <w:pPr>
        <w:ind w:left="1334" w:hanging="440"/>
      </w:pPr>
    </w:lvl>
    <w:lvl w:ilvl="2" w:tplc="0409001B" w:tentative="1">
      <w:start w:val="1"/>
      <w:numFmt w:val="lowerRoman"/>
      <w:lvlText w:val="%3."/>
      <w:lvlJc w:val="right"/>
      <w:pPr>
        <w:ind w:left="1774" w:hanging="440"/>
      </w:pPr>
    </w:lvl>
    <w:lvl w:ilvl="3" w:tplc="0409000F" w:tentative="1">
      <w:start w:val="1"/>
      <w:numFmt w:val="decimal"/>
      <w:lvlText w:val="%4."/>
      <w:lvlJc w:val="left"/>
      <w:pPr>
        <w:ind w:left="2214" w:hanging="440"/>
      </w:pPr>
    </w:lvl>
    <w:lvl w:ilvl="4" w:tplc="04090019" w:tentative="1">
      <w:start w:val="1"/>
      <w:numFmt w:val="lowerLetter"/>
      <w:lvlText w:val="%5)"/>
      <w:lvlJc w:val="left"/>
      <w:pPr>
        <w:ind w:left="2654" w:hanging="440"/>
      </w:pPr>
    </w:lvl>
    <w:lvl w:ilvl="5" w:tplc="0409001B" w:tentative="1">
      <w:start w:val="1"/>
      <w:numFmt w:val="lowerRoman"/>
      <w:lvlText w:val="%6."/>
      <w:lvlJc w:val="right"/>
      <w:pPr>
        <w:ind w:left="3094" w:hanging="440"/>
      </w:pPr>
    </w:lvl>
    <w:lvl w:ilvl="6" w:tplc="0409000F" w:tentative="1">
      <w:start w:val="1"/>
      <w:numFmt w:val="decimal"/>
      <w:lvlText w:val="%7."/>
      <w:lvlJc w:val="left"/>
      <w:pPr>
        <w:ind w:left="3534" w:hanging="440"/>
      </w:pPr>
    </w:lvl>
    <w:lvl w:ilvl="7" w:tplc="04090019" w:tentative="1">
      <w:start w:val="1"/>
      <w:numFmt w:val="lowerLetter"/>
      <w:lvlText w:val="%8)"/>
      <w:lvlJc w:val="left"/>
      <w:pPr>
        <w:ind w:left="3974" w:hanging="440"/>
      </w:pPr>
    </w:lvl>
    <w:lvl w:ilvl="8" w:tplc="0409001B" w:tentative="1">
      <w:start w:val="1"/>
      <w:numFmt w:val="lowerRoman"/>
      <w:lvlText w:val="%9."/>
      <w:lvlJc w:val="right"/>
      <w:pPr>
        <w:ind w:left="4414" w:hanging="440"/>
      </w:pPr>
    </w:lvl>
  </w:abstractNum>
  <w:abstractNum w:abstractNumId="2037" w15:restartNumberingAfterBreak="0">
    <w:nsid w:val="73235404"/>
    <w:multiLevelType w:val="multilevel"/>
    <w:tmpl w:val="DA765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38" w15:restartNumberingAfterBreak="0">
    <w:nsid w:val="73346588"/>
    <w:multiLevelType w:val="hybridMultilevel"/>
    <w:tmpl w:val="84927AA2"/>
    <w:lvl w:ilvl="0" w:tplc="38D6CA2C">
      <w:start w:val="1"/>
      <w:numFmt w:val="decimal"/>
      <w:lvlText w:val="%1."/>
      <w:lvlJc w:val="left"/>
      <w:pPr>
        <w:ind w:left="36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39" w15:restartNumberingAfterBreak="0">
    <w:nsid w:val="73386BFA"/>
    <w:multiLevelType w:val="hybridMultilevel"/>
    <w:tmpl w:val="40BA83C2"/>
    <w:lvl w:ilvl="0" w:tplc="D18EC1B2">
      <w:start w:val="5"/>
      <w:numFmt w:val="decimal"/>
      <w:lvlText w:val="%1)"/>
      <w:lvlJc w:val="left"/>
      <w:pPr>
        <w:ind w:left="420" w:hanging="420"/>
      </w:pPr>
      <w:rPr>
        <w:rFonts w:hint="eastAsia"/>
      </w:r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0" w15:restartNumberingAfterBreak="0">
    <w:nsid w:val="734604A5"/>
    <w:multiLevelType w:val="multilevel"/>
    <w:tmpl w:val="6BD2B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1" w15:restartNumberingAfterBreak="0">
    <w:nsid w:val="736F32AF"/>
    <w:multiLevelType w:val="hybridMultilevel"/>
    <w:tmpl w:val="319A649A"/>
    <w:lvl w:ilvl="0" w:tplc="3D462E24">
      <w:start w:val="2"/>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2" w15:restartNumberingAfterBreak="0">
    <w:nsid w:val="737520CE"/>
    <w:multiLevelType w:val="hybridMultilevel"/>
    <w:tmpl w:val="5668485E"/>
    <w:lvl w:ilvl="0" w:tplc="FFFFFFFF">
      <w:start w:val="1"/>
      <w:numFmt w:val="decimal"/>
      <w:lvlText w:val="%1."/>
      <w:lvlJc w:val="left"/>
      <w:pPr>
        <w:ind w:left="1620" w:hanging="42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43" w15:restartNumberingAfterBreak="0">
    <w:nsid w:val="738741D8"/>
    <w:multiLevelType w:val="hybridMultilevel"/>
    <w:tmpl w:val="88942352"/>
    <w:lvl w:ilvl="0" w:tplc="1F88E8B2">
      <w:start w:val="1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4" w15:restartNumberingAfterBreak="0">
    <w:nsid w:val="738759C1"/>
    <w:multiLevelType w:val="hybridMultilevel"/>
    <w:tmpl w:val="335E050A"/>
    <w:lvl w:ilvl="0" w:tplc="0409000F">
      <w:start w:val="1"/>
      <w:numFmt w:val="decimal"/>
      <w:lvlText w:val="%1."/>
      <w:lvlJc w:val="left"/>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5" w15:restartNumberingAfterBreak="0">
    <w:nsid w:val="739F774A"/>
    <w:multiLevelType w:val="hybridMultilevel"/>
    <w:tmpl w:val="293C26D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46" w15:restartNumberingAfterBreak="0">
    <w:nsid w:val="73A43456"/>
    <w:multiLevelType w:val="hybridMultilevel"/>
    <w:tmpl w:val="FCEA5BEE"/>
    <w:lvl w:ilvl="0" w:tplc="DC1CDD30">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047" w15:restartNumberingAfterBreak="0">
    <w:nsid w:val="73AD7371"/>
    <w:multiLevelType w:val="multilevel"/>
    <w:tmpl w:val="74EE67AE"/>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rPr>
        <w:b w:val="0"/>
        <w:bCs w:val="0"/>
      </w:r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start w:val="1"/>
      <w:numFmt w:val="lowerLetter"/>
      <w:lvlText w:val="%6."/>
      <w:lvlJc w:val="left"/>
      <w:pPr>
        <w:tabs>
          <w:tab w:val="num" w:pos="4320"/>
        </w:tabs>
        <w:ind w:left="4320" w:hanging="360"/>
      </w:pPr>
    </w:lvl>
    <w:lvl w:ilvl="6">
      <w:start w:val="1"/>
      <w:numFmt w:val="lowerLetter"/>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Letter"/>
      <w:lvlText w:val="%9."/>
      <w:lvlJc w:val="left"/>
      <w:pPr>
        <w:tabs>
          <w:tab w:val="num" w:pos="6480"/>
        </w:tabs>
        <w:ind w:left="6480" w:hanging="360"/>
      </w:pPr>
    </w:lvl>
  </w:abstractNum>
  <w:abstractNum w:abstractNumId="2048" w15:restartNumberingAfterBreak="0">
    <w:nsid w:val="73B6605F"/>
    <w:multiLevelType w:val="multilevel"/>
    <w:tmpl w:val="C21C6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9" w15:restartNumberingAfterBreak="0">
    <w:nsid w:val="73DA3CEE"/>
    <w:multiLevelType w:val="hybridMultilevel"/>
    <w:tmpl w:val="909087AA"/>
    <w:lvl w:ilvl="0" w:tplc="4D04FFCE">
      <w:start w:val="7"/>
      <w:numFmt w:val="decimal"/>
      <w:lvlText w:val="%1."/>
      <w:lvlJc w:val="left"/>
      <w:pPr>
        <w:ind w:left="840" w:hanging="420"/>
      </w:pPr>
      <w:rPr>
        <w:rFonts w:hint="eastAsia"/>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050" w15:restartNumberingAfterBreak="0">
    <w:nsid w:val="73EB5B3B"/>
    <w:multiLevelType w:val="multilevel"/>
    <w:tmpl w:val="9AE6CE8A"/>
    <w:lvl w:ilvl="0">
      <w:start w:val="2"/>
      <w:numFmt w:val="decimal"/>
      <w:lvlText w:val="%1."/>
      <w:lvlJc w:val="left"/>
      <w:pPr>
        <w:tabs>
          <w:tab w:val="num" w:pos="720"/>
        </w:tabs>
        <w:ind w:left="720" w:hanging="360"/>
      </w:pPr>
      <w:rPr>
        <w:rFonts w:hint="eastAsia"/>
      </w:rPr>
    </w:lvl>
    <w:lvl w:ilvl="1">
      <w:numFmt w:val="decimal"/>
      <w:lvlText w:val="%2."/>
      <w:lvlJc w:val="left"/>
      <w:pPr>
        <w:tabs>
          <w:tab w:val="num" w:pos="1440"/>
        </w:tabs>
        <w:ind w:left="1440" w:hanging="360"/>
      </w:pPr>
      <w:rPr>
        <w:rFonts w:hint="eastAsia"/>
      </w:rPr>
    </w:lvl>
    <w:lvl w:ilvl="2">
      <w:numFmt w:val="decimal"/>
      <w:lvlText w:val="%3."/>
      <w:lvlJc w:val="left"/>
      <w:pPr>
        <w:tabs>
          <w:tab w:val="num" w:pos="2160"/>
        </w:tabs>
        <w:ind w:left="2160" w:hanging="360"/>
      </w:pPr>
      <w:rPr>
        <w:rFonts w:hint="eastAsia"/>
      </w:rPr>
    </w:lvl>
    <w:lvl w:ilvl="3">
      <w:numFmt w:val="decimal"/>
      <w:lvlText w:val="%4."/>
      <w:lvlJc w:val="left"/>
      <w:pPr>
        <w:tabs>
          <w:tab w:val="num" w:pos="2880"/>
        </w:tabs>
        <w:ind w:left="2880" w:hanging="360"/>
      </w:pPr>
      <w:rPr>
        <w:rFonts w:hint="eastAsia"/>
      </w:rPr>
    </w:lvl>
    <w:lvl w:ilvl="4">
      <w:numFmt w:val="decimal"/>
      <w:lvlText w:val="%5."/>
      <w:lvlJc w:val="left"/>
      <w:pPr>
        <w:tabs>
          <w:tab w:val="num" w:pos="3600"/>
        </w:tabs>
        <w:ind w:left="3600" w:hanging="360"/>
      </w:pPr>
      <w:rPr>
        <w:rFonts w:hint="eastAsia"/>
      </w:rPr>
    </w:lvl>
    <w:lvl w:ilvl="5">
      <w:numFmt w:val="decimal"/>
      <w:lvlText w:val="%6."/>
      <w:lvlJc w:val="left"/>
      <w:pPr>
        <w:tabs>
          <w:tab w:val="num" w:pos="4320"/>
        </w:tabs>
        <w:ind w:left="4320" w:hanging="360"/>
      </w:pPr>
      <w:rPr>
        <w:rFonts w:hint="eastAsia"/>
      </w:rPr>
    </w:lvl>
    <w:lvl w:ilvl="6">
      <w:numFmt w:val="decimal"/>
      <w:lvlText w:val="%7."/>
      <w:lvlJc w:val="left"/>
      <w:pPr>
        <w:tabs>
          <w:tab w:val="num" w:pos="5040"/>
        </w:tabs>
        <w:ind w:left="5040" w:hanging="360"/>
      </w:pPr>
      <w:rPr>
        <w:rFonts w:hint="eastAsia"/>
      </w:rPr>
    </w:lvl>
    <w:lvl w:ilvl="7">
      <w:numFmt w:val="decimal"/>
      <w:lvlText w:val="%8."/>
      <w:lvlJc w:val="left"/>
      <w:pPr>
        <w:tabs>
          <w:tab w:val="num" w:pos="5760"/>
        </w:tabs>
        <w:ind w:left="5760" w:hanging="360"/>
      </w:pPr>
      <w:rPr>
        <w:rFonts w:hint="eastAsia"/>
      </w:rPr>
    </w:lvl>
    <w:lvl w:ilvl="8">
      <w:numFmt w:val="decimal"/>
      <w:lvlText w:val="%9."/>
      <w:lvlJc w:val="left"/>
      <w:pPr>
        <w:tabs>
          <w:tab w:val="num" w:pos="6480"/>
        </w:tabs>
        <w:ind w:left="6480" w:hanging="360"/>
      </w:pPr>
      <w:rPr>
        <w:rFonts w:hint="eastAsia"/>
      </w:rPr>
    </w:lvl>
  </w:abstractNum>
  <w:abstractNum w:abstractNumId="2051" w15:restartNumberingAfterBreak="0">
    <w:nsid w:val="73EC7924"/>
    <w:multiLevelType w:val="hybridMultilevel"/>
    <w:tmpl w:val="07BE685A"/>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2052" w15:restartNumberingAfterBreak="0">
    <w:nsid w:val="73F01318"/>
    <w:multiLevelType w:val="hybridMultilevel"/>
    <w:tmpl w:val="CBEEFC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53" w15:restartNumberingAfterBreak="0">
    <w:nsid w:val="73F71265"/>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54" w15:restartNumberingAfterBreak="0">
    <w:nsid w:val="74066758"/>
    <w:multiLevelType w:val="hybridMultilevel"/>
    <w:tmpl w:val="F0BE5E40"/>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55" w15:restartNumberingAfterBreak="0">
    <w:nsid w:val="74121651"/>
    <w:multiLevelType w:val="hybridMultilevel"/>
    <w:tmpl w:val="C6287498"/>
    <w:lvl w:ilvl="0" w:tplc="04090003">
      <w:start w:val="1"/>
      <w:numFmt w:val="bullet"/>
      <w:lvlText w:val="o"/>
      <w:lvlJc w:val="left"/>
      <w:pPr>
        <w:ind w:left="1300" w:hanging="440"/>
      </w:pPr>
      <w:rPr>
        <w:rFonts w:ascii="Courier New" w:hAnsi="Courier New" w:cs="Courier New" w:hint="default"/>
      </w:rPr>
    </w:lvl>
    <w:lvl w:ilvl="1" w:tplc="04090003" w:tentative="1">
      <w:start w:val="1"/>
      <w:numFmt w:val="bullet"/>
      <w:lvlText w:val=""/>
      <w:lvlJc w:val="left"/>
      <w:pPr>
        <w:ind w:left="1740" w:hanging="440"/>
      </w:pPr>
      <w:rPr>
        <w:rFonts w:ascii="Wingdings" w:hAnsi="Wingdings" w:hint="default"/>
      </w:rPr>
    </w:lvl>
    <w:lvl w:ilvl="2" w:tplc="04090005" w:tentative="1">
      <w:start w:val="1"/>
      <w:numFmt w:val="bullet"/>
      <w:lvlText w:val=""/>
      <w:lvlJc w:val="left"/>
      <w:pPr>
        <w:ind w:left="2180" w:hanging="440"/>
      </w:pPr>
      <w:rPr>
        <w:rFonts w:ascii="Wingdings" w:hAnsi="Wingdings" w:hint="default"/>
      </w:rPr>
    </w:lvl>
    <w:lvl w:ilvl="3" w:tplc="04090001" w:tentative="1">
      <w:start w:val="1"/>
      <w:numFmt w:val="bullet"/>
      <w:lvlText w:val=""/>
      <w:lvlJc w:val="left"/>
      <w:pPr>
        <w:ind w:left="2620" w:hanging="440"/>
      </w:pPr>
      <w:rPr>
        <w:rFonts w:ascii="Wingdings" w:hAnsi="Wingdings" w:hint="default"/>
      </w:rPr>
    </w:lvl>
    <w:lvl w:ilvl="4" w:tplc="04090003" w:tentative="1">
      <w:start w:val="1"/>
      <w:numFmt w:val="bullet"/>
      <w:lvlText w:val=""/>
      <w:lvlJc w:val="left"/>
      <w:pPr>
        <w:ind w:left="3060" w:hanging="440"/>
      </w:pPr>
      <w:rPr>
        <w:rFonts w:ascii="Wingdings" w:hAnsi="Wingdings" w:hint="default"/>
      </w:rPr>
    </w:lvl>
    <w:lvl w:ilvl="5" w:tplc="04090005" w:tentative="1">
      <w:start w:val="1"/>
      <w:numFmt w:val="bullet"/>
      <w:lvlText w:val=""/>
      <w:lvlJc w:val="left"/>
      <w:pPr>
        <w:ind w:left="3500" w:hanging="440"/>
      </w:pPr>
      <w:rPr>
        <w:rFonts w:ascii="Wingdings" w:hAnsi="Wingdings" w:hint="default"/>
      </w:rPr>
    </w:lvl>
    <w:lvl w:ilvl="6" w:tplc="04090001" w:tentative="1">
      <w:start w:val="1"/>
      <w:numFmt w:val="bullet"/>
      <w:lvlText w:val=""/>
      <w:lvlJc w:val="left"/>
      <w:pPr>
        <w:ind w:left="3940" w:hanging="440"/>
      </w:pPr>
      <w:rPr>
        <w:rFonts w:ascii="Wingdings" w:hAnsi="Wingdings" w:hint="default"/>
      </w:rPr>
    </w:lvl>
    <w:lvl w:ilvl="7" w:tplc="04090003" w:tentative="1">
      <w:start w:val="1"/>
      <w:numFmt w:val="bullet"/>
      <w:lvlText w:val=""/>
      <w:lvlJc w:val="left"/>
      <w:pPr>
        <w:ind w:left="4380" w:hanging="440"/>
      </w:pPr>
      <w:rPr>
        <w:rFonts w:ascii="Wingdings" w:hAnsi="Wingdings" w:hint="default"/>
      </w:rPr>
    </w:lvl>
    <w:lvl w:ilvl="8" w:tplc="04090005" w:tentative="1">
      <w:start w:val="1"/>
      <w:numFmt w:val="bullet"/>
      <w:lvlText w:val=""/>
      <w:lvlJc w:val="left"/>
      <w:pPr>
        <w:ind w:left="4820" w:hanging="440"/>
      </w:pPr>
      <w:rPr>
        <w:rFonts w:ascii="Wingdings" w:hAnsi="Wingdings" w:hint="default"/>
      </w:rPr>
    </w:lvl>
  </w:abstractNum>
  <w:abstractNum w:abstractNumId="2056" w15:restartNumberingAfterBreak="0">
    <w:nsid w:val="742E66C4"/>
    <w:multiLevelType w:val="hybridMultilevel"/>
    <w:tmpl w:val="9ABEF7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7" w15:restartNumberingAfterBreak="0">
    <w:nsid w:val="74314E30"/>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58" w15:restartNumberingAfterBreak="0">
    <w:nsid w:val="745122BD"/>
    <w:multiLevelType w:val="hybridMultilevel"/>
    <w:tmpl w:val="4AE47C76"/>
    <w:lvl w:ilvl="0" w:tplc="029EEA9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59" w15:restartNumberingAfterBreak="0">
    <w:nsid w:val="74663E82"/>
    <w:multiLevelType w:val="hybridMultilevel"/>
    <w:tmpl w:val="772C4D9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60" w15:restartNumberingAfterBreak="0">
    <w:nsid w:val="748A2A4C"/>
    <w:multiLevelType w:val="multilevel"/>
    <w:tmpl w:val="C1B49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61" w15:restartNumberingAfterBreak="0">
    <w:nsid w:val="74A477BB"/>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62" w15:restartNumberingAfterBreak="0">
    <w:nsid w:val="74A536F9"/>
    <w:multiLevelType w:val="hybridMultilevel"/>
    <w:tmpl w:val="57DC1B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63" w15:restartNumberingAfterBreak="0">
    <w:nsid w:val="74A65723"/>
    <w:multiLevelType w:val="hybridMultilevel"/>
    <w:tmpl w:val="9A4271E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64" w15:restartNumberingAfterBreak="0">
    <w:nsid w:val="74A77333"/>
    <w:multiLevelType w:val="hybridMultilevel"/>
    <w:tmpl w:val="4080F56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65" w15:restartNumberingAfterBreak="0">
    <w:nsid w:val="74B21A9A"/>
    <w:multiLevelType w:val="multilevel"/>
    <w:tmpl w:val="814265C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66" w15:restartNumberingAfterBreak="0">
    <w:nsid w:val="74BF0C4A"/>
    <w:multiLevelType w:val="multilevel"/>
    <w:tmpl w:val="AC1A0DE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67" w15:restartNumberingAfterBreak="0">
    <w:nsid w:val="74C31B77"/>
    <w:multiLevelType w:val="hybridMultilevel"/>
    <w:tmpl w:val="0D7A62AE"/>
    <w:lvl w:ilvl="0" w:tplc="04090011">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68" w15:restartNumberingAfterBreak="0">
    <w:nsid w:val="7505232D"/>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69" w15:restartNumberingAfterBreak="0">
    <w:nsid w:val="751C09DC"/>
    <w:multiLevelType w:val="hybridMultilevel"/>
    <w:tmpl w:val="74CADB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0" w15:restartNumberingAfterBreak="0">
    <w:nsid w:val="752426EE"/>
    <w:multiLevelType w:val="hybridMultilevel"/>
    <w:tmpl w:val="6318F066"/>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071" w15:restartNumberingAfterBreak="0">
    <w:nsid w:val="752907F6"/>
    <w:multiLevelType w:val="multilevel"/>
    <w:tmpl w:val="35D21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72" w15:restartNumberingAfterBreak="0">
    <w:nsid w:val="75311DED"/>
    <w:multiLevelType w:val="hybridMultilevel"/>
    <w:tmpl w:val="25C2FAEC"/>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073" w15:restartNumberingAfterBreak="0">
    <w:nsid w:val="75336F6A"/>
    <w:multiLevelType w:val="hybridMultilevel"/>
    <w:tmpl w:val="B5A4C5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4" w15:restartNumberingAfterBreak="0">
    <w:nsid w:val="753B3046"/>
    <w:multiLevelType w:val="hybridMultilevel"/>
    <w:tmpl w:val="76AAFB1E"/>
    <w:lvl w:ilvl="0" w:tplc="FFFFFFFF">
      <w:start w:val="2"/>
      <w:numFmt w:val="decimal"/>
      <w:lvlText w:val="%1)"/>
      <w:lvlJc w:val="left"/>
      <w:pPr>
        <w:ind w:left="780" w:hanging="420"/>
      </w:pPr>
      <w:rPr>
        <w:rFonts w:hint="eastAsia"/>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075" w15:restartNumberingAfterBreak="0">
    <w:nsid w:val="754D593C"/>
    <w:multiLevelType w:val="hybridMultilevel"/>
    <w:tmpl w:val="4A5067B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076" w15:restartNumberingAfterBreak="0">
    <w:nsid w:val="755640C0"/>
    <w:multiLevelType w:val="hybridMultilevel"/>
    <w:tmpl w:val="68B68046"/>
    <w:lvl w:ilvl="0" w:tplc="04090001">
      <w:start w:val="1"/>
      <w:numFmt w:val="bullet"/>
      <w:lvlText w:val=""/>
      <w:lvlJc w:val="left"/>
      <w:pPr>
        <w:ind w:left="1200" w:hanging="360"/>
      </w:pPr>
      <w:rPr>
        <w:rFonts w:ascii="Wingdings" w:hAnsi="Wingdings" w:hint="default"/>
      </w:rPr>
    </w:lvl>
    <w:lvl w:ilvl="1" w:tplc="04090003">
      <w:start w:val="1"/>
      <w:numFmt w:val="bullet"/>
      <w:lvlText w:val="o"/>
      <w:lvlJc w:val="left"/>
      <w:pPr>
        <w:ind w:left="1920" w:hanging="360"/>
      </w:pPr>
      <w:rPr>
        <w:rFonts w:ascii="Courier New" w:hAnsi="Courier New" w:cs="Courier New" w:hint="default"/>
      </w:rPr>
    </w:lvl>
    <w:lvl w:ilvl="2" w:tplc="04090005">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077" w15:restartNumberingAfterBreak="0">
    <w:nsid w:val="75575CF1"/>
    <w:multiLevelType w:val="hybridMultilevel"/>
    <w:tmpl w:val="8286F3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78" w15:restartNumberingAfterBreak="0">
    <w:nsid w:val="756562AE"/>
    <w:multiLevelType w:val="hybridMultilevel"/>
    <w:tmpl w:val="E410DF4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79" w15:restartNumberingAfterBreak="0">
    <w:nsid w:val="75C556C2"/>
    <w:multiLevelType w:val="hybridMultilevel"/>
    <w:tmpl w:val="C152FB60"/>
    <w:lvl w:ilvl="0" w:tplc="C9F0B5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0" w15:restartNumberingAfterBreak="0">
    <w:nsid w:val="75CA2944"/>
    <w:multiLevelType w:val="multilevel"/>
    <w:tmpl w:val="BC942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1" w15:restartNumberingAfterBreak="0">
    <w:nsid w:val="75CF6303"/>
    <w:multiLevelType w:val="hybridMultilevel"/>
    <w:tmpl w:val="5CC2DB0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82" w15:restartNumberingAfterBreak="0">
    <w:nsid w:val="75D12A54"/>
    <w:multiLevelType w:val="hybridMultilevel"/>
    <w:tmpl w:val="69660160"/>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83" w15:restartNumberingAfterBreak="0">
    <w:nsid w:val="75D53313"/>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84" w15:restartNumberingAfterBreak="0">
    <w:nsid w:val="75DC59B2"/>
    <w:multiLevelType w:val="hybridMultilevel"/>
    <w:tmpl w:val="91C0D5CC"/>
    <w:lvl w:ilvl="0" w:tplc="7466DF26">
      <w:start w:val="36"/>
      <w:numFmt w:val="decimal"/>
      <w:lvlText w:val="%1)"/>
      <w:lvlJc w:val="left"/>
      <w:pPr>
        <w:ind w:left="84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5" w15:restartNumberingAfterBreak="0">
    <w:nsid w:val="75E82364"/>
    <w:multiLevelType w:val="hybridMultilevel"/>
    <w:tmpl w:val="13D064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6" w15:restartNumberingAfterBreak="0">
    <w:nsid w:val="75E82412"/>
    <w:multiLevelType w:val="hybridMultilevel"/>
    <w:tmpl w:val="9996A44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087" w15:restartNumberingAfterBreak="0">
    <w:nsid w:val="75EB1654"/>
    <w:multiLevelType w:val="multilevel"/>
    <w:tmpl w:val="B3F2B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88" w15:restartNumberingAfterBreak="0">
    <w:nsid w:val="75EF1570"/>
    <w:multiLevelType w:val="hybridMultilevel"/>
    <w:tmpl w:val="B5B8C3BE"/>
    <w:lvl w:ilvl="0" w:tplc="04090003">
      <w:start w:val="1"/>
      <w:numFmt w:val="bullet"/>
      <w:lvlText w:val="o"/>
      <w:lvlJc w:val="left"/>
      <w:pPr>
        <w:ind w:left="420" w:hanging="420"/>
      </w:pPr>
      <w:rPr>
        <w:rFonts w:ascii="Courier New" w:hAnsi="Courier New" w:cs="Courier New" w:hint="default"/>
      </w:rPr>
    </w:lvl>
    <w:lvl w:ilvl="1" w:tplc="04090003" w:tentative="1">
      <w:start w:val="1"/>
      <w:numFmt w:val="bullet"/>
      <w:lvlText w:val=""/>
      <w:lvlJc w:val="left"/>
      <w:pPr>
        <w:ind w:left="840" w:hanging="420"/>
      </w:pPr>
      <w:rPr>
        <w:rFonts w:ascii="Wingdings" w:hAnsi="Wingdings" w:hint="default"/>
      </w:rPr>
    </w:lvl>
    <w:lvl w:ilvl="2" w:tplc="04090011">
      <w:start w:val="1"/>
      <w:numFmt w:val="decimal"/>
      <w:lvlText w:val="%3)"/>
      <w:lvlJc w:val="left"/>
      <w:pPr>
        <w:ind w:left="1200" w:hanging="420"/>
      </w:p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89" w15:restartNumberingAfterBreak="0">
    <w:nsid w:val="75F5149C"/>
    <w:multiLevelType w:val="hybridMultilevel"/>
    <w:tmpl w:val="93E4F7E0"/>
    <w:lvl w:ilvl="0" w:tplc="0409000F">
      <w:start w:val="1"/>
      <w:numFmt w:val="decimal"/>
      <w:lvlText w:val="%1."/>
      <w:lvlJc w:val="left"/>
      <w:pPr>
        <w:ind w:left="800" w:hanging="440"/>
      </w:p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090" w15:restartNumberingAfterBreak="0">
    <w:nsid w:val="75FF1568"/>
    <w:multiLevelType w:val="hybridMultilevel"/>
    <w:tmpl w:val="C898E292"/>
    <w:lvl w:ilvl="0" w:tplc="17EAC24C">
      <w:start w:val="6"/>
      <w:numFmt w:val="decimal"/>
      <w:lvlText w:val="%1)"/>
      <w:lvlJc w:val="left"/>
      <w:pPr>
        <w:ind w:left="16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91" w15:restartNumberingAfterBreak="0">
    <w:nsid w:val="76016307"/>
    <w:multiLevelType w:val="hybridMultilevel"/>
    <w:tmpl w:val="2B805AD4"/>
    <w:lvl w:ilvl="0" w:tplc="04090011">
      <w:start w:val="1"/>
      <w:numFmt w:val="decimal"/>
      <w:lvlText w:val="%1)"/>
      <w:lvlJc w:val="left"/>
      <w:pPr>
        <w:ind w:left="981" w:hanging="420"/>
      </w:pPr>
    </w:lvl>
    <w:lvl w:ilvl="1" w:tplc="04090019" w:tentative="1">
      <w:start w:val="1"/>
      <w:numFmt w:val="lowerLetter"/>
      <w:lvlText w:val="%2)"/>
      <w:lvlJc w:val="left"/>
      <w:pPr>
        <w:ind w:left="1401" w:hanging="420"/>
      </w:pPr>
    </w:lvl>
    <w:lvl w:ilvl="2" w:tplc="0409001B" w:tentative="1">
      <w:start w:val="1"/>
      <w:numFmt w:val="lowerRoman"/>
      <w:lvlText w:val="%3."/>
      <w:lvlJc w:val="right"/>
      <w:pPr>
        <w:ind w:left="1821" w:hanging="420"/>
      </w:pPr>
    </w:lvl>
    <w:lvl w:ilvl="3" w:tplc="0409000F" w:tentative="1">
      <w:start w:val="1"/>
      <w:numFmt w:val="decimal"/>
      <w:lvlText w:val="%4."/>
      <w:lvlJc w:val="left"/>
      <w:pPr>
        <w:ind w:left="2241" w:hanging="420"/>
      </w:pPr>
    </w:lvl>
    <w:lvl w:ilvl="4" w:tplc="04090019" w:tentative="1">
      <w:start w:val="1"/>
      <w:numFmt w:val="lowerLetter"/>
      <w:lvlText w:val="%5)"/>
      <w:lvlJc w:val="left"/>
      <w:pPr>
        <w:ind w:left="2661" w:hanging="420"/>
      </w:pPr>
    </w:lvl>
    <w:lvl w:ilvl="5" w:tplc="0409001B" w:tentative="1">
      <w:start w:val="1"/>
      <w:numFmt w:val="lowerRoman"/>
      <w:lvlText w:val="%6."/>
      <w:lvlJc w:val="right"/>
      <w:pPr>
        <w:ind w:left="3081" w:hanging="420"/>
      </w:pPr>
    </w:lvl>
    <w:lvl w:ilvl="6" w:tplc="0409000F" w:tentative="1">
      <w:start w:val="1"/>
      <w:numFmt w:val="decimal"/>
      <w:lvlText w:val="%7."/>
      <w:lvlJc w:val="left"/>
      <w:pPr>
        <w:ind w:left="3501" w:hanging="420"/>
      </w:pPr>
    </w:lvl>
    <w:lvl w:ilvl="7" w:tplc="04090019" w:tentative="1">
      <w:start w:val="1"/>
      <w:numFmt w:val="lowerLetter"/>
      <w:lvlText w:val="%8)"/>
      <w:lvlJc w:val="left"/>
      <w:pPr>
        <w:ind w:left="3921" w:hanging="420"/>
      </w:pPr>
    </w:lvl>
    <w:lvl w:ilvl="8" w:tplc="0409001B" w:tentative="1">
      <w:start w:val="1"/>
      <w:numFmt w:val="lowerRoman"/>
      <w:lvlText w:val="%9."/>
      <w:lvlJc w:val="right"/>
      <w:pPr>
        <w:ind w:left="4341" w:hanging="420"/>
      </w:pPr>
    </w:lvl>
  </w:abstractNum>
  <w:abstractNum w:abstractNumId="2092" w15:restartNumberingAfterBreak="0">
    <w:nsid w:val="760F69AB"/>
    <w:multiLevelType w:val="hybridMultilevel"/>
    <w:tmpl w:val="3F90C26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93" w15:restartNumberingAfterBreak="0">
    <w:nsid w:val="7617307D"/>
    <w:multiLevelType w:val="hybridMultilevel"/>
    <w:tmpl w:val="CDC21BE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94" w15:restartNumberingAfterBreak="0">
    <w:nsid w:val="76184520"/>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95" w15:restartNumberingAfterBreak="0">
    <w:nsid w:val="761C5293"/>
    <w:multiLevelType w:val="hybridMultilevel"/>
    <w:tmpl w:val="2944A26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96" w15:restartNumberingAfterBreak="0">
    <w:nsid w:val="762B1721"/>
    <w:multiLevelType w:val="hybridMultilevel"/>
    <w:tmpl w:val="FF6EB59E"/>
    <w:lvl w:ilvl="0" w:tplc="FFFFFFFF">
      <w:start w:val="1"/>
      <w:numFmt w:val="decimal"/>
      <w:lvlText w:val="%1."/>
      <w:lvlJc w:val="left"/>
      <w:pPr>
        <w:ind w:left="360" w:hanging="360"/>
      </w:pPr>
      <w:rPr>
        <w:rFonts w:hint="default"/>
      </w:rPr>
    </w:lvl>
    <w:lvl w:ilvl="1" w:tplc="FFFFFFFF">
      <w:start w:val="1"/>
      <w:numFmt w:val="bullet"/>
      <w:lvlText w:val=""/>
      <w:lvlJc w:val="left"/>
      <w:pPr>
        <w:ind w:left="1200" w:hanging="48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97" w15:restartNumberingAfterBreak="0">
    <w:nsid w:val="76637973"/>
    <w:multiLevelType w:val="hybridMultilevel"/>
    <w:tmpl w:val="01124F90"/>
    <w:lvl w:ilvl="0" w:tplc="F5D22180">
      <w:start w:val="12"/>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8" w15:restartNumberingAfterBreak="0">
    <w:nsid w:val="766F5CA5"/>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99" w15:restartNumberingAfterBreak="0">
    <w:nsid w:val="7674163B"/>
    <w:multiLevelType w:val="hybridMultilevel"/>
    <w:tmpl w:val="21E00700"/>
    <w:lvl w:ilvl="0" w:tplc="FFFFFFFF">
      <w:start w:val="1"/>
      <w:numFmt w:val="decimal"/>
      <w:lvlText w:val="%1."/>
      <w:lvlJc w:val="left"/>
      <w:pPr>
        <w:ind w:left="360" w:hanging="360"/>
      </w:pPr>
      <w:rPr>
        <w:rFonts w:asciiTheme="minorHAnsi" w:eastAsiaTheme="minorHAnsi" w:hAnsiTheme="minorHAnsi" w:hint="default"/>
      </w:rPr>
    </w:lvl>
    <w:lvl w:ilvl="1" w:tplc="FFFFFFFF">
      <w:start w:val="1"/>
      <w:numFmt w:val="bullet"/>
      <w:lvlText w:val=""/>
      <w:lvlJc w:val="left"/>
      <w:pPr>
        <w:ind w:left="1200" w:hanging="48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00" w15:restartNumberingAfterBreak="0">
    <w:nsid w:val="76777E00"/>
    <w:multiLevelType w:val="hybridMultilevel"/>
    <w:tmpl w:val="47889A50"/>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101" w15:restartNumberingAfterBreak="0">
    <w:nsid w:val="76847836"/>
    <w:multiLevelType w:val="hybridMultilevel"/>
    <w:tmpl w:val="34FC253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02" w15:restartNumberingAfterBreak="0">
    <w:nsid w:val="768A706D"/>
    <w:multiLevelType w:val="hybridMultilevel"/>
    <w:tmpl w:val="083AE5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3" w15:restartNumberingAfterBreak="0">
    <w:nsid w:val="76986AEF"/>
    <w:multiLevelType w:val="multilevel"/>
    <w:tmpl w:val="6430D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04" w15:restartNumberingAfterBreak="0">
    <w:nsid w:val="76A61635"/>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05" w15:restartNumberingAfterBreak="0">
    <w:nsid w:val="76C36DA4"/>
    <w:multiLevelType w:val="multilevel"/>
    <w:tmpl w:val="AC1A0DE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06" w15:restartNumberingAfterBreak="0">
    <w:nsid w:val="76E57237"/>
    <w:multiLevelType w:val="hybridMultilevel"/>
    <w:tmpl w:val="6CF675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7" w15:restartNumberingAfterBreak="0">
    <w:nsid w:val="76E90A5D"/>
    <w:multiLevelType w:val="hybridMultilevel"/>
    <w:tmpl w:val="8D1CEA6E"/>
    <w:lvl w:ilvl="0" w:tplc="04090001">
      <w:start w:val="1"/>
      <w:numFmt w:val="bullet"/>
      <w:lvlText w:val=""/>
      <w:lvlJc w:val="left"/>
      <w:pPr>
        <w:ind w:left="1560" w:hanging="360"/>
      </w:pPr>
      <w:rPr>
        <w:rFonts w:ascii="Symbol" w:hAnsi="Symbol" w:hint="default"/>
      </w:rPr>
    </w:lvl>
    <w:lvl w:ilvl="1" w:tplc="04090003">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2108" w15:restartNumberingAfterBreak="0">
    <w:nsid w:val="770B229C"/>
    <w:multiLevelType w:val="hybridMultilevel"/>
    <w:tmpl w:val="F022D802"/>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109" w15:restartNumberingAfterBreak="0">
    <w:nsid w:val="773801FF"/>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10" w15:restartNumberingAfterBreak="0">
    <w:nsid w:val="77485213"/>
    <w:multiLevelType w:val="multilevel"/>
    <w:tmpl w:val="D602A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11" w15:restartNumberingAfterBreak="0">
    <w:nsid w:val="774C6139"/>
    <w:multiLevelType w:val="hybridMultilevel"/>
    <w:tmpl w:val="D354D6D0"/>
    <w:lvl w:ilvl="0" w:tplc="04090011">
      <w:start w:val="1"/>
      <w:numFmt w:val="decimal"/>
      <w:lvlText w:val="%1)"/>
      <w:lvlJc w:val="left"/>
      <w:pPr>
        <w:ind w:left="869" w:hanging="420"/>
      </w:pPr>
    </w:lvl>
    <w:lvl w:ilvl="1" w:tplc="04090019" w:tentative="1">
      <w:start w:val="1"/>
      <w:numFmt w:val="lowerLetter"/>
      <w:lvlText w:val="%2)"/>
      <w:lvlJc w:val="left"/>
      <w:pPr>
        <w:ind w:left="1289" w:hanging="420"/>
      </w:pPr>
    </w:lvl>
    <w:lvl w:ilvl="2" w:tplc="0409001B" w:tentative="1">
      <w:start w:val="1"/>
      <w:numFmt w:val="lowerRoman"/>
      <w:lvlText w:val="%3."/>
      <w:lvlJc w:val="right"/>
      <w:pPr>
        <w:ind w:left="1709" w:hanging="420"/>
      </w:pPr>
    </w:lvl>
    <w:lvl w:ilvl="3" w:tplc="0409000F" w:tentative="1">
      <w:start w:val="1"/>
      <w:numFmt w:val="decimal"/>
      <w:lvlText w:val="%4."/>
      <w:lvlJc w:val="left"/>
      <w:pPr>
        <w:ind w:left="2129" w:hanging="420"/>
      </w:pPr>
    </w:lvl>
    <w:lvl w:ilvl="4" w:tplc="04090019" w:tentative="1">
      <w:start w:val="1"/>
      <w:numFmt w:val="lowerLetter"/>
      <w:lvlText w:val="%5)"/>
      <w:lvlJc w:val="left"/>
      <w:pPr>
        <w:ind w:left="2549" w:hanging="420"/>
      </w:pPr>
    </w:lvl>
    <w:lvl w:ilvl="5" w:tplc="0409001B" w:tentative="1">
      <w:start w:val="1"/>
      <w:numFmt w:val="lowerRoman"/>
      <w:lvlText w:val="%6."/>
      <w:lvlJc w:val="right"/>
      <w:pPr>
        <w:ind w:left="2969" w:hanging="420"/>
      </w:pPr>
    </w:lvl>
    <w:lvl w:ilvl="6" w:tplc="0409000F" w:tentative="1">
      <w:start w:val="1"/>
      <w:numFmt w:val="decimal"/>
      <w:lvlText w:val="%7."/>
      <w:lvlJc w:val="left"/>
      <w:pPr>
        <w:ind w:left="3389" w:hanging="420"/>
      </w:pPr>
    </w:lvl>
    <w:lvl w:ilvl="7" w:tplc="04090019" w:tentative="1">
      <w:start w:val="1"/>
      <w:numFmt w:val="lowerLetter"/>
      <w:lvlText w:val="%8)"/>
      <w:lvlJc w:val="left"/>
      <w:pPr>
        <w:ind w:left="3809" w:hanging="420"/>
      </w:pPr>
    </w:lvl>
    <w:lvl w:ilvl="8" w:tplc="0409001B" w:tentative="1">
      <w:start w:val="1"/>
      <w:numFmt w:val="lowerRoman"/>
      <w:lvlText w:val="%9."/>
      <w:lvlJc w:val="right"/>
      <w:pPr>
        <w:ind w:left="4229" w:hanging="420"/>
      </w:pPr>
    </w:lvl>
  </w:abstractNum>
  <w:abstractNum w:abstractNumId="2112" w15:restartNumberingAfterBreak="0">
    <w:nsid w:val="775673B1"/>
    <w:multiLevelType w:val="multilevel"/>
    <w:tmpl w:val="0046C252"/>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2113" w15:restartNumberingAfterBreak="0">
    <w:nsid w:val="77582C43"/>
    <w:multiLevelType w:val="hybridMultilevel"/>
    <w:tmpl w:val="DAEE8372"/>
    <w:lvl w:ilvl="0" w:tplc="D64CCCC4">
      <w:start w:val="1"/>
      <w:numFmt w:val="decimal"/>
      <w:lvlText w:val="%1)"/>
      <w:lvlJc w:val="left"/>
      <w:pPr>
        <w:ind w:left="870" w:hanging="420"/>
      </w:pPr>
    </w:lvl>
    <w:lvl w:ilvl="1" w:tplc="04090019" w:tentative="1">
      <w:start w:val="1"/>
      <w:numFmt w:val="lowerLetter"/>
      <w:lvlText w:val="%2)"/>
      <w:lvlJc w:val="left"/>
      <w:pPr>
        <w:ind w:left="1290" w:hanging="420"/>
      </w:pPr>
    </w:lvl>
    <w:lvl w:ilvl="2" w:tplc="0409001B" w:tentative="1">
      <w:start w:val="1"/>
      <w:numFmt w:val="lowerRoman"/>
      <w:lvlText w:val="%3."/>
      <w:lvlJc w:val="right"/>
      <w:pPr>
        <w:ind w:left="1710" w:hanging="420"/>
      </w:pPr>
    </w:lvl>
    <w:lvl w:ilvl="3" w:tplc="0409000F" w:tentative="1">
      <w:start w:val="1"/>
      <w:numFmt w:val="decimal"/>
      <w:lvlText w:val="%4."/>
      <w:lvlJc w:val="left"/>
      <w:pPr>
        <w:ind w:left="2130" w:hanging="420"/>
      </w:pPr>
    </w:lvl>
    <w:lvl w:ilvl="4" w:tplc="04090019" w:tentative="1">
      <w:start w:val="1"/>
      <w:numFmt w:val="lowerLetter"/>
      <w:lvlText w:val="%5)"/>
      <w:lvlJc w:val="left"/>
      <w:pPr>
        <w:ind w:left="2550" w:hanging="420"/>
      </w:pPr>
    </w:lvl>
    <w:lvl w:ilvl="5" w:tplc="0409001B" w:tentative="1">
      <w:start w:val="1"/>
      <w:numFmt w:val="lowerRoman"/>
      <w:lvlText w:val="%6."/>
      <w:lvlJc w:val="right"/>
      <w:pPr>
        <w:ind w:left="2970" w:hanging="420"/>
      </w:pPr>
    </w:lvl>
    <w:lvl w:ilvl="6" w:tplc="0409000F" w:tentative="1">
      <w:start w:val="1"/>
      <w:numFmt w:val="decimal"/>
      <w:lvlText w:val="%7."/>
      <w:lvlJc w:val="left"/>
      <w:pPr>
        <w:ind w:left="3390" w:hanging="420"/>
      </w:pPr>
    </w:lvl>
    <w:lvl w:ilvl="7" w:tplc="04090019" w:tentative="1">
      <w:start w:val="1"/>
      <w:numFmt w:val="lowerLetter"/>
      <w:lvlText w:val="%8)"/>
      <w:lvlJc w:val="left"/>
      <w:pPr>
        <w:ind w:left="3810" w:hanging="420"/>
      </w:pPr>
    </w:lvl>
    <w:lvl w:ilvl="8" w:tplc="0409001B" w:tentative="1">
      <w:start w:val="1"/>
      <w:numFmt w:val="lowerRoman"/>
      <w:lvlText w:val="%9."/>
      <w:lvlJc w:val="right"/>
      <w:pPr>
        <w:ind w:left="4230" w:hanging="420"/>
      </w:pPr>
    </w:lvl>
  </w:abstractNum>
  <w:abstractNum w:abstractNumId="2114" w15:restartNumberingAfterBreak="0">
    <w:nsid w:val="7765209F"/>
    <w:multiLevelType w:val="hybridMultilevel"/>
    <w:tmpl w:val="FA423C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5" w15:restartNumberingAfterBreak="0">
    <w:nsid w:val="77665140"/>
    <w:multiLevelType w:val="hybridMultilevel"/>
    <w:tmpl w:val="11C05E9E"/>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116" w15:restartNumberingAfterBreak="0">
    <w:nsid w:val="77776E9B"/>
    <w:multiLevelType w:val="hybridMultilevel"/>
    <w:tmpl w:val="EB3AC74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17" w15:restartNumberingAfterBreak="0">
    <w:nsid w:val="778B6016"/>
    <w:multiLevelType w:val="hybridMultilevel"/>
    <w:tmpl w:val="083C2EF2"/>
    <w:lvl w:ilvl="0" w:tplc="9F02BD44">
      <w:start w:val="2"/>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8" w15:restartNumberingAfterBreak="0">
    <w:nsid w:val="779C60DC"/>
    <w:multiLevelType w:val="multilevel"/>
    <w:tmpl w:val="AC1A0DE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19" w15:restartNumberingAfterBreak="0">
    <w:nsid w:val="77A54FDA"/>
    <w:multiLevelType w:val="hybridMultilevel"/>
    <w:tmpl w:val="AB7656A6"/>
    <w:lvl w:ilvl="0" w:tplc="DC9625E4">
      <w:start w:val="4"/>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0" w15:restartNumberingAfterBreak="0">
    <w:nsid w:val="77B6402D"/>
    <w:multiLevelType w:val="hybridMultilevel"/>
    <w:tmpl w:val="9A4E467C"/>
    <w:lvl w:ilvl="0" w:tplc="04090003">
      <w:start w:val="1"/>
      <w:numFmt w:val="bullet"/>
      <w:lvlText w:val="o"/>
      <w:lvlJc w:val="left"/>
      <w:pPr>
        <w:ind w:left="1300" w:hanging="440"/>
      </w:pPr>
      <w:rPr>
        <w:rFonts w:ascii="Courier New" w:hAnsi="Courier New" w:cs="Courier New" w:hint="default"/>
      </w:rPr>
    </w:lvl>
    <w:lvl w:ilvl="1" w:tplc="04090003" w:tentative="1">
      <w:start w:val="1"/>
      <w:numFmt w:val="bullet"/>
      <w:lvlText w:val=""/>
      <w:lvlJc w:val="left"/>
      <w:pPr>
        <w:ind w:left="1740" w:hanging="440"/>
      </w:pPr>
      <w:rPr>
        <w:rFonts w:ascii="Wingdings" w:hAnsi="Wingdings" w:hint="default"/>
      </w:rPr>
    </w:lvl>
    <w:lvl w:ilvl="2" w:tplc="04090005" w:tentative="1">
      <w:start w:val="1"/>
      <w:numFmt w:val="bullet"/>
      <w:lvlText w:val=""/>
      <w:lvlJc w:val="left"/>
      <w:pPr>
        <w:ind w:left="2180" w:hanging="440"/>
      </w:pPr>
      <w:rPr>
        <w:rFonts w:ascii="Wingdings" w:hAnsi="Wingdings" w:hint="default"/>
      </w:rPr>
    </w:lvl>
    <w:lvl w:ilvl="3" w:tplc="04090001" w:tentative="1">
      <w:start w:val="1"/>
      <w:numFmt w:val="bullet"/>
      <w:lvlText w:val=""/>
      <w:lvlJc w:val="left"/>
      <w:pPr>
        <w:ind w:left="2620" w:hanging="440"/>
      </w:pPr>
      <w:rPr>
        <w:rFonts w:ascii="Wingdings" w:hAnsi="Wingdings" w:hint="default"/>
      </w:rPr>
    </w:lvl>
    <w:lvl w:ilvl="4" w:tplc="04090003" w:tentative="1">
      <w:start w:val="1"/>
      <w:numFmt w:val="bullet"/>
      <w:lvlText w:val=""/>
      <w:lvlJc w:val="left"/>
      <w:pPr>
        <w:ind w:left="3060" w:hanging="440"/>
      </w:pPr>
      <w:rPr>
        <w:rFonts w:ascii="Wingdings" w:hAnsi="Wingdings" w:hint="default"/>
      </w:rPr>
    </w:lvl>
    <w:lvl w:ilvl="5" w:tplc="04090005" w:tentative="1">
      <w:start w:val="1"/>
      <w:numFmt w:val="bullet"/>
      <w:lvlText w:val=""/>
      <w:lvlJc w:val="left"/>
      <w:pPr>
        <w:ind w:left="3500" w:hanging="440"/>
      </w:pPr>
      <w:rPr>
        <w:rFonts w:ascii="Wingdings" w:hAnsi="Wingdings" w:hint="default"/>
      </w:rPr>
    </w:lvl>
    <w:lvl w:ilvl="6" w:tplc="04090001" w:tentative="1">
      <w:start w:val="1"/>
      <w:numFmt w:val="bullet"/>
      <w:lvlText w:val=""/>
      <w:lvlJc w:val="left"/>
      <w:pPr>
        <w:ind w:left="3940" w:hanging="440"/>
      </w:pPr>
      <w:rPr>
        <w:rFonts w:ascii="Wingdings" w:hAnsi="Wingdings" w:hint="default"/>
      </w:rPr>
    </w:lvl>
    <w:lvl w:ilvl="7" w:tplc="04090003" w:tentative="1">
      <w:start w:val="1"/>
      <w:numFmt w:val="bullet"/>
      <w:lvlText w:val=""/>
      <w:lvlJc w:val="left"/>
      <w:pPr>
        <w:ind w:left="4380" w:hanging="440"/>
      </w:pPr>
      <w:rPr>
        <w:rFonts w:ascii="Wingdings" w:hAnsi="Wingdings" w:hint="default"/>
      </w:rPr>
    </w:lvl>
    <w:lvl w:ilvl="8" w:tplc="04090005" w:tentative="1">
      <w:start w:val="1"/>
      <w:numFmt w:val="bullet"/>
      <w:lvlText w:val=""/>
      <w:lvlJc w:val="left"/>
      <w:pPr>
        <w:ind w:left="4820" w:hanging="440"/>
      </w:pPr>
      <w:rPr>
        <w:rFonts w:ascii="Wingdings" w:hAnsi="Wingdings" w:hint="default"/>
      </w:rPr>
    </w:lvl>
  </w:abstractNum>
  <w:abstractNum w:abstractNumId="2121" w15:restartNumberingAfterBreak="0">
    <w:nsid w:val="77D4636E"/>
    <w:multiLevelType w:val="hybridMultilevel"/>
    <w:tmpl w:val="B42217CC"/>
    <w:lvl w:ilvl="0" w:tplc="4C2CACCC">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22" w15:restartNumberingAfterBreak="0">
    <w:nsid w:val="77DB56B0"/>
    <w:multiLevelType w:val="hybridMultilevel"/>
    <w:tmpl w:val="F26804C8"/>
    <w:lvl w:ilvl="0" w:tplc="04090011">
      <w:start w:val="1"/>
      <w:numFmt w:val="decimal"/>
      <w:lvlText w:val="%1)"/>
      <w:lvlJc w:val="left"/>
      <w:pPr>
        <w:ind w:left="1293" w:hanging="420"/>
      </w:pPr>
    </w:lvl>
    <w:lvl w:ilvl="1" w:tplc="04090019" w:tentative="1">
      <w:start w:val="1"/>
      <w:numFmt w:val="lowerLetter"/>
      <w:lvlText w:val="%2)"/>
      <w:lvlJc w:val="left"/>
      <w:pPr>
        <w:ind w:left="1713" w:hanging="420"/>
      </w:pPr>
    </w:lvl>
    <w:lvl w:ilvl="2" w:tplc="0409001B" w:tentative="1">
      <w:start w:val="1"/>
      <w:numFmt w:val="lowerRoman"/>
      <w:lvlText w:val="%3."/>
      <w:lvlJc w:val="right"/>
      <w:pPr>
        <w:ind w:left="2133" w:hanging="420"/>
      </w:pPr>
    </w:lvl>
    <w:lvl w:ilvl="3" w:tplc="0409000F" w:tentative="1">
      <w:start w:val="1"/>
      <w:numFmt w:val="decimal"/>
      <w:lvlText w:val="%4."/>
      <w:lvlJc w:val="left"/>
      <w:pPr>
        <w:ind w:left="2553" w:hanging="420"/>
      </w:pPr>
    </w:lvl>
    <w:lvl w:ilvl="4" w:tplc="04090019" w:tentative="1">
      <w:start w:val="1"/>
      <w:numFmt w:val="lowerLetter"/>
      <w:lvlText w:val="%5)"/>
      <w:lvlJc w:val="left"/>
      <w:pPr>
        <w:ind w:left="2973" w:hanging="420"/>
      </w:pPr>
    </w:lvl>
    <w:lvl w:ilvl="5" w:tplc="0409001B" w:tentative="1">
      <w:start w:val="1"/>
      <w:numFmt w:val="lowerRoman"/>
      <w:lvlText w:val="%6."/>
      <w:lvlJc w:val="right"/>
      <w:pPr>
        <w:ind w:left="3393" w:hanging="420"/>
      </w:pPr>
    </w:lvl>
    <w:lvl w:ilvl="6" w:tplc="0409000F" w:tentative="1">
      <w:start w:val="1"/>
      <w:numFmt w:val="decimal"/>
      <w:lvlText w:val="%7."/>
      <w:lvlJc w:val="left"/>
      <w:pPr>
        <w:ind w:left="3813" w:hanging="420"/>
      </w:pPr>
    </w:lvl>
    <w:lvl w:ilvl="7" w:tplc="04090019" w:tentative="1">
      <w:start w:val="1"/>
      <w:numFmt w:val="lowerLetter"/>
      <w:lvlText w:val="%8)"/>
      <w:lvlJc w:val="left"/>
      <w:pPr>
        <w:ind w:left="4233" w:hanging="420"/>
      </w:pPr>
    </w:lvl>
    <w:lvl w:ilvl="8" w:tplc="0409001B" w:tentative="1">
      <w:start w:val="1"/>
      <w:numFmt w:val="lowerRoman"/>
      <w:lvlText w:val="%9."/>
      <w:lvlJc w:val="right"/>
      <w:pPr>
        <w:ind w:left="4653" w:hanging="420"/>
      </w:pPr>
    </w:lvl>
  </w:abstractNum>
  <w:abstractNum w:abstractNumId="2123" w15:restartNumberingAfterBreak="0">
    <w:nsid w:val="77DE49D5"/>
    <w:multiLevelType w:val="hybridMultilevel"/>
    <w:tmpl w:val="DC0A264E"/>
    <w:lvl w:ilvl="0" w:tplc="18D29B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24" w15:restartNumberingAfterBreak="0">
    <w:nsid w:val="77E9023D"/>
    <w:multiLevelType w:val="hybridMultilevel"/>
    <w:tmpl w:val="E2A0CF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5" w15:restartNumberingAfterBreak="0">
    <w:nsid w:val="77EC681B"/>
    <w:multiLevelType w:val="hybridMultilevel"/>
    <w:tmpl w:val="AE84A894"/>
    <w:lvl w:ilvl="0" w:tplc="0409000F">
      <w:start w:val="1"/>
      <w:numFmt w:val="decimal"/>
      <w:lvlText w:val="%1."/>
      <w:lvlJc w:val="left"/>
      <w:pPr>
        <w:ind w:left="360" w:hanging="360"/>
      </w:pPr>
      <w:rPr>
        <w:rFonts w:hint="default"/>
      </w:rPr>
    </w:lvl>
    <w:lvl w:ilvl="1" w:tplc="04090011">
      <w:start w:val="1"/>
      <w:numFmt w:val="decimal"/>
      <w:lvlText w:val="%2)"/>
      <w:lvlJc w:val="left"/>
      <w:pPr>
        <w:ind w:left="1440" w:hanging="360"/>
      </w:pPr>
      <w:rPr>
        <w:rFonts w:hint="default"/>
        <w:color w:val="4472C4" w:themeColor="accent1"/>
      </w:rPr>
    </w:lvl>
    <w:lvl w:ilvl="2" w:tplc="251AA072">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6" w15:restartNumberingAfterBreak="0">
    <w:nsid w:val="77F13519"/>
    <w:multiLevelType w:val="hybridMultilevel"/>
    <w:tmpl w:val="8FAC4CA6"/>
    <w:lvl w:ilvl="0" w:tplc="0409000F">
      <w:start w:val="1"/>
      <w:numFmt w:val="decimal"/>
      <w:lvlText w:val="%1."/>
      <w:lvlJc w:val="left"/>
      <w:pPr>
        <w:ind w:left="467" w:hanging="440"/>
      </w:pPr>
    </w:lvl>
    <w:lvl w:ilvl="1" w:tplc="04090019" w:tentative="1">
      <w:start w:val="1"/>
      <w:numFmt w:val="lowerLetter"/>
      <w:lvlText w:val="%2)"/>
      <w:lvlJc w:val="left"/>
      <w:pPr>
        <w:ind w:left="907" w:hanging="440"/>
      </w:pPr>
    </w:lvl>
    <w:lvl w:ilvl="2" w:tplc="0409001B" w:tentative="1">
      <w:start w:val="1"/>
      <w:numFmt w:val="lowerRoman"/>
      <w:lvlText w:val="%3."/>
      <w:lvlJc w:val="right"/>
      <w:pPr>
        <w:ind w:left="1347" w:hanging="440"/>
      </w:pPr>
    </w:lvl>
    <w:lvl w:ilvl="3" w:tplc="0409000F" w:tentative="1">
      <w:start w:val="1"/>
      <w:numFmt w:val="decimal"/>
      <w:lvlText w:val="%4."/>
      <w:lvlJc w:val="left"/>
      <w:pPr>
        <w:ind w:left="1787" w:hanging="440"/>
      </w:pPr>
    </w:lvl>
    <w:lvl w:ilvl="4" w:tplc="04090019" w:tentative="1">
      <w:start w:val="1"/>
      <w:numFmt w:val="lowerLetter"/>
      <w:lvlText w:val="%5)"/>
      <w:lvlJc w:val="left"/>
      <w:pPr>
        <w:ind w:left="2227" w:hanging="440"/>
      </w:pPr>
    </w:lvl>
    <w:lvl w:ilvl="5" w:tplc="0409001B" w:tentative="1">
      <w:start w:val="1"/>
      <w:numFmt w:val="lowerRoman"/>
      <w:lvlText w:val="%6."/>
      <w:lvlJc w:val="right"/>
      <w:pPr>
        <w:ind w:left="2667" w:hanging="440"/>
      </w:pPr>
    </w:lvl>
    <w:lvl w:ilvl="6" w:tplc="0409000F" w:tentative="1">
      <w:start w:val="1"/>
      <w:numFmt w:val="decimal"/>
      <w:lvlText w:val="%7."/>
      <w:lvlJc w:val="left"/>
      <w:pPr>
        <w:ind w:left="3107" w:hanging="440"/>
      </w:pPr>
    </w:lvl>
    <w:lvl w:ilvl="7" w:tplc="04090019" w:tentative="1">
      <w:start w:val="1"/>
      <w:numFmt w:val="lowerLetter"/>
      <w:lvlText w:val="%8)"/>
      <w:lvlJc w:val="left"/>
      <w:pPr>
        <w:ind w:left="3547" w:hanging="440"/>
      </w:pPr>
    </w:lvl>
    <w:lvl w:ilvl="8" w:tplc="0409001B" w:tentative="1">
      <w:start w:val="1"/>
      <w:numFmt w:val="lowerRoman"/>
      <w:lvlText w:val="%9."/>
      <w:lvlJc w:val="right"/>
      <w:pPr>
        <w:ind w:left="3987" w:hanging="440"/>
      </w:pPr>
    </w:lvl>
  </w:abstractNum>
  <w:abstractNum w:abstractNumId="2127" w15:restartNumberingAfterBreak="0">
    <w:nsid w:val="77F54256"/>
    <w:multiLevelType w:val="multilevel"/>
    <w:tmpl w:val="2CF8A0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8" w15:restartNumberingAfterBreak="0">
    <w:nsid w:val="77FC55A5"/>
    <w:multiLevelType w:val="hybridMultilevel"/>
    <w:tmpl w:val="2B909C3C"/>
    <w:lvl w:ilvl="0" w:tplc="0409000F">
      <w:start w:val="1"/>
      <w:numFmt w:val="decimal"/>
      <w:lvlText w:val="%1."/>
      <w:lvlJc w:val="left"/>
      <w:pPr>
        <w:ind w:left="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129" w15:restartNumberingAfterBreak="0">
    <w:nsid w:val="78066248"/>
    <w:multiLevelType w:val="hybridMultilevel"/>
    <w:tmpl w:val="43D6D58A"/>
    <w:lvl w:ilvl="0" w:tplc="C270D772">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30" w15:restartNumberingAfterBreak="0">
    <w:nsid w:val="780700E8"/>
    <w:multiLevelType w:val="hybridMultilevel"/>
    <w:tmpl w:val="C41037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31" w15:restartNumberingAfterBreak="0">
    <w:nsid w:val="781E70ED"/>
    <w:multiLevelType w:val="multilevel"/>
    <w:tmpl w:val="17289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32" w15:restartNumberingAfterBreak="0">
    <w:nsid w:val="782B5DE9"/>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start w:val="1"/>
      <w:numFmt w:val="lowerLetter"/>
      <w:lvlText w:val="%6."/>
      <w:lvlJc w:val="left"/>
      <w:pPr>
        <w:tabs>
          <w:tab w:val="num" w:pos="4320"/>
        </w:tabs>
        <w:ind w:left="4320" w:hanging="360"/>
      </w:pPr>
    </w:lvl>
    <w:lvl w:ilvl="6">
      <w:start w:val="1"/>
      <w:numFmt w:val="lowerLetter"/>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Letter"/>
      <w:lvlText w:val="%9."/>
      <w:lvlJc w:val="left"/>
      <w:pPr>
        <w:tabs>
          <w:tab w:val="num" w:pos="6480"/>
        </w:tabs>
        <w:ind w:left="6480" w:hanging="360"/>
      </w:pPr>
    </w:lvl>
  </w:abstractNum>
  <w:abstractNum w:abstractNumId="2133" w15:restartNumberingAfterBreak="0">
    <w:nsid w:val="7834337C"/>
    <w:multiLevelType w:val="hybridMultilevel"/>
    <w:tmpl w:val="978EA1E4"/>
    <w:lvl w:ilvl="0" w:tplc="100E4F88">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34" w15:restartNumberingAfterBreak="0">
    <w:nsid w:val="783D01CF"/>
    <w:multiLevelType w:val="hybridMultilevel"/>
    <w:tmpl w:val="AD9E2C56"/>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35" w15:restartNumberingAfterBreak="0">
    <w:nsid w:val="783E2528"/>
    <w:multiLevelType w:val="hybridMultilevel"/>
    <w:tmpl w:val="5D46C7BE"/>
    <w:lvl w:ilvl="0" w:tplc="04090011">
      <w:start w:val="1"/>
      <w:numFmt w:val="decimal"/>
      <w:lvlText w:val="%1)"/>
      <w:lvlJc w:val="left"/>
      <w:pPr>
        <w:ind w:left="728" w:hanging="420"/>
      </w:pPr>
    </w:lvl>
    <w:lvl w:ilvl="1" w:tplc="04090019" w:tentative="1">
      <w:start w:val="1"/>
      <w:numFmt w:val="lowerLetter"/>
      <w:lvlText w:val="%2)"/>
      <w:lvlJc w:val="left"/>
      <w:pPr>
        <w:ind w:left="1148" w:hanging="420"/>
      </w:pPr>
    </w:lvl>
    <w:lvl w:ilvl="2" w:tplc="0409001B" w:tentative="1">
      <w:start w:val="1"/>
      <w:numFmt w:val="lowerRoman"/>
      <w:lvlText w:val="%3."/>
      <w:lvlJc w:val="right"/>
      <w:pPr>
        <w:ind w:left="1568" w:hanging="420"/>
      </w:pPr>
    </w:lvl>
    <w:lvl w:ilvl="3" w:tplc="0409000F" w:tentative="1">
      <w:start w:val="1"/>
      <w:numFmt w:val="decimal"/>
      <w:lvlText w:val="%4."/>
      <w:lvlJc w:val="left"/>
      <w:pPr>
        <w:ind w:left="1988" w:hanging="420"/>
      </w:pPr>
    </w:lvl>
    <w:lvl w:ilvl="4" w:tplc="04090019" w:tentative="1">
      <w:start w:val="1"/>
      <w:numFmt w:val="lowerLetter"/>
      <w:lvlText w:val="%5)"/>
      <w:lvlJc w:val="left"/>
      <w:pPr>
        <w:ind w:left="2408" w:hanging="420"/>
      </w:pPr>
    </w:lvl>
    <w:lvl w:ilvl="5" w:tplc="0409001B" w:tentative="1">
      <w:start w:val="1"/>
      <w:numFmt w:val="lowerRoman"/>
      <w:lvlText w:val="%6."/>
      <w:lvlJc w:val="right"/>
      <w:pPr>
        <w:ind w:left="2828" w:hanging="420"/>
      </w:pPr>
    </w:lvl>
    <w:lvl w:ilvl="6" w:tplc="0409000F" w:tentative="1">
      <w:start w:val="1"/>
      <w:numFmt w:val="decimal"/>
      <w:lvlText w:val="%7."/>
      <w:lvlJc w:val="left"/>
      <w:pPr>
        <w:ind w:left="3248" w:hanging="420"/>
      </w:pPr>
    </w:lvl>
    <w:lvl w:ilvl="7" w:tplc="04090019" w:tentative="1">
      <w:start w:val="1"/>
      <w:numFmt w:val="lowerLetter"/>
      <w:lvlText w:val="%8)"/>
      <w:lvlJc w:val="left"/>
      <w:pPr>
        <w:ind w:left="3668" w:hanging="420"/>
      </w:pPr>
    </w:lvl>
    <w:lvl w:ilvl="8" w:tplc="0409001B" w:tentative="1">
      <w:start w:val="1"/>
      <w:numFmt w:val="lowerRoman"/>
      <w:lvlText w:val="%9."/>
      <w:lvlJc w:val="right"/>
      <w:pPr>
        <w:ind w:left="4088" w:hanging="420"/>
      </w:pPr>
    </w:lvl>
  </w:abstractNum>
  <w:abstractNum w:abstractNumId="2136" w15:restartNumberingAfterBreak="0">
    <w:nsid w:val="78506FD9"/>
    <w:multiLevelType w:val="hybridMultilevel"/>
    <w:tmpl w:val="5F0E3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7" w15:restartNumberingAfterBreak="0">
    <w:nsid w:val="785113EC"/>
    <w:multiLevelType w:val="hybridMultilevel"/>
    <w:tmpl w:val="2B1A0CBA"/>
    <w:lvl w:ilvl="0" w:tplc="04090003">
      <w:start w:val="1"/>
      <w:numFmt w:val="bullet"/>
      <w:lvlText w:val="o"/>
      <w:lvlJc w:val="left"/>
      <w:pPr>
        <w:ind w:left="870" w:hanging="420"/>
      </w:pPr>
      <w:rPr>
        <w:rFonts w:ascii="Courier New" w:hAnsi="Courier New" w:cs="Courier New" w:hint="default"/>
      </w:rPr>
    </w:lvl>
    <w:lvl w:ilvl="1" w:tplc="FFFFFFFF" w:tentative="1">
      <w:start w:val="1"/>
      <w:numFmt w:val="bullet"/>
      <w:lvlText w:val=""/>
      <w:lvlJc w:val="left"/>
      <w:pPr>
        <w:ind w:left="1290" w:hanging="420"/>
      </w:pPr>
      <w:rPr>
        <w:rFonts w:ascii="Wingdings" w:hAnsi="Wingdings" w:hint="default"/>
      </w:rPr>
    </w:lvl>
    <w:lvl w:ilvl="2" w:tplc="FFFFFFFF" w:tentative="1">
      <w:start w:val="1"/>
      <w:numFmt w:val="bullet"/>
      <w:lvlText w:val=""/>
      <w:lvlJc w:val="left"/>
      <w:pPr>
        <w:ind w:left="1710" w:hanging="420"/>
      </w:pPr>
      <w:rPr>
        <w:rFonts w:ascii="Wingdings" w:hAnsi="Wingdings" w:hint="default"/>
      </w:rPr>
    </w:lvl>
    <w:lvl w:ilvl="3" w:tplc="FFFFFFFF" w:tentative="1">
      <w:start w:val="1"/>
      <w:numFmt w:val="bullet"/>
      <w:lvlText w:val=""/>
      <w:lvlJc w:val="left"/>
      <w:pPr>
        <w:ind w:left="2130" w:hanging="420"/>
      </w:pPr>
      <w:rPr>
        <w:rFonts w:ascii="Wingdings" w:hAnsi="Wingdings" w:hint="default"/>
      </w:rPr>
    </w:lvl>
    <w:lvl w:ilvl="4" w:tplc="FFFFFFFF" w:tentative="1">
      <w:start w:val="1"/>
      <w:numFmt w:val="bullet"/>
      <w:lvlText w:val=""/>
      <w:lvlJc w:val="left"/>
      <w:pPr>
        <w:ind w:left="2550" w:hanging="420"/>
      </w:pPr>
      <w:rPr>
        <w:rFonts w:ascii="Wingdings" w:hAnsi="Wingdings" w:hint="default"/>
      </w:rPr>
    </w:lvl>
    <w:lvl w:ilvl="5" w:tplc="FFFFFFFF" w:tentative="1">
      <w:start w:val="1"/>
      <w:numFmt w:val="bullet"/>
      <w:lvlText w:val=""/>
      <w:lvlJc w:val="left"/>
      <w:pPr>
        <w:ind w:left="2970" w:hanging="420"/>
      </w:pPr>
      <w:rPr>
        <w:rFonts w:ascii="Wingdings" w:hAnsi="Wingdings" w:hint="default"/>
      </w:rPr>
    </w:lvl>
    <w:lvl w:ilvl="6" w:tplc="FFFFFFFF" w:tentative="1">
      <w:start w:val="1"/>
      <w:numFmt w:val="bullet"/>
      <w:lvlText w:val=""/>
      <w:lvlJc w:val="left"/>
      <w:pPr>
        <w:ind w:left="3390" w:hanging="420"/>
      </w:pPr>
      <w:rPr>
        <w:rFonts w:ascii="Wingdings" w:hAnsi="Wingdings" w:hint="default"/>
      </w:rPr>
    </w:lvl>
    <w:lvl w:ilvl="7" w:tplc="FFFFFFFF" w:tentative="1">
      <w:start w:val="1"/>
      <w:numFmt w:val="bullet"/>
      <w:lvlText w:val=""/>
      <w:lvlJc w:val="left"/>
      <w:pPr>
        <w:ind w:left="3810" w:hanging="420"/>
      </w:pPr>
      <w:rPr>
        <w:rFonts w:ascii="Wingdings" w:hAnsi="Wingdings" w:hint="default"/>
      </w:rPr>
    </w:lvl>
    <w:lvl w:ilvl="8" w:tplc="FFFFFFFF" w:tentative="1">
      <w:start w:val="1"/>
      <w:numFmt w:val="bullet"/>
      <w:lvlText w:val=""/>
      <w:lvlJc w:val="left"/>
      <w:pPr>
        <w:ind w:left="4230" w:hanging="420"/>
      </w:pPr>
      <w:rPr>
        <w:rFonts w:ascii="Wingdings" w:hAnsi="Wingdings" w:hint="default"/>
      </w:rPr>
    </w:lvl>
  </w:abstractNum>
  <w:abstractNum w:abstractNumId="2138" w15:restartNumberingAfterBreak="0">
    <w:nsid w:val="7862211E"/>
    <w:multiLevelType w:val="hybridMultilevel"/>
    <w:tmpl w:val="89FAB704"/>
    <w:lvl w:ilvl="0" w:tplc="0409000F">
      <w:start w:val="1"/>
      <w:numFmt w:val="decimal"/>
      <w:lvlText w:val="%1."/>
      <w:lvlJc w:val="left"/>
      <w:pPr>
        <w:ind w:left="467" w:hanging="440"/>
      </w:pPr>
    </w:lvl>
    <w:lvl w:ilvl="1" w:tplc="04090019" w:tentative="1">
      <w:start w:val="1"/>
      <w:numFmt w:val="lowerLetter"/>
      <w:lvlText w:val="%2)"/>
      <w:lvlJc w:val="left"/>
      <w:pPr>
        <w:ind w:left="907" w:hanging="440"/>
      </w:pPr>
    </w:lvl>
    <w:lvl w:ilvl="2" w:tplc="0409001B" w:tentative="1">
      <w:start w:val="1"/>
      <w:numFmt w:val="lowerRoman"/>
      <w:lvlText w:val="%3."/>
      <w:lvlJc w:val="right"/>
      <w:pPr>
        <w:ind w:left="1347" w:hanging="440"/>
      </w:pPr>
    </w:lvl>
    <w:lvl w:ilvl="3" w:tplc="0409000F" w:tentative="1">
      <w:start w:val="1"/>
      <w:numFmt w:val="decimal"/>
      <w:lvlText w:val="%4."/>
      <w:lvlJc w:val="left"/>
      <w:pPr>
        <w:ind w:left="1787" w:hanging="440"/>
      </w:pPr>
    </w:lvl>
    <w:lvl w:ilvl="4" w:tplc="04090019" w:tentative="1">
      <w:start w:val="1"/>
      <w:numFmt w:val="lowerLetter"/>
      <w:lvlText w:val="%5)"/>
      <w:lvlJc w:val="left"/>
      <w:pPr>
        <w:ind w:left="2227" w:hanging="440"/>
      </w:pPr>
    </w:lvl>
    <w:lvl w:ilvl="5" w:tplc="0409001B" w:tentative="1">
      <w:start w:val="1"/>
      <w:numFmt w:val="lowerRoman"/>
      <w:lvlText w:val="%6."/>
      <w:lvlJc w:val="right"/>
      <w:pPr>
        <w:ind w:left="2667" w:hanging="440"/>
      </w:pPr>
    </w:lvl>
    <w:lvl w:ilvl="6" w:tplc="0409000F" w:tentative="1">
      <w:start w:val="1"/>
      <w:numFmt w:val="decimal"/>
      <w:lvlText w:val="%7."/>
      <w:lvlJc w:val="left"/>
      <w:pPr>
        <w:ind w:left="3107" w:hanging="440"/>
      </w:pPr>
    </w:lvl>
    <w:lvl w:ilvl="7" w:tplc="04090019" w:tentative="1">
      <w:start w:val="1"/>
      <w:numFmt w:val="lowerLetter"/>
      <w:lvlText w:val="%8)"/>
      <w:lvlJc w:val="left"/>
      <w:pPr>
        <w:ind w:left="3547" w:hanging="440"/>
      </w:pPr>
    </w:lvl>
    <w:lvl w:ilvl="8" w:tplc="0409001B" w:tentative="1">
      <w:start w:val="1"/>
      <w:numFmt w:val="lowerRoman"/>
      <w:lvlText w:val="%9."/>
      <w:lvlJc w:val="right"/>
      <w:pPr>
        <w:ind w:left="3987" w:hanging="440"/>
      </w:pPr>
    </w:lvl>
  </w:abstractNum>
  <w:abstractNum w:abstractNumId="2139" w15:restartNumberingAfterBreak="0">
    <w:nsid w:val="78622B4E"/>
    <w:multiLevelType w:val="hybridMultilevel"/>
    <w:tmpl w:val="7696B696"/>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2140" w15:restartNumberingAfterBreak="0">
    <w:nsid w:val="78814B0A"/>
    <w:multiLevelType w:val="hybridMultilevel"/>
    <w:tmpl w:val="202CAA7A"/>
    <w:lvl w:ilvl="0" w:tplc="04090003">
      <w:start w:val="1"/>
      <w:numFmt w:val="bullet"/>
      <w:lvlText w:val="o"/>
      <w:lvlJc w:val="left"/>
      <w:pPr>
        <w:ind w:left="840" w:hanging="420"/>
      </w:pPr>
      <w:rPr>
        <w:rFonts w:ascii="Courier New" w:hAnsi="Courier New" w:cs="Courier New"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41" w15:restartNumberingAfterBreak="0">
    <w:nsid w:val="78C1656A"/>
    <w:multiLevelType w:val="hybridMultilevel"/>
    <w:tmpl w:val="AD702E9E"/>
    <w:lvl w:ilvl="0" w:tplc="027A7A9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42" w15:restartNumberingAfterBreak="0">
    <w:nsid w:val="78CF6643"/>
    <w:multiLevelType w:val="multilevel"/>
    <w:tmpl w:val="F8EC3D44"/>
    <w:lvl w:ilvl="0">
      <w:start w:val="1"/>
      <w:numFmt w:val="decimal"/>
      <w:lvlText w:val="%1."/>
      <w:lvlJc w:val="left"/>
      <w:pPr>
        <w:tabs>
          <w:tab w:val="num" w:pos="720"/>
        </w:tabs>
        <w:ind w:left="720" w:hanging="360"/>
      </w:pPr>
      <w:rPr>
        <w:rFonts w:hint="eastAsia"/>
      </w:rPr>
    </w:lvl>
    <w:lvl w:ilvl="1">
      <w:start w:val="1"/>
      <w:numFmt w:val="decimal"/>
      <w:lvlText w:val="%2)"/>
      <w:lvlJc w:val="left"/>
      <w:pPr>
        <w:ind w:left="1440" w:hanging="360"/>
      </w:pPr>
      <w:rPr>
        <w:rFonts w:hint="default"/>
      </w:rPr>
    </w:lvl>
    <w:lvl w:ilvl="2">
      <w:start w:val="1"/>
      <w:numFmt w:val="decimal"/>
      <w:lvlText w:val="%3."/>
      <w:lvlJc w:val="left"/>
      <w:pPr>
        <w:ind w:left="2240" w:hanging="440"/>
      </w:pPr>
      <w:rPr>
        <w:rFonts w:hint="eastAsia"/>
      </w:rPr>
    </w:lvl>
    <w:lvl w:ilvl="3">
      <w:start w:val="1"/>
      <w:numFmt w:val="lowerLetter"/>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Letter"/>
      <w:lvlText w:val="%6."/>
      <w:lvlJc w:val="left"/>
      <w:pPr>
        <w:tabs>
          <w:tab w:val="num" w:pos="4320"/>
        </w:tabs>
        <w:ind w:left="4320" w:hanging="360"/>
      </w:pPr>
      <w:rPr>
        <w:rFonts w:hint="eastAsia"/>
      </w:rPr>
    </w:lvl>
    <w:lvl w:ilvl="6">
      <w:start w:val="1"/>
      <w:numFmt w:val="lowerLetter"/>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Letter"/>
      <w:lvlText w:val="%9."/>
      <w:lvlJc w:val="left"/>
      <w:pPr>
        <w:tabs>
          <w:tab w:val="num" w:pos="6480"/>
        </w:tabs>
        <w:ind w:left="6480" w:hanging="360"/>
      </w:pPr>
      <w:rPr>
        <w:rFonts w:hint="eastAsia"/>
      </w:rPr>
    </w:lvl>
  </w:abstractNum>
  <w:abstractNum w:abstractNumId="2143" w15:restartNumberingAfterBreak="0">
    <w:nsid w:val="78DD0BB9"/>
    <w:multiLevelType w:val="multilevel"/>
    <w:tmpl w:val="AC1A0DE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44" w15:restartNumberingAfterBreak="0">
    <w:nsid w:val="78E718C2"/>
    <w:multiLevelType w:val="hybridMultilevel"/>
    <w:tmpl w:val="B0D2E7C2"/>
    <w:lvl w:ilvl="0" w:tplc="FFFFFFFF">
      <w:start w:val="1"/>
      <w:numFmt w:val="bullet"/>
      <w:lvlText w:val="o"/>
      <w:lvlJc w:val="left"/>
      <w:pPr>
        <w:ind w:left="1050" w:hanging="420"/>
      </w:pPr>
      <w:rPr>
        <w:rFonts w:ascii="Courier New" w:hAnsi="Courier New" w:cs="Courier New" w:hint="default"/>
      </w:rPr>
    </w:lvl>
    <w:lvl w:ilvl="1" w:tplc="FFFFFFFF" w:tentative="1">
      <w:start w:val="1"/>
      <w:numFmt w:val="bullet"/>
      <w:lvlText w:val=""/>
      <w:lvlJc w:val="left"/>
      <w:pPr>
        <w:ind w:left="1470" w:hanging="420"/>
      </w:pPr>
      <w:rPr>
        <w:rFonts w:ascii="Wingdings" w:hAnsi="Wingdings" w:hint="default"/>
      </w:rPr>
    </w:lvl>
    <w:lvl w:ilvl="2" w:tplc="FFFFFFFF" w:tentative="1">
      <w:start w:val="1"/>
      <w:numFmt w:val="bullet"/>
      <w:lvlText w:val=""/>
      <w:lvlJc w:val="left"/>
      <w:pPr>
        <w:ind w:left="1890" w:hanging="420"/>
      </w:pPr>
      <w:rPr>
        <w:rFonts w:ascii="Wingdings" w:hAnsi="Wingdings" w:hint="default"/>
      </w:rPr>
    </w:lvl>
    <w:lvl w:ilvl="3" w:tplc="FFFFFFFF" w:tentative="1">
      <w:start w:val="1"/>
      <w:numFmt w:val="bullet"/>
      <w:lvlText w:val=""/>
      <w:lvlJc w:val="left"/>
      <w:pPr>
        <w:ind w:left="2310" w:hanging="420"/>
      </w:pPr>
      <w:rPr>
        <w:rFonts w:ascii="Wingdings" w:hAnsi="Wingdings" w:hint="default"/>
      </w:rPr>
    </w:lvl>
    <w:lvl w:ilvl="4" w:tplc="FFFFFFFF" w:tentative="1">
      <w:start w:val="1"/>
      <w:numFmt w:val="bullet"/>
      <w:lvlText w:val=""/>
      <w:lvlJc w:val="left"/>
      <w:pPr>
        <w:ind w:left="2730" w:hanging="420"/>
      </w:pPr>
      <w:rPr>
        <w:rFonts w:ascii="Wingdings" w:hAnsi="Wingdings" w:hint="default"/>
      </w:rPr>
    </w:lvl>
    <w:lvl w:ilvl="5" w:tplc="FFFFFFFF" w:tentative="1">
      <w:start w:val="1"/>
      <w:numFmt w:val="bullet"/>
      <w:lvlText w:val=""/>
      <w:lvlJc w:val="left"/>
      <w:pPr>
        <w:ind w:left="3150" w:hanging="420"/>
      </w:pPr>
      <w:rPr>
        <w:rFonts w:ascii="Wingdings" w:hAnsi="Wingdings" w:hint="default"/>
      </w:rPr>
    </w:lvl>
    <w:lvl w:ilvl="6" w:tplc="FFFFFFFF" w:tentative="1">
      <w:start w:val="1"/>
      <w:numFmt w:val="bullet"/>
      <w:lvlText w:val=""/>
      <w:lvlJc w:val="left"/>
      <w:pPr>
        <w:ind w:left="3570" w:hanging="420"/>
      </w:pPr>
      <w:rPr>
        <w:rFonts w:ascii="Wingdings" w:hAnsi="Wingdings" w:hint="default"/>
      </w:rPr>
    </w:lvl>
    <w:lvl w:ilvl="7" w:tplc="FFFFFFFF" w:tentative="1">
      <w:start w:val="1"/>
      <w:numFmt w:val="bullet"/>
      <w:lvlText w:val=""/>
      <w:lvlJc w:val="left"/>
      <w:pPr>
        <w:ind w:left="3990" w:hanging="420"/>
      </w:pPr>
      <w:rPr>
        <w:rFonts w:ascii="Wingdings" w:hAnsi="Wingdings" w:hint="default"/>
      </w:rPr>
    </w:lvl>
    <w:lvl w:ilvl="8" w:tplc="FFFFFFFF" w:tentative="1">
      <w:start w:val="1"/>
      <w:numFmt w:val="bullet"/>
      <w:lvlText w:val=""/>
      <w:lvlJc w:val="left"/>
      <w:pPr>
        <w:ind w:left="4410" w:hanging="420"/>
      </w:pPr>
      <w:rPr>
        <w:rFonts w:ascii="Wingdings" w:hAnsi="Wingdings" w:hint="default"/>
      </w:rPr>
    </w:lvl>
  </w:abstractNum>
  <w:abstractNum w:abstractNumId="2145" w15:restartNumberingAfterBreak="0">
    <w:nsid w:val="78EA7002"/>
    <w:multiLevelType w:val="hybridMultilevel"/>
    <w:tmpl w:val="99FA7566"/>
    <w:lvl w:ilvl="0" w:tplc="04090001">
      <w:start w:val="1"/>
      <w:numFmt w:val="bullet"/>
      <w:lvlText w:val=""/>
      <w:lvlJc w:val="left"/>
      <w:pPr>
        <w:ind w:left="1190" w:hanging="360"/>
      </w:pPr>
      <w:rPr>
        <w:rFonts w:ascii="Symbol" w:hAnsi="Symbol" w:hint="default"/>
      </w:rPr>
    </w:lvl>
    <w:lvl w:ilvl="1" w:tplc="04090003" w:tentative="1">
      <w:start w:val="1"/>
      <w:numFmt w:val="bullet"/>
      <w:lvlText w:val="o"/>
      <w:lvlJc w:val="left"/>
      <w:pPr>
        <w:ind w:left="1910" w:hanging="360"/>
      </w:pPr>
      <w:rPr>
        <w:rFonts w:ascii="Courier New" w:hAnsi="Courier New" w:cs="Courier New" w:hint="default"/>
      </w:rPr>
    </w:lvl>
    <w:lvl w:ilvl="2" w:tplc="04090005" w:tentative="1">
      <w:start w:val="1"/>
      <w:numFmt w:val="bullet"/>
      <w:lvlText w:val=""/>
      <w:lvlJc w:val="left"/>
      <w:pPr>
        <w:ind w:left="2630" w:hanging="360"/>
      </w:pPr>
      <w:rPr>
        <w:rFonts w:ascii="Wingdings" w:hAnsi="Wingdings" w:hint="default"/>
      </w:rPr>
    </w:lvl>
    <w:lvl w:ilvl="3" w:tplc="04090001" w:tentative="1">
      <w:start w:val="1"/>
      <w:numFmt w:val="bullet"/>
      <w:lvlText w:val=""/>
      <w:lvlJc w:val="left"/>
      <w:pPr>
        <w:ind w:left="3350" w:hanging="360"/>
      </w:pPr>
      <w:rPr>
        <w:rFonts w:ascii="Symbol" w:hAnsi="Symbol" w:hint="default"/>
      </w:rPr>
    </w:lvl>
    <w:lvl w:ilvl="4" w:tplc="04090003" w:tentative="1">
      <w:start w:val="1"/>
      <w:numFmt w:val="bullet"/>
      <w:lvlText w:val="o"/>
      <w:lvlJc w:val="left"/>
      <w:pPr>
        <w:ind w:left="4070" w:hanging="360"/>
      </w:pPr>
      <w:rPr>
        <w:rFonts w:ascii="Courier New" w:hAnsi="Courier New" w:cs="Courier New" w:hint="default"/>
      </w:rPr>
    </w:lvl>
    <w:lvl w:ilvl="5" w:tplc="04090005" w:tentative="1">
      <w:start w:val="1"/>
      <w:numFmt w:val="bullet"/>
      <w:lvlText w:val=""/>
      <w:lvlJc w:val="left"/>
      <w:pPr>
        <w:ind w:left="4790" w:hanging="360"/>
      </w:pPr>
      <w:rPr>
        <w:rFonts w:ascii="Wingdings" w:hAnsi="Wingdings" w:hint="default"/>
      </w:rPr>
    </w:lvl>
    <w:lvl w:ilvl="6" w:tplc="04090001" w:tentative="1">
      <w:start w:val="1"/>
      <w:numFmt w:val="bullet"/>
      <w:lvlText w:val=""/>
      <w:lvlJc w:val="left"/>
      <w:pPr>
        <w:ind w:left="5510" w:hanging="360"/>
      </w:pPr>
      <w:rPr>
        <w:rFonts w:ascii="Symbol" w:hAnsi="Symbol" w:hint="default"/>
      </w:rPr>
    </w:lvl>
    <w:lvl w:ilvl="7" w:tplc="04090003" w:tentative="1">
      <w:start w:val="1"/>
      <w:numFmt w:val="bullet"/>
      <w:lvlText w:val="o"/>
      <w:lvlJc w:val="left"/>
      <w:pPr>
        <w:ind w:left="6230" w:hanging="360"/>
      </w:pPr>
      <w:rPr>
        <w:rFonts w:ascii="Courier New" w:hAnsi="Courier New" w:cs="Courier New" w:hint="default"/>
      </w:rPr>
    </w:lvl>
    <w:lvl w:ilvl="8" w:tplc="04090005" w:tentative="1">
      <w:start w:val="1"/>
      <w:numFmt w:val="bullet"/>
      <w:lvlText w:val=""/>
      <w:lvlJc w:val="left"/>
      <w:pPr>
        <w:ind w:left="6950" w:hanging="360"/>
      </w:pPr>
      <w:rPr>
        <w:rFonts w:ascii="Wingdings" w:hAnsi="Wingdings" w:hint="default"/>
      </w:rPr>
    </w:lvl>
  </w:abstractNum>
  <w:abstractNum w:abstractNumId="2146" w15:restartNumberingAfterBreak="0">
    <w:nsid w:val="793D7A0C"/>
    <w:multiLevelType w:val="hybridMultilevel"/>
    <w:tmpl w:val="BD284E80"/>
    <w:lvl w:ilvl="0" w:tplc="04090003">
      <w:start w:val="1"/>
      <w:numFmt w:val="bullet"/>
      <w:lvlText w:val="o"/>
      <w:lvlJc w:val="left"/>
      <w:pPr>
        <w:ind w:left="869" w:hanging="420"/>
      </w:pPr>
      <w:rPr>
        <w:rFonts w:ascii="Courier New" w:hAnsi="Courier New" w:cs="Courier New" w:hint="default"/>
      </w:rPr>
    </w:lvl>
    <w:lvl w:ilvl="1" w:tplc="04090003" w:tentative="1">
      <w:start w:val="1"/>
      <w:numFmt w:val="bullet"/>
      <w:lvlText w:val=""/>
      <w:lvlJc w:val="left"/>
      <w:pPr>
        <w:ind w:left="1289" w:hanging="420"/>
      </w:pPr>
      <w:rPr>
        <w:rFonts w:ascii="Wingdings" w:hAnsi="Wingdings" w:hint="default"/>
      </w:rPr>
    </w:lvl>
    <w:lvl w:ilvl="2" w:tplc="04090005" w:tentative="1">
      <w:start w:val="1"/>
      <w:numFmt w:val="bullet"/>
      <w:lvlText w:val=""/>
      <w:lvlJc w:val="left"/>
      <w:pPr>
        <w:ind w:left="1709" w:hanging="420"/>
      </w:pPr>
      <w:rPr>
        <w:rFonts w:ascii="Wingdings" w:hAnsi="Wingdings" w:hint="default"/>
      </w:rPr>
    </w:lvl>
    <w:lvl w:ilvl="3" w:tplc="04090001" w:tentative="1">
      <w:start w:val="1"/>
      <w:numFmt w:val="bullet"/>
      <w:lvlText w:val=""/>
      <w:lvlJc w:val="left"/>
      <w:pPr>
        <w:ind w:left="2129" w:hanging="420"/>
      </w:pPr>
      <w:rPr>
        <w:rFonts w:ascii="Wingdings" w:hAnsi="Wingdings" w:hint="default"/>
      </w:rPr>
    </w:lvl>
    <w:lvl w:ilvl="4" w:tplc="04090003" w:tentative="1">
      <w:start w:val="1"/>
      <w:numFmt w:val="bullet"/>
      <w:lvlText w:val=""/>
      <w:lvlJc w:val="left"/>
      <w:pPr>
        <w:ind w:left="2549" w:hanging="420"/>
      </w:pPr>
      <w:rPr>
        <w:rFonts w:ascii="Wingdings" w:hAnsi="Wingdings" w:hint="default"/>
      </w:rPr>
    </w:lvl>
    <w:lvl w:ilvl="5" w:tplc="04090005" w:tentative="1">
      <w:start w:val="1"/>
      <w:numFmt w:val="bullet"/>
      <w:lvlText w:val=""/>
      <w:lvlJc w:val="left"/>
      <w:pPr>
        <w:ind w:left="2969" w:hanging="420"/>
      </w:pPr>
      <w:rPr>
        <w:rFonts w:ascii="Wingdings" w:hAnsi="Wingdings" w:hint="default"/>
      </w:rPr>
    </w:lvl>
    <w:lvl w:ilvl="6" w:tplc="04090001" w:tentative="1">
      <w:start w:val="1"/>
      <w:numFmt w:val="bullet"/>
      <w:lvlText w:val=""/>
      <w:lvlJc w:val="left"/>
      <w:pPr>
        <w:ind w:left="3389" w:hanging="420"/>
      </w:pPr>
      <w:rPr>
        <w:rFonts w:ascii="Wingdings" w:hAnsi="Wingdings" w:hint="default"/>
      </w:rPr>
    </w:lvl>
    <w:lvl w:ilvl="7" w:tplc="04090003" w:tentative="1">
      <w:start w:val="1"/>
      <w:numFmt w:val="bullet"/>
      <w:lvlText w:val=""/>
      <w:lvlJc w:val="left"/>
      <w:pPr>
        <w:ind w:left="3809" w:hanging="420"/>
      </w:pPr>
      <w:rPr>
        <w:rFonts w:ascii="Wingdings" w:hAnsi="Wingdings" w:hint="default"/>
      </w:rPr>
    </w:lvl>
    <w:lvl w:ilvl="8" w:tplc="04090005" w:tentative="1">
      <w:start w:val="1"/>
      <w:numFmt w:val="bullet"/>
      <w:lvlText w:val=""/>
      <w:lvlJc w:val="left"/>
      <w:pPr>
        <w:ind w:left="4229" w:hanging="420"/>
      </w:pPr>
      <w:rPr>
        <w:rFonts w:ascii="Wingdings" w:hAnsi="Wingdings" w:hint="default"/>
      </w:rPr>
    </w:lvl>
  </w:abstractNum>
  <w:abstractNum w:abstractNumId="2147" w15:restartNumberingAfterBreak="0">
    <w:nsid w:val="79615AE6"/>
    <w:multiLevelType w:val="hybridMultilevel"/>
    <w:tmpl w:val="2766EA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8" w15:restartNumberingAfterBreak="0">
    <w:nsid w:val="796F747B"/>
    <w:multiLevelType w:val="hybridMultilevel"/>
    <w:tmpl w:val="BBA063F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9" w15:restartNumberingAfterBreak="0">
    <w:nsid w:val="7982445C"/>
    <w:multiLevelType w:val="hybridMultilevel"/>
    <w:tmpl w:val="88A6D83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50" w15:restartNumberingAfterBreak="0">
    <w:nsid w:val="79934D49"/>
    <w:multiLevelType w:val="multilevel"/>
    <w:tmpl w:val="38F44C7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151" w15:restartNumberingAfterBreak="0">
    <w:nsid w:val="799F229D"/>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52" w15:restartNumberingAfterBreak="0">
    <w:nsid w:val="79B56914"/>
    <w:multiLevelType w:val="multilevel"/>
    <w:tmpl w:val="79A04CA6"/>
    <w:lvl w:ilvl="0">
      <w:start w:val="1"/>
      <w:numFmt w:val="decimal"/>
      <w:lvlText w:val="%1."/>
      <w:lvlJc w:val="left"/>
      <w:pPr>
        <w:ind w:left="360" w:hanging="360"/>
      </w:pPr>
      <w:rPr>
        <w:rFonts w:hint="default"/>
      </w:rPr>
    </w:lvl>
    <w:lvl w:ilvl="1">
      <w:start w:val="1"/>
      <w:numFmt w:val="decimal"/>
      <w:isLgl/>
      <w:lvlText w:val="%1.%2"/>
      <w:lvlJc w:val="left"/>
      <w:pPr>
        <w:ind w:left="792" w:hanging="43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153" w15:restartNumberingAfterBreak="0">
    <w:nsid w:val="79CA128D"/>
    <w:multiLevelType w:val="hybridMultilevel"/>
    <w:tmpl w:val="B470A93C"/>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2154" w15:restartNumberingAfterBreak="0">
    <w:nsid w:val="79CB3369"/>
    <w:multiLevelType w:val="hybridMultilevel"/>
    <w:tmpl w:val="3A5E7B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55" w15:restartNumberingAfterBreak="0">
    <w:nsid w:val="79CF3CDA"/>
    <w:multiLevelType w:val="hybridMultilevel"/>
    <w:tmpl w:val="832CA5B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156" w15:restartNumberingAfterBreak="0">
    <w:nsid w:val="79D47B54"/>
    <w:multiLevelType w:val="hybridMultilevel"/>
    <w:tmpl w:val="3AB8EE6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57" w15:restartNumberingAfterBreak="0">
    <w:nsid w:val="79D825A0"/>
    <w:multiLevelType w:val="hybridMultilevel"/>
    <w:tmpl w:val="4350B158"/>
    <w:lvl w:ilvl="0" w:tplc="8724E606">
      <w:start w:val="1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58" w15:restartNumberingAfterBreak="0">
    <w:nsid w:val="79E04C32"/>
    <w:multiLevelType w:val="hybridMultilevel"/>
    <w:tmpl w:val="D33E67B2"/>
    <w:lvl w:ilvl="0" w:tplc="04090011">
      <w:start w:val="1"/>
      <w:numFmt w:val="decimal"/>
      <w:lvlText w:val="%1)"/>
      <w:lvlJc w:val="left"/>
      <w:pPr>
        <w:ind w:left="1620" w:hanging="420"/>
      </w:pPr>
      <w:rPr>
        <w:rFonts w:hint="default"/>
      </w:rPr>
    </w:lvl>
    <w:lvl w:ilvl="1" w:tplc="04090003" w:tentative="1">
      <w:start w:val="1"/>
      <w:numFmt w:val="bullet"/>
      <w:lvlText w:val=""/>
      <w:lvlJc w:val="left"/>
      <w:pPr>
        <w:ind w:left="2040" w:hanging="420"/>
      </w:pPr>
      <w:rPr>
        <w:rFonts w:ascii="Wingdings" w:hAnsi="Wingdings" w:hint="default"/>
      </w:rPr>
    </w:lvl>
    <w:lvl w:ilvl="2" w:tplc="04090005"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3" w:tentative="1">
      <w:start w:val="1"/>
      <w:numFmt w:val="bullet"/>
      <w:lvlText w:val=""/>
      <w:lvlJc w:val="left"/>
      <w:pPr>
        <w:ind w:left="3300" w:hanging="420"/>
      </w:pPr>
      <w:rPr>
        <w:rFonts w:ascii="Wingdings" w:hAnsi="Wingdings" w:hint="default"/>
      </w:rPr>
    </w:lvl>
    <w:lvl w:ilvl="5" w:tplc="04090005"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3" w:tentative="1">
      <w:start w:val="1"/>
      <w:numFmt w:val="bullet"/>
      <w:lvlText w:val=""/>
      <w:lvlJc w:val="left"/>
      <w:pPr>
        <w:ind w:left="4560" w:hanging="420"/>
      </w:pPr>
      <w:rPr>
        <w:rFonts w:ascii="Wingdings" w:hAnsi="Wingdings" w:hint="default"/>
      </w:rPr>
    </w:lvl>
    <w:lvl w:ilvl="8" w:tplc="04090005" w:tentative="1">
      <w:start w:val="1"/>
      <w:numFmt w:val="bullet"/>
      <w:lvlText w:val=""/>
      <w:lvlJc w:val="left"/>
      <w:pPr>
        <w:ind w:left="4980" w:hanging="420"/>
      </w:pPr>
      <w:rPr>
        <w:rFonts w:ascii="Wingdings" w:hAnsi="Wingdings" w:hint="default"/>
      </w:rPr>
    </w:lvl>
  </w:abstractNum>
  <w:abstractNum w:abstractNumId="2159" w15:restartNumberingAfterBreak="0">
    <w:nsid w:val="79E80CA4"/>
    <w:multiLevelType w:val="multilevel"/>
    <w:tmpl w:val="5EF8D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0" w15:restartNumberingAfterBreak="0">
    <w:nsid w:val="7A1716D2"/>
    <w:multiLevelType w:val="hybridMultilevel"/>
    <w:tmpl w:val="3842AE2C"/>
    <w:lvl w:ilvl="0" w:tplc="04090003">
      <w:start w:val="1"/>
      <w:numFmt w:val="bullet"/>
      <w:lvlText w:val="o"/>
      <w:lvlJc w:val="left"/>
      <w:pPr>
        <w:ind w:left="870" w:hanging="420"/>
      </w:pPr>
      <w:rPr>
        <w:rFonts w:ascii="Courier New" w:hAnsi="Courier New" w:cs="Courier New" w:hint="default"/>
      </w:rPr>
    </w:lvl>
    <w:lvl w:ilvl="1" w:tplc="04090003" w:tentative="1">
      <w:start w:val="1"/>
      <w:numFmt w:val="bullet"/>
      <w:lvlText w:val=""/>
      <w:lvlJc w:val="left"/>
      <w:pPr>
        <w:ind w:left="1290" w:hanging="420"/>
      </w:pPr>
      <w:rPr>
        <w:rFonts w:ascii="Wingdings" w:hAnsi="Wingdings" w:hint="default"/>
      </w:rPr>
    </w:lvl>
    <w:lvl w:ilvl="2" w:tplc="04090005" w:tentative="1">
      <w:start w:val="1"/>
      <w:numFmt w:val="bullet"/>
      <w:lvlText w:val=""/>
      <w:lvlJc w:val="left"/>
      <w:pPr>
        <w:ind w:left="1710" w:hanging="420"/>
      </w:pPr>
      <w:rPr>
        <w:rFonts w:ascii="Wingdings" w:hAnsi="Wingdings" w:hint="default"/>
      </w:rPr>
    </w:lvl>
    <w:lvl w:ilvl="3" w:tplc="04090001" w:tentative="1">
      <w:start w:val="1"/>
      <w:numFmt w:val="bullet"/>
      <w:lvlText w:val=""/>
      <w:lvlJc w:val="left"/>
      <w:pPr>
        <w:ind w:left="2130" w:hanging="420"/>
      </w:pPr>
      <w:rPr>
        <w:rFonts w:ascii="Wingdings" w:hAnsi="Wingdings" w:hint="default"/>
      </w:rPr>
    </w:lvl>
    <w:lvl w:ilvl="4" w:tplc="04090003" w:tentative="1">
      <w:start w:val="1"/>
      <w:numFmt w:val="bullet"/>
      <w:lvlText w:val=""/>
      <w:lvlJc w:val="left"/>
      <w:pPr>
        <w:ind w:left="2550" w:hanging="420"/>
      </w:pPr>
      <w:rPr>
        <w:rFonts w:ascii="Wingdings" w:hAnsi="Wingdings" w:hint="default"/>
      </w:rPr>
    </w:lvl>
    <w:lvl w:ilvl="5" w:tplc="04090005" w:tentative="1">
      <w:start w:val="1"/>
      <w:numFmt w:val="bullet"/>
      <w:lvlText w:val=""/>
      <w:lvlJc w:val="left"/>
      <w:pPr>
        <w:ind w:left="2970" w:hanging="420"/>
      </w:pPr>
      <w:rPr>
        <w:rFonts w:ascii="Wingdings" w:hAnsi="Wingdings" w:hint="default"/>
      </w:rPr>
    </w:lvl>
    <w:lvl w:ilvl="6" w:tplc="04090001" w:tentative="1">
      <w:start w:val="1"/>
      <w:numFmt w:val="bullet"/>
      <w:lvlText w:val=""/>
      <w:lvlJc w:val="left"/>
      <w:pPr>
        <w:ind w:left="3390" w:hanging="420"/>
      </w:pPr>
      <w:rPr>
        <w:rFonts w:ascii="Wingdings" w:hAnsi="Wingdings" w:hint="default"/>
      </w:rPr>
    </w:lvl>
    <w:lvl w:ilvl="7" w:tplc="04090003" w:tentative="1">
      <w:start w:val="1"/>
      <w:numFmt w:val="bullet"/>
      <w:lvlText w:val=""/>
      <w:lvlJc w:val="left"/>
      <w:pPr>
        <w:ind w:left="3810" w:hanging="420"/>
      </w:pPr>
      <w:rPr>
        <w:rFonts w:ascii="Wingdings" w:hAnsi="Wingdings" w:hint="default"/>
      </w:rPr>
    </w:lvl>
    <w:lvl w:ilvl="8" w:tplc="04090005" w:tentative="1">
      <w:start w:val="1"/>
      <w:numFmt w:val="bullet"/>
      <w:lvlText w:val=""/>
      <w:lvlJc w:val="left"/>
      <w:pPr>
        <w:ind w:left="4230" w:hanging="420"/>
      </w:pPr>
      <w:rPr>
        <w:rFonts w:ascii="Wingdings" w:hAnsi="Wingdings" w:hint="default"/>
      </w:rPr>
    </w:lvl>
  </w:abstractNum>
  <w:abstractNum w:abstractNumId="2161" w15:restartNumberingAfterBreak="0">
    <w:nsid w:val="7A195707"/>
    <w:multiLevelType w:val="multilevel"/>
    <w:tmpl w:val="FFBA44D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162" w15:restartNumberingAfterBreak="0">
    <w:nsid w:val="7A317679"/>
    <w:multiLevelType w:val="hybridMultilevel"/>
    <w:tmpl w:val="BF86ED30"/>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63" w15:restartNumberingAfterBreak="0">
    <w:nsid w:val="7A381572"/>
    <w:multiLevelType w:val="hybridMultilevel"/>
    <w:tmpl w:val="340866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64" w15:restartNumberingAfterBreak="0">
    <w:nsid w:val="7A600540"/>
    <w:multiLevelType w:val="hybridMultilevel"/>
    <w:tmpl w:val="3652575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65" w15:restartNumberingAfterBreak="0">
    <w:nsid w:val="7A722C4F"/>
    <w:multiLevelType w:val="hybridMultilevel"/>
    <w:tmpl w:val="FAC4D470"/>
    <w:lvl w:ilvl="0" w:tplc="E67EEEFC">
      <w:start w:val="6"/>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66" w15:restartNumberingAfterBreak="0">
    <w:nsid w:val="7A735DBD"/>
    <w:multiLevelType w:val="hybridMultilevel"/>
    <w:tmpl w:val="76BC784A"/>
    <w:lvl w:ilvl="0" w:tplc="15A26C9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67" w15:restartNumberingAfterBreak="0">
    <w:nsid w:val="7A9453A0"/>
    <w:multiLevelType w:val="hybridMultilevel"/>
    <w:tmpl w:val="D0B8C6AC"/>
    <w:lvl w:ilvl="0" w:tplc="0409000F">
      <w:start w:val="1"/>
      <w:numFmt w:val="decimal"/>
      <w:lvlText w:val="%1."/>
      <w:lvlJc w:val="left"/>
      <w:pPr>
        <w:ind w:left="1140" w:hanging="420"/>
      </w:pPr>
      <w:rPr>
        <w:rFont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2168" w15:restartNumberingAfterBreak="0">
    <w:nsid w:val="7A9A3BD2"/>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69" w15:restartNumberingAfterBreak="0">
    <w:nsid w:val="7AA15634"/>
    <w:multiLevelType w:val="hybridMultilevel"/>
    <w:tmpl w:val="995A7CC0"/>
    <w:lvl w:ilvl="0" w:tplc="04090003">
      <w:start w:val="1"/>
      <w:numFmt w:val="bullet"/>
      <w:lvlText w:val="o"/>
      <w:lvlJc w:val="left"/>
      <w:pPr>
        <w:ind w:left="1260" w:hanging="420"/>
      </w:pPr>
      <w:rPr>
        <w:rFonts w:ascii="Courier New" w:hAnsi="Courier New" w:cs="Courier New"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170" w15:restartNumberingAfterBreak="0">
    <w:nsid w:val="7AA27699"/>
    <w:multiLevelType w:val="hybridMultilevel"/>
    <w:tmpl w:val="8F58B8C4"/>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71" w15:restartNumberingAfterBreak="0">
    <w:nsid w:val="7AB70E52"/>
    <w:multiLevelType w:val="hybridMultilevel"/>
    <w:tmpl w:val="7F68307E"/>
    <w:lvl w:ilvl="0" w:tplc="FFFFFFFF">
      <w:start w:val="1"/>
      <w:numFmt w:val="bullet"/>
      <w:lvlText w:val=""/>
      <w:lvlJc w:val="left"/>
      <w:pPr>
        <w:ind w:left="360" w:hanging="360"/>
      </w:pPr>
      <w:rPr>
        <w:rFonts w:ascii="Symbol" w:hAnsi="Symbol" w:hint="default"/>
      </w:rPr>
    </w:lvl>
    <w:lvl w:ilvl="1" w:tplc="FFFFFFFF">
      <w:start w:val="1"/>
      <w:numFmt w:val="bullet"/>
      <w:lvlText w:val=""/>
      <w:lvlJc w:val="left"/>
      <w:pPr>
        <w:ind w:left="1080" w:hanging="360"/>
      </w:pPr>
      <w:rPr>
        <w:rFonts w:ascii="Symbol" w:hAnsi="Symbol" w:hint="default"/>
      </w:rPr>
    </w:lvl>
    <w:lvl w:ilvl="2" w:tplc="FFFFFFFF">
      <w:start w:val="1"/>
      <w:numFmt w:val="bullet"/>
      <w:lvlText w:val=""/>
      <w:lvlJc w:val="left"/>
      <w:pPr>
        <w:ind w:left="1980" w:hanging="360"/>
      </w:pPr>
      <w:rPr>
        <w:rFonts w:ascii="Symbol" w:hAnsi="Symbol" w:hint="default"/>
      </w:rPr>
    </w:lvl>
    <w:lvl w:ilvl="3" w:tplc="D3863EAE">
      <w:start w:val="1"/>
      <w:numFmt w:val="decimal"/>
      <w:lvlText w:val="%4."/>
      <w:lvlJc w:val="left"/>
      <w:pPr>
        <w:ind w:left="2520" w:hanging="360"/>
      </w:pPr>
      <w:rPr>
        <w:rFonts w:hint="default"/>
      </w:r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72" w15:restartNumberingAfterBreak="0">
    <w:nsid w:val="7AB82E2A"/>
    <w:multiLevelType w:val="hybridMultilevel"/>
    <w:tmpl w:val="9C10881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73" w15:restartNumberingAfterBreak="0">
    <w:nsid w:val="7AED33D3"/>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74" w15:restartNumberingAfterBreak="0">
    <w:nsid w:val="7AF304D3"/>
    <w:multiLevelType w:val="hybridMultilevel"/>
    <w:tmpl w:val="6546CA44"/>
    <w:lvl w:ilvl="0" w:tplc="29ECC6DC">
      <w:start w:val="1"/>
      <w:numFmt w:val="decimal"/>
      <w:lvlText w:val="%1."/>
      <w:lvlJc w:val="left"/>
      <w:pPr>
        <w:ind w:left="0" w:hanging="360"/>
      </w:pPr>
      <w:rPr>
        <w:rFonts w:asciiTheme="minorHAnsi" w:eastAsia="宋体" w:hAnsiTheme="minorHAnsi" w:cs="宋体"/>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175" w15:restartNumberingAfterBreak="0">
    <w:nsid w:val="7B0D71A7"/>
    <w:multiLevelType w:val="hybridMultilevel"/>
    <w:tmpl w:val="CCF8C39A"/>
    <w:lvl w:ilvl="0" w:tplc="04090011">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176" w15:restartNumberingAfterBreak="0">
    <w:nsid w:val="7B0E0BDF"/>
    <w:multiLevelType w:val="hybridMultilevel"/>
    <w:tmpl w:val="A86E0252"/>
    <w:lvl w:ilvl="0" w:tplc="3AE823BA">
      <w:start w:val="1"/>
      <w:numFmt w:val="decimal"/>
      <w:lvlText w:val="%1)"/>
      <w:lvlJc w:val="left"/>
      <w:pPr>
        <w:tabs>
          <w:tab w:val="num" w:pos="720"/>
        </w:tabs>
        <w:ind w:left="720" w:hanging="360"/>
      </w:pPr>
    </w:lvl>
    <w:lvl w:ilvl="1" w:tplc="0DFE1BB6">
      <w:start w:val="1"/>
      <w:numFmt w:val="decimal"/>
      <w:lvlText w:val="%2."/>
      <w:lvlJc w:val="left"/>
      <w:pPr>
        <w:ind w:left="1440" w:hanging="360"/>
      </w:pPr>
      <w:rPr>
        <w:rFonts w:hint="default"/>
      </w:rPr>
    </w:lvl>
    <w:lvl w:ilvl="2" w:tplc="9C0AA3AE">
      <w:start w:val="1"/>
      <w:numFmt w:val="decimal"/>
      <w:lvlText w:val="%3)"/>
      <w:lvlJc w:val="left"/>
      <w:pPr>
        <w:ind w:left="2160" w:hanging="360"/>
      </w:pPr>
      <w:rPr>
        <w:rFonts w:hint="default"/>
      </w:rPr>
    </w:lvl>
    <w:lvl w:ilvl="3" w:tplc="F9BA1150" w:tentative="1">
      <w:start w:val="1"/>
      <w:numFmt w:val="lowerLetter"/>
      <w:lvlText w:val="%4."/>
      <w:lvlJc w:val="left"/>
      <w:pPr>
        <w:tabs>
          <w:tab w:val="num" w:pos="2880"/>
        </w:tabs>
        <w:ind w:left="2880" w:hanging="360"/>
      </w:pPr>
    </w:lvl>
    <w:lvl w:ilvl="4" w:tplc="87BCA0C4" w:tentative="1">
      <w:start w:val="1"/>
      <w:numFmt w:val="lowerLetter"/>
      <w:lvlText w:val="%5."/>
      <w:lvlJc w:val="left"/>
      <w:pPr>
        <w:tabs>
          <w:tab w:val="num" w:pos="3600"/>
        </w:tabs>
        <w:ind w:left="3600" w:hanging="360"/>
      </w:pPr>
    </w:lvl>
    <w:lvl w:ilvl="5" w:tplc="2B86092E" w:tentative="1">
      <w:start w:val="1"/>
      <w:numFmt w:val="lowerLetter"/>
      <w:lvlText w:val="%6."/>
      <w:lvlJc w:val="left"/>
      <w:pPr>
        <w:tabs>
          <w:tab w:val="num" w:pos="4320"/>
        </w:tabs>
        <w:ind w:left="4320" w:hanging="360"/>
      </w:pPr>
    </w:lvl>
    <w:lvl w:ilvl="6" w:tplc="6AF6F26E" w:tentative="1">
      <w:start w:val="1"/>
      <w:numFmt w:val="lowerLetter"/>
      <w:lvlText w:val="%7."/>
      <w:lvlJc w:val="left"/>
      <w:pPr>
        <w:tabs>
          <w:tab w:val="num" w:pos="5040"/>
        </w:tabs>
        <w:ind w:left="5040" w:hanging="360"/>
      </w:pPr>
    </w:lvl>
    <w:lvl w:ilvl="7" w:tplc="FDF8A2BA" w:tentative="1">
      <w:start w:val="1"/>
      <w:numFmt w:val="lowerLetter"/>
      <w:lvlText w:val="%8."/>
      <w:lvlJc w:val="left"/>
      <w:pPr>
        <w:tabs>
          <w:tab w:val="num" w:pos="5760"/>
        </w:tabs>
        <w:ind w:left="5760" w:hanging="360"/>
      </w:pPr>
    </w:lvl>
    <w:lvl w:ilvl="8" w:tplc="36B08922" w:tentative="1">
      <w:start w:val="1"/>
      <w:numFmt w:val="lowerLetter"/>
      <w:lvlText w:val="%9."/>
      <w:lvlJc w:val="left"/>
      <w:pPr>
        <w:tabs>
          <w:tab w:val="num" w:pos="6480"/>
        </w:tabs>
        <w:ind w:left="6480" w:hanging="360"/>
      </w:pPr>
    </w:lvl>
  </w:abstractNum>
  <w:abstractNum w:abstractNumId="2177" w15:restartNumberingAfterBreak="0">
    <w:nsid w:val="7B1355CC"/>
    <w:multiLevelType w:val="hybridMultilevel"/>
    <w:tmpl w:val="A05EAC54"/>
    <w:lvl w:ilvl="0" w:tplc="FFFFFFFF">
      <w:start w:val="1"/>
      <w:numFmt w:val="decimal"/>
      <w:lvlText w:val="%1."/>
      <w:lvlJc w:val="left"/>
      <w:pPr>
        <w:ind w:left="360" w:hanging="360"/>
      </w:pPr>
      <w:rPr>
        <w:rFonts w:hint="default"/>
      </w:rPr>
    </w:lvl>
    <w:lvl w:ilvl="1" w:tplc="FFFFFFFF">
      <w:start w:val="1"/>
      <w:numFmt w:val="bullet"/>
      <w:lvlText w:val=""/>
      <w:lvlJc w:val="left"/>
      <w:pPr>
        <w:ind w:left="1200" w:hanging="48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78" w15:restartNumberingAfterBreak="0">
    <w:nsid w:val="7B140A9F"/>
    <w:multiLevelType w:val="hybridMultilevel"/>
    <w:tmpl w:val="7CBA86F0"/>
    <w:lvl w:ilvl="0" w:tplc="04090001">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179" w15:restartNumberingAfterBreak="0">
    <w:nsid w:val="7B2A5D2C"/>
    <w:multiLevelType w:val="hybridMultilevel"/>
    <w:tmpl w:val="4C98D8AC"/>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180" w15:restartNumberingAfterBreak="0">
    <w:nsid w:val="7B4904FE"/>
    <w:multiLevelType w:val="hybridMultilevel"/>
    <w:tmpl w:val="445E2C1C"/>
    <w:lvl w:ilvl="0" w:tplc="04090011">
      <w:start w:val="1"/>
      <w:numFmt w:val="decimal"/>
      <w:lvlText w:val="%1)"/>
      <w:lvlJc w:val="left"/>
      <w:pPr>
        <w:ind w:left="800" w:hanging="440"/>
      </w:p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181" w15:restartNumberingAfterBreak="0">
    <w:nsid w:val="7B680BF4"/>
    <w:multiLevelType w:val="hybridMultilevel"/>
    <w:tmpl w:val="622C9E6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82" w15:restartNumberingAfterBreak="0">
    <w:nsid w:val="7B6C1FDF"/>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83" w15:restartNumberingAfterBreak="0">
    <w:nsid w:val="7B75019A"/>
    <w:multiLevelType w:val="hybridMultilevel"/>
    <w:tmpl w:val="5B44D2CA"/>
    <w:lvl w:ilvl="0" w:tplc="CB4CA428">
      <w:start w:val="7"/>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84" w15:restartNumberingAfterBreak="0">
    <w:nsid w:val="7B775C58"/>
    <w:multiLevelType w:val="hybridMultilevel"/>
    <w:tmpl w:val="AB3A5ACC"/>
    <w:lvl w:ilvl="0" w:tplc="04090009">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185" w15:restartNumberingAfterBreak="0">
    <w:nsid w:val="7B7B762B"/>
    <w:multiLevelType w:val="hybridMultilevel"/>
    <w:tmpl w:val="33D0361E"/>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86" w15:restartNumberingAfterBreak="0">
    <w:nsid w:val="7B926D3F"/>
    <w:multiLevelType w:val="hybridMultilevel"/>
    <w:tmpl w:val="93D8693A"/>
    <w:lvl w:ilvl="0" w:tplc="FFFFFFFF">
      <w:start w:val="4"/>
      <w:numFmt w:val="decimal"/>
      <w:lvlText w:val="%1)"/>
      <w:lvlJc w:val="left"/>
      <w:pPr>
        <w:ind w:left="1334" w:hanging="440"/>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187" w15:restartNumberingAfterBreak="0">
    <w:nsid w:val="7B971E3B"/>
    <w:multiLevelType w:val="hybridMultilevel"/>
    <w:tmpl w:val="054C7AAC"/>
    <w:lvl w:ilvl="0" w:tplc="6A36016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88" w15:restartNumberingAfterBreak="0">
    <w:nsid w:val="7B972F31"/>
    <w:multiLevelType w:val="hybridMultilevel"/>
    <w:tmpl w:val="328C9D5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89" w15:restartNumberingAfterBreak="0">
    <w:nsid w:val="7BA3645D"/>
    <w:multiLevelType w:val="hybridMultilevel"/>
    <w:tmpl w:val="1846985C"/>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190" w15:restartNumberingAfterBreak="0">
    <w:nsid w:val="7BC50239"/>
    <w:multiLevelType w:val="hybridMultilevel"/>
    <w:tmpl w:val="FAF4F92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91" w15:restartNumberingAfterBreak="0">
    <w:nsid w:val="7BCD474D"/>
    <w:multiLevelType w:val="hybridMultilevel"/>
    <w:tmpl w:val="2B92E0E6"/>
    <w:lvl w:ilvl="0" w:tplc="11D0B1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92" w15:restartNumberingAfterBreak="0">
    <w:nsid w:val="7BE14B27"/>
    <w:multiLevelType w:val="hybridMultilevel"/>
    <w:tmpl w:val="8AF691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93" w15:restartNumberingAfterBreak="0">
    <w:nsid w:val="7BE973D4"/>
    <w:multiLevelType w:val="hybridMultilevel"/>
    <w:tmpl w:val="A03462A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94" w15:restartNumberingAfterBreak="0">
    <w:nsid w:val="7BF40F35"/>
    <w:multiLevelType w:val="hybridMultilevel"/>
    <w:tmpl w:val="3FD43D38"/>
    <w:lvl w:ilvl="0" w:tplc="0409000F">
      <w:start w:val="1"/>
      <w:numFmt w:val="decimal"/>
      <w:lvlText w:val="%1."/>
      <w:lvlJc w:val="left"/>
      <w:pPr>
        <w:ind w:left="467" w:hanging="440"/>
      </w:pPr>
    </w:lvl>
    <w:lvl w:ilvl="1" w:tplc="04090019" w:tentative="1">
      <w:start w:val="1"/>
      <w:numFmt w:val="lowerLetter"/>
      <w:lvlText w:val="%2)"/>
      <w:lvlJc w:val="left"/>
      <w:pPr>
        <w:ind w:left="907" w:hanging="440"/>
      </w:pPr>
    </w:lvl>
    <w:lvl w:ilvl="2" w:tplc="0409001B" w:tentative="1">
      <w:start w:val="1"/>
      <w:numFmt w:val="lowerRoman"/>
      <w:lvlText w:val="%3."/>
      <w:lvlJc w:val="right"/>
      <w:pPr>
        <w:ind w:left="1347" w:hanging="440"/>
      </w:pPr>
    </w:lvl>
    <w:lvl w:ilvl="3" w:tplc="0409000F" w:tentative="1">
      <w:start w:val="1"/>
      <w:numFmt w:val="decimal"/>
      <w:lvlText w:val="%4."/>
      <w:lvlJc w:val="left"/>
      <w:pPr>
        <w:ind w:left="1787" w:hanging="440"/>
      </w:pPr>
    </w:lvl>
    <w:lvl w:ilvl="4" w:tplc="04090019" w:tentative="1">
      <w:start w:val="1"/>
      <w:numFmt w:val="lowerLetter"/>
      <w:lvlText w:val="%5)"/>
      <w:lvlJc w:val="left"/>
      <w:pPr>
        <w:ind w:left="2227" w:hanging="440"/>
      </w:pPr>
    </w:lvl>
    <w:lvl w:ilvl="5" w:tplc="0409001B" w:tentative="1">
      <w:start w:val="1"/>
      <w:numFmt w:val="lowerRoman"/>
      <w:lvlText w:val="%6."/>
      <w:lvlJc w:val="right"/>
      <w:pPr>
        <w:ind w:left="2667" w:hanging="440"/>
      </w:pPr>
    </w:lvl>
    <w:lvl w:ilvl="6" w:tplc="0409000F" w:tentative="1">
      <w:start w:val="1"/>
      <w:numFmt w:val="decimal"/>
      <w:lvlText w:val="%7."/>
      <w:lvlJc w:val="left"/>
      <w:pPr>
        <w:ind w:left="3107" w:hanging="440"/>
      </w:pPr>
    </w:lvl>
    <w:lvl w:ilvl="7" w:tplc="04090019" w:tentative="1">
      <w:start w:val="1"/>
      <w:numFmt w:val="lowerLetter"/>
      <w:lvlText w:val="%8)"/>
      <w:lvlJc w:val="left"/>
      <w:pPr>
        <w:ind w:left="3547" w:hanging="440"/>
      </w:pPr>
    </w:lvl>
    <w:lvl w:ilvl="8" w:tplc="0409001B" w:tentative="1">
      <w:start w:val="1"/>
      <w:numFmt w:val="lowerRoman"/>
      <w:lvlText w:val="%9."/>
      <w:lvlJc w:val="right"/>
      <w:pPr>
        <w:ind w:left="3987" w:hanging="440"/>
      </w:pPr>
    </w:lvl>
  </w:abstractNum>
  <w:abstractNum w:abstractNumId="2195" w15:restartNumberingAfterBreak="0">
    <w:nsid w:val="7C144FDA"/>
    <w:multiLevelType w:val="hybridMultilevel"/>
    <w:tmpl w:val="30E65370"/>
    <w:lvl w:ilvl="0" w:tplc="B4B64E4C">
      <w:start w:val="1"/>
      <w:numFmt w:val="decimal"/>
      <w:lvlText w:val="%1)"/>
      <w:lvlJc w:val="left"/>
      <w:pPr>
        <w:tabs>
          <w:tab w:val="num" w:pos="720"/>
        </w:tabs>
        <w:ind w:left="720" w:hanging="360"/>
      </w:pPr>
    </w:lvl>
    <w:lvl w:ilvl="1" w:tplc="17D0CAFC">
      <w:start w:val="1"/>
      <w:numFmt w:val="bullet"/>
      <w:lvlText w:val=""/>
      <w:lvlJc w:val="left"/>
      <w:pPr>
        <w:ind w:left="1440" w:hanging="360"/>
      </w:pPr>
      <w:rPr>
        <w:rFonts w:ascii="Symbol" w:hAnsi="Symbol" w:hint="default"/>
      </w:rPr>
    </w:lvl>
    <w:lvl w:ilvl="2" w:tplc="B276FB2C">
      <w:start w:val="1"/>
      <w:numFmt w:val="decimal"/>
      <w:lvlText w:val="%3)"/>
      <w:lvlJc w:val="left"/>
      <w:pPr>
        <w:ind w:left="2160" w:hanging="360"/>
      </w:pPr>
      <w:rPr>
        <w:rFonts w:hint="default"/>
      </w:rPr>
    </w:lvl>
    <w:lvl w:ilvl="3" w:tplc="4D287C60" w:tentative="1">
      <w:start w:val="1"/>
      <w:numFmt w:val="lowerLetter"/>
      <w:lvlText w:val="%4."/>
      <w:lvlJc w:val="left"/>
      <w:pPr>
        <w:tabs>
          <w:tab w:val="num" w:pos="2880"/>
        </w:tabs>
        <w:ind w:left="2880" w:hanging="360"/>
      </w:pPr>
    </w:lvl>
    <w:lvl w:ilvl="4" w:tplc="F0F4713E" w:tentative="1">
      <w:start w:val="1"/>
      <w:numFmt w:val="lowerLetter"/>
      <w:lvlText w:val="%5."/>
      <w:lvlJc w:val="left"/>
      <w:pPr>
        <w:tabs>
          <w:tab w:val="num" w:pos="3600"/>
        </w:tabs>
        <w:ind w:left="3600" w:hanging="360"/>
      </w:pPr>
    </w:lvl>
    <w:lvl w:ilvl="5" w:tplc="E7F682C0" w:tentative="1">
      <w:start w:val="1"/>
      <w:numFmt w:val="lowerLetter"/>
      <w:lvlText w:val="%6."/>
      <w:lvlJc w:val="left"/>
      <w:pPr>
        <w:tabs>
          <w:tab w:val="num" w:pos="4320"/>
        </w:tabs>
        <w:ind w:left="4320" w:hanging="360"/>
      </w:pPr>
    </w:lvl>
    <w:lvl w:ilvl="6" w:tplc="92288080" w:tentative="1">
      <w:start w:val="1"/>
      <w:numFmt w:val="lowerLetter"/>
      <w:lvlText w:val="%7."/>
      <w:lvlJc w:val="left"/>
      <w:pPr>
        <w:tabs>
          <w:tab w:val="num" w:pos="5040"/>
        </w:tabs>
        <w:ind w:left="5040" w:hanging="360"/>
      </w:pPr>
    </w:lvl>
    <w:lvl w:ilvl="7" w:tplc="576656AC" w:tentative="1">
      <w:start w:val="1"/>
      <w:numFmt w:val="lowerLetter"/>
      <w:lvlText w:val="%8."/>
      <w:lvlJc w:val="left"/>
      <w:pPr>
        <w:tabs>
          <w:tab w:val="num" w:pos="5760"/>
        </w:tabs>
        <w:ind w:left="5760" w:hanging="360"/>
      </w:pPr>
    </w:lvl>
    <w:lvl w:ilvl="8" w:tplc="98A8FFC6" w:tentative="1">
      <w:start w:val="1"/>
      <w:numFmt w:val="lowerLetter"/>
      <w:lvlText w:val="%9."/>
      <w:lvlJc w:val="left"/>
      <w:pPr>
        <w:tabs>
          <w:tab w:val="num" w:pos="6480"/>
        </w:tabs>
        <w:ind w:left="6480" w:hanging="360"/>
      </w:pPr>
    </w:lvl>
  </w:abstractNum>
  <w:abstractNum w:abstractNumId="2196" w15:restartNumberingAfterBreak="0">
    <w:nsid w:val="7C1C1E8D"/>
    <w:multiLevelType w:val="hybridMultilevel"/>
    <w:tmpl w:val="95AC64B6"/>
    <w:lvl w:ilvl="0" w:tplc="FFFFFFFF">
      <w:start w:val="1"/>
      <w:numFmt w:val="decimal"/>
      <w:lvlText w:val="%1)"/>
      <w:lvlJc w:val="left"/>
      <w:pPr>
        <w:ind w:left="860" w:hanging="440"/>
      </w:pPr>
      <w:rPr>
        <w:rFonts w:hint="default"/>
      </w:r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2197" w15:restartNumberingAfterBreak="0">
    <w:nsid w:val="7C28695B"/>
    <w:multiLevelType w:val="hybridMultilevel"/>
    <w:tmpl w:val="27EAB6E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98" w15:restartNumberingAfterBreak="0">
    <w:nsid w:val="7C383D7C"/>
    <w:multiLevelType w:val="hybridMultilevel"/>
    <w:tmpl w:val="06E286E4"/>
    <w:lvl w:ilvl="0" w:tplc="04090001">
      <w:start w:val="1"/>
      <w:numFmt w:val="bullet"/>
      <w:lvlText w:val=""/>
      <w:lvlJc w:val="left"/>
      <w:pPr>
        <w:ind w:left="1154" w:hanging="420"/>
      </w:pPr>
      <w:rPr>
        <w:rFonts w:ascii="Wingdings" w:hAnsi="Wingdings" w:hint="default"/>
      </w:rPr>
    </w:lvl>
    <w:lvl w:ilvl="1" w:tplc="04090003" w:tentative="1">
      <w:start w:val="1"/>
      <w:numFmt w:val="bullet"/>
      <w:lvlText w:val=""/>
      <w:lvlJc w:val="left"/>
      <w:pPr>
        <w:ind w:left="1574" w:hanging="420"/>
      </w:pPr>
      <w:rPr>
        <w:rFonts w:ascii="Wingdings" w:hAnsi="Wingdings" w:hint="default"/>
      </w:rPr>
    </w:lvl>
    <w:lvl w:ilvl="2" w:tplc="04090005" w:tentative="1">
      <w:start w:val="1"/>
      <w:numFmt w:val="bullet"/>
      <w:lvlText w:val=""/>
      <w:lvlJc w:val="left"/>
      <w:pPr>
        <w:ind w:left="1994" w:hanging="420"/>
      </w:pPr>
      <w:rPr>
        <w:rFonts w:ascii="Wingdings" w:hAnsi="Wingdings" w:hint="default"/>
      </w:rPr>
    </w:lvl>
    <w:lvl w:ilvl="3" w:tplc="04090001" w:tentative="1">
      <w:start w:val="1"/>
      <w:numFmt w:val="bullet"/>
      <w:lvlText w:val=""/>
      <w:lvlJc w:val="left"/>
      <w:pPr>
        <w:ind w:left="2414" w:hanging="420"/>
      </w:pPr>
      <w:rPr>
        <w:rFonts w:ascii="Wingdings" w:hAnsi="Wingdings" w:hint="default"/>
      </w:rPr>
    </w:lvl>
    <w:lvl w:ilvl="4" w:tplc="04090003" w:tentative="1">
      <w:start w:val="1"/>
      <w:numFmt w:val="bullet"/>
      <w:lvlText w:val=""/>
      <w:lvlJc w:val="left"/>
      <w:pPr>
        <w:ind w:left="2834" w:hanging="420"/>
      </w:pPr>
      <w:rPr>
        <w:rFonts w:ascii="Wingdings" w:hAnsi="Wingdings" w:hint="default"/>
      </w:rPr>
    </w:lvl>
    <w:lvl w:ilvl="5" w:tplc="04090005" w:tentative="1">
      <w:start w:val="1"/>
      <w:numFmt w:val="bullet"/>
      <w:lvlText w:val=""/>
      <w:lvlJc w:val="left"/>
      <w:pPr>
        <w:ind w:left="3254" w:hanging="420"/>
      </w:pPr>
      <w:rPr>
        <w:rFonts w:ascii="Wingdings" w:hAnsi="Wingdings" w:hint="default"/>
      </w:rPr>
    </w:lvl>
    <w:lvl w:ilvl="6" w:tplc="04090001" w:tentative="1">
      <w:start w:val="1"/>
      <w:numFmt w:val="bullet"/>
      <w:lvlText w:val=""/>
      <w:lvlJc w:val="left"/>
      <w:pPr>
        <w:ind w:left="3674" w:hanging="420"/>
      </w:pPr>
      <w:rPr>
        <w:rFonts w:ascii="Wingdings" w:hAnsi="Wingdings" w:hint="default"/>
      </w:rPr>
    </w:lvl>
    <w:lvl w:ilvl="7" w:tplc="04090003" w:tentative="1">
      <w:start w:val="1"/>
      <w:numFmt w:val="bullet"/>
      <w:lvlText w:val=""/>
      <w:lvlJc w:val="left"/>
      <w:pPr>
        <w:ind w:left="4094" w:hanging="420"/>
      </w:pPr>
      <w:rPr>
        <w:rFonts w:ascii="Wingdings" w:hAnsi="Wingdings" w:hint="default"/>
      </w:rPr>
    </w:lvl>
    <w:lvl w:ilvl="8" w:tplc="04090005" w:tentative="1">
      <w:start w:val="1"/>
      <w:numFmt w:val="bullet"/>
      <w:lvlText w:val=""/>
      <w:lvlJc w:val="left"/>
      <w:pPr>
        <w:ind w:left="4514" w:hanging="420"/>
      </w:pPr>
      <w:rPr>
        <w:rFonts w:ascii="Wingdings" w:hAnsi="Wingdings" w:hint="default"/>
      </w:rPr>
    </w:lvl>
  </w:abstractNum>
  <w:abstractNum w:abstractNumId="2199" w15:restartNumberingAfterBreak="0">
    <w:nsid w:val="7C3E2C37"/>
    <w:multiLevelType w:val="hybridMultilevel"/>
    <w:tmpl w:val="C8723CFC"/>
    <w:lvl w:ilvl="0" w:tplc="04090003">
      <w:start w:val="1"/>
      <w:numFmt w:val="bullet"/>
      <w:lvlText w:val="o"/>
      <w:lvlJc w:val="left"/>
      <w:pPr>
        <w:ind w:left="1401" w:hanging="420"/>
      </w:pPr>
      <w:rPr>
        <w:rFonts w:ascii="Courier New" w:hAnsi="Courier New" w:cs="Courier New" w:hint="default"/>
      </w:rPr>
    </w:lvl>
    <w:lvl w:ilvl="1" w:tplc="04090003" w:tentative="1">
      <w:start w:val="1"/>
      <w:numFmt w:val="bullet"/>
      <w:lvlText w:val=""/>
      <w:lvlJc w:val="left"/>
      <w:pPr>
        <w:ind w:left="1821" w:hanging="420"/>
      </w:pPr>
      <w:rPr>
        <w:rFonts w:ascii="Wingdings" w:hAnsi="Wingdings" w:hint="default"/>
      </w:rPr>
    </w:lvl>
    <w:lvl w:ilvl="2" w:tplc="04090005" w:tentative="1">
      <w:start w:val="1"/>
      <w:numFmt w:val="bullet"/>
      <w:lvlText w:val=""/>
      <w:lvlJc w:val="left"/>
      <w:pPr>
        <w:ind w:left="2241" w:hanging="420"/>
      </w:pPr>
      <w:rPr>
        <w:rFonts w:ascii="Wingdings" w:hAnsi="Wingdings" w:hint="default"/>
      </w:rPr>
    </w:lvl>
    <w:lvl w:ilvl="3" w:tplc="04090001" w:tentative="1">
      <w:start w:val="1"/>
      <w:numFmt w:val="bullet"/>
      <w:lvlText w:val=""/>
      <w:lvlJc w:val="left"/>
      <w:pPr>
        <w:ind w:left="2661" w:hanging="420"/>
      </w:pPr>
      <w:rPr>
        <w:rFonts w:ascii="Wingdings" w:hAnsi="Wingdings" w:hint="default"/>
      </w:rPr>
    </w:lvl>
    <w:lvl w:ilvl="4" w:tplc="04090003" w:tentative="1">
      <w:start w:val="1"/>
      <w:numFmt w:val="bullet"/>
      <w:lvlText w:val=""/>
      <w:lvlJc w:val="left"/>
      <w:pPr>
        <w:ind w:left="3081" w:hanging="420"/>
      </w:pPr>
      <w:rPr>
        <w:rFonts w:ascii="Wingdings" w:hAnsi="Wingdings" w:hint="default"/>
      </w:rPr>
    </w:lvl>
    <w:lvl w:ilvl="5" w:tplc="04090005" w:tentative="1">
      <w:start w:val="1"/>
      <w:numFmt w:val="bullet"/>
      <w:lvlText w:val=""/>
      <w:lvlJc w:val="left"/>
      <w:pPr>
        <w:ind w:left="3501" w:hanging="420"/>
      </w:pPr>
      <w:rPr>
        <w:rFonts w:ascii="Wingdings" w:hAnsi="Wingdings" w:hint="default"/>
      </w:rPr>
    </w:lvl>
    <w:lvl w:ilvl="6" w:tplc="04090001" w:tentative="1">
      <w:start w:val="1"/>
      <w:numFmt w:val="bullet"/>
      <w:lvlText w:val=""/>
      <w:lvlJc w:val="left"/>
      <w:pPr>
        <w:ind w:left="3921" w:hanging="420"/>
      </w:pPr>
      <w:rPr>
        <w:rFonts w:ascii="Wingdings" w:hAnsi="Wingdings" w:hint="default"/>
      </w:rPr>
    </w:lvl>
    <w:lvl w:ilvl="7" w:tplc="04090003" w:tentative="1">
      <w:start w:val="1"/>
      <w:numFmt w:val="bullet"/>
      <w:lvlText w:val=""/>
      <w:lvlJc w:val="left"/>
      <w:pPr>
        <w:ind w:left="4341" w:hanging="420"/>
      </w:pPr>
      <w:rPr>
        <w:rFonts w:ascii="Wingdings" w:hAnsi="Wingdings" w:hint="default"/>
      </w:rPr>
    </w:lvl>
    <w:lvl w:ilvl="8" w:tplc="04090005" w:tentative="1">
      <w:start w:val="1"/>
      <w:numFmt w:val="bullet"/>
      <w:lvlText w:val=""/>
      <w:lvlJc w:val="left"/>
      <w:pPr>
        <w:ind w:left="4761" w:hanging="420"/>
      </w:pPr>
      <w:rPr>
        <w:rFonts w:ascii="Wingdings" w:hAnsi="Wingdings" w:hint="default"/>
      </w:rPr>
    </w:lvl>
  </w:abstractNum>
  <w:abstractNum w:abstractNumId="2200" w15:restartNumberingAfterBreak="0">
    <w:nsid w:val="7C546F45"/>
    <w:multiLevelType w:val="hybridMultilevel"/>
    <w:tmpl w:val="08C865B0"/>
    <w:lvl w:ilvl="0" w:tplc="264CA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1" w15:restartNumberingAfterBreak="0">
    <w:nsid w:val="7C550BE8"/>
    <w:multiLevelType w:val="hybridMultilevel"/>
    <w:tmpl w:val="0FBE5E2E"/>
    <w:lvl w:ilvl="0" w:tplc="FC561858">
      <w:start w:val="1"/>
      <w:numFmt w:val="bullet"/>
      <w:lvlText w:val=""/>
      <w:lvlJc w:val="left"/>
      <w:pPr>
        <w:tabs>
          <w:tab w:val="num" w:pos="720"/>
        </w:tabs>
        <w:ind w:left="720" w:hanging="360"/>
      </w:pPr>
      <w:rPr>
        <w:rFonts w:ascii="Symbol" w:hAnsi="Symbol" w:hint="default"/>
        <w:sz w:val="20"/>
      </w:rPr>
    </w:lvl>
    <w:lvl w:ilvl="1" w:tplc="419A36A2" w:tentative="1">
      <w:start w:val="1"/>
      <w:numFmt w:val="bullet"/>
      <w:lvlText w:val=""/>
      <w:lvlJc w:val="left"/>
      <w:pPr>
        <w:tabs>
          <w:tab w:val="num" w:pos="1440"/>
        </w:tabs>
        <w:ind w:left="1440" w:hanging="360"/>
      </w:pPr>
      <w:rPr>
        <w:rFonts w:ascii="Symbol" w:hAnsi="Symbol" w:hint="default"/>
        <w:sz w:val="20"/>
      </w:rPr>
    </w:lvl>
    <w:lvl w:ilvl="2" w:tplc="67580ED6" w:tentative="1">
      <w:start w:val="1"/>
      <w:numFmt w:val="bullet"/>
      <w:lvlText w:val=""/>
      <w:lvlJc w:val="left"/>
      <w:pPr>
        <w:tabs>
          <w:tab w:val="num" w:pos="2160"/>
        </w:tabs>
        <w:ind w:left="2160" w:hanging="360"/>
      </w:pPr>
      <w:rPr>
        <w:rFonts w:ascii="Symbol" w:hAnsi="Symbol" w:hint="default"/>
        <w:sz w:val="20"/>
      </w:rPr>
    </w:lvl>
    <w:lvl w:ilvl="3" w:tplc="6C82355C" w:tentative="1">
      <w:start w:val="1"/>
      <w:numFmt w:val="bullet"/>
      <w:lvlText w:val=""/>
      <w:lvlJc w:val="left"/>
      <w:pPr>
        <w:tabs>
          <w:tab w:val="num" w:pos="2880"/>
        </w:tabs>
        <w:ind w:left="2880" w:hanging="360"/>
      </w:pPr>
      <w:rPr>
        <w:rFonts w:ascii="Symbol" w:hAnsi="Symbol" w:hint="default"/>
        <w:sz w:val="20"/>
      </w:rPr>
    </w:lvl>
    <w:lvl w:ilvl="4" w:tplc="7DD6E524" w:tentative="1">
      <w:start w:val="1"/>
      <w:numFmt w:val="bullet"/>
      <w:lvlText w:val=""/>
      <w:lvlJc w:val="left"/>
      <w:pPr>
        <w:tabs>
          <w:tab w:val="num" w:pos="3600"/>
        </w:tabs>
        <w:ind w:left="3600" w:hanging="360"/>
      </w:pPr>
      <w:rPr>
        <w:rFonts w:ascii="Symbol" w:hAnsi="Symbol" w:hint="default"/>
        <w:sz w:val="20"/>
      </w:rPr>
    </w:lvl>
    <w:lvl w:ilvl="5" w:tplc="1EA88806" w:tentative="1">
      <w:start w:val="1"/>
      <w:numFmt w:val="bullet"/>
      <w:lvlText w:val=""/>
      <w:lvlJc w:val="left"/>
      <w:pPr>
        <w:tabs>
          <w:tab w:val="num" w:pos="4320"/>
        </w:tabs>
        <w:ind w:left="4320" w:hanging="360"/>
      </w:pPr>
      <w:rPr>
        <w:rFonts w:ascii="Symbol" w:hAnsi="Symbol" w:hint="default"/>
        <w:sz w:val="20"/>
      </w:rPr>
    </w:lvl>
    <w:lvl w:ilvl="6" w:tplc="C6B238D4" w:tentative="1">
      <w:start w:val="1"/>
      <w:numFmt w:val="bullet"/>
      <w:lvlText w:val=""/>
      <w:lvlJc w:val="left"/>
      <w:pPr>
        <w:tabs>
          <w:tab w:val="num" w:pos="5040"/>
        </w:tabs>
        <w:ind w:left="5040" w:hanging="360"/>
      </w:pPr>
      <w:rPr>
        <w:rFonts w:ascii="Symbol" w:hAnsi="Symbol" w:hint="default"/>
        <w:sz w:val="20"/>
      </w:rPr>
    </w:lvl>
    <w:lvl w:ilvl="7" w:tplc="89A2ABBA" w:tentative="1">
      <w:start w:val="1"/>
      <w:numFmt w:val="bullet"/>
      <w:lvlText w:val=""/>
      <w:lvlJc w:val="left"/>
      <w:pPr>
        <w:tabs>
          <w:tab w:val="num" w:pos="5760"/>
        </w:tabs>
        <w:ind w:left="5760" w:hanging="360"/>
      </w:pPr>
      <w:rPr>
        <w:rFonts w:ascii="Symbol" w:hAnsi="Symbol" w:hint="default"/>
        <w:sz w:val="20"/>
      </w:rPr>
    </w:lvl>
    <w:lvl w:ilvl="8" w:tplc="8A0EDFC4" w:tentative="1">
      <w:start w:val="1"/>
      <w:numFmt w:val="bullet"/>
      <w:lvlText w:val=""/>
      <w:lvlJc w:val="left"/>
      <w:pPr>
        <w:tabs>
          <w:tab w:val="num" w:pos="6480"/>
        </w:tabs>
        <w:ind w:left="6480" w:hanging="360"/>
      </w:pPr>
      <w:rPr>
        <w:rFonts w:ascii="Symbol" w:hAnsi="Symbol" w:hint="default"/>
        <w:sz w:val="20"/>
      </w:rPr>
    </w:lvl>
  </w:abstractNum>
  <w:abstractNum w:abstractNumId="2202" w15:restartNumberingAfterBreak="0">
    <w:nsid w:val="7C760ABD"/>
    <w:multiLevelType w:val="hybridMultilevel"/>
    <w:tmpl w:val="2B78184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03" w15:restartNumberingAfterBreak="0">
    <w:nsid w:val="7C7620B6"/>
    <w:multiLevelType w:val="hybridMultilevel"/>
    <w:tmpl w:val="609EE66E"/>
    <w:lvl w:ilvl="0" w:tplc="FFFFFFFF">
      <w:start w:val="1"/>
      <w:numFmt w:val="decimal"/>
      <w:lvlText w:val="%1."/>
      <w:lvlJc w:val="left"/>
      <w:pPr>
        <w:ind w:left="420" w:hanging="420"/>
      </w:pPr>
    </w:lvl>
    <w:lvl w:ilvl="1" w:tplc="FFFFFFFF">
      <w:start w:val="1"/>
      <w:numFmt w:val="lowerLetter"/>
      <w:lvlText w:val="%2)"/>
      <w:lvlJc w:val="left"/>
      <w:pPr>
        <w:ind w:left="840" w:hanging="420"/>
      </w:pPr>
    </w:lvl>
    <w:lvl w:ilvl="2" w:tplc="FFFFFFFF">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204" w15:restartNumberingAfterBreak="0">
    <w:nsid w:val="7CA05788"/>
    <w:multiLevelType w:val="hybridMultilevel"/>
    <w:tmpl w:val="8B5CBC8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05" w15:restartNumberingAfterBreak="0">
    <w:nsid w:val="7CEF399F"/>
    <w:multiLevelType w:val="hybridMultilevel"/>
    <w:tmpl w:val="A48874AC"/>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06" w15:restartNumberingAfterBreak="0">
    <w:nsid w:val="7D0A4DFA"/>
    <w:multiLevelType w:val="multilevel"/>
    <w:tmpl w:val="B484CCD8"/>
    <w:lvl w:ilvl="0">
      <w:start w:val="4"/>
      <w:numFmt w:val="lowerLetter"/>
      <w:lvlText w:val="%1."/>
      <w:lvlJc w:val="left"/>
      <w:pPr>
        <w:tabs>
          <w:tab w:val="num" w:pos="720"/>
        </w:tabs>
        <w:ind w:left="720" w:hanging="360"/>
      </w:pPr>
      <w:rPr>
        <w:rFonts w:hint="eastAsia"/>
      </w:rPr>
    </w:lvl>
    <w:lvl w:ilvl="1">
      <w:start w:val="1"/>
      <w:numFmt w:val="decimal"/>
      <w:lvlText w:val="%2)"/>
      <w:lvlJc w:val="left"/>
      <w:pPr>
        <w:ind w:left="1440" w:hanging="360"/>
      </w:pPr>
      <w:rPr>
        <w:rFonts w:hint="default"/>
      </w:rPr>
    </w:lvl>
    <w:lvl w:ilvl="2">
      <w:start w:val="1"/>
      <w:numFmt w:val="decimal"/>
      <w:lvlText w:val="%3."/>
      <w:lvlJc w:val="left"/>
      <w:pPr>
        <w:ind w:left="2240" w:hanging="440"/>
      </w:pPr>
      <w:rPr>
        <w:rFonts w:hint="eastAsia"/>
      </w:rPr>
    </w:lvl>
    <w:lvl w:ilvl="3">
      <w:start w:val="1"/>
      <w:numFmt w:val="lowerLetter"/>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Letter"/>
      <w:lvlText w:val="%6."/>
      <w:lvlJc w:val="left"/>
      <w:pPr>
        <w:tabs>
          <w:tab w:val="num" w:pos="4320"/>
        </w:tabs>
        <w:ind w:left="4320" w:hanging="360"/>
      </w:pPr>
      <w:rPr>
        <w:rFonts w:hint="eastAsia"/>
      </w:rPr>
    </w:lvl>
    <w:lvl w:ilvl="6">
      <w:start w:val="1"/>
      <w:numFmt w:val="lowerLetter"/>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Letter"/>
      <w:lvlText w:val="%9."/>
      <w:lvlJc w:val="left"/>
      <w:pPr>
        <w:tabs>
          <w:tab w:val="num" w:pos="6480"/>
        </w:tabs>
        <w:ind w:left="6480" w:hanging="360"/>
      </w:pPr>
      <w:rPr>
        <w:rFonts w:hint="eastAsia"/>
      </w:rPr>
    </w:lvl>
  </w:abstractNum>
  <w:abstractNum w:abstractNumId="2207" w15:restartNumberingAfterBreak="0">
    <w:nsid w:val="7D0C05DF"/>
    <w:multiLevelType w:val="hybridMultilevel"/>
    <w:tmpl w:val="ECDE951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08" w15:restartNumberingAfterBreak="0">
    <w:nsid w:val="7D101CBF"/>
    <w:multiLevelType w:val="hybridMultilevel"/>
    <w:tmpl w:val="11D6A450"/>
    <w:lvl w:ilvl="0" w:tplc="04090011">
      <w:start w:val="1"/>
      <w:numFmt w:val="decimal"/>
      <w:lvlText w:val="%1)"/>
      <w:lvlJc w:val="left"/>
      <w:pPr>
        <w:ind w:left="780" w:hanging="360"/>
      </w:pPr>
      <w:rPr>
        <w:rFonts w:hint="default"/>
        <w:sz w:val="22"/>
      </w:r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209" w15:restartNumberingAfterBreak="0">
    <w:nsid w:val="7D213A82"/>
    <w:multiLevelType w:val="hybridMultilevel"/>
    <w:tmpl w:val="81E015AA"/>
    <w:lvl w:ilvl="0" w:tplc="FFFFFFFF">
      <w:start w:val="1"/>
      <w:numFmt w:val="decimal"/>
      <w:lvlText w:val="%1."/>
      <w:lvlJc w:val="left"/>
      <w:pPr>
        <w:ind w:left="360" w:hanging="360"/>
      </w:pPr>
      <w:rPr>
        <w:rFonts w:hint="default"/>
      </w:rPr>
    </w:lvl>
    <w:lvl w:ilvl="1" w:tplc="FFFFFFFF">
      <w:start w:val="1"/>
      <w:numFmt w:val="bullet"/>
      <w:lvlText w:val=""/>
      <w:lvlJc w:val="left"/>
      <w:pPr>
        <w:ind w:left="1200" w:hanging="480"/>
      </w:pPr>
      <w:rPr>
        <w:rFonts w:ascii="Symbol" w:hAnsi="Symbol" w:hint="default"/>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10" w15:restartNumberingAfterBreak="0">
    <w:nsid w:val="7D3F2035"/>
    <w:multiLevelType w:val="hybridMultilevel"/>
    <w:tmpl w:val="8B5844BC"/>
    <w:lvl w:ilvl="0" w:tplc="04090009">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211" w15:restartNumberingAfterBreak="0">
    <w:nsid w:val="7D410078"/>
    <w:multiLevelType w:val="hybridMultilevel"/>
    <w:tmpl w:val="5C00DC5E"/>
    <w:lvl w:ilvl="0" w:tplc="28C2E09E">
      <w:start w:val="2"/>
      <w:numFmt w:val="decimal"/>
      <w:lvlText w:val="%1)"/>
      <w:lvlJc w:val="left"/>
      <w:pPr>
        <w:ind w:left="962" w:hanging="420"/>
      </w:pPr>
      <w:rPr>
        <w:rFonts w:hint="eastAsia"/>
      </w:rPr>
    </w:lvl>
    <w:lvl w:ilvl="1" w:tplc="04090019" w:tentative="1">
      <w:start w:val="1"/>
      <w:numFmt w:val="lowerLetter"/>
      <w:lvlText w:val="%2)"/>
      <w:lvlJc w:val="left"/>
      <w:pPr>
        <w:ind w:left="122" w:hanging="420"/>
      </w:pPr>
    </w:lvl>
    <w:lvl w:ilvl="2" w:tplc="0409001B" w:tentative="1">
      <w:start w:val="1"/>
      <w:numFmt w:val="lowerRoman"/>
      <w:lvlText w:val="%3."/>
      <w:lvlJc w:val="right"/>
      <w:pPr>
        <w:ind w:left="542" w:hanging="420"/>
      </w:pPr>
    </w:lvl>
    <w:lvl w:ilvl="3" w:tplc="0409000F" w:tentative="1">
      <w:start w:val="1"/>
      <w:numFmt w:val="decimal"/>
      <w:lvlText w:val="%4."/>
      <w:lvlJc w:val="left"/>
      <w:pPr>
        <w:ind w:left="962" w:hanging="420"/>
      </w:pPr>
    </w:lvl>
    <w:lvl w:ilvl="4" w:tplc="04090019" w:tentative="1">
      <w:start w:val="1"/>
      <w:numFmt w:val="lowerLetter"/>
      <w:lvlText w:val="%5)"/>
      <w:lvlJc w:val="left"/>
      <w:pPr>
        <w:ind w:left="1382" w:hanging="420"/>
      </w:pPr>
    </w:lvl>
    <w:lvl w:ilvl="5" w:tplc="0409001B" w:tentative="1">
      <w:start w:val="1"/>
      <w:numFmt w:val="lowerRoman"/>
      <w:lvlText w:val="%6."/>
      <w:lvlJc w:val="right"/>
      <w:pPr>
        <w:ind w:left="1802" w:hanging="420"/>
      </w:pPr>
    </w:lvl>
    <w:lvl w:ilvl="6" w:tplc="0409000F" w:tentative="1">
      <w:start w:val="1"/>
      <w:numFmt w:val="decimal"/>
      <w:lvlText w:val="%7."/>
      <w:lvlJc w:val="left"/>
      <w:pPr>
        <w:ind w:left="2222" w:hanging="420"/>
      </w:pPr>
    </w:lvl>
    <w:lvl w:ilvl="7" w:tplc="04090019" w:tentative="1">
      <w:start w:val="1"/>
      <w:numFmt w:val="lowerLetter"/>
      <w:lvlText w:val="%8)"/>
      <w:lvlJc w:val="left"/>
      <w:pPr>
        <w:ind w:left="2642" w:hanging="420"/>
      </w:pPr>
    </w:lvl>
    <w:lvl w:ilvl="8" w:tplc="0409001B" w:tentative="1">
      <w:start w:val="1"/>
      <w:numFmt w:val="lowerRoman"/>
      <w:lvlText w:val="%9."/>
      <w:lvlJc w:val="right"/>
      <w:pPr>
        <w:ind w:left="3062" w:hanging="420"/>
      </w:pPr>
    </w:lvl>
  </w:abstractNum>
  <w:abstractNum w:abstractNumId="2212" w15:restartNumberingAfterBreak="0">
    <w:nsid w:val="7D531EFC"/>
    <w:multiLevelType w:val="multilevel"/>
    <w:tmpl w:val="6F06BD5C"/>
    <w:lvl w:ilvl="0">
      <w:start w:val="1"/>
      <w:numFmt w:val="decimal"/>
      <w:lvlText w:val="%1."/>
      <w:lvlJc w:val="left"/>
      <w:pPr>
        <w:ind w:left="420" w:hanging="420"/>
      </w:pPr>
    </w:lvl>
    <w:lvl w:ilvl="1">
      <w:start w:val="14"/>
      <w:numFmt w:val="decimal"/>
      <w:isLgl/>
      <w:lvlText w:val="%1.%2."/>
      <w:lvlJc w:val="left"/>
      <w:pPr>
        <w:ind w:left="1259" w:hanging="530"/>
      </w:pPr>
      <w:rPr>
        <w:rFonts w:hint="default"/>
      </w:rPr>
    </w:lvl>
    <w:lvl w:ilvl="2">
      <w:start w:val="1"/>
      <w:numFmt w:val="decimal"/>
      <w:isLgl/>
      <w:lvlText w:val="%1.%2.%3."/>
      <w:lvlJc w:val="left"/>
      <w:pPr>
        <w:ind w:left="2178" w:hanging="720"/>
      </w:pPr>
      <w:rPr>
        <w:rFonts w:hint="default"/>
      </w:rPr>
    </w:lvl>
    <w:lvl w:ilvl="3">
      <w:start w:val="1"/>
      <w:numFmt w:val="decimal"/>
      <w:isLgl/>
      <w:lvlText w:val="%1.%2.%3.%4."/>
      <w:lvlJc w:val="left"/>
      <w:pPr>
        <w:ind w:left="2907" w:hanging="720"/>
      </w:pPr>
      <w:rPr>
        <w:rFonts w:hint="default"/>
      </w:rPr>
    </w:lvl>
    <w:lvl w:ilvl="4">
      <w:start w:val="1"/>
      <w:numFmt w:val="decimal"/>
      <w:isLgl/>
      <w:lvlText w:val="%1.%2.%3.%4.%5."/>
      <w:lvlJc w:val="left"/>
      <w:pPr>
        <w:ind w:left="3996" w:hanging="1080"/>
      </w:pPr>
      <w:rPr>
        <w:rFonts w:hint="default"/>
      </w:rPr>
    </w:lvl>
    <w:lvl w:ilvl="5">
      <w:start w:val="1"/>
      <w:numFmt w:val="decimal"/>
      <w:isLgl/>
      <w:lvlText w:val="%1.%2.%3.%4.%5.%6."/>
      <w:lvlJc w:val="left"/>
      <w:pPr>
        <w:ind w:left="4725" w:hanging="1080"/>
      </w:pPr>
      <w:rPr>
        <w:rFonts w:hint="default"/>
      </w:rPr>
    </w:lvl>
    <w:lvl w:ilvl="6">
      <w:start w:val="1"/>
      <w:numFmt w:val="decimal"/>
      <w:isLgl/>
      <w:lvlText w:val="%1.%2.%3.%4.%5.%6.%7."/>
      <w:lvlJc w:val="left"/>
      <w:pPr>
        <w:ind w:left="5814" w:hanging="1440"/>
      </w:pPr>
      <w:rPr>
        <w:rFonts w:hint="default"/>
      </w:rPr>
    </w:lvl>
    <w:lvl w:ilvl="7">
      <w:start w:val="1"/>
      <w:numFmt w:val="decimal"/>
      <w:isLgl/>
      <w:lvlText w:val="%1.%2.%3.%4.%5.%6.%7.%8."/>
      <w:lvlJc w:val="left"/>
      <w:pPr>
        <w:ind w:left="6543" w:hanging="1440"/>
      </w:pPr>
      <w:rPr>
        <w:rFonts w:hint="default"/>
      </w:rPr>
    </w:lvl>
    <w:lvl w:ilvl="8">
      <w:start w:val="1"/>
      <w:numFmt w:val="decimal"/>
      <w:isLgl/>
      <w:lvlText w:val="%1.%2.%3.%4.%5.%6.%7.%8.%9."/>
      <w:lvlJc w:val="left"/>
      <w:pPr>
        <w:ind w:left="7632" w:hanging="1800"/>
      </w:pPr>
      <w:rPr>
        <w:rFonts w:hint="default"/>
      </w:rPr>
    </w:lvl>
  </w:abstractNum>
  <w:abstractNum w:abstractNumId="2213" w15:restartNumberingAfterBreak="0">
    <w:nsid w:val="7D613730"/>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214" w15:restartNumberingAfterBreak="0">
    <w:nsid w:val="7D754EED"/>
    <w:multiLevelType w:val="hybridMultilevel"/>
    <w:tmpl w:val="0F406ED8"/>
    <w:lvl w:ilvl="0" w:tplc="B150DC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15" w15:restartNumberingAfterBreak="0">
    <w:nsid w:val="7D7C56A7"/>
    <w:multiLevelType w:val="hybridMultilevel"/>
    <w:tmpl w:val="22AC9794"/>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216" w15:restartNumberingAfterBreak="0">
    <w:nsid w:val="7D9D3794"/>
    <w:multiLevelType w:val="hybridMultilevel"/>
    <w:tmpl w:val="C2860DC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17" w15:restartNumberingAfterBreak="0">
    <w:nsid w:val="7DA27856"/>
    <w:multiLevelType w:val="hybridMultilevel"/>
    <w:tmpl w:val="2B26CC6E"/>
    <w:lvl w:ilvl="0" w:tplc="FFFFFFFF">
      <w:start w:val="1"/>
      <w:numFmt w:val="decimal"/>
      <w:lvlText w:val="%1)"/>
      <w:lvlJc w:val="left"/>
      <w:pPr>
        <w:ind w:left="860" w:hanging="440"/>
      </w:p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2218" w15:restartNumberingAfterBreak="0">
    <w:nsid w:val="7DB136C1"/>
    <w:multiLevelType w:val="hybridMultilevel"/>
    <w:tmpl w:val="ABA21B5A"/>
    <w:lvl w:ilvl="0" w:tplc="04090003">
      <w:start w:val="1"/>
      <w:numFmt w:val="bullet"/>
      <w:lvlText w:val="o"/>
      <w:lvlJc w:val="left"/>
      <w:pPr>
        <w:ind w:left="840" w:hanging="420"/>
      </w:pPr>
      <w:rPr>
        <w:rFonts w:ascii="Courier New" w:hAnsi="Courier New" w:cs="Courier New"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19" w15:restartNumberingAfterBreak="0">
    <w:nsid w:val="7DCA7F22"/>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220" w15:restartNumberingAfterBreak="0">
    <w:nsid w:val="7DF72E7F"/>
    <w:multiLevelType w:val="multilevel"/>
    <w:tmpl w:val="E6D2BA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asciiTheme="minorHAnsi" w:eastAsia="宋体" w:hAnsiTheme="minorHAnsi" w:cs="宋体"/>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21" w15:restartNumberingAfterBreak="0">
    <w:nsid w:val="7E486D55"/>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222" w15:restartNumberingAfterBreak="0">
    <w:nsid w:val="7E654A4E"/>
    <w:multiLevelType w:val="hybridMultilevel"/>
    <w:tmpl w:val="067C1E66"/>
    <w:lvl w:ilvl="0" w:tplc="1B7E38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23" w15:restartNumberingAfterBreak="0">
    <w:nsid w:val="7E9918C3"/>
    <w:multiLevelType w:val="hybridMultilevel"/>
    <w:tmpl w:val="B9C2BC90"/>
    <w:lvl w:ilvl="0" w:tplc="25B8689C">
      <w:start w:val="1"/>
      <w:numFmt w:val="decimal"/>
      <w:lvlText w:val="%1)"/>
      <w:lvlJc w:val="left"/>
      <w:pPr>
        <w:ind w:left="1140" w:hanging="420"/>
      </w:pPr>
      <w:rPr>
        <w:rFonts w:hint="default"/>
      </w:rPr>
    </w:lvl>
    <w:lvl w:ilvl="1" w:tplc="0409000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2224" w15:restartNumberingAfterBreak="0">
    <w:nsid w:val="7E9C7251"/>
    <w:multiLevelType w:val="hybridMultilevel"/>
    <w:tmpl w:val="A3D227EC"/>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25" w15:restartNumberingAfterBreak="0">
    <w:nsid w:val="7EF25318"/>
    <w:multiLevelType w:val="hybridMultilevel"/>
    <w:tmpl w:val="4080F56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26" w15:restartNumberingAfterBreak="0">
    <w:nsid w:val="7EF430B7"/>
    <w:multiLevelType w:val="hybridMultilevel"/>
    <w:tmpl w:val="4394EB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27" w15:restartNumberingAfterBreak="0">
    <w:nsid w:val="7EF72AED"/>
    <w:multiLevelType w:val="hybridMultilevel"/>
    <w:tmpl w:val="4DE4A2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8" w15:restartNumberingAfterBreak="0">
    <w:nsid w:val="7F077557"/>
    <w:multiLevelType w:val="hybridMultilevel"/>
    <w:tmpl w:val="BA5838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9" w15:restartNumberingAfterBreak="0">
    <w:nsid w:val="7F083BF0"/>
    <w:multiLevelType w:val="multilevel"/>
    <w:tmpl w:val="4E7ECDB2"/>
    <w:lvl w:ilvl="0">
      <w:start w:val="13"/>
      <w:numFmt w:val="decimal"/>
      <w:lvlText w:val="%1."/>
      <w:lvlJc w:val="left"/>
      <w:pPr>
        <w:tabs>
          <w:tab w:val="num" w:pos="720"/>
        </w:tabs>
        <w:ind w:left="720" w:hanging="360"/>
      </w:pPr>
      <w:rPr>
        <w:rFonts w:hint="eastAsia"/>
      </w:rPr>
    </w:lvl>
    <w:lvl w:ilvl="1">
      <w:numFmt w:val="decimal"/>
      <w:lvlText w:val="%2."/>
      <w:lvlJc w:val="left"/>
      <w:pPr>
        <w:tabs>
          <w:tab w:val="num" w:pos="1440"/>
        </w:tabs>
        <w:ind w:left="1440" w:hanging="360"/>
      </w:pPr>
      <w:rPr>
        <w:rFonts w:hint="eastAsia"/>
      </w:rPr>
    </w:lvl>
    <w:lvl w:ilvl="2">
      <w:numFmt w:val="decimal"/>
      <w:lvlText w:val="%3."/>
      <w:lvlJc w:val="left"/>
      <w:pPr>
        <w:tabs>
          <w:tab w:val="num" w:pos="2160"/>
        </w:tabs>
        <w:ind w:left="2160" w:hanging="360"/>
      </w:pPr>
      <w:rPr>
        <w:rFonts w:hint="eastAsia"/>
      </w:rPr>
    </w:lvl>
    <w:lvl w:ilvl="3">
      <w:numFmt w:val="decimal"/>
      <w:lvlText w:val="%4."/>
      <w:lvlJc w:val="left"/>
      <w:pPr>
        <w:tabs>
          <w:tab w:val="num" w:pos="2880"/>
        </w:tabs>
        <w:ind w:left="2880" w:hanging="360"/>
      </w:pPr>
      <w:rPr>
        <w:rFonts w:hint="eastAsia"/>
      </w:rPr>
    </w:lvl>
    <w:lvl w:ilvl="4">
      <w:numFmt w:val="decimal"/>
      <w:lvlText w:val="%5."/>
      <w:lvlJc w:val="left"/>
      <w:pPr>
        <w:tabs>
          <w:tab w:val="num" w:pos="3600"/>
        </w:tabs>
        <w:ind w:left="3600" w:hanging="360"/>
      </w:pPr>
      <w:rPr>
        <w:rFonts w:hint="eastAsia"/>
      </w:rPr>
    </w:lvl>
    <w:lvl w:ilvl="5">
      <w:numFmt w:val="decimal"/>
      <w:lvlText w:val="%6."/>
      <w:lvlJc w:val="left"/>
      <w:pPr>
        <w:tabs>
          <w:tab w:val="num" w:pos="4320"/>
        </w:tabs>
        <w:ind w:left="4320" w:hanging="360"/>
      </w:pPr>
      <w:rPr>
        <w:rFonts w:hint="eastAsia"/>
      </w:rPr>
    </w:lvl>
    <w:lvl w:ilvl="6">
      <w:numFmt w:val="decimal"/>
      <w:lvlText w:val="%7."/>
      <w:lvlJc w:val="left"/>
      <w:pPr>
        <w:tabs>
          <w:tab w:val="num" w:pos="5040"/>
        </w:tabs>
        <w:ind w:left="5040" w:hanging="360"/>
      </w:pPr>
      <w:rPr>
        <w:rFonts w:hint="eastAsia"/>
      </w:rPr>
    </w:lvl>
    <w:lvl w:ilvl="7">
      <w:numFmt w:val="decimal"/>
      <w:lvlText w:val="%8."/>
      <w:lvlJc w:val="left"/>
      <w:pPr>
        <w:tabs>
          <w:tab w:val="num" w:pos="5760"/>
        </w:tabs>
        <w:ind w:left="5760" w:hanging="360"/>
      </w:pPr>
      <w:rPr>
        <w:rFonts w:hint="eastAsia"/>
      </w:rPr>
    </w:lvl>
    <w:lvl w:ilvl="8">
      <w:numFmt w:val="decimal"/>
      <w:lvlText w:val="%9."/>
      <w:lvlJc w:val="left"/>
      <w:pPr>
        <w:tabs>
          <w:tab w:val="num" w:pos="6480"/>
        </w:tabs>
        <w:ind w:left="6480" w:hanging="360"/>
      </w:pPr>
      <w:rPr>
        <w:rFonts w:hint="eastAsia"/>
      </w:rPr>
    </w:lvl>
  </w:abstractNum>
  <w:abstractNum w:abstractNumId="2230" w15:restartNumberingAfterBreak="0">
    <w:nsid w:val="7F192969"/>
    <w:multiLevelType w:val="hybridMultilevel"/>
    <w:tmpl w:val="9746027C"/>
    <w:lvl w:ilvl="0" w:tplc="3AAE79D0">
      <w:start w:val="6"/>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31" w15:restartNumberingAfterBreak="0">
    <w:nsid w:val="7F233967"/>
    <w:multiLevelType w:val="hybridMultilevel"/>
    <w:tmpl w:val="31E8E2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32" w15:restartNumberingAfterBreak="0">
    <w:nsid w:val="7F292834"/>
    <w:multiLevelType w:val="hybridMultilevel"/>
    <w:tmpl w:val="2CAE9CC0"/>
    <w:lvl w:ilvl="0" w:tplc="FFFFFFFF">
      <w:start w:val="1"/>
      <w:numFmt w:val="decimal"/>
      <w:lvlText w:val="%1)"/>
      <w:lvlJc w:val="left"/>
      <w:pPr>
        <w:ind w:left="780" w:hanging="420"/>
      </w:p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2233" w15:restartNumberingAfterBreak="0">
    <w:nsid w:val="7F32076F"/>
    <w:multiLevelType w:val="hybridMultilevel"/>
    <w:tmpl w:val="DD50E292"/>
    <w:lvl w:ilvl="0" w:tplc="D7C64AD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34" w15:restartNumberingAfterBreak="0">
    <w:nsid w:val="7F331BBF"/>
    <w:multiLevelType w:val="hybridMultilevel"/>
    <w:tmpl w:val="4C326D96"/>
    <w:lvl w:ilvl="0" w:tplc="52420FFE">
      <w:start w:val="5"/>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35" w15:restartNumberingAfterBreak="0">
    <w:nsid w:val="7F3D2851"/>
    <w:multiLevelType w:val="hybridMultilevel"/>
    <w:tmpl w:val="6E62422A"/>
    <w:lvl w:ilvl="0" w:tplc="06568D9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36" w15:restartNumberingAfterBreak="0">
    <w:nsid w:val="7F4833D4"/>
    <w:multiLevelType w:val="hybridMultilevel"/>
    <w:tmpl w:val="57D2A73A"/>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237" w15:restartNumberingAfterBreak="0">
    <w:nsid w:val="7F4E30AA"/>
    <w:multiLevelType w:val="hybridMultilevel"/>
    <w:tmpl w:val="B3DC6E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8" w15:restartNumberingAfterBreak="0">
    <w:nsid w:val="7F621DC2"/>
    <w:multiLevelType w:val="hybridMultilevel"/>
    <w:tmpl w:val="81AC1DFE"/>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39" w15:restartNumberingAfterBreak="0">
    <w:nsid w:val="7F64783D"/>
    <w:multiLevelType w:val="multilevel"/>
    <w:tmpl w:val="AC1A0DE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240" w15:restartNumberingAfterBreak="0">
    <w:nsid w:val="7F680333"/>
    <w:multiLevelType w:val="hybridMultilevel"/>
    <w:tmpl w:val="C4DCB172"/>
    <w:lvl w:ilvl="0" w:tplc="DFE01DBA">
      <w:start w:val="9"/>
      <w:numFmt w:val="decimal"/>
      <w:lvlText w:val="%1."/>
      <w:lvlJc w:val="left"/>
      <w:pPr>
        <w:ind w:left="420" w:hanging="420"/>
      </w:pPr>
      <w:rPr>
        <w:rFonts w:hint="eastAsia"/>
      </w:rPr>
    </w:lvl>
    <w:lvl w:ilvl="1" w:tplc="04090019" w:tentative="1">
      <w:start w:val="1"/>
      <w:numFmt w:val="lowerLetter"/>
      <w:lvlText w:val="%2)"/>
      <w:lvlJc w:val="left"/>
      <w:pPr>
        <w:ind w:left="-360" w:hanging="420"/>
      </w:pPr>
    </w:lvl>
    <w:lvl w:ilvl="2" w:tplc="0409001B" w:tentative="1">
      <w:start w:val="1"/>
      <w:numFmt w:val="lowerRoman"/>
      <w:lvlText w:val="%3."/>
      <w:lvlJc w:val="right"/>
      <w:pPr>
        <w:ind w:left="60" w:hanging="420"/>
      </w:pPr>
    </w:lvl>
    <w:lvl w:ilvl="3" w:tplc="0409000F" w:tentative="1">
      <w:start w:val="1"/>
      <w:numFmt w:val="decimal"/>
      <w:lvlText w:val="%4."/>
      <w:lvlJc w:val="left"/>
      <w:pPr>
        <w:ind w:left="480" w:hanging="420"/>
      </w:pPr>
    </w:lvl>
    <w:lvl w:ilvl="4" w:tplc="04090019" w:tentative="1">
      <w:start w:val="1"/>
      <w:numFmt w:val="lowerLetter"/>
      <w:lvlText w:val="%5)"/>
      <w:lvlJc w:val="left"/>
      <w:pPr>
        <w:ind w:left="900" w:hanging="420"/>
      </w:pPr>
    </w:lvl>
    <w:lvl w:ilvl="5" w:tplc="0409001B" w:tentative="1">
      <w:start w:val="1"/>
      <w:numFmt w:val="lowerRoman"/>
      <w:lvlText w:val="%6."/>
      <w:lvlJc w:val="right"/>
      <w:pPr>
        <w:ind w:left="1320" w:hanging="420"/>
      </w:pPr>
    </w:lvl>
    <w:lvl w:ilvl="6" w:tplc="0409000F" w:tentative="1">
      <w:start w:val="1"/>
      <w:numFmt w:val="decimal"/>
      <w:lvlText w:val="%7."/>
      <w:lvlJc w:val="left"/>
      <w:pPr>
        <w:ind w:left="1740" w:hanging="420"/>
      </w:pPr>
    </w:lvl>
    <w:lvl w:ilvl="7" w:tplc="04090019" w:tentative="1">
      <w:start w:val="1"/>
      <w:numFmt w:val="lowerLetter"/>
      <w:lvlText w:val="%8)"/>
      <w:lvlJc w:val="left"/>
      <w:pPr>
        <w:ind w:left="2160" w:hanging="420"/>
      </w:pPr>
    </w:lvl>
    <w:lvl w:ilvl="8" w:tplc="0409001B" w:tentative="1">
      <w:start w:val="1"/>
      <w:numFmt w:val="lowerRoman"/>
      <w:lvlText w:val="%9."/>
      <w:lvlJc w:val="right"/>
      <w:pPr>
        <w:ind w:left="2580" w:hanging="420"/>
      </w:pPr>
    </w:lvl>
  </w:abstractNum>
  <w:abstractNum w:abstractNumId="2241" w15:restartNumberingAfterBreak="0">
    <w:nsid w:val="7F8029DE"/>
    <w:multiLevelType w:val="multilevel"/>
    <w:tmpl w:val="B6C4330A"/>
    <w:lvl w:ilvl="0">
      <w:start w:val="20"/>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242" w15:restartNumberingAfterBreak="0">
    <w:nsid w:val="7F8309F6"/>
    <w:multiLevelType w:val="hybridMultilevel"/>
    <w:tmpl w:val="9FA0349C"/>
    <w:lvl w:ilvl="0" w:tplc="42CE2E14">
      <w:start w:val="2"/>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43" w15:restartNumberingAfterBreak="0">
    <w:nsid w:val="7F983E21"/>
    <w:multiLevelType w:val="hybridMultilevel"/>
    <w:tmpl w:val="85AC8716"/>
    <w:lvl w:ilvl="0" w:tplc="04090011">
      <w:start w:val="1"/>
      <w:numFmt w:val="decimal"/>
      <w:lvlText w:val="%1)"/>
      <w:lvlJc w:val="left"/>
      <w:pPr>
        <w:ind w:left="605" w:hanging="440"/>
      </w:pPr>
    </w:lvl>
    <w:lvl w:ilvl="1" w:tplc="04090019" w:tentative="1">
      <w:start w:val="1"/>
      <w:numFmt w:val="lowerLetter"/>
      <w:lvlText w:val="%2)"/>
      <w:lvlJc w:val="left"/>
      <w:pPr>
        <w:ind w:left="1045" w:hanging="440"/>
      </w:pPr>
    </w:lvl>
    <w:lvl w:ilvl="2" w:tplc="0409001B" w:tentative="1">
      <w:start w:val="1"/>
      <w:numFmt w:val="lowerRoman"/>
      <w:lvlText w:val="%3."/>
      <w:lvlJc w:val="right"/>
      <w:pPr>
        <w:ind w:left="1485" w:hanging="440"/>
      </w:pPr>
    </w:lvl>
    <w:lvl w:ilvl="3" w:tplc="0409000F" w:tentative="1">
      <w:start w:val="1"/>
      <w:numFmt w:val="decimal"/>
      <w:lvlText w:val="%4."/>
      <w:lvlJc w:val="left"/>
      <w:pPr>
        <w:ind w:left="1925" w:hanging="440"/>
      </w:pPr>
    </w:lvl>
    <w:lvl w:ilvl="4" w:tplc="04090019" w:tentative="1">
      <w:start w:val="1"/>
      <w:numFmt w:val="lowerLetter"/>
      <w:lvlText w:val="%5)"/>
      <w:lvlJc w:val="left"/>
      <w:pPr>
        <w:ind w:left="2365" w:hanging="440"/>
      </w:pPr>
    </w:lvl>
    <w:lvl w:ilvl="5" w:tplc="0409001B" w:tentative="1">
      <w:start w:val="1"/>
      <w:numFmt w:val="lowerRoman"/>
      <w:lvlText w:val="%6."/>
      <w:lvlJc w:val="right"/>
      <w:pPr>
        <w:ind w:left="2805" w:hanging="440"/>
      </w:pPr>
    </w:lvl>
    <w:lvl w:ilvl="6" w:tplc="0409000F" w:tentative="1">
      <w:start w:val="1"/>
      <w:numFmt w:val="decimal"/>
      <w:lvlText w:val="%7."/>
      <w:lvlJc w:val="left"/>
      <w:pPr>
        <w:ind w:left="3245" w:hanging="440"/>
      </w:pPr>
    </w:lvl>
    <w:lvl w:ilvl="7" w:tplc="04090019" w:tentative="1">
      <w:start w:val="1"/>
      <w:numFmt w:val="lowerLetter"/>
      <w:lvlText w:val="%8)"/>
      <w:lvlJc w:val="left"/>
      <w:pPr>
        <w:ind w:left="3685" w:hanging="440"/>
      </w:pPr>
    </w:lvl>
    <w:lvl w:ilvl="8" w:tplc="0409001B" w:tentative="1">
      <w:start w:val="1"/>
      <w:numFmt w:val="lowerRoman"/>
      <w:lvlText w:val="%9."/>
      <w:lvlJc w:val="right"/>
      <w:pPr>
        <w:ind w:left="4125" w:hanging="440"/>
      </w:pPr>
    </w:lvl>
  </w:abstractNum>
  <w:abstractNum w:abstractNumId="2244" w15:restartNumberingAfterBreak="0">
    <w:nsid w:val="7FA41DA0"/>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245" w15:restartNumberingAfterBreak="0">
    <w:nsid w:val="7FD55675"/>
    <w:multiLevelType w:val="hybridMultilevel"/>
    <w:tmpl w:val="8AF691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46" w15:restartNumberingAfterBreak="0">
    <w:nsid w:val="7FD85E20"/>
    <w:multiLevelType w:val="multilevel"/>
    <w:tmpl w:val="15E2E6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240" w:hanging="440"/>
      </w:pPr>
    </w:lvl>
    <w:lvl w:ilvl="3">
      <w:start w:val="1"/>
      <w:numFmt w:val="decimal"/>
      <w:lvlText w:val="%4)"/>
      <w:lvlJc w:val="left"/>
      <w:pPr>
        <w:ind w:left="2960" w:hanging="44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247" w15:restartNumberingAfterBreak="0">
    <w:nsid w:val="7FFD4EDD"/>
    <w:multiLevelType w:val="hybridMultilevel"/>
    <w:tmpl w:val="05C497DE"/>
    <w:lvl w:ilvl="0" w:tplc="FFFFFFFF">
      <w:start w:val="1"/>
      <w:numFmt w:val="decimal"/>
      <w:lvlText w:val="%1."/>
      <w:lvlJc w:val="left"/>
      <w:pPr>
        <w:ind w:left="360" w:hanging="360"/>
      </w:pPr>
      <w:rPr>
        <w:rFonts w:hint="default"/>
      </w:rPr>
    </w:lvl>
    <w:lvl w:ilvl="1" w:tplc="FFFFFFFF">
      <w:start w:val="1"/>
      <w:numFmt w:val="decimal"/>
      <w:lvlText w:val="%2."/>
      <w:lvlJc w:val="left"/>
      <w:pPr>
        <w:ind w:left="1200" w:hanging="480"/>
      </w:pPr>
      <w:rPr>
        <w:rFonts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num w:numId="1" w16cid:durableId="761730922">
    <w:abstractNumId w:val="32"/>
  </w:num>
  <w:num w:numId="2" w16cid:durableId="1678460751">
    <w:abstractNumId w:val="2045"/>
  </w:num>
  <w:num w:numId="3" w16cid:durableId="1695039223">
    <w:abstractNumId w:val="126"/>
  </w:num>
  <w:num w:numId="4" w16cid:durableId="1353460291">
    <w:abstractNumId w:val="92"/>
  </w:num>
  <w:num w:numId="5" w16cid:durableId="1993412267">
    <w:abstractNumId w:val="1940"/>
  </w:num>
  <w:num w:numId="6" w16cid:durableId="264121917">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specVanish w: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7" w16cid:durableId="597565872">
    <w:abstractNumId w:val="384"/>
  </w:num>
  <w:num w:numId="8" w16cid:durableId="848570316">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specVanish w: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9" w16cid:durableId="1883706912">
    <w:abstractNumId w:val="1105"/>
    <w:lvlOverride w:ilvl="0">
      <w:startOverride w:val="1"/>
    </w:lvlOverride>
  </w:num>
  <w:num w:numId="10" w16cid:durableId="11151745">
    <w:abstractNumId w:val="1763"/>
  </w:num>
  <w:num w:numId="11" w16cid:durableId="1324821227">
    <w:abstractNumId w:val="2087"/>
  </w:num>
  <w:num w:numId="12" w16cid:durableId="1012533760">
    <w:abstractNumId w:val="575"/>
  </w:num>
  <w:num w:numId="13" w16cid:durableId="1116025136">
    <w:abstractNumId w:val="757"/>
  </w:num>
  <w:num w:numId="14" w16cid:durableId="1273391613">
    <w:abstractNumId w:val="1635"/>
  </w:num>
  <w:num w:numId="15" w16cid:durableId="1394424610">
    <w:abstractNumId w:val="367"/>
  </w:num>
  <w:num w:numId="16" w16cid:durableId="1325473565">
    <w:abstractNumId w:val="2148"/>
  </w:num>
  <w:num w:numId="17" w16cid:durableId="1174613642">
    <w:abstractNumId w:val="2076"/>
  </w:num>
  <w:num w:numId="18" w16cid:durableId="800266642">
    <w:abstractNumId w:val="1243"/>
  </w:num>
  <w:num w:numId="19" w16cid:durableId="463085693">
    <w:abstractNumId w:val="1344"/>
  </w:num>
  <w:num w:numId="20" w16cid:durableId="343627343">
    <w:abstractNumId w:val="1750"/>
  </w:num>
  <w:num w:numId="21" w16cid:durableId="1494836857">
    <w:abstractNumId w:val="933"/>
  </w:num>
  <w:num w:numId="22" w16cid:durableId="2119174506">
    <w:abstractNumId w:val="2189"/>
  </w:num>
  <w:num w:numId="23" w16cid:durableId="1803451632">
    <w:abstractNumId w:val="1398"/>
  </w:num>
  <w:num w:numId="24" w16cid:durableId="1580751119">
    <w:abstractNumId w:val="1447"/>
  </w:num>
  <w:num w:numId="25" w16cid:durableId="1576472181">
    <w:abstractNumId w:val="96"/>
  </w:num>
  <w:num w:numId="26" w16cid:durableId="723021739">
    <w:abstractNumId w:val="1387"/>
  </w:num>
  <w:num w:numId="27" w16cid:durableId="1071738243">
    <w:abstractNumId w:val="322"/>
  </w:num>
  <w:num w:numId="28" w16cid:durableId="166099109">
    <w:abstractNumId w:val="315"/>
  </w:num>
  <w:num w:numId="29" w16cid:durableId="1969581432">
    <w:abstractNumId w:val="1840"/>
  </w:num>
  <w:num w:numId="30" w16cid:durableId="540290611">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specVanish w: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31" w16cid:durableId="1018583508">
    <w:abstractNumId w:val="2153"/>
  </w:num>
  <w:num w:numId="32" w16cid:durableId="1372270065">
    <w:abstractNumId w:val="1000"/>
  </w:num>
  <w:num w:numId="33" w16cid:durableId="1036782891">
    <w:abstractNumId w:val="353"/>
  </w:num>
  <w:num w:numId="34" w16cid:durableId="1878004992">
    <w:abstractNumId w:val="1479"/>
  </w:num>
  <w:num w:numId="35" w16cid:durableId="1534923684">
    <w:abstractNumId w:val="2056"/>
  </w:num>
  <w:num w:numId="36" w16cid:durableId="990213026">
    <w:abstractNumId w:val="2231"/>
  </w:num>
  <w:num w:numId="37" w16cid:durableId="1655719603">
    <w:abstractNumId w:val="818"/>
  </w:num>
  <w:num w:numId="38" w16cid:durableId="348408219">
    <w:abstractNumId w:val="1683"/>
  </w:num>
  <w:num w:numId="39" w16cid:durableId="226380719">
    <w:abstractNumId w:val="1593"/>
  </w:num>
  <w:num w:numId="40" w16cid:durableId="957104928">
    <w:abstractNumId w:val="76"/>
  </w:num>
  <w:num w:numId="41" w16cid:durableId="1813911177">
    <w:abstractNumId w:val="998"/>
  </w:num>
  <w:num w:numId="42" w16cid:durableId="855533097">
    <w:abstractNumId w:val="2212"/>
  </w:num>
  <w:num w:numId="43" w16cid:durableId="2128236360">
    <w:abstractNumId w:val="2044"/>
  </w:num>
  <w:num w:numId="44" w16cid:durableId="815103807">
    <w:abstractNumId w:val="653"/>
  </w:num>
  <w:num w:numId="45" w16cid:durableId="2048330737">
    <w:abstractNumId w:val="666"/>
  </w:num>
  <w:num w:numId="46" w16cid:durableId="1534880821">
    <w:abstractNumId w:val="1536"/>
  </w:num>
  <w:num w:numId="47" w16cid:durableId="2075547730">
    <w:abstractNumId w:val="1194"/>
  </w:num>
  <w:num w:numId="48" w16cid:durableId="2052147002">
    <w:abstractNumId w:val="1221"/>
  </w:num>
  <w:num w:numId="49" w16cid:durableId="1217353208">
    <w:abstractNumId w:val="1709"/>
  </w:num>
  <w:num w:numId="50" w16cid:durableId="1124424906">
    <w:abstractNumId w:val="499"/>
  </w:num>
  <w:num w:numId="51" w16cid:durableId="1844973006">
    <w:abstractNumId w:val="972"/>
  </w:num>
  <w:num w:numId="52" w16cid:durableId="1045955829">
    <w:abstractNumId w:val="382"/>
  </w:num>
  <w:num w:numId="53" w16cid:durableId="1774940337">
    <w:abstractNumId w:val="1361"/>
  </w:num>
  <w:num w:numId="54" w16cid:durableId="2093313048">
    <w:abstractNumId w:val="822"/>
  </w:num>
  <w:num w:numId="55" w16cid:durableId="898442633">
    <w:abstractNumId w:val="1848"/>
  </w:num>
  <w:num w:numId="56" w16cid:durableId="1054158029">
    <w:abstractNumId w:val="1762"/>
  </w:num>
  <w:num w:numId="57" w16cid:durableId="1879200847">
    <w:abstractNumId w:val="2199"/>
  </w:num>
  <w:num w:numId="58" w16cid:durableId="1054475243">
    <w:abstractNumId w:val="69"/>
  </w:num>
  <w:num w:numId="59" w16cid:durableId="263078673">
    <w:abstractNumId w:val="373"/>
  </w:num>
  <w:num w:numId="60" w16cid:durableId="416749000">
    <w:abstractNumId w:val="691"/>
  </w:num>
  <w:num w:numId="61" w16cid:durableId="1321037379">
    <w:abstractNumId w:val="482"/>
  </w:num>
  <w:num w:numId="62" w16cid:durableId="493228933">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specVanish w: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63" w16cid:durableId="35743941">
    <w:abstractNumId w:val="1354"/>
  </w:num>
  <w:num w:numId="64" w16cid:durableId="1679380972">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specVanish w: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65" w16cid:durableId="704330127">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specVanish w: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66" w16cid:durableId="1741369044">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specVanish w: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67" w16cid:durableId="66003862">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specVanish w: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68" w16cid:durableId="65811723">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specVanish w: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69" w16cid:durableId="1619291099">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specVanish w: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70" w16cid:durableId="1818524452">
    <w:abstractNumId w:val="1980"/>
  </w:num>
  <w:num w:numId="71" w16cid:durableId="2031832045">
    <w:abstractNumId w:val="312"/>
  </w:num>
  <w:num w:numId="72" w16cid:durableId="430324008">
    <w:abstractNumId w:val="1427"/>
  </w:num>
  <w:num w:numId="73" w16cid:durableId="82460078">
    <w:abstractNumId w:val="21"/>
  </w:num>
  <w:num w:numId="74" w16cid:durableId="63843862">
    <w:abstractNumId w:val="2158"/>
  </w:num>
  <w:num w:numId="75" w16cid:durableId="1307466306">
    <w:abstractNumId w:val="1263"/>
  </w:num>
  <w:num w:numId="76" w16cid:durableId="1039741774">
    <w:abstractNumId w:val="2134"/>
  </w:num>
  <w:num w:numId="77" w16cid:durableId="2136361787">
    <w:abstractNumId w:val="1515"/>
  </w:num>
  <w:num w:numId="78" w16cid:durableId="1601989382">
    <w:abstractNumId w:val="1660"/>
  </w:num>
  <w:num w:numId="79" w16cid:durableId="520126009">
    <w:abstractNumId w:val="1949"/>
  </w:num>
  <w:num w:numId="80" w16cid:durableId="1274481010">
    <w:abstractNumId w:val="501"/>
  </w:num>
  <w:num w:numId="81" w16cid:durableId="1072966880">
    <w:abstractNumId w:val="1684"/>
  </w:num>
  <w:num w:numId="82" w16cid:durableId="1199390535">
    <w:abstractNumId w:val="31"/>
  </w:num>
  <w:num w:numId="83" w16cid:durableId="1196425479">
    <w:abstractNumId w:val="1798"/>
  </w:num>
  <w:num w:numId="84" w16cid:durableId="89863852">
    <w:abstractNumId w:val="52"/>
  </w:num>
  <w:num w:numId="85" w16cid:durableId="322857455">
    <w:abstractNumId w:val="1410"/>
  </w:num>
  <w:num w:numId="86" w16cid:durableId="1427574412">
    <w:abstractNumId w:val="1339"/>
  </w:num>
  <w:num w:numId="87" w16cid:durableId="1348172368">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specVanish w: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88" w16cid:durableId="402264936">
    <w:abstractNumId w:val="1600"/>
  </w:num>
  <w:num w:numId="89" w16cid:durableId="1388993809">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90" w16cid:durableId="2042438947">
    <w:abstractNumId w:val="950"/>
  </w:num>
  <w:num w:numId="91" w16cid:durableId="1963655615">
    <w:abstractNumId w:val="1235"/>
  </w:num>
  <w:num w:numId="92" w16cid:durableId="586039971">
    <w:abstractNumId w:val="999"/>
  </w:num>
  <w:num w:numId="93" w16cid:durableId="459108065">
    <w:abstractNumId w:val="2200"/>
  </w:num>
  <w:num w:numId="94" w16cid:durableId="1878345755">
    <w:abstractNumId w:val="304"/>
  </w:num>
  <w:num w:numId="95" w16cid:durableId="2034963502">
    <w:abstractNumId w:val="1939"/>
  </w:num>
  <w:num w:numId="96" w16cid:durableId="1739522371">
    <w:abstractNumId w:val="2167"/>
  </w:num>
  <w:num w:numId="97" w16cid:durableId="623662307">
    <w:abstractNumId w:val="1647"/>
  </w:num>
  <w:num w:numId="98" w16cid:durableId="1498493626">
    <w:abstractNumId w:val="321"/>
  </w:num>
  <w:num w:numId="99" w16cid:durableId="1506287047">
    <w:abstractNumId w:val="1712"/>
  </w:num>
  <w:num w:numId="100" w16cid:durableId="1013998919">
    <w:abstractNumId w:val="1794"/>
  </w:num>
  <w:num w:numId="101" w16cid:durableId="1084184007">
    <w:abstractNumId w:val="220"/>
  </w:num>
  <w:num w:numId="102" w16cid:durableId="512765731">
    <w:abstractNumId w:val="349"/>
  </w:num>
  <w:num w:numId="103" w16cid:durableId="1092241956">
    <w:abstractNumId w:val="461"/>
  </w:num>
  <w:num w:numId="104" w16cid:durableId="116220545">
    <w:abstractNumId w:val="1452"/>
  </w:num>
  <w:num w:numId="105" w16cid:durableId="1956282212">
    <w:abstractNumId w:val="992"/>
  </w:num>
  <w:num w:numId="106" w16cid:durableId="1636983019">
    <w:abstractNumId w:val="1966"/>
  </w:num>
  <w:num w:numId="107" w16cid:durableId="1166170803">
    <w:abstractNumId w:val="1208"/>
  </w:num>
  <w:num w:numId="108" w16cid:durableId="2073768417">
    <w:abstractNumId w:val="2031"/>
  </w:num>
  <w:num w:numId="109" w16cid:durableId="23486882">
    <w:abstractNumId w:val="1436"/>
  </w:num>
  <w:num w:numId="110" w16cid:durableId="891383130">
    <w:abstractNumId w:val="2091"/>
  </w:num>
  <w:num w:numId="111" w16cid:durableId="878785609">
    <w:abstractNumId w:val="291"/>
  </w:num>
  <w:num w:numId="112" w16cid:durableId="1827894865">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specVanish w: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13" w16cid:durableId="1026784265">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specVanish w: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14" w16cid:durableId="2079014572">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15" w16cid:durableId="90052131">
    <w:abstractNumId w:val="392"/>
  </w:num>
  <w:num w:numId="116" w16cid:durableId="897204351">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specVanish w: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17" w16cid:durableId="182676140">
    <w:abstractNumId w:val="528"/>
  </w:num>
  <w:num w:numId="118" w16cid:durableId="220605778">
    <w:abstractNumId w:val="1294"/>
  </w:num>
  <w:num w:numId="119" w16cid:durableId="1879900371">
    <w:abstractNumId w:val="1654"/>
  </w:num>
  <w:num w:numId="120" w16cid:durableId="1548759795">
    <w:abstractNumId w:val="1177"/>
  </w:num>
  <w:num w:numId="121" w16cid:durableId="1557936751">
    <w:abstractNumId w:val="1328"/>
  </w:num>
  <w:num w:numId="122" w16cid:durableId="60182417">
    <w:abstractNumId w:val="2088"/>
  </w:num>
  <w:num w:numId="123" w16cid:durableId="634676576">
    <w:abstractNumId w:val="1827"/>
  </w:num>
  <w:num w:numId="124" w16cid:durableId="1533110654">
    <w:abstractNumId w:val="457"/>
  </w:num>
  <w:num w:numId="125" w16cid:durableId="1354116671">
    <w:abstractNumId w:val="717"/>
  </w:num>
  <w:num w:numId="126" w16cid:durableId="1343122683">
    <w:abstractNumId w:val="2141"/>
  </w:num>
  <w:num w:numId="127" w16cid:durableId="705564771">
    <w:abstractNumId w:val="571"/>
  </w:num>
  <w:num w:numId="128" w16cid:durableId="1601646311">
    <w:abstractNumId w:val="2000"/>
  </w:num>
  <w:num w:numId="129" w16cid:durableId="2133210031">
    <w:abstractNumId w:val="1553"/>
  </w:num>
  <w:num w:numId="130" w16cid:durableId="2092924334">
    <w:abstractNumId w:val="1179"/>
  </w:num>
  <w:num w:numId="131" w16cid:durableId="1299646200">
    <w:abstractNumId w:val="535"/>
  </w:num>
  <w:num w:numId="132" w16cid:durableId="341933441">
    <w:abstractNumId w:val="1476"/>
  </w:num>
  <w:num w:numId="133" w16cid:durableId="319313467">
    <w:abstractNumId w:val="720"/>
  </w:num>
  <w:num w:numId="134" w16cid:durableId="1542206245">
    <w:abstractNumId w:val="926"/>
  </w:num>
  <w:num w:numId="135" w16cid:durableId="2059666136">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specVanish w: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36" w16cid:durableId="253899570">
    <w:abstractNumId w:val="915"/>
  </w:num>
  <w:num w:numId="137" w16cid:durableId="947078987">
    <w:abstractNumId w:val="1504"/>
  </w:num>
  <w:num w:numId="138" w16cid:durableId="1114861468">
    <w:abstractNumId w:val="443"/>
  </w:num>
  <w:num w:numId="139" w16cid:durableId="889920427">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specVanish w: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40" w16cid:durableId="1823347269">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specVanish w: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41" w16cid:durableId="221066104">
    <w:abstractNumId w:val="878"/>
  </w:num>
  <w:num w:numId="142" w16cid:durableId="1011958360">
    <w:abstractNumId w:val="1631"/>
  </w:num>
  <w:num w:numId="143" w16cid:durableId="1614246095">
    <w:abstractNumId w:val="1501"/>
  </w:num>
  <w:num w:numId="144" w16cid:durableId="227882555">
    <w:abstractNumId w:val="1323"/>
  </w:num>
  <w:num w:numId="145" w16cid:durableId="761679029">
    <w:abstractNumId w:val="1489"/>
  </w:num>
  <w:num w:numId="146" w16cid:durableId="93088786">
    <w:abstractNumId w:val="937"/>
  </w:num>
  <w:num w:numId="147" w16cid:durableId="801654654">
    <w:abstractNumId w:val="2193"/>
  </w:num>
  <w:num w:numId="148" w16cid:durableId="1660040926">
    <w:abstractNumId w:val="262"/>
  </w:num>
  <w:num w:numId="149" w16cid:durableId="841312674">
    <w:abstractNumId w:val="209"/>
  </w:num>
  <w:num w:numId="150" w16cid:durableId="851726267">
    <w:abstractNumId w:val="1248"/>
  </w:num>
  <w:num w:numId="151" w16cid:durableId="2104254511">
    <w:abstractNumId w:val="716"/>
  </w:num>
  <w:num w:numId="152" w16cid:durableId="1138493073">
    <w:abstractNumId w:val="2086"/>
  </w:num>
  <w:num w:numId="153" w16cid:durableId="510682756">
    <w:abstractNumId w:val="2010"/>
  </w:num>
  <w:num w:numId="154" w16cid:durableId="850217446">
    <w:abstractNumId w:val="981"/>
  </w:num>
  <w:num w:numId="155" w16cid:durableId="781999942">
    <w:abstractNumId w:val="1752"/>
  </w:num>
  <w:num w:numId="156" w16cid:durableId="1379356883">
    <w:abstractNumId w:val="889"/>
  </w:num>
  <w:num w:numId="157" w16cid:durableId="1819616714">
    <w:abstractNumId w:val="737"/>
  </w:num>
  <w:num w:numId="158" w16cid:durableId="2024243152">
    <w:abstractNumId w:val="1963"/>
  </w:num>
  <w:num w:numId="159" w16cid:durableId="889731222">
    <w:abstractNumId w:val="343"/>
  </w:num>
  <w:num w:numId="160" w16cid:durableId="300812126">
    <w:abstractNumId w:val="1602"/>
  </w:num>
  <w:num w:numId="161" w16cid:durableId="1108476287">
    <w:abstractNumId w:val="187"/>
  </w:num>
  <w:num w:numId="162" w16cid:durableId="461113325">
    <w:abstractNumId w:val="487"/>
  </w:num>
  <w:num w:numId="163" w16cid:durableId="1083836380">
    <w:abstractNumId w:val="2190"/>
  </w:num>
  <w:num w:numId="164" w16cid:durableId="606235490">
    <w:abstractNumId w:val="1422"/>
  </w:num>
  <w:num w:numId="165" w16cid:durableId="1647589024">
    <w:abstractNumId w:val="1868"/>
  </w:num>
  <w:num w:numId="166" w16cid:durableId="1530340740">
    <w:abstractNumId w:val="366"/>
  </w:num>
  <w:num w:numId="167" w16cid:durableId="2065445721">
    <w:abstractNumId w:val="582"/>
  </w:num>
  <w:num w:numId="168" w16cid:durableId="238103254">
    <w:abstractNumId w:val="888"/>
  </w:num>
  <w:num w:numId="169" w16cid:durableId="259606359">
    <w:abstractNumId w:val="261"/>
  </w:num>
  <w:num w:numId="170" w16cid:durableId="135298252">
    <w:abstractNumId w:val="1382"/>
  </w:num>
  <w:num w:numId="171" w16cid:durableId="1729449696">
    <w:abstractNumId w:val="564"/>
  </w:num>
  <w:num w:numId="172" w16cid:durableId="992291903">
    <w:abstractNumId w:val="591"/>
  </w:num>
  <w:num w:numId="173" w16cid:durableId="462768621">
    <w:abstractNumId w:val="1424"/>
  </w:num>
  <w:num w:numId="174" w16cid:durableId="1365130078">
    <w:abstractNumId w:val="928"/>
  </w:num>
  <w:num w:numId="175" w16cid:durableId="1218317990">
    <w:abstractNumId w:val="1609"/>
  </w:num>
  <w:num w:numId="176" w16cid:durableId="1537113592">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specVanish w: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77" w16cid:durableId="537544960">
    <w:abstractNumId w:val="816"/>
  </w:num>
  <w:num w:numId="178" w16cid:durableId="1142045172">
    <w:abstractNumId w:val="1038"/>
  </w:num>
  <w:num w:numId="179" w16cid:durableId="1975597367">
    <w:abstractNumId w:val="2178"/>
  </w:num>
  <w:num w:numId="180" w16cid:durableId="534126416">
    <w:abstractNumId w:val="1959"/>
  </w:num>
  <w:num w:numId="181" w16cid:durableId="1939292757">
    <w:abstractNumId w:val="786"/>
  </w:num>
  <w:num w:numId="182" w16cid:durableId="1807352704">
    <w:abstractNumId w:val="953"/>
  </w:num>
  <w:num w:numId="183" w16cid:durableId="2106068301">
    <w:abstractNumId w:val="1258"/>
  </w:num>
  <w:num w:numId="184" w16cid:durableId="2002804018">
    <w:abstractNumId w:val="30"/>
  </w:num>
  <w:num w:numId="185" w16cid:durableId="2144154015">
    <w:abstractNumId w:val="1007"/>
  </w:num>
  <w:num w:numId="186" w16cid:durableId="1817798100">
    <w:abstractNumId w:val="599"/>
  </w:num>
  <w:num w:numId="187" w16cid:durableId="982275959">
    <w:abstractNumId w:val="1948"/>
  </w:num>
  <w:num w:numId="188" w16cid:durableId="589703327">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624"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89" w16cid:durableId="880244423">
    <w:abstractNumId w:val="1346"/>
  </w:num>
  <w:num w:numId="190" w16cid:durableId="93869047">
    <w:abstractNumId w:val="1608"/>
  </w:num>
  <w:num w:numId="191" w16cid:durableId="2039428534">
    <w:abstractNumId w:val="1282"/>
  </w:num>
  <w:num w:numId="192" w16cid:durableId="1482774254">
    <w:abstractNumId w:val="2204"/>
  </w:num>
  <w:num w:numId="193" w16cid:durableId="1095976824">
    <w:abstractNumId w:val="2149"/>
  </w:num>
  <w:num w:numId="194" w16cid:durableId="9574422">
    <w:abstractNumId w:val="1069"/>
  </w:num>
  <w:num w:numId="195" w16cid:durableId="1259757929">
    <w:abstractNumId w:val="340"/>
  </w:num>
  <w:num w:numId="196" w16cid:durableId="1393891665">
    <w:abstractNumId w:val="328"/>
  </w:num>
  <w:num w:numId="197" w16cid:durableId="1533104484">
    <w:abstractNumId w:val="1240"/>
  </w:num>
  <w:num w:numId="198" w16cid:durableId="681591317">
    <w:abstractNumId w:val="1279"/>
  </w:num>
  <w:num w:numId="199" w16cid:durableId="1349284966">
    <w:abstractNumId w:val="282"/>
  </w:num>
  <w:num w:numId="200" w16cid:durableId="1051730607">
    <w:abstractNumId w:val="1950"/>
  </w:num>
  <w:num w:numId="201" w16cid:durableId="1033115736">
    <w:abstractNumId w:val="438"/>
  </w:num>
  <w:num w:numId="202" w16cid:durableId="626203635">
    <w:abstractNumId w:val="846"/>
  </w:num>
  <w:num w:numId="203" w16cid:durableId="1652051921">
    <w:abstractNumId w:val="744"/>
  </w:num>
  <w:num w:numId="204" w16cid:durableId="1007750248">
    <w:abstractNumId w:val="330"/>
  </w:num>
  <w:num w:numId="205" w16cid:durableId="358555006">
    <w:abstractNumId w:val="1759"/>
  </w:num>
  <w:num w:numId="206" w16cid:durableId="773785885">
    <w:abstractNumId w:val="1825"/>
  </w:num>
  <w:num w:numId="207" w16cid:durableId="1125851470">
    <w:abstractNumId w:val="823"/>
  </w:num>
  <w:num w:numId="208" w16cid:durableId="1560507401">
    <w:abstractNumId w:val="1046"/>
  </w:num>
  <w:num w:numId="209" w16cid:durableId="1329870464">
    <w:abstractNumId w:val="1032"/>
  </w:num>
  <w:num w:numId="210" w16cid:durableId="478035453">
    <w:abstractNumId w:val="581"/>
  </w:num>
  <w:num w:numId="211" w16cid:durableId="1331642602">
    <w:abstractNumId w:val="877"/>
  </w:num>
  <w:num w:numId="212" w16cid:durableId="376244685">
    <w:abstractNumId w:val="873"/>
  </w:num>
  <w:num w:numId="213" w16cid:durableId="650212599">
    <w:abstractNumId w:val="956"/>
  </w:num>
  <w:num w:numId="214" w16cid:durableId="1928727878">
    <w:abstractNumId w:val="533"/>
  </w:num>
  <w:num w:numId="215" w16cid:durableId="879167556">
    <w:abstractNumId w:val="404"/>
  </w:num>
  <w:num w:numId="216" w16cid:durableId="230970309">
    <w:abstractNumId w:val="834"/>
  </w:num>
  <w:num w:numId="217" w16cid:durableId="1756320733">
    <w:abstractNumId w:val="1002"/>
  </w:num>
  <w:num w:numId="218" w16cid:durableId="2137596666">
    <w:abstractNumId w:val="748"/>
  </w:num>
  <w:num w:numId="219" w16cid:durableId="50926136">
    <w:abstractNumId w:val="95"/>
  </w:num>
  <w:num w:numId="220" w16cid:durableId="576089030">
    <w:abstractNumId w:val="198"/>
  </w:num>
  <w:num w:numId="221" w16cid:durableId="1122840291">
    <w:abstractNumId w:val="1203"/>
  </w:num>
  <w:num w:numId="222" w16cid:durableId="1074277178">
    <w:abstractNumId w:val="288"/>
  </w:num>
  <w:num w:numId="223" w16cid:durableId="283847971">
    <w:abstractNumId w:val="654"/>
  </w:num>
  <w:num w:numId="224" w16cid:durableId="1672249132">
    <w:abstractNumId w:val="2108"/>
  </w:num>
  <w:num w:numId="225" w16cid:durableId="2111468144">
    <w:abstractNumId w:val="667"/>
  </w:num>
  <w:num w:numId="226" w16cid:durableId="1879857546">
    <w:abstractNumId w:val="613"/>
  </w:num>
  <w:num w:numId="227" w16cid:durableId="1661732148">
    <w:abstractNumId w:val="138"/>
  </w:num>
  <w:num w:numId="228" w16cid:durableId="998342022">
    <w:abstractNumId w:val="1873"/>
  </w:num>
  <w:num w:numId="229" w16cid:durableId="946934124">
    <w:abstractNumId w:val="284"/>
  </w:num>
  <w:num w:numId="230" w16cid:durableId="1728994284">
    <w:abstractNumId w:val="7"/>
  </w:num>
  <w:num w:numId="231" w16cid:durableId="1186676125">
    <w:abstractNumId w:val="408"/>
  </w:num>
  <w:num w:numId="232" w16cid:durableId="2144887240">
    <w:abstractNumId w:val="235"/>
  </w:num>
  <w:num w:numId="233" w16cid:durableId="617294236">
    <w:abstractNumId w:val="914"/>
  </w:num>
  <w:num w:numId="234" w16cid:durableId="38824426">
    <w:abstractNumId w:val="1615"/>
  </w:num>
  <w:num w:numId="235" w16cid:durableId="228619724">
    <w:abstractNumId w:val="650"/>
  </w:num>
  <w:num w:numId="236" w16cid:durableId="1444152516">
    <w:abstractNumId w:val="310"/>
  </w:num>
  <w:num w:numId="237" w16cid:durableId="1368487898">
    <w:abstractNumId w:val="1992"/>
  </w:num>
  <w:num w:numId="238" w16cid:durableId="701783698">
    <w:abstractNumId w:val="199"/>
  </w:num>
  <w:num w:numId="239" w16cid:durableId="1222715912">
    <w:abstractNumId w:val="663"/>
  </w:num>
  <w:num w:numId="240" w16cid:durableId="886642899">
    <w:abstractNumId w:val="86"/>
  </w:num>
  <w:num w:numId="241" w16cid:durableId="668336768">
    <w:abstractNumId w:val="219"/>
  </w:num>
  <w:num w:numId="242" w16cid:durableId="924916630">
    <w:abstractNumId w:val="2070"/>
  </w:num>
  <w:num w:numId="243" w16cid:durableId="1800495471">
    <w:abstractNumId w:val="802"/>
  </w:num>
  <w:num w:numId="244" w16cid:durableId="672104331">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specVanish w: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245" w16cid:durableId="603849961">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246" w16cid:durableId="1377195865">
    <w:abstractNumId w:val="1508"/>
  </w:num>
  <w:num w:numId="247" w16cid:durableId="928197243">
    <w:abstractNumId w:val="1975"/>
  </w:num>
  <w:num w:numId="248" w16cid:durableId="1665817877">
    <w:abstractNumId w:val="1259"/>
  </w:num>
  <w:num w:numId="249" w16cid:durableId="654576350">
    <w:abstractNumId w:val="1616"/>
  </w:num>
  <w:num w:numId="250" w16cid:durableId="309789266">
    <w:abstractNumId w:val="1898"/>
  </w:num>
  <w:num w:numId="251" w16cid:durableId="536239001">
    <w:abstractNumId w:val="1466"/>
  </w:num>
  <w:num w:numId="252" w16cid:durableId="1235892619">
    <w:abstractNumId w:val="1769"/>
  </w:num>
  <w:num w:numId="253" w16cid:durableId="942686463">
    <w:abstractNumId w:val="287"/>
  </w:num>
  <w:num w:numId="254" w16cid:durableId="715546847">
    <w:abstractNumId w:val="401"/>
  </w:num>
  <w:num w:numId="255" w16cid:durableId="388463235">
    <w:abstractNumId w:val="776"/>
  </w:num>
  <w:num w:numId="256" w16cid:durableId="993335775">
    <w:abstractNumId w:val="306"/>
  </w:num>
  <w:num w:numId="257" w16cid:durableId="603414847">
    <w:abstractNumId w:val="753"/>
  </w:num>
  <w:num w:numId="258" w16cid:durableId="1982152519">
    <w:abstractNumId w:val="1962"/>
  </w:num>
  <w:num w:numId="259" w16cid:durableId="1468204411">
    <w:abstractNumId w:val="410"/>
  </w:num>
  <w:num w:numId="260" w16cid:durableId="1587112066">
    <w:abstractNumId w:val="875"/>
  </w:num>
  <w:num w:numId="261" w16cid:durableId="560137695">
    <w:abstractNumId w:val="1193"/>
  </w:num>
  <w:num w:numId="262" w16cid:durableId="1743794193">
    <w:abstractNumId w:val="1882"/>
  </w:num>
  <w:num w:numId="263" w16cid:durableId="1210990615">
    <w:abstractNumId w:val="512"/>
  </w:num>
  <w:num w:numId="264" w16cid:durableId="16736695">
    <w:abstractNumId w:val="1349"/>
  </w:num>
  <w:num w:numId="265" w16cid:durableId="2064525122">
    <w:abstractNumId w:val="1715"/>
  </w:num>
  <w:num w:numId="266" w16cid:durableId="1123498425">
    <w:abstractNumId w:val="1081"/>
  </w:num>
  <w:num w:numId="267" w16cid:durableId="719478252">
    <w:abstractNumId w:val="3"/>
  </w:num>
  <w:num w:numId="268" w16cid:durableId="1702700554">
    <w:abstractNumId w:val="993"/>
  </w:num>
  <w:num w:numId="269" w16cid:durableId="1441293357">
    <w:abstractNumId w:val="1103"/>
  </w:num>
  <w:num w:numId="270" w16cid:durableId="1539970925">
    <w:abstractNumId w:val="580"/>
  </w:num>
  <w:num w:numId="271" w16cid:durableId="1763454354">
    <w:abstractNumId w:val="1746"/>
  </w:num>
  <w:num w:numId="272" w16cid:durableId="2142530839">
    <w:abstractNumId w:val="50"/>
  </w:num>
  <w:num w:numId="273" w16cid:durableId="1732655160">
    <w:abstractNumId w:val="1207"/>
  </w:num>
  <w:num w:numId="274" w16cid:durableId="195385292">
    <w:abstractNumId w:val="1112"/>
  </w:num>
  <w:num w:numId="275" w16cid:durableId="127094682">
    <w:abstractNumId w:val="1301"/>
  </w:num>
  <w:num w:numId="276" w16cid:durableId="232475526">
    <w:abstractNumId w:val="1592"/>
  </w:num>
  <w:num w:numId="277" w16cid:durableId="390201726">
    <w:abstractNumId w:val="1633"/>
  </w:num>
  <w:num w:numId="278" w16cid:durableId="10035480">
    <w:abstractNumId w:val="194"/>
  </w:num>
  <w:num w:numId="279" w16cid:durableId="1080639071">
    <w:abstractNumId w:val="1060"/>
  </w:num>
  <w:num w:numId="280" w16cid:durableId="106119482">
    <w:abstractNumId w:val="123"/>
  </w:num>
  <w:num w:numId="281" w16cid:durableId="495002019">
    <w:abstractNumId w:val="1149"/>
  </w:num>
  <w:num w:numId="282" w16cid:durableId="608658619">
    <w:abstractNumId w:val="497"/>
  </w:num>
  <w:num w:numId="283" w16cid:durableId="784470228">
    <w:abstractNumId w:val="489"/>
  </w:num>
  <w:num w:numId="284" w16cid:durableId="484057027">
    <w:abstractNumId w:val="2233"/>
  </w:num>
  <w:num w:numId="285" w16cid:durableId="933976182">
    <w:abstractNumId w:val="836"/>
  </w:num>
  <w:num w:numId="286" w16cid:durableId="1825655639">
    <w:abstractNumId w:val="1906"/>
  </w:num>
  <w:num w:numId="287" w16cid:durableId="46534565">
    <w:abstractNumId w:val="1703"/>
  </w:num>
  <w:num w:numId="288" w16cid:durableId="745421485">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289" w16cid:durableId="529801378">
    <w:abstractNumId w:val="845"/>
  </w:num>
  <w:num w:numId="290" w16cid:durableId="648289727">
    <w:abstractNumId w:val="2014"/>
  </w:num>
  <w:num w:numId="291" w16cid:durableId="740372177">
    <w:abstractNumId w:val="1198"/>
  </w:num>
  <w:num w:numId="292" w16cid:durableId="1928347118">
    <w:abstractNumId w:val="20"/>
  </w:num>
  <w:num w:numId="293" w16cid:durableId="1430270533">
    <w:abstractNumId w:val="1210"/>
  </w:num>
  <w:num w:numId="294" w16cid:durableId="242185545">
    <w:abstractNumId w:val="682"/>
  </w:num>
  <w:num w:numId="295" w16cid:durableId="1347321250">
    <w:abstractNumId w:val="266"/>
  </w:num>
  <w:num w:numId="296" w16cid:durableId="194315040">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297" w16cid:durableId="891770881">
    <w:abstractNumId w:val="2130"/>
  </w:num>
  <w:num w:numId="298" w16cid:durableId="779759939">
    <w:abstractNumId w:val="143"/>
  </w:num>
  <w:num w:numId="299" w16cid:durableId="1599556533">
    <w:abstractNumId w:val="842"/>
  </w:num>
  <w:num w:numId="300" w16cid:durableId="745104994">
    <w:abstractNumId w:val="749"/>
  </w:num>
  <w:num w:numId="301" w16cid:durableId="1592198785">
    <w:abstractNumId w:val="405"/>
  </w:num>
  <w:num w:numId="302" w16cid:durableId="1806897844">
    <w:abstractNumId w:val="1378"/>
  </w:num>
  <w:num w:numId="303" w16cid:durableId="390158107">
    <w:abstractNumId w:val="2084"/>
  </w:num>
  <w:num w:numId="304" w16cid:durableId="381710983">
    <w:abstractNumId w:val="1956"/>
  </w:num>
  <w:num w:numId="305" w16cid:durableId="270431745">
    <w:abstractNumId w:val="1808"/>
  </w:num>
  <w:num w:numId="306" w16cid:durableId="1802189829">
    <w:abstractNumId w:val="1080"/>
  </w:num>
  <w:num w:numId="307" w16cid:durableId="241987621">
    <w:abstractNumId w:val="2224"/>
  </w:num>
  <w:num w:numId="308" w16cid:durableId="1111819081">
    <w:abstractNumId w:val="1646"/>
  </w:num>
  <w:num w:numId="309" w16cid:durableId="381295938">
    <w:abstractNumId w:val="872"/>
  </w:num>
  <w:num w:numId="310" w16cid:durableId="63652693">
    <w:abstractNumId w:val="1739"/>
  </w:num>
  <w:num w:numId="311" w16cid:durableId="475412597">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312" w16cid:durableId="586422150">
    <w:abstractNumId w:val="670"/>
  </w:num>
  <w:num w:numId="313" w16cid:durableId="132214266">
    <w:abstractNumId w:val="1751"/>
  </w:num>
  <w:num w:numId="314" w16cid:durableId="1843473434">
    <w:abstractNumId w:val="192"/>
  </w:num>
  <w:num w:numId="315" w16cid:durableId="332494317">
    <w:abstractNumId w:val="659"/>
  </w:num>
  <w:num w:numId="316" w16cid:durableId="1962614341">
    <w:abstractNumId w:val="33"/>
  </w:num>
  <w:num w:numId="317" w16cid:durableId="2061854340">
    <w:abstractNumId w:val="232"/>
  </w:num>
  <w:num w:numId="318" w16cid:durableId="366296392">
    <w:abstractNumId w:val="458"/>
  </w:num>
  <w:num w:numId="319" w16cid:durableId="1168788767">
    <w:abstractNumId w:val="201"/>
  </w:num>
  <w:num w:numId="320" w16cid:durableId="1694260486">
    <w:abstractNumId w:val="1628"/>
  </w:num>
  <w:num w:numId="321" w16cid:durableId="1938054554">
    <w:abstractNumId w:val="954"/>
  </w:num>
  <w:num w:numId="322" w16cid:durableId="507254191">
    <w:abstractNumId w:val="2121"/>
  </w:num>
  <w:num w:numId="323" w16cid:durableId="30149373">
    <w:abstractNumId w:val="406"/>
  </w:num>
  <w:num w:numId="324" w16cid:durableId="1055347234">
    <w:abstractNumId w:val="1944"/>
  </w:num>
  <w:num w:numId="325" w16cid:durableId="167864720">
    <w:abstractNumId w:val="2135"/>
  </w:num>
  <w:num w:numId="326" w16cid:durableId="123695060">
    <w:abstractNumId w:val="820"/>
  </w:num>
  <w:num w:numId="327" w16cid:durableId="49573654">
    <w:abstractNumId w:val="2049"/>
  </w:num>
  <w:num w:numId="328" w16cid:durableId="2141920626">
    <w:abstractNumId w:val="1782"/>
  </w:num>
  <w:num w:numId="329" w16cid:durableId="111022629">
    <w:abstractNumId w:val="1175"/>
  </w:num>
  <w:num w:numId="330" w16cid:durableId="1764183024">
    <w:abstractNumId w:val="2095"/>
  </w:num>
  <w:num w:numId="331" w16cid:durableId="1682319529">
    <w:abstractNumId w:val="344"/>
  </w:num>
  <w:num w:numId="332" w16cid:durableId="790127274">
    <w:abstractNumId w:val="1569"/>
  </w:num>
  <w:num w:numId="333" w16cid:durableId="642659328">
    <w:abstractNumId w:val="829"/>
  </w:num>
  <w:num w:numId="334" w16cid:durableId="450441352">
    <w:abstractNumId w:val="347"/>
  </w:num>
  <w:num w:numId="335" w16cid:durableId="1990135448">
    <w:abstractNumId w:val="16"/>
  </w:num>
  <w:num w:numId="336" w16cid:durableId="972635024">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337" w16cid:durableId="849955733">
    <w:abstractNumId w:val="1085"/>
  </w:num>
  <w:num w:numId="338" w16cid:durableId="1547913080">
    <w:abstractNumId w:val="1514"/>
  </w:num>
  <w:num w:numId="339" w16cid:durableId="2032683046">
    <w:abstractNumId w:val="1885"/>
  </w:num>
  <w:num w:numId="340" w16cid:durableId="461113588">
    <w:abstractNumId w:val="2237"/>
  </w:num>
  <w:num w:numId="341" w16cid:durableId="524559134">
    <w:abstractNumId w:val="1793"/>
  </w:num>
  <w:num w:numId="342" w16cid:durableId="1887374078">
    <w:abstractNumId w:val="154"/>
  </w:num>
  <w:num w:numId="343" w16cid:durableId="1917587262">
    <w:abstractNumId w:val="1419"/>
  </w:num>
  <w:num w:numId="344" w16cid:durableId="2020965062">
    <w:abstractNumId w:val="217"/>
  </w:num>
  <w:num w:numId="345" w16cid:durableId="259218004">
    <w:abstractNumId w:val="1822"/>
  </w:num>
  <w:num w:numId="346" w16cid:durableId="1171872351">
    <w:abstractNumId w:val="1570"/>
  </w:num>
  <w:num w:numId="347" w16cid:durableId="1556349718">
    <w:abstractNumId w:val="606"/>
  </w:num>
  <w:num w:numId="348" w16cid:durableId="279268184">
    <w:abstractNumId w:val="722"/>
  </w:num>
  <w:num w:numId="349" w16cid:durableId="544103917">
    <w:abstractNumId w:val="316"/>
  </w:num>
  <w:num w:numId="350" w16cid:durableId="1781757737">
    <w:abstractNumId w:val="922"/>
  </w:num>
  <w:num w:numId="351" w16cid:durableId="1340087319">
    <w:abstractNumId w:val="1169"/>
  </w:num>
  <w:num w:numId="352" w16cid:durableId="588392582">
    <w:abstractNumId w:val="1404"/>
  </w:num>
  <w:num w:numId="353" w16cid:durableId="754480281">
    <w:abstractNumId w:val="1957"/>
  </w:num>
  <w:num w:numId="354" w16cid:durableId="199048852">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355" w16cid:durableId="111365958">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356" w16cid:durableId="1515925620">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357" w16cid:durableId="1956715614">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358" w16cid:durableId="1198195959">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359" w16cid:durableId="1892307715">
    <w:abstractNumId w:val="1612"/>
  </w:num>
  <w:num w:numId="360" w16cid:durableId="1695156435">
    <w:abstractNumId w:val="1315"/>
  </w:num>
  <w:num w:numId="361" w16cid:durableId="1855220634">
    <w:abstractNumId w:val="1946"/>
  </w:num>
  <w:num w:numId="362" w16cid:durableId="1329209686">
    <w:abstractNumId w:val="1068"/>
  </w:num>
  <w:num w:numId="363" w16cid:durableId="518202110">
    <w:abstractNumId w:val="506"/>
  </w:num>
  <w:num w:numId="364" w16cid:durableId="1414202685">
    <w:abstractNumId w:val="1663"/>
  </w:num>
  <w:num w:numId="365" w16cid:durableId="833955688">
    <w:abstractNumId w:val="153"/>
  </w:num>
  <w:num w:numId="366" w16cid:durableId="464010930">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367" w16cid:durableId="1011369784">
    <w:abstractNumId w:val="1239"/>
  </w:num>
  <w:num w:numId="368" w16cid:durableId="2000225953">
    <w:abstractNumId w:val="2093"/>
  </w:num>
  <w:num w:numId="369" w16cid:durableId="193811838">
    <w:abstractNumId w:val="2039"/>
  </w:num>
  <w:num w:numId="370" w16cid:durableId="193732716">
    <w:abstractNumId w:val="988"/>
  </w:num>
  <w:num w:numId="371" w16cid:durableId="324091335">
    <w:abstractNumId w:val="1707"/>
  </w:num>
  <w:num w:numId="372" w16cid:durableId="1124351435">
    <w:abstractNumId w:val="372"/>
  </w:num>
  <w:num w:numId="373" w16cid:durableId="1521237386">
    <w:abstractNumId w:val="1212"/>
  </w:num>
  <w:num w:numId="374" w16cid:durableId="539437058">
    <w:abstractNumId w:val="502"/>
  </w:num>
  <w:num w:numId="375" w16cid:durableId="316421729">
    <w:abstractNumId w:val="1760"/>
  </w:num>
  <w:num w:numId="376" w16cid:durableId="1630670527">
    <w:abstractNumId w:val="801"/>
  </w:num>
  <w:num w:numId="377" w16cid:durableId="1506825135">
    <w:abstractNumId w:val="26"/>
  </w:num>
  <w:num w:numId="378" w16cid:durableId="377978349">
    <w:abstractNumId w:val="572"/>
  </w:num>
  <w:num w:numId="379" w16cid:durableId="1134828977">
    <w:abstractNumId w:val="1233"/>
  </w:num>
  <w:num w:numId="380" w16cid:durableId="1432436885">
    <w:abstractNumId w:val="592"/>
  </w:num>
  <w:num w:numId="381" w16cid:durableId="1262451103">
    <w:abstractNumId w:val="5"/>
  </w:num>
  <w:num w:numId="382" w16cid:durableId="563879332">
    <w:abstractNumId w:val="1089"/>
  </w:num>
  <w:num w:numId="383" w16cid:durableId="1468426564">
    <w:abstractNumId w:val="1753"/>
  </w:num>
  <w:num w:numId="384" w16cid:durableId="460029922">
    <w:abstractNumId w:val="490"/>
  </w:num>
  <w:num w:numId="385" w16cid:durableId="1169758868">
    <w:abstractNumId w:val="865"/>
  </w:num>
  <w:num w:numId="386" w16cid:durableId="1178082782">
    <w:abstractNumId w:val="1849"/>
  </w:num>
  <w:num w:numId="387" w16cid:durableId="1052312495">
    <w:abstractNumId w:val="447"/>
  </w:num>
  <w:num w:numId="388" w16cid:durableId="194274403">
    <w:abstractNumId w:val="979"/>
  </w:num>
  <w:num w:numId="389" w16cid:durableId="1840462582">
    <w:abstractNumId w:val="151"/>
  </w:num>
  <w:num w:numId="390" w16cid:durableId="602343204">
    <w:abstractNumId w:val="543"/>
  </w:num>
  <w:num w:numId="391" w16cid:durableId="794834788">
    <w:abstractNumId w:val="623"/>
  </w:num>
  <w:num w:numId="392" w16cid:durableId="982273742">
    <w:abstractNumId w:val="588"/>
  </w:num>
  <w:num w:numId="393" w16cid:durableId="1925142182">
    <w:abstractNumId w:val="1584"/>
  </w:num>
  <w:num w:numId="394" w16cid:durableId="1732268353">
    <w:abstractNumId w:val="13"/>
  </w:num>
  <w:num w:numId="395" w16cid:durableId="1687710305">
    <w:abstractNumId w:val="175"/>
  </w:num>
  <w:num w:numId="396" w16cid:durableId="1181314081">
    <w:abstractNumId w:val="1775"/>
  </w:num>
  <w:num w:numId="397" w16cid:durableId="205147472">
    <w:abstractNumId w:val="784"/>
  </w:num>
  <w:num w:numId="398" w16cid:durableId="1136799739">
    <w:abstractNumId w:val="2215"/>
  </w:num>
  <w:num w:numId="399" w16cid:durableId="1747143576">
    <w:abstractNumId w:val="891"/>
  </w:num>
  <w:num w:numId="400" w16cid:durableId="1501895851">
    <w:abstractNumId w:val="1460"/>
  </w:num>
  <w:num w:numId="401" w16cid:durableId="2118451694">
    <w:abstractNumId w:val="1099"/>
  </w:num>
  <w:num w:numId="402" w16cid:durableId="808548732">
    <w:abstractNumId w:val="1749"/>
  </w:num>
  <w:num w:numId="403" w16cid:durableId="976758710">
    <w:abstractNumId w:val="861"/>
  </w:num>
  <w:num w:numId="404" w16cid:durableId="607588530">
    <w:abstractNumId w:val="1107"/>
  </w:num>
  <w:num w:numId="405" w16cid:durableId="309795670">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406" w16cid:durableId="1875579731">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407" w16cid:durableId="798304681">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408" w16cid:durableId="641689743">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409" w16cid:durableId="787092255">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410" w16cid:durableId="1150757195">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411" w16cid:durableId="1662350406">
    <w:abstractNumId w:val="857"/>
    <w:lvlOverride w:ilvl="0">
      <w:startOverride w:val="1"/>
      <w:lvl w:ilvl="0">
        <w:start w:val="1"/>
        <w:numFmt w:val="decimal"/>
        <w:pStyle w:val="Heading1"/>
        <w:lvlText w:val="%1"/>
        <w:lvlJc w:val="left"/>
        <w:pPr>
          <w:ind w:left="425" w:hanging="425"/>
        </w:pPr>
        <w:rPr>
          <w:rFonts w:hint="eastAsia"/>
        </w:rPr>
      </w:lvl>
    </w:lvlOverride>
    <w:lvlOverride w:ilvl="1">
      <w:startOverride w:val="1"/>
      <w:lvl w:ilvl="1">
        <w:start w:val="1"/>
        <w:numFmt w:val="decimal"/>
        <w:pStyle w:val="Heading2"/>
        <w:suff w:val="space"/>
        <w:lvlText w:val="%1.%2"/>
        <w:lvlJc w:val="left"/>
        <w:pPr>
          <w:ind w:left="567" w:hanging="340"/>
        </w:pPr>
        <w:rPr>
          <w:rFonts w:hint="eastAsia"/>
        </w:rPr>
      </w:lvl>
    </w:lvlOverride>
    <w:lvlOverride w:ilvl="2">
      <w:startOverride w:val="1"/>
      <w:lvl w:ilvl="2">
        <w:start w:val="1"/>
        <w:numFmt w:val="decimal"/>
        <w:pStyle w:val="Heading3"/>
        <w:suff w:val="space"/>
        <w:lvlText w:val="%1.%2.%3"/>
        <w:lvlJc w:val="left"/>
        <w:pPr>
          <w:ind w:left="369" w:hanging="227"/>
        </w:pPr>
        <w:rPr>
          <w:rFonts w:hint="eastAsia"/>
        </w:rPr>
      </w:lvl>
    </w:lvlOverride>
    <w:lvlOverride w:ilvl="3">
      <w:startOverride w:val="1"/>
      <w:lvl w:ilvl="3">
        <w:start w:val="1"/>
        <w:numFmt w:val="decimal"/>
        <w:lvlText w:val="%1.%2.%3.%4"/>
        <w:lvlJc w:val="left"/>
        <w:pPr>
          <w:ind w:left="1984" w:hanging="708"/>
        </w:pPr>
        <w:rPr>
          <w:rFonts w:hint="eastAsia"/>
        </w:rPr>
      </w:lvl>
    </w:lvlOverride>
    <w:lvlOverride w:ilvl="4">
      <w:startOverride w:val="1"/>
      <w:lvl w:ilvl="4">
        <w:start w:val="1"/>
        <w:numFmt w:val="decimal"/>
        <w:lvlText w:val="%1.%2.%3.%4.%5"/>
        <w:lvlJc w:val="left"/>
        <w:pPr>
          <w:ind w:left="2551" w:hanging="850"/>
        </w:pPr>
        <w:rPr>
          <w:rFonts w:hint="eastAsia"/>
        </w:rPr>
      </w:lvl>
    </w:lvlOverride>
    <w:lvlOverride w:ilvl="5">
      <w:startOverride w:val="1"/>
      <w:lvl w:ilvl="5">
        <w:start w:val="1"/>
        <w:numFmt w:val="decimal"/>
        <w:lvlText w:val="%1.%2.%3.%4.%5.%6"/>
        <w:lvlJc w:val="left"/>
        <w:pPr>
          <w:ind w:left="3260" w:hanging="1134"/>
        </w:pPr>
        <w:rPr>
          <w:rFonts w:hint="eastAsia"/>
        </w:rPr>
      </w:lvl>
    </w:lvlOverride>
    <w:lvlOverride w:ilvl="6">
      <w:startOverride w:val="1"/>
      <w:lvl w:ilvl="6">
        <w:start w:val="1"/>
        <w:numFmt w:val="decimal"/>
        <w:lvlText w:val="%1.%2.%3.%4.%5.%6.%7"/>
        <w:lvlJc w:val="left"/>
        <w:pPr>
          <w:ind w:left="3827" w:hanging="1276"/>
        </w:pPr>
        <w:rPr>
          <w:rFonts w:hint="eastAsia"/>
        </w:rPr>
      </w:lvl>
    </w:lvlOverride>
    <w:lvlOverride w:ilvl="7">
      <w:startOverride w:val="1"/>
      <w:lvl w:ilvl="7">
        <w:start w:val="1"/>
        <w:numFmt w:val="decimal"/>
        <w:lvlText w:val="%1.%2.%3.%4.%5.%6.%7.%8"/>
        <w:lvlJc w:val="left"/>
        <w:pPr>
          <w:ind w:left="4394" w:hanging="1418"/>
        </w:pPr>
        <w:rPr>
          <w:rFonts w:hint="eastAsia"/>
        </w:rPr>
      </w:lvl>
    </w:lvlOverride>
    <w:lvlOverride w:ilvl="8">
      <w:startOverride w:val="1"/>
      <w:lvl w:ilvl="8">
        <w:start w:val="1"/>
        <w:numFmt w:val="decimal"/>
        <w:lvlText w:val="%1.%2.%3.%4.%5.%6.%7.%8.%9"/>
        <w:lvlJc w:val="left"/>
        <w:pPr>
          <w:ind w:left="5102" w:hanging="1700"/>
        </w:pPr>
        <w:rPr>
          <w:rFonts w:hint="eastAsia"/>
        </w:rPr>
      </w:lvl>
    </w:lvlOverride>
  </w:num>
  <w:num w:numId="412" w16cid:durableId="529687753">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413" w16cid:durableId="1981304797">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414" w16cid:durableId="1801071687">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415" w16cid:durableId="931930884">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specVanish w: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416" w16cid:durableId="1334988082">
    <w:abstractNumId w:val="1156"/>
  </w:num>
  <w:num w:numId="417" w16cid:durableId="1136416824">
    <w:abstractNumId w:val="924"/>
  </w:num>
  <w:num w:numId="418" w16cid:durableId="44065027">
    <w:abstractNumId w:val="80"/>
  </w:num>
  <w:num w:numId="419" w16cid:durableId="274480064">
    <w:abstractNumId w:val="1772"/>
  </w:num>
  <w:num w:numId="420" w16cid:durableId="627586632">
    <w:abstractNumId w:val="1601"/>
  </w:num>
  <w:num w:numId="421" w16cid:durableId="1930581345">
    <w:abstractNumId w:val="1520"/>
  </w:num>
  <w:num w:numId="422" w16cid:durableId="811563534">
    <w:abstractNumId w:val="1071"/>
  </w:num>
  <w:num w:numId="423" w16cid:durableId="1286235279">
    <w:abstractNumId w:val="1037"/>
  </w:num>
  <w:num w:numId="424" w16cid:durableId="595286934">
    <w:abstractNumId w:val="1458"/>
  </w:num>
  <w:num w:numId="425" w16cid:durableId="425462080">
    <w:abstractNumId w:val="2021"/>
  </w:num>
  <w:num w:numId="426" w16cid:durableId="1118642754">
    <w:abstractNumId w:val="454"/>
  </w:num>
  <w:num w:numId="427" w16cid:durableId="70583959">
    <w:abstractNumId w:val="887"/>
  </w:num>
  <w:num w:numId="428" w16cid:durableId="222260253">
    <w:abstractNumId w:val="1056"/>
  </w:num>
  <w:num w:numId="429" w16cid:durableId="1455169778">
    <w:abstractNumId w:val="1236"/>
  </w:num>
  <w:num w:numId="430" w16cid:durableId="1602909504">
    <w:abstractNumId w:val="552"/>
  </w:num>
  <w:num w:numId="431" w16cid:durableId="1290209419">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432" w16cid:durableId="1397630075">
    <w:abstractNumId w:val="1330"/>
  </w:num>
  <w:num w:numId="433" w16cid:durableId="1166752405">
    <w:abstractNumId w:val="1340"/>
  </w:num>
  <w:num w:numId="434" w16cid:durableId="1531720101">
    <w:abstractNumId w:val="1291"/>
  </w:num>
  <w:num w:numId="435" w16cid:durableId="1402752594">
    <w:abstractNumId w:val="2081"/>
  </w:num>
  <w:num w:numId="436" w16cid:durableId="1308903477">
    <w:abstractNumId w:val="1758"/>
  </w:num>
  <w:num w:numId="437" w16cid:durableId="2087681061">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438" w16cid:durableId="762839820">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439" w16cid:durableId="1619142050">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440" w16cid:durableId="717752339">
    <w:abstractNumId w:val="1128"/>
  </w:num>
  <w:num w:numId="441" w16cid:durableId="1991901410">
    <w:abstractNumId w:val="1134"/>
  </w:num>
  <w:num w:numId="442" w16cid:durableId="258098062">
    <w:abstractNumId w:val="2033"/>
  </w:num>
  <w:num w:numId="443" w16cid:durableId="1744260028">
    <w:abstractNumId w:val="2027"/>
  </w:num>
  <w:num w:numId="444" w16cid:durableId="688066275">
    <w:abstractNumId w:val="1417"/>
  </w:num>
  <w:num w:numId="445" w16cid:durableId="1143698389">
    <w:abstractNumId w:val="578"/>
  </w:num>
  <w:num w:numId="446" w16cid:durableId="22025095">
    <w:abstractNumId w:val="145"/>
  </w:num>
  <w:num w:numId="447" w16cid:durableId="1394935767">
    <w:abstractNumId w:val="2059"/>
  </w:num>
  <w:num w:numId="448" w16cid:durableId="20474870">
    <w:abstractNumId w:val="488"/>
  </w:num>
  <w:num w:numId="449" w16cid:durableId="447553557">
    <w:abstractNumId w:val="843"/>
  </w:num>
  <w:num w:numId="450" w16cid:durableId="39327736">
    <w:abstractNumId w:val="708"/>
  </w:num>
  <w:num w:numId="451" w16cid:durableId="1026834168">
    <w:abstractNumId w:val="440"/>
  </w:num>
  <w:num w:numId="452" w16cid:durableId="2057196437">
    <w:abstractNumId w:val="1457"/>
  </w:num>
  <w:num w:numId="453" w16cid:durableId="1190217882">
    <w:abstractNumId w:val="432"/>
  </w:num>
  <w:num w:numId="454" w16cid:durableId="266814344">
    <w:abstractNumId w:val="2169"/>
  </w:num>
  <w:num w:numId="455" w16cid:durableId="2052923357">
    <w:abstractNumId w:val="1941"/>
  </w:num>
  <w:num w:numId="456" w16cid:durableId="1344626860">
    <w:abstractNumId w:val="1497"/>
  </w:num>
  <w:num w:numId="457" w16cid:durableId="1135443379">
    <w:abstractNumId w:val="252"/>
  </w:num>
  <w:num w:numId="458" w16cid:durableId="1889025691">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459" w16cid:durableId="2041321670">
    <w:abstractNumId w:val="534"/>
  </w:num>
  <w:num w:numId="460" w16cid:durableId="1425028026">
    <w:abstractNumId w:val="456"/>
  </w:num>
  <w:num w:numId="461" w16cid:durableId="1557664219">
    <w:abstractNumId w:val="459"/>
  </w:num>
  <w:num w:numId="462" w16cid:durableId="1682001267">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463" w16cid:durableId="2028212242">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464" w16cid:durableId="418599471">
    <w:abstractNumId w:val="348"/>
  </w:num>
  <w:num w:numId="465" w16cid:durableId="716508082">
    <w:abstractNumId w:val="1100"/>
  </w:num>
  <w:num w:numId="466" w16cid:durableId="1389837499">
    <w:abstractNumId w:val="1770"/>
  </w:num>
  <w:num w:numId="467" w16cid:durableId="52851462">
    <w:abstractNumId w:val="509"/>
  </w:num>
  <w:num w:numId="468" w16cid:durableId="2021346797">
    <w:abstractNumId w:val="496"/>
  </w:num>
  <w:num w:numId="469" w16cid:durableId="1431966366">
    <w:abstractNumId w:val="630"/>
  </w:num>
  <w:num w:numId="470" w16cid:durableId="2061634178">
    <w:abstractNumId w:val="657"/>
  </w:num>
  <w:num w:numId="471" w16cid:durableId="1095324988">
    <w:abstractNumId w:val="698"/>
  </w:num>
  <w:num w:numId="472" w16cid:durableId="1941989144">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473" w16cid:durableId="713504683">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474" w16cid:durableId="679165921">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475" w16cid:durableId="809135349">
    <w:abstractNumId w:val="79"/>
  </w:num>
  <w:num w:numId="476" w16cid:durableId="988171752">
    <w:abstractNumId w:val="1379"/>
  </w:num>
  <w:num w:numId="477" w16cid:durableId="189538069">
    <w:abstractNumId w:val="2210"/>
  </w:num>
  <w:num w:numId="478" w16cid:durableId="816729381">
    <w:abstractNumId w:val="137"/>
  </w:num>
  <w:num w:numId="479" w16cid:durableId="1115557751">
    <w:abstractNumId w:val="2137"/>
  </w:num>
  <w:num w:numId="480" w16cid:durableId="1801533890">
    <w:abstractNumId w:val="2160"/>
  </w:num>
  <w:num w:numId="481" w16cid:durableId="2006207541">
    <w:abstractNumId w:val="530"/>
  </w:num>
  <w:num w:numId="482" w16cid:durableId="1298535357">
    <w:abstractNumId w:val="1820"/>
  </w:num>
  <w:num w:numId="483" w16cid:durableId="1809467589">
    <w:abstractNumId w:val="500"/>
  </w:num>
  <w:num w:numId="484" w16cid:durableId="882715250">
    <w:abstractNumId w:val="1023"/>
  </w:num>
  <w:num w:numId="485" w16cid:durableId="1327242335">
    <w:abstractNumId w:val="268"/>
  </w:num>
  <w:num w:numId="486" w16cid:durableId="287011492">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487" w16cid:durableId="2139258051">
    <w:abstractNumId w:val="387"/>
  </w:num>
  <w:num w:numId="488" w16cid:durableId="1934044043">
    <w:abstractNumId w:val="1416"/>
  </w:num>
  <w:num w:numId="489" w16cid:durableId="822743974">
    <w:abstractNumId w:val="45"/>
  </w:num>
  <w:num w:numId="490" w16cid:durableId="1435055710">
    <w:abstractNumId w:val="2140"/>
  </w:num>
  <w:num w:numId="491" w16cid:durableId="85082722">
    <w:abstractNumId w:val="213"/>
  </w:num>
  <w:num w:numId="492" w16cid:durableId="1279415161">
    <w:abstractNumId w:val="1690"/>
  </w:num>
  <w:num w:numId="493" w16cid:durableId="358625921">
    <w:abstractNumId w:val="884"/>
  </w:num>
  <w:num w:numId="494" w16cid:durableId="635140958">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495" w16cid:durableId="530538557">
    <w:abstractNumId w:val="2067"/>
  </w:num>
  <w:num w:numId="496" w16cid:durableId="1433744197">
    <w:abstractNumId w:val="1493"/>
  </w:num>
  <w:num w:numId="497" w16cid:durableId="360204119">
    <w:abstractNumId w:val="2054"/>
  </w:num>
  <w:num w:numId="498" w16cid:durableId="696007166">
    <w:abstractNumId w:val="876"/>
  </w:num>
  <w:num w:numId="499" w16cid:durableId="75595550">
    <w:abstractNumId w:val="895"/>
  </w:num>
  <w:num w:numId="500" w16cid:durableId="319699238">
    <w:abstractNumId w:val="576"/>
  </w:num>
  <w:num w:numId="501" w16cid:durableId="1868446250">
    <w:abstractNumId w:val="568"/>
  </w:num>
  <w:num w:numId="502" w16cid:durableId="1328905445">
    <w:abstractNumId w:val="840"/>
  </w:num>
  <w:num w:numId="503" w16cid:durableId="730464923">
    <w:abstractNumId w:val="807"/>
  </w:num>
  <w:num w:numId="504" w16cid:durableId="970748853">
    <w:abstractNumId w:val="1116"/>
  </w:num>
  <w:num w:numId="505" w16cid:durableId="771585581">
    <w:abstractNumId w:val="1052"/>
  </w:num>
  <w:num w:numId="506" w16cid:durableId="1310136695">
    <w:abstractNumId w:val="1450"/>
  </w:num>
  <w:num w:numId="507" w16cid:durableId="530193746">
    <w:abstractNumId w:val="1880"/>
  </w:num>
  <w:num w:numId="508" w16cid:durableId="2024358982">
    <w:abstractNumId w:val="207"/>
  </w:num>
  <w:num w:numId="509" w16cid:durableId="1893881366">
    <w:abstractNumId w:val="2022"/>
  </w:num>
  <w:num w:numId="510" w16cid:durableId="1130368621">
    <w:abstractNumId w:val="1680"/>
  </w:num>
  <w:num w:numId="511" w16cid:durableId="222375923">
    <w:abstractNumId w:val="958"/>
  </w:num>
  <w:num w:numId="512" w16cid:durableId="674958305">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513" w16cid:durableId="629945521">
    <w:abstractNumId w:val="93"/>
  </w:num>
  <w:num w:numId="514" w16cid:durableId="931356807">
    <w:abstractNumId w:val="1066"/>
  </w:num>
  <w:num w:numId="515" w16cid:durableId="1401369493">
    <w:abstractNumId w:val="2234"/>
  </w:num>
  <w:num w:numId="516" w16cid:durableId="453445491">
    <w:abstractNumId w:val="1115"/>
  </w:num>
  <w:num w:numId="517" w16cid:durableId="2248301">
    <w:abstractNumId w:val="553"/>
  </w:num>
  <w:num w:numId="518" w16cid:durableId="2070303617">
    <w:abstractNumId w:val="775"/>
  </w:num>
  <w:num w:numId="519" w16cid:durableId="983507534">
    <w:abstractNumId w:val="172"/>
  </w:num>
  <w:num w:numId="520" w16cid:durableId="809246350">
    <w:abstractNumId w:val="952"/>
  </w:num>
  <w:num w:numId="521" w16cid:durableId="1731617032">
    <w:abstractNumId w:val="11"/>
  </w:num>
  <w:num w:numId="522" w16cid:durableId="966819306">
    <w:abstractNumId w:val="538"/>
  </w:num>
  <w:num w:numId="523" w16cid:durableId="1362977967">
    <w:abstractNumId w:val="848"/>
  </w:num>
  <w:num w:numId="524" w16cid:durableId="169220269">
    <w:abstractNumId w:val="1879"/>
  </w:num>
  <w:num w:numId="525" w16cid:durableId="1822499918">
    <w:abstractNumId w:val="189"/>
  </w:num>
  <w:num w:numId="526" w16cid:durableId="747245">
    <w:abstractNumId w:val="1853"/>
  </w:num>
  <w:num w:numId="527" w16cid:durableId="1296566036">
    <w:abstractNumId w:val="1728"/>
  </w:num>
  <w:num w:numId="528" w16cid:durableId="1134328436">
    <w:abstractNumId w:val="1725"/>
  </w:num>
  <w:num w:numId="529" w16cid:durableId="295523553">
    <w:abstractNumId w:val="551"/>
  </w:num>
  <w:num w:numId="530" w16cid:durableId="131102772">
    <w:abstractNumId w:val="751"/>
  </w:num>
  <w:num w:numId="531" w16cid:durableId="937445860">
    <w:abstractNumId w:val="948"/>
  </w:num>
  <w:num w:numId="532" w16cid:durableId="42751417">
    <w:abstractNumId w:val="230"/>
  </w:num>
  <w:num w:numId="533" w16cid:durableId="1741055024">
    <w:abstractNumId w:val="736"/>
  </w:num>
  <w:num w:numId="534" w16cid:durableId="224074015">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specVanish w: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535" w16cid:durableId="1797677488">
    <w:abstractNumId w:val="476"/>
  </w:num>
  <w:num w:numId="536" w16cid:durableId="1631548474">
    <w:abstractNumId w:val="957"/>
  </w:num>
  <w:num w:numId="537" w16cid:durableId="1327242206">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538" w16cid:durableId="400953490">
    <w:abstractNumId w:val="1899"/>
  </w:num>
  <w:num w:numId="539" w16cid:durableId="1669477775">
    <w:abstractNumId w:val="1001"/>
  </w:num>
  <w:num w:numId="540" w16cid:durableId="987200053">
    <w:abstractNumId w:val="754"/>
  </w:num>
  <w:num w:numId="541" w16cid:durableId="590816550">
    <w:abstractNumId w:val="2205"/>
  </w:num>
  <w:num w:numId="542" w16cid:durableId="1834907168">
    <w:abstractNumId w:val="1405"/>
  </w:num>
  <w:num w:numId="543" w16cid:durableId="901871302">
    <w:abstractNumId w:val="1878"/>
  </w:num>
  <w:num w:numId="544" w16cid:durableId="636373603">
    <w:abstractNumId w:val="90"/>
  </w:num>
  <w:num w:numId="545" w16cid:durableId="1319379968">
    <w:abstractNumId w:val="1425"/>
  </w:num>
  <w:num w:numId="546" w16cid:durableId="327097909">
    <w:abstractNumId w:val="857"/>
    <w:lvlOverride w:ilvl="0">
      <w:startOverride w:val="1"/>
      <w:lvl w:ilvl="0">
        <w:start w:val="1"/>
        <w:numFmt w:val="decimal"/>
        <w:pStyle w:val="Heading1"/>
        <w:lvlText w:val="%1"/>
        <w:lvlJc w:val="left"/>
        <w:pPr>
          <w:ind w:left="425" w:hanging="425"/>
        </w:pPr>
        <w:rPr>
          <w:rFonts w:hint="eastAsia"/>
        </w:rPr>
      </w:lvl>
    </w:lvlOverride>
    <w:lvlOverride w:ilvl="1">
      <w:startOverride w:val="1"/>
      <w:lvl w:ilvl="1">
        <w:start w:val="1"/>
        <w:numFmt w:val="decimal"/>
        <w:pStyle w:val="Heading2"/>
        <w:suff w:val="space"/>
        <w:lvlText w:val="%1.%2"/>
        <w:lvlJc w:val="left"/>
        <w:pPr>
          <w:ind w:left="567" w:hanging="340"/>
        </w:pPr>
        <w:rPr>
          <w:rFonts w:hint="eastAsia"/>
        </w:rPr>
      </w:lvl>
    </w:lvlOverride>
    <w:lvlOverride w:ilvl="2">
      <w:startOverride w:val="1"/>
      <w:lvl w:ilvl="2">
        <w:start w:val="1"/>
        <w:numFmt w:val="decimal"/>
        <w:pStyle w:val="Heading3"/>
        <w:suff w:val="space"/>
        <w:lvlText w:val="%1.%2.%3"/>
        <w:lvlJc w:val="left"/>
        <w:pPr>
          <w:ind w:left="369" w:hanging="227"/>
        </w:pPr>
        <w:rPr>
          <w:rFonts w:hint="eastAsia"/>
        </w:rPr>
      </w:lvl>
    </w:lvlOverride>
    <w:lvlOverride w:ilvl="3">
      <w:startOverride w:val="1"/>
      <w:lvl w:ilvl="3">
        <w:start w:val="1"/>
        <w:numFmt w:val="decimal"/>
        <w:lvlText w:val="%1.%2.%3.%4"/>
        <w:lvlJc w:val="left"/>
        <w:pPr>
          <w:ind w:left="1984" w:hanging="708"/>
        </w:pPr>
        <w:rPr>
          <w:rFonts w:hint="eastAsia"/>
        </w:rPr>
      </w:lvl>
    </w:lvlOverride>
    <w:lvlOverride w:ilvl="4">
      <w:startOverride w:val="1"/>
      <w:lvl w:ilvl="4">
        <w:start w:val="1"/>
        <w:numFmt w:val="decimal"/>
        <w:lvlText w:val="%1.%2.%3.%4.%5"/>
        <w:lvlJc w:val="left"/>
        <w:pPr>
          <w:ind w:left="2551" w:hanging="850"/>
        </w:pPr>
        <w:rPr>
          <w:rFonts w:hint="eastAsia"/>
        </w:rPr>
      </w:lvl>
    </w:lvlOverride>
    <w:lvlOverride w:ilvl="5">
      <w:startOverride w:val="1"/>
      <w:lvl w:ilvl="5">
        <w:start w:val="1"/>
        <w:numFmt w:val="decimal"/>
        <w:lvlText w:val="%1.%2.%3.%4.%5.%6"/>
        <w:lvlJc w:val="left"/>
        <w:pPr>
          <w:ind w:left="3260" w:hanging="1134"/>
        </w:pPr>
        <w:rPr>
          <w:rFonts w:hint="eastAsia"/>
        </w:rPr>
      </w:lvl>
    </w:lvlOverride>
    <w:lvlOverride w:ilvl="6">
      <w:startOverride w:val="1"/>
      <w:lvl w:ilvl="6">
        <w:start w:val="1"/>
        <w:numFmt w:val="decimal"/>
        <w:lvlText w:val="%1.%2.%3.%4.%5.%6.%7"/>
        <w:lvlJc w:val="left"/>
        <w:pPr>
          <w:ind w:left="3827" w:hanging="1276"/>
        </w:pPr>
        <w:rPr>
          <w:rFonts w:hint="eastAsia"/>
        </w:rPr>
      </w:lvl>
    </w:lvlOverride>
    <w:lvlOverride w:ilvl="7">
      <w:startOverride w:val="1"/>
      <w:lvl w:ilvl="7">
        <w:start w:val="1"/>
        <w:numFmt w:val="decimal"/>
        <w:lvlText w:val="%1.%2.%3.%4.%5.%6.%7.%8"/>
        <w:lvlJc w:val="left"/>
        <w:pPr>
          <w:ind w:left="4394" w:hanging="1418"/>
        </w:pPr>
        <w:rPr>
          <w:rFonts w:hint="eastAsia"/>
        </w:rPr>
      </w:lvl>
    </w:lvlOverride>
    <w:lvlOverride w:ilvl="8">
      <w:startOverride w:val="1"/>
      <w:lvl w:ilvl="8">
        <w:start w:val="1"/>
        <w:numFmt w:val="decimal"/>
        <w:lvlText w:val="%1.%2.%3.%4.%5.%6.%7.%8.%9"/>
        <w:lvlJc w:val="left"/>
        <w:pPr>
          <w:ind w:left="5102" w:hanging="1700"/>
        </w:pPr>
        <w:rPr>
          <w:rFonts w:hint="eastAsia"/>
        </w:rPr>
      </w:lvl>
    </w:lvlOverride>
  </w:num>
  <w:num w:numId="547" w16cid:durableId="1481461572">
    <w:abstractNumId w:val="379"/>
  </w:num>
  <w:num w:numId="548" w16cid:durableId="1401976778">
    <w:abstractNumId w:val="1114"/>
  </w:num>
  <w:num w:numId="549" w16cid:durableId="699890692">
    <w:abstractNumId w:val="1010"/>
  </w:num>
  <w:num w:numId="550" w16cid:durableId="1781950981">
    <w:abstractNumId w:val="1486"/>
  </w:num>
  <w:num w:numId="551" w16cid:durableId="2128233337">
    <w:abstractNumId w:val="2100"/>
  </w:num>
  <w:num w:numId="552" w16cid:durableId="1219392906">
    <w:abstractNumId w:val="968"/>
  </w:num>
  <w:num w:numId="553" w16cid:durableId="2061633938">
    <w:abstractNumId w:val="892"/>
  </w:num>
  <w:num w:numId="554" w16cid:durableId="1539925294">
    <w:abstractNumId w:val="919"/>
  </w:num>
  <w:num w:numId="555" w16cid:durableId="77989820">
    <w:abstractNumId w:val="636"/>
  </w:num>
  <w:num w:numId="556" w16cid:durableId="1991321011">
    <w:abstractNumId w:val="1541"/>
  </w:num>
  <w:num w:numId="557" w16cid:durableId="1108700078">
    <w:abstractNumId w:val="1777"/>
  </w:num>
  <w:num w:numId="558" w16cid:durableId="228542183">
    <w:abstractNumId w:val="1299"/>
  </w:num>
  <w:num w:numId="559" w16cid:durableId="11423438">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560" w16cid:durableId="762381200">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561" w16cid:durableId="1365987213">
    <w:abstractNumId w:val="327"/>
  </w:num>
  <w:num w:numId="562" w16cid:durableId="745372214">
    <w:abstractNumId w:val="699"/>
  </w:num>
  <w:num w:numId="563" w16cid:durableId="751396622">
    <w:abstractNumId w:val="723"/>
  </w:num>
  <w:num w:numId="564" w16cid:durableId="1608198140">
    <w:abstractNumId w:val="1846"/>
  </w:num>
  <w:num w:numId="565" w16cid:durableId="908224075">
    <w:abstractNumId w:val="1527"/>
  </w:num>
  <w:num w:numId="566" w16cid:durableId="679048559">
    <w:abstractNumId w:val="1742"/>
  </w:num>
  <w:num w:numId="567" w16cid:durableId="1833136579">
    <w:abstractNumId w:val="1535"/>
  </w:num>
  <w:num w:numId="568" w16cid:durableId="639917757">
    <w:abstractNumId w:val="254"/>
  </w:num>
  <w:num w:numId="569" w16cid:durableId="1245065375">
    <w:abstractNumId w:val="964"/>
  </w:num>
  <w:num w:numId="570" w16cid:durableId="1843928372">
    <w:abstractNumId w:val="2146"/>
  </w:num>
  <w:num w:numId="571" w16cid:durableId="1695693397">
    <w:abstractNumId w:val="424"/>
  </w:num>
  <w:num w:numId="572" w16cid:durableId="2085030706">
    <w:abstractNumId w:val="1947"/>
  </w:num>
  <w:num w:numId="573" w16cid:durableId="754473320">
    <w:abstractNumId w:val="959"/>
  </w:num>
  <w:num w:numId="574" w16cid:durableId="617882002">
    <w:abstractNumId w:val="1021"/>
  </w:num>
  <w:num w:numId="575" w16cid:durableId="1239054430">
    <w:abstractNumId w:val="74"/>
  </w:num>
  <w:num w:numId="576" w16cid:durableId="1810593375">
    <w:abstractNumId w:val="1991"/>
  </w:num>
  <w:num w:numId="577" w16cid:durableId="587689010">
    <w:abstractNumId w:val="2183"/>
  </w:num>
  <w:num w:numId="578" w16cid:durableId="1393889069">
    <w:abstractNumId w:val="1738"/>
  </w:num>
  <w:num w:numId="579" w16cid:durableId="309136822">
    <w:abstractNumId w:val="1073"/>
  </w:num>
  <w:num w:numId="580" w16cid:durableId="2018850589">
    <w:abstractNumId w:val="431"/>
  </w:num>
  <w:num w:numId="581" w16cid:durableId="1957835742">
    <w:abstractNumId w:val="1197"/>
  </w:num>
  <w:num w:numId="582" w16cid:durableId="285433996">
    <w:abstractNumId w:val="1871"/>
  </w:num>
  <w:num w:numId="583" w16cid:durableId="441189036">
    <w:abstractNumId w:val="78"/>
  </w:num>
  <w:num w:numId="584" w16cid:durableId="1045059817">
    <w:abstractNumId w:val="446"/>
  </w:num>
  <w:num w:numId="585" w16cid:durableId="893732181">
    <w:abstractNumId w:val="1326"/>
  </w:num>
  <w:num w:numId="586" w16cid:durableId="213351902">
    <w:abstractNumId w:val="916"/>
  </w:num>
  <w:num w:numId="587" w16cid:durableId="1998223726">
    <w:abstractNumId w:val="510"/>
  </w:num>
  <w:num w:numId="588" w16cid:durableId="911349782">
    <w:abstractNumId w:val="1262"/>
  </w:num>
  <w:num w:numId="589" w16cid:durableId="779492337">
    <w:abstractNumId w:val="1851"/>
  </w:num>
  <w:num w:numId="590" w16cid:durableId="754013909">
    <w:abstractNumId w:val="523"/>
  </w:num>
  <w:num w:numId="591" w16cid:durableId="1893542703">
    <w:abstractNumId w:val="2165"/>
  </w:num>
  <w:num w:numId="592" w16cid:durableId="1012879748">
    <w:abstractNumId w:val="2042"/>
  </w:num>
  <w:num w:numId="593" w16cid:durableId="199243603">
    <w:abstractNumId w:val="1319"/>
  </w:num>
  <w:num w:numId="594" w16cid:durableId="987200682">
    <w:abstractNumId w:val="2110"/>
  </w:num>
  <w:num w:numId="595" w16cid:durableId="1286157476">
    <w:abstractNumId w:val="1190"/>
  </w:num>
  <w:num w:numId="596" w16cid:durableId="838039749">
    <w:abstractNumId w:val="2111"/>
  </w:num>
  <w:num w:numId="597" w16cid:durableId="1900897179">
    <w:abstractNumId w:val="2241"/>
  </w:num>
  <w:num w:numId="598" w16cid:durableId="1821000400">
    <w:abstractNumId w:val="721"/>
  </w:num>
  <w:num w:numId="599" w16cid:durableId="1785881961">
    <w:abstractNumId w:val="2074"/>
  </w:num>
  <w:num w:numId="600" w16cid:durableId="869076510">
    <w:abstractNumId w:val="760"/>
  </w:num>
  <w:num w:numId="601" w16cid:durableId="722095235">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602" w16cid:durableId="769931143">
    <w:abstractNumId w:val="1930"/>
  </w:num>
  <w:num w:numId="603" w16cid:durableId="70273886">
    <w:abstractNumId w:val="1082"/>
  </w:num>
  <w:num w:numId="604" w16cid:durableId="690643744">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605" w16cid:durableId="660546448">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606" w16cid:durableId="1849130626">
    <w:abstractNumId w:val="857"/>
    <w:lvlOverride w:ilvl="0">
      <w:startOverride w:val="1"/>
      <w:lvl w:ilvl="0">
        <w:start w:val="1"/>
        <w:numFmt w:val="decimal"/>
        <w:pStyle w:val="Heading1"/>
        <w:lvlText w:val="%1"/>
        <w:lvlJc w:val="left"/>
        <w:pPr>
          <w:ind w:left="425" w:hanging="425"/>
        </w:pPr>
        <w:rPr>
          <w:rFonts w:hint="eastAsia"/>
        </w:rPr>
      </w:lvl>
    </w:lvlOverride>
    <w:lvlOverride w:ilvl="1">
      <w:startOverride w:val="1"/>
      <w:lvl w:ilvl="1">
        <w:start w:val="1"/>
        <w:numFmt w:val="decimal"/>
        <w:pStyle w:val="Heading2"/>
        <w:suff w:val="space"/>
        <w:lvlText w:val="%1.%2"/>
        <w:lvlJc w:val="left"/>
        <w:pPr>
          <w:ind w:left="567" w:hanging="340"/>
        </w:pPr>
        <w:rPr>
          <w:rFonts w:hint="eastAsia"/>
        </w:rPr>
      </w:lvl>
    </w:lvlOverride>
    <w:lvlOverride w:ilvl="2">
      <w:startOverride w:val="1"/>
      <w:lvl w:ilvl="2">
        <w:start w:val="1"/>
        <w:numFmt w:val="decimal"/>
        <w:pStyle w:val="Heading3"/>
        <w:suff w:val="space"/>
        <w:lvlText w:val="%1.%2.%3"/>
        <w:lvlJc w:val="left"/>
        <w:pPr>
          <w:ind w:left="369" w:hanging="227"/>
        </w:pPr>
        <w:rPr>
          <w:rFonts w:hint="eastAsia"/>
        </w:rPr>
      </w:lvl>
    </w:lvlOverride>
    <w:lvlOverride w:ilvl="3">
      <w:startOverride w:val="1"/>
      <w:lvl w:ilvl="3">
        <w:start w:val="1"/>
        <w:numFmt w:val="decimal"/>
        <w:lvlText w:val="%1.%2.%3.%4"/>
        <w:lvlJc w:val="left"/>
        <w:pPr>
          <w:ind w:left="1984" w:hanging="708"/>
        </w:pPr>
        <w:rPr>
          <w:rFonts w:hint="eastAsia"/>
        </w:rPr>
      </w:lvl>
    </w:lvlOverride>
    <w:lvlOverride w:ilvl="4">
      <w:startOverride w:val="1"/>
      <w:lvl w:ilvl="4">
        <w:start w:val="1"/>
        <w:numFmt w:val="decimal"/>
        <w:lvlText w:val="%1.%2.%3.%4.%5"/>
        <w:lvlJc w:val="left"/>
        <w:pPr>
          <w:ind w:left="2551" w:hanging="850"/>
        </w:pPr>
        <w:rPr>
          <w:rFonts w:hint="eastAsia"/>
        </w:rPr>
      </w:lvl>
    </w:lvlOverride>
    <w:lvlOverride w:ilvl="5">
      <w:startOverride w:val="1"/>
      <w:lvl w:ilvl="5">
        <w:start w:val="1"/>
        <w:numFmt w:val="decimal"/>
        <w:lvlText w:val="%1.%2.%3.%4.%5.%6"/>
        <w:lvlJc w:val="left"/>
        <w:pPr>
          <w:ind w:left="3260" w:hanging="1134"/>
        </w:pPr>
        <w:rPr>
          <w:rFonts w:hint="eastAsia"/>
        </w:rPr>
      </w:lvl>
    </w:lvlOverride>
    <w:lvlOverride w:ilvl="6">
      <w:startOverride w:val="1"/>
      <w:lvl w:ilvl="6">
        <w:start w:val="1"/>
        <w:numFmt w:val="decimal"/>
        <w:lvlText w:val="%1.%2.%3.%4.%5.%6.%7"/>
        <w:lvlJc w:val="left"/>
        <w:pPr>
          <w:ind w:left="3827" w:hanging="1276"/>
        </w:pPr>
        <w:rPr>
          <w:rFonts w:hint="eastAsia"/>
        </w:rPr>
      </w:lvl>
    </w:lvlOverride>
    <w:lvlOverride w:ilvl="7">
      <w:startOverride w:val="1"/>
      <w:lvl w:ilvl="7">
        <w:start w:val="1"/>
        <w:numFmt w:val="decimal"/>
        <w:lvlText w:val="%1.%2.%3.%4.%5.%6.%7.%8"/>
        <w:lvlJc w:val="left"/>
        <w:pPr>
          <w:ind w:left="4394" w:hanging="1418"/>
        </w:pPr>
        <w:rPr>
          <w:rFonts w:hint="eastAsia"/>
        </w:rPr>
      </w:lvl>
    </w:lvlOverride>
    <w:lvlOverride w:ilvl="8">
      <w:startOverride w:val="1"/>
      <w:lvl w:ilvl="8">
        <w:start w:val="1"/>
        <w:numFmt w:val="decimal"/>
        <w:lvlText w:val="%1.%2.%3.%4.%5.%6.%7.%8.%9"/>
        <w:lvlJc w:val="left"/>
        <w:pPr>
          <w:ind w:left="5102" w:hanging="1700"/>
        </w:pPr>
        <w:rPr>
          <w:rFonts w:hint="eastAsia"/>
        </w:rPr>
      </w:lvl>
    </w:lvlOverride>
  </w:num>
  <w:num w:numId="607" w16cid:durableId="961115392">
    <w:abstractNumId w:val="857"/>
    <w:lvlOverride w:ilvl="0">
      <w:startOverride w:val="1"/>
      <w:lvl w:ilvl="0">
        <w:start w:val="1"/>
        <w:numFmt w:val="decimal"/>
        <w:pStyle w:val="Heading1"/>
        <w:lvlText w:val="%1"/>
        <w:lvlJc w:val="left"/>
        <w:pPr>
          <w:ind w:left="425" w:hanging="425"/>
        </w:pPr>
        <w:rPr>
          <w:rFonts w:hint="eastAsia"/>
        </w:rPr>
      </w:lvl>
    </w:lvlOverride>
    <w:lvlOverride w:ilvl="1">
      <w:startOverride w:val="1"/>
      <w:lvl w:ilvl="1">
        <w:start w:val="1"/>
        <w:numFmt w:val="decimal"/>
        <w:pStyle w:val="Heading2"/>
        <w:suff w:val="space"/>
        <w:lvlText w:val="%1.%2"/>
        <w:lvlJc w:val="left"/>
        <w:pPr>
          <w:ind w:left="567" w:hanging="340"/>
        </w:pPr>
        <w:rPr>
          <w:rFonts w:hint="eastAsia"/>
        </w:rPr>
      </w:lvl>
    </w:lvlOverride>
    <w:lvlOverride w:ilvl="2">
      <w:startOverride w:val="1"/>
      <w:lvl w:ilvl="2">
        <w:start w:val="1"/>
        <w:numFmt w:val="decimal"/>
        <w:pStyle w:val="Heading3"/>
        <w:suff w:val="space"/>
        <w:lvlText w:val="%1.%2.%3"/>
        <w:lvlJc w:val="left"/>
        <w:pPr>
          <w:ind w:left="227" w:hanging="227"/>
        </w:pPr>
        <w:rPr>
          <w:rFonts w:hint="eastAsia"/>
        </w:rPr>
      </w:lvl>
    </w:lvlOverride>
    <w:lvlOverride w:ilvl="3">
      <w:startOverride w:val="1"/>
      <w:lvl w:ilvl="3">
        <w:start w:val="1"/>
        <w:numFmt w:val="decimal"/>
        <w:lvlText w:val="%1.%2.%3.%4"/>
        <w:lvlJc w:val="left"/>
        <w:pPr>
          <w:ind w:left="1984" w:hanging="708"/>
        </w:pPr>
        <w:rPr>
          <w:rFonts w:hint="eastAsia"/>
        </w:rPr>
      </w:lvl>
    </w:lvlOverride>
    <w:lvlOverride w:ilvl="4">
      <w:startOverride w:val="1"/>
      <w:lvl w:ilvl="4">
        <w:start w:val="1"/>
        <w:numFmt w:val="decimal"/>
        <w:lvlText w:val="%1.%2.%3.%4.%5"/>
        <w:lvlJc w:val="left"/>
        <w:pPr>
          <w:ind w:left="2551" w:hanging="850"/>
        </w:pPr>
        <w:rPr>
          <w:rFonts w:hint="eastAsia"/>
        </w:rPr>
      </w:lvl>
    </w:lvlOverride>
    <w:lvlOverride w:ilvl="5">
      <w:startOverride w:val="1"/>
      <w:lvl w:ilvl="5">
        <w:start w:val="1"/>
        <w:numFmt w:val="decimal"/>
        <w:lvlText w:val="%1.%2.%3.%4.%5.%6"/>
        <w:lvlJc w:val="left"/>
        <w:pPr>
          <w:ind w:left="3260" w:hanging="1134"/>
        </w:pPr>
        <w:rPr>
          <w:rFonts w:hint="eastAsia"/>
        </w:rPr>
      </w:lvl>
    </w:lvlOverride>
    <w:lvlOverride w:ilvl="6">
      <w:startOverride w:val="1"/>
      <w:lvl w:ilvl="6">
        <w:start w:val="1"/>
        <w:numFmt w:val="decimal"/>
        <w:lvlText w:val="%1.%2.%3.%4.%5.%6.%7"/>
        <w:lvlJc w:val="left"/>
        <w:pPr>
          <w:ind w:left="3827" w:hanging="1276"/>
        </w:pPr>
        <w:rPr>
          <w:rFonts w:hint="eastAsia"/>
        </w:rPr>
      </w:lvl>
    </w:lvlOverride>
    <w:lvlOverride w:ilvl="7">
      <w:startOverride w:val="1"/>
      <w:lvl w:ilvl="7">
        <w:start w:val="1"/>
        <w:numFmt w:val="decimal"/>
        <w:lvlText w:val="%1.%2.%3.%4.%5.%6.%7.%8"/>
        <w:lvlJc w:val="left"/>
        <w:pPr>
          <w:ind w:left="4394" w:hanging="1418"/>
        </w:pPr>
        <w:rPr>
          <w:rFonts w:hint="eastAsia"/>
        </w:rPr>
      </w:lvl>
    </w:lvlOverride>
    <w:lvlOverride w:ilvl="8">
      <w:startOverride w:val="1"/>
      <w:lvl w:ilvl="8">
        <w:start w:val="1"/>
        <w:numFmt w:val="decimal"/>
        <w:lvlText w:val="%1.%2.%3.%4.%5.%6.%7.%8.%9"/>
        <w:lvlJc w:val="left"/>
        <w:pPr>
          <w:ind w:left="5102" w:hanging="1700"/>
        </w:pPr>
        <w:rPr>
          <w:rFonts w:hint="eastAsia"/>
        </w:rPr>
      </w:lvl>
    </w:lvlOverride>
  </w:num>
  <w:num w:numId="608" w16cid:durableId="1808156792">
    <w:abstractNumId w:val="1399"/>
  </w:num>
  <w:num w:numId="609" w16cid:durableId="1445618260">
    <w:abstractNumId w:val="601"/>
  </w:num>
  <w:num w:numId="610" w16cid:durableId="152993588">
    <w:abstractNumId w:val="1309"/>
  </w:num>
  <w:num w:numId="611" w16cid:durableId="21562388">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612" w16cid:durableId="1076632502">
    <w:abstractNumId w:val="1105"/>
  </w:num>
  <w:num w:numId="613" w16cid:durableId="1313100019">
    <w:abstractNumId w:val="680"/>
  </w:num>
  <w:num w:numId="614" w16cid:durableId="1118910214">
    <w:abstractNumId w:val="1505"/>
  </w:num>
  <w:num w:numId="615" w16cid:durableId="666639299">
    <w:abstractNumId w:val="750"/>
  </w:num>
  <w:num w:numId="616" w16cid:durableId="1125737082">
    <w:abstractNumId w:val="1426"/>
  </w:num>
  <w:num w:numId="617" w16cid:durableId="478108481">
    <w:abstractNumId w:val="813"/>
  </w:num>
  <w:num w:numId="618" w16cid:durableId="1819224640">
    <w:abstractNumId w:val="451"/>
  </w:num>
  <w:num w:numId="619" w16cid:durableId="501311053">
    <w:abstractNumId w:val="1887"/>
  </w:num>
  <w:num w:numId="620" w16cid:durableId="1075709601">
    <w:abstractNumId w:val="1979"/>
  </w:num>
  <w:num w:numId="621" w16cid:durableId="192039042">
    <w:abstractNumId w:val="2113"/>
  </w:num>
  <w:num w:numId="622" w16cid:durableId="1670206234">
    <w:abstractNumId w:val="583"/>
  </w:num>
  <w:num w:numId="623" w16cid:durableId="1697733272">
    <w:abstractNumId w:val="638"/>
  </w:num>
  <w:num w:numId="624" w16cid:durableId="1244142542">
    <w:abstractNumId w:val="2240"/>
  </w:num>
  <w:num w:numId="625" w16cid:durableId="1260218205">
    <w:abstractNumId w:val="471"/>
  </w:num>
  <w:num w:numId="626" w16cid:durableId="259066806">
    <w:abstractNumId w:val="1580"/>
  </w:num>
  <w:num w:numId="627" w16cid:durableId="94443826">
    <w:abstractNumId w:val="1329"/>
  </w:num>
  <w:num w:numId="628" w16cid:durableId="1096053044">
    <w:abstractNumId w:val="679"/>
  </w:num>
  <w:num w:numId="629" w16cid:durableId="591359894">
    <w:abstractNumId w:val="2162"/>
  </w:num>
  <w:num w:numId="630" w16cid:durableId="1136338342">
    <w:abstractNumId w:val="2172"/>
  </w:num>
  <w:num w:numId="631" w16cid:durableId="1042436375">
    <w:abstractNumId w:val="445"/>
  </w:num>
  <w:num w:numId="632" w16cid:durableId="2076706817">
    <w:abstractNumId w:val="867"/>
  </w:num>
  <w:num w:numId="633" w16cid:durableId="1657949701">
    <w:abstractNumId w:val="1280"/>
  </w:num>
  <w:num w:numId="634" w16cid:durableId="1747071013">
    <w:abstractNumId w:val="800"/>
  </w:num>
  <w:num w:numId="635" w16cid:durableId="1268545233">
    <w:abstractNumId w:val="38"/>
  </w:num>
  <w:num w:numId="636" w16cid:durableId="1903179163">
    <w:abstractNumId w:val="1989"/>
  </w:num>
  <w:num w:numId="637" w16cid:durableId="1092580845">
    <w:abstractNumId w:val="619"/>
  </w:num>
  <w:num w:numId="638" w16cid:durableId="1687828771">
    <w:abstractNumId w:val="211"/>
  </w:num>
  <w:num w:numId="639" w16cid:durableId="1025179872">
    <w:abstractNumId w:val="269"/>
  </w:num>
  <w:num w:numId="640" w16cid:durableId="191455493">
    <w:abstractNumId w:val="1310"/>
  </w:num>
  <w:num w:numId="641" w16cid:durableId="1168903634">
    <w:abstractNumId w:val="1487"/>
  </w:num>
  <w:num w:numId="642" w16cid:durableId="1876388789">
    <w:abstractNumId w:val="249"/>
  </w:num>
  <w:num w:numId="643" w16cid:durableId="1289320043">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644" w16cid:durableId="945582749">
    <w:abstractNumId w:val="923"/>
  </w:num>
  <w:num w:numId="645" w16cid:durableId="1350840553">
    <w:abstractNumId w:val="526"/>
  </w:num>
  <w:num w:numId="646" w16cid:durableId="690687338">
    <w:abstractNumId w:val="929"/>
  </w:num>
  <w:num w:numId="647" w16cid:durableId="1268854807">
    <w:abstractNumId w:val="732"/>
  </w:num>
  <w:num w:numId="648" w16cid:durableId="316763925">
    <w:abstractNumId w:val="1474"/>
  </w:num>
  <w:num w:numId="649" w16cid:durableId="875969557">
    <w:abstractNumId w:val="1638"/>
  </w:num>
  <w:num w:numId="650" w16cid:durableId="704789341">
    <w:abstractNumId w:val="449"/>
  </w:num>
  <w:num w:numId="651" w16cid:durableId="646201140">
    <w:abstractNumId w:val="1799"/>
  </w:num>
  <w:num w:numId="652" w16cid:durableId="1865749744">
    <w:abstractNumId w:val="685"/>
  </w:num>
  <w:num w:numId="653" w16cid:durableId="1752310718">
    <w:abstractNumId w:val="719"/>
  </w:num>
  <w:num w:numId="654" w16cid:durableId="1614442145">
    <w:abstractNumId w:val="2114"/>
  </w:num>
  <w:num w:numId="655" w16cid:durableId="2025402101">
    <w:abstractNumId w:val="2078"/>
  </w:num>
  <w:num w:numId="656" w16cid:durableId="810562930">
    <w:abstractNumId w:val="777"/>
  </w:num>
  <w:num w:numId="657" w16cid:durableId="216599301">
    <w:abstractNumId w:val="1876"/>
  </w:num>
  <w:num w:numId="658" w16cid:durableId="2093621423">
    <w:abstractNumId w:val="1117"/>
  </w:num>
  <w:num w:numId="659" w16cid:durableId="2127113257">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660" w16cid:durableId="1310985426">
    <w:abstractNumId w:val="1070"/>
  </w:num>
  <w:num w:numId="661" w16cid:durableId="1345404834">
    <w:abstractNumId w:val="1658"/>
  </w:num>
  <w:num w:numId="662" w16cid:durableId="2017733114">
    <w:abstractNumId w:val="674"/>
  </w:num>
  <w:num w:numId="663" w16cid:durableId="600794515">
    <w:abstractNumId w:val="857"/>
  </w:num>
  <w:num w:numId="664" w16cid:durableId="1575698051">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227" w:hanging="22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665" w16cid:durableId="940990284">
    <w:abstractNumId w:val="859"/>
  </w:num>
  <w:num w:numId="666" w16cid:durableId="508905638">
    <w:abstractNumId w:val="1031"/>
  </w:num>
  <w:num w:numId="667" w16cid:durableId="1526212175">
    <w:abstractNumId w:val="27"/>
  </w:num>
  <w:num w:numId="668" w16cid:durableId="1307976579">
    <w:abstractNumId w:val="191"/>
  </w:num>
  <w:num w:numId="669" w16cid:durableId="315885719">
    <w:abstractNumId w:val="216"/>
  </w:num>
  <w:num w:numId="670" w16cid:durableId="774862811">
    <w:abstractNumId w:val="1392"/>
  </w:num>
  <w:num w:numId="671" w16cid:durableId="1563179488">
    <w:abstractNumId w:val="640"/>
  </w:num>
  <w:num w:numId="672" w16cid:durableId="39063069">
    <w:abstractNumId w:val="157"/>
  </w:num>
  <w:num w:numId="673" w16cid:durableId="563027024">
    <w:abstractNumId w:val="1755"/>
  </w:num>
  <w:num w:numId="674" w16cid:durableId="1554996552">
    <w:abstractNumId w:val="243"/>
  </w:num>
  <w:num w:numId="675" w16cid:durableId="1459294994">
    <w:abstractNumId w:val="920"/>
  </w:num>
  <w:num w:numId="676" w16cid:durableId="1124469184">
    <w:abstractNumId w:val="883"/>
  </w:num>
  <w:num w:numId="677" w16cid:durableId="1008866338">
    <w:abstractNumId w:val="188"/>
  </w:num>
  <w:num w:numId="678" w16cid:durableId="283659124">
    <w:abstractNumId w:val="1407"/>
  </w:num>
  <w:num w:numId="679" w16cid:durableId="2022852389">
    <w:abstractNumId w:val="1043"/>
  </w:num>
  <w:num w:numId="680" w16cid:durableId="146748176">
    <w:abstractNumId w:val="2201"/>
  </w:num>
  <w:num w:numId="681" w16cid:durableId="463162172">
    <w:abstractNumId w:val="1642"/>
  </w:num>
  <w:num w:numId="682" w16cid:durableId="2074504783">
    <w:abstractNumId w:val="1595"/>
  </w:num>
  <w:num w:numId="683" w16cid:durableId="756944362">
    <w:abstractNumId w:val="324"/>
  </w:num>
  <w:num w:numId="684" w16cid:durableId="2129859659">
    <w:abstractNumId w:val="652"/>
  </w:num>
  <w:num w:numId="685" w16cid:durableId="1155679968">
    <w:abstractNumId w:val="1521"/>
  </w:num>
  <w:num w:numId="686" w16cid:durableId="1761874311">
    <w:abstractNumId w:val="857"/>
    <w:lvlOverride w:ilvl="0">
      <w:startOverride w:val="1"/>
      <w:lvl w:ilvl="0">
        <w:start w:val="1"/>
        <w:numFmt w:val="decimal"/>
        <w:pStyle w:val="Heading1"/>
        <w:lvlText w:val="%1"/>
        <w:lvlJc w:val="left"/>
        <w:pPr>
          <w:ind w:left="425" w:hanging="425"/>
        </w:pPr>
        <w:rPr>
          <w:rFonts w:hint="eastAsia"/>
        </w:rPr>
      </w:lvl>
    </w:lvlOverride>
    <w:lvlOverride w:ilvl="1">
      <w:startOverride w:val="1"/>
      <w:lvl w:ilvl="1">
        <w:start w:val="1"/>
        <w:numFmt w:val="decimal"/>
        <w:pStyle w:val="Heading2"/>
        <w:suff w:val="space"/>
        <w:lvlText w:val="%1.%2"/>
        <w:lvlJc w:val="left"/>
        <w:pPr>
          <w:ind w:left="567" w:hanging="340"/>
        </w:pPr>
        <w:rPr>
          <w:rFonts w:hint="eastAsia"/>
        </w:rPr>
      </w:lvl>
    </w:lvlOverride>
    <w:lvlOverride w:ilvl="2">
      <w:startOverride w:val="1"/>
      <w:lvl w:ilvl="2">
        <w:start w:val="1"/>
        <w:numFmt w:val="decimal"/>
        <w:pStyle w:val="Heading3"/>
        <w:suff w:val="space"/>
        <w:lvlText w:val="%1.%2.%3"/>
        <w:lvlJc w:val="left"/>
        <w:pPr>
          <w:ind w:left="227" w:hanging="227"/>
        </w:pPr>
        <w:rPr>
          <w:rFonts w:hint="eastAsia"/>
        </w:rPr>
      </w:lvl>
    </w:lvlOverride>
    <w:lvlOverride w:ilvl="3">
      <w:startOverride w:val="1"/>
      <w:lvl w:ilvl="3">
        <w:start w:val="1"/>
        <w:numFmt w:val="decimal"/>
        <w:lvlText w:val="%1.%2.%3.%4"/>
        <w:lvlJc w:val="left"/>
        <w:pPr>
          <w:ind w:left="1984" w:hanging="708"/>
        </w:pPr>
        <w:rPr>
          <w:rFonts w:hint="eastAsia"/>
        </w:rPr>
      </w:lvl>
    </w:lvlOverride>
    <w:lvlOverride w:ilvl="4">
      <w:startOverride w:val="1"/>
      <w:lvl w:ilvl="4">
        <w:start w:val="1"/>
        <w:numFmt w:val="decimal"/>
        <w:lvlText w:val="%1.%2.%3.%4.%5"/>
        <w:lvlJc w:val="left"/>
        <w:pPr>
          <w:ind w:left="2551" w:hanging="850"/>
        </w:pPr>
        <w:rPr>
          <w:rFonts w:hint="eastAsia"/>
        </w:rPr>
      </w:lvl>
    </w:lvlOverride>
    <w:lvlOverride w:ilvl="5">
      <w:startOverride w:val="1"/>
      <w:lvl w:ilvl="5">
        <w:start w:val="1"/>
        <w:numFmt w:val="decimal"/>
        <w:lvlText w:val="%1.%2.%3.%4.%5.%6"/>
        <w:lvlJc w:val="left"/>
        <w:pPr>
          <w:ind w:left="3260" w:hanging="1134"/>
        </w:pPr>
        <w:rPr>
          <w:rFonts w:hint="eastAsia"/>
        </w:rPr>
      </w:lvl>
    </w:lvlOverride>
    <w:lvlOverride w:ilvl="6">
      <w:startOverride w:val="1"/>
      <w:lvl w:ilvl="6">
        <w:start w:val="1"/>
        <w:numFmt w:val="decimal"/>
        <w:lvlText w:val="%1.%2.%3.%4.%5.%6.%7"/>
        <w:lvlJc w:val="left"/>
        <w:pPr>
          <w:ind w:left="3827" w:hanging="1276"/>
        </w:pPr>
        <w:rPr>
          <w:rFonts w:hint="eastAsia"/>
        </w:rPr>
      </w:lvl>
    </w:lvlOverride>
    <w:lvlOverride w:ilvl="7">
      <w:startOverride w:val="1"/>
      <w:lvl w:ilvl="7">
        <w:start w:val="1"/>
        <w:numFmt w:val="decimal"/>
        <w:lvlText w:val="%1.%2.%3.%4.%5.%6.%7.%8"/>
        <w:lvlJc w:val="left"/>
        <w:pPr>
          <w:ind w:left="4394" w:hanging="1418"/>
        </w:pPr>
        <w:rPr>
          <w:rFonts w:hint="eastAsia"/>
        </w:rPr>
      </w:lvl>
    </w:lvlOverride>
    <w:lvlOverride w:ilvl="8">
      <w:startOverride w:val="1"/>
      <w:lvl w:ilvl="8">
        <w:start w:val="1"/>
        <w:numFmt w:val="decimal"/>
        <w:lvlText w:val="%1.%2.%3.%4.%5.%6.%7.%8.%9"/>
        <w:lvlJc w:val="left"/>
        <w:pPr>
          <w:ind w:left="5102" w:hanging="1700"/>
        </w:pPr>
        <w:rPr>
          <w:rFonts w:hint="eastAsia"/>
        </w:rPr>
      </w:lvl>
    </w:lvlOverride>
  </w:num>
  <w:num w:numId="687" w16cid:durableId="114327243">
    <w:abstractNumId w:val="1928"/>
  </w:num>
  <w:num w:numId="688" w16cid:durableId="2086535321">
    <w:abstractNumId w:val="857"/>
    <w:lvlOverride w:ilvl="0">
      <w:startOverride w:val="1"/>
      <w:lvl w:ilvl="0">
        <w:start w:val="1"/>
        <w:numFmt w:val="decimal"/>
        <w:pStyle w:val="Heading1"/>
        <w:lvlText w:val="%1"/>
        <w:lvlJc w:val="left"/>
        <w:pPr>
          <w:ind w:left="425" w:hanging="425"/>
        </w:pPr>
        <w:rPr>
          <w:rFonts w:hint="eastAsia"/>
        </w:rPr>
      </w:lvl>
    </w:lvlOverride>
    <w:lvlOverride w:ilvl="1">
      <w:startOverride w:val="1"/>
      <w:lvl w:ilvl="1">
        <w:start w:val="1"/>
        <w:numFmt w:val="decimal"/>
        <w:pStyle w:val="Heading2"/>
        <w:suff w:val="space"/>
        <w:lvlText w:val="%1.%2"/>
        <w:lvlJc w:val="left"/>
        <w:pPr>
          <w:ind w:left="567" w:hanging="340"/>
        </w:pPr>
        <w:rPr>
          <w:rFonts w:hint="eastAsia"/>
        </w:rPr>
      </w:lvl>
    </w:lvlOverride>
    <w:lvlOverride w:ilvl="2">
      <w:startOverride w:val="1"/>
      <w:lvl w:ilvl="2">
        <w:start w:val="1"/>
        <w:numFmt w:val="decimal"/>
        <w:pStyle w:val="Heading3"/>
        <w:suff w:val="space"/>
        <w:lvlText w:val="%1.%2.%3"/>
        <w:lvlJc w:val="left"/>
        <w:pPr>
          <w:ind w:left="227" w:hanging="227"/>
        </w:pPr>
        <w:rPr>
          <w:rFonts w:hint="eastAsia"/>
        </w:rPr>
      </w:lvl>
    </w:lvlOverride>
    <w:lvlOverride w:ilvl="3">
      <w:startOverride w:val="1"/>
      <w:lvl w:ilvl="3">
        <w:start w:val="1"/>
        <w:numFmt w:val="decimal"/>
        <w:lvlText w:val="%1.%2.%3.%4"/>
        <w:lvlJc w:val="left"/>
        <w:pPr>
          <w:ind w:left="1984" w:hanging="708"/>
        </w:pPr>
        <w:rPr>
          <w:rFonts w:hint="eastAsia"/>
        </w:rPr>
      </w:lvl>
    </w:lvlOverride>
    <w:lvlOverride w:ilvl="4">
      <w:startOverride w:val="1"/>
      <w:lvl w:ilvl="4">
        <w:start w:val="1"/>
        <w:numFmt w:val="decimal"/>
        <w:lvlText w:val="%1.%2.%3.%4.%5"/>
        <w:lvlJc w:val="left"/>
        <w:pPr>
          <w:ind w:left="2551" w:hanging="850"/>
        </w:pPr>
        <w:rPr>
          <w:rFonts w:hint="eastAsia"/>
        </w:rPr>
      </w:lvl>
    </w:lvlOverride>
    <w:lvlOverride w:ilvl="5">
      <w:startOverride w:val="1"/>
      <w:lvl w:ilvl="5">
        <w:start w:val="1"/>
        <w:numFmt w:val="decimal"/>
        <w:lvlText w:val="%1.%2.%3.%4.%5.%6"/>
        <w:lvlJc w:val="left"/>
        <w:pPr>
          <w:ind w:left="3260" w:hanging="1134"/>
        </w:pPr>
        <w:rPr>
          <w:rFonts w:hint="eastAsia"/>
        </w:rPr>
      </w:lvl>
    </w:lvlOverride>
    <w:lvlOverride w:ilvl="6">
      <w:startOverride w:val="1"/>
      <w:lvl w:ilvl="6">
        <w:start w:val="1"/>
        <w:numFmt w:val="decimal"/>
        <w:lvlText w:val="%1.%2.%3.%4.%5.%6.%7"/>
        <w:lvlJc w:val="left"/>
        <w:pPr>
          <w:ind w:left="3827" w:hanging="1276"/>
        </w:pPr>
        <w:rPr>
          <w:rFonts w:hint="eastAsia"/>
        </w:rPr>
      </w:lvl>
    </w:lvlOverride>
    <w:lvlOverride w:ilvl="7">
      <w:startOverride w:val="1"/>
      <w:lvl w:ilvl="7">
        <w:start w:val="1"/>
        <w:numFmt w:val="decimal"/>
        <w:lvlText w:val="%1.%2.%3.%4.%5.%6.%7.%8"/>
        <w:lvlJc w:val="left"/>
        <w:pPr>
          <w:ind w:left="4394" w:hanging="1418"/>
        </w:pPr>
        <w:rPr>
          <w:rFonts w:hint="eastAsia"/>
        </w:rPr>
      </w:lvl>
    </w:lvlOverride>
    <w:lvlOverride w:ilvl="8">
      <w:startOverride w:val="1"/>
      <w:lvl w:ilvl="8">
        <w:start w:val="1"/>
        <w:numFmt w:val="decimal"/>
        <w:lvlText w:val="%1.%2.%3.%4.%5.%6.%7.%8.%9"/>
        <w:lvlJc w:val="left"/>
        <w:pPr>
          <w:ind w:left="5102" w:hanging="1700"/>
        </w:pPr>
        <w:rPr>
          <w:rFonts w:hint="eastAsia"/>
        </w:rPr>
      </w:lvl>
    </w:lvlOverride>
  </w:num>
  <w:num w:numId="689" w16cid:durableId="286282968">
    <w:abstractNumId w:val="1986"/>
  </w:num>
  <w:num w:numId="690" w16cid:durableId="590511780">
    <w:abstractNumId w:val="2235"/>
  </w:num>
  <w:num w:numId="691" w16cid:durableId="1047527497">
    <w:abstractNumId w:val="146"/>
  </w:num>
  <w:num w:numId="692" w16cid:durableId="381953256">
    <w:abstractNumId w:val="1096"/>
  </w:num>
  <w:num w:numId="693" w16cid:durableId="447966055">
    <w:abstractNumId w:val="1974"/>
  </w:num>
  <w:num w:numId="694" w16cid:durableId="702366212">
    <w:abstractNumId w:val="1807"/>
  </w:num>
  <w:num w:numId="695" w16cid:durableId="1407651219">
    <w:abstractNumId w:val="593"/>
  </w:num>
  <w:num w:numId="696" w16cid:durableId="34812655">
    <w:abstractNumId w:val="686"/>
  </w:num>
  <w:num w:numId="697" w16cid:durableId="1234504915">
    <w:abstractNumId w:val="122"/>
  </w:num>
  <w:num w:numId="698" w16cid:durableId="505049654">
    <w:abstractNumId w:val="103"/>
  </w:num>
  <w:num w:numId="699" w16cid:durableId="1966308386">
    <w:abstractNumId w:val="857"/>
    <w:lvlOverride w:ilvl="0">
      <w:startOverride w:val="1"/>
      <w:lvl w:ilvl="0">
        <w:start w:val="1"/>
        <w:numFmt w:val="decimal"/>
        <w:pStyle w:val="Heading1"/>
        <w:lvlText w:val="%1"/>
        <w:lvlJc w:val="left"/>
        <w:pPr>
          <w:ind w:left="425" w:hanging="425"/>
        </w:pPr>
        <w:rPr>
          <w:rFonts w:hint="eastAsia"/>
        </w:rPr>
      </w:lvl>
    </w:lvlOverride>
    <w:lvlOverride w:ilvl="1">
      <w:startOverride w:val="1"/>
      <w:lvl w:ilvl="1">
        <w:start w:val="1"/>
        <w:numFmt w:val="decimal"/>
        <w:pStyle w:val="Heading2"/>
        <w:suff w:val="space"/>
        <w:lvlText w:val="%1.%2"/>
        <w:lvlJc w:val="left"/>
        <w:pPr>
          <w:ind w:left="567" w:hanging="340"/>
        </w:pPr>
        <w:rPr>
          <w:rFonts w:hint="eastAsia"/>
        </w:rPr>
      </w:lvl>
    </w:lvlOverride>
    <w:lvlOverride w:ilvl="2">
      <w:startOverride w:val="1"/>
      <w:lvl w:ilvl="2">
        <w:start w:val="1"/>
        <w:numFmt w:val="decimal"/>
        <w:pStyle w:val="Heading3"/>
        <w:suff w:val="space"/>
        <w:lvlText w:val="%1.%2.%3"/>
        <w:lvlJc w:val="left"/>
        <w:pPr>
          <w:ind w:left="227" w:hanging="227"/>
        </w:pPr>
        <w:rPr>
          <w:rFonts w:hint="eastAsia"/>
        </w:rPr>
      </w:lvl>
    </w:lvlOverride>
    <w:lvlOverride w:ilvl="3">
      <w:startOverride w:val="1"/>
      <w:lvl w:ilvl="3">
        <w:start w:val="1"/>
        <w:numFmt w:val="decimal"/>
        <w:lvlText w:val="%1.%2.%3.%4"/>
        <w:lvlJc w:val="left"/>
        <w:pPr>
          <w:ind w:left="1984" w:hanging="708"/>
        </w:pPr>
        <w:rPr>
          <w:rFonts w:hint="eastAsia"/>
        </w:rPr>
      </w:lvl>
    </w:lvlOverride>
    <w:lvlOverride w:ilvl="4">
      <w:startOverride w:val="1"/>
      <w:lvl w:ilvl="4">
        <w:start w:val="1"/>
        <w:numFmt w:val="decimal"/>
        <w:lvlText w:val="%1.%2.%3.%4.%5"/>
        <w:lvlJc w:val="left"/>
        <w:pPr>
          <w:ind w:left="2551" w:hanging="850"/>
        </w:pPr>
        <w:rPr>
          <w:rFonts w:hint="eastAsia"/>
        </w:rPr>
      </w:lvl>
    </w:lvlOverride>
    <w:lvlOverride w:ilvl="5">
      <w:startOverride w:val="1"/>
      <w:lvl w:ilvl="5">
        <w:start w:val="1"/>
        <w:numFmt w:val="decimal"/>
        <w:lvlText w:val="%1.%2.%3.%4.%5.%6"/>
        <w:lvlJc w:val="left"/>
        <w:pPr>
          <w:ind w:left="3260" w:hanging="1134"/>
        </w:pPr>
        <w:rPr>
          <w:rFonts w:hint="eastAsia"/>
        </w:rPr>
      </w:lvl>
    </w:lvlOverride>
    <w:lvlOverride w:ilvl="6">
      <w:startOverride w:val="1"/>
      <w:lvl w:ilvl="6">
        <w:start w:val="1"/>
        <w:numFmt w:val="decimal"/>
        <w:lvlText w:val="%1.%2.%3.%4.%5.%6.%7"/>
        <w:lvlJc w:val="left"/>
        <w:pPr>
          <w:ind w:left="3827" w:hanging="1276"/>
        </w:pPr>
        <w:rPr>
          <w:rFonts w:hint="eastAsia"/>
        </w:rPr>
      </w:lvl>
    </w:lvlOverride>
    <w:lvlOverride w:ilvl="7">
      <w:startOverride w:val="1"/>
      <w:lvl w:ilvl="7">
        <w:start w:val="1"/>
        <w:numFmt w:val="decimal"/>
        <w:lvlText w:val="%1.%2.%3.%4.%5.%6.%7.%8"/>
        <w:lvlJc w:val="left"/>
        <w:pPr>
          <w:ind w:left="4394" w:hanging="1418"/>
        </w:pPr>
        <w:rPr>
          <w:rFonts w:hint="eastAsia"/>
        </w:rPr>
      </w:lvl>
    </w:lvlOverride>
    <w:lvlOverride w:ilvl="8">
      <w:startOverride w:val="1"/>
      <w:lvl w:ilvl="8">
        <w:start w:val="1"/>
        <w:numFmt w:val="decimal"/>
        <w:lvlText w:val="%1.%2.%3.%4.%5.%6.%7.%8.%9"/>
        <w:lvlJc w:val="left"/>
        <w:pPr>
          <w:ind w:left="5102" w:hanging="1700"/>
        </w:pPr>
        <w:rPr>
          <w:rFonts w:hint="eastAsia"/>
        </w:rPr>
      </w:lvl>
    </w:lvlOverride>
  </w:num>
  <w:num w:numId="700" w16cid:durableId="2008482985">
    <w:abstractNumId w:val="1132"/>
  </w:num>
  <w:num w:numId="701" w16cid:durableId="1833060364">
    <w:abstractNumId w:val="2166"/>
  </w:num>
  <w:num w:numId="702" w16cid:durableId="835998861">
    <w:abstractNumId w:val="1744"/>
  </w:num>
  <w:num w:numId="703" w16cid:durableId="2102529123">
    <w:abstractNumId w:val="508"/>
  </w:num>
  <w:num w:numId="704" w16cid:durableId="1416903513">
    <w:abstractNumId w:val="1773"/>
  </w:num>
  <w:num w:numId="705" w16cid:durableId="2068259817">
    <w:abstractNumId w:val="1008"/>
  </w:num>
  <w:num w:numId="706" w16cid:durableId="1309549876">
    <w:abstractNumId w:val="1441"/>
  </w:num>
  <w:num w:numId="707" w16cid:durableId="1826626411">
    <w:abstractNumId w:val="1333"/>
  </w:num>
  <w:num w:numId="708" w16cid:durableId="491676977">
    <w:abstractNumId w:val="391"/>
  </w:num>
  <w:num w:numId="709" w16cid:durableId="1121218957">
    <w:abstractNumId w:val="280"/>
  </w:num>
  <w:num w:numId="710" w16cid:durableId="1977949944">
    <w:abstractNumId w:val="1265"/>
  </w:num>
  <w:num w:numId="711" w16cid:durableId="1258831159">
    <w:abstractNumId w:val="1266"/>
  </w:num>
  <w:num w:numId="712" w16cid:durableId="447163892">
    <w:abstractNumId w:val="369"/>
  </w:num>
  <w:num w:numId="713" w16cid:durableId="551112864">
    <w:abstractNumId w:val="1020"/>
  </w:num>
  <w:num w:numId="714" w16cid:durableId="1193420895">
    <w:abstractNumId w:val="244"/>
  </w:num>
  <w:num w:numId="715" w16cid:durableId="1858959328">
    <w:abstractNumId w:val="780"/>
  </w:num>
  <w:num w:numId="716" w16cid:durableId="823084249">
    <w:abstractNumId w:val="4"/>
  </w:num>
  <w:num w:numId="717" w16cid:durableId="84229893">
    <w:abstractNumId w:val="2152"/>
  </w:num>
  <w:num w:numId="718" w16cid:durableId="1411852616">
    <w:abstractNumId w:val="1512"/>
  </w:num>
  <w:num w:numId="719" w16cid:durableId="1523089323">
    <w:abstractNumId w:val="810"/>
  </w:num>
  <w:num w:numId="720" w16cid:durableId="225266911">
    <w:abstractNumId w:val="1920"/>
  </w:num>
  <w:num w:numId="721" w16cid:durableId="1239288808">
    <w:abstractNumId w:val="259"/>
  </w:num>
  <w:num w:numId="722" w16cid:durableId="131212619">
    <w:abstractNumId w:val="2058"/>
  </w:num>
  <w:num w:numId="723" w16cid:durableId="1473474323">
    <w:abstractNumId w:val="174"/>
  </w:num>
  <w:num w:numId="724" w16cid:durableId="1882012618">
    <w:abstractNumId w:val="1087"/>
  </w:num>
  <w:num w:numId="725" w16cid:durableId="16737930">
    <w:abstractNumId w:val="1353"/>
  </w:num>
  <w:num w:numId="726" w16cid:durableId="117113349">
    <w:abstractNumId w:val="1469"/>
  </w:num>
  <w:num w:numId="727" w16cid:durableId="915633129">
    <w:abstractNumId w:val="2214"/>
  </w:num>
  <w:num w:numId="728" w16cid:durableId="142623692">
    <w:abstractNumId w:val="762"/>
  </w:num>
  <w:num w:numId="729" w16cid:durableId="748036518">
    <w:abstractNumId w:val="1088"/>
  </w:num>
  <w:num w:numId="730" w16cid:durableId="475152251">
    <w:abstractNumId w:val="1063"/>
  </w:num>
  <w:num w:numId="731" w16cid:durableId="578060267">
    <w:abstractNumId w:val="2222"/>
  </w:num>
  <w:num w:numId="732" w16cid:durableId="960191151">
    <w:abstractNumId w:val="1815"/>
  </w:num>
  <w:num w:numId="733" w16cid:durableId="1000622103">
    <w:abstractNumId w:val="1613"/>
  </w:num>
  <w:num w:numId="734" w16cid:durableId="1294365916">
    <w:abstractNumId w:val="2079"/>
  </w:num>
  <w:num w:numId="735" w16cid:durableId="2063557377">
    <w:abstractNumId w:val="59"/>
  </w:num>
  <w:num w:numId="736" w16cid:durableId="1530333733">
    <w:abstractNumId w:val="1664"/>
  </w:num>
  <w:num w:numId="737" w16cid:durableId="1335761444">
    <w:abstractNumId w:val="1636"/>
  </w:num>
  <w:num w:numId="738" w16cid:durableId="260572005">
    <w:abstractNumId w:val="1503"/>
  </w:num>
  <w:num w:numId="739" w16cid:durableId="1839418599">
    <w:abstractNumId w:val="799"/>
  </w:num>
  <w:num w:numId="740" w16cid:durableId="6177315">
    <w:abstractNumId w:val="40"/>
  </w:num>
  <w:num w:numId="741" w16cid:durableId="2076392779">
    <w:abstractNumId w:val="986"/>
  </w:num>
  <w:num w:numId="742" w16cid:durableId="874662651">
    <w:abstractNumId w:val="1086"/>
  </w:num>
  <w:num w:numId="743" w16cid:durableId="883710195">
    <w:abstractNumId w:val="1706"/>
  </w:num>
  <w:num w:numId="744" w16cid:durableId="890265579">
    <w:abstractNumId w:val="1005"/>
  </w:num>
  <w:num w:numId="745" w16cid:durableId="1921863989">
    <w:abstractNumId w:val="1694"/>
  </w:num>
  <w:num w:numId="746" w16cid:durableId="327945209">
    <w:abstractNumId w:val="2191"/>
  </w:num>
  <w:num w:numId="747" w16cid:durableId="1914729827">
    <w:abstractNumId w:val="238"/>
  </w:num>
  <w:num w:numId="748" w16cid:durableId="743723622">
    <w:abstractNumId w:val="1516"/>
  </w:num>
  <w:num w:numId="749" w16cid:durableId="1608735396">
    <w:abstractNumId w:val="1316"/>
  </w:num>
  <w:num w:numId="750" w16cid:durableId="199828467">
    <w:abstractNumId w:val="1640"/>
  </w:num>
  <w:num w:numId="751" w16cid:durableId="1690135588">
    <w:abstractNumId w:val="1150"/>
  </w:num>
  <w:num w:numId="752" w16cid:durableId="1592660800">
    <w:abstractNumId w:val="1055"/>
  </w:num>
  <w:num w:numId="753" w16cid:durableId="622467344">
    <w:abstractNumId w:val="858"/>
  </w:num>
  <w:num w:numId="754" w16cid:durableId="833882097">
    <w:abstractNumId w:val="433"/>
  </w:num>
  <w:num w:numId="755" w16cid:durableId="1511946647">
    <w:abstractNumId w:val="586"/>
  </w:num>
  <w:num w:numId="756" w16cid:durableId="1816291237">
    <w:abstractNumId w:val="1029"/>
  </w:num>
  <w:num w:numId="757" w16cid:durableId="1850681695">
    <w:abstractNumId w:val="114"/>
  </w:num>
  <w:num w:numId="758" w16cid:durableId="1359700157">
    <w:abstractNumId w:val="1123"/>
  </w:num>
  <w:num w:numId="759" w16cid:durableId="82118433">
    <w:abstractNumId w:val="400"/>
  </w:num>
  <w:num w:numId="760" w16cid:durableId="1032337744">
    <w:abstractNumId w:val="1994"/>
  </w:num>
  <w:num w:numId="761" w16cid:durableId="1690445203">
    <w:abstractNumId w:val="1648"/>
  </w:num>
  <w:num w:numId="762" w16cid:durableId="1157383036">
    <w:abstractNumId w:val="1865"/>
  </w:num>
  <w:num w:numId="763" w16cid:durableId="951010953">
    <w:abstractNumId w:val="596"/>
  </w:num>
  <w:num w:numId="764" w16cid:durableId="869420930">
    <w:abstractNumId w:val="125"/>
  </w:num>
  <w:num w:numId="765" w16cid:durableId="2067680478">
    <w:abstractNumId w:val="1558"/>
  </w:num>
  <w:num w:numId="766" w16cid:durableId="329451005">
    <w:abstractNumId w:val="1860"/>
  </w:num>
  <w:num w:numId="767" w16cid:durableId="1565217510">
    <w:abstractNumId w:val="1420"/>
  </w:num>
  <w:num w:numId="768" w16cid:durableId="9837687">
    <w:abstractNumId w:val="334"/>
  </w:num>
  <w:num w:numId="769" w16cid:durableId="1220047773">
    <w:abstractNumId w:val="1598"/>
  </w:num>
  <w:num w:numId="770" w16cid:durableId="354312003">
    <w:abstractNumId w:val="874"/>
  </w:num>
  <w:num w:numId="771" w16cid:durableId="1762287706">
    <w:abstractNumId w:val="186"/>
  </w:num>
  <w:num w:numId="772" w16cid:durableId="856120448">
    <w:abstractNumId w:val="1816"/>
  </w:num>
  <w:num w:numId="773" w16cid:durableId="1681928464">
    <w:abstractNumId w:val="169"/>
  </w:num>
  <w:num w:numId="774" w16cid:durableId="1653755419">
    <w:abstractNumId w:val="182"/>
  </w:num>
  <w:num w:numId="775" w16cid:durableId="890968598">
    <w:abstractNumId w:val="2123"/>
  </w:num>
  <w:num w:numId="776" w16cid:durableId="1732994257">
    <w:abstractNumId w:val="1544"/>
  </w:num>
  <w:num w:numId="777" w16cid:durableId="1765033447">
    <w:abstractNumId w:val="18"/>
  </w:num>
  <w:num w:numId="778" w16cid:durableId="1746339990">
    <w:abstractNumId w:val="880"/>
  </w:num>
  <w:num w:numId="779" w16cid:durableId="625043894">
    <w:abstractNumId w:val="428"/>
  </w:num>
  <w:num w:numId="780" w16cid:durableId="957835520">
    <w:abstractNumId w:val="1373"/>
  </w:num>
  <w:num w:numId="781" w16cid:durableId="1831674445">
    <w:abstractNumId w:val="1234"/>
  </w:num>
  <w:num w:numId="782" w16cid:durableId="553003493">
    <w:abstractNumId w:val="463"/>
  </w:num>
  <w:num w:numId="783" w16cid:durableId="2089620107">
    <w:abstractNumId w:val="1921"/>
  </w:num>
  <w:num w:numId="784" w16cid:durableId="317341588">
    <w:abstractNumId w:val="756"/>
  </w:num>
  <w:num w:numId="785" w16cid:durableId="1102531319">
    <w:abstractNumId w:val="450"/>
  </w:num>
  <w:num w:numId="786" w16cid:durableId="466124224">
    <w:abstractNumId w:val="1571"/>
  </w:num>
  <w:num w:numId="787" w16cid:durableId="259681020">
    <w:abstractNumId w:val="516"/>
  </w:num>
  <w:num w:numId="788" w16cid:durableId="346566724">
    <w:abstractNumId w:val="2187"/>
  </w:num>
  <w:num w:numId="789" w16cid:durableId="1659072876">
    <w:abstractNumId w:val="1729"/>
  </w:num>
  <w:num w:numId="790" w16cid:durableId="90125766">
    <w:abstractNumId w:val="1388"/>
  </w:num>
  <w:num w:numId="791" w16cid:durableId="520506931">
    <w:abstractNumId w:val="555"/>
  </w:num>
  <w:num w:numId="792" w16cid:durableId="1097554398">
    <w:abstractNumId w:val="940"/>
  </w:num>
  <w:num w:numId="793" w16cid:durableId="1540584621">
    <w:abstractNumId w:val="118"/>
  </w:num>
  <w:num w:numId="794" w16cid:durableId="1502505142">
    <w:abstractNumId w:val="128"/>
  </w:num>
  <w:num w:numId="795" w16cid:durableId="1235512349">
    <w:abstractNumId w:val="337"/>
  </w:num>
  <w:num w:numId="796" w16cid:durableId="1762019386">
    <w:abstractNumId w:val="63"/>
  </w:num>
  <w:num w:numId="797" w16cid:durableId="716517229">
    <w:abstractNumId w:val="511"/>
  </w:num>
  <w:num w:numId="798" w16cid:durableId="319776693">
    <w:abstractNumId w:val="246"/>
  </w:num>
  <w:num w:numId="799" w16cid:durableId="1739328852">
    <w:abstractNumId w:val="19"/>
  </w:num>
  <w:num w:numId="800" w16cid:durableId="19936125">
    <w:abstractNumId w:val="975"/>
  </w:num>
  <w:num w:numId="801" w16cid:durableId="256520531">
    <w:abstractNumId w:val="370"/>
  </w:num>
  <w:num w:numId="802" w16cid:durableId="1755860123">
    <w:abstractNumId w:val="2102"/>
  </w:num>
  <w:num w:numId="803" w16cid:durableId="356152918">
    <w:abstractNumId w:val="1677"/>
  </w:num>
  <w:num w:numId="804" w16cid:durableId="516966725">
    <w:abstractNumId w:val="260"/>
  </w:num>
  <w:num w:numId="805" w16cid:durableId="317079930">
    <w:abstractNumId w:val="1857"/>
  </w:num>
  <w:num w:numId="806" w16cid:durableId="521210208">
    <w:abstractNumId w:val="625"/>
  </w:num>
  <w:num w:numId="807" w16cid:durableId="1261333262">
    <w:abstractNumId w:val="203"/>
  </w:num>
  <w:num w:numId="808" w16cid:durableId="1104155063">
    <w:abstractNumId w:val="274"/>
  </w:num>
  <w:num w:numId="809" w16cid:durableId="1522011609">
    <w:abstractNumId w:val="1289"/>
  </w:num>
  <w:num w:numId="810" w16cid:durableId="1710034968">
    <w:abstractNumId w:val="2124"/>
  </w:num>
  <w:num w:numId="811" w16cid:durableId="393115931">
    <w:abstractNumId w:val="977"/>
  </w:num>
  <w:num w:numId="812" w16cid:durableId="1100761327">
    <w:abstractNumId w:val="1785"/>
  </w:num>
  <w:num w:numId="813" w16cid:durableId="848325750">
    <w:abstractNumId w:val="1875"/>
  </w:num>
  <w:num w:numId="814" w16cid:durableId="1038432718">
    <w:abstractNumId w:val="1285"/>
  </w:num>
  <w:num w:numId="815" w16cid:durableId="1642493445">
    <w:abstractNumId w:val="1681"/>
  </w:num>
  <w:num w:numId="816" w16cid:durableId="2071616595">
    <w:abstractNumId w:val="1745"/>
  </w:num>
  <w:num w:numId="817" w16cid:durableId="488522775">
    <w:abstractNumId w:val="2128"/>
  </w:num>
  <w:num w:numId="818" w16cid:durableId="1490706026">
    <w:abstractNumId w:val="1451"/>
  </w:num>
  <w:num w:numId="819" w16cid:durableId="1556501321">
    <w:abstractNumId w:val="183"/>
  </w:num>
  <w:num w:numId="820" w16cid:durableId="1495799226">
    <w:abstractNumId w:val="2228"/>
  </w:num>
  <w:num w:numId="821" w16cid:durableId="926694396">
    <w:abstractNumId w:val="676"/>
  </w:num>
  <w:num w:numId="822" w16cid:durableId="1781993153">
    <w:abstractNumId w:val="71"/>
  </w:num>
  <w:num w:numId="823" w16cid:durableId="742944944">
    <w:abstractNumId w:val="1935"/>
  </w:num>
  <w:num w:numId="824" w16cid:durableId="1888835642">
    <w:abstractNumId w:val="389"/>
  </w:num>
  <w:num w:numId="825" w16cid:durableId="1763182914">
    <w:abstractNumId w:val="913"/>
  </w:num>
  <w:num w:numId="826" w16cid:durableId="1228540329">
    <w:abstractNumId w:val="73"/>
  </w:num>
  <w:num w:numId="827" w16cid:durableId="1358191730">
    <w:abstractNumId w:val="1494"/>
  </w:num>
  <w:num w:numId="828" w16cid:durableId="1584727279">
    <w:abstractNumId w:val="411"/>
  </w:num>
  <w:num w:numId="829" w16cid:durableId="1915117452">
    <w:abstractNumId w:val="2147"/>
  </w:num>
  <w:num w:numId="830" w16cid:durableId="949438573">
    <w:abstractNumId w:val="2020"/>
  </w:num>
  <w:num w:numId="831" w16cid:durableId="1332442195">
    <w:abstractNumId w:val="1213"/>
  </w:num>
  <w:num w:numId="832" w16cid:durableId="1988626674">
    <w:abstractNumId w:val="1313"/>
  </w:num>
  <w:num w:numId="833" w16cid:durableId="1413965580">
    <w:abstractNumId w:val="2025"/>
  </w:num>
  <w:num w:numId="834" w16cid:durableId="66542467">
    <w:abstractNumId w:val="662"/>
  </w:num>
  <w:num w:numId="835" w16cid:durableId="2033989129">
    <w:abstractNumId w:val="1951"/>
  </w:num>
  <w:num w:numId="836" w16cid:durableId="942801967">
    <w:abstractNumId w:val="483"/>
  </w:num>
  <w:num w:numId="837" w16cid:durableId="1087531253">
    <w:abstractNumId w:val="1993"/>
  </w:num>
  <w:num w:numId="838" w16cid:durableId="1196887564">
    <w:abstractNumId w:val="765"/>
  </w:num>
  <w:num w:numId="839" w16cid:durableId="459688921">
    <w:abstractNumId w:val="1482"/>
  </w:num>
  <w:num w:numId="840" w16cid:durableId="2096122764">
    <w:abstractNumId w:val="444"/>
  </w:num>
  <w:num w:numId="841" w16cid:durableId="92020026">
    <w:abstractNumId w:val="1839"/>
  </w:num>
  <w:num w:numId="842" w16cid:durableId="1811286521">
    <w:abstractNumId w:val="1953"/>
  </w:num>
  <w:num w:numId="843" w16cid:durableId="938486982">
    <w:abstractNumId w:val="1540"/>
  </w:num>
  <w:num w:numId="844" w16cid:durableId="1671328171">
    <w:abstractNumId w:val="1275"/>
  </w:num>
  <w:num w:numId="845" w16cid:durableId="1798065212">
    <w:abstractNumId w:val="1932"/>
  </w:num>
  <w:num w:numId="846" w16cid:durableId="1579443573">
    <w:abstractNumId w:val="980"/>
  </w:num>
  <w:num w:numId="847" w16cid:durableId="86579505">
    <w:abstractNumId w:val="831"/>
  </w:num>
  <w:num w:numId="848" w16cid:durableId="409813554">
    <w:abstractNumId w:val="1525"/>
  </w:num>
  <w:num w:numId="849" w16cid:durableId="686176124">
    <w:abstractNumId w:val="88"/>
  </w:num>
  <w:num w:numId="850" w16cid:durableId="1085689964">
    <w:abstractNumId w:val="2007"/>
  </w:num>
  <w:num w:numId="851" w16cid:durableId="367796493">
    <w:abstractNumId w:val="1358"/>
  </w:num>
  <w:num w:numId="852" w16cid:durableId="351608037">
    <w:abstractNumId w:val="787"/>
  </w:num>
  <w:num w:numId="853" w16cid:durableId="1137331441">
    <w:abstractNumId w:val="2069"/>
  </w:num>
  <w:num w:numId="854" w16cid:durableId="236789620">
    <w:abstractNumId w:val="1964"/>
  </w:num>
  <w:num w:numId="855" w16cid:durableId="1591701155">
    <w:abstractNumId w:val="1006"/>
  </w:num>
  <w:num w:numId="856" w16cid:durableId="872107991">
    <w:abstractNumId w:val="53"/>
  </w:num>
  <w:num w:numId="857" w16cid:durableId="878325426">
    <w:abstractNumId w:val="1656"/>
  </w:num>
  <w:num w:numId="858" w16cid:durableId="814298646">
    <w:abstractNumId w:val="821"/>
  </w:num>
  <w:num w:numId="859" w16cid:durableId="858199830">
    <w:abstractNumId w:val="1480"/>
  </w:num>
  <w:num w:numId="860" w16cid:durableId="1616597904">
    <w:abstractNumId w:val="1889"/>
  </w:num>
  <w:num w:numId="861" w16cid:durableId="176162871">
    <w:abstractNumId w:val="673"/>
  </w:num>
  <w:num w:numId="862" w16cid:durableId="1148129847">
    <w:abstractNumId w:val="541"/>
  </w:num>
  <w:num w:numId="863" w16cid:durableId="1769812065">
    <w:abstractNumId w:val="468"/>
  </w:num>
  <w:num w:numId="864" w16cid:durableId="1168473185">
    <w:abstractNumId w:val="1078"/>
  </w:num>
  <w:num w:numId="865" w16cid:durableId="1794593384">
    <w:abstractNumId w:val="1478"/>
  </w:num>
  <w:num w:numId="866" w16cid:durableId="447507439">
    <w:abstractNumId w:val="1003"/>
  </w:num>
  <w:num w:numId="867" w16cid:durableId="1852909870">
    <w:abstractNumId w:val="671"/>
  </w:num>
  <w:num w:numId="868" w16cid:durableId="1901288090">
    <w:abstractNumId w:val="545"/>
  </w:num>
  <w:num w:numId="869" w16cid:durableId="493109030">
    <w:abstractNumId w:val="148"/>
  </w:num>
  <w:num w:numId="870" w16cid:durableId="1520313988">
    <w:abstractNumId w:val="2073"/>
  </w:num>
  <w:num w:numId="871" w16cid:durableId="1085685997">
    <w:abstractNumId w:val="374"/>
  </w:num>
  <w:num w:numId="872" w16cid:durableId="64644768">
    <w:abstractNumId w:val="2052"/>
  </w:num>
  <w:num w:numId="873" w16cid:durableId="1548223288">
    <w:abstractNumId w:val="2145"/>
  </w:num>
  <w:num w:numId="874" w16cid:durableId="721443914">
    <w:abstractNumId w:val="301"/>
  </w:num>
  <w:num w:numId="875" w16cid:durableId="1594317942">
    <w:abstractNumId w:val="1691"/>
  </w:num>
  <w:num w:numId="876" w16cid:durableId="1553425408">
    <w:abstractNumId w:val="2085"/>
  </w:num>
  <w:num w:numId="877" w16cid:durableId="314457234">
    <w:abstractNumId w:val="1462"/>
  </w:num>
  <w:num w:numId="878" w16cid:durableId="1818570452">
    <w:abstractNumId w:val="1673"/>
  </w:num>
  <w:num w:numId="879" w16cid:durableId="820004811">
    <w:abstractNumId w:val="1217"/>
  </w:num>
  <w:num w:numId="880" w16cid:durableId="1794327791">
    <w:abstractNumId w:val="726"/>
  </w:num>
  <w:num w:numId="881" w16cid:durableId="1440373876">
    <w:abstractNumId w:val="900"/>
  </w:num>
  <w:num w:numId="882" w16cid:durableId="528377513">
    <w:abstractNumId w:val="2013"/>
  </w:num>
  <w:num w:numId="883" w16cid:durableId="940835825">
    <w:abstractNumId w:val="1321"/>
  </w:num>
  <w:num w:numId="884" w16cid:durableId="1512648253">
    <w:abstractNumId w:val="1009"/>
  </w:num>
  <w:num w:numId="885" w16cid:durableId="324088999">
    <w:abstractNumId w:val="1500"/>
  </w:num>
  <w:num w:numId="886" w16cid:durableId="536236314">
    <w:abstractNumId w:val="2154"/>
  </w:num>
  <w:num w:numId="887" w16cid:durableId="430054743">
    <w:abstractNumId w:val="1634"/>
  </w:num>
  <w:num w:numId="888" w16cid:durableId="999162935">
    <w:abstractNumId w:val="991"/>
  </w:num>
  <w:num w:numId="889" w16cid:durableId="1611474224">
    <w:abstractNumId w:val="1119"/>
  </w:num>
  <w:num w:numId="890" w16cid:durableId="1835024805">
    <w:abstractNumId w:val="1481"/>
  </w:num>
  <w:num w:numId="891" w16cid:durableId="707264775">
    <w:abstractNumId w:val="1297"/>
  </w:num>
  <w:num w:numId="892" w16cid:durableId="120535540">
    <w:abstractNumId w:val="1929"/>
  </w:num>
  <w:num w:numId="893" w16cid:durableId="202407110">
    <w:abstractNumId w:val="1639"/>
  </w:num>
  <w:num w:numId="894" w16cid:durableId="379717563">
    <w:abstractNumId w:val="130"/>
  </w:num>
  <w:num w:numId="895" w16cid:durableId="1936132042">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6" w16cid:durableId="34083683">
    <w:abstractNumId w:val="1511"/>
  </w:num>
  <w:num w:numId="897" w16cid:durableId="1860122718">
    <w:abstractNumId w:val="1356"/>
  </w:num>
  <w:num w:numId="898" w16cid:durableId="840311700">
    <w:abstractNumId w:val="1666"/>
  </w:num>
  <w:num w:numId="899" w16cid:durableId="180972359">
    <w:abstractNumId w:val="694"/>
  </w:num>
  <w:num w:numId="900" w16cid:durableId="1519855031">
    <w:abstractNumId w:val="1435"/>
  </w:num>
  <w:num w:numId="901" w16cid:durableId="614140257">
    <w:abstractNumId w:val="966"/>
  </w:num>
  <w:num w:numId="902" w16cid:durableId="193077838">
    <w:abstractNumId w:val="1985"/>
  </w:num>
  <w:num w:numId="903" w16cid:durableId="1388339107">
    <w:abstractNumId w:val="15"/>
  </w:num>
  <w:num w:numId="904" w16cid:durableId="753402648">
    <w:abstractNumId w:val="983"/>
  </w:num>
  <w:num w:numId="905" w16cid:durableId="1851067277">
    <w:abstractNumId w:val="1532"/>
  </w:num>
  <w:num w:numId="906" w16cid:durableId="1211843632">
    <w:abstractNumId w:val="9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7" w16cid:durableId="1612737229">
    <w:abstractNumId w:val="356"/>
  </w:num>
  <w:num w:numId="908" w16cid:durableId="171183175">
    <w:abstractNumId w:val="547"/>
  </w:num>
  <w:num w:numId="909" w16cid:durableId="865562319">
    <w:abstractNumId w:val="1317"/>
  </w:num>
  <w:num w:numId="910" w16cid:durableId="1391533142">
    <w:abstractNumId w:val="481"/>
  </w:num>
  <w:num w:numId="911" w16cid:durableId="1057584861">
    <w:abstractNumId w:val="781"/>
  </w:num>
  <w:num w:numId="912" w16cid:durableId="1539271402">
    <w:abstractNumId w:val="912"/>
  </w:num>
  <w:num w:numId="913" w16cid:durableId="1497113390">
    <w:abstractNumId w:val="1064"/>
  </w:num>
  <w:num w:numId="914" w16cid:durableId="1506090210">
    <w:abstractNumId w:val="901"/>
  </w:num>
  <w:num w:numId="915" w16cid:durableId="1331980143">
    <w:abstractNumId w:val="1431"/>
  </w:num>
  <w:num w:numId="916" w16cid:durableId="1638298897">
    <w:abstractNumId w:val="1110"/>
  </w:num>
  <w:num w:numId="917" w16cid:durableId="1616399939">
    <w:abstractNumId w:val="612"/>
  </w:num>
  <w:num w:numId="918" w16cid:durableId="729378802">
    <w:abstractNumId w:val="358"/>
  </w:num>
  <w:num w:numId="919" w16cid:durableId="1523278057">
    <w:abstractNumId w:val="1824"/>
  </w:num>
  <w:num w:numId="920" w16cid:durableId="253712842">
    <w:abstractNumId w:val="91"/>
  </w:num>
  <w:num w:numId="921" w16cid:durableId="1428235030">
    <w:abstractNumId w:val="1173"/>
  </w:num>
  <w:num w:numId="922" w16cid:durableId="745496006">
    <w:abstractNumId w:val="1348"/>
  </w:num>
  <w:num w:numId="923" w16cid:durableId="933168838">
    <w:abstractNumId w:val="1166"/>
  </w:num>
  <w:num w:numId="924" w16cid:durableId="2145610863">
    <w:abstractNumId w:val="55"/>
  </w:num>
  <w:num w:numId="925" w16cid:durableId="450633691">
    <w:abstractNumId w:val="1305"/>
  </w:num>
  <w:num w:numId="926" w16cid:durableId="1391922708">
    <w:abstractNumId w:val="1796"/>
  </w:num>
  <w:num w:numId="927" w16cid:durableId="1342244479">
    <w:abstractNumId w:val="1586"/>
  </w:num>
  <w:num w:numId="928" w16cid:durableId="1732531756">
    <w:abstractNumId w:val="1067"/>
  </w:num>
  <w:num w:numId="929" w16cid:durableId="552544690">
    <w:abstractNumId w:val="2174"/>
  </w:num>
  <w:num w:numId="930" w16cid:durableId="1549148866">
    <w:abstractNumId w:val="769"/>
  </w:num>
  <w:num w:numId="931" w16cid:durableId="344137225">
    <w:abstractNumId w:val="1108"/>
  </w:num>
  <w:num w:numId="932" w16cid:durableId="1970234832">
    <w:abstractNumId w:val="930"/>
  </w:num>
  <w:num w:numId="933" w16cid:durableId="554315449">
    <w:abstractNumId w:val="2077"/>
  </w:num>
  <w:num w:numId="934" w16cid:durableId="426925513">
    <w:abstractNumId w:val="2002"/>
  </w:num>
  <w:num w:numId="935" w16cid:durableId="1080371988">
    <w:abstractNumId w:val="1327"/>
  </w:num>
  <w:num w:numId="936" w16cid:durableId="1394498266">
    <w:abstractNumId w:val="383"/>
  </w:num>
  <w:num w:numId="937" w16cid:durableId="834149023">
    <w:abstractNumId w:val="856"/>
  </w:num>
  <w:num w:numId="938" w16cid:durableId="2020814272">
    <w:abstractNumId w:val="2176"/>
  </w:num>
  <w:num w:numId="939" w16cid:durableId="1313557100">
    <w:abstractNumId w:val="200"/>
  </w:num>
  <w:num w:numId="940" w16cid:durableId="1564101031">
    <w:abstractNumId w:val="1018"/>
  </w:num>
  <w:num w:numId="941" w16cid:durableId="1617449554">
    <w:abstractNumId w:val="1954"/>
  </w:num>
  <w:num w:numId="942" w16cid:durableId="1537230626">
    <w:abstractNumId w:val="2195"/>
  </w:num>
  <w:num w:numId="943" w16cid:durableId="780031243">
    <w:abstractNumId w:val="518"/>
  </w:num>
  <w:num w:numId="944" w16cid:durableId="1114977039">
    <w:abstractNumId w:val="1997"/>
  </w:num>
  <w:num w:numId="945" w16cid:durableId="332727598">
    <w:abstractNumId w:val="789"/>
  </w:num>
  <w:num w:numId="946" w16cid:durableId="1415856798">
    <w:abstractNumId w:val="1720"/>
  </w:num>
  <w:num w:numId="947" w16cid:durableId="1853450265">
    <w:abstractNumId w:val="307"/>
  </w:num>
  <w:num w:numId="948" w16cid:durableId="1703289368">
    <w:abstractNumId w:val="984"/>
  </w:num>
  <w:num w:numId="949" w16cid:durableId="746418234">
    <w:abstractNumId w:val="2208"/>
  </w:num>
  <w:num w:numId="950" w16cid:durableId="430249105">
    <w:abstractNumId w:val="2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1" w16cid:durableId="1420829487">
    <w:abstractNumId w:val="1430"/>
  </w:num>
  <w:num w:numId="952" w16cid:durableId="61758098">
    <w:abstractNumId w:val="1902"/>
  </w:num>
  <w:num w:numId="953" w16cid:durableId="1709795441">
    <w:abstractNumId w:val="1181"/>
  </w:num>
  <w:num w:numId="954" w16cid:durableId="2038043514">
    <w:abstractNumId w:val="1030"/>
  </w:num>
  <w:num w:numId="955" w16cid:durableId="1759863411">
    <w:abstractNumId w:val="921"/>
  </w:num>
  <w:num w:numId="956" w16cid:durableId="457533597">
    <w:abstractNumId w:val="2038"/>
  </w:num>
  <w:num w:numId="957" w16cid:durableId="370307278">
    <w:abstractNumId w:val="434"/>
  </w:num>
  <w:num w:numId="958" w16cid:durableId="1495031270">
    <w:abstractNumId w:val="1761"/>
  </w:num>
  <w:num w:numId="959" w16cid:durableId="110713108">
    <w:abstractNumId w:val="902"/>
  </w:num>
  <w:num w:numId="960" w16cid:durableId="771362806">
    <w:abstractNumId w:val="2125"/>
  </w:num>
  <w:num w:numId="961" w16cid:durableId="219902942">
    <w:abstractNumId w:val="250"/>
  </w:num>
  <w:num w:numId="962" w16cid:durableId="1359769013">
    <w:abstractNumId w:val="2245"/>
  </w:num>
  <w:num w:numId="963" w16cid:durableId="2104254748">
    <w:abstractNumId w:val="323"/>
  </w:num>
  <w:num w:numId="964" w16cid:durableId="1086998287">
    <w:abstractNumId w:val="1455"/>
  </w:num>
  <w:num w:numId="965" w16cid:durableId="1559973485">
    <w:abstractNumId w:val="152"/>
  </w:num>
  <w:num w:numId="966" w16cid:durableId="1927303380">
    <w:abstractNumId w:val="1891"/>
  </w:num>
  <w:num w:numId="967" w16cid:durableId="1774939675">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624"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968" w16cid:durableId="1602714974">
    <w:abstractNumId w:val="1564"/>
  </w:num>
  <w:num w:numId="969" w16cid:durableId="1227840582">
    <w:abstractNumId w:val="1376"/>
  </w:num>
  <w:num w:numId="970" w16cid:durableId="1124233641">
    <w:abstractNumId w:val="208"/>
  </w:num>
  <w:num w:numId="971" w16cid:durableId="529493863">
    <w:abstractNumId w:val="1513"/>
  </w:num>
  <w:num w:numId="972" w16cid:durableId="429933936">
    <w:abstractNumId w:val="705"/>
  </w:num>
  <w:num w:numId="973" w16cid:durableId="573009345">
    <w:abstractNumId w:val="465"/>
  </w:num>
  <w:num w:numId="974" w16cid:durableId="1983120232">
    <w:abstractNumId w:val="1105"/>
    <w:lvlOverride w:ilvl="0">
      <w:startOverride w:val="1"/>
    </w:lvlOverride>
  </w:num>
  <w:num w:numId="975" w16cid:durableId="517281279">
    <w:abstractNumId w:val="1254"/>
  </w:num>
  <w:num w:numId="976" w16cid:durableId="2081630996">
    <w:abstractNumId w:val="2136"/>
  </w:num>
  <w:num w:numId="977" w16cid:durableId="1592810494">
    <w:abstractNumId w:val="333"/>
  </w:num>
  <w:num w:numId="978" w16cid:durableId="1907298333">
    <w:abstractNumId w:val="1686"/>
  </w:num>
  <w:num w:numId="979" w16cid:durableId="1755281916">
    <w:abstractNumId w:val="1976"/>
  </w:num>
  <w:num w:numId="980" w16cid:durableId="174732516">
    <w:abstractNumId w:val="1934"/>
  </w:num>
  <w:num w:numId="981" w16cid:durableId="1031497058">
    <w:abstractNumId w:val="1125"/>
  </w:num>
  <w:num w:numId="982" w16cid:durableId="676536458">
    <w:abstractNumId w:val="229"/>
  </w:num>
  <w:num w:numId="983" w16cid:durableId="360712715">
    <w:abstractNumId w:val="1741"/>
  </w:num>
  <w:num w:numId="984" w16cid:durableId="1760902023">
    <w:abstractNumId w:val="1724"/>
  </w:num>
  <w:num w:numId="985" w16cid:durableId="1674605655">
    <w:abstractNumId w:val="102"/>
  </w:num>
  <w:num w:numId="986" w16cid:durableId="228881331">
    <w:abstractNumId w:val="1168"/>
  </w:num>
  <w:num w:numId="987" w16cid:durableId="1931767115">
    <w:abstractNumId w:val="1366"/>
  </w:num>
  <w:num w:numId="988" w16cid:durableId="659239345">
    <w:abstractNumId w:val="847"/>
  </w:num>
  <w:num w:numId="989" w16cid:durableId="85200774">
    <w:abstractNumId w:val="363"/>
  </w:num>
  <w:num w:numId="990" w16cid:durableId="1076973831">
    <w:abstractNumId w:val="1919"/>
  </w:num>
  <w:num w:numId="991" w16cid:durableId="1100681227">
    <w:abstractNumId w:val="711"/>
  </w:num>
  <w:num w:numId="992" w16cid:durableId="773981404">
    <w:abstractNumId w:val="1135"/>
  </w:num>
  <w:num w:numId="993" w16cid:durableId="433210590">
    <w:abstractNumId w:val="2192"/>
  </w:num>
  <w:num w:numId="994" w16cid:durableId="991368503">
    <w:abstractNumId w:val="17"/>
  </w:num>
  <w:num w:numId="995" w16cid:durableId="501508570">
    <w:abstractNumId w:val="764"/>
  </w:num>
  <w:num w:numId="996" w16cid:durableId="222833411">
    <w:abstractNumId w:val="1693"/>
  </w:num>
  <w:num w:numId="997" w16cid:durableId="1603225281">
    <w:abstractNumId w:val="1843"/>
  </w:num>
  <w:num w:numId="998" w16cid:durableId="573007331">
    <w:abstractNumId w:val="1651"/>
  </w:num>
  <w:num w:numId="999" w16cid:durableId="226500028">
    <w:abstractNumId w:val="1415"/>
  </w:num>
  <w:num w:numId="1000" w16cid:durableId="1525556474">
    <w:abstractNumId w:val="1547"/>
  </w:num>
  <w:num w:numId="1001" w16cid:durableId="1099302559">
    <w:abstractNumId w:val="171"/>
  </w:num>
  <w:num w:numId="1002" w16cid:durableId="684477220">
    <w:abstractNumId w:val="1866"/>
  </w:num>
  <w:num w:numId="1003" w16cid:durableId="1474366818">
    <w:abstractNumId w:val="25"/>
  </w:num>
  <w:num w:numId="1004" w16cid:durableId="325205337">
    <w:abstractNumId w:val="318"/>
  </w:num>
  <w:num w:numId="1005" w16cid:durableId="1329678641">
    <w:abstractNumId w:val="2106"/>
  </w:num>
  <w:num w:numId="1006" w16cid:durableId="585968118">
    <w:abstractNumId w:val="54"/>
  </w:num>
  <w:num w:numId="1007" w16cid:durableId="218639040">
    <w:abstractNumId w:val="864"/>
  </w:num>
  <w:num w:numId="1008" w16cid:durableId="1208447447">
    <w:abstractNumId w:val="2226"/>
  </w:num>
  <w:num w:numId="1009" w16cid:durableId="245502861">
    <w:abstractNumId w:val="1449"/>
  </w:num>
  <w:num w:numId="1010" w16cid:durableId="1301105893">
    <w:abstractNumId w:val="965"/>
  </w:num>
  <w:num w:numId="1011" w16cid:durableId="928387645">
    <w:abstractNumId w:val="1672"/>
  </w:num>
  <w:num w:numId="1012" w16cid:durableId="1721201541">
    <w:abstractNumId w:val="24"/>
  </w:num>
  <w:num w:numId="1013" w16cid:durableId="2091462123">
    <w:abstractNumId w:val="1967"/>
  </w:num>
  <w:num w:numId="1014" w16cid:durableId="1056776082">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227" w:hanging="22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15" w16cid:durableId="1190218826">
    <w:abstractNumId w:val="164"/>
  </w:num>
  <w:num w:numId="1016" w16cid:durableId="175659440">
    <w:abstractNumId w:val="1264"/>
  </w:num>
  <w:num w:numId="1017" w16cid:durableId="1906212089">
    <w:abstractNumId w:val="39"/>
  </w:num>
  <w:num w:numId="1018" w16cid:durableId="495196260">
    <w:abstractNumId w:val="886"/>
  </w:num>
  <w:num w:numId="1019" w16cid:durableId="1770392683">
    <w:abstractNumId w:val="1517"/>
  </w:num>
  <w:num w:numId="1020" w16cid:durableId="92482860">
    <w:abstractNumId w:val="441"/>
  </w:num>
  <w:num w:numId="1021" w16cid:durableId="954755965">
    <w:abstractNumId w:val="1421"/>
  </w:num>
  <w:num w:numId="1022" w16cid:durableId="1786925389">
    <w:abstractNumId w:val="1565"/>
  </w:num>
  <w:num w:numId="1023" w16cid:durableId="1207134108">
    <w:abstractNumId w:val="898"/>
  </w:num>
  <w:num w:numId="1024" w16cid:durableId="428622749">
    <w:abstractNumId w:val="311"/>
  </w:num>
  <w:num w:numId="1025" w16cid:durableId="817961528">
    <w:abstractNumId w:val="218"/>
  </w:num>
  <w:num w:numId="1026" w16cid:durableId="77676409">
    <w:abstractNumId w:val="325"/>
  </w:num>
  <w:num w:numId="1027" w16cid:durableId="1482964733">
    <w:abstractNumId w:val="562"/>
  </w:num>
  <w:num w:numId="1028" w16cid:durableId="556816910">
    <w:abstractNumId w:val="22"/>
  </w:num>
  <w:num w:numId="1029" w16cid:durableId="99685029">
    <w:abstractNumId w:val="2062"/>
  </w:num>
  <w:num w:numId="1030" w16cid:durableId="2093771945">
    <w:abstractNumId w:val="270"/>
  </w:num>
  <w:num w:numId="1031" w16cid:durableId="1565722147">
    <w:abstractNumId w:val="1483"/>
  </w:num>
  <w:num w:numId="1032" w16cid:durableId="308940953">
    <w:abstractNumId w:val="1260"/>
  </w:num>
  <w:num w:numId="1033" w16cid:durableId="1659384026">
    <w:abstractNumId w:val="1104"/>
  </w:num>
  <w:num w:numId="1034" w16cid:durableId="1310551730">
    <w:abstractNumId w:val="271"/>
  </w:num>
  <w:num w:numId="1035" w16cid:durableId="5639685">
    <w:abstractNumId w:val="1393"/>
  </w:num>
  <w:num w:numId="1036" w16cid:durableId="22946276">
    <w:abstractNumId w:val="1556"/>
  </w:num>
  <w:num w:numId="1037" w16cid:durableId="1317565468">
    <w:abstractNumId w:val="326"/>
  </w:num>
  <w:num w:numId="1038" w16cid:durableId="737243236">
    <w:abstractNumId w:val="1084"/>
  </w:num>
  <w:num w:numId="1039" w16cid:durableId="70855518">
    <w:abstractNumId w:val="418"/>
  </w:num>
  <w:num w:numId="1040" w16cid:durableId="2048526786">
    <w:abstractNumId w:val="718"/>
  </w:num>
  <w:num w:numId="1041" w16cid:durableId="95636557">
    <w:abstractNumId w:val="368"/>
  </w:num>
  <w:num w:numId="1042" w16cid:durableId="2109502448">
    <w:abstractNumId w:val="1687"/>
  </w:num>
  <w:num w:numId="1043" w16cid:durableId="413211006">
    <w:abstractNumId w:val="319"/>
  </w:num>
  <w:num w:numId="1044" w16cid:durableId="590967352">
    <w:abstractNumId w:val="1320"/>
  </w:num>
  <w:num w:numId="1045" w16cid:durableId="386026024">
    <w:abstractNumId w:val="1708"/>
  </w:num>
  <w:num w:numId="1046" w16cid:durableId="381833551">
    <w:abstractNumId w:val="425"/>
  </w:num>
  <w:num w:numId="1047" w16cid:durableId="2097089221">
    <w:abstractNumId w:val="1456"/>
  </w:num>
  <w:num w:numId="1048" w16cid:durableId="1489443636">
    <w:abstractNumId w:val="628"/>
  </w:num>
  <w:num w:numId="1049" w16cid:durableId="1286039996">
    <w:abstractNumId w:val="82"/>
  </w:num>
  <w:num w:numId="1050" w16cid:durableId="694114419">
    <w:abstractNumId w:val="793"/>
  </w:num>
  <w:num w:numId="1051" w16cid:durableId="49812163">
    <w:abstractNumId w:val="1485"/>
  </w:num>
  <w:num w:numId="1052" w16cid:durableId="1829242848">
    <w:abstractNumId w:val="1965"/>
  </w:num>
  <w:num w:numId="1053" w16cid:durableId="1099645949">
    <w:abstractNumId w:val="779"/>
  </w:num>
  <w:num w:numId="1054" w16cid:durableId="1890721332">
    <w:abstractNumId w:val="600"/>
  </w:num>
  <w:num w:numId="1055" w16cid:durableId="1787652503">
    <w:abstractNumId w:val="1253"/>
  </w:num>
  <w:num w:numId="1056" w16cid:durableId="613944948">
    <w:abstractNumId w:val="714"/>
  </w:num>
  <w:num w:numId="1057" w16cid:durableId="468672409">
    <w:abstractNumId w:val="1972"/>
  </w:num>
  <w:num w:numId="1058" w16cid:durableId="1278290859">
    <w:abstractNumId w:val="683"/>
  </w:num>
  <w:num w:numId="1059" w16cid:durableId="35810883">
    <w:abstractNumId w:val="1331"/>
  </w:num>
  <w:num w:numId="1060" w16cid:durableId="1516194356">
    <w:abstractNumId w:val="2"/>
  </w:num>
  <w:num w:numId="1061" w16cid:durableId="2057659103">
    <w:abstractNumId w:val="2170"/>
  </w:num>
  <w:num w:numId="1062" w16cid:durableId="246235262">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227" w:hanging="22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63" w16cid:durableId="622465660">
    <w:abstractNumId w:val="1778"/>
  </w:num>
  <w:num w:numId="1064" w16cid:durableId="1212762469">
    <w:abstractNumId w:val="1999"/>
  </w:num>
  <w:num w:numId="1065" w16cid:durableId="2127457276">
    <w:abstractNumId w:val="1022"/>
  </w:num>
  <w:num w:numId="1066" w16cid:durableId="1821648369">
    <w:abstractNumId w:val="1814"/>
  </w:num>
  <w:num w:numId="1067" w16cid:durableId="1069378220">
    <w:abstractNumId w:val="67"/>
  </w:num>
  <w:num w:numId="1068" w16cid:durableId="313602344">
    <w:abstractNumId w:val="1563"/>
  </w:num>
  <w:num w:numId="1069" w16cid:durableId="143860377">
    <w:abstractNumId w:val="1325"/>
  </w:num>
  <w:num w:numId="1070" w16cid:durableId="1921987089">
    <w:abstractNumId w:val="1800"/>
  </w:num>
  <w:num w:numId="1071" w16cid:durableId="2097939230">
    <w:abstractNumId w:val="931"/>
  </w:num>
  <w:num w:numId="1072" w16cid:durableId="895895388">
    <w:abstractNumId w:val="704"/>
  </w:num>
  <w:num w:numId="1073" w16cid:durableId="1223104472">
    <w:abstractNumId w:val="435"/>
  </w:num>
  <w:num w:numId="1074" w16cid:durableId="1925992315">
    <w:abstractNumId w:val="1870"/>
  </w:num>
  <w:num w:numId="1075" w16cid:durableId="1993365601">
    <w:abstractNumId w:val="36"/>
  </w:num>
  <w:num w:numId="1076" w16cid:durableId="1398358879">
    <w:abstractNumId w:val="825"/>
  </w:num>
  <w:num w:numId="1077" w16cid:durableId="1279724946">
    <w:abstractNumId w:val="135"/>
  </w:num>
  <w:num w:numId="1078" w16cid:durableId="1170103604">
    <w:abstractNumId w:val="1872"/>
  </w:num>
  <w:num w:numId="1079" w16cid:durableId="1861889890">
    <w:abstractNumId w:val="997"/>
  </w:num>
  <w:num w:numId="1080" w16cid:durableId="2114280912">
    <w:abstractNumId w:val="1276"/>
  </w:num>
  <w:num w:numId="1081" w16cid:durableId="1081563392">
    <w:abstractNumId w:val="1561"/>
  </w:num>
  <w:num w:numId="1082" w16cid:durableId="365326889">
    <w:abstractNumId w:val="1574"/>
  </w:num>
  <w:num w:numId="1083" w16cid:durableId="1648433518">
    <w:abstractNumId w:val="1771"/>
  </w:num>
  <w:num w:numId="1084" w16cid:durableId="1154417416">
    <w:abstractNumId w:val="1187"/>
  </w:num>
  <w:num w:numId="1085" w16cid:durableId="199364312">
    <w:abstractNumId w:val="112"/>
  </w:num>
  <w:num w:numId="1086" w16cid:durableId="854730682">
    <w:abstractNumId w:val="1894"/>
  </w:num>
  <w:num w:numId="1087" w16cid:durableId="1318418867">
    <w:abstractNumId w:val="1779"/>
  </w:num>
  <w:num w:numId="1088" w16cid:durableId="576940665">
    <w:abstractNumId w:val="1102"/>
  </w:num>
  <w:num w:numId="1089" w16cid:durableId="1614634893">
    <w:abstractNumId w:val="1225"/>
  </w:num>
  <w:num w:numId="1090" w16cid:durableId="1898737649">
    <w:abstractNumId w:val="540"/>
  </w:num>
  <w:num w:numId="1091" w16cid:durableId="817767456">
    <w:abstractNumId w:val="1757"/>
  </w:num>
  <w:num w:numId="1092" w16cid:durableId="173035982">
    <w:abstractNumId w:val="549"/>
  </w:num>
  <w:num w:numId="1093" w16cid:durableId="552085805">
    <w:abstractNumId w:val="1546"/>
  </w:num>
  <w:num w:numId="1094" w16cid:durableId="1302227545">
    <w:abstractNumId w:val="1367"/>
  </w:num>
  <w:num w:numId="1095" w16cid:durableId="380401333">
    <w:abstractNumId w:val="2032"/>
  </w:num>
  <w:num w:numId="1096" w16cid:durableId="1255017518">
    <w:abstractNumId w:val="2107"/>
  </w:num>
  <w:num w:numId="1097" w16cid:durableId="2070765866">
    <w:abstractNumId w:val="162"/>
  </w:num>
  <w:num w:numId="1098" w16cid:durableId="1475373741">
    <w:abstractNumId w:val="378"/>
  </w:num>
  <w:num w:numId="1099" w16cid:durableId="1301109564">
    <w:abstractNumId w:val="1731"/>
  </w:num>
  <w:num w:numId="1100" w16cid:durableId="1564296727">
    <w:abstractNumId w:val="42"/>
  </w:num>
  <w:num w:numId="1101" w16cid:durableId="357238274">
    <w:abstractNumId w:val="1659"/>
  </w:num>
  <w:num w:numId="1102" w16cid:durableId="603461478">
    <w:abstractNumId w:val="2034"/>
  </w:num>
  <w:num w:numId="1103" w16cid:durableId="1763796216">
    <w:abstractNumId w:val="1604"/>
  </w:num>
  <w:num w:numId="1104" w16cid:durableId="1106461668">
    <w:abstractNumId w:val="1987"/>
  </w:num>
  <w:num w:numId="1105" w16cid:durableId="1196044255">
    <w:abstractNumId w:val="1214"/>
  </w:num>
  <w:num w:numId="1106" w16cid:durableId="864514787">
    <w:abstractNumId w:val="84"/>
  </w:num>
  <w:num w:numId="1107" w16cid:durableId="973099670">
    <w:abstractNumId w:val="196"/>
  </w:num>
  <w:num w:numId="1108" w16cid:durableId="1924606517">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109" w16cid:durableId="491481959">
    <w:abstractNumId w:val="1961"/>
  </w:num>
  <w:num w:numId="1110" w16cid:durableId="321929312">
    <w:abstractNumId w:val="1372"/>
  </w:num>
  <w:num w:numId="1111" w16cid:durableId="1539590889">
    <w:abstractNumId w:val="1620"/>
  </w:num>
  <w:num w:numId="1112" w16cid:durableId="175078638">
    <w:abstractNumId w:val="1507"/>
  </w:num>
  <w:num w:numId="1113" w16cid:durableId="431048946">
    <w:abstractNumId w:val="231"/>
  </w:num>
  <w:num w:numId="1114" w16cid:durableId="1056661254">
    <w:abstractNumId w:val="1543"/>
  </w:num>
  <w:num w:numId="1115" w16cid:durableId="1029648881">
    <w:abstractNumId w:val="1617"/>
  </w:num>
  <w:num w:numId="1116" w16cid:durableId="355737117">
    <w:abstractNumId w:val="1632"/>
  </w:num>
  <w:num w:numId="1117" w16cid:durableId="1869760397">
    <w:abstractNumId w:val="944"/>
  </w:num>
  <w:num w:numId="1118" w16cid:durableId="929506828">
    <w:abstractNumId w:val="507"/>
  </w:num>
  <w:num w:numId="1119" w16cid:durableId="1641767100">
    <w:abstractNumId w:val="2179"/>
  </w:num>
  <w:num w:numId="1120" w16cid:durableId="1630549299">
    <w:abstractNumId w:val="1907"/>
  </w:num>
  <w:num w:numId="1121" w16cid:durableId="867908873">
    <w:abstractNumId w:val="241"/>
  </w:num>
  <w:num w:numId="1122" w16cid:durableId="1139960365">
    <w:abstractNumId w:val="227"/>
  </w:num>
  <w:num w:numId="1123" w16cid:durableId="429816720">
    <w:abstractNumId w:val="2092"/>
  </w:num>
  <w:num w:numId="1124" w16cid:durableId="307368798">
    <w:abstractNumId w:val="1789"/>
  </w:num>
  <w:num w:numId="1125" w16cid:durableId="1053387278">
    <w:abstractNumId w:val="375"/>
  </w:num>
  <w:num w:numId="1126" w16cid:durableId="1530610316">
    <w:abstractNumId w:val="1284"/>
  </w:num>
  <w:num w:numId="1127" w16cid:durableId="916286941">
    <w:abstractNumId w:val="1028"/>
  </w:num>
  <w:num w:numId="1128" w16cid:durableId="209921124">
    <w:abstractNumId w:val="527"/>
  </w:num>
  <w:num w:numId="1129" w16cid:durableId="1185284113">
    <w:abstractNumId w:val="790"/>
  </w:num>
  <w:num w:numId="1130" w16cid:durableId="685667637">
    <w:abstractNumId w:val="429"/>
  </w:num>
  <w:num w:numId="1131" w16cid:durableId="1164052432">
    <w:abstractNumId w:val="893"/>
  </w:num>
  <w:num w:numId="1132" w16cid:durableId="1763186991">
    <w:abstractNumId w:val="675"/>
  </w:num>
  <w:num w:numId="1133" w16cid:durableId="1559441843">
    <w:abstractNumId w:val="1676"/>
  </w:num>
  <w:num w:numId="1134" w16cid:durableId="1762287867">
    <w:abstractNumId w:val="470"/>
  </w:num>
  <w:num w:numId="1135" w16cid:durableId="1486970118">
    <w:abstractNumId w:val="1394"/>
  </w:num>
  <w:num w:numId="1136" w16cid:durableId="795566363">
    <w:abstractNumId w:val="857"/>
    <w:lvlOverride w:ilvl="0">
      <w:startOverride w:val="1"/>
      <w:lvl w:ilvl="0">
        <w:start w:val="1"/>
        <w:numFmt w:val="decimal"/>
        <w:pStyle w:val="Heading1"/>
        <w:lvlText w:val="%1"/>
        <w:lvlJc w:val="left"/>
        <w:pPr>
          <w:ind w:left="425" w:hanging="425"/>
        </w:pPr>
        <w:rPr>
          <w:rFonts w:hint="eastAsia"/>
        </w:rPr>
      </w:lvl>
    </w:lvlOverride>
    <w:lvlOverride w:ilvl="1">
      <w:startOverride w:val="1"/>
      <w:lvl w:ilvl="1">
        <w:start w:val="1"/>
        <w:numFmt w:val="decimal"/>
        <w:pStyle w:val="Heading2"/>
        <w:suff w:val="space"/>
        <w:lvlText w:val="%1.%2"/>
        <w:lvlJc w:val="left"/>
        <w:pPr>
          <w:ind w:left="567" w:hanging="340"/>
        </w:pPr>
        <w:rPr>
          <w:rFonts w:hint="eastAsia"/>
        </w:rPr>
      </w:lvl>
    </w:lvlOverride>
    <w:lvlOverride w:ilvl="2">
      <w:startOverride w:val="1"/>
      <w:lvl w:ilvl="2">
        <w:start w:val="1"/>
        <w:numFmt w:val="decimal"/>
        <w:pStyle w:val="Heading3"/>
        <w:suff w:val="space"/>
        <w:lvlText w:val="%1.%2.%3"/>
        <w:lvlJc w:val="left"/>
        <w:pPr>
          <w:ind w:left="369" w:hanging="22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startOverride w:val="1"/>
      <w:lvl w:ilvl="3">
        <w:start w:val="1"/>
        <w:numFmt w:val="decimal"/>
        <w:lvlText w:val="%1.%2.%3.%4"/>
        <w:lvlJc w:val="left"/>
        <w:pPr>
          <w:ind w:left="1984" w:hanging="708"/>
        </w:pPr>
        <w:rPr>
          <w:rFonts w:hint="eastAsia"/>
        </w:rPr>
      </w:lvl>
    </w:lvlOverride>
    <w:lvlOverride w:ilvl="4">
      <w:startOverride w:val="1"/>
      <w:lvl w:ilvl="4">
        <w:start w:val="1"/>
        <w:numFmt w:val="decimal"/>
        <w:lvlText w:val="%1.%2.%3.%4.%5"/>
        <w:lvlJc w:val="left"/>
        <w:pPr>
          <w:ind w:left="2551" w:hanging="850"/>
        </w:pPr>
        <w:rPr>
          <w:rFonts w:hint="eastAsia"/>
        </w:rPr>
      </w:lvl>
    </w:lvlOverride>
    <w:lvlOverride w:ilvl="5">
      <w:startOverride w:val="1"/>
      <w:lvl w:ilvl="5">
        <w:start w:val="1"/>
        <w:numFmt w:val="decimal"/>
        <w:lvlText w:val="%1.%2.%3.%4.%5.%6"/>
        <w:lvlJc w:val="left"/>
        <w:pPr>
          <w:ind w:left="3260" w:hanging="1134"/>
        </w:pPr>
        <w:rPr>
          <w:rFonts w:hint="eastAsia"/>
        </w:rPr>
      </w:lvl>
    </w:lvlOverride>
    <w:lvlOverride w:ilvl="6">
      <w:startOverride w:val="1"/>
      <w:lvl w:ilvl="6">
        <w:start w:val="1"/>
        <w:numFmt w:val="decimal"/>
        <w:lvlText w:val="%1.%2.%3.%4.%5.%6.%7"/>
        <w:lvlJc w:val="left"/>
        <w:pPr>
          <w:ind w:left="3827" w:hanging="1276"/>
        </w:pPr>
        <w:rPr>
          <w:rFonts w:hint="eastAsia"/>
        </w:rPr>
      </w:lvl>
    </w:lvlOverride>
    <w:lvlOverride w:ilvl="7">
      <w:startOverride w:val="1"/>
      <w:lvl w:ilvl="7">
        <w:start w:val="1"/>
        <w:numFmt w:val="decimal"/>
        <w:lvlText w:val="%1.%2.%3.%4.%5.%6.%7.%8"/>
        <w:lvlJc w:val="left"/>
        <w:pPr>
          <w:ind w:left="4394" w:hanging="1418"/>
        </w:pPr>
        <w:rPr>
          <w:rFonts w:hint="eastAsia"/>
        </w:rPr>
      </w:lvl>
    </w:lvlOverride>
    <w:lvlOverride w:ilvl="8">
      <w:startOverride w:val="1"/>
      <w:lvl w:ilvl="8">
        <w:start w:val="1"/>
        <w:numFmt w:val="decimal"/>
        <w:lvlText w:val="%1.%2.%3.%4.%5.%6.%7.%8.%9"/>
        <w:lvlJc w:val="left"/>
        <w:pPr>
          <w:ind w:left="5102" w:hanging="1700"/>
        </w:pPr>
        <w:rPr>
          <w:rFonts w:hint="eastAsia"/>
        </w:rPr>
      </w:lvl>
    </w:lvlOverride>
  </w:num>
  <w:num w:numId="1137" w16cid:durableId="1805393483">
    <w:abstractNumId w:val="2011"/>
  </w:num>
  <w:num w:numId="1138" w16cid:durableId="1367440837">
    <w:abstractNumId w:val="62"/>
  </w:num>
  <w:num w:numId="1139" w16cid:durableId="1394082919">
    <w:abstractNumId w:val="1347"/>
  </w:num>
  <w:num w:numId="1140" w16cid:durableId="629481145">
    <w:abstractNumId w:val="1025"/>
  </w:num>
  <w:num w:numId="1141" w16cid:durableId="1348678161">
    <w:abstractNumId w:val="2015"/>
  </w:num>
  <w:num w:numId="1142" w16cid:durableId="1856649579">
    <w:abstractNumId w:val="918"/>
  </w:num>
  <w:num w:numId="1143" w16cid:durableId="174617068">
    <w:abstractNumId w:val="2227"/>
  </w:num>
  <w:num w:numId="1144" w16cid:durableId="1258832804">
    <w:abstractNumId w:val="1538"/>
  </w:num>
  <w:num w:numId="1145" w16cid:durableId="534543191">
    <w:abstractNumId w:val="1788"/>
  </w:num>
  <w:num w:numId="1146" w16cid:durableId="59250386">
    <w:abstractNumId w:val="1174"/>
  </w:num>
  <w:num w:numId="1147" w16cid:durableId="798306065">
    <w:abstractNumId w:val="635"/>
  </w:num>
  <w:num w:numId="1148" w16cid:durableId="1338921592">
    <w:abstractNumId w:val="60"/>
  </w:num>
  <w:num w:numId="1149" w16cid:durableId="52393085">
    <w:abstractNumId w:val="899"/>
  </w:num>
  <w:num w:numId="1150" w16cid:durableId="1059286826">
    <w:abstractNumId w:val="806"/>
  </w:num>
  <w:num w:numId="1151" w16cid:durableId="1982614976">
    <w:abstractNumId w:val="1650"/>
  </w:num>
  <w:num w:numId="1152" w16cid:durableId="178854602">
    <w:abstractNumId w:val="1912"/>
  </w:num>
  <w:num w:numId="1153" w16cid:durableId="1960842151">
    <w:abstractNumId w:val="1188"/>
  </w:num>
  <w:num w:numId="1154" w16cid:durableId="620918996">
    <w:abstractNumId w:val="1434"/>
  </w:num>
  <w:num w:numId="1155" w16cid:durableId="840390518">
    <w:abstractNumId w:val="293"/>
  </w:num>
  <w:num w:numId="1156" w16cid:durableId="180512814">
    <w:abstractNumId w:val="12"/>
  </w:num>
  <w:num w:numId="1157" w16cid:durableId="126053771">
    <w:abstractNumId w:val="1734"/>
  </w:num>
  <w:num w:numId="1158" w16cid:durableId="972904670">
    <w:abstractNumId w:val="85"/>
  </w:num>
  <w:num w:numId="1159" w16cid:durableId="401493132">
    <w:abstractNumId w:val="1143"/>
  </w:num>
  <w:num w:numId="1160" w16cid:durableId="1619607796">
    <w:abstractNumId w:val="557"/>
  </w:num>
  <w:num w:numId="1161" w16cid:durableId="439420171">
    <w:abstractNumId w:val="1630"/>
  </w:num>
  <w:num w:numId="1162" w16cid:durableId="651100539">
    <w:abstractNumId w:val="56"/>
  </w:num>
  <w:num w:numId="1163" w16cid:durableId="2017996056">
    <w:abstractNumId w:val="427"/>
  </w:num>
  <w:num w:numId="1164" w16cid:durableId="479621206">
    <w:abstractNumId w:val="1093"/>
  </w:num>
  <w:num w:numId="1165" w16cid:durableId="1711344187">
    <w:abstractNumId w:val="759"/>
  </w:num>
  <w:num w:numId="1166" w16cid:durableId="1033310979">
    <w:abstractNumId w:val="381"/>
  </w:num>
  <w:num w:numId="1167" w16cid:durableId="2135637448">
    <w:abstractNumId w:val="111"/>
  </w:num>
  <w:num w:numId="1168" w16cid:durableId="1587879260">
    <w:abstractNumId w:val="206"/>
  </w:num>
  <w:num w:numId="1169" w16cid:durableId="2074304333">
    <w:abstractNumId w:val="2198"/>
  </w:num>
  <w:num w:numId="1170" w16cid:durableId="1220097888">
    <w:abstractNumId w:val="1971"/>
  </w:num>
  <w:num w:numId="1171" w16cid:durableId="1930117148">
    <w:abstractNumId w:val="1105"/>
    <w:lvlOverride w:ilvl="0">
      <w:startOverride w:val="1"/>
    </w:lvlOverride>
  </w:num>
  <w:num w:numId="1172" w16cid:durableId="815607685">
    <w:abstractNumId w:val="656"/>
  </w:num>
  <w:num w:numId="1173" w16cid:durableId="1685790451">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174" w16cid:durableId="1778254516">
    <w:abstractNumId w:val="1645"/>
  </w:num>
  <w:num w:numId="1175" w16cid:durableId="1725904063">
    <w:abstractNumId w:val="117"/>
  </w:num>
  <w:num w:numId="1176" w16cid:durableId="1894003438">
    <w:abstractNumId w:val="1105"/>
    <w:lvlOverride w:ilvl="0">
      <w:startOverride w:val="1"/>
    </w:lvlOverride>
  </w:num>
  <w:num w:numId="1177" w16cid:durableId="1705322714">
    <w:abstractNumId w:val="1165"/>
  </w:num>
  <w:num w:numId="1178" w16cid:durableId="1736007541">
    <w:abstractNumId w:val="1385"/>
  </w:num>
  <w:num w:numId="1179" w16cid:durableId="1300259693">
    <w:abstractNumId w:val="120"/>
  </w:num>
  <w:num w:numId="1180" w16cid:durableId="289945873">
    <w:abstractNumId w:val="935"/>
  </w:num>
  <w:num w:numId="1181" w16cid:durableId="95756471">
    <w:abstractNumId w:val="862"/>
  </w:num>
  <w:num w:numId="1182" w16cid:durableId="1276332077">
    <w:abstractNumId w:val="1629"/>
  </w:num>
  <w:num w:numId="1183" w16cid:durableId="520358867">
    <w:abstractNumId w:val="982"/>
  </w:num>
  <w:num w:numId="1184" w16cid:durableId="1161846022">
    <w:abstractNumId w:val="29"/>
  </w:num>
  <w:num w:numId="1185" w16cid:durableId="20475398">
    <w:abstractNumId w:val="1459"/>
  </w:num>
  <w:num w:numId="1186" w16cid:durableId="888034916">
    <w:abstractNumId w:val="2026"/>
  </w:num>
  <w:num w:numId="1187" w16cid:durableId="2022970217">
    <w:abstractNumId w:val="1293"/>
  </w:num>
  <w:num w:numId="1188" w16cid:durableId="1215774958">
    <w:abstractNumId w:val="947"/>
  </w:num>
  <w:num w:numId="1189" w16cid:durableId="505828921">
    <w:abstractNumId w:val="144"/>
  </w:num>
  <w:num w:numId="1190" w16cid:durableId="439420544">
    <w:abstractNumId w:val="1783"/>
  </w:num>
  <w:num w:numId="1191" w16cid:durableId="86199654">
    <w:abstractNumId w:val="493"/>
  </w:num>
  <w:num w:numId="1192" w16cid:durableId="2072272029">
    <w:abstractNumId w:val="648"/>
  </w:num>
  <w:num w:numId="1193" w16cid:durableId="804274246">
    <w:abstractNumId w:val="2223"/>
  </w:num>
  <w:num w:numId="1194" w16cid:durableId="2077193968">
    <w:abstractNumId w:val="1195"/>
  </w:num>
  <w:num w:numId="1195" w16cid:durableId="813837316">
    <w:abstractNumId w:val="357"/>
  </w:num>
  <w:num w:numId="1196" w16cid:durableId="1209100936">
    <w:abstractNumId w:val="569"/>
  </w:num>
  <w:num w:numId="1197" w16cid:durableId="1136096058">
    <w:abstractNumId w:val="1027"/>
  </w:num>
  <w:num w:numId="1198" w16cid:durableId="1067144856">
    <w:abstractNumId w:val="605"/>
  </w:num>
  <w:num w:numId="1199" w16cid:durableId="1019818308">
    <w:abstractNumId w:val="1048"/>
  </w:num>
  <w:num w:numId="1200" w16cid:durableId="755512853">
    <w:abstractNumId w:val="292"/>
  </w:num>
  <w:num w:numId="1201" w16cid:durableId="2016767381">
    <w:abstractNumId w:val="279"/>
  </w:num>
  <w:num w:numId="1202" w16cid:durableId="820390969">
    <w:abstractNumId w:val="1250"/>
  </w:num>
  <w:num w:numId="1203" w16cid:durableId="1026830454">
    <w:abstractNumId w:val="1884"/>
  </w:num>
  <w:num w:numId="1204" w16cid:durableId="1703163384">
    <w:abstractNumId w:val="1386"/>
  </w:num>
  <w:num w:numId="1205" w16cid:durableId="666857927">
    <w:abstractNumId w:val="1768"/>
  </w:num>
  <w:num w:numId="1206" w16cid:durableId="819468581">
    <w:abstractNumId w:val="1627"/>
  </w:num>
  <w:num w:numId="1207" w16cid:durableId="1325669680">
    <w:abstractNumId w:val="495"/>
  </w:num>
  <w:num w:numId="1208" w16cid:durableId="1625965928">
    <w:abstractNumId w:val="1748"/>
  </w:num>
  <w:num w:numId="1209" w16cid:durableId="1665204339">
    <w:abstractNumId w:val="1917"/>
  </w:num>
  <w:num w:numId="1210" w16cid:durableId="2053263055">
    <w:abstractNumId w:val="1510"/>
  </w:num>
  <w:num w:numId="1211" w16cid:durableId="622733433">
    <w:abstractNumId w:val="1877"/>
  </w:num>
  <w:num w:numId="1212" w16cid:durableId="1828745736">
    <w:abstractNumId w:val="107"/>
  </w:num>
  <w:num w:numId="1213" w16cid:durableId="1636520676">
    <w:abstractNumId w:val="1718"/>
  </w:num>
  <w:num w:numId="1214" w16cid:durableId="1194266130">
    <w:abstractNumId w:val="1369"/>
  </w:num>
  <w:num w:numId="1215" w16cid:durableId="1859926059">
    <w:abstractNumId w:val="1847"/>
  </w:num>
  <w:num w:numId="1216" w16cid:durableId="421873181">
    <w:abstractNumId w:val="681"/>
  </w:num>
  <w:num w:numId="1217" w16cid:durableId="30232444">
    <w:abstractNumId w:val="1719"/>
  </w:num>
  <w:num w:numId="1218" w16cid:durableId="2104300968">
    <w:abstractNumId w:val="104"/>
  </w:num>
  <w:num w:numId="1219" w16cid:durableId="1952468145">
    <w:abstractNumId w:val="927"/>
  </w:num>
  <w:num w:numId="1220" w16cid:durableId="367069577">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221" w16cid:durableId="1326862578">
    <w:abstractNumId w:val="124"/>
  </w:num>
  <w:num w:numId="1222" w16cid:durableId="281154731">
    <w:abstractNumId w:val="2175"/>
  </w:num>
  <w:num w:numId="1223" w16cid:durableId="732043077">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224" w16cid:durableId="1713649116">
    <w:abstractNumId w:val="139"/>
  </w:num>
  <w:num w:numId="1225" w16cid:durableId="1942880864">
    <w:abstractNumId w:val="2096"/>
  </w:num>
  <w:num w:numId="1226" w16cid:durableId="492258369">
    <w:abstractNumId w:val="1105"/>
    <w:lvlOverride w:ilvl="0">
      <w:startOverride w:val="1"/>
    </w:lvlOverride>
  </w:num>
  <w:num w:numId="1227" w16cid:durableId="92750390">
    <w:abstractNumId w:val="1160"/>
  </w:num>
  <w:num w:numId="1228" w16cid:durableId="1152061948">
    <w:abstractNumId w:val="1105"/>
    <w:lvlOverride w:ilvl="0">
      <w:startOverride w:val="1"/>
    </w:lvlOverride>
  </w:num>
  <w:num w:numId="1229" w16cid:durableId="1582564630">
    <w:abstractNumId w:val="668"/>
  </w:num>
  <w:num w:numId="1230" w16cid:durableId="1234586729">
    <w:abstractNumId w:val="295"/>
  </w:num>
  <w:num w:numId="1231" w16cid:durableId="460422988">
    <w:abstractNumId w:val="1810"/>
  </w:num>
  <w:num w:numId="1232" w16cid:durableId="1748502251">
    <w:abstractNumId w:val="1804"/>
  </w:num>
  <w:num w:numId="1233" w16cid:durableId="474954101">
    <w:abstractNumId w:val="1131"/>
  </w:num>
  <w:num w:numId="1234" w16cid:durableId="1878661034">
    <w:abstractNumId w:val="1692"/>
  </w:num>
  <w:num w:numId="1235" w16cid:durableId="458570639">
    <w:abstractNumId w:val="426"/>
  </w:num>
  <w:num w:numId="1236" w16cid:durableId="602538242">
    <w:abstractNumId w:val="577"/>
  </w:num>
  <w:num w:numId="1237" w16cid:durableId="1717587922">
    <w:abstractNumId w:val="1952"/>
  </w:num>
  <w:num w:numId="1238" w16cid:durableId="1998921066">
    <w:abstractNumId w:val="332"/>
  </w:num>
  <w:num w:numId="1239" w16cid:durableId="725493966">
    <w:abstractNumId w:val="2155"/>
  </w:num>
  <w:num w:numId="1240" w16cid:durableId="296028314">
    <w:abstractNumId w:val="2082"/>
  </w:num>
  <w:num w:numId="1241" w16cid:durableId="804349864">
    <w:abstractNumId w:val="695"/>
  </w:num>
  <w:num w:numId="1242" w16cid:durableId="1432628225">
    <w:abstractNumId w:val="239"/>
  </w:num>
  <w:num w:numId="1243" w16cid:durableId="1899316838">
    <w:abstractNumId w:val="1105"/>
    <w:lvlOverride w:ilvl="0">
      <w:startOverride w:val="1"/>
    </w:lvlOverride>
  </w:num>
  <w:num w:numId="1244" w16cid:durableId="906771253">
    <w:abstractNumId w:val="1668"/>
  </w:num>
  <w:num w:numId="1245" w16cid:durableId="2078674015">
    <w:abstractNumId w:val="1105"/>
    <w:lvlOverride w:ilvl="0">
      <w:startOverride w:val="1"/>
    </w:lvlOverride>
  </w:num>
  <w:num w:numId="1246" w16cid:durableId="175312749">
    <w:abstractNumId w:val="849"/>
  </w:num>
  <w:num w:numId="1247" w16cid:durableId="1863278837">
    <w:abstractNumId w:val="2236"/>
  </w:num>
  <w:num w:numId="1248" w16cid:durableId="1428847598">
    <w:abstractNumId w:val="393"/>
  </w:num>
  <w:num w:numId="1249" w16cid:durableId="450439694">
    <w:abstractNumId w:val="1268"/>
  </w:num>
  <w:num w:numId="1250" w16cid:durableId="64650092">
    <w:abstractNumId w:val="166"/>
  </w:num>
  <w:num w:numId="1251" w16cid:durableId="634287677">
    <w:abstractNumId w:val="1874"/>
  </w:num>
  <w:num w:numId="1252" w16cid:durableId="1493335352">
    <w:abstractNumId w:val="462"/>
  </w:num>
  <w:num w:numId="1253" w16cid:durableId="442383097">
    <w:abstractNumId w:val="1058"/>
  </w:num>
  <w:num w:numId="1254" w16cid:durableId="743067419">
    <w:abstractNumId w:val="1105"/>
    <w:lvlOverride w:ilvl="0">
      <w:startOverride w:val="1"/>
    </w:lvlOverride>
  </w:num>
  <w:num w:numId="1255" w16cid:durableId="1290937241">
    <w:abstractNumId w:val="1454"/>
  </w:num>
  <w:num w:numId="1256" w16cid:durableId="1433353769">
    <w:abstractNumId w:val="1159"/>
  </w:num>
  <w:num w:numId="1257" w16cid:durableId="1834949953">
    <w:abstractNumId w:val="2238"/>
  </w:num>
  <w:num w:numId="1258" w16cid:durableId="1964380996">
    <w:abstractNumId w:val="1370"/>
  </w:num>
  <w:num w:numId="1259" w16cid:durableId="1507554571">
    <w:abstractNumId w:val="422"/>
  </w:num>
  <w:num w:numId="1260" w16cid:durableId="2128430386">
    <w:abstractNumId w:val="2181"/>
  </w:num>
  <w:num w:numId="1261" w16cid:durableId="1158040091">
    <w:abstractNumId w:val="798"/>
  </w:num>
  <w:num w:numId="1262" w16cid:durableId="691221443">
    <w:abstractNumId w:val="1568"/>
  </w:num>
  <w:num w:numId="1263" w16cid:durableId="1791588513">
    <w:abstractNumId w:val="897"/>
  </w:num>
  <w:num w:numId="1264" w16cid:durableId="260139518">
    <w:abstractNumId w:val="1186"/>
  </w:num>
  <w:num w:numId="1265" w16cid:durableId="2017223484">
    <w:abstractNumId w:val="2177"/>
  </w:num>
  <w:num w:numId="1266" w16cid:durableId="1216162953">
    <w:abstractNumId w:val="1138"/>
  </w:num>
  <w:num w:numId="1267" w16cid:durableId="1069111680">
    <w:abstractNumId w:val="611"/>
  </w:num>
  <w:num w:numId="1268" w16cid:durableId="1164860988">
    <w:abstractNumId w:val="1886"/>
  </w:num>
  <w:num w:numId="1269" w16cid:durableId="1757052559">
    <w:abstractNumId w:val="1717"/>
  </w:num>
  <w:num w:numId="1270" w16cid:durableId="1982032337">
    <w:abstractNumId w:val="1178"/>
  </w:num>
  <w:num w:numId="1271" w16cid:durableId="857737289">
    <w:abstractNumId w:val="2009"/>
  </w:num>
  <w:num w:numId="1272" w16cid:durableId="350956002">
    <w:abstractNumId w:val="1792"/>
  </w:num>
  <w:num w:numId="1273" w16cid:durableId="21133512">
    <w:abstractNumId w:val="1130"/>
  </w:num>
  <w:num w:numId="1274" w16cid:durableId="1730226298">
    <w:abstractNumId w:val="1403"/>
  </w:num>
  <w:num w:numId="1275" w16cid:durableId="386345761">
    <w:abstractNumId w:val="1152"/>
  </w:num>
  <w:num w:numId="1276" w16cid:durableId="1022317234">
    <w:abstractNumId w:val="633"/>
  </w:num>
  <w:num w:numId="1277" w16cid:durableId="1327710991">
    <w:abstractNumId w:val="1509"/>
  </w:num>
  <w:num w:numId="1278" w16cid:durableId="1792360209">
    <w:abstractNumId w:val="51"/>
  </w:num>
  <w:num w:numId="1279" w16cid:durableId="1038042085">
    <w:abstractNumId w:val="2075"/>
  </w:num>
  <w:num w:numId="1280" w16cid:durableId="1476601243">
    <w:abstractNumId w:val="1669"/>
  </w:num>
  <w:num w:numId="1281" w16cid:durableId="1875461608">
    <w:abstractNumId w:val="837"/>
  </w:num>
  <w:num w:numId="1282" w16cid:durableId="139617995">
    <w:abstractNumId w:val="395"/>
  </w:num>
  <w:num w:numId="1283" w16cid:durableId="1383602246">
    <w:abstractNumId w:val="709"/>
  </w:num>
  <w:num w:numId="1284" w16cid:durableId="1572884437">
    <w:abstractNumId w:val="1542"/>
  </w:num>
  <w:num w:numId="1285" w16cid:durableId="1411191868">
    <w:abstractNumId w:val="1588"/>
  </w:num>
  <w:num w:numId="1286" w16cid:durableId="2072457601">
    <w:abstractNumId w:val="665"/>
  </w:num>
  <w:num w:numId="1287" w16cid:durableId="1760440499">
    <w:abstractNumId w:val="158"/>
  </w:num>
  <w:num w:numId="1288" w16cid:durableId="1909418500">
    <w:abstractNumId w:val="1267"/>
  </w:num>
  <w:num w:numId="1289" w16cid:durableId="1961109291">
    <w:abstractNumId w:val="669"/>
  </w:num>
  <w:num w:numId="1290" w16cid:durableId="333191184">
    <w:abstractNumId w:val="857"/>
    <w:lvlOverride w:ilvl="0">
      <w:startOverride w:val="1"/>
      <w:lvl w:ilvl="0">
        <w:start w:val="1"/>
        <w:numFmt w:val="decimal"/>
        <w:pStyle w:val="Heading1"/>
        <w:lvlText w:val="%1"/>
        <w:lvlJc w:val="left"/>
        <w:pPr>
          <w:ind w:left="425" w:hanging="425"/>
        </w:pPr>
        <w:rPr>
          <w:rFonts w:hint="eastAsia"/>
        </w:rPr>
      </w:lvl>
    </w:lvlOverride>
    <w:lvlOverride w:ilvl="1">
      <w:startOverride w:val="1"/>
      <w:lvl w:ilvl="1">
        <w:start w:val="1"/>
        <w:numFmt w:val="decimal"/>
        <w:pStyle w:val="Heading2"/>
        <w:suff w:val="space"/>
        <w:lvlText w:val="%1.%2"/>
        <w:lvlJc w:val="left"/>
        <w:pPr>
          <w:ind w:left="567" w:hanging="340"/>
        </w:pPr>
        <w:rPr>
          <w:rFonts w:hint="eastAsia"/>
        </w:rPr>
      </w:lvl>
    </w:lvlOverride>
    <w:lvlOverride w:ilvl="2">
      <w:startOverride w:val="1"/>
      <w:lvl w:ilvl="2">
        <w:start w:val="1"/>
        <w:numFmt w:val="decimal"/>
        <w:pStyle w:val="Heading3"/>
        <w:suff w:val="space"/>
        <w:lvlText w:val="%1.%2.%3"/>
        <w:lvlJc w:val="left"/>
        <w:pPr>
          <w:ind w:left="369" w:hanging="227"/>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startOverride w:val="1"/>
      <w:lvl w:ilvl="3">
        <w:start w:val="1"/>
        <w:numFmt w:val="decimal"/>
        <w:lvlText w:val="%1.%2.%3.%4"/>
        <w:lvlJc w:val="left"/>
        <w:pPr>
          <w:ind w:left="1984" w:hanging="708"/>
        </w:pPr>
        <w:rPr>
          <w:rFonts w:hint="eastAsia"/>
        </w:rPr>
      </w:lvl>
    </w:lvlOverride>
    <w:lvlOverride w:ilvl="4">
      <w:startOverride w:val="1"/>
      <w:lvl w:ilvl="4">
        <w:start w:val="1"/>
        <w:numFmt w:val="decimal"/>
        <w:lvlText w:val="%1.%2.%3.%4.%5"/>
        <w:lvlJc w:val="left"/>
        <w:pPr>
          <w:ind w:left="2551" w:hanging="850"/>
        </w:pPr>
        <w:rPr>
          <w:rFonts w:hint="eastAsia"/>
        </w:rPr>
      </w:lvl>
    </w:lvlOverride>
    <w:lvlOverride w:ilvl="5">
      <w:startOverride w:val="1"/>
      <w:lvl w:ilvl="5">
        <w:start w:val="1"/>
        <w:numFmt w:val="decimal"/>
        <w:lvlText w:val="%1.%2.%3.%4.%5.%6"/>
        <w:lvlJc w:val="left"/>
        <w:pPr>
          <w:ind w:left="3260" w:hanging="1134"/>
        </w:pPr>
        <w:rPr>
          <w:rFonts w:hint="eastAsia"/>
        </w:rPr>
      </w:lvl>
    </w:lvlOverride>
    <w:lvlOverride w:ilvl="6">
      <w:startOverride w:val="1"/>
      <w:lvl w:ilvl="6">
        <w:start w:val="1"/>
        <w:numFmt w:val="decimal"/>
        <w:lvlText w:val="%1.%2.%3.%4.%5.%6.%7"/>
        <w:lvlJc w:val="left"/>
        <w:pPr>
          <w:ind w:left="3827" w:hanging="1276"/>
        </w:pPr>
        <w:rPr>
          <w:rFonts w:hint="eastAsia"/>
        </w:rPr>
      </w:lvl>
    </w:lvlOverride>
    <w:lvlOverride w:ilvl="7">
      <w:startOverride w:val="1"/>
      <w:lvl w:ilvl="7">
        <w:start w:val="1"/>
        <w:numFmt w:val="decimal"/>
        <w:lvlText w:val="%1.%2.%3.%4.%5.%6.%7.%8"/>
        <w:lvlJc w:val="left"/>
        <w:pPr>
          <w:ind w:left="4394" w:hanging="1418"/>
        </w:pPr>
        <w:rPr>
          <w:rFonts w:hint="eastAsia"/>
        </w:rPr>
      </w:lvl>
    </w:lvlOverride>
    <w:lvlOverride w:ilvl="8">
      <w:startOverride w:val="1"/>
      <w:lvl w:ilvl="8">
        <w:start w:val="1"/>
        <w:numFmt w:val="decimal"/>
        <w:lvlText w:val="%1.%2.%3.%4.%5.%6.%7.%8.%9"/>
        <w:lvlJc w:val="left"/>
        <w:pPr>
          <w:ind w:left="5102" w:hanging="1700"/>
        </w:pPr>
        <w:rPr>
          <w:rFonts w:hint="eastAsia"/>
        </w:rPr>
      </w:lvl>
    </w:lvlOverride>
  </w:num>
  <w:num w:numId="1291" w16cid:durableId="361369934">
    <w:abstractNumId w:val="1406"/>
  </w:num>
  <w:num w:numId="1292" w16cid:durableId="2118407444">
    <w:abstractNumId w:val="725"/>
  </w:num>
  <w:num w:numId="1293" w16cid:durableId="459344867">
    <w:abstractNumId w:val="1171"/>
  </w:num>
  <w:num w:numId="1294" w16cid:durableId="1179007619">
    <w:abstractNumId w:val="2242"/>
  </w:num>
  <w:num w:numId="1295" w16cid:durableId="35206972">
    <w:abstractNumId w:val="2185"/>
  </w:num>
  <w:num w:numId="1296" w16cid:durableId="653024576">
    <w:abstractNumId w:val="1667"/>
  </w:num>
  <w:num w:numId="1297" w16cid:durableId="826480694">
    <w:abstractNumId w:val="713"/>
  </w:num>
  <w:num w:numId="1298" w16cid:durableId="52043336">
    <w:abstractNumId w:val="881"/>
  </w:num>
  <w:num w:numId="1299" w16cid:durableId="1636177202">
    <w:abstractNumId w:val="61"/>
  </w:num>
  <w:num w:numId="1300" w16cid:durableId="1231427551">
    <w:abstractNumId w:val="278"/>
  </w:num>
  <w:num w:numId="1301" w16cid:durableId="1991982632">
    <w:abstractNumId w:val="1566"/>
  </w:num>
  <w:num w:numId="1302" w16cid:durableId="548691789">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303" w16cid:durableId="800415716">
    <w:abstractNumId w:val="2225"/>
  </w:num>
  <w:num w:numId="1304" w16cid:durableId="1727492326">
    <w:abstractNumId w:val="2064"/>
  </w:num>
  <w:num w:numId="1305" w16cid:durableId="691148150">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306" w16cid:durableId="2056931435">
    <w:abstractNumId w:val="1924"/>
  </w:num>
  <w:num w:numId="1307" w16cid:durableId="739215">
    <w:abstractNumId w:val="1548"/>
  </w:num>
  <w:num w:numId="1308" w16cid:durableId="1965497098">
    <w:abstractNumId w:val="1433"/>
  </w:num>
  <w:num w:numId="1309" w16cid:durableId="42143928">
    <w:abstractNumId w:val="1336"/>
  </w:num>
  <w:num w:numId="1310" w16cid:durableId="616760434">
    <w:abstractNumId w:val="2099"/>
  </w:num>
  <w:num w:numId="1311" w16cid:durableId="942954688">
    <w:abstractNumId w:val="967"/>
  </w:num>
  <w:num w:numId="1312" w16cid:durableId="357396878">
    <w:abstractNumId w:val="690"/>
  </w:num>
  <w:num w:numId="1313" w16cid:durableId="892733055">
    <w:abstractNumId w:val="934"/>
  </w:num>
  <w:num w:numId="1314" w16cid:durableId="1483542173">
    <w:abstractNumId w:val="1531"/>
  </w:num>
  <w:num w:numId="1315" w16cid:durableId="1108546295">
    <w:abstractNumId w:val="1140"/>
  </w:num>
  <w:num w:numId="1316" w16cid:durableId="1297250119">
    <w:abstractNumId w:val="1567"/>
  </w:num>
  <w:num w:numId="1317" w16cid:durableId="947666017">
    <w:abstractNumId w:val="1061"/>
  </w:num>
  <w:num w:numId="1318" w16cid:durableId="428046697">
    <w:abstractNumId w:val="1230"/>
  </w:num>
  <w:num w:numId="1319" w16cid:durableId="1934701877">
    <w:abstractNumId w:val="641"/>
  </w:num>
  <w:num w:numId="1320" w16cid:durableId="1938710902">
    <w:abstractNumId w:val="503"/>
  </w:num>
  <w:num w:numId="1321" w16cid:durableId="859395297">
    <w:abstractNumId w:val="1155"/>
  </w:num>
  <w:num w:numId="1322" w16cid:durableId="2143881965">
    <w:abstractNumId w:val="210"/>
  </w:num>
  <w:num w:numId="1323" w16cid:durableId="1401174048">
    <w:abstractNumId w:val="1624"/>
  </w:num>
  <w:num w:numId="1324" w16cid:durableId="1635713173">
    <w:abstractNumId w:val="460"/>
  </w:num>
  <w:num w:numId="1325" w16cid:durableId="2111778371">
    <w:abstractNumId w:val="1016"/>
  </w:num>
  <w:num w:numId="1326" w16cid:durableId="2048753659">
    <w:abstractNumId w:val="1534"/>
  </w:num>
  <w:num w:numId="1327" w16cid:durableId="47610878">
    <w:abstractNumId w:val="87"/>
  </w:num>
  <w:num w:numId="1328" w16cid:durableId="23529766">
    <w:abstractNumId w:val="479"/>
  </w:num>
  <w:num w:numId="1329" w16cid:durableId="914509425">
    <w:abstractNumId w:val="969"/>
  </w:num>
  <w:num w:numId="1330" w16cid:durableId="328143432">
    <w:abstractNumId w:val="2012"/>
  </w:num>
  <w:num w:numId="1331" w16cid:durableId="142504907">
    <w:abstractNumId w:val="938"/>
  </w:num>
  <w:num w:numId="1332" w16cid:durableId="88737498">
    <w:abstractNumId w:val="106"/>
  </w:num>
  <w:num w:numId="1333" w16cid:durableId="171342119">
    <w:abstractNumId w:val="1823"/>
  </w:num>
  <w:num w:numId="1334" w16cid:durableId="775251329">
    <w:abstractNumId w:val="1786"/>
  </w:num>
  <w:num w:numId="1335" w16cid:durableId="1354040592">
    <w:abstractNumId w:val="693"/>
  </w:num>
  <w:num w:numId="1336" w16cid:durableId="1414661611">
    <w:abstractNumId w:val="2171"/>
  </w:num>
  <w:num w:numId="1337" w16cid:durableId="1256132487">
    <w:abstractNumId w:val="1047"/>
  </w:num>
  <w:num w:numId="1338" w16cid:durableId="1313558720">
    <w:abstractNumId w:val="616"/>
  </w:num>
  <w:num w:numId="1339" w16cid:durableId="155608683">
    <w:abstractNumId w:val="1537"/>
  </w:num>
  <w:num w:numId="1340" w16cid:durableId="798885333">
    <w:abstractNumId w:val="1105"/>
    <w:lvlOverride w:ilvl="0">
      <w:startOverride w:val="1"/>
    </w:lvlOverride>
  </w:num>
  <w:num w:numId="1341" w16cid:durableId="207571839">
    <w:abstractNumId w:val="1062"/>
  </w:num>
  <w:num w:numId="1342" w16cid:durableId="2110345326">
    <w:abstractNumId w:val="1105"/>
    <w:lvlOverride w:ilvl="0">
      <w:startOverride w:val="1"/>
    </w:lvlOverride>
  </w:num>
  <w:num w:numId="1343" w16cid:durableId="1390106713">
    <w:abstractNumId w:val="113"/>
  </w:num>
  <w:num w:numId="1344" w16cid:durableId="457572916">
    <w:abstractNumId w:val="1300"/>
  </w:num>
  <w:num w:numId="1345" w16cid:durableId="776175420">
    <w:abstractNumId w:val="1206"/>
  </w:num>
  <w:num w:numId="1346" w16cid:durableId="2050643027">
    <w:abstractNumId w:val="72"/>
  </w:num>
  <w:num w:numId="1347" w16cid:durableId="1062866765">
    <w:abstractNumId w:val="1596"/>
  </w:num>
  <w:num w:numId="1348" w16cid:durableId="769737099">
    <w:abstractNumId w:val="1812"/>
  </w:num>
  <w:num w:numId="1349" w16cid:durableId="815607978">
    <w:abstractNumId w:val="472"/>
  </w:num>
  <w:num w:numId="1350" w16cid:durableId="802893315">
    <w:abstractNumId w:val="2150"/>
  </w:num>
  <w:num w:numId="1351" w16cid:durableId="1662349597">
    <w:abstractNumId w:val="202"/>
  </w:num>
  <w:num w:numId="1352" w16cid:durableId="601840979">
    <w:abstractNumId w:val="1257"/>
  </w:num>
  <w:num w:numId="1353" w16cid:durableId="227886675">
    <w:abstractNumId w:val="1226"/>
  </w:num>
  <w:num w:numId="1354" w16cid:durableId="842476287">
    <w:abstractNumId w:val="285"/>
  </w:num>
  <w:num w:numId="1355" w16cid:durableId="998315296">
    <w:abstractNumId w:val="1"/>
  </w:num>
  <w:num w:numId="1356" w16cid:durableId="758522160">
    <w:abstractNumId w:val="184"/>
  </w:num>
  <w:num w:numId="1357" w16cid:durableId="1992639571">
    <w:abstractNumId w:val="2161"/>
  </w:num>
  <w:num w:numId="1358" w16cid:durableId="1777142110">
    <w:abstractNumId w:val="1461"/>
  </w:num>
  <w:num w:numId="1359" w16cid:durableId="20858512">
    <w:abstractNumId w:val="1464"/>
  </w:num>
  <w:num w:numId="1360" w16cid:durableId="1003976425">
    <w:abstractNumId w:val="985"/>
  </w:num>
  <w:num w:numId="1361" w16cid:durableId="534654899">
    <w:abstractNumId w:val="812"/>
  </w:num>
  <w:num w:numId="1362" w16cid:durableId="289476639">
    <w:abstractNumId w:val="742"/>
  </w:num>
  <w:num w:numId="1363" w16cid:durableId="866214048">
    <w:abstractNumId w:val="1286"/>
  </w:num>
  <w:num w:numId="1364" w16cid:durableId="726145482">
    <w:abstractNumId w:val="1605"/>
  </w:num>
  <w:num w:numId="1365" w16cid:durableId="148208759">
    <w:abstractNumId w:val="1095"/>
  </w:num>
  <w:num w:numId="1366" w16cid:durableId="622078230">
    <w:abstractNumId w:val="854"/>
  </w:num>
  <w:num w:numId="1367" w16cid:durableId="1986163056">
    <w:abstractNumId w:val="1764"/>
  </w:num>
  <w:num w:numId="1368" w16cid:durableId="323121930">
    <w:abstractNumId w:val="961"/>
  </w:num>
  <w:num w:numId="1369" w16cid:durableId="557715737">
    <w:abstractNumId w:val="1092"/>
  </w:num>
  <w:num w:numId="1370" w16cid:durableId="264391554">
    <w:abstractNumId w:val="94"/>
  </w:num>
  <w:num w:numId="1371" w16cid:durableId="1949656034">
    <w:abstractNumId w:val="1341"/>
  </w:num>
  <w:num w:numId="1372" w16cid:durableId="851527475">
    <w:abstractNumId w:val="645"/>
  </w:num>
  <w:num w:numId="1373" w16cid:durableId="757483055">
    <w:abstractNumId w:val="480"/>
  </w:num>
  <w:num w:numId="1374" w16cid:durableId="31150805">
    <w:abstractNumId w:val="1105"/>
    <w:lvlOverride w:ilvl="0">
      <w:startOverride w:val="1"/>
    </w:lvlOverride>
  </w:num>
  <w:num w:numId="1375" w16cid:durableId="815419990">
    <w:abstractNumId w:val="712"/>
  </w:num>
  <w:num w:numId="1376" w16cid:durableId="1702313915">
    <w:abstractNumId w:val="474"/>
  </w:num>
  <w:num w:numId="1377" w16cid:durableId="958029641">
    <w:abstractNumId w:val="58"/>
  </w:num>
  <w:num w:numId="1378" w16cid:durableId="1063875196">
    <w:abstractNumId w:val="1176"/>
  </w:num>
  <w:num w:numId="1379" w16cid:durableId="1297491430">
    <w:abstractNumId w:val="264"/>
  </w:num>
  <w:num w:numId="1380" w16cid:durableId="550264421">
    <w:abstractNumId w:val="731"/>
  </w:num>
  <w:num w:numId="1381" w16cid:durableId="233468776">
    <w:abstractNumId w:val="544"/>
  </w:num>
  <w:num w:numId="1382" w16cid:durableId="826244437">
    <w:abstractNumId w:val="661"/>
  </w:num>
  <w:num w:numId="1383" w16cid:durableId="2004308985">
    <w:abstractNumId w:val="1915"/>
  </w:num>
  <w:num w:numId="1384" w16cid:durableId="816996464">
    <w:abstractNumId w:val="1229"/>
  </w:num>
  <w:num w:numId="1385" w16cid:durableId="1965846029">
    <w:abstractNumId w:val="655"/>
  </w:num>
  <w:num w:numId="1386" w16cid:durableId="888229429">
    <w:abstractNumId w:val="1475"/>
  </w:num>
  <w:num w:numId="1387" w16cid:durableId="299042347">
    <w:abstractNumId w:val="1105"/>
    <w:lvlOverride w:ilvl="0">
      <w:startOverride w:val="1"/>
    </w:lvlOverride>
  </w:num>
  <w:num w:numId="1388" w16cid:durableId="1995642702">
    <w:abstractNumId w:val="1105"/>
    <w:lvlOverride w:ilvl="0">
      <w:startOverride w:val="1"/>
    </w:lvlOverride>
  </w:num>
  <w:num w:numId="1389" w16cid:durableId="2006660401">
    <w:abstractNumId w:val="627"/>
  </w:num>
  <w:num w:numId="1390" w16cid:durableId="1755467738">
    <w:abstractNumId w:val="1105"/>
    <w:lvlOverride w:ilvl="0">
      <w:startOverride w:val="1"/>
    </w:lvlOverride>
  </w:num>
  <w:num w:numId="1391" w16cid:durableId="746534710">
    <w:abstractNumId w:val="1015"/>
  </w:num>
  <w:num w:numId="1392" w16cid:durableId="1452895732">
    <w:abstractNumId w:val="185"/>
  </w:num>
  <w:num w:numId="1393" w16cid:durableId="1869834970">
    <w:abstractNumId w:val="2043"/>
  </w:num>
  <w:num w:numId="1394" w16cid:durableId="1818840919">
    <w:abstractNumId w:val="1413"/>
  </w:num>
  <w:num w:numId="1395" w16cid:durableId="1884059083">
    <w:abstractNumId w:val="131"/>
  </w:num>
  <w:num w:numId="1396" w16cid:durableId="1311053643">
    <w:abstractNumId w:val="796"/>
  </w:num>
  <w:num w:numId="1397" w16cid:durableId="1155143616">
    <w:abstractNumId w:val="376"/>
  </w:num>
  <w:num w:numId="1398" w16cid:durableId="1188257365">
    <w:abstractNumId w:val="871"/>
  </w:num>
  <w:num w:numId="1399" w16cid:durableId="461580269">
    <w:abstractNumId w:val="1998"/>
  </w:num>
  <w:num w:numId="1400" w16cid:durableId="1567492300">
    <w:abstractNumId w:val="467"/>
  </w:num>
  <w:num w:numId="1401" w16cid:durableId="445151283">
    <w:abstractNumId w:val="1408"/>
  </w:num>
  <w:num w:numId="1402" w16cid:durableId="323096097">
    <w:abstractNumId w:val="193"/>
  </w:num>
  <w:num w:numId="1403" w16cid:durableId="862716787">
    <w:abstractNumId w:val="626"/>
  </w:num>
  <w:num w:numId="1404" w16cid:durableId="117648445">
    <w:abstractNumId w:val="439"/>
  </w:num>
  <w:num w:numId="1405" w16cid:durableId="1724908786">
    <w:abstractNumId w:val="703"/>
  </w:num>
  <w:num w:numId="1406" w16cid:durableId="1715933214">
    <w:abstractNumId w:val="763"/>
  </w:num>
  <w:num w:numId="1407" w16cid:durableId="42103662">
    <w:abstractNumId w:val="1308"/>
  </w:num>
  <w:num w:numId="1408" w16cid:durableId="603416661">
    <w:abstractNumId w:val="1652"/>
  </w:num>
  <w:num w:numId="1409" w16cid:durableId="1577670251">
    <w:abstractNumId w:val="1121"/>
  </w:num>
  <w:num w:numId="1410" w16cid:durableId="418452742">
    <w:abstractNumId w:val="1269"/>
  </w:num>
  <w:num w:numId="1411" w16cid:durableId="706299264">
    <w:abstractNumId w:val="2156"/>
  </w:num>
  <w:num w:numId="1412" w16cid:durableId="158161562">
    <w:abstractNumId w:val="2019"/>
  </w:num>
  <w:num w:numId="1413" w16cid:durableId="368844489">
    <w:abstractNumId w:val="309"/>
  </w:num>
  <w:num w:numId="1414" w16cid:durableId="1315529752">
    <w:abstractNumId w:val="1111"/>
  </w:num>
  <w:num w:numId="1415" w16cid:durableId="1118449267">
    <w:abstractNumId w:val="1287"/>
  </w:num>
  <w:num w:numId="1416" w16cid:durableId="847719031">
    <w:abstractNumId w:val="615"/>
  </w:num>
  <w:num w:numId="1417" w16cid:durableId="2051413841">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418" w16cid:durableId="1202786647">
    <w:abstractNumId w:val="752"/>
  </w:num>
  <w:num w:numId="1419" w16cid:durableId="1472015060">
    <w:abstractNumId w:val="1471"/>
  </w:num>
  <w:num w:numId="1420" w16cid:durableId="1426225119">
    <w:abstractNumId w:val="1374"/>
  </w:num>
  <w:num w:numId="1421" w16cid:durableId="1928152225">
    <w:abstractNumId w:val="1105"/>
    <w:lvlOverride w:ilvl="0">
      <w:startOverride w:val="1"/>
    </w:lvlOverride>
  </w:num>
  <w:num w:numId="1422" w16cid:durableId="1516378295">
    <w:abstractNumId w:val="1012"/>
  </w:num>
  <w:num w:numId="1423" w16cid:durableId="1386952717">
    <w:abstractNumId w:val="2040"/>
  </w:num>
  <w:num w:numId="1424" w16cid:durableId="1638532857">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425" w16cid:durableId="149635029">
    <w:abstractNumId w:val="1911"/>
  </w:num>
  <w:num w:numId="1426" w16cid:durableId="52388840">
    <w:abstractNumId w:val="1711"/>
  </w:num>
  <w:num w:numId="1427" w16cid:durableId="378893905">
    <w:abstractNumId w:val="1727"/>
  </w:num>
  <w:num w:numId="1428" w16cid:durableId="1359811454">
    <w:abstractNumId w:val="1781"/>
  </w:num>
  <w:num w:numId="1429" w16cid:durableId="1967738594">
    <w:abstractNumId w:val="1803"/>
  </w:num>
  <w:num w:numId="1430" w16cid:durableId="311715544">
    <w:abstractNumId w:val="857"/>
    <w:lvlOverride w:ilvl="0">
      <w:startOverride w:val="1"/>
      <w:lvl w:ilvl="0">
        <w:start w:val="1"/>
        <w:numFmt w:val="decimal"/>
        <w:pStyle w:val="Heading1"/>
        <w:lvlText w:val="%1"/>
        <w:lvlJc w:val="left"/>
        <w:pPr>
          <w:ind w:left="425" w:hanging="425"/>
        </w:pPr>
        <w:rPr>
          <w:rFonts w:hint="eastAsia"/>
        </w:rPr>
      </w:lvl>
    </w:lvlOverride>
    <w:lvlOverride w:ilvl="1">
      <w:startOverride w:val="1"/>
      <w:lvl w:ilvl="1">
        <w:start w:val="1"/>
        <w:numFmt w:val="decimal"/>
        <w:pStyle w:val="Heading2"/>
        <w:suff w:val="space"/>
        <w:lvlText w:val="%1.%2"/>
        <w:lvlJc w:val="left"/>
        <w:pPr>
          <w:ind w:left="567" w:hanging="340"/>
        </w:pPr>
        <w:rPr>
          <w:rFonts w:hint="eastAsia"/>
        </w:rPr>
      </w:lvl>
    </w:lvlOverride>
    <w:lvlOverride w:ilvl="2">
      <w:startOverride w:val="1"/>
      <w:lvl w:ilvl="2">
        <w:start w:val="1"/>
        <w:numFmt w:val="decimal"/>
        <w:pStyle w:val="Heading3"/>
        <w:suff w:val="space"/>
        <w:lvlText w:val="%1.%2.%3"/>
        <w:lvlJc w:val="left"/>
        <w:pPr>
          <w:ind w:left="369" w:hanging="227"/>
        </w:pPr>
        <w:rPr>
          <w:specVanish w:val="0"/>
        </w:rPr>
      </w:lvl>
    </w:lvlOverride>
    <w:lvlOverride w:ilvl="3">
      <w:startOverride w:val="1"/>
      <w:lvl w:ilvl="3">
        <w:start w:val="1"/>
        <w:numFmt w:val="decimal"/>
        <w:lvlText w:val="%1.%2.%3.%4"/>
        <w:lvlJc w:val="left"/>
        <w:pPr>
          <w:ind w:left="1984" w:hanging="708"/>
        </w:pPr>
        <w:rPr>
          <w:rFonts w:hint="eastAsia"/>
        </w:rPr>
      </w:lvl>
    </w:lvlOverride>
    <w:lvlOverride w:ilvl="4">
      <w:startOverride w:val="1"/>
      <w:lvl w:ilvl="4">
        <w:start w:val="1"/>
        <w:numFmt w:val="decimal"/>
        <w:lvlText w:val="%1.%2.%3.%4.%5"/>
        <w:lvlJc w:val="left"/>
        <w:pPr>
          <w:ind w:left="2551" w:hanging="850"/>
        </w:pPr>
        <w:rPr>
          <w:rFonts w:hint="eastAsia"/>
        </w:rPr>
      </w:lvl>
    </w:lvlOverride>
    <w:lvlOverride w:ilvl="5">
      <w:startOverride w:val="1"/>
      <w:lvl w:ilvl="5">
        <w:start w:val="1"/>
        <w:numFmt w:val="decimal"/>
        <w:lvlText w:val="%1.%2.%3.%4.%5.%6"/>
        <w:lvlJc w:val="left"/>
        <w:pPr>
          <w:ind w:left="3260" w:hanging="1134"/>
        </w:pPr>
        <w:rPr>
          <w:rFonts w:hint="eastAsia"/>
        </w:rPr>
      </w:lvl>
    </w:lvlOverride>
    <w:lvlOverride w:ilvl="6">
      <w:startOverride w:val="1"/>
      <w:lvl w:ilvl="6">
        <w:start w:val="1"/>
        <w:numFmt w:val="decimal"/>
        <w:lvlText w:val="%1.%2.%3.%4.%5.%6.%7"/>
        <w:lvlJc w:val="left"/>
        <w:pPr>
          <w:ind w:left="3827" w:hanging="1276"/>
        </w:pPr>
        <w:rPr>
          <w:rFonts w:hint="eastAsia"/>
        </w:rPr>
      </w:lvl>
    </w:lvlOverride>
    <w:lvlOverride w:ilvl="7">
      <w:startOverride w:val="1"/>
      <w:lvl w:ilvl="7">
        <w:start w:val="1"/>
        <w:numFmt w:val="decimal"/>
        <w:lvlText w:val="%1.%2.%3.%4.%5.%6.%7.%8"/>
        <w:lvlJc w:val="left"/>
        <w:pPr>
          <w:ind w:left="4394" w:hanging="1418"/>
        </w:pPr>
        <w:rPr>
          <w:rFonts w:hint="eastAsia"/>
        </w:rPr>
      </w:lvl>
    </w:lvlOverride>
    <w:lvlOverride w:ilvl="8">
      <w:startOverride w:val="1"/>
      <w:lvl w:ilvl="8">
        <w:start w:val="1"/>
        <w:numFmt w:val="decimal"/>
        <w:lvlText w:val="%1.%2.%3.%4.%5.%6.%7.%8.%9"/>
        <w:lvlJc w:val="left"/>
        <w:pPr>
          <w:ind w:left="5102" w:hanging="1700"/>
        </w:pPr>
        <w:rPr>
          <w:rFonts w:hint="eastAsia"/>
        </w:rPr>
      </w:lvl>
    </w:lvlOverride>
  </w:num>
  <w:num w:numId="1431" w16cid:durableId="1179543254">
    <w:abstractNumId w:val="1484"/>
  </w:num>
  <w:num w:numId="1432" w16cid:durableId="1684939023">
    <w:abstractNumId w:val="1220"/>
  </w:num>
  <w:num w:numId="1433" w16cid:durableId="1820072210">
    <w:abstractNumId w:val="134"/>
  </w:num>
  <w:num w:numId="1434" w16cid:durableId="2119643393">
    <w:abstractNumId w:val="1105"/>
    <w:lvlOverride w:ilvl="0">
      <w:startOverride w:val="1"/>
    </w:lvlOverride>
  </w:num>
  <w:num w:numId="1435" w16cid:durableId="129834617">
    <w:abstractNumId w:val="173"/>
  </w:num>
  <w:num w:numId="1436" w16cid:durableId="794493057">
    <w:abstractNumId w:val="2117"/>
  </w:num>
  <w:num w:numId="1437" w16cid:durableId="1947955983">
    <w:abstractNumId w:val="1736"/>
  </w:num>
  <w:num w:numId="1438" w16cid:durableId="1244922075">
    <w:abstractNumId w:val="1903"/>
  </w:num>
  <w:num w:numId="1439" w16cid:durableId="274021185">
    <w:abstractNumId w:val="1945"/>
  </w:num>
  <w:num w:numId="1440" w16cid:durableId="2097556908">
    <w:abstractNumId w:val="2139"/>
  </w:num>
  <w:num w:numId="1441" w16cid:durableId="1252275513">
    <w:abstractNumId w:val="475"/>
  </w:num>
  <w:num w:numId="1442" w16cid:durableId="340858908">
    <w:abstractNumId w:val="329"/>
  </w:num>
  <w:num w:numId="1443" w16cid:durableId="477694656">
    <w:abstractNumId w:val="2065"/>
  </w:num>
  <w:num w:numId="1444" w16cid:durableId="1144541318">
    <w:abstractNumId w:val="1105"/>
    <w:lvlOverride w:ilvl="0">
      <w:startOverride w:val="1"/>
    </w:lvlOverride>
  </w:num>
  <w:num w:numId="1445" w16cid:durableId="1469739688">
    <w:abstractNumId w:val="108"/>
  </w:num>
  <w:num w:numId="1446" w16cid:durableId="1694769505">
    <w:abstractNumId w:val="1740"/>
  </w:num>
  <w:num w:numId="1447" w16cid:durableId="1148203918">
    <w:abstractNumId w:val="1551"/>
  </w:num>
  <w:num w:numId="1448" w16cid:durableId="416639889">
    <w:abstractNumId w:val="1446"/>
  </w:num>
  <w:num w:numId="1449" w16cid:durableId="1677221168">
    <w:abstractNumId w:val="1555"/>
  </w:num>
  <w:num w:numId="1450" w16cid:durableId="884219734">
    <w:abstractNumId w:val="542"/>
  </w:num>
  <w:num w:numId="1451" w16cid:durableId="1777099471">
    <w:abstractNumId w:val="28"/>
  </w:num>
  <w:num w:numId="1452" w16cid:durableId="1495340855">
    <w:abstractNumId w:val="1735"/>
  </w:num>
  <w:num w:numId="1453" w16cid:durableId="1099719686">
    <w:abstractNumId w:val="567"/>
  </w:num>
  <w:num w:numId="1454" w16cid:durableId="141194184">
    <w:abstractNumId w:val="1896"/>
  </w:num>
  <w:num w:numId="1455" w16cid:durableId="584996641">
    <w:abstractNumId w:val="1766"/>
  </w:num>
  <w:num w:numId="1456" w16cid:durableId="1541937586">
    <w:abstractNumId w:val="388"/>
  </w:num>
  <w:num w:numId="1457" w16cid:durableId="65079681">
    <w:abstractNumId w:val="1637"/>
  </w:num>
  <w:num w:numId="1458" w16cid:durableId="1037003291">
    <w:abstractNumId w:val="1199"/>
  </w:num>
  <w:num w:numId="1459" w16cid:durableId="1759056770">
    <w:abstractNumId w:val="1977"/>
  </w:num>
  <w:num w:numId="1460" w16cid:durableId="273439681">
    <w:abstractNumId w:val="2209"/>
  </w:num>
  <w:num w:numId="1461" w16cid:durableId="1193958487">
    <w:abstractNumId w:val="1552"/>
  </w:num>
  <w:num w:numId="1462" w16cid:durableId="1351878090">
    <w:abstractNumId w:val="1689"/>
  </w:num>
  <w:num w:numId="1463" w16cid:durableId="1490290263">
    <w:abstractNumId w:val="224"/>
  </w:num>
  <w:num w:numId="1464" w16cid:durableId="833297336">
    <w:abstractNumId w:val="253"/>
  </w:num>
  <w:num w:numId="1465" w16cid:durableId="1938173239">
    <w:abstractNumId w:val="1209"/>
  </w:num>
  <w:num w:numId="1466" w16cid:durableId="220530161">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467" w16cid:durableId="954021360">
    <w:abstractNumId w:val="1582"/>
  </w:num>
  <w:num w:numId="1468" w16cid:durableId="680816962">
    <w:abstractNumId w:val="955"/>
  </w:num>
  <w:num w:numId="1469" w16cid:durableId="1392003050">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470" w16cid:durableId="1965773690">
    <w:abstractNumId w:val="894"/>
  </w:num>
  <w:num w:numId="1471" w16cid:durableId="710687666">
    <w:abstractNumId w:val="1445"/>
  </w:num>
  <w:num w:numId="1472" w16cid:durableId="2046100358">
    <w:abstractNumId w:val="1890"/>
  </w:num>
  <w:num w:numId="1473" w16cid:durableId="546257168">
    <w:abstractNumId w:val="1829"/>
  </w:num>
  <w:num w:numId="1474" w16cid:durableId="1504008876">
    <w:abstractNumId w:val="1380"/>
  </w:num>
  <w:num w:numId="1475" w16cid:durableId="1614097285">
    <w:abstractNumId w:val="1228"/>
  </w:num>
  <w:num w:numId="1476" w16cid:durableId="1161041828">
    <w:abstractNumId w:val="844"/>
  </w:num>
  <w:num w:numId="1477" w16cid:durableId="1298292442">
    <w:abstractNumId w:val="639"/>
  </w:num>
  <w:num w:numId="1478" w16cid:durableId="1902055584">
    <w:abstractNumId w:val="2218"/>
  </w:num>
  <w:num w:numId="1479" w16cid:durableId="194317225">
    <w:abstractNumId w:val="245"/>
  </w:num>
  <w:num w:numId="1480" w16cid:durableId="1878203644">
    <w:abstractNumId w:val="156"/>
  </w:num>
  <w:num w:numId="1481" w16cid:durableId="1044138586">
    <w:abstractNumId w:val="163"/>
  </w:num>
  <w:num w:numId="1482" w16cid:durableId="929584327">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specVanish w: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483" w16cid:durableId="1890802768">
    <w:abstractNumId w:val="1057"/>
  </w:num>
  <w:num w:numId="1484" w16cid:durableId="675813341">
    <w:abstractNumId w:val="1838"/>
  </w:num>
  <w:num w:numId="1485" w16cid:durableId="822814973">
    <w:abstractNumId w:val="2016"/>
  </w:num>
  <w:num w:numId="1486" w16cid:durableId="819883693">
    <w:abstractNumId w:val="1806"/>
  </w:num>
  <w:num w:numId="1487" w16cid:durableId="159934391">
    <w:abstractNumId w:val="702"/>
  </w:num>
  <w:num w:numId="1488" w16cid:durableId="1501970124">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489" w16cid:durableId="883903262">
    <w:abstractNumId w:val="1641"/>
  </w:num>
  <w:num w:numId="1490" w16cid:durableId="2009750903">
    <w:abstractNumId w:val="1223"/>
  </w:num>
  <w:num w:numId="1491" w16cid:durableId="891428027">
    <w:abstractNumId w:val="2041"/>
  </w:num>
  <w:num w:numId="1492" w16cid:durableId="804851576">
    <w:abstractNumId w:val="225"/>
  </w:num>
  <w:num w:numId="1493" w16cid:durableId="1249535255">
    <w:abstractNumId w:val="696"/>
  </w:num>
  <w:num w:numId="1494" w16cid:durableId="907878870">
    <w:abstractNumId w:val="1560"/>
  </w:num>
  <w:num w:numId="1495" w16cid:durableId="60950069">
    <w:abstractNumId w:val="1850"/>
  </w:num>
  <w:num w:numId="1496" w16cid:durableId="1799451762">
    <w:abstractNumId w:val="430"/>
  </w:num>
  <w:num w:numId="1497" w16cid:durableId="235281961">
    <w:abstractNumId w:val="1334"/>
  </w:num>
  <w:num w:numId="1498" w16cid:durableId="1517957322">
    <w:abstractNumId w:val="2001"/>
  </w:num>
  <w:num w:numId="1499" w16cid:durableId="2109428928">
    <w:abstractNumId w:val="828"/>
  </w:num>
  <w:num w:numId="1500" w16cid:durableId="1051346677">
    <w:abstractNumId w:val="486"/>
  </w:num>
  <w:num w:numId="1501" w16cid:durableId="648629075">
    <w:abstractNumId w:val="1955"/>
  </w:num>
  <w:num w:numId="1502" w16cid:durableId="1192956424">
    <w:abstractNumId w:val="2211"/>
  </w:num>
  <w:num w:numId="1503" w16cid:durableId="1370303009">
    <w:abstractNumId w:val="2029"/>
  </w:num>
  <w:num w:numId="1504" w16cid:durableId="904535368">
    <w:abstractNumId w:val="237"/>
  </w:num>
  <w:num w:numId="1505" w16cid:durableId="960764534">
    <w:abstractNumId w:val="1044"/>
  </w:num>
  <w:num w:numId="1506" w16cid:durableId="1143620654">
    <w:abstractNumId w:val="2159"/>
  </w:num>
  <w:num w:numId="1507" w16cid:durableId="1422097368">
    <w:abstractNumId w:val="2048"/>
  </w:num>
  <w:num w:numId="1508" w16cid:durableId="331226577">
    <w:abstractNumId w:val="1713"/>
  </w:num>
  <w:num w:numId="1509" w16cid:durableId="1843860090">
    <w:abstractNumId w:val="105"/>
  </w:num>
  <w:num w:numId="1510" w16cid:durableId="154691419">
    <w:abstractNumId w:val="1298"/>
  </w:num>
  <w:num w:numId="1511" w16cid:durableId="885993652">
    <w:abstractNumId w:val="1041"/>
  </w:num>
  <w:num w:numId="1512" w16cid:durableId="98330122">
    <w:abstractNumId w:val="1585"/>
  </w:num>
  <w:num w:numId="1513" w16cid:durableId="8800930">
    <w:abstractNumId w:val="1522"/>
  </w:num>
  <w:num w:numId="1514" w16cid:durableId="1312060582">
    <w:abstractNumId w:val="1519"/>
  </w:num>
  <w:num w:numId="1515" w16cid:durableId="1723408774">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516" w16cid:durableId="1138499580">
    <w:abstractNumId w:val="1153"/>
  </w:num>
  <w:num w:numId="1517" w16cid:durableId="47731512">
    <w:abstractNumId w:val="1364"/>
  </w:num>
  <w:num w:numId="1518" w16cid:durableId="1308778414">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519" w16cid:durableId="409353062">
    <w:abstractNumId w:val="192"/>
    <w:lvlOverride w:ilvl="0">
      <w:startOverride w:val="3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0" w16cid:durableId="1139375650">
    <w:abstractNumId w:val="532"/>
  </w:num>
  <w:num w:numId="1521" w16cid:durableId="996417052">
    <w:abstractNumId w:val="1610"/>
  </w:num>
  <w:num w:numId="1522" w16cid:durableId="684523807">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523" w16cid:durableId="524639103">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524" w16cid:durableId="1360548741">
    <w:abstractNumId w:val="1418"/>
  </w:num>
  <w:num w:numId="1525" w16cid:durableId="1632902716">
    <w:abstractNumId w:val="492"/>
  </w:num>
  <w:num w:numId="1526" w16cid:durableId="1079785927">
    <w:abstractNumId w:val="1247"/>
  </w:num>
  <w:num w:numId="1527" w16cid:durableId="1365907185">
    <w:abstractNumId w:val="1098"/>
  </w:num>
  <w:num w:numId="1528" w16cid:durableId="704985680">
    <w:abstractNumId w:val="1518"/>
  </w:num>
  <w:num w:numId="1529" w16cid:durableId="560294664">
    <w:abstractNumId w:val="1550"/>
  </w:num>
  <w:num w:numId="1530" w16cid:durableId="1100952480">
    <w:abstractNumId w:val="1360"/>
  </w:num>
  <w:num w:numId="1531" w16cid:durableId="1752846736">
    <w:abstractNumId w:val="1491"/>
  </w:num>
  <w:num w:numId="1532" w16cid:durableId="1317491942">
    <w:abstractNumId w:val="1109"/>
  </w:num>
  <w:num w:numId="1533" w16cid:durableId="125204465">
    <w:abstractNumId w:val="936"/>
  </w:num>
  <w:num w:numId="1534" w16cid:durableId="841119349">
    <w:abstractNumId w:val="1238"/>
  </w:num>
  <w:num w:numId="1535" w16cid:durableId="1176502529">
    <w:abstractNumId w:val="160"/>
  </w:num>
  <w:num w:numId="1536" w16cid:durableId="540436964">
    <w:abstractNumId w:val="466"/>
  </w:num>
  <w:num w:numId="1537" w16cid:durableId="926840916">
    <w:abstractNumId w:val="140"/>
  </w:num>
  <w:num w:numId="1538" w16cid:durableId="1422489910">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539" w16cid:durableId="358511484">
    <w:abstractNumId w:val="1933"/>
  </w:num>
  <w:num w:numId="1540" w16cid:durableId="148131368">
    <w:abstractNumId w:val="197"/>
  </w:num>
  <w:num w:numId="1541" w16cid:durableId="26179210">
    <w:abstractNumId w:val="1895"/>
  </w:num>
  <w:num w:numId="1542" w16cid:durableId="682047553">
    <w:abstractNumId w:val="1682"/>
  </w:num>
  <w:num w:numId="1543" w16cid:durableId="405882076">
    <w:abstractNumId w:val="774"/>
  </w:num>
  <w:num w:numId="1544" w16cid:durableId="1974554563">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545" w16cid:durableId="2137289024">
    <w:abstractNumId w:val="48"/>
  </w:num>
  <w:num w:numId="1546" w16cid:durableId="1641810358">
    <w:abstractNumId w:val="1249"/>
  </w:num>
  <w:num w:numId="1547" w16cid:durableId="1671830638">
    <w:abstractNumId w:val="1106"/>
  </w:num>
  <w:num w:numId="1548" w16cid:durableId="821891996">
    <w:abstractNumId w:val="857"/>
    <w:lvlOverride w:ilvl="0">
      <w:startOverride w:val="1"/>
      <w:lvl w:ilvl="0">
        <w:start w:val="1"/>
        <w:numFmt w:val="decimal"/>
        <w:pStyle w:val="Heading1"/>
        <w:lvlText w:val="%1"/>
        <w:lvlJc w:val="left"/>
        <w:pPr>
          <w:ind w:left="425" w:hanging="425"/>
        </w:pPr>
        <w:rPr>
          <w:rFonts w:hint="eastAsia"/>
        </w:rPr>
      </w:lvl>
    </w:lvlOverride>
    <w:lvlOverride w:ilvl="1">
      <w:startOverride w:val="1"/>
      <w:lvl w:ilvl="1">
        <w:start w:val="1"/>
        <w:numFmt w:val="decimal"/>
        <w:pStyle w:val="Heading2"/>
        <w:suff w:val="space"/>
        <w:lvlText w:val="%1.%2"/>
        <w:lvlJc w:val="left"/>
        <w:pPr>
          <w:ind w:left="567" w:hanging="340"/>
        </w:pPr>
        <w:rPr>
          <w:rFonts w:hint="eastAsia"/>
        </w:rPr>
      </w:lvl>
    </w:lvlOverride>
    <w:lvlOverride w:ilvl="2">
      <w:startOverride w:val="1"/>
      <w:lvl w:ilvl="2">
        <w:start w:val="1"/>
        <w:numFmt w:val="decimal"/>
        <w:pStyle w:val="Heading3"/>
        <w:suff w:val="space"/>
        <w:lvlText w:val="%1.%2.%3"/>
        <w:lvlJc w:val="left"/>
        <w:pPr>
          <w:ind w:left="369" w:hanging="227"/>
        </w:pPr>
        <w:rPr>
          <w:specVanish w:val="0"/>
        </w:rPr>
      </w:lvl>
    </w:lvlOverride>
    <w:lvlOverride w:ilvl="3">
      <w:startOverride w:val="1"/>
      <w:lvl w:ilvl="3">
        <w:start w:val="1"/>
        <w:numFmt w:val="decimal"/>
        <w:lvlText w:val="%1.%2.%3.%4"/>
        <w:lvlJc w:val="left"/>
        <w:pPr>
          <w:ind w:left="1984" w:hanging="708"/>
        </w:pPr>
        <w:rPr>
          <w:rFonts w:hint="eastAsia"/>
        </w:rPr>
      </w:lvl>
    </w:lvlOverride>
    <w:lvlOverride w:ilvl="4">
      <w:startOverride w:val="1"/>
      <w:lvl w:ilvl="4">
        <w:start w:val="1"/>
        <w:numFmt w:val="decimal"/>
        <w:lvlText w:val="%1.%2.%3.%4.%5"/>
        <w:lvlJc w:val="left"/>
        <w:pPr>
          <w:ind w:left="2551" w:hanging="850"/>
        </w:pPr>
        <w:rPr>
          <w:rFonts w:hint="eastAsia"/>
        </w:rPr>
      </w:lvl>
    </w:lvlOverride>
    <w:lvlOverride w:ilvl="5">
      <w:startOverride w:val="1"/>
      <w:lvl w:ilvl="5">
        <w:start w:val="1"/>
        <w:numFmt w:val="decimal"/>
        <w:lvlText w:val="%1.%2.%3.%4.%5.%6"/>
        <w:lvlJc w:val="left"/>
        <w:pPr>
          <w:ind w:left="3260" w:hanging="1134"/>
        </w:pPr>
        <w:rPr>
          <w:rFonts w:hint="eastAsia"/>
        </w:rPr>
      </w:lvl>
    </w:lvlOverride>
    <w:lvlOverride w:ilvl="6">
      <w:startOverride w:val="1"/>
      <w:lvl w:ilvl="6">
        <w:start w:val="1"/>
        <w:numFmt w:val="decimal"/>
        <w:lvlText w:val="%1.%2.%3.%4.%5.%6.%7"/>
        <w:lvlJc w:val="left"/>
        <w:pPr>
          <w:ind w:left="3827" w:hanging="1276"/>
        </w:pPr>
        <w:rPr>
          <w:rFonts w:hint="eastAsia"/>
        </w:rPr>
      </w:lvl>
    </w:lvlOverride>
    <w:lvlOverride w:ilvl="7">
      <w:startOverride w:val="1"/>
      <w:lvl w:ilvl="7">
        <w:start w:val="1"/>
        <w:numFmt w:val="decimal"/>
        <w:lvlText w:val="%1.%2.%3.%4.%5.%6.%7.%8"/>
        <w:lvlJc w:val="left"/>
        <w:pPr>
          <w:ind w:left="4394" w:hanging="1418"/>
        </w:pPr>
        <w:rPr>
          <w:rFonts w:hint="eastAsia"/>
        </w:rPr>
      </w:lvl>
    </w:lvlOverride>
    <w:lvlOverride w:ilvl="8">
      <w:startOverride w:val="1"/>
      <w:lvl w:ilvl="8">
        <w:start w:val="1"/>
        <w:numFmt w:val="decimal"/>
        <w:lvlText w:val="%1.%2.%3.%4.%5.%6.%7.%8.%9"/>
        <w:lvlJc w:val="left"/>
        <w:pPr>
          <w:ind w:left="5102" w:hanging="1700"/>
        </w:pPr>
        <w:rPr>
          <w:rFonts w:hint="eastAsia"/>
        </w:rPr>
      </w:lvl>
    </w:lvlOverride>
  </w:num>
  <w:num w:numId="1549" w16cid:durableId="981693652">
    <w:abstractNumId w:val="1034"/>
  </w:num>
  <w:num w:numId="1550" w16cid:durableId="500120819">
    <w:abstractNumId w:val="2063"/>
  </w:num>
  <w:num w:numId="1551" w16cid:durableId="1994406447">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specVanish w: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552" w16cid:durableId="1088380270">
    <w:abstractNumId w:val="1498"/>
  </w:num>
  <w:num w:numId="1553" w16cid:durableId="658004892">
    <w:abstractNumId w:val="1019"/>
  </w:num>
  <w:num w:numId="1554" w16cid:durableId="58599884">
    <w:abstractNumId w:val="743"/>
  </w:num>
  <w:num w:numId="1555" w16cid:durableId="939146151">
    <w:abstractNumId w:val="1065"/>
  </w:num>
  <w:num w:numId="1556" w16cid:durableId="306936630">
    <w:abstractNumId w:val="525"/>
  </w:num>
  <w:num w:numId="1557" w16cid:durableId="357119352">
    <w:abstractNumId w:val="1863"/>
  </w:num>
  <w:num w:numId="1558" w16cid:durableId="1129394731">
    <w:abstractNumId w:val="1523"/>
  </w:num>
  <w:num w:numId="1559" w16cid:durableId="1706833207">
    <w:abstractNumId w:val="839"/>
  </w:num>
  <w:num w:numId="1560" w16cid:durableId="1963878050">
    <w:abstractNumId w:val="385"/>
  </w:num>
  <w:num w:numId="1561" w16cid:durableId="701251714">
    <w:abstractNumId w:val="1937"/>
  </w:num>
  <w:num w:numId="1562" w16cid:durableId="1873610053">
    <w:abstractNumId w:val="296"/>
  </w:num>
  <w:num w:numId="1563" w16cid:durableId="1278025647">
    <w:abstractNumId w:val="660"/>
  </w:num>
  <w:num w:numId="1564" w16cid:durableId="629360478">
    <w:abstractNumId w:val="1733"/>
  </w:num>
  <w:num w:numId="1565" w16cid:durableId="628628054">
    <w:abstractNumId w:val="365"/>
  </w:num>
  <w:num w:numId="1566" w16cid:durableId="1283924716">
    <w:abstractNumId w:val="2164"/>
  </w:num>
  <w:num w:numId="1567" w16cid:durableId="259609311">
    <w:abstractNumId w:val="1923"/>
  </w:num>
  <w:num w:numId="1568" w16cid:durableId="785463250">
    <w:abstractNumId w:val="987"/>
  </w:num>
  <w:num w:numId="1569" w16cid:durableId="927039346">
    <w:abstractNumId w:val="81"/>
  </w:num>
  <w:num w:numId="1570" w16cid:durableId="741877205">
    <w:abstractNumId w:val="469"/>
  </w:num>
  <w:num w:numId="1571" w16cid:durableId="136340400">
    <w:abstractNumId w:val="1787"/>
  </w:num>
  <w:num w:numId="1572" w16cid:durableId="790250204">
    <w:abstractNumId w:val="403"/>
  </w:num>
  <w:num w:numId="1573" w16cid:durableId="713038611">
    <w:abstractNumId w:val="1362"/>
  </w:num>
  <w:num w:numId="1574" w16cid:durableId="1302886214">
    <w:abstractNumId w:val="1409"/>
  </w:num>
  <w:num w:numId="1575" w16cid:durableId="108281119">
    <w:abstractNumId w:val="43"/>
  </w:num>
  <w:num w:numId="1576" w16cid:durableId="1290670632">
    <w:abstractNumId w:val="1389"/>
  </w:num>
  <w:num w:numId="1577" w16cid:durableId="770659898">
    <w:abstractNumId w:val="1083"/>
  </w:num>
  <w:num w:numId="1578" w16cid:durableId="2026176732">
    <w:abstractNumId w:val="734"/>
  </w:num>
  <w:num w:numId="1579" w16cid:durableId="277105454">
    <w:abstractNumId w:val="855"/>
  </w:num>
  <w:num w:numId="1580" w16cid:durableId="28142989">
    <w:abstractNumId w:val="1231"/>
  </w:num>
  <w:num w:numId="1581" w16cid:durableId="1672217749">
    <w:abstractNumId w:val="1867"/>
  </w:num>
  <w:num w:numId="1582" w16cid:durableId="825047053">
    <w:abstractNumId w:val="1091"/>
  </w:num>
  <w:num w:numId="1583" w16cid:durableId="1963461459">
    <w:abstractNumId w:val="116"/>
  </w:num>
  <w:num w:numId="1584" w16cid:durableId="409161705">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585" w16cid:durableId="487212795">
    <w:abstractNumId w:val="1272"/>
  </w:num>
  <w:num w:numId="1586" w16cid:durableId="1336149616">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587" w16cid:durableId="769662488">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588" w16cid:durableId="1494836799">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589" w16cid:durableId="1384060020">
    <w:abstractNumId w:val="1594"/>
  </w:num>
  <w:num w:numId="1590" w16cid:durableId="1403140412">
    <w:abstractNumId w:val="1942"/>
  </w:num>
  <w:num w:numId="1591" w16cid:durableId="943658488">
    <w:abstractNumId w:val="2035"/>
  </w:num>
  <w:num w:numId="1592" w16cid:durableId="18557399">
    <w:abstractNumId w:val="1530"/>
  </w:num>
  <w:num w:numId="1593" w16cid:durableId="1790929595">
    <w:abstractNumId w:val="1836"/>
  </w:num>
  <w:num w:numId="1594" w16cid:durableId="1193957656">
    <w:abstractNumId w:val="603"/>
  </w:num>
  <w:num w:numId="1595" w16cid:durableId="698355110">
    <w:abstractNumId w:val="1621"/>
  </w:num>
  <w:num w:numId="1596" w16cid:durableId="755518705">
    <w:abstractNumId w:val="2188"/>
  </w:num>
  <w:num w:numId="1597" w16cid:durableId="66613058">
    <w:abstractNumId w:val="1127"/>
  </w:num>
  <w:num w:numId="1598" w16cid:durableId="187986725">
    <w:abstractNumId w:val="498"/>
  </w:num>
  <w:num w:numId="1599" w16cid:durableId="545799415">
    <w:abstractNumId w:val="556"/>
  </w:num>
  <w:num w:numId="1600" w16cid:durableId="678822484">
    <w:abstractNumId w:val="896"/>
  </w:num>
  <w:num w:numId="1601" w16cid:durableId="1216087016">
    <w:abstractNumId w:val="273"/>
  </w:num>
  <w:num w:numId="1602" w16cid:durableId="1049770233">
    <w:abstractNumId w:val="1830"/>
  </w:num>
  <w:num w:numId="1603" w16cid:durableId="606080758">
    <w:abstractNumId w:val="515"/>
  </w:num>
  <w:num w:numId="1604" w16cid:durableId="1921089182">
    <w:abstractNumId w:val="1129"/>
  </w:num>
  <w:num w:numId="1605" w16cid:durableId="351150653">
    <w:abstractNumId w:val="903"/>
  </w:num>
  <w:num w:numId="1606" w16cid:durableId="340356713">
    <w:abstractNumId w:val="2197"/>
  </w:num>
  <w:num w:numId="1607" w16cid:durableId="172765682">
    <w:abstractNumId w:val="1303"/>
  </w:num>
  <w:num w:numId="1608" w16cid:durableId="1292133266">
    <w:abstractNumId w:val="804"/>
  </w:num>
  <w:num w:numId="1609" w16cid:durableId="191574314">
    <w:abstractNumId w:val="1644"/>
  </w:num>
  <w:num w:numId="1610" w16cid:durableId="847329414">
    <w:abstractNumId w:val="783"/>
  </w:num>
  <w:num w:numId="1611" w16cid:durableId="39862651">
    <w:abstractNumId w:val="911"/>
  </w:num>
  <w:num w:numId="1612" w16cid:durableId="993490556">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specVanish w: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613" w16cid:durableId="1555121339">
    <w:abstractNumId w:val="1809"/>
  </w:num>
  <w:num w:numId="1614" w16cid:durableId="1822768044">
    <w:abstractNumId w:val="910"/>
  </w:num>
  <w:num w:numId="1615" w16cid:durableId="1971474393">
    <w:abstractNumId w:val="2129"/>
  </w:num>
  <w:num w:numId="1616" w16cid:durableId="1887329884">
    <w:abstractNumId w:val="1124"/>
  </w:num>
  <w:num w:numId="1617" w16cid:durableId="1037849143">
    <w:abstractNumId w:val="1050"/>
  </w:num>
  <w:num w:numId="1618" w16cid:durableId="65736413">
    <w:abstractNumId w:val="1960"/>
  </w:num>
  <w:num w:numId="1619" w16cid:durableId="1398212302">
    <w:abstractNumId w:val="949"/>
  </w:num>
  <w:num w:numId="1620" w16cid:durableId="223954669">
    <w:abstractNumId w:val="1045"/>
  </w:num>
  <w:num w:numId="1621" w16cid:durableId="162596756">
    <w:abstractNumId w:val="692"/>
  </w:num>
  <w:num w:numId="1622" w16cid:durableId="99685283">
    <w:abstractNumId w:val="2232"/>
  </w:num>
  <w:num w:numId="1623" w16cid:durableId="1886288231">
    <w:abstractNumId w:val="951"/>
  </w:num>
  <w:num w:numId="1624" w16cid:durableId="798569837">
    <w:abstractNumId w:val="1322"/>
  </w:num>
  <w:num w:numId="1625" w16cid:durableId="1133400228">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626" w16cid:durableId="1222903101">
    <w:abstractNumId w:val="546"/>
  </w:num>
  <w:num w:numId="1627" w16cid:durableId="568030826">
    <w:abstractNumId w:val="195"/>
  </w:num>
  <w:num w:numId="1628" w16cid:durableId="719327695">
    <w:abstractNumId w:val="1468"/>
  </w:num>
  <w:num w:numId="1629" w16cid:durableId="687869879">
    <w:abstractNumId w:val="281"/>
  </w:num>
  <w:num w:numId="1630" w16cid:durableId="1076779765">
    <w:abstractNumId w:val="1167"/>
  </w:num>
  <w:num w:numId="1631" w16cid:durableId="2054959029">
    <w:abstractNumId w:val="37"/>
  </w:num>
  <w:num w:numId="1632" w16cid:durableId="1599437815">
    <w:abstractNumId w:val="2122"/>
  </w:num>
  <w:num w:numId="1633" w16cid:durableId="1704666952">
    <w:abstractNumId w:val="644"/>
  </w:num>
  <w:num w:numId="1634" w16cid:durableId="2073428333">
    <w:abstractNumId w:val="688"/>
  </w:num>
  <w:num w:numId="1635" w16cid:durableId="1741975443">
    <w:abstractNumId w:val="415"/>
  </w:num>
  <w:num w:numId="1636" w16cid:durableId="1400206939">
    <w:abstractNumId w:val="1587"/>
  </w:num>
  <w:num w:numId="1637" w16cid:durableId="1919632796">
    <w:abstractNumId w:val="971"/>
  </w:num>
  <w:num w:numId="1638" w16cid:durableId="1895198720">
    <w:abstractNumId w:val="68"/>
  </w:num>
  <w:num w:numId="1639" w16cid:durableId="1972207509">
    <w:abstractNumId w:val="1251"/>
  </w:num>
  <w:num w:numId="1640" w16cid:durableId="1330642980">
    <w:abstractNumId w:val="520"/>
  </w:num>
  <w:num w:numId="1641" w16cid:durableId="198861821">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642" w16cid:durableId="738863570">
    <w:abstractNumId w:val="380"/>
  </w:num>
  <w:num w:numId="1643" w16cid:durableId="1597864482">
    <w:abstractNumId w:val="1277"/>
  </w:num>
  <w:num w:numId="1644" w16cid:durableId="2120369847">
    <w:abstractNumId w:val="604"/>
  </w:num>
  <w:num w:numId="1645" w16cid:durableId="734594593">
    <w:abstractNumId w:val="1554"/>
  </w:num>
  <w:num w:numId="1646" w16cid:durableId="779378076">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specVanish w: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647" w16cid:durableId="1696612444">
    <w:abstractNumId w:val="10"/>
  </w:num>
  <w:num w:numId="1648" w16cid:durableId="613094481">
    <w:abstractNumId w:val="746"/>
  </w:num>
  <w:num w:numId="1649" w16cid:durableId="846553417">
    <w:abstractNumId w:val="994"/>
  </w:num>
  <w:num w:numId="1650" w16cid:durableId="1312909498">
    <w:abstractNumId w:val="1292"/>
  </w:num>
  <w:num w:numId="1651" w16cid:durableId="577986105">
    <w:abstractNumId w:val="996"/>
  </w:num>
  <w:num w:numId="1652" w16cid:durableId="1315061950">
    <w:abstractNumId w:val="1557"/>
  </w:num>
  <w:num w:numId="1653" w16cid:durableId="1903758514">
    <w:abstractNumId w:val="298"/>
  </w:num>
  <w:num w:numId="1654" w16cid:durableId="1816874526">
    <w:abstractNumId w:val="1352"/>
  </w:num>
  <w:num w:numId="1655" w16cid:durableId="1143043491">
    <w:abstractNumId w:val="808"/>
  </w:num>
  <w:num w:numId="1656" w16cid:durableId="938828701">
    <w:abstractNumId w:val="1270"/>
  </w:num>
  <w:num w:numId="1657" w16cid:durableId="404105406">
    <w:abstractNumId w:val="1704"/>
  </w:num>
  <w:num w:numId="1658" w16cid:durableId="122500565">
    <w:abstractNumId w:val="2101"/>
  </w:num>
  <w:num w:numId="1659" w16cid:durableId="943223616">
    <w:abstractNumId w:val="724"/>
  </w:num>
  <w:num w:numId="1660" w16cid:durableId="106512742">
    <w:abstractNumId w:val="2005"/>
  </w:num>
  <w:num w:numId="1661" w16cid:durableId="1971591204">
    <w:abstractNumId w:val="1396"/>
  </w:num>
  <w:num w:numId="1662" w16cid:durableId="381104258">
    <w:abstractNumId w:val="1784"/>
  </w:num>
  <w:num w:numId="1663" w16cid:durableId="162866701">
    <w:abstractNumId w:val="99"/>
  </w:num>
  <w:num w:numId="1664" w16cid:durableId="212889530">
    <w:abstractNumId w:val="223"/>
  </w:num>
  <w:num w:numId="1665" w16cid:durableId="1090155013">
    <w:abstractNumId w:val="2207"/>
  </w:num>
  <w:num w:numId="1666" w16cid:durableId="260574921">
    <w:abstractNumId w:val="1852"/>
  </w:num>
  <w:num w:numId="1667" w16cid:durableId="98529677">
    <w:abstractNumId w:val="1988"/>
  </w:num>
  <w:num w:numId="1668" w16cid:durableId="1217931222">
    <w:abstractNumId w:val="390"/>
  </w:num>
  <w:num w:numId="1669" w16cid:durableId="115831513">
    <w:abstractNumId w:val="1157"/>
  </w:num>
  <w:num w:numId="1670" w16cid:durableId="1179270503">
    <w:abstractNumId w:val="1377"/>
  </w:num>
  <w:num w:numId="1671" w16cid:durableId="1665157160">
    <w:abstractNumId w:val="313"/>
  </w:num>
  <w:num w:numId="1672" w16cid:durableId="1566725585">
    <w:abstractNumId w:val="687"/>
  </w:num>
  <w:num w:numId="1673" w16cid:durableId="31074268">
    <w:abstractNumId w:val="939"/>
  </w:num>
  <w:num w:numId="1674" w16cid:durableId="1401706844">
    <w:abstractNumId w:val="300"/>
  </w:num>
  <w:num w:numId="1675" w16cid:durableId="1527676596">
    <w:abstractNumId w:val="755"/>
  </w:num>
  <w:num w:numId="1676" w16cid:durableId="1323391210">
    <w:abstractNumId w:val="1679"/>
  </w:num>
  <w:num w:numId="1677" w16cid:durableId="1918514855">
    <w:abstractNumId w:val="707"/>
  </w:num>
  <w:num w:numId="1678" w16cid:durableId="1189679710">
    <w:abstractNumId w:val="1702"/>
  </w:num>
  <w:num w:numId="1679" w16cid:durableId="772702105">
    <w:abstractNumId w:val="1756"/>
  </w:num>
  <w:num w:numId="1680" w16cid:durableId="1312173398">
    <w:abstractNumId w:val="1905"/>
  </w:num>
  <w:num w:numId="1681" w16cid:durableId="1875388320">
    <w:abstractNumId w:val="1900"/>
  </w:num>
  <w:num w:numId="1682" w16cid:durableId="918442007">
    <w:abstractNumId w:val="1355"/>
  </w:num>
  <w:num w:numId="1683" w16cid:durableId="55131226">
    <w:abstractNumId w:val="1973"/>
  </w:num>
  <w:num w:numId="1684" w16cid:durableId="1337269069">
    <w:abstractNumId w:val="362"/>
  </w:num>
  <w:num w:numId="1685" w16cid:durableId="214858374">
    <w:abstractNumId w:val="1118"/>
  </w:num>
  <w:num w:numId="1686" w16cid:durableId="1343318535">
    <w:abstractNumId w:val="1559"/>
  </w:num>
  <w:num w:numId="1687" w16cid:durableId="40978919">
    <w:abstractNumId w:val="2119"/>
  </w:num>
  <w:num w:numId="1688" w16cid:durableId="1646541755">
    <w:abstractNumId w:val="879"/>
  </w:num>
  <w:num w:numId="1689" w16cid:durableId="1378360151">
    <w:abstractNumId w:val="529"/>
  </w:num>
  <w:num w:numId="1690" w16cid:durableId="1462380292">
    <w:abstractNumId w:val="181"/>
  </w:num>
  <w:num w:numId="1691" w16cid:durableId="439029345">
    <w:abstractNumId w:val="1191"/>
  </w:num>
  <w:num w:numId="1692" w16cid:durableId="1106727436">
    <w:abstractNumId w:val="1862"/>
  </w:num>
  <w:num w:numId="1693" w16cid:durableId="321857967">
    <w:abstractNumId w:val="1463"/>
  </w:num>
  <w:num w:numId="1694" w16cid:durableId="1937395965">
    <w:abstractNumId w:val="1218"/>
  </w:num>
  <w:num w:numId="1695" w16cid:durableId="1100027638">
    <w:abstractNumId w:val="355"/>
  </w:num>
  <w:num w:numId="1696" w16cid:durableId="521670667">
    <w:abstractNumId w:val="990"/>
  </w:num>
  <w:num w:numId="1697" w16cid:durableId="284579402">
    <w:abstractNumId w:val="608"/>
  </w:num>
  <w:num w:numId="1698" w16cid:durableId="828595725">
    <w:abstractNumId w:val="1904"/>
  </w:num>
  <w:num w:numId="1699" w16cid:durableId="174154548">
    <w:abstractNumId w:val="110"/>
  </w:num>
  <w:num w:numId="1700" w16cid:durableId="395515773">
    <w:abstractNumId w:val="1033"/>
  </w:num>
  <w:num w:numId="1701" w16cid:durableId="635641997">
    <w:abstractNumId w:val="587"/>
  </w:num>
  <w:num w:numId="1702" w16cid:durableId="2070760821">
    <w:abstractNumId w:val="548"/>
  </w:num>
  <w:num w:numId="1703" w16cid:durableId="1595085951">
    <w:abstractNumId w:val="66"/>
  </w:num>
  <w:num w:numId="1704" w16cid:durableId="1028532394">
    <w:abstractNumId w:val="2071"/>
  </w:num>
  <w:num w:numId="1705" w16cid:durableId="750009447">
    <w:abstractNumId w:val="1244"/>
  </w:num>
  <w:num w:numId="1706" w16cid:durableId="792671069">
    <w:abstractNumId w:val="1858"/>
  </w:num>
  <w:num w:numId="1707" w16cid:durableId="969167909">
    <w:abstractNumId w:val="46"/>
  </w:num>
  <w:num w:numId="1708" w16cid:durableId="1568105776">
    <w:abstractNumId w:val="1833"/>
  </w:num>
  <w:num w:numId="1709" w16cid:durableId="920018627">
    <w:abstractNumId w:val="484"/>
  </w:num>
  <w:num w:numId="1710" w16cid:durableId="1024408303">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711" w16cid:durableId="58942588">
    <w:abstractNumId w:val="1192"/>
  </w:num>
  <w:num w:numId="1712" w16cid:durableId="286282527">
    <w:abstractNumId w:val="554"/>
  </w:num>
  <w:num w:numId="1713" w16cid:durableId="2126846415">
    <w:abstractNumId w:val="1611"/>
  </w:num>
  <w:num w:numId="1714" w16cid:durableId="1389958941">
    <w:abstractNumId w:val="1700"/>
  </w:num>
  <w:num w:numId="1715" w16cid:durableId="695736778">
    <w:abstractNumId w:val="1158"/>
  </w:num>
  <w:num w:numId="1716" w16cid:durableId="1019160313">
    <w:abstractNumId w:val="1653"/>
  </w:num>
  <w:num w:numId="1717" w16cid:durableId="277420174">
    <w:abstractNumId w:val="908"/>
  </w:num>
  <w:num w:numId="1718" w16cid:durableId="914586230">
    <w:abstractNumId w:val="1412"/>
  </w:num>
  <w:num w:numId="1719" w16cid:durableId="998579489">
    <w:abstractNumId w:val="890"/>
  </w:num>
  <w:num w:numId="1720" w16cid:durableId="1449079008">
    <w:abstractNumId w:val="747"/>
  </w:num>
  <w:num w:numId="1721" w16cid:durableId="1286622619">
    <w:abstractNumId w:val="2184"/>
  </w:num>
  <w:num w:numId="1722" w16cid:durableId="603417993">
    <w:abstractNumId w:val="1916"/>
  </w:num>
  <w:num w:numId="1723" w16cid:durableId="1357266671">
    <w:abstractNumId w:val="398"/>
  </w:num>
  <w:num w:numId="1724" w16cid:durableId="172502139">
    <w:abstractNumId w:val="2037"/>
  </w:num>
  <w:num w:numId="1725" w16cid:durableId="364674620">
    <w:abstractNumId w:val="491"/>
  </w:num>
  <w:num w:numId="1726" w16cid:durableId="216863892">
    <w:abstractNumId w:val="1040"/>
  </w:num>
  <w:num w:numId="1727" w16cid:durableId="619339445">
    <w:abstractNumId w:val="1699"/>
  </w:num>
  <w:num w:numId="1728" w16cid:durableId="566649323">
    <w:abstractNumId w:val="1368"/>
  </w:num>
  <w:num w:numId="1729" w16cid:durableId="1151140811">
    <w:abstractNumId w:val="1219"/>
  </w:num>
  <w:num w:numId="1730" w16cid:durableId="695040715">
    <w:abstractNumId w:val="1984"/>
  </w:num>
  <w:num w:numId="1731" w16cid:durableId="4215511">
    <w:abstractNumId w:val="1453"/>
  </w:num>
  <w:num w:numId="1732" w16cid:durableId="953633498">
    <w:abstractNumId w:val="521"/>
  </w:num>
  <w:num w:numId="1733" w16cid:durableId="1150906584">
    <w:abstractNumId w:val="1473"/>
  </w:num>
  <w:num w:numId="1734" w16cid:durableId="1574851342">
    <w:abstractNumId w:val="960"/>
  </w:num>
  <w:num w:numId="1735" w16cid:durableId="2024238146">
    <w:abstractNumId w:val="240"/>
  </w:num>
  <w:num w:numId="1736" w16cid:durableId="1854800768">
    <w:abstractNumId w:val="394"/>
  </w:num>
  <w:num w:numId="1737" w16cid:durableId="1832482364">
    <w:abstractNumId w:val="2103"/>
  </w:num>
  <w:num w:numId="1738" w16cid:durableId="643197354">
    <w:abstractNumId w:val="222"/>
  </w:num>
  <w:num w:numId="1739" w16cid:durableId="1849321552">
    <w:abstractNumId w:val="1126"/>
  </w:num>
  <w:num w:numId="1740" w16cid:durableId="36779865">
    <w:abstractNumId w:val="1801"/>
  </w:num>
  <w:num w:numId="1741" w16cid:durableId="512231458">
    <w:abstractNumId w:val="637"/>
  </w:num>
  <w:num w:numId="1742" w16cid:durableId="575436905">
    <w:abstractNumId w:val="2131"/>
  </w:num>
  <w:num w:numId="1743" w16cid:durableId="409737775">
    <w:abstractNumId w:val="1577"/>
  </w:num>
  <w:num w:numId="1744" w16cid:durableId="759370204">
    <w:abstractNumId w:val="1834"/>
  </w:num>
  <w:num w:numId="1745" w16cid:durableId="1297176854">
    <w:abstractNumId w:val="1854"/>
  </w:num>
  <w:num w:numId="1746" w16cid:durableId="1161896361">
    <w:abstractNumId w:val="2133"/>
  </w:num>
  <w:num w:numId="1747" w16cid:durableId="1924486626">
    <w:abstractNumId w:val="47"/>
  </w:num>
  <w:num w:numId="1748" w16cid:durableId="1415737466">
    <w:abstractNumId w:val="1350"/>
  </w:num>
  <w:num w:numId="1749" w16cid:durableId="1608001873">
    <w:abstractNumId w:val="1017"/>
  </w:num>
  <w:num w:numId="1750" w16cid:durableId="2008512065">
    <w:abstractNumId w:val="2157"/>
  </w:num>
  <w:num w:numId="1751" w16cid:durableId="1573933146">
    <w:abstractNumId w:val="1343"/>
  </w:num>
  <w:num w:numId="1752" w16cid:durableId="1276712560">
    <w:abstractNumId w:val="101"/>
  </w:num>
  <w:num w:numId="1753" w16cid:durableId="1599369455">
    <w:abstractNumId w:val="1470"/>
  </w:num>
  <w:num w:numId="1754" w16cid:durableId="326592497">
    <w:abstractNumId w:val="730"/>
  </w:num>
  <w:num w:numId="1755" w16cid:durableId="170292770">
    <w:abstractNumId w:val="925"/>
  </w:num>
  <w:num w:numId="1756" w16cid:durableId="1973321580">
    <w:abstractNumId w:val="1754"/>
  </w:num>
  <w:num w:numId="1757" w16cid:durableId="1364019525">
    <w:abstractNumId w:val="442"/>
  </w:num>
  <w:num w:numId="1758" w16cid:durableId="1965114230">
    <w:abstractNumId w:val="1524"/>
  </w:num>
  <w:num w:numId="1759" w16cid:durableId="561716165">
    <w:abstractNumId w:val="1583"/>
  </w:num>
  <w:num w:numId="1760" w16cid:durableId="1950965019">
    <w:abstractNumId w:val="697"/>
  </w:num>
  <w:num w:numId="1761" w16cid:durableId="186607853">
    <w:abstractNumId w:val="1529"/>
  </w:num>
  <w:num w:numId="1762" w16cid:durableId="666593906">
    <w:abstractNumId w:val="2023"/>
  </w:num>
  <w:num w:numId="1763" w16cid:durableId="1864975671">
    <w:abstractNumId w:val="1573"/>
  </w:num>
  <w:num w:numId="1764" w16cid:durableId="339089414">
    <w:abstractNumId w:val="1591"/>
  </w:num>
  <w:num w:numId="1765" w16cid:durableId="1280377794">
    <w:abstractNumId w:val="1224"/>
  </w:num>
  <w:num w:numId="1766" w16cid:durableId="695427986">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767" w16cid:durableId="1526678758">
    <w:abstractNumId w:val="2115"/>
  </w:num>
  <w:num w:numId="1768" w16cid:durableId="1781104589">
    <w:abstractNumId w:val="155"/>
  </w:num>
  <w:num w:numId="1769" w16cid:durableId="1475633981">
    <w:abstractNumId w:val="2030"/>
  </w:num>
  <w:num w:numId="1770" w16cid:durableId="2132744760">
    <w:abstractNumId w:val="109"/>
  </w:num>
  <w:num w:numId="1771" w16cid:durableId="1320036763">
    <w:abstractNumId w:val="1607"/>
  </w:num>
  <w:num w:numId="1772" w16cid:durableId="518543958">
    <w:abstractNumId w:val="1841"/>
  </w:num>
  <w:num w:numId="1773" w16cid:durableId="909770869">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774" w16cid:durableId="1026559674">
    <w:abstractNumId w:val="1562"/>
  </w:num>
  <w:num w:numId="1775" w16cid:durableId="1263025655">
    <w:abstractNumId w:val="558"/>
  </w:num>
  <w:num w:numId="1776" w16cid:durableId="143550524">
    <w:abstractNumId w:val="228"/>
  </w:num>
  <w:num w:numId="1777" w16cid:durableId="2033189778">
    <w:abstractNumId w:val="338"/>
  </w:num>
  <w:num w:numId="1778" w16cid:durableId="1694334692">
    <w:abstractNumId w:val="1211"/>
  </w:num>
  <w:num w:numId="1779" w16cid:durableId="2040623452">
    <w:abstractNumId w:val="566"/>
  </w:num>
  <w:num w:numId="1780" w16cid:durableId="526068020">
    <w:abstractNumId w:val="1626"/>
  </w:num>
  <w:num w:numId="1781" w16cid:durableId="1838374773">
    <w:abstractNumId w:val="1837"/>
  </w:num>
  <w:num w:numId="1782" w16cid:durableId="1575772999">
    <w:abstractNumId w:val="2080"/>
  </w:num>
  <w:num w:numId="1783" w16cid:durableId="1931890470">
    <w:abstractNumId w:val="98"/>
  </w:num>
  <w:num w:numId="1784" w16cid:durableId="1391148847">
    <w:abstractNumId w:val="1227"/>
  </w:num>
  <w:num w:numId="1785" w16cid:durableId="106001861">
    <w:abstractNumId w:val="1722"/>
  </w:num>
  <w:num w:numId="1786" w16cid:durableId="654575508">
    <w:abstractNumId w:val="2163"/>
  </w:num>
  <w:num w:numId="1787" w16cid:durableId="1364398731">
    <w:abstractNumId w:val="127"/>
  </w:num>
  <w:num w:numId="1788" w16cid:durableId="566572516">
    <w:abstractNumId w:val="1148"/>
  </w:num>
  <w:num w:numId="1789" w16cid:durableId="1509903460">
    <w:abstractNumId w:val="1506"/>
  </w:num>
  <w:num w:numId="1790" w16cid:durableId="539172676">
    <w:abstractNumId w:val="882"/>
  </w:num>
  <w:num w:numId="1791" w16cid:durableId="1007097333">
    <w:abstractNumId w:val="678"/>
  </w:num>
  <w:num w:numId="1792" w16cid:durableId="1758357541">
    <w:abstractNumId w:val="629"/>
  </w:num>
  <w:num w:numId="1793" w16cid:durableId="153034310">
    <w:abstractNumId w:val="607"/>
  </w:num>
  <w:num w:numId="1794" w16cid:durableId="2121483967">
    <w:abstractNumId w:val="559"/>
  </w:num>
  <w:num w:numId="1795" w16cid:durableId="1810123819">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796" w16cid:durableId="54202964">
    <w:abstractNumId w:val="1492"/>
  </w:num>
  <w:num w:numId="1797" w16cid:durableId="1178811596">
    <w:abstractNumId w:val="1375"/>
  </w:num>
  <w:num w:numId="1798" w16cid:durableId="403996275">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799" w16cid:durableId="145903945">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800" w16cid:durableId="860439116">
    <w:abstractNumId w:val="2050"/>
  </w:num>
  <w:num w:numId="1801" w16cid:durableId="1088115471">
    <w:abstractNumId w:val="477"/>
  </w:num>
  <w:num w:numId="1802" w16cid:durableId="41559548">
    <w:abstractNumId w:val="1883"/>
  </w:num>
  <w:num w:numId="1803" w16cid:durableId="1862357057">
    <w:abstractNumId w:val="168"/>
  </w:num>
  <w:num w:numId="1804" w16cid:durableId="783619127">
    <w:abstractNumId w:val="785"/>
  </w:num>
  <w:num w:numId="1805" w16cid:durableId="1342776264">
    <w:abstractNumId w:val="2097"/>
  </w:num>
  <w:num w:numId="1806" w16cid:durableId="2011328657">
    <w:abstractNumId w:val="1774"/>
  </w:num>
  <w:num w:numId="1807" w16cid:durableId="605892913">
    <w:abstractNumId w:val="2051"/>
  </w:num>
  <w:num w:numId="1808" w16cid:durableId="416022674">
    <w:abstractNumId w:val="585"/>
  </w:num>
  <w:num w:numId="1809" w16cid:durableId="967662055">
    <w:abstractNumId w:val="1024"/>
  </w:num>
  <w:num w:numId="1810" w16cid:durableId="280839383">
    <w:abstractNumId w:val="614"/>
  </w:num>
  <w:num w:numId="1811" w16cid:durableId="864101580">
    <w:abstractNumId w:val="142"/>
  </w:num>
  <w:num w:numId="1812" w16cid:durableId="626591081">
    <w:abstractNumId w:val="741"/>
  </w:num>
  <w:num w:numId="1813" w16cid:durableId="952831458">
    <w:abstractNumId w:val="176"/>
  </w:num>
  <w:num w:numId="1814" w16cid:durableId="1367439111">
    <w:abstractNumId w:val="560"/>
  </w:num>
  <w:num w:numId="1815" w16cid:durableId="2129006167">
    <w:abstractNumId w:val="294"/>
  </w:num>
  <w:num w:numId="1816" w16cid:durableId="1512260493">
    <w:abstractNumId w:val="866"/>
  </w:num>
  <w:num w:numId="1817" w16cid:durableId="1730376437">
    <w:abstractNumId w:val="2229"/>
  </w:num>
  <w:num w:numId="1818" w16cid:durableId="828669876">
    <w:abstractNumId w:val="651"/>
  </w:num>
  <w:num w:numId="1819" w16cid:durableId="517307815">
    <w:abstractNumId w:val="1079"/>
  </w:num>
  <w:num w:numId="1820" w16cid:durableId="2075811410">
    <w:abstractNumId w:val="1969"/>
  </w:num>
  <w:num w:numId="1821" w16cid:durableId="306981118">
    <w:abstractNumId w:val="1274"/>
  </w:num>
  <w:num w:numId="1822" w16cid:durableId="1126507840">
    <w:abstractNumId w:val="1721"/>
  </w:num>
  <w:num w:numId="1823" w16cid:durableId="1027415731">
    <w:abstractNumId w:val="2180"/>
  </w:num>
  <w:num w:numId="1824" w16cid:durableId="760570160">
    <w:abstractNumId w:val="1256"/>
  </w:num>
  <w:num w:numId="1825" w16cid:durableId="343872330">
    <w:abstractNumId w:val="1288"/>
  </w:num>
  <w:num w:numId="1826" w16cid:durableId="1835991608">
    <w:abstractNumId w:val="1304"/>
  </w:num>
  <w:num w:numId="1827" w16cid:durableId="1807774829">
    <w:abstractNumId w:val="1443"/>
  </w:num>
  <w:num w:numId="1828" w16cid:durableId="250626234">
    <w:abstractNumId w:val="1981"/>
  </w:num>
  <w:num w:numId="1829" w16cid:durableId="1357074830">
    <w:abstractNumId w:val="2230"/>
  </w:num>
  <w:num w:numId="1830" w16cid:durableId="828331859">
    <w:abstractNumId w:val="1437"/>
  </w:num>
  <w:num w:numId="1831" w16cid:durableId="37315451">
    <w:abstractNumId w:val="833"/>
  </w:num>
  <w:num w:numId="1832" w16cid:durableId="839345346">
    <w:abstractNumId w:val="904"/>
  </w:num>
  <w:num w:numId="1833" w16cid:durableId="208155406">
    <w:abstractNumId w:val="1864"/>
  </w:num>
  <w:num w:numId="1834" w16cid:durableId="525141219">
    <w:abstractNumId w:val="522"/>
  </w:num>
  <w:num w:numId="1835" w16cid:durableId="1284191762">
    <w:abstractNumId w:val="305"/>
  </w:num>
  <w:num w:numId="1836" w16cid:durableId="563875538">
    <w:abstractNumId w:val="943"/>
  </w:num>
  <w:num w:numId="1837" w16cid:durableId="2106611307">
    <w:abstractNumId w:val="399"/>
  </w:num>
  <w:num w:numId="1838" w16cid:durableId="1859387448">
    <w:abstractNumId w:val="1077"/>
  </w:num>
  <w:num w:numId="1839" w16cid:durableId="669911122">
    <w:abstractNumId w:val="1549"/>
  </w:num>
  <w:num w:numId="1840" w16cid:durableId="338653768">
    <w:abstractNumId w:val="2090"/>
  </w:num>
  <w:num w:numId="1841" w16cid:durableId="640117660">
    <w:abstractNumId w:val="283"/>
  </w:num>
  <w:num w:numId="1842" w16cid:durableId="708142118">
    <w:abstractNumId w:val="1189"/>
  </w:num>
  <w:num w:numId="1843" w16cid:durableId="101999398">
    <w:abstractNumId w:val="35"/>
  </w:num>
  <w:num w:numId="1844" w16cid:durableId="1365135171">
    <w:abstractNumId w:val="147"/>
  </w:num>
  <w:num w:numId="1845" w16cid:durableId="5836596">
    <w:abstractNumId w:val="1813"/>
  </w:num>
  <w:num w:numId="1846" w16cid:durableId="366369829">
    <w:abstractNumId w:val="1345"/>
  </w:num>
  <w:num w:numId="1847" w16cid:durableId="1391728836">
    <w:abstractNumId w:val="1578"/>
  </w:num>
  <w:num w:numId="1848" w16cid:durableId="772870126">
    <w:abstractNumId w:val="1074"/>
  </w:num>
  <w:num w:numId="1849" w16cid:durableId="445001897">
    <w:abstractNumId w:val="177"/>
  </w:num>
  <w:num w:numId="1850" w16cid:durableId="1841462730">
    <w:abstractNumId w:val="1671"/>
  </w:num>
  <w:num w:numId="1851" w16cid:durableId="1327632762">
    <w:abstractNumId w:val="841"/>
  </w:num>
  <w:num w:numId="1852" w16cid:durableId="1800606858">
    <w:abstractNumId w:val="995"/>
  </w:num>
  <w:num w:numId="1853" w16cid:durableId="2112890112">
    <w:abstractNumId w:val="531"/>
  </w:num>
  <w:num w:numId="1854" w16cid:durableId="1190292188">
    <w:abstractNumId w:val="945"/>
  </w:num>
  <w:num w:numId="1855" w16cid:durableId="988172842">
    <w:abstractNumId w:val="1670"/>
  </w:num>
  <w:num w:numId="1856" w16cid:durableId="307787540">
    <w:abstractNumId w:val="417"/>
  </w:num>
  <w:num w:numId="1857" w16cid:durableId="1889338329">
    <w:abstractNumId w:val="1302"/>
  </w:num>
  <w:num w:numId="1858" w16cid:durableId="1862817154">
    <w:abstractNumId w:val="423"/>
  </w:num>
  <w:num w:numId="1859" w16cid:durableId="21977716">
    <w:abstractNumId w:val="1295"/>
  </w:num>
  <w:num w:numId="1860" w16cid:durableId="268051808">
    <w:abstractNumId w:val="290"/>
  </w:num>
  <w:num w:numId="1861" w16cid:durableId="376855027">
    <w:abstractNumId w:val="247"/>
  </w:num>
  <w:num w:numId="1862" w16cid:durableId="476384327">
    <w:abstractNumId w:val="643"/>
  </w:num>
  <w:num w:numId="1863" w16cid:durableId="1125739315">
    <w:abstractNumId w:val="1335"/>
  </w:num>
  <w:num w:numId="1864" w16cid:durableId="1405420251">
    <w:abstractNumId w:val="805"/>
  </w:num>
  <w:num w:numId="1865" w16cid:durableId="928927212">
    <w:abstractNumId w:val="706"/>
  </w:num>
  <w:num w:numId="1866" w16cid:durableId="208763596">
    <w:abstractNumId w:val="1216"/>
  </w:num>
  <w:num w:numId="1867" w16cid:durableId="1432243353">
    <w:abstractNumId w:val="1467"/>
  </w:num>
  <w:num w:numId="1868" w16cid:durableId="1650548028">
    <w:abstractNumId w:val="205"/>
  </w:num>
  <w:num w:numId="1869" w16cid:durableId="1543592891">
    <w:abstractNumId w:val="1402"/>
  </w:num>
  <w:num w:numId="1870" w16cid:durableId="504133454">
    <w:abstractNumId w:val="868"/>
  </w:num>
  <w:num w:numId="1871" w16cid:durableId="1144002353">
    <w:abstractNumId w:val="1705"/>
  </w:num>
  <w:num w:numId="1872" w16cid:durableId="465394658">
    <w:abstractNumId w:val="860"/>
  </w:num>
  <w:num w:numId="1873" w16cid:durableId="1393117626">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874" w16cid:durableId="1014764591">
    <w:abstractNumId w:val="2072"/>
  </w:num>
  <w:num w:numId="1875" w16cid:durableId="1460686458">
    <w:abstractNumId w:val="598"/>
  </w:num>
  <w:num w:numId="1876" w16cid:durableId="2052724236">
    <w:abstractNumId w:val="8"/>
  </w:num>
  <w:num w:numId="1877" w16cid:durableId="1189297723">
    <w:abstractNumId w:val="275"/>
  </w:num>
  <w:num w:numId="1878" w16cid:durableId="448012023">
    <w:abstractNumId w:val="267"/>
  </w:num>
  <w:num w:numId="1879" w16cid:durableId="1702123790">
    <w:abstractNumId w:val="621"/>
  </w:num>
  <w:num w:numId="1880" w16cid:durableId="1621454835">
    <w:abstractNumId w:val="255"/>
  </w:num>
  <w:num w:numId="1881" w16cid:durableId="2102798744">
    <w:abstractNumId w:val="1856"/>
  </w:num>
  <w:num w:numId="1882" w16cid:durableId="1205021425">
    <w:abstractNumId w:val="664"/>
  </w:num>
  <w:num w:numId="1883" w16cid:durableId="1312441575">
    <w:abstractNumId w:val="286"/>
  </w:num>
  <w:num w:numId="1884" w16cid:durableId="2048018939">
    <w:abstractNumId w:val="1802"/>
  </w:num>
  <w:num w:numId="1885" w16cid:durableId="197395541">
    <w:abstractNumId w:val="1477"/>
  </w:num>
  <w:num w:numId="1886" w16cid:durableId="1308822919">
    <w:abstractNumId w:val="978"/>
  </w:num>
  <w:num w:numId="1887" w16cid:durableId="610280877">
    <w:abstractNumId w:val="561"/>
  </w:num>
  <w:num w:numId="1888" w16cid:durableId="517623107">
    <w:abstractNumId w:val="14"/>
  </w:num>
  <w:num w:numId="1889" w16cid:durableId="2136756252">
    <w:abstractNumId w:val="962"/>
  </w:num>
  <w:num w:numId="1890" w16cid:durableId="1819034295">
    <w:abstractNumId w:val="905"/>
  </w:num>
  <w:num w:numId="1891" w16cid:durableId="783429692">
    <w:abstractNumId w:val="437"/>
  </w:num>
  <w:num w:numId="1892" w16cid:durableId="1995721103">
    <w:abstractNumId w:val="738"/>
  </w:num>
  <w:num w:numId="1893" w16cid:durableId="1692217014">
    <w:abstractNumId w:val="1261"/>
  </w:num>
  <w:num w:numId="1894" w16cid:durableId="107550096">
    <w:abstractNumId w:val="2036"/>
  </w:num>
  <w:num w:numId="1895" w16cid:durableId="1040781308">
    <w:abstractNumId w:val="1661"/>
  </w:num>
  <w:num w:numId="1896" w16cid:durableId="1980958271">
    <w:abstractNumId w:val="1488"/>
  </w:num>
  <w:num w:numId="1897" w16cid:durableId="2126193903">
    <w:abstractNumId w:val="768"/>
  </w:num>
  <w:num w:numId="1898" w16cid:durableId="431822131">
    <w:abstractNumId w:val="129"/>
  </w:num>
  <w:num w:numId="1899" w16cid:durableId="167328421">
    <w:abstractNumId w:val="167"/>
  </w:num>
  <w:num w:numId="1900" w16cid:durableId="1330911738">
    <w:abstractNumId w:val="869"/>
  </w:num>
  <w:num w:numId="1901" w16cid:durableId="1621568327">
    <w:abstractNumId w:val="0"/>
  </w:num>
  <w:num w:numId="1902" w16cid:durableId="119884627">
    <w:abstractNumId w:val="584"/>
  </w:num>
  <w:num w:numId="1903" w16cid:durableId="1214999252">
    <w:abstractNumId w:val="622"/>
  </w:num>
  <w:num w:numId="1904" w16cid:durableId="324286314">
    <w:abstractNumId w:val="331"/>
  </w:num>
  <w:num w:numId="1905" w16cid:durableId="395515301">
    <w:abstractNumId w:val="455"/>
  </w:num>
  <w:num w:numId="1906" w16cid:durableId="432164467">
    <w:abstractNumId w:val="1723"/>
  </w:num>
  <w:num w:numId="1907" w16cid:durableId="345210245">
    <w:abstractNumId w:val="632"/>
  </w:num>
  <w:num w:numId="1908" w16cid:durableId="621696295">
    <w:abstractNumId w:val="2024"/>
  </w:num>
  <w:num w:numId="1909" w16cid:durableId="1890219420">
    <w:abstractNumId w:val="963"/>
  </w:num>
  <w:num w:numId="1910" w16cid:durableId="1647317808">
    <w:abstractNumId w:val="1381"/>
  </w:num>
  <w:num w:numId="1911" w16cid:durableId="1896889902">
    <w:abstractNumId w:val="1039"/>
  </w:num>
  <w:num w:numId="1912" w16cid:durableId="1130631917">
    <w:abstractNumId w:val="1204"/>
  </w:num>
  <w:num w:numId="1913" w16cid:durableId="699165169">
    <w:abstractNumId w:val="396"/>
  </w:num>
  <w:num w:numId="1914" w16cid:durableId="2038770608">
    <w:abstractNumId w:val="1139"/>
  </w:num>
  <w:num w:numId="1915" w16cid:durableId="2082095467">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916" w16cid:durableId="20782885">
    <w:abstractNumId w:val="1665"/>
  </w:num>
  <w:num w:numId="1917" w16cid:durableId="1258367170">
    <w:abstractNumId w:val="1649"/>
  </w:num>
  <w:num w:numId="1918" w16cid:durableId="690685548">
    <w:abstractNumId w:val="1832"/>
  </w:num>
  <w:num w:numId="1919" w16cid:durableId="2141069326">
    <w:abstractNumId w:val="1914"/>
  </w:num>
  <w:num w:numId="1920" w16cid:durableId="18046589">
    <w:abstractNumId w:val="590"/>
  </w:num>
  <w:num w:numId="1921" w16cid:durableId="1077166634">
    <w:abstractNumId w:val="452"/>
  </w:num>
  <w:num w:numId="1922" w16cid:durableId="1592081575">
    <w:abstractNumId w:val="242"/>
  </w:num>
  <w:num w:numId="1923" w16cid:durableId="749698907">
    <w:abstractNumId w:val="539"/>
  </w:num>
  <w:num w:numId="1924" w16cid:durableId="1070228857">
    <w:abstractNumId w:val="1893"/>
  </w:num>
  <w:num w:numId="1925" w16cid:durableId="840392088">
    <w:abstractNumId w:val="1797"/>
  </w:num>
  <w:num w:numId="1926" w16cid:durableId="385110932">
    <w:abstractNumId w:val="150"/>
  </w:num>
  <w:num w:numId="1927" w16cid:durableId="355424394">
    <w:abstractNumId w:val="1926"/>
  </w:num>
  <w:num w:numId="1928" w16cid:durableId="970399007">
    <w:abstractNumId w:val="1909"/>
  </w:num>
  <w:num w:numId="1929" w16cid:durableId="1636788642">
    <w:abstractNumId w:val="2186"/>
  </w:num>
  <w:num w:numId="1930" w16cid:durableId="2066835443">
    <w:abstractNumId w:val="573"/>
  </w:num>
  <w:num w:numId="1931" w16cid:durableId="1649629100">
    <w:abstractNumId w:val="735"/>
  </w:num>
  <w:num w:numId="1932" w16cid:durableId="1487630720">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specVanish w: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933" w16cid:durableId="1952006161">
    <w:abstractNumId w:val="2046"/>
  </w:num>
  <w:num w:numId="1934" w16cid:durableId="700012018">
    <w:abstractNumId w:val="485"/>
  </w:num>
  <w:num w:numId="1935" w16cid:durableId="1214468544">
    <w:abstractNumId w:val="75"/>
  </w:num>
  <w:num w:numId="1936" w16cid:durableId="345255947">
    <w:abstractNumId w:val="119"/>
  </w:num>
  <w:num w:numId="1937" w16cid:durableId="1157645531">
    <w:abstractNumId w:val="672"/>
  </w:num>
  <w:num w:numId="1938" w16cid:durableId="1175993101">
    <w:abstractNumId w:val="302"/>
  </w:num>
  <w:num w:numId="1939" w16cid:durableId="736248246">
    <w:abstractNumId w:val="64"/>
  </w:num>
  <w:num w:numId="1940" w16cid:durableId="1412195221">
    <w:abstractNumId w:val="277"/>
  </w:num>
  <w:num w:numId="1941" w16cid:durableId="1061752665">
    <w:abstractNumId w:val="1076"/>
  </w:num>
  <w:num w:numId="1942" w16cid:durableId="1548948726">
    <w:abstractNumId w:val="1983"/>
  </w:num>
  <w:num w:numId="1943" w16cid:durableId="1931039929">
    <w:abstractNumId w:val="1097"/>
  </w:num>
  <w:num w:numId="1944" w16cid:durableId="853037606">
    <w:abstractNumId w:val="1655"/>
  </w:num>
  <w:num w:numId="1945" w16cid:durableId="700008739">
    <w:abstractNumId w:val="136"/>
  </w:num>
  <w:num w:numId="1946" w16cid:durableId="684861447">
    <w:abstractNumId w:val="1397"/>
  </w:num>
  <w:num w:numId="1947" w16cid:durableId="2119834433">
    <w:abstractNumId w:val="1147"/>
  </w:num>
  <w:num w:numId="1948" w16cid:durableId="384377481">
    <w:abstractNumId w:val="265"/>
  </w:num>
  <w:num w:numId="1949" w16cid:durableId="577978363">
    <w:abstractNumId w:val="1072"/>
  </w:num>
  <w:num w:numId="1950" w16cid:durableId="349064917">
    <w:abstractNumId w:val="258"/>
  </w:num>
  <w:num w:numId="1951" w16cid:durableId="229124922">
    <w:abstractNumId w:val="407"/>
  </w:num>
  <w:num w:numId="1952" w16cid:durableId="1318265827">
    <w:abstractNumId w:val="1996"/>
  </w:num>
  <w:num w:numId="1953" w16cid:durableId="2096780112">
    <w:abstractNumId w:val="1817"/>
  </w:num>
  <w:num w:numId="1954" w16cid:durableId="1558081454">
    <w:abstractNumId w:val="1011"/>
  </w:num>
  <w:num w:numId="1955" w16cid:durableId="1817912464">
    <w:abstractNumId w:val="852"/>
  </w:num>
  <w:num w:numId="1956" w16cid:durableId="1866869487">
    <w:abstractNumId w:val="1395"/>
  </w:num>
  <w:num w:numId="1957" w16cid:durableId="1955598712">
    <w:abstractNumId w:val="178"/>
  </w:num>
  <w:num w:numId="1958" w16cid:durableId="158883489">
    <w:abstractNumId w:val="414"/>
  </w:num>
  <w:num w:numId="1959" w16cid:durableId="1937665969">
    <w:abstractNumId w:val="817"/>
  </w:num>
  <w:num w:numId="1960" w16cid:durableId="1846626741">
    <w:abstractNumId w:val="1978"/>
  </w:num>
  <w:num w:numId="1961" w16cid:durableId="1189026835">
    <w:abstractNumId w:val="809"/>
  </w:num>
  <w:num w:numId="1962" w16cid:durableId="680013762">
    <w:abstractNumId w:val="1861"/>
  </w:num>
  <w:num w:numId="1963" w16cid:durableId="1014115289">
    <w:abstractNumId w:val="1790"/>
  </w:num>
  <w:num w:numId="1964" w16cid:durableId="2134056158">
    <w:abstractNumId w:val="649"/>
  </w:num>
  <w:num w:numId="1965" w16cid:durableId="1237280813">
    <w:abstractNumId w:val="41"/>
  </w:num>
  <w:num w:numId="1966" w16cid:durableId="1882862470">
    <w:abstractNumId w:val="1428"/>
  </w:num>
  <w:num w:numId="1967" w16cid:durableId="1087271620">
    <w:abstractNumId w:val="594"/>
  </w:num>
  <w:num w:numId="1968" w16cid:durableId="808085171">
    <w:abstractNumId w:val="1075"/>
  </w:num>
  <w:num w:numId="1969" w16cid:durableId="1183281384">
    <w:abstractNumId w:val="1338"/>
  </w:num>
  <w:num w:numId="1970" w16cid:durableId="666009486">
    <w:abstractNumId w:val="1296"/>
  </w:num>
  <w:num w:numId="1971" w16cid:durableId="155609420">
    <w:abstractNumId w:val="1776"/>
  </w:num>
  <w:num w:numId="1972" w16cid:durableId="159003587">
    <w:abstractNumId w:val="2120"/>
  </w:num>
  <w:num w:numId="1973" w16cid:durableId="1907719072">
    <w:abstractNumId w:val="1990"/>
  </w:num>
  <w:num w:numId="1974" w16cid:durableId="1457022715">
    <w:abstractNumId w:val="2055"/>
  </w:num>
  <w:num w:numId="1975" w16cid:durableId="105544820">
    <w:abstractNumId w:val="386"/>
  </w:num>
  <w:num w:numId="1976" w16cid:durableId="400639261">
    <w:abstractNumId w:val="733"/>
  </w:num>
  <w:num w:numId="1977" w16cid:durableId="1860776910">
    <w:abstractNumId w:val="906"/>
  </w:num>
  <w:num w:numId="1978" w16cid:durableId="1288778373">
    <w:abstractNumId w:val="1716"/>
  </w:num>
  <w:num w:numId="1979" w16cid:durableId="1073894292">
    <w:abstractNumId w:val="519"/>
  </w:num>
  <w:num w:numId="1980" w16cid:durableId="1383870304">
    <w:abstractNumId w:val="647"/>
  </w:num>
  <w:num w:numId="1981" w16cid:durableId="1182861609">
    <w:abstractNumId w:val="1730"/>
  </w:num>
  <w:num w:numId="1982" w16cid:durableId="1563100230">
    <w:abstractNumId w:val="851"/>
  </w:num>
  <w:num w:numId="1983" w16cid:durableId="1347712492">
    <w:abstractNumId w:val="795"/>
  </w:num>
  <w:num w:numId="1984" w16cid:durableId="159278805">
    <w:abstractNumId w:val="2060"/>
  </w:num>
  <w:num w:numId="1985" w16cid:durableId="1286233470">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986" w16cid:durableId="1171411439">
    <w:abstractNumId w:val="803"/>
  </w:num>
  <w:num w:numId="1987" w16cid:durableId="1739788717">
    <w:abstractNumId w:val="1365"/>
  </w:num>
  <w:num w:numId="1988" w16cid:durableId="1523470529">
    <w:abstractNumId w:val="1811"/>
  </w:num>
  <w:num w:numId="1989" w16cid:durableId="284508282">
    <w:abstractNumId w:val="946"/>
  </w:num>
  <w:num w:numId="1990" w16cid:durableId="1097404905">
    <w:abstractNumId w:val="1444"/>
  </w:num>
  <w:num w:numId="1991" w16cid:durableId="996614833">
    <w:abstractNumId w:val="1161"/>
  </w:num>
  <w:num w:numId="1992" w16cid:durableId="333648688">
    <w:abstractNumId w:val="715"/>
  </w:num>
  <w:num w:numId="1993" w16cid:durableId="1469469063">
    <w:abstractNumId w:val="1141"/>
  </w:num>
  <w:num w:numId="1994" w16cid:durableId="1121925092">
    <w:abstractNumId w:val="1606"/>
  </w:num>
  <w:num w:numId="1995" w16cid:durableId="1983073069">
    <w:abstractNumId w:val="1151"/>
  </w:num>
  <w:num w:numId="1996" w16cid:durableId="1763601599">
    <w:abstractNumId w:val="1042"/>
  </w:num>
  <w:num w:numId="1997" w16cid:durableId="816412504">
    <w:abstractNumId w:val="1337"/>
  </w:num>
  <w:num w:numId="1998" w16cid:durableId="1088186155">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specVanish w: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999" w16cid:durableId="1918512121">
    <w:abstractNumId w:val="620"/>
  </w:num>
  <w:num w:numId="2000" w16cid:durableId="1673416415">
    <w:abstractNumId w:val="2116"/>
  </w:num>
  <w:num w:numId="2001" w16cid:durableId="1037437962">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2002" w16cid:durableId="1949310901">
    <w:abstractNumId w:val="710"/>
  </w:num>
  <w:num w:numId="2003" w16cid:durableId="1137181653">
    <w:abstractNumId w:val="739"/>
  </w:num>
  <w:num w:numId="2004" w16cid:durableId="2046977827">
    <w:abstractNumId w:val="1844"/>
  </w:num>
  <w:num w:numId="2005" w16cid:durableId="1748764932">
    <w:abstractNumId w:val="1400"/>
  </w:num>
  <w:num w:numId="2006" w16cid:durableId="876503191">
    <w:abstractNumId w:val="359"/>
  </w:num>
  <w:num w:numId="2007" w16cid:durableId="903874202">
    <w:abstractNumId w:val="1662"/>
  </w:num>
  <w:num w:numId="2008" w16cid:durableId="107822174">
    <w:abstractNumId w:val="361"/>
  </w:num>
  <w:num w:numId="2009" w16cid:durableId="637763045">
    <w:abstractNumId w:val="236"/>
  </w:num>
  <w:num w:numId="2010" w16cid:durableId="766730075">
    <w:abstractNumId w:val="517"/>
  </w:num>
  <w:num w:numId="2011" w16cid:durableId="1366058304">
    <w:abstractNumId w:val="416"/>
  </w:num>
  <w:num w:numId="2012" w16cid:durableId="1864634059">
    <w:abstractNumId w:val="1237"/>
  </w:num>
  <w:num w:numId="2013" w16cid:durableId="1125731226">
    <w:abstractNumId w:val="1371"/>
  </w:num>
  <w:num w:numId="2014" w16cid:durableId="494998526">
    <w:abstractNumId w:val="2203"/>
  </w:num>
  <w:num w:numId="2015" w16cid:durableId="681128826">
    <w:abstractNumId w:val="141"/>
  </w:num>
  <w:num w:numId="2016" w16cid:durableId="808982322">
    <w:abstractNumId w:val="377"/>
  </w:num>
  <w:num w:numId="2017" w16cid:durableId="263999872">
    <w:abstractNumId w:val="1014"/>
  </w:num>
  <w:num w:numId="2018" w16cid:durableId="1723677597">
    <w:abstractNumId w:val="1004"/>
  </w:num>
  <w:num w:numId="2019" w16cid:durableId="1427773801">
    <w:abstractNumId w:val="1013"/>
  </w:num>
  <w:num w:numId="2020" w16cid:durableId="552617260">
    <w:abstractNumId w:val="1888"/>
  </w:num>
  <w:num w:numId="2021" w16cid:durableId="340594383">
    <w:abstractNumId w:val="1113"/>
  </w:num>
  <w:num w:numId="2022" w16cid:durableId="496193280">
    <w:abstractNumId w:val="1357"/>
  </w:num>
  <w:num w:numId="2023" w16cid:durableId="1065376563">
    <w:abstractNumId w:val="1242"/>
  </w:num>
  <w:num w:numId="2024" w16cid:durableId="1966040879">
    <w:abstractNumId w:val="1828"/>
  </w:num>
  <w:num w:numId="2025" w16cid:durableId="122313452">
    <w:abstractNumId w:val="1643"/>
  </w:num>
  <w:num w:numId="2026" w16cid:durableId="519319299">
    <w:abstractNumId w:val="1496"/>
  </w:num>
  <w:num w:numId="2027" w16cid:durableId="2014525485">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specVanish w: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2028" w16cid:durableId="1458060327">
    <w:abstractNumId w:val="341"/>
  </w:num>
  <w:num w:numId="2029" w16cid:durableId="1518695963">
    <w:abstractNumId w:val="1180"/>
  </w:num>
  <w:num w:numId="2030" w16cid:durableId="1280985841">
    <w:abstractNumId w:val="1499"/>
  </w:num>
  <w:num w:numId="2031" w16cid:durableId="1107845137">
    <w:abstractNumId w:val="221"/>
  </w:num>
  <w:num w:numId="2032" w16cid:durableId="1219322553">
    <w:abstractNumId w:val="121"/>
  </w:num>
  <w:num w:numId="2033" w16cid:durableId="603073024">
    <w:abstractNumId w:val="1185"/>
  </w:num>
  <w:num w:numId="2034" w16cid:durableId="1887252729">
    <w:abstractNumId w:val="233"/>
  </w:num>
  <w:num w:numId="2035" w16cid:durableId="2032367105">
    <w:abstractNumId w:val="826"/>
  </w:num>
  <w:num w:numId="2036" w16cid:durableId="1442726498">
    <w:abstractNumId w:val="1936"/>
  </w:num>
  <w:num w:numId="2037" w16cid:durableId="1521430466">
    <w:abstractNumId w:val="1390"/>
  </w:num>
  <w:num w:numId="2038" w16cid:durableId="1902204191">
    <w:abstractNumId w:val="226"/>
  </w:num>
  <w:num w:numId="2039" w16cid:durableId="1574509586">
    <w:abstractNumId w:val="248"/>
  </w:num>
  <w:num w:numId="2040" w16cid:durableId="574896024">
    <w:abstractNumId w:val="1579"/>
  </w:num>
  <w:num w:numId="2041" w16cid:durableId="1284733669">
    <w:abstractNumId w:val="857"/>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369" w:hanging="227"/>
        </w:pPr>
        <w:rPr>
          <w:specVanish w: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2042" w16cid:durableId="346181731">
    <w:abstractNumId w:val="1495"/>
  </w:num>
  <w:num w:numId="2043" w16cid:durableId="711808787">
    <w:abstractNumId w:val="767"/>
  </w:num>
  <w:num w:numId="2044" w16cid:durableId="860704848">
    <w:abstractNumId w:val="1737"/>
  </w:num>
  <w:num w:numId="2045" w16cid:durableId="1698577559">
    <w:abstractNumId w:val="413"/>
  </w:num>
  <w:num w:numId="2046" w16cid:durableId="487747453">
    <w:abstractNumId w:val="595"/>
  </w:num>
  <w:num w:numId="2047" w16cid:durableId="1692997089">
    <w:abstractNumId w:val="179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Bonnie Yang">
    <w15:presenceInfo w15:providerId="None" w15:userId="Bonnie Yang"/>
  </w15:person>
  <w15:person w15:author="Bonnie Yang [2]">
    <w15:presenceInfo w15:providerId="AD" w15:userId="S::bonnieyang@xm.wonder.com::7779db8b-78a6-431e-aa38-0fff64930613"/>
  </w15:person>
  <w15:person w15:author="Daisy Lan">
    <w15:presenceInfo w15:providerId="AD" w15:userId="S::daisylan@xm.wonder.com::efa89178-6666-4c7c-b718-e3304bdafee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0A6B69E"/>
    <w:rsid w:val="00000013"/>
    <w:rsid w:val="00000036"/>
    <w:rsid w:val="00000993"/>
    <w:rsid w:val="00000B4F"/>
    <w:rsid w:val="00000FD7"/>
    <w:rsid w:val="000011D1"/>
    <w:rsid w:val="00001419"/>
    <w:rsid w:val="00002163"/>
    <w:rsid w:val="00002185"/>
    <w:rsid w:val="000024B8"/>
    <w:rsid w:val="00002589"/>
    <w:rsid w:val="00002688"/>
    <w:rsid w:val="0000296A"/>
    <w:rsid w:val="00002C1E"/>
    <w:rsid w:val="00002D50"/>
    <w:rsid w:val="00002F38"/>
    <w:rsid w:val="000032F9"/>
    <w:rsid w:val="00003314"/>
    <w:rsid w:val="0000363B"/>
    <w:rsid w:val="0000380C"/>
    <w:rsid w:val="00003B95"/>
    <w:rsid w:val="00003DF0"/>
    <w:rsid w:val="000041E2"/>
    <w:rsid w:val="0000443C"/>
    <w:rsid w:val="0000499A"/>
    <w:rsid w:val="000049CE"/>
    <w:rsid w:val="00004D82"/>
    <w:rsid w:val="00005088"/>
    <w:rsid w:val="00005145"/>
    <w:rsid w:val="0000566B"/>
    <w:rsid w:val="000057F1"/>
    <w:rsid w:val="00005851"/>
    <w:rsid w:val="00005DF5"/>
    <w:rsid w:val="00006171"/>
    <w:rsid w:val="00006FF2"/>
    <w:rsid w:val="000075A0"/>
    <w:rsid w:val="000078E4"/>
    <w:rsid w:val="00007934"/>
    <w:rsid w:val="00007953"/>
    <w:rsid w:val="00007E66"/>
    <w:rsid w:val="00010108"/>
    <w:rsid w:val="0001049D"/>
    <w:rsid w:val="0001060E"/>
    <w:rsid w:val="00010999"/>
    <w:rsid w:val="00010C59"/>
    <w:rsid w:val="00011D82"/>
    <w:rsid w:val="00011F84"/>
    <w:rsid w:val="000120B9"/>
    <w:rsid w:val="000129ED"/>
    <w:rsid w:val="00012E18"/>
    <w:rsid w:val="00013006"/>
    <w:rsid w:val="00013623"/>
    <w:rsid w:val="000143FF"/>
    <w:rsid w:val="00014734"/>
    <w:rsid w:val="00014B89"/>
    <w:rsid w:val="0001509B"/>
    <w:rsid w:val="0001549D"/>
    <w:rsid w:val="00015A10"/>
    <w:rsid w:val="00015F00"/>
    <w:rsid w:val="00016123"/>
    <w:rsid w:val="000163BF"/>
    <w:rsid w:val="000166C9"/>
    <w:rsid w:val="00016A37"/>
    <w:rsid w:val="000172E0"/>
    <w:rsid w:val="00017A5A"/>
    <w:rsid w:val="00017D9B"/>
    <w:rsid w:val="0002070E"/>
    <w:rsid w:val="00020897"/>
    <w:rsid w:val="00020A35"/>
    <w:rsid w:val="0002103C"/>
    <w:rsid w:val="00021E7B"/>
    <w:rsid w:val="00021EF5"/>
    <w:rsid w:val="00021F07"/>
    <w:rsid w:val="0002208C"/>
    <w:rsid w:val="0002217A"/>
    <w:rsid w:val="00022D30"/>
    <w:rsid w:val="00022DA9"/>
    <w:rsid w:val="0002317D"/>
    <w:rsid w:val="00023220"/>
    <w:rsid w:val="000235FC"/>
    <w:rsid w:val="00024A43"/>
    <w:rsid w:val="00024BC4"/>
    <w:rsid w:val="00024C08"/>
    <w:rsid w:val="0002500A"/>
    <w:rsid w:val="00025255"/>
    <w:rsid w:val="00025471"/>
    <w:rsid w:val="00025696"/>
    <w:rsid w:val="00025C84"/>
    <w:rsid w:val="00025DBD"/>
    <w:rsid w:val="00026194"/>
    <w:rsid w:val="0002636A"/>
    <w:rsid w:val="00026913"/>
    <w:rsid w:val="00026DA1"/>
    <w:rsid w:val="00026F9C"/>
    <w:rsid w:val="00027806"/>
    <w:rsid w:val="00027D85"/>
    <w:rsid w:val="0003019D"/>
    <w:rsid w:val="000301F1"/>
    <w:rsid w:val="000303CC"/>
    <w:rsid w:val="00030BC5"/>
    <w:rsid w:val="00031097"/>
    <w:rsid w:val="00031CB7"/>
    <w:rsid w:val="000322F3"/>
    <w:rsid w:val="000329FA"/>
    <w:rsid w:val="000330F5"/>
    <w:rsid w:val="00033D10"/>
    <w:rsid w:val="00033EB8"/>
    <w:rsid w:val="00033EEF"/>
    <w:rsid w:val="00033F68"/>
    <w:rsid w:val="000344E8"/>
    <w:rsid w:val="000344FA"/>
    <w:rsid w:val="0003466E"/>
    <w:rsid w:val="00034C99"/>
    <w:rsid w:val="00034D51"/>
    <w:rsid w:val="000359D9"/>
    <w:rsid w:val="00035A24"/>
    <w:rsid w:val="00035D11"/>
    <w:rsid w:val="00035D4F"/>
    <w:rsid w:val="00035E55"/>
    <w:rsid w:val="00036026"/>
    <w:rsid w:val="00036323"/>
    <w:rsid w:val="0004012E"/>
    <w:rsid w:val="00040168"/>
    <w:rsid w:val="00040A94"/>
    <w:rsid w:val="00040FE5"/>
    <w:rsid w:val="00041138"/>
    <w:rsid w:val="00041AD6"/>
    <w:rsid w:val="00041CC2"/>
    <w:rsid w:val="00042362"/>
    <w:rsid w:val="00042A8C"/>
    <w:rsid w:val="00042B64"/>
    <w:rsid w:val="00043749"/>
    <w:rsid w:val="00043ABC"/>
    <w:rsid w:val="00043DEB"/>
    <w:rsid w:val="00044353"/>
    <w:rsid w:val="0004491F"/>
    <w:rsid w:val="00044DA7"/>
    <w:rsid w:val="00044E1E"/>
    <w:rsid w:val="000453DD"/>
    <w:rsid w:val="00045EC0"/>
    <w:rsid w:val="00046BEB"/>
    <w:rsid w:val="00046C45"/>
    <w:rsid w:val="00046F35"/>
    <w:rsid w:val="000470B3"/>
    <w:rsid w:val="0004719B"/>
    <w:rsid w:val="000476A8"/>
    <w:rsid w:val="00047C67"/>
    <w:rsid w:val="00047C90"/>
    <w:rsid w:val="00047EB7"/>
    <w:rsid w:val="00050882"/>
    <w:rsid w:val="00050BA7"/>
    <w:rsid w:val="00050C09"/>
    <w:rsid w:val="0005145D"/>
    <w:rsid w:val="000515EA"/>
    <w:rsid w:val="000516FB"/>
    <w:rsid w:val="00051952"/>
    <w:rsid w:val="00052AF8"/>
    <w:rsid w:val="00053048"/>
    <w:rsid w:val="00053371"/>
    <w:rsid w:val="00053A1E"/>
    <w:rsid w:val="00054173"/>
    <w:rsid w:val="00054755"/>
    <w:rsid w:val="00054D1E"/>
    <w:rsid w:val="000550DA"/>
    <w:rsid w:val="0005510E"/>
    <w:rsid w:val="00055194"/>
    <w:rsid w:val="000551EA"/>
    <w:rsid w:val="00055701"/>
    <w:rsid w:val="00055A48"/>
    <w:rsid w:val="0005618E"/>
    <w:rsid w:val="000562EA"/>
    <w:rsid w:val="0005639E"/>
    <w:rsid w:val="000564FD"/>
    <w:rsid w:val="000565AE"/>
    <w:rsid w:val="000566B2"/>
    <w:rsid w:val="00056839"/>
    <w:rsid w:val="00057460"/>
    <w:rsid w:val="000579D8"/>
    <w:rsid w:val="00057C75"/>
    <w:rsid w:val="000603BF"/>
    <w:rsid w:val="000604B8"/>
    <w:rsid w:val="00061019"/>
    <w:rsid w:val="000610E2"/>
    <w:rsid w:val="000618AA"/>
    <w:rsid w:val="00062476"/>
    <w:rsid w:val="00062742"/>
    <w:rsid w:val="000628F8"/>
    <w:rsid w:val="00062FED"/>
    <w:rsid w:val="00063532"/>
    <w:rsid w:val="00063812"/>
    <w:rsid w:val="00063BB7"/>
    <w:rsid w:val="00063C7B"/>
    <w:rsid w:val="00063C91"/>
    <w:rsid w:val="00064883"/>
    <w:rsid w:val="00064CFD"/>
    <w:rsid w:val="00064F84"/>
    <w:rsid w:val="000650AC"/>
    <w:rsid w:val="00065505"/>
    <w:rsid w:val="000655FC"/>
    <w:rsid w:val="00065C5E"/>
    <w:rsid w:val="00065D4A"/>
    <w:rsid w:val="00065D7C"/>
    <w:rsid w:val="00065F04"/>
    <w:rsid w:val="0006610A"/>
    <w:rsid w:val="00066195"/>
    <w:rsid w:val="0006650D"/>
    <w:rsid w:val="00066589"/>
    <w:rsid w:val="00066A4F"/>
    <w:rsid w:val="00066FF2"/>
    <w:rsid w:val="0006705A"/>
    <w:rsid w:val="000673A8"/>
    <w:rsid w:val="00067956"/>
    <w:rsid w:val="00070059"/>
    <w:rsid w:val="0007007A"/>
    <w:rsid w:val="00070888"/>
    <w:rsid w:val="000708FA"/>
    <w:rsid w:val="000709DB"/>
    <w:rsid w:val="00070A20"/>
    <w:rsid w:val="00070FA4"/>
    <w:rsid w:val="00071A3A"/>
    <w:rsid w:val="000723AE"/>
    <w:rsid w:val="00072405"/>
    <w:rsid w:val="0007274D"/>
    <w:rsid w:val="0007397D"/>
    <w:rsid w:val="00073C91"/>
    <w:rsid w:val="00073CAA"/>
    <w:rsid w:val="00074132"/>
    <w:rsid w:val="000747B6"/>
    <w:rsid w:val="00074C01"/>
    <w:rsid w:val="00075439"/>
    <w:rsid w:val="00075702"/>
    <w:rsid w:val="00075A3B"/>
    <w:rsid w:val="00075BB3"/>
    <w:rsid w:val="00075E02"/>
    <w:rsid w:val="00076628"/>
    <w:rsid w:val="000766D6"/>
    <w:rsid w:val="00076A44"/>
    <w:rsid w:val="0007717C"/>
    <w:rsid w:val="000779D7"/>
    <w:rsid w:val="00077C4D"/>
    <w:rsid w:val="00080681"/>
    <w:rsid w:val="00080864"/>
    <w:rsid w:val="00080950"/>
    <w:rsid w:val="00080BDC"/>
    <w:rsid w:val="0008110D"/>
    <w:rsid w:val="00081696"/>
    <w:rsid w:val="00081795"/>
    <w:rsid w:val="00081F02"/>
    <w:rsid w:val="000825E6"/>
    <w:rsid w:val="000828D1"/>
    <w:rsid w:val="00082927"/>
    <w:rsid w:val="00083321"/>
    <w:rsid w:val="00084D6F"/>
    <w:rsid w:val="00084E9E"/>
    <w:rsid w:val="00085974"/>
    <w:rsid w:val="00086CFB"/>
    <w:rsid w:val="00087915"/>
    <w:rsid w:val="000902FC"/>
    <w:rsid w:val="000904B3"/>
    <w:rsid w:val="0009054D"/>
    <w:rsid w:val="000908B0"/>
    <w:rsid w:val="000908F0"/>
    <w:rsid w:val="000909A7"/>
    <w:rsid w:val="00090ADD"/>
    <w:rsid w:val="00090F6F"/>
    <w:rsid w:val="00091072"/>
    <w:rsid w:val="00091254"/>
    <w:rsid w:val="00091768"/>
    <w:rsid w:val="00091B32"/>
    <w:rsid w:val="00091B34"/>
    <w:rsid w:val="00091CA0"/>
    <w:rsid w:val="00091FA6"/>
    <w:rsid w:val="00092E6B"/>
    <w:rsid w:val="00093540"/>
    <w:rsid w:val="00093750"/>
    <w:rsid w:val="00093C7C"/>
    <w:rsid w:val="000948BD"/>
    <w:rsid w:val="00094E38"/>
    <w:rsid w:val="00095C86"/>
    <w:rsid w:val="0009619D"/>
    <w:rsid w:val="00096517"/>
    <w:rsid w:val="000965DA"/>
    <w:rsid w:val="000968E8"/>
    <w:rsid w:val="000971AC"/>
    <w:rsid w:val="0009756A"/>
    <w:rsid w:val="00097727"/>
    <w:rsid w:val="000A09A2"/>
    <w:rsid w:val="000A0A02"/>
    <w:rsid w:val="000A0B21"/>
    <w:rsid w:val="000A10A1"/>
    <w:rsid w:val="000A1112"/>
    <w:rsid w:val="000A121C"/>
    <w:rsid w:val="000A1316"/>
    <w:rsid w:val="000A1B5B"/>
    <w:rsid w:val="000A1BE7"/>
    <w:rsid w:val="000A2192"/>
    <w:rsid w:val="000A27AD"/>
    <w:rsid w:val="000A2B5E"/>
    <w:rsid w:val="000A301A"/>
    <w:rsid w:val="000A3286"/>
    <w:rsid w:val="000A3394"/>
    <w:rsid w:val="000A3713"/>
    <w:rsid w:val="000A37C2"/>
    <w:rsid w:val="000A3BE2"/>
    <w:rsid w:val="000A3F07"/>
    <w:rsid w:val="000A410C"/>
    <w:rsid w:val="000A4D2B"/>
    <w:rsid w:val="000A5474"/>
    <w:rsid w:val="000A5B3B"/>
    <w:rsid w:val="000A5CAE"/>
    <w:rsid w:val="000A60E3"/>
    <w:rsid w:val="000A680B"/>
    <w:rsid w:val="000A7557"/>
    <w:rsid w:val="000A7ABE"/>
    <w:rsid w:val="000A7B18"/>
    <w:rsid w:val="000A7FCE"/>
    <w:rsid w:val="000B010A"/>
    <w:rsid w:val="000B0201"/>
    <w:rsid w:val="000B0317"/>
    <w:rsid w:val="000B0852"/>
    <w:rsid w:val="000B0D89"/>
    <w:rsid w:val="000B203C"/>
    <w:rsid w:val="000B33B2"/>
    <w:rsid w:val="000B34B4"/>
    <w:rsid w:val="000B3888"/>
    <w:rsid w:val="000B39F7"/>
    <w:rsid w:val="000B3B8F"/>
    <w:rsid w:val="000B3F74"/>
    <w:rsid w:val="000B4253"/>
    <w:rsid w:val="000B4803"/>
    <w:rsid w:val="000B4B2D"/>
    <w:rsid w:val="000B4E6D"/>
    <w:rsid w:val="000B50D8"/>
    <w:rsid w:val="000B522B"/>
    <w:rsid w:val="000B52BE"/>
    <w:rsid w:val="000B544A"/>
    <w:rsid w:val="000B5BC1"/>
    <w:rsid w:val="000B6157"/>
    <w:rsid w:val="000B6328"/>
    <w:rsid w:val="000B6960"/>
    <w:rsid w:val="000B696E"/>
    <w:rsid w:val="000B69F1"/>
    <w:rsid w:val="000B6D29"/>
    <w:rsid w:val="000B72FC"/>
    <w:rsid w:val="000B78BA"/>
    <w:rsid w:val="000B7B00"/>
    <w:rsid w:val="000C01BD"/>
    <w:rsid w:val="000C0305"/>
    <w:rsid w:val="000C042F"/>
    <w:rsid w:val="000C07A7"/>
    <w:rsid w:val="000C097E"/>
    <w:rsid w:val="000C0FE4"/>
    <w:rsid w:val="000C15E9"/>
    <w:rsid w:val="000C183D"/>
    <w:rsid w:val="000C188D"/>
    <w:rsid w:val="000C1B7C"/>
    <w:rsid w:val="000C1D57"/>
    <w:rsid w:val="000C2223"/>
    <w:rsid w:val="000C2229"/>
    <w:rsid w:val="000C25C0"/>
    <w:rsid w:val="000C2DE5"/>
    <w:rsid w:val="000C3209"/>
    <w:rsid w:val="000C3393"/>
    <w:rsid w:val="000C34BE"/>
    <w:rsid w:val="000C3D83"/>
    <w:rsid w:val="000C3F14"/>
    <w:rsid w:val="000C4227"/>
    <w:rsid w:val="000C46A3"/>
    <w:rsid w:val="000C4816"/>
    <w:rsid w:val="000C4CBA"/>
    <w:rsid w:val="000C5033"/>
    <w:rsid w:val="000C5BF4"/>
    <w:rsid w:val="000C5CB3"/>
    <w:rsid w:val="000C5F8E"/>
    <w:rsid w:val="000C6318"/>
    <w:rsid w:val="000C6540"/>
    <w:rsid w:val="000C6CCE"/>
    <w:rsid w:val="000C6D46"/>
    <w:rsid w:val="000C78E2"/>
    <w:rsid w:val="000D02F9"/>
    <w:rsid w:val="000D0AA1"/>
    <w:rsid w:val="000D0B99"/>
    <w:rsid w:val="000D0D97"/>
    <w:rsid w:val="000D151C"/>
    <w:rsid w:val="000D1659"/>
    <w:rsid w:val="000D18E6"/>
    <w:rsid w:val="000D1A49"/>
    <w:rsid w:val="000D1A56"/>
    <w:rsid w:val="000D1E7B"/>
    <w:rsid w:val="000D1FEA"/>
    <w:rsid w:val="000D2217"/>
    <w:rsid w:val="000D225B"/>
    <w:rsid w:val="000D2BC5"/>
    <w:rsid w:val="000D343F"/>
    <w:rsid w:val="000D399A"/>
    <w:rsid w:val="000D3A38"/>
    <w:rsid w:val="000D53B7"/>
    <w:rsid w:val="000D5706"/>
    <w:rsid w:val="000D6247"/>
    <w:rsid w:val="000D63CF"/>
    <w:rsid w:val="000D6461"/>
    <w:rsid w:val="000D6500"/>
    <w:rsid w:val="000D6521"/>
    <w:rsid w:val="000D710D"/>
    <w:rsid w:val="000D7238"/>
    <w:rsid w:val="000D754A"/>
    <w:rsid w:val="000D7C74"/>
    <w:rsid w:val="000D7CF9"/>
    <w:rsid w:val="000D7E7B"/>
    <w:rsid w:val="000E0233"/>
    <w:rsid w:val="000E12B9"/>
    <w:rsid w:val="000E1796"/>
    <w:rsid w:val="000E18AF"/>
    <w:rsid w:val="000E1FD8"/>
    <w:rsid w:val="000E2603"/>
    <w:rsid w:val="000E2B61"/>
    <w:rsid w:val="000E2BF2"/>
    <w:rsid w:val="000E2ED1"/>
    <w:rsid w:val="000E32F3"/>
    <w:rsid w:val="000E3550"/>
    <w:rsid w:val="000E385E"/>
    <w:rsid w:val="000E39B2"/>
    <w:rsid w:val="000E3C7B"/>
    <w:rsid w:val="000E4136"/>
    <w:rsid w:val="000E466C"/>
    <w:rsid w:val="000E4CF8"/>
    <w:rsid w:val="000E57DE"/>
    <w:rsid w:val="000E5E16"/>
    <w:rsid w:val="000E5ECD"/>
    <w:rsid w:val="000E6483"/>
    <w:rsid w:val="000E660A"/>
    <w:rsid w:val="000E7B3F"/>
    <w:rsid w:val="000E7E6A"/>
    <w:rsid w:val="000E7FFC"/>
    <w:rsid w:val="000F06ED"/>
    <w:rsid w:val="000F0818"/>
    <w:rsid w:val="000F1A32"/>
    <w:rsid w:val="000F2066"/>
    <w:rsid w:val="000F2B20"/>
    <w:rsid w:val="000F2D1D"/>
    <w:rsid w:val="000F2D20"/>
    <w:rsid w:val="000F2F05"/>
    <w:rsid w:val="000F3581"/>
    <w:rsid w:val="000F36D6"/>
    <w:rsid w:val="000F3C2A"/>
    <w:rsid w:val="000F405E"/>
    <w:rsid w:val="000F4554"/>
    <w:rsid w:val="000F4C8C"/>
    <w:rsid w:val="000F586C"/>
    <w:rsid w:val="000F612D"/>
    <w:rsid w:val="000F6806"/>
    <w:rsid w:val="000F68F4"/>
    <w:rsid w:val="000F6910"/>
    <w:rsid w:val="000F6CCA"/>
    <w:rsid w:val="000F6D98"/>
    <w:rsid w:val="000F6E29"/>
    <w:rsid w:val="000F7727"/>
    <w:rsid w:val="000F7795"/>
    <w:rsid w:val="000F7817"/>
    <w:rsid w:val="000F7F71"/>
    <w:rsid w:val="001000CC"/>
    <w:rsid w:val="0010010C"/>
    <w:rsid w:val="001005EA"/>
    <w:rsid w:val="00100738"/>
    <w:rsid w:val="00100754"/>
    <w:rsid w:val="001009E5"/>
    <w:rsid w:val="00100B8A"/>
    <w:rsid w:val="00100FF3"/>
    <w:rsid w:val="00101955"/>
    <w:rsid w:val="00101990"/>
    <w:rsid w:val="0010248C"/>
    <w:rsid w:val="00102D48"/>
    <w:rsid w:val="00103700"/>
    <w:rsid w:val="00103CA8"/>
    <w:rsid w:val="00104112"/>
    <w:rsid w:val="00104509"/>
    <w:rsid w:val="0010455A"/>
    <w:rsid w:val="00104625"/>
    <w:rsid w:val="00104995"/>
    <w:rsid w:val="00105136"/>
    <w:rsid w:val="0010614E"/>
    <w:rsid w:val="001062CD"/>
    <w:rsid w:val="00106D3E"/>
    <w:rsid w:val="00106F46"/>
    <w:rsid w:val="001072FC"/>
    <w:rsid w:val="001073A5"/>
    <w:rsid w:val="00107615"/>
    <w:rsid w:val="00110F86"/>
    <w:rsid w:val="0011151E"/>
    <w:rsid w:val="0011166D"/>
    <w:rsid w:val="00112141"/>
    <w:rsid w:val="001122BF"/>
    <w:rsid w:val="0011262A"/>
    <w:rsid w:val="0011267A"/>
    <w:rsid w:val="00112F46"/>
    <w:rsid w:val="001130BD"/>
    <w:rsid w:val="0011316E"/>
    <w:rsid w:val="00113480"/>
    <w:rsid w:val="001134D2"/>
    <w:rsid w:val="00113534"/>
    <w:rsid w:val="00113BD9"/>
    <w:rsid w:val="00113CD9"/>
    <w:rsid w:val="0011414F"/>
    <w:rsid w:val="00114273"/>
    <w:rsid w:val="001144A8"/>
    <w:rsid w:val="001155B4"/>
    <w:rsid w:val="00115A3D"/>
    <w:rsid w:val="00115D25"/>
    <w:rsid w:val="00115EE5"/>
    <w:rsid w:val="00115F42"/>
    <w:rsid w:val="001161D8"/>
    <w:rsid w:val="001167E5"/>
    <w:rsid w:val="00116DE2"/>
    <w:rsid w:val="001176B6"/>
    <w:rsid w:val="001178E2"/>
    <w:rsid w:val="00117DED"/>
    <w:rsid w:val="00117F22"/>
    <w:rsid w:val="00120693"/>
    <w:rsid w:val="001212C7"/>
    <w:rsid w:val="001213D1"/>
    <w:rsid w:val="00121DC3"/>
    <w:rsid w:val="00122D95"/>
    <w:rsid w:val="00122E87"/>
    <w:rsid w:val="0012325B"/>
    <w:rsid w:val="0012326D"/>
    <w:rsid w:val="001233EF"/>
    <w:rsid w:val="001234D2"/>
    <w:rsid w:val="00123575"/>
    <w:rsid w:val="00123A23"/>
    <w:rsid w:val="0012444E"/>
    <w:rsid w:val="00124663"/>
    <w:rsid w:val="00124774"/>
    <w:rsid w:val="00124AEA"/>
    <w:rsid w:val="00124B9E"/>
    <w:rsid w:val="00124D68"/>
    <w:rsid w:val="00124DE6"/>
    <w:rsid w:val="00124E17"/>
    <w:rsid w:val="00125082"/>
    <w:rsid w:val="00125609"/>
    <w:rsid w:val="00125943"/>
    <w:rsid w:val="00125D68"/>
    <w:rsid w:val="00126290"/>
    <w:rsid w:val="0012636E"/>
    <w:rsid w:val="001264C5"/>
    <w:rsid w:val="0012698D"/>
    <w:rsid w:val="00126B26"/>
    <w:rsid w:val="00126EDF"/>
    <w:rsid w:val="0012704F"/>
    <w:rsid w:val="0012789C"/>
    <w:rsid w:val="00127924"/>
    <w:rsid w:val="00130041"/>
    <w:rsid w:val="0013006C"/>
    <w:rsid w:val="001302FB"/>
    <w:rsid w:val="0013058F"/>
    <w:rsid w:val="00131532"/>
    <w:rsid w:val="001316FA"/>
    <w:rsid w:val="00131B62"/>
    <w:rsid w:val="00131C40"/>
    <w:rsid w:val="0013239E"/>
    <w:rsid w:val="00132419"/>
    <w:rsid w:val="00132AE3"/>
    <w:rsid w:val="00132FA3"/>
    <w:rsid w:val="00133191"/>
    <w:rsid w:val="0013358D"/>
    <w:rsid w:val="00134170"/>
    <w:rsid w:val="00134178"/>
    <w:rsid w:val="0013427C"/>
    <w:rsid w:val="0013429B"/>
    <w:rsid w:val="00134997"/>
    <w:rsid w:val="00134DC6"/>
    <w:rsid w:val="00135039"/>
    <w:rsid w:val="001350D5"/>
    <w:rsid w:val="0013667E"/>
    <w:rsid w:val="0013691C"/>
    <w:rsid w:val="00136C37"/>
    <w:rsid w:val="00137218"/>
    <w:rsid w:val="00137D83"/>
    <w:rsid w:val="00137F08"/>
    <w:rsid w:val="001405C7"/>
    <w:rsid w:val="00141313"/>
    <w:rsid w:val="00141343"/>
    <w:rsid w:val="001417F4"/>
    <w:rsid w:val="00142476"/>
    <w:rsid w:val="001424F7"/>
    <w:rsid w:val="00142BE7"/>
    <w:rsid w:val="00142D10"/>
    <w:rsid w:val="001430F8"/>
    <w:rsid w:val="00143511"/>
    <w:rsid w:val="00143D09"/>
    <w:rsid w:val="00143FDF"/>
    <w:rsid w:val="001442AB"/>
    <w:rsid w:val="0014440A"/>
    <w:rsid w:val="00144811"/>
    <w:rsid w:val="0014495C"/>
    <w:rsid w:val="00144AF7"/>
    <w:rsid w:val="00144B59"/>
    <w:rsid w:val="00144E5F"/>
    <w:rsid w:val="001452DE"/>
    <w:rsid w:val="00145B82"/>
    <w:rsid w:val="00145B8F"/>
    <w:rsid w:val="0014638C"/>
    <w:rsid w:val="0014700B"/>
    <w:rsid w:val="00147244"/>
    <w:rsid w:val="001475D9"/>
    <w:rsid w:val="00150740"/>
    <w:rsid w:val="00151DE4"/>
    <w:rsid w:val="00152AD1"/>
    <w:rsid w:val="00153214"/>
    <w:rsid w:val="001535F9"/>
    <w:rsid w:val="00153ECB"/>
    <w:rsid w:val="00154016"/>
    <w:rsid w:val="00155179"/>
    <w:rsid w:val="001559B3"/>
    <w:rsid w:val="00155CB4"/>
    <w:rsid w:val="0015605B"/>
    <w:rsid w:val="00156854"/>
    <w:rsid w:val="0015785E"/>
    <w:rsid w:val="00157A61"/>
    <w:rsid w:val="00157CD8"/>
    <w:rsid w:val="00157F68"/>
    <w:rsid w:val="0016021C"/>
    <w:rsid w:val="001607D6"/>
    <w:rsid w:val="00160E5E"/>
    <w:rsid w:val="001617A5"/>
    <w:rsid w:val="00161B1C"/>
    <w:rsid w:val="00161BF6"/>
    <w:rsid w:val="00161C7A"/>
    <w:rsid w:val="00162FFE"/>
    <w:rsid w:val="00163B07"/>
    <w:rsid w:val="00163D42"/>
    <w:rsid w:val="00164036"/>
    <w:rsid w:val="001643EA"/>
    <w:rsid w:val="00164416"/>
    <w:rsid w:val="001644A0"/>
    <w:rsid w:val="0016479D"/>
    <w:rsid w:val="001647D5"/>
    <w:rsid w:val="00164A08"/>
    <w:rsid w:val="00164AAE"/>
    <w:rsid w:val="00164AC2"/>
    <w:rsid w:val="00165000"/>
    <w:rsid w:val="0016529A"/>
    <w:rsid w:val="001652DF"/>
    <w:rsid w:val="0016551B"/>
    <w:rsid w:val="001656A9"/>
    <w:rsid w:val="0016686B"/>
    <w:rsid w:val="00166E00"/>
    <w:rsid w:val="00167289"/>
    <w:rsid w:val="001676D1"/>
    <w:rsid w:val="00167B84"/>
    <w:rsid w:val="00167E1B"/>
    <w:rsid w:val="001708D8"/>
    <w:rsid w:val="00170E0B"/>
    <w:rsid w:val="001712A7"/>
    <w:rsid w:val="00171353"/>
    <w:rsid w:val="00171741"/>
    <w:rsid w:val="00171ABF"/>
    <w:rsid w:val="00171B7F"/>
    <w:rsid w:val="00171D9F"/>
    <w:rsid w:val="00172036"/>
    <w:rsid w:val="001720B3"/>
    <w:rsid w:val="0017226C"/>
    <w:rsid w:val="00172523"/>
    <w:rsid w:val="001727B2"/>
    <w:rsid w:val="00172868"/>
    <w:rsid w:val="001729A1"/>
    <w:rsid w:val="00173600"/>
    <w:rsid w:val="0017374B"/>
    <w:rsid w:val="001738B2"/>
    <w:rsid w:val="0017396F"/>
    <w:rsid w:val="001741AD"/>
    <w:rsid w:val="0017431D"/>
    <w:rsid w:val="00174588"/>
    <w:rsid w:val="0017481D"/>
    <w:rsid w:val="00174A98"/>
    <w:rsid w:val="00174B4A"/>
    <w:rsid w:val="00174C6C"/>
    <w:rsid w:val="00174E3F"/>
    <w:rsid w:val="0017509F"/>
    <w:rsid w:val="00175124"/>
    <w:rsid w:val="00175752"/>
    <w:rsid w:val="001757DF"/>
    <w:rsid w:val="00175B47"/>
    <w:rsid w:val="00176D8C"/>
    <w:rsid w:val="00176F4B"/>
    <w:rsid w:val="00177084"/>
    <w:rsid w:val="0017714D"/>
    <w:rsid w:val="00177C71"/>
    <w:rsid w:val="001809A7"/>
    <w:rsid w:val="00180ADE"/>
    <w:rsid w:val="00180D13"/>
    <w:rsid w:val="00182823"/>
    <w:rsid w:val="00182889"/>
    <w:rsid w:val="0018312D"/>
    <w:rsid w:val="001835B4"/>
    <w:rsid w:val="00183605"/>
    <w:rsid w:val="00183647"/>
    <w:rsid w:val="001837A6"/>
    <w:rsid w:val="0018414E"/>
    <w:rsid w:val="00184451"/>
    <w:rsid w:val="001844A3"/>
    <w:rsid w:val="0018479E"/>
    <w:rsid w:val="0018486F"/>
    <w:rsid w:val="00184ACC"/>
    <w:rsid w:val="0018522D"/>
    <w:rsid w:val="00185334"/>
    <w:rsid w:val="001853F0"/>
    <w:rsid w:val="00185E22"/>
    <w:rsid w:val="00186496"/>
    <w:rsid w:val="001864E9"/>
    <w:rsid w:val="00186932"/>
    <w:rsid w:val="00186BB9"/>
    <w:rsid w:val="00187609"/>
    <w:rsid w:val="00190208"/>
    <w:rsid w:val="001913E9"/>
    <w:rsid w:val="00191498"/>
    <w:rsid w:val="001917D6"/>
    <w:rsid w:val="00191821"/>
    <w:rsid w:val="001918B1"/>
    <w:rsid w:val="001919DD"/>
    <w:rsid w:val="00191A56"/>
    <w:rsid w:val="00191E1D"/>
    <w:rsid w:val="00192066"/>
    <w:rsid w:val="00192ED9"/>
    <w:rsid w:val="001935ED"/>
    <w:rsid w:val="001937BB"/>
    <w:rsid w:val="00193A2B"/>
    <w:rsid w:val="00193AA4"/>
    <w:rsid w:val="00194523"/>
    <w:rsid w:val="00194897"/>
    <w:rsid w:val="001949E6"/>
    <w:rsid w:val="00195156"/>
    <w:rsid w:val="00195F50"/>
    <w:rsid w:val="001960B9"/>
    <w:rsid w:val="001961C7"/>
    <w:rsid w:val="0019670E"/>
    <w:rsid w:val="001968BF"/>
    <w:rsid w:val="001969AB"/>
    <w:rsid w:val="001975D2"/>
    <w:rsid w:val="001A0393"/>
    <w:rsid w:val="001A06C8"/>
    <w:rsid w:val="001A08FE"/>
    <w:rsid w:val="001A0B81"/>
    <w:rsid w:val="001A0E18"/>
    <w:rsid w:val="001A0F84"/>
    <w:rsid w:val="001A0FC7"/>
    <w:rsid w:val="001A1317"/>
    <w:rsid w:val="001A15DD"/>
    <w:rsid w:val="001A1DCA"/>
    <w:rsid w:val="001A1F82"/>
    <w:rsid w:val="001A237A"/>
    <w:rsid w:val="001A237B"/>
    <w:rsid w:val="001A2823"/>
    <w:rsid w:val="001A2F13"/>
    <w:rsid w:val="001A4624"/>
    <w:rsid w:val="001A4911"/>
    <w:rsid w:val="001A499B"/>
    <w:rsid w:val="001A528A"/>
    <w:rsid w:val="001A57EB"/>
    <w:rsid w:val="001A6326"/>
    <w:rsid w:val="001A674B"/>
    <w:rsid w:val="001A6816"/>
    <w:rsid w:val="001A6C88"/>
    <w:rsid w:val="001A71BA"/>
    <w:rsid w:val="001A7F14"/>
    <w:rsid w:val="001B0688"/>
    <w:rsid w:val="001B074B"/>
    <w:rsid w:val="001B1B4E"/>
    <w:rsid w:val="001B1E5A"/>
    <w:rsid w:val="001B1EAE"/>
    <w:rsid w:val="001B2253"/>
    <w:rsid w:val="001B24B6"/>
    <w:rsid w:val="001B28EF"/>
    <w:rsid w:val="001B2E14"/>
    <w:rsid w:val="001B3176"/>
    <w:rsid w:val="001B33A0"/>
    <w:rsid w:val="001B3756"/>
    <w:rsid w:val="001B462F"/>
    <w:rsid w:val="001B4CE2"/>
    <w:rsid w:val="001B5127"/>
    <w:rsid w:val="001B5752"/>
    <w:rsid w:val="001B5844"/>
    <w:rsid w:val="001B775C"/>
    <w:rsid w:val="001B790C"/>
    <w:rsid w:val="001B7E28"/>
    <w:rsid w:val="001C0C8D"/>
    <w:rsid w:val="001C0FD2"/>
    <w:rsid w:val="001C0FDF"/>
    <w:rsid w:val="001C11C6"/>
    <w:rsid w:val="001C1512"/>
    <w:rsid w:val="001C1DE7"/>
    <w:rsid w:val="001C2A72"/>
    <w:rsid w:val="001C2DBE"/>
    <w:rsid w:val="001C3348"/>
    <w:rsid w:val="001C38DF"/>
    <w:rsid w:val="001C3BD5"/>
    <w:rsid w:val="001C445E"/>
    <w:rsid w:val="001C4835"/>
    <w:rsid w:val="001C48F6"/>
    <w:rsid w:val="001C4B73"/>
    <w:rsid w:val="001C636D"/>
    <w:rsid w:val="001C6779"/>
    <w:rsid w:val="001C6B57"/>
    <w:rsid w:val="001C753B"/>
    <w:rsid w:val="001C7A8B"/>
    <w:rsid w:val="001C7ADC"/>
    <w:rsid w:val="001C7B33"/>
    <w:rsid w:val="001D097D"/>
    <w:rsid w:val="001D0B4D"/>
    <w:rsid w:val="001D0FD1"/>
    <w:rsid w:val="001D1116"/>
    <w:rsid w:val="001D11D3"/>
    <w:rsid w:val="001D152A"/>
    <w:rsid w:val="001D1CCC"/>
    <w:rsid w:val="001D20D7"/>
    <w:rsid w:val="001D265A"/>
    <w:rsid w:val="001D2887"/>
    <w:rsid w:val="001D29BE"/>
    <w:rsid w:val="001D2E96"/>
    <w:rsid w:val="001D2F29"/>
    <w:rsid w:val="001D34F7"/>
    <w:rsid w:val="001D3C61"/>
    <w:rsid w:val="001D3F4A"/>
    <w:rsid w:val="001D446E"/>
    <w:rsid w:val="001D5ACC"/>
    <w:rsid w:val="001D5D18"/>
    <w:rsid w:val="001D5DD4"/>
    <w:rsid w:val="001D5F1E"/>
    <w:rsid w:val="001D644B"/>
    <w:rsid w:val="001D6EE5"/>
    <w:rsid w:val="001D6F02"/>
    <w:rsid w:val="001D7C99"/>
    <w:rsid w:val="001D7DDC"/>
    <w:rsid w:val="001D7EF8"/>
    <w:rsid w:val="001E00E1"/>
    <w:rsid w:val="001E0310"/>
    <w:rsid w:val="001E0703"/>
    <w:rsid w:val="001E0894"/>
    <w:rsid w:val="001E0D30"/>
    <w:rsid w:val="001E16F2"/>
    <w:rsid w:val="001E1AC7"/>
    <w:rsid w:val="001E21C3"/>
    <w:rsid w:val="001E230A"/>
    <w:rsid w:val="001E269F"/>
    <w:rsid w:val="001E280A"/>
    <w:rsid w:val="001E28FC"/>
    <w:rsid w:val="001E2B52"/>
    <w:rsid w:val="001E2D18"/>
    <w:rsid w:val="001E3443"/>
    <w:rsid w:val="001E39C1"/>
    <w:rsid w:val="001E4237"/>
    <w:rsid w:val="001E47E1"/>
    <w:rsid w:val="001E4B09"/>
    <w:rsid w:val="001E4D32"/>
    <w:rsid w:val="001E4D6F"/>
    <w:rsid w:val="001E4DF3"/>
    <w:rsid w:val="001E5416"/>
    <w:rsid w:val="001E576E"/>
    <w:rsid w:val="001E5961"/>
    <w:rsid w:val="001E5D1D"/>
    <w:rsid w:val="001E5E7F"/>
    <w:rsid w:val="001E63ED"/>
    <w:rsid w:val="001E6A84"/>
    <w:rsid w:val="001E6DC3"/>
    <w:rsid w:val="001F03A7"/>
    <w:rsid w:val="001F0729"/>
    <w:rsid w:val="001F1399"/>
    <w:rsid w:val="001F1737"/>
    <w:rsid w:val="001F1D73"/>
    <w:rsid w:val="001F244E"/>
    <w:rsid w:val="001F2778"/>
    <w:rsid w:val="001F2C58"/>
    <w:rsid w:val="001F3C2A"/>
    <w:rsid w:val="001F4344"/>
    <w:rsid w:val="001F4870"/>
    <w:rsid w:val="001F4E80"/>
    <w:rsid w:val="001F5502"/>
    <w:rsid w:val="001F56DD"/>
    <w:rsid w:val="001F5EDA"/>
    <w:rsid w:val="001F6928"/>
    <w:rsid w:val="001F7A09"/>
    <w:rsid w:val="001F7F94"/>
    <w:rsid w:val="001F7FCD"/>
    <w:rsid w:val="0020033A"/>
    <w:rsid w:val="002009CE"/>
    <w:rsid w:val="00200BF1"/>
    <w:rsid w:val="00201086"/>
    <w:rsid w:val="0020135A"/>
    <w:rsid w:val="00201F6C"/>
    <w:rsid w:val="0020286C"/>
    <w:rsid w:val="00202EF8"/>
    <w:rsid w:val="00203290"/>
    <w:rsid w:val="002034B1"/>
    <w:rsid w:val="0020367A"/>
    <w:rsid w:val="00203B03"/>
    <w:rsid w:val="00203E27"/>
    <w:rsid w:val="00203F96"/>
    <w:rsid w:val="00204914"/>
    <w:rsid w:val="00204B91"/>
    <w:rsid w:val="00204C89"/>
    <w:rsid w:val="002052C4"/>
    <w:rsid w:val="0020572A"/>
    <w:rsid w:val="00206048"/>
    <w:rsid w:val="00206C04"/>
    <w:rsid w:val="00206EAE"/>
    <w:rsid w:val="002073FB"/>
    <w:rsid w:val="00207FCF"/>
    <w:rsid w:val="00210699"/>
    <w:rsid w:val="0021095D"/>
    <w:rsid w:val="002111A2"/>
    <w:rsid w:val="0021166F"/>
    <w:rsid w:val="0021185E"/>
    <w:rsid w:val="00211D89"/>
    <w:rsid w:val="00211D8A"/>
    <w:rsid w:val="002120EC"/>
    <w:rsid w:val="0021235D"/>
    <w:rsid w:val="00212614"/>
    <w:rsid w:val="00212F6A"/>
    <w:rsid w:val="00214CCC"/>
    <w:rsid w:val="00214FA9"/>
    <w:rsid w:val="0021502D"/>
    <w:rsid w:val="002157EE"/>
    <w:rsid w:val="00215BB6"/>
    <w:rsid w:val="00215D78"/>
    <w:rsid w:val="002166A5"/>
    <w:rsid w:val="00216A99"/>
    <w:rsid w:val="00217606"/>
    <w:rsid w:val="0021771C"/>
    <w:rsid w:val="002207BA"/>
    <w:rsid w:val="00220A06"/>
    <w:rsid w:val="00220A79"/>
    <w:rsid w:val="00220B0E"/>
    <w:rsid w:val="00220DEC"/>
    <w:rsid w:val="00220E4B"/>
    <w:rsid w:val="00220E6E"/>
    <w:rsid w:val="00221682"/>
    <w:rsid w:val="002217DF"/>
    <w:rsid w:val="00221AAD"/>
    <w:rsid w:val="00221AED"/>
    <w:rsid w:val="00221FCD"/>
    <w:rsid w:val="00221FF0"/>
    <w:rsid w:val="0022214E"/>
    <w:rsid w:val="00222175"/>
    <w:rsid w:val="00222518"/>
    <w:rsid w:val="00222D57"/>
    <w:rsid w:val="00222E23"/>
    <w:rsid w:val="00222FA9"/>
    <w:rsid w:val="0022359B"/>
    <w:rsid w:val="00224089"/>
    <w:rsid w:val="002246FE"/>
    <w:rsid w:val="002250E6"/>
    <w:rsid w:val="002255CD"/>
    <w:rsid w:val="0023083A"/>
    <w:rsid w:val="00230B90"/>
    <w:rsid w:val="002311C8"/>
    <w:rsid w:val="0023147C"/>
    <w:rsid w:val="0023169D"/>
    <w:rsid w:val="0023177F"/>
    <w:rsid w:val="00231F0B"/>
    <w:rsid w:val="00231F52"/>
    <w:rsid w:val="00232095"/>
    <w:rsid w:val="00232402"/>
    <w:rsid w:val="00232763"/>
    <w:rsid w:val="00232CB7"/>
    <w:rsid w:val="00232F85"/>
    <w:rsid w:val="002334E2"/>
    <w:rsid w:val="00233CE5"/>
    <w:rsid w:val="00233D57"/>
    <w:rsid w:val="00233E2E"/>
    <w:rsid w:val="00233EF4"/>
    <w:rsid w:val="0023443F"/>
    <w:rsid w:val="002344AA"/>
    <w:rsid w:val="002348E6"/>
    <w:rsid w:val="00235A1C"/>
    <w:rsid w:val="00235BC4"/>
    <w:rsid w:val="00236123"/>
    <w:rsid w:val="0023633E"/>
    <w:rsid w:val="00236A47"/>
    <w:rsid w:val="00236D30"/>
    <w:rsid w:val="002372E7"/>
    <w:rsid w:val="0023743A"/>
    <w:rsid w:val="002379D8"/>
    <w:rsid w:val="00237D52"/>
    <w:rsid w:val="00240902"/>
    <w:rsid w:val="00240BFE"/>
    <w:rsid w:val="0024106E"/>
    <w:rsid w:val="002410E6"/>
    <w:rsid w:val="0024181A"/>
    <w:rsid w:val="00241863"/>
    <w:rsid w:val="00241D35"/>
    <w:rsid w:val="00241F55"/>
    <w:rsid w:val="0024276B"/>
    <w:rsid w:val="00242A30"/>
    <w:rsid w:val="00242C4D"/>
    <w:rsid w:val="00242FF8"/>
    <w:rsid w:val="00243485"/>
    <w:rsid w:val="002435CB"/>
    <w:rsid w:val="0024363A"/>
    <w:rsid w:val="00243D40"/>
    <w:rsid w:val="0024419F"/>
    <w:rsid w:val="00244831"/>
    <w:rsid w:val="00244D2B"/>
    <w:rsid w:val="00245803"/>
    <w:rsid w:val="002466A8"/>
    <w:rsid w:val="0024672C"/>
    <w:rsid w:val="00246854"/>
    <w:rsid w:val="00246E75"/>
    <w:rsid w:val="00247812"/>
    <w:rsid w:val="002502D4"/>
    <w:rsid w:val="00250404"/>
    <w:rsid w:val="002508BD"/>
    <w:rsid w:val="00250B65"/>
    <w:rsid w:val="00250CA7"/>
    <w:rsid w:val="00250E5C"/>
    <w:rsid w:val="00251735"/>
    <w:rsid w:val="00251BD7"/>
    <w:rsid w:val="002522EC"/>
    <w:rsid w:val="00252436"/>
    <w:rsid w:val="002524A8"/>
    <w:rsid w:val="0025276E"/>
    <w:rsid w:val="002529C9"/>
    <w:rsid w:val="002529F2"/>
    <w:rsid w:val="00252D66"/>
    <w:rsid w:val="00252DA2"/>
    <w:rsid w:val="00252E35"/>
    <w:rsid w:val="002534D5"/>
    <w:rsid w:val="0025355B"/>
    <w:rsid w:val="002538CF"/>
    <w:rsid w:val="00253FC3"/>
    <w:rsid w:val="002547C4"/>
    <w:rsid w:val="00254FFD"/>
    <w:rsid w:val="00255399"/>
    <w:rsid w:val="0025571E"/>
    <w:rsid w:val="002557CC"/>
    <w:rsid w:val="00255CCA"/>
    <w:rsid w:val="00255E23"/>
    <w:rsid w:val="00255EF6"/>
    <w:rsid w:val="002565F4"/>
    <w:rsid w:val="0025674B"/>
    <w:rsid w:val="00256C4F"/>
    <w:rsid w:val="00256DFB"/>
    <w:rsid w:val="00257229"/>
    <w:rsid w:val="002573B9"/>
    <w:rsid w:val="00257539"/>
    <w:rsid w:val="00257DCB"/>
    <w:rsid w:val="00260F3D"/>
    <w:rsid w:val="00261296"/>
    <w:rsid w:val="00261340"/>
    <w:rsid w:val="00261882"/>
    <w:rsid w:val="00261CB6"/>
    <w:rsid w:val="00261F5C"/>
    <w:rsid w:val="002622B8"/>
    <w:rsid w:val="002629F6"/>
    <w:rsid w:val="00263A1A"/>
    <w:rsid w:val="0026440F"/>
    <w:rsid w:val="00264821"/>
    <w:rsid w:val="0026489E"/>
    <w:rsid w:val="00265265"/>
    <w:rsid w:val="002652B8"/>
    <w:rsid w:val="00265440"/>
    <w:rsid w:val="00265E22"/>
    <w:rsid w:val="0026610A"/>
    <w:rsid w:val="00266764"/>
    <w:rsid w:val="00266848"/>
    <w:rsid w:val="00266877"/>
    <w:rsid w:val="00266983"/>
    <w:rsid w:val="00266D5C"/>
    <w:rsid w:val="00266E62"/>
    <w:rsid w:val="002670F2"/>
    <w:rsid w:val="00267A45"/>
    <w:rsid w:val="00267DB7"/>
    <w:rsid w:val="0027000B"/>
    <w:rsid w:val="002708CC"/>
    <w:rsid w:val="002709F0"/>
    <w:rsid w:val="00270B67"/>
    <w:rsid w:val="00270BEB"/>
    <w:rsid w:val="00270F12"/>
    <w:rsid w:val="0027172F"/>
    <w:rsid w:val="00271817"/>
    <w:rsid w:val="00271C65"/>
    <w:rsid w:val="00271D4B"/>
    <w:rsid w:val="00271E5A"/>
    <w:rsid w:val="00272706"/>
    <w:rsid w:val="00272844"/>
    <w:rsid w:val="00273222"/>
    <w:rsid w:val="0027345F"/>
    <w:rsid w:val="002734B4"/>
    <w:rsid w:val="00273540"/>
    <w:rsid w:val="00273CC0"/>
    <w:rsid w:val="0027406F"/>
    <w:rsid w:val="002740A3"/>
    <w:rsid w:val="0027449F"/>
    <w:rsid w:val="002745C4"/>
    <w:rsid w:val="00274DDD"/>
    <w:rsid w:val="00274EC5"/>
    <w:rsid w:val="00275219"/>
    <w:rsid w:val="00276054"/>
    <w:rsid w:val="00276115"/>
    <w:rsid w:val="0027648F"/>
    <w:rsid w:val="0027687F"/>
    <w:rsid w:val="00276A0A"/>
    <w:rsid w:val="00276F31"/>
    <w:rsid w:val="00276F95"/>
    <w:rsid w:val="002774FB"/>
    <w:rsid w:val="00277B5C"/>
    <w:rsid w:val="00277CBC"/>
    <w:rsid w:val="002801F2"/>
    <w:rsid w:val="00280756"/>
    <w:rsid w:val="002808A2"/>
    <w:rsid w:val="00280C88"/>
    <w:rsid w:val="00281294"/>
    <w:rsid w:val="0028129B"/>
    <w:rsid w:val="00281304"/>
    <w:rsid w:val="00282038"/>
    <w:rsid w:val="002821BD"/>
    <w:rsid w:val="002824D2"/>
    <w:rsid w:val="00282D5F"/>
    <w:rsid w:val="002830BB"/>
    <w:rsid w:val="002830DF"/>
    <w:rsid w:val="002832B6"/>
    <w:rsid w:val="00283E46"/>
    <w:rsid w:val="00283F98"/>
    <w:rsid w:val="00283FEC"/>
    <w:rsid w:val="00284088"/>
    <w:rsid w:val="00284409"/>
    <w:rsid w:val="002844D8"/>
    <w:rsid w:val="002854BF"/>
    <w:rsid w:val="00285979"/>
    <w:rsid w:val="0028618C"/>
    <w:rsid w:val="0028629F"/>
    <w:rsid w:val="00286395"/>
    <w:rsid w:val="0028677A"/>
    <w:rsid w:val="00286994"/>
    <w:rsid w:val="00286AB5"/>
    <w:rsid w:val="00286B01"/>
    <w:rsid w:val="00286D28"/>
    <w:rsid w:val="002870F1"/>
    <w:rsid w:val="00287322"/>
    <w:rsid w:val="0029007F"/>
    <w:rsid w:val="00290712"/>
    <w:rsid w:val="002908FC"/>
    <w:rsid w:val="002909A6"/>
    <w:rsid w:val="00290D28"/>
    <w:rsid w:val="00291252"/>
    <w:rsid w:val="002913DB"/>
    <w:rsid w:val="00291722"/>
    <w:rsid w:val="0029188A"/>
    <w:rsid w:val="0029200A"/>
    <w:rsid w:val="00292BF2"/>
    <w:rsid w:val="00293BCF"/>
    <w:rsid w:val="00295BE1"/>
    <w:rsid w:val="00295DAA"/>
    <w:rsid w:val="00295EAD"/>
    <w:rsid w:val="002962B7"/>
    <w:rsid w:val="002963AA"/>
    <w:rsid w:val="002975F7"/>
    <w:rsid w:val="00297C74"/>
    <w:rsid w:val="00297E0D"/>
    <w:rsid w:val="002A01F0"/>
    <w:rsid w:val="002A0372"/>
    <w:rsid w:val="002A04F6"/>
    <w:rsid w:val="002A0631"/>
    <w:rsid w:val="002A0B3F"/>
    <w:rsid w:val="002A1175"/>
    <w:rsid w:val="002A1342"/>
    <w:rsid w:val="002A18F6"/>
    <w:rsid w:val="002A19E7"/>
    <w:rsid w:val="002A1F4F"/>
    <w:rsid w:val="002A2196"/>
    <w:rsid w:val="002A25C8"/>
    <w:rsid w:val="002A2624"/>
    <w:rsid w:val="002A279F"/>
    <w:rsid w:val="002A2CDA"/>
    <w:rsid w:val="002A2E32"/>
    <w:rsid w:val="002A2E79"/>
    <w:rsid w:val="002A329C"/>
    <w:rsid w:val="002A383B"/>
    <w:rsid w:val="002A3BB6"/>
    <w:rsid w:val="002A3E26"/>
    <w:rsid w:val="002A47E8"/>
    <w:rsid w:val="002A4880"/>
    <w:rsid w:val="002A4DD5"/>
    <w:rsid w:val="002A5216"/>
    <w:rsid w:val="002A5492"/>
    <w:rsid w:val="002A5535"/>
    <w:rsid w:val="002A5792"/>
    <w:rsid w:val="002A5995"/>
    <w:rsid w:val="002A61D3"/>
    <w:rsid w:val="002A62CD"/>
    <w:rsid w:val="002A63BA"/>
    <w:rsid w:val="002A697A"/>
    <w:rsid w:val="002A6C5D"/>
    <w:rsid w:val="002A71F3"/>
    <w:rsid w:val="002A75AE"/>
    <w:rsid w:val="002A76A7"/>
    <w:rsid w:val="002B0143"/>
    <w:rsid w:val="002B09F2"/>
    <w:rsid w:val="002B0CAC"/>
    <w:rsid w:val="002B12D4"/>
    <w:rsid w:val="002B17DC"/>
    <w:rsid w:val="002B1866"/>
    <w:rsid w:val="002B1A1D"/>
    <w:rsid w:val="002B1DA8"/>
    <w:rsid w:val="002B2623"/>
    <w:rsid w:val="002B2A48"/>
    <w:rsid w:val="002B3946"/>
    <w:rsid w:val="002B3C8C"/>
    <w:rsid w:val="002B401A"/>
    <w:rsid w:val="002B4632"/>
    <w:rsid w:val="002B4C2D"/>
    <w:rsid w:val="002B541C"/>
    <w:rsid w:val="002B6DB0"/>
    <w:rsid w:val="002B7962"/>
    <w:rsid w:val="002B7B29"/>
    <w:rsid w:val="002B7C2E"/>
    <w:rsid w:val="002C0044"/>
    <w:rsid w:val="002C109F"/>
    <w:rsid w:val="002C167D"/>
    <w:rsid w:val="002C199B"/>
    <w:rsid w:val="002C1C36"/>
    <w:rsid w:val="002C1EE6"/>
    <w:rsid w:val="002C227E"/>
    <w:rsid w:val="002C2879"/>
    <w:rsid w:val="002C28BF"/>
    <w:rsid w:val="002C373E"/>
    <w:rsid w:val="002C38DB"/>
    <w:rsid w:val="002C3A3B"/>
    <w:rsid w:val="002C3AEB"/>
    <w:rsid w:val="002C3BE3"/>
    <w:rsid w:val="002C3D32"/>
    <w:rsid w:val="002C433C"/>
    <w:rsid w:val="002C439B"/>
    <w:rsid w:val="002C4A18"/>
    <w:rsid w:val="002C5208"/>
    <w:rsid w:val="002C54BB"/>
    <w:rsid w:val="002C559F"/>
    <w:rsid w:val="002C568A"/>
    <w:rsid w:val="002C5818"/>
    <w:rsid w:val="002C590D"/>
    <w:rsid w:val="002C615B"/>
    <w:rsid w:val="002C65CE"/>
    <w:rsid w:val="002C6683"/>
    <w:rsid w:val="002C6E64"/>
    <w:rsid w:val="002C756A"/>
    <w:rsid w:val="002C7715"/>
    <w:rsid w:val="002C7B6F"/>
    <w:rsid w:val="002D086D"/>
    <w:rsid w:val="002D08B1"/>
    <w:rsid w:val="002D1DD1"/>
    <w:rsid w:val="002D2F81"/>
    <w:rsid w:val="002D2FD3"/>
    <w:rsid w:val="002D3653"/>
    <w:rsid w:val="002D37E2"/>
    <w:rsid w:val="002D3D59"/>
    <w:rsid w:val="002D408B"/>
    <w:rsid w:val="002D47C3"/>
    <w:rsid w:val="002D4880"/>
    <w:rsid w:val="002D4AB0"/>
    <w:rsid w:val="002D4F4E"/>
    <w:rsid w:val="002D4F74"/>
    <w:rsid w:val="002D523D"/>
    <w:rsid w:val="002D540B"/>
    <w:rsid w:val="002D55FD"/>
    <w:rsid w:val="002D6853"/>
    <w:rsid w:val="002D6B24"/>
    <w:rsid w:val="002D6C79"/>
    <w:rsid w:val="002D7024"/>
    <w:rsid w:val="002D74F7"/>
    <w:rsid w:val="002D78EB"/>
    <w:rsid w:val="002E0E44"/>
    <w:rsid w:val="002E1E5B"/>
    <w:rsid w:val="002E28C0"/>
    <w:rsid w:val="002E2BBD"/>
    <w:rsid w:val="002E2BD1"/>
    <w:rsid w:val="002E2C70"/>
    <w:rsid w:val="002E30C0"/>
    <w:rsid w:val="002E31B2"/>
    <w:rsid w:val="002E3631"/>
    <w:rsid w:val="002E3647"/>
    <w:rsid w:val="002E37FF"/>
    <w:rsid w:val="002E3FE7"/>
    <w:rsid w:val="002E41AC"/>
    <w:rsid w:val="002E41C3"/>
    <w:rsid w:val="002E486F"/>
    <w:rsid w:val="002E4A5D"/>
    <w:rsid w:val="002E4BBC"/>
    <w:rsid w:val="002E4E37"/>
    <w:rsid w:val="002E4F28"/>
    <w:rsid w:val="002E5230"/>
    <w:rsid w:val="002E5702"/>
    <w:rsid w:val="002E5BB9"/>
    <w:rsid w:val="002E5D64"/>
    <w:rsid w:val="002E6621"/>
    <w:rsid w:val="002E66B6"/>
    <w:rsid w:val="002E7261"/>
    <w:rsid w:val="002E796B"/>
    <w:rsid w:val="002F03C8"/>
    <w:rsid w:val="002F04FC"/>
    <w:rsid w:val="002F05F9"/>
    <w:rsid w:val="002F09C3"/>
    <w:rsid w:val="002F14EE"/>
    <w:rsid w:val="002F1821"/>
    <w:rsid w:val="002F1AA1"/>
    <w:rsid w:val="002F1C76"/>
    <w:rsid w:val="002F1DA2"/>
    <w:rsid w:val="002F1E2A"/>
    <w:rsid w:val="002F2724"/>
    <w:rsid w:val="002F2754"/>
    <w:rsid w:val="002F298E"/>
    <w:rsid w:val="002F29C2"/>
    <w:rsid w:val="002F2A59"/>
    <w:rsid w:val="002F2C94"/>
    <w:rsid w:val="002F3C67"/>
    <w:rsid w:val="002F436C"/>
    <w:rsid w:val="002F4BD2"/>
    <w:rsid w:val="002F51EC"/>
    <w:rsid w:val="002F53FE"/>
    <w:rsid w:val="002F5693"/>
    <w:rsid w:val="002F5A38"/>
    <w:rsid w:val="002F62A4"/>
    <w:rsid w:val="002F63E3"/>
    <w:rsid w:val="002F672B"/>
    <w:rsid w:val="002F6853"/>
    <w:rsid w:val="002F6E11"/>
    <w:rsid w:val="002F7DD9"/>
    <w:rsid w:val="003006DB"/>
    <w:rsid w:val="003008E4"/>
    <w:rsid w:val="00300A23"/>
    <w:rsid w:val="003010F4"/>
    <w:rsid w:val="003011F9"/>
    <w:rsid w:val="00301335"/>
    <w:rsid w:val="00301DF4"/>
    <w:rsid w:val="00302393"/>
    <w:rsid w:val="003028E3"/>
    <w:rsid w:val="0030294E"/>
    <w:rsid w:val="00302B96"/>
    <w:rsid w:val="00302E0C"/>
    <w:rsid w:val="00302E48"/>
    <w:rsid w:val="00303D60"/>
    <w:rsid w:val="00303FE7"/>
    <w:rsid w:val="003041D6"/>
    <w:rsid w:val="00305057"/>
    <w:rsid w:val="0030561D"/>
    <w:rsid w:val="0030567D"/>
    <w:rsid w:val="00305851"/>
    <w:rsid w:val="00305F02"/>
    <w:rsid w:val="0030652F"/>
    <w:rsid w:val="0030682E"/>
    <w:rsid w:val="0030692D"/>
    <w:rsid w:val="00306964"/>
    <w:rsid w:val="003069AF"/>
    <w:rsid w:val="00306B8A"/>
    <w:rsid w:val="003079D2"/>
    <w:rsid w:val="00307B2F"/>
    <w:rsid w:val="00310B9E"/>
    <w:rsid w:val="00310FE1"/>
    <w:rsid w:val="0031101B"/>
    <w:rsid w:val="00311448"/>
    <w:rsid w:val="0031184C"/>
    <w:rsid w:val="00311A3F"/>
    <w:rsid w:val="00311D0B"/>
    <w:rsid w:val="00311FCB"/>
    <w:rsid w:val="00312238"/>
    <w:rsid w:val="00312641"/>
    <w:rsid w:val="003126FC"/>
    <w:rsid w:val="00312857"/>
    <w:rsid w:val="00312D34"/>
    <w:rsid w:val="00313577"/>
    <w:rsid w:val="00313910"/>
    <w:rsid w:val="00313BC2"/>
    <w:rsid w:val="003141BF"/>
    <w:rsid w:val="003146EA"/>
    <w:rsid w:val="00314773"/>
    <w:rsid w:val="003148B9"/>
    <w:rsid w:val="00314DF5"/>
    <w:rsid w:val="003156A3"/>
    <w:rsid w:val="00315A10"/>
    <w:rsid w:val="00315FB2"/>
    <w:rsid w:val="0031603D"/>
    <w:rsid w:val="0031637D"/>
    <w:rsid w:val="00316F97"/>
    <w:rsid w:val="00317775"/>
    <w:rsid w:val="0031789F"/>
    <w:rsid w:val="00317B1A"/>
    <w:rsid w:val="00317DCD"/>
    <w:rsid w:val="0032048F"/>
    <w:rsid w:val="00321247"/>
    <w:rsid w:val="003212DF"/>
    <w:rsid w:val="003214C3"/>
    <w:rsid w:val="00322571"/>
    <w:rsid w:val="00323B35"/>
    <w:rsid w:val="00324315"/>
    <w:rsid w:val="003246FF"/>
    <w:rsid w:val="00324976"/>
    <w:rsid w:val="00324D10"/>
    <w:rsid w:val="00325043"/>
    <w:rsid w:val="003250CD"/>
    <w:rsid w:val="003254E3"/>
    <w:rsid w:val="003260F8"/>
    <w:rsid w:val="00326141"/>
    <w:rsid w:val="00326475"/>
    <w:rsid w:val="00326C62"/>
    <w:rsid w:val="00327282"/>
    <w:rsid w:val="00330414"/>
    <w:rsid w:val="003318AA"/>
    <w:rsid w:val="003319DC"/>
    <w:rsid w:val="00332127"/>
    <w:rsid w:val="003323D0"/>
    <w:rsid w:val="00332411"/>
    <w:rsid w:val="003324F3"/>
    <w:rsid w:val="00332888"/>
    <w:rsid w:val="00332D33"/>
    <w:rsid w:val="003336C7"/>
    <w:rsid w:val="00333C1A"/>
    <w:rsid w:val="00333C5F"/>
    <w:rsid w:val="00333EA6"/>
    <w:rsid w:val="00334358"/>
    <w:rsid w:val="0033456E"/>
    <w:rsid w:val="003350B4"/>
    <w:rsid w:val="00335707"/>
    <w:rsid w:val="003358B6"/>
    <w:rsid w:val="00335DBE"/>
    <w:rsid w:val="00336087"/>
    <w:rsid w:val="003362A2"/>
    <w:rsid w:val="00336C2F"/>
    <w:rsid w:val="00337648"/>
    <w:rsid w:val="00337AC0"/>
    <w:rsid w:val="00340BA4"/>
    <w:rsid w:val="00340D52"/>
    <w:rsid w:val="00340E36"/>
    <w:rsid w:val="00341710"/>
    <w:rsid w:val="0034288C"/>
    <w:rsid w:val="00342D5C"/>
    <w:rsid w:val="003431DE"/>
    <w:rsid w:val="00343378"/>
    <w:rsid w:val="00343474"/>
    <w:rsid w:val="003434AF"/>
    <w:rsid w:val="003437DD"/>
    <w:rsid w:val="00343C4B"/>
    <w:rsid w:val="00343ED5"/>
    <w:rsid w:val="003444F6"/>
    <w:rsid w:val="003447F1"/>
    <w:rsid w:val="0034492F"/>
    <w:rsid w:val="00344B5C"/>
    <w:rsid w:val="00344BAD"/>
    <w:rsid w:val="00344BBA"/>
    <w:rsid w:val="00344FC0"/>
    <w:rsid w:val="00345197"/>
    <w:rsid w:val="003453BA"/>
    <w:rsid w:val="00345425"/>
    <w:rsid w:val="003458D3"/>
    <w:rsid w:val="00346052"/>
    <w:rsid w:val="00346886"/>
    <w:rsid w:val="00346B9C"/>
    <w:rsid w:val="00347444"/>
    <w:rsid w:val="00350015"/>
    <w:rsid w:val="0035004B"/>
    <w:rsid w:val="003502BB"/>
    <w:rsid w:val="00350A47"/>
    <w:rsid w:val="00350C38"/>
    <w:rsid w:val="00351258"/>
    <w:rsid w:val="003513CC"/>
    <w:rsid w:val="00351A33"/>
    <w:rsid w:val="00351B0E"/>
    <w:rsid w:val="00351E78"/>
    <w:rsid w:val="003521C4"/>
    <w:rsid w:val="003528DA"/>
    <w:rsid w:val="00352B85"/>
    <w:rsid w:val="003531E8"/>
    <w:rsid w:val="00353242"/>
    <w:rsid w:val="00353F24"/>
    <w:rsid w:val="00353FAC"/>
    <w:rsid w:val="003547C5"/>
    <w:rsid w:val="0035491D"/>
    <w:rsid w:val="00354F58"/>
    <w:rsid w:val="0035563A"/>
    <w:rsid w:val="00355743"/>
    <w:rsid w:val="00355A80"/>
    <w:rsid w:val="00356045"/>
    <w:rsid w:val="003565EC"/>
    <w:rsid w:val="00356738"/>
    <w:rsid w:val="003570B6"/>
    <w:rsid w:val="003570E3"/>
    <w:rsid w:val="003578C4"/>
    <w:rsid w:val="00357A62"/>
    <w:rsid w:val="00357E21"/>
    <w:rsid w:val="00360602"/>
    <w:rsid w:val="00360C8D"/>
    <w:rsid w:val="00360C93"/>
    <w:rsid w:val="00360CA6"/>
    <w:rsid w:val="00361573"/>
    <w:rsid w:val="003615C6"/>
    <w:rsid w:val="0036160A"/>
    <w:rsid w:val="003618A6"/>
    <w:rsid w:val="0036193C"/>
    <w:rsid w:val="00361A8E"/>
    <w:rsid w:val="00361CF2"/>
    <w:rsid w:val="00361F5B"/>
    <w:rsid w:val="003624CE"/>
    <w:rsid w:val="003635A4"/>
    <w:rsid w:val="0036364A"/>
    <w:rsid w:val="00364660"/>
    <w:rsid w:val="00364A60"/>
    <w:rsid w:val="00364BF6"/>
    <w:rsid w:val="00365360"/>
    <w:rsid w:val="0036556A"/>
    <w:rsid w:val="0036562B"/>
    <w:rsid w:val="00365652"/>
    <w:rsid w:val="003661B1"/>
    <w:rsid w:val="0036623E"/>
    <w:rsid w:val="00367447"/>
    <w:rsid w:val="003679D8"/>
    <w:rsid w:val="00367B0D"/>
    <w:rsid w:val="00367CAB"/>
    <w:rsid w:val="00370023"/>
    <w:rsid w:val="00370202"/>
    <w:rsid w:val="003707BD"/>
    <w:rsid w:val="00370ADF"/>
    <w:rsid w:val="00370B19"/>
    <w:rsid w:val="00371CD5"/>
    <w:rsid w:val="00372135"/>
    <w:rsid w:val="00372474"/>
    <w:rsid w:val="00372898"/>
    <w:rsid w:val="00372D9A"/>
    <w:rsid w:val="003730EB"/>
    <w:rsid w:val="003730FD"/>
    <w:rsid w:val="00374022"/>
    <w:rsid w:val="00374190"/>
    <w:rsid w:val="00374209"/>
    <w:rsid w:val="003744A8"/>
    <w:rsid w:val="00374B79"/>
    <w:rsid w:val="00374BC5"/>
    <w:rsid w:val="00374C12"/>
    <w:rsid w:val="0037534D"/>
    <w:rsid w:val="00375489"/>
    <w:rsid w:val="003764CD"/>
    <w:rsid w:val="00376789"/>
    <w:rsid w:val="003774F7"/>
    <w:rsid w:val="0037768D"/>
    <w:rsid w:val="0037776A"/>
    <w:rsid w:val="00377BB7"/>
    <w:rsid w:val="00377E84"/>
    <w:rsid w:val="00377FA7"/>
    <w:rsid w:val="00377FE9"/>
    <w:rsid w:val="003805B0"/>
    <w:rsid w:val="00380B17"/>
    <w:rsid w:val="00380D8C"/>
    <w:rsid w:val="00381110"/>
    <w:rsid w:val="00382040"/>
    <w:rsid w:val="00382082"/>
    <w:rsid w:val="0038226E"/>
    <w:rsid w:val="003826DE"/>
    <w:rsid w:val="0038284C"/>
    <w:rsid w:val="00382F2A"/>
    <w:rsid w:val="0038352D"/>
    <w:rsid w:val="00383918"/>
    <w:rsid w:val="00383A6C"/>
    <w:rsid w:val="00383DD3"/>
    <w:rsid w:val="00383DD9"/>
    <w:rsid w:val="00383DDE"/>
    <w:rsid w:val="00384010"/>
    <w:rsid w:val="003840CA"/>
    <w:rsid w:val="00384746"/>
    <w:rsid w:val="00384FE8"/>
    <w:rsid w:val="00385831"/>
    <w:rsid w:val="00385E29"/>
    <w:rsid w:val="00386245"/>
    <w:rsid w:val="00386907"/>
    <w:rsid w:val="00386A30"/>
    <w:rsid w:val="00386C99"/>
    <w:rsid w:val="00387854"/>
    <w:rsid w:val="00387A2D"/>
    <w:rsid w:val="00387B9A"/>
    <w:rsid w:val="00387D67"/>
    <w:rsid w:val="0039021F"/>
    <w:rsid w:val="003909B8"/>
    <w:rsid w:val="00390CD1"/>
    <w:rsid w:val="003910AA"/>
    <w:rsid w:val="003913FE"/>
    <w:rsid w:val="003914D8"/>
    <w:rsid w:val="00391B82"/>
    <w:rsid w:val="00391F44"/>
    <w:rsid w:val="00391F96"/>
    <w:rsid w:val="003922F6"/>
    <w:rsid w:val="0039270E"/>
    <w:rsid w:val="00392810"/>
    <w:rsid w:val="0039295D"/>
    <w:rsid w:val="00392AC6"/>
    <w:rsid w:val="00392CAF"/>
    <w:rsid w:val="00394151"/>
    <w:rsid w:val="00394167"/>
    <w:rsid w:val="003944FF"/>
    <w:rsid w:val="00395225"/>
    <w:rsid w:val="00395D23"/>
    <w:rsid w:val="00396263"/>
    <w:rsid w:val="00396D3E"/>
    <w:rsid w:val="0039725D"/>
    <w:rsid w:val="003979B2"/>
    <w:rsid w:val="00397BCE"/>
    <w:rsid w:val="00397E46"/>
    <w:rsid w:val="003A0318"/>
    <w:rsid w:val="003A05B6"/>
    <w:rsid w:val="003A1DAC"/>
    <w:rsid w:val="003A1DB7"/>
    <w:rsid w:val="003A1EE3"/>
    <w:rsid w:val="003A1F74"/>
    <w:rsid w:val="003A21FD"/>
    <w:rsid w:val="003A2B42"/>
    <w:rsid w:val="003A2BCB"/>
    <w:rsid w:val="003A2EE8"/>
    <w:rsid w:val="003A3466"/>
    <w:rsid w:val="003A4710"/>
    <w:rsid w:val="003A483E"/>
    <w:rsid w:val="003A4D55"/>
    <w:rsid w:val="003A4EAA"/>
    <w:rsid w:val="003A5646"/>
    <w:rsid w:val="003A57C6"/>
    <w:rsid w:val="003A5CE0"/>
    <w:rsid w:val="003A5CF9"/>
    <w:rsid w:val="003A6378"/>
    <w:rsid w:val="003A6A71"/>
    <w:rsid w:val="003A6AC4"/>
    <w:rsid w:val="003A6BBC"/>
    <w:rsid w:val="003A72F5"/>
    <w:rsid w:val="003A7A83"/>
    <w:rsid w:val="003B0210"/>
    <w:rsid w:val="003B073F"/>
    <w:rsid w:val="003B08FF"/>
    <w:rsid w:val="003B0C86"/>
    <w:rsid w:val="003B0C8D"/>
    <w:rsid w:val="003B1459"/>
    <w:rsid w:val="003B14B4"/>
    <w:rsid w:val="003B1B67"/>
    <w:rsid w:val="003B1F0C"/>
    <w:rsid w:val="003B2268"/>
    <w:rsid w:val="003B3177"/>
    <w:rsid w:val="003B38A6"/>
    <w:rsid w:val="003B3E78"/>
    <w:rsid w:val="003B41B0"/>
    <w:rsid w:val="003B441E"/>
    <w:rsid w:val="003B463C"/>
    <w:rsid w:val="003B477E"/>
    <w:rsid w:val="003B4F76"/>
    <w:rsid w:val="003B5768"/>
    <w:rsid w:val="003B5F36"/>
    <w:rsid w:val="003B6662"/>
    <w:rsid w:val="003B69C5"/>
    <w:rsid w:val="003B6FA2"/>
    <w:rsid w:val="003B7181"/>
    <w:rsid w:val="003B7700"/>
    <w:rsid w:val="003B785F"/>
    <w:rsid w:val="003B7B13"/>
    <w:rsid w:val="003C02E5"/>
    <w:rsid w:val="003C11F5"/>
    <w:rsid w:val="003C12A9"/>
    <w:rsid w:val="003C14CC"/>
    <w:rsid w:val="003C228B"/>
    <w:rsid w:val="003C22DB"/>
    <w:rsid w:val="003C2366"/>
    <w:rsid w:val="003C25EF"/>
    <w:rsid w:val="003C2914"/>
    <w:rsid w:val="003C2969"/>
    <w:rsid w:val="003C3723"/>
    <w:rsid w:val="003C4327"/>
    <w:rsid w:val="003C499A"/>
    <w:rsid w:val="003C4AB2"/>
    <w:rsid w:val="003C4D65"/>
    <w:rsid w:val="003C504F"/>
    <w:rsid w:val="003C50FF"/>
    <w:rsid w:val="003C52B4"/>
    <w:rsid w:val="003C5616"/>
    <w:rsid w:val="003C5931"/>
    <w:rsid w:val="003C62BD"/>
    <w:rsid w:val="003C67F6"/>
    <w:rsid w:val="003C70EB"/>
    <w:rsid w:val="003C72BE"/>
    <w:rsid w:val="003C7678"/>
    <w:rsid w:val="003C7A1F"/>
    <w:rsid w:val="003C7D47"/>
    <w:rsid w:val="003D0702"/>
    <w:rsid w:val="003D08DE"/>
    <w:rsid w:val="003D0994"/>
    <w:rsid w:val="003D0CDA"/>
    <w:rsid w:val="003D0CE4"/>
    <w:rsid w:val="003D1C7F"/>
    <w:rsid w:val="003D24AC"/>
    <w:rsid w:val="003D2657"/>
    <w:rsid w:val="003D2762"/>
    <w:rsid w:val="003D2A1D"/>
    <w:rsid w:val="003D3051"/>
    <w:rsid w:val="003D3103"/>
    <w:rsid w:val="003D353A"/>
    <w:rsid w:val="003D3804"/>
    <w:rsid w:val="003D40BD"/>
    <w:rsid w:val="003D41C7"/>
    <w:rsid w:val="003D4397"/>
    <w:rsid w:val="003D5035"/>
    <w:rsid w:val="003D583D"/>
    <w:rsid w:val="003D6376"/>
    <w:rsid w:val="003D6885"/>
    <w:rsid w:val="003D6F90"/>
    <w:rsid w:val="003D74F3"/>
    <w:rsid w:val="003D77EC"/>
    <w:rsid w:val="003E0E5C"/>
    <w:rsid w:val="003E1CA8"/>
    <w:rsid w:val="003E21B6"/>
    <w:rsid w:val="003E2613"/>
    <w:rsid w:val="003E2EEE"/>
    <w:rsid w:val="003E2F55"/>
    <w:rsid w:val="003E4CCD"/>
    <w:rsid w:val="003E4FC7"/>
    <w:rsid w:val="003E6902"/>
    <w:rsid w:val="003E7008"/>
    <w:rsid w:val="003E7029"/>
    <w:rsid w:val="003E7651"/>
    <w:rsid w:val="003E791E"/>
    <w:rsid w:val="003E7ABD"/>
    <w:rsid w:val="003F0247"/>
    <w:rsid w:val="003F076E"/>
    <w:rsid w:val="003F0826"/>
    <w:rsid w:val="003F0CCF"/>
    <w:rsid w:val="003F0E62"/>
    <w:rsid w:val="003F0F3A"/>
    <w:rsid w:val="003F1011"/>
    <w:rsid w:val="003F1190"/>
    <w:rsid w:val="003F1609"/>
    <w:rsid w:val="003F1840"/>
    <w:rsid w:val="003F1849"/>
    <w:rsid w:val="003F1C5B"/>
    <w:rsid w:val="003F2689"/>
    <w:rsid w:val="003F33AF"/>
    <w:rsid w:val="003F3408"/>
    <w:rsid w:val="003F3422"/>
    <w:rsid w:val="003F35FD"/>
    <w:rsid w:val="003F3753"/>
    <w:rsid w:val="003F3D48"/>
    <w:rsid w:val="003F4A52"/>
    <w:rsid w:val="003F4EAE"/>
    <w:rsid w:val="003F5224"/>
    <w:rsid w:val="003F5940"/>
    <w:rsid w:val="003F5EE9"/>
    <w:rsid w:val="003F60AB"/>
    <w:rsid w:val="003F62B3"/>
    <w:rsid w:val="003F6C11"/>
    <w:rsid w:val="003F6DD1"/>
    <w:rsid w:val="003F7423"/>
    <w:rsid w:val="003F7DD0"/>
    <w:rsid w:val="00400097"/>
    <w:rsid w:val="00400239"/>
    <w:rsid w:val="004003B1"/>
    <w:rsid w:val="0040085C"/>
    <w:rsid w:val="0040180D"/>
    <w:rsid w:val="0040188D"/>
    <w:rsid w:val="00401F60"/>
    <w:rsid w:val="0040208D"/>
    <w:rsid w:val="00402908"/>
    <w:rsid w:val="00402DC8"/>
    <w:rsid w:val="00402FA3"/>
    <w:rsid w:val="004032A7"/>
    <w:rsid w:val="004038F3"/>
    <w:rsid w:val="00403965"/>
    <w:rsid w:val="004042B6"/>
    <w:rsid w:val="004044AF"/>
    <w:rsid w:val="0040456D"/>
    <w:rsid w:val="00404DB4"/>
    <w:rsid w:val="00405CB6"/>
    <w:rsid w:val="00405EDC"/>
    <w:rsid w:val="004060B2"/>
    <w:rsid w:val="0040632A"/>
    <w:rsid w:val="00406355"/>
    <w:rsid w:val="00406582"/>
    <w:rsid w:val="00406788"/>
    <w:rsid w:val="004072A5"/>
    <w:rsid w:val="00407DEE"/>
    <w:rsid w:val="00407F04"/>
    <w:rsid w:val="004108CF"/>
    <w:rsid w:val="0041090E"/>
    <w:rsid w:val="00410AEA"/>
    <w:rsid w:val="00410B63"/>
    <w:rsid w:val="00412419"/>
    <w:rsid w:val="00412B63"/>
    <w:rsid w:val="0041379B"/>
    <w:rsid w:val="00413812"/>
    <w:rsid w:val="00413973"/>
    <w:rsid w:val="00413BDB"/>
    <w:rsid w:val="0041421F"/>
    <w:rsid w:val="004148A5"/>
    <w:rsid w:val="00414C10"/>
    <w:rsid w:val="00415206"/>
    <w:rsid w:val="00415692"/>
    <w:rsid w:val="00415799"/>
    <w:rsid w:val="00415AF0"/>
    <w:rsid w:val="00415E13"/>
    <w:rsid w:val="0041675D"/>
    <w:rsid w:val="00416845"/>
    <w:rsid w:val="00416A42"/>
    <w:rsid w:val="00416AC5"/>
    <w:rsid w:val="00416F8B"/>
    <w:rsid w:val="00417015"/>
    <w:rsid w:val="004177AE"/>
    <w:rsid w:val="00417844"/>
    <w:rsid w:val="004178CA"/>
    <w:rsid w:val="00417C96"/>
    <w:rsid w:val="00417E5D"/>
    <w:rsid w:val="00417F20"/>
    <w:rsid w:val="00417F5B"/>
    <w:rsid w:val="004200D7"/>
    <w:rsid w:val="00420812"/>
    <w:rsid w:val="0042092A"/>
    <w:rsid w:val="0042095B"/>
    <w:rsid w:val="00420E06"/>
    <w:rsid w:val="00421053"/>
    <w:rsid w:val="004219CF"/>
    <w:rsid w:val="00421C8E"/>
    <w:rsid w:val="004222A0"/>
    <w:rsid w:val="00422458"/>
    <w:rsid w:val="00422705"/>
    <w:rsid w:val="00422733"/>
    <w:rsid w:val="004228E2"/>
    <w:rsid w:val="00422A8A"/>
    <w:rsid w:val="00422B7B"/>
    <w:rsid w:val="00422DF6"/>
    <w:rsid w:val="00423268"/>
    <w:rsid w:val="004232E9"/>
    <w:rsid w:val="0042394F"/>
    <w:rsid w:val="00423E75"/>
    <w:rsid w:val="0042406F"/>
    <w:rsid w:val="004241BA"/>
    <w:rsid w:val="004241E2"/>
    <w:rsid w:val="00425232"/>
    <w:rsid w:val="00425529"/>
    <w:rsid w:val="00426DE3"/>
    <w:rsid w:val="00426E12"/>
    <w:rsid w:val="00426E61"/>
    <w:rsid w:val="00427293"/>
    <w:rsid w:val="0042762B"/>
    <w:rsid w:val="004276B4"/>
    <w:rsid w:val="00427962"/>
    <w:rsid w:val="004310FF"/>
    <w:rsid w:val="004317E6"/>
    <w:rsid w:val="00431F1C"/>
    <w:rsid w:val="00431FDE"/>
    <w:rsid w:val="00432486"/>
    <w:rsid w:val="00432C78"/>
    <w:rsid w:val="00433646"/>
    <w:rsid w:val="00433EBC"/>
    <w:rsid w:val="00433F61"/>
    <w:rsid w:val="00434729"/>
    <w:rsid w:val="00434D1B"/>
    <w:rsid w:val="00434E10"/>
    <w:rsid w:val="0043534B"/>
    <w:rsid w:val="0043568C"/>
    <w:rsid w:val="00435F2F"/>
    <w:rsid w:val="004360CB"/>
    <w:rsid w:val="00436261"/>
    <w:rsid w:val="0043632A"/>
    <w:rsid w:val="0043675E"/>
    <w:rsid w:val="004369AD"/>
    <w:rsid w:val="00436A9C"/>
    <w:rsid w:val="00436AD8"/>
    <w:rsid w:val="00437229"/>
    <w:rsid w:val="00437526"/>
    <w:rsid w:val="00437669"/>
    <w:rsid w:val="0043785A"/>
    <w:rsid w:val="00437C28"/>
    <w:rsid w:val="00440065"/>
    <w:rsid w:val="004415AE"/>
    <w:rsid w:val="0044190B"/>
    <w:rsid w:val="00441FF8"/>
    <w:rsid w:val="00442113"/>
    <w:rsid w:val="004425D5"/>
    <w:rsid w:val="00442BFC"/>
    <w:rsid w:val="00442CF3"/>
    <w:rsid w:val="00442E1E"/>
    <w:rsid w:val="0044397B"/>
    <w:rsid w:val="004439A9"/>
    <w:rsid w:val="00443DD6"/>
    <w:rsid w:val="00444983"/>
    <w:rsid w:val="00444BA7"/>
    <w:rsid w:val="00444EBB"/>
    <w:rsid w:val="0044537B"/>
    <w:rsid w:val="0044561E"/>
    <w:rsid w:val="00445A26"/>
    <w:rsid w:val="004463A3"/>
    <w:rsid w:val="00446592"/>
    <w:rsid w:val="00446758"/>
    <w:rsid w:val="00446A93"/>
    <w:rsid w:val="00446CE8"/>
    <w:rsid w:val="00446EA4"/>
    <w:rsid w:val="0044773D"/>
    <w:rsid w:val="00447B86"/>
    <w:rsid w:val="00447C2B"/>
    <w:rsid w:val="0045005A"/>
    <w:rsid w:val="00450460"/>
    <w:rsid w:val="004504BF"/>
    <w:rsid w:val="004509BF"/>
    <w:rsid w:val="00450C39"/>
    <w:rsid w:val="00450DAF"/>
    <w:rsid w:val="0045147D"/>
    <w:rsid w:val="0045191F"/>
    <w:rsid w:val="0045198A"/>
    <w:rsid w:val="00451B21"/>
    <w:rsid w:val="00451F21"/>
    <w:rsid w:val="00452129"/>
    <w:rsid w:val="00452840"/>
    <w:rsid w:val="00452FA2"/>
    <w:rsid w:val="00453203"/>
    <w:rsid w:val="004534BB"/>
    <w:rsid w:val="004534BF"/>
    <w:rsid w:val="00453535"/>
    <w:rsid w:val="004539D7"/>
    <w:rsid w:val="00453C7C"/>
    <w:rsid w:val="00453E1D"/>
    <w:rsid w:val="0045457A"/>
    <w:rsid w:val="00454722"/>
    <w:rsid w:val="0045507E"/>
    <w:rsid w:val="00455922"/>
    <w:rsid w:val="00455939"/>
    <w:rsid w:val="00455DD9"/>
    <w:rsid w:val="00455ED8"/>
    <w:rsid w:val="0045629A"/>
    <w:rsid w:val="004562A7"/>
    <w:rsid w:val="004562E6"/>
    <w:rsid w:val="004562FC"/>
    <w:rsid w:val="0045665E"/>
    <w:rsid w:val="00456BFE"/>
    <w:rsid w:val="0045732B"/>
    <w:rsid w:val="00457448"/>
    <w:rsid w:val="00457542"/>
    <w:rsid w:val="00457D12"/>
    <w:rsid w:val="00457E5B"/>
    <w:rsid w:val="00457E8A"/>
    <w:rsid w:val="00457F23"/>
    <w:rsid w:val="004607CE"/>
    <w:rsid w:val="004607DB"/>
    <w:rsid w:val="00460897"/>
    <w:rsid w:val="004609DC"/>
    <w:rsid w:val="0046107C"/>
    <w:rsid w:val="00461340"/>
    <w:rsid w:val="00461EF9"/>
    <w:rsid w:val="00461FAD"/>
    <w:rsid w:val="0046267D"/>
    <w:rsid w:val="00462747"/>
    <w:rsid w:val="00462771"/>
    <w:rsid w:val="0046315A"/>
    <w:rsid w:val="0046317D"/>
    <w:rsid w:val="004634C7"/>
    <w:rsid w:val="004638A7"/>
    <w:rsid w:val="00463C9D"/>
    <w:rsid w:val="0046441D"/>
    <w:rsid w:val="0046481D"/>
    <w:rsid w:val="004648CE"/>
    <w:rsid w:val="00464D8A"/>
    <w:rsid w:val="004652BC"/>
    <w:rsid w:val="004652E1"/>
    <w:rsid w:val="004655E6"/>
    <w:rsid w:val="0046642F"/>
    <w:rsid w:val="00466541"/>
    <w:rsid w:val="004668E5"/>
    <w:rsid w:val="00466CAD"/>
    <w:rsid w:val="00467163"/>
    <w:rsid w:val="0046716D"/>
    <w:rsid w:val="0046727E"/>
    <w:rsid w:val="004677EE"/>
    <w:rsid w:val="0046794F"/>
    <w:rsid w:val="004705AC"/>
    <w:rsid w:val="00470765"/>
    <w:rsid w:val="00470B34"/>
    <w:rsid w:val="00471FB4"/>
    <w:rsid w:val="00472D94"/>
    <w:rsid w:val="00473145"/>
    <w:rsid w:val="004746AE"/>
    <w:rsid w:val="004746F2"/>
    <w:rsid w:val="00475018"/>
    <w:rsid w:val="00475138"/>
    <w:rsid w:val="004754F6"/>
    <w:rsid w:val="004759E2"/>
    <w:rsid w:val="00476FE6"/>
    <w:rsid w:val="00477377"/>
    <w:rsid w:val="00477AB6"/>
    <w:rsid w:val="00477B6E"/>
    <w:rsid w:val="00481182"/>
    <w:rsid w:val="004816C9"/>
    <w:rsid w:val="0048199F"/>
    <w:rsid w:val="00481FCB"/>
    <w:rsid w:val="00482016"/>
    <w:rsid w:val="00482756"/>
    <w:rsid w:val="00482B45"/>
    <w:rsid w:val="00482BDF"/>
    <w:rsid w:val="00482D14"/>
    <w:rsid w:val="00482F5A"/>
    <w:rsid w:val="0048307D"/>
    <w:rsid w:val="00483FAB"/>
    <w:rsid w:val="00484B17"/>
    <w:rsid w:val="004854A6"/>
    <w:rsid w:val="00485AB7"/>
    <w:rsid w:val="00485E9C"/>
    <w:rsid w:val="00485F6B"/>
    <w:rsid w:val="0048615B"/>
    <w:rsid w:val="004862AA"/>
    <w:rsid w:val="00486D2C"/>
    <w:rsid w:val="00486D3B"/>
    <w:rsid w:val="0048728D"/>
    <w:rsid w:val="00487408"/>
    <w:rsid w:val="0048744A"/>
    <w:rsid w:val="00487639"/>
    <w:rsid w:val="00487B5E"/>
    <w:rsid w:val="004909FA"/>
    <w:rsid w:val="00490CC2"/>
    <w:rsid w:val="00490D67"/>
    <w:rsid w:val="00491116"/>
    <w:rsid w:val="00491C8D"/>
    <w:rsid w:val="00491EA1"/>
    <w:rsid w:val="00491ECE"/>
    <w:rsid w:val="00491F20"/>
    <w:rsid w:val="0049206F"/>
    <w:rsid w:val="004925F2"/>
    <w:rsid w:val="004927D7"/>
    <w:rsid w:val="00493D70"/>
    <w:rsid w:val="00493DDF"/>
    <w:rsid w:val="00493E48"/>
    <w:rsid w:val="00494182"/>
    <w:rsid w:val="004941EB"/>
    <w:rsid w:val="00495828"/>
    <w:rsid w:val="00495952"/>
    <w:rsid w:val="0049618F"/>
    <w:rsid w:val="00496DFF"/>
    <w:rsid w:val="00496F82"/>
    <w:rsid w:val="00496F95"/>
    <w:rsid w:val="004970BF"/>
    <w:rsid w:val="00497323"/>
    <w:rsid w:val="00497C29"/>
    <w:rsid w:val="00497D6C"/>
    <w:rsid w:val="00497DA9"/>
    <w:rsid w:val="004A00D1"/>
    <w:rsid w:val="004A00F4"/>
    <w:rsid w:val="004A03DC"/>
    <w:rsid w:val="004A0434"/>
    <w:rsid w:val="004A0741"/>
    <w:rsid w:val="004A1343"/>
    <w:rsid w:val="004A21B0"/>
    <w:rsid w:val="004A2E54"/>
    <w:rsid w:val="004A33A2"/>
    <w:rsid w:val="004A42D8"/>
    <w:rsid w:val="004A46FD"/>
    <w:rsid w:val="004A4DA7"/>
    <w:rsid w:val="004A4F8F"/>
    <w:rsid w:val="004A5894"/>
    <w:rsid w:val="004A5F4F"/>
    <w:rsid w:val="004A6946"/>
    <w:rsid w:val="004A6AC7"/>
    <w:rsid w:val="004A6E6E"/>
    <w:rsid w:val="004A749A"/>
    <w:rsid w:val="004B0051"/>
    <w:rsid w:val="004B00BC"/>
    <w:rsid w:val="004B0AE3"/>
    <w:rsid w:val="004B14B7"/>
    <w:rsid w:val="004B19BD"/>
    <w:rsid w:val="004B1E29"/>
    <w:rsid w:val="004B1F40"/>
    <w:rsid w:val="004B218E"/>
    <w:rsid w:val="004B2B1D"/>
    <w:rsid w:val="004B2B92"/>
    <w:rsid w:val="004B2CD7"/>
    <w:rsid w:val="004B310B"/>
    <w:rsid w:val="004B360F"/>
    <w:rsid w:val="004B3BE5"/>
    <w:rsid w:val="004B40DF"/>
    <w:rsid w:val="004B4A86"/>
    <w:rsid w:val="004B5822"/>
    <w:rsid w:val="004B59E8"/>
    <w:rsid w:val="004B5CC2"/>
    <w:rsid w:val="004B638F"/>
    <w:rsid w:val="004B670E"/>
    <w:rsid w:val="004B77F8"/>
    <w:rsid w:val="004B797E"/>
    <w:rsid w:val="004B7E62"/>
    <w:rsid w:val="004C0099"/>
    <w:rsid w:val="004C0646"/>
    <w:rsid w:val="004C0E58"/>
    <w:rsid w:val="004C1003"/>
    <w:rsid w:val="004C130B"/>
    <w:rsid w:val="004C13EC"/>
    <w:rsid w:val="004C1565"/>
    <w:rsid w:val="004C1B28"/>
    <w:rsid w:val="004C1D67"/>
    <w:rsid w:val="004C1DE0"/>
    <w:rsid w:val="004C1FD1"/>
    <w:rsid w:val="004C2452"/>
    <w:rsid w:val="004C24AA"/>
    <w:rsid w:val="004C25EB"/>
    <w:rsid w:val="004C2A03"/>
    <w:rsid w:val="004C2C20"/>
    <w:rsid w:val="004C2E00"/>
    <w:rsid w:val="004C304F"/>
    <w:rsid w:val="004C3531"/>
    <w:rsid w:val="004C373C"/>
    <w:rsid w:val="004C3959"/>
    <w:rsid w:val="004C4B77"/>
    <w:rsid w:val="004C4FBA"/>
    <w:rsid w:val="004C504F"/>
    <w:rsid w:val="004C593A"/>
    <w:rsid w:val="004C6188"/>
    <w:rsid w:val="004C622B"/>
    <w:rsid w:val="004C674E"/>
    <w:rsid w:val="004C6982"/>
    <w:rsid w:val="004C7B50"/>
    <w:rsid w:val="004D05EA"/>
    <w:rsid w:val="004D147C"/>
    <w:rsid w:val="004D1621"/>
    <w:rsid w:val="004D1710"/>
    <w:rsid w:val="004D22A8"/>
    <w:rsid w:val="004D2545"/>
    <w:rsid w:val="004D26CF"/>
    <w:rsid w:val="004D2922"/>
    <w:rsid w:val="004D3013"/>
    <w:rsid w:val="004D3445"/>
    <w:rsid w:val="004D367B"/>
    <w:rsid w:val="004D387C"/>
    <w:rsid w:val="004D3FFA"/>
    <w:rsid w:val="004D444D"/>
    <w:rsid w:val="004D4796"/>
    <w:rsid w:val="004D520C"/>
    <w:rsid w:val="004D5501"/>
    <w:rsid w:val="004D5D14"/>
    <w:rsid w:val="004D641E"/>
    <w:rsid w:val="004D6912"/>
    <w:rsid w:val="004D6BC0"/>
    <w:rsid w:val="004D71FD"/>
    <w:rsid w:val="004D7267"/>
    <w:rsid w:val="004D78F0"/>
    <w:rsid w:val="004E00D9"/>
    <w:rsid w:val="004E03E1"/>
    <w:rsid w:val="004E06AA"/>
    <w:rsid w:val="004E09F7"/>
    <w:rsid w:val="004E1428"/>
    <w:rsid w:val="004E1A4B"/>
    <w:rsid w:val="004E1D2D"/>
    <w:rsid w:val="004E1E52"/>
    <w:rsid w:val="004E2156"/>
    <w:rsid w:val="004E2A6F"/>
    <w:rsid w:val="004E2E38"/>
    <w:rsid w:val="004E3A24"/>
    <w:rsid w:val="004E3A9B"/>
    <w:rsid w:val="004E3C31"/>
    <w:rsid w:val="004E4A07"/>
    <w:rsid w:val="004E4A79"/>
    <w:rsid w:val="004E4B78"/>
    <w:rsid w:val="004E4BAD"/>
    <w:rsid w:val="004E513E"/>
    <w:rsid w:val="004E533C"/>
    <w:rsid w:val="004E5AE3"/>
    <w:rsid w:val="004E62BE"/>
    <w:rsid w:val="004E652E"/>
    <w:rsid w:val="004E6E4D"/>
    <w:rsid w:val="004E7B62"/>
    <w:rsid w:val="004E7CD4"/>
    <w:rsid w:val="004E7D0A"/>
    <w:rsid w:val="004F0417"/>
    <w:rsid w:val="004F05BB"/>
    <w:rsid w:val="004F1060"/>
    <w:rsid w:val="004F112C"/>
    <w:rsid w:val="004F155B"/>
    <w:rsid w:val="004F196A"/>
    <w:rsid w:val="004F1C94"/>
    <w:rsid w:val="004F2341"/>
    <w:rsid w:val="004F2E5C"/>
    <w:rsid w:val="004F2F3B"/>
    <w:rsid w:val="004F3201"/>
    <w:rsid w:val="004F35A7"/>
    <w:rsid w:val="004F3729"/>
    <w:rsid w:val="004F390C"/>
    <w:rsid w:val="004F4052"/>
    <w:rsid w:val="004F4152"/>
    <w:rsid w:val="004F4992"/>
    <w:rsid w:val="004F4A2C"/>
    <w:rsid w:val="004F5123"/>
    <w:rsid w:val="004F5C44"/>
    <w:rsid w:val="004F5D16"/>
    <w:rsid w:val="004F5DED"/>
    <w:rsid w:val="004F63BF"/>
    <w:rsid w:val="004F645C"/>
    <w:rsid w:val="004F6661"/>
    <w:rsid w:val="004F66CB"/>
    <w:rsid w:val="004F6774"/>
    <w:rsid w:val="004F679C"/>
    <w:rsid w:val="004F690F"/>
    <w:rsid w:val="004F695A"/>
    <w:rsid w:val="004F7396"/>
    <w:rsid w:val="004F7439"/>
    <w:rsid w:val="005006D9"/>
    <w:rsid w:val="00500CD0"/>
    <w:rsid w:val="00500CD2"/>
    <w:rsid w:val="00500D77"/>
    <w:rsid w:val="005012B0"/>
    <w:rsid w:val="0050165A"/>
    <w:rsid w:val="00501886"/>
    <w:rsid w:val="00501B3A"/>
    <w:rsid w:val="00501C5C"/>
    <w:rsid w:val="0050200D"/>
    <w:rsid w:val="00502119"/>
    <w:rsid w:val="005024B7"/>
    <w:rsid w:val="00502CFD"/>
    <w:rsid w:val="005030E5"/>
    <w:rsid w:val="00504446"/>
    <w:rsid w:val="00504461"/>
    <w:rsid w:val="00504565"/>
    <w:rsid w:val="00504AFF"/>
    <w:rsid w:val="00504CF6"/>
    <w:rsid w:val="00504DA0"/>
    <w:rsid w:val="005052E9"/>
    <w:rsid w:val="00505327"/>
    <w:rsid w:val="00505D21"/>
    <w:rsid w:val="00506552"/>
    <w:rsid w:val="00506635"/>
    <w:rsid w:val="005066F9"/>
    <w:rsid w:val="00506B7B"/>
    <w:rsid w:val="00506ECD"/>
    <w:rsid w:val="005070BC"/>
    <w:rsid w:val="005079A5"/>
    <w:rsid w:val="00507BD4"/>
    <w:rsid w:val="00507C31"/>
    <w:rsid w:val="005104DF"/>
    <w:rsid w:val="005104E1"/>
    <w:rsid w:val="00510565"/>
    <w:rsid w:val="005108C5"/>
    <w:rsid w:val="00510BA6"/>
    <w:rsid w:val="005113FC"/>
    <w:rsid w:val="0051186B"/>
    <w:rsid w:val="00512321"/>
    <w:rsid w:val="00512CEF"/>
    <w:rsid w:val="00512E00"/>
    <w:rsid w:val="005131F7"/>
    <w:rsid w:val="005133B0"/>
    <w:rsid w:val="005139CE"/>
    <w:rsid w:val="00513BEA"/>
    <w:rsid w:val="0051414C"/>
    <w:rsid w:val="005143FC"/>
    <w:rsid w:val="00514A46"/>
    <w:rsid w:val="00514E63"/>
    <w:rsid w:val="0051507F"/>
    <w:rsid w:val="005156A6"/>
    <w:rsid w:val="005161C9"/>
    <w:rsid w:val="005161D0"/>
    <w:rsid w:val="00516CB7"/>
    <w:rsid w:val="00517041"/>
    <w:rsid w:val="005170AA"/>
    <w:rsid w:val="00517377"/>
    <w:rsid w:val="00517D4A"/>
    <w:rsid w:val="00517ECA"/>
    <w:rsid w:val="00517F7E"/>
    <w:rsid w:val="005201AE"/>
    <w:rsid w:val="005202C9"/>
    <w:rsid w:val="0052070E"/>
    <w:rsid w:val="00520711"/>
    <w:rsid w:val="00520990"/>
    <w:rsid w:val="00520D8A"/>
    <w:rsid w:val="0052127D"/>
    <w:rsid w:val="0052221D"/>
    <w:rsid w:val="0052237D"/>
    <w:rsid w:val="0052381D"/>
    <w:rsid w:val="00523E0F"/>
    <w:rsid w:val="00523EF5"/>
    <w:rsid w:val="0052427A"/>
    <w:rsid w:val="00525A8E"/>
    <w:rsid w:val="00526E73"/>
    <w:rsid w:val="00526F17"/>
    <w:rsid w:val="00527065"/>
    <w:rsid w:val="005274F8"/>
    <w:rsid w:val="00527957"/>
    <w:rsid w:val="00527A6A"/>
    <w:rsid w:val="005300BB"/>
    <w:rsid w:val="00530A28"/>
    <w:rsid w:val="00530EE3"/>
    <w:rsid w:val="0053100E"/>
    <w:rsid w:val="00531055"/>
    <w:rsid w:val="0053165C"/>
    <w:rsid w:val="005317DF"/>
    <w:rsid w:val="00531832"/>
    <w:rsid w:val="00531909"/>
    <w:rsid w:val="00532264"/>
    <w:rsid w:val="00532353"/>
    <w:rsid w:val="005323F3"/>
    <w:rsid w:val="005329E4"/>
    <w:rsid w:val="00532EDB"/>
    <w:rsid w:val="0053363F"/>
    <w:rsid w:val="005338FC"/>
    <w:rsid w:val="00533C2A"/>
    <w:rsid w:val="00534CDE"/>
    <w:rsid w:val="00534D6E"/>
    <w:rsid w:val="00534D8D"/>
    <w:rsid w:val="00535744"/>
    <w:rsid w:val="005359BE"/>
    <w:rsid w:val="005365ED"/>
    <w:rsid w:val="005367B0"/>
    <w:rsid w:val="00536900"/>
    <w:rsid w:val="00536FA9"/>
    <w:rsid w:val="00537298"/>
    <w:rsid w:val="005378CD"/>
    <w:rsid w:val="00537A9D"/>
    <w:rsid w:val="00537ADF"/>
    <w:rsid w:val="00537C8F"/>
    <w:rsid w:val="0054056F"/>
    <w:rsid w:val="0054066B"/>
    <w:rsid w:val="005407EA"/>
    <w:rsid w:val="00541200"/>
    <w:rsid w:val="0054157F"/>
    <w:rsid w:val="005417B5"/>
    <w:rsid w:val="00541DE6"/>
    <w:rsid w:val="005420E5"/>
    <w:rsid w:val="005428CA"/>
    <w:rsid w:val="0054328F"/>
    <w:rsid w:val="00543450"/>
    <w:rsid w:val="00543494"/>
    <w:rsid w:val="0054397B"/>
    <w:rsid w:val="0054445A"/>
    <w:rsid w:val="00544668"/>
    <w:rsid w:val="0054522A"/>
    <w:rsid w:val="00545A28"/>
    <w:rsid w:val="00545AD4"/>
    <w:rsid w:val="00545B8C"/>
    <w:rsid w:val="00545E02"/>
    <w:rsid w:val="00545F9B"/>
    <w:rsid w:val="0054627F"/>
    <w:rsid w:val="005463CC"/>
    <w:rsid w:val="005467B0"/>
    <w:rsid w:val="00546CCE"/>
    <w:rsid w:val="00546D40"/>
    <w:rsid w:val="0054705C"/>
    <w:rsid w:val="005475EC"/>
    <w:rsid w:val="005478CC"/>
    <w:rsid w:val="00547A16"/>
    <w:rsid w:val="00547BBA"/>
    <w:rsid w:val="00547F06"/>
    <w:rsid w:val="0055003A"/>
    <w:rsid w:val="005501BE"/>
    <w:rsid w:val="00550313"/>
    <w:rsid w:val="00550C36"/>
    <w:rsid w:val="00550E35"/>
    <w:rsid w:val="0055154E"/>
    <w:rsid w:val="00551C81"/>
    <w:rsid w:val="00551F58"/>
    <w:rsid w:val="005522BF"/>
    <w:rsid w:val="00552AD6"/>
    <w:rsid w:val="005531B4"/>
    <w:rsid w:val="0055333A"/>
    <w:rsid w:val="005534CD"/>
    <w:rsid w:val="00553DD7"/>
    <w:rsid w:val="0055430A"/>
    <w:rsid w:val="00554A26"/>
    <w:rsid w:val="00554F0B"/>
    <w:rsid w:val="005556BE"/>
    <w:rsid w:val="0055622E"/>
    <w:rsid w:val="00556467"/>
    <w:rsid w:val="00556566"/>
    <w:rsid w:val="005565A9"/>
    <w:rsid w:val="0055789F"/>
    <w:rsid w:val="0055797F"/>
    <w:rsid w:val="00557AEC"/>
    <w:rsid w:val="00557F72"/>
    <w:rsid w:val="00560036"/>
    <w:rsid w:val="005605CC"/>
    <w:rsid w:val="00560835"/>
    <w:rsid w:val="0056111D"/>
    <w:rsid w:val="00561364"/>
    <w:rsid w:val="00561A9B"/>
    <w:rsid w:val="00561AE4"/>
    <w:rsid w:val="00561D31"/>
    <w:rsid w:val="00562145"/>
    <w:rsid w:val="005628F9"/>
    <w:rsid w:val="00562ADF"/>
    <w:rsid w:val="0056304A"/>
    <w:rsid w:val="00563533"/>
    <w:rsid w:val="0056354A"/>
    <w:rsid w:val="005636A1"/>
    <w:rsid w:val="00563800"/>
    <w:rsid w:val="00563A35"/>
    <w:rsid w:val="00563C15"/>
    <w:rsid w:val="00564709"/>
    <w:rsid w:val="005652A2"/>
    <w:rsid w:val="0056659B"/>
    <w:rsid w:val="005665AA"/>
    <w:rsid w:val="00566A62"/>
    <w:rsid w:val="00566AFF"/>
    <w:rsid w:val="005675A3"/>
    <w:rsid w:val="005675E6"/>
    <w:rsid w:val="0056798B"/>
    <w:rsid w:val="00567E7F"/>
    <w:rsid w:val="005703AB"/>
    <w:rsid w:val="00570B3D"/>
    <w:rsid w:val="00570E04"/>
    <w:rsid w:val="00570F8D"/>
    <w:rsid w:val="005711F5"/>
    <w:rsid w:val="005712A0"/>
    <w:rsid w:val="00571564"/>
    <w:rsid w:val="005719C1"/>
    <w:rsid w:val="00571AC4"/>
    <w:rsid w:val="005728C2"/>
    <w:rsid w:val="00572ADB"/>
    <w:rsid w:val="00572D0D"/>
    <w:rsid w:val="0057351B"/>
    <w:rsid w:val="00573788"/>
    <w:rsid w:val="00573AD2"/>
    <w:rsid w:val="00574016"/>
    <w:rsid w:val="0057410E"/>
    <w:rsid w:val="00574AD5"/>
    <w:rsid w:val="00575285"/>
    <w:rsid w:val="005758BE"/>
    <w:rsid w:val="00575C93"/>
    <w:rsid w:val="005760A6"/>
    <w:rsid w:val="005760F0"/>
    <w:rsid w:val="00576114"/>
    <w:rsid w:val="00576B65"/>
    <w:rsid w:val="00576BFC"/>
    <w:rsid w:val="00576E16"/>
    <w:rsid w:val="00577678"/>
    <w:rsid w:val="00577A06"/>
    <w:rsid w:val="0058009D"/>
    <w:rsid w:val="005805EF"/>
    <w:rsid w:val="00580EC8"/>
    <w:rsid w:val="00580FA8"/>
    <w:rsid w:val="00581BD0"/>
    <w:rsid w:val="00581F28"/>
    <w:rsid w:val="00582061"/>
    <w:rsid w:val="00582202"/>
    <w:rsid w:val="0058242B"/>
    <w:rsid w:val="00582F1C"/>
    <w:rsid w:val="00583485"/>
    <w:rsid w:val="00583595"/>
    <w:rsid w:val="005839AE"/>
    <w:rsid w:val="00584741"/>
    <w:rsid w:val="00584B6C"/>
    <w:rsid w:val="00584ED2"/>
    <w:rsid w:val="00585174"/>
    <w:rsid w:val="0058526B"/>
    <w:rsid w:val="00585B1C"/>
    <w:rsid w:val="00585B8A"/>
    <w:rsid w:val="0058613D"/>
    <w:rsid w:val="005861E2"/>
    <w:rsid w:val="00586922"/>
    <w:rsid w:val="005874AB"/>
    <w:rsid w:val="00587AC7"/>
    <w:rsid w:val="00587BD9"/>
    <w:rsid w:val="00587EA9"/>
    <w:rsid w:val="0059023F"/>
    <w:rsid w:val="005902E0"/>
    <w:rsid w:val="00590354"/>
    <w:rsid w:val="0059059B"/>
    <w:rsid w:val="00590770"/>
    <w:rsid w:val="00590A63"/>
    <w:rsid w:val="00590AF7"/>
    <w:rsid w:val="005914BE"/>
    <w:rsid w:val="00591C9F"/>
    <w:rsid w:val="00591CDF"/>
    <w:rsid w:val="0059350E"/>
    <w:rsid w:val="005936C6"/>
    <w:rsid w:val="00593A07"/>
    <w:rsid w:val="00594131"/>
    <w:rsid w:val="00594461"/>
    <w:rsid w:val="005944BD"/>
    <w:rsid w:val="005946DA"/>
    <w:rsid w:val="00595D6F"/>
    <w:rsid w:val="005965D8"/>
    <w:rsid w:val="005969F8"/>
    <w:rsid w:val="00596A37"/>
    <w:rsid w:val="00597712"/>
    <w:rsid w:val="00597C12"/>
    <w:rsid w:val="00597C1D"/>
    <w:rsid w:val="005A0390"/>
    <w:rsid w:val="005A04BA"/>
    <w:rsid w:val="005A0CF9"/>
    <w:rsid w:val="005A1ECE"/>
    <w:rsid w:val="005A220D"/>
    <w:rsid w:val="005A2282"/>
    <w:rsid w:val="005A31C8"/>
    <w:rsid w:val="005A36C4"/>
    <w:rsid w:val="005A3FFD"/>
    <w:rsid w:val="005A412B"/>
    <w:rsid w:val="005A41FF"/>
    <w:rsid w:val="005A4BF6"/>
    <w:rsid w:val="005A4C96"/>
    <w:rsid w:val="005A4CBC"/>
    <w:rsid w:val="005A4D96"/>
    <w:rsid w:val="005A5762"/>
    <w:rsid w:val="005A61C4"/>
    <w:rsid w:val="005A67B5"/>
    <w:rsid w:val="005A6D70"/>
    <w:rsid w:val="005A7063"/>
    <w:rsid w:val="005B019F"/>
    <w:rsid w:val="005B04B0"/>
    <w:rsid w:val="005B10CB"/>
    <w:rsid w:val="005B1189"/>
    <w:rsid w:val="005B17AE"/>
    <w:rsid w:val="005B17DF"/>
    <w:rsid w:val="005B1957"/>
    <w:rsid w:val="005B1B8F"/>
    <w:rsid w:val="005B1F50"/>
    <w:rsid w:val="005B2093"/>
    <w:rsid w:val="005B2106"/>
    <w:rsid w:val="005B21C7"/>
    <w:rsid w:val="005B2C67"/>
    <w:rsid w:val="005B387C"/>
    <w:rsid w:val="005B39BF"/>
    <w:rsid w:val="005B3A6E"/>
    <w:rsid w:val="005B3E61"/>
    <w:rsid w:val="005B3F9C"/>
    <w:rsid w:val="005B40D3"/>
    <w:rsid w:val="005B413E"/>
    <w:rsid w:val="005B47E6"/>
    <w:rsid w:val="005B4D44"/>
    <w:rsid w:val="005B4D80"/>
    <w:rsid w:val="005B5242"/>
    <w:rsid w:val="005B541A"/>
    <w:rsid w:val="005B549F"/>
    <w:rsid w:val="005B5BC4"/>
    <w:rsid w:val="005B6344"/>
    <w:rsid w:val="005B63C8"/>
    <w:rsid w:val="005B6E15"/>
    <w:rsid w:val="005C05CF"/>
    <w:rsid w:val="005C0776"/>
    <w:rsid w:val="005C0BAB"/>
    <w:rsid w:val="005C1C8C"/>
    <w:rsid w:val="005C1F56"/>
    <w:rsid w:val="005C22A0"/>
    <w:rsid w:val="005C2318"/>
    <w:rsid w:val="005C242D"/>
    <w:rsid w:val="005C282D"/>
    <w:rsid w:val="005C29B3"/>
    <w:rsid w:val="005C2C97"/>
    <w:rsid w:val="005C31A9"/>
    <w:rsid w:val="005C34DD"/>
    <w:rsid w:val="005C36FF"/>
    <w:rsid w:val="005C3A2D"/>
    <w:rsid w:val="005C454E"/>
    <w:rsid w:val="005C5037"/>
    <w:rsid w:val="005C5B70"/>
    <w:rsid w:val="005C6120"/>
    <w:rsid w:val="005C6218"/>
    <w:rsid w:val="005C6643"/>
    <w:rsid w:val="005C6657"/>
    <w:rsid w:val="005C6B3F"/>
    <w:rsid w:val="005D0CC5"/>
    <w:rsid w:val="005D0E37"/>
    <w:rsid w:val="005D13B5"/>
    <w:rsid w:val="005D1853"/>
    <w:rsid w:val="005D2535"/>
    <w:rsid w:val="005D26A6"/>
    <w:rsid w:val="005D2E20"/>
    <w:rsid w:val="005D2FD6"/>
    <w:rsid w:val="005D34B1"/>
    <w:rsid w:val="005D374F"/>
    <w:rsid w:val="005D39C7"/>
    <w:rsid w:val="005D3CF7"/>
    <w:rsid w:val="005D41B5"/>
    <w:rsid w:val="005D46A3"/>
    <w:rsid w:val="005D4F99"/>
    <w:rsid w:val="005D5E0B"/>
    <w:rsid w:val="005D5E13"/>
    <w:rsid w:val="005D64DE"/>
    <w:rsid w:val="005D68DC"/>
    <w:rsid w:val="005D75B4"/>
    <w:rsid w:val="005D7601"/>
    <w:rsid w:val="005D765F"/>
    <w:rsid w:val="005D7990"/>
    <w:rsid w:val="005E0241"/>
    <w:rsid w:val="005E0487"/>
    <w:rsid w:val="005E06DC"/>
    <w:rsid w:val="005E0D20"/>
    <w:rsid w:val="005E127A"/>
    <w:rsid w:val="005E1F5C"/>
    <w:rsid w:val="005E2DC9"/>
    <w:rsid w:val="005E3161"/>
    <w:rsid w:val="005E344A"/>
    <w:rsid w:val="005E3A75"/>
    <w:rsid w:val="005E3AEF"/>
    <w:rsid w:val="005E3B31"/>
    <w:rsid w:val="005E3C68"/>
    <w:rsid w:val="005E3D23"/>
    <w:rsid w:val="005E3E52"/>
    <w:rsid w:val="005E42EE"/>
    <w:rsid w:val="005E4696"/>
    <w:rsid w:val="005E4CF6"/>
    <w:rsid w:val="005E4D59"/>
    <w:rsid w:val="005E4EDA"/>
    <w:rsid w:val="005E51C4"/>
    <w:rsid w:val="005E56B2"/>
    <w:rsid w:val="005E589A"/>
    <w:rsid w:val="005E5B44"/>
    <w:rsid w:val="005E625F"/>
    <w:rsid w:val="005E65A3"/>
    <w:rsid w:val="005E6796"/>
    <w:rsid w:val="005E68C8"/>
    <w:rsid w:val="005E6984"/>
    <w:rsid w:val="005E6D35"/>
    <w:rsid w:val="005E7475"/>
    <w:rsid w:val="005E79A4"/>
    <w:rsid w:val="005E7C9B"/>
    <w:rsid w:val="005F0027"/>
    <w:rsid w:val="005F0471"/>
    <w:rsid w:val="005F0D51"/>
    <w:rsid w:val="005F1365"/>
    <w:rsid w:val="005F204B"/>
    <w:rsid w:val="005F2449"/>
    <w:rsid w:val="005F2599"/>
    <w:rsid w:val="005F2CB8"/>
    <w:rsid w:val="005F2FD8"/>
    <w:rsid w:val="005F3219"/>
    <w:rsid w:val="005F3357"/>
    <w:rsid w:val="005F341A"/>
    <w:rsid w:val="005F3596"/>
    <w:rsid w:val="005F35C7"/>
    <w:rsid w:val="005F472C"/>
    <w:rsid w:val="005F48A2"/>
    <w:rsid w:val="005F51DA"/>
    <w:rsid w:val="005F5A14"/>
    <w:rsid w:val="005F5B5F"/>
    <w:rsid w:val="005F5BCF"/>
    <w:rsid w:val="005F5DAB"/>
    <w:rsid w:val="005F5EC3"/>
    <w:rsid w:val="005F5F48"/>
    <w:rsid w:val="005F6005"/>
    <w:rsid w:val="005F652F"/>
    <w:rsid w:val="005F737D"/>
    <w:rsid w:val="005F7573"/>
    <w:rsid w:val="00601884"/>
    <w:rsid w:val="006026CD"/>
    <w:rsid w:val="0060286C"/>
    <w:rsid w:val="00602F26"/>
    <w:rsid w:val="006042D4"/>
    <w:rsid w:val="00604315"/>
    <w:rsid w:val="00604D58"/>
    <w:rsid w:val="0060524B"/>
    <w:rsid w:val="00605472"/>
    <w:rsid w:val="00605906"/>
    <w:rsid w:val="006059BD"/>
    <w:rsid w:val="00605A23"/>
    <w:rsid w:val="00605DB9"/>
    <w:rsid w:val="00605F38"/>
    <w:rsid w:val="00606512"/>
    <w:rsid w:val="0060695B"/>
    <w:rsid w:val="006074BE"/>
    <w:rsid w:val="00607553"/>
    <w:rsid w:val="00607903"/>
    <w:rsid w:val="00607B07"/>
    <w:rsid w:val="00607BF3"/>
    <w:rsid w:val="00607DFF"/>
    <w:rsid w:val="0061012A"/>
    <w:rsid w:val="006104CB"/>
    <w:rsid w:val="00610F9A"/>
    <w:rsid w:val="00612032"/>
    <w:rsid w:val="006121CA"/>
    <w:rsid w:val="00612865"/>
    <w:rsid w:val="00612EA0"/>
    <w:rsid w:val="006133F2"/>
    <w:rsid w:val="00613481"/>
    <w:rsid w:val="00613811"/>
    <w:rsid w:val="0061384C"/>
    <w:rsid w:val="00613F9D"/>
    <w:rsid w:val="006151D7"/>
    <w:rsid w:val="006155F6"/>
    <w:rsid w:val="006156ED"/>
    <w:rsid w:val="00615A50"/>
    <w:rsid w:val="006160B8"/>
    <w:rsid w:val="00616946"/>
    <w:rsid w:val="00617145"/>
    <w:rsid w:val="00617508"/>
    <w:rsid w:val="00617E6C"/>
    <w:rsid w:val="006205AC"/>
    <w:rsid w:val="006207B5"/>
    <w:rsid w:val="00620A0B"/>
    <w:rsid w:val="00620A62"/>
    <w:rsid w:val="00620B40"/>
    <w:rsid w:val="00621140"/>
    <w:rsid w:val="00621193"/>
    <w:rsid w:val="0062120C"/>
    <w:rsid w:val="00621595"/>
    <w:rsid w:val="006216E9"/>
    <w:rsid w:val="00621AC7"/>
    <w:rsid w:val="00621D96"/>
    <w:rsid w:val="00622399"/>
    <w:rsid w:val="006230E7"/>
    <w:rsid w:val="00623536"/>
    <w:rsid w:val="00623920"/>
    <w:rsid w:val="0062465F"/>
    <w:rsid w:val="00624946"/>
    <w:rsid w:val="006250DE"/>
    <w:rsid w:val="0062510E"/>
    <w:rsid w:val="006260A2"/>
    <w:rsid w:val="0062626E"/>
    <w:rsid w:val="00626294"/>
    <w:rsid w:val="006263DD"/>
    <w:rsid w:val="006269FC"/>
    <w:rsid w:val="00626A3C"/>
    <w:rsid w:val="00626CCE"/>
    <w:rsid w:val="00626CDC"/>
    <w:rsid w:val="0062705D"/>
    <w:rsid w:val="0062775C"/>
    <w:rsid w:val="006278E0"/>
    <w:rsid w:val="006279F7"/>
    <w:rsid w:val="00627A98"/>
    <w:rsid w:val="00630349"/>
    <w:rsid w:val="0063050D"/>
    <w:rsid w:val="00630524"/>
    <w:rsid w:val="00630639"/>
    <w:rsid w:val="00630834"/>
    <w:rsid w:val="00630AA1"/>
    <w:rsid w:val="00630AFD"/>
    <w:rsid w:val="00630CBB"/>
    <w:rsid w:val="00630EB7"/>
    <w:rsid w:val="00631190"/>
    <w:rsid w:val="006314C7"/>
    <w:rsid w:val="00631CC1"/>
    <w:rsid w:val="00631D0C"/>
    <w:rsid w:val="006321DE"/>
    <w:rsid w:val="00632857"/>
    <w:rsid w:val="00632965"/>
    <w:rsid w:val="00632A94"/>
    <w:rsid w:val="00632B51"/>
    <w:rsid w:val="00632FBE"/>
    <w:rsid w:val="0063394F"/>
    <w:rsid w:val="00633969"/>
    <w:rsid w:val="00634239"/>
    <w:rsid w:val="006352DD"/>
    <w:rsid w:val="006378A6"/>
    <w:rsid w:val="006403B9"/>
    <w:rsid w:val="006407CE"/>
    <w:rsid w:val="00640F01"/>
    <w:rsid w:val="006411E9"/>
    <w:rsid w:val="00641492"/>
    <w:rsid w:val="0064152E"/>
    <w:rsid w:val="00641AAF"/>
    <w:rsid w:val="00641AD3"/>
    <w:rsid w:val="00641B12"/>
    <w:rsid w:val="006423F2"/>
    <w:rsid w:val="00642659"/>
    <w:rsid w:val="00642956"/>
    <w:rsid w:val="00642E33"/>
    <w:rsid w:val="00643CE2"/>
    <w:rsid w:val="00643F04"/>
    <w:rsid w:val="0064440D"/>
    <w:rsid w:val="00644691"/>
    <w:rsid w:val="00644794"/>
    <w:rsid w:val="00644B7A"/>
    <w:rsid w:val="006450E9"/>
    <w:rsid w:val="00645394"/>
    <w:rsid w:val="00645579"/>
    <w:rsid w:val="006458AD"/>
    <w:rsid w:val="0064676D"/>
    <w:rsid w:val="00646DE9"/>
    <w:rsid w:val="00646F92"/>
    <w:rsid w:val="00646FA8"/>
    <w:rsid w:val="006470CD"/>
    <w:rsid w:val="006476B0"/>
    <w:rsid w:val="006477BF"/>
    <w:rsid w:val="00647B21"/>
    <w:rsid w:val="00647B61"/>
    <w:rsid w:val="006506DD"/>
    <w:rsid w:val="00651064"/>
    <w:rsid w:val="00651235"/>
    <w:rsid w:val="0065128D"/>
    <w:rsid w:val="006512A2"/>
    <w:rsid w:val="006513B6"/>
    <w:rsid w:val="006517AC"/>
    <w:rsid w:val="00651C83"/>
    <w:rsid w:val="006521CC"/>
    <w:rsid w:val="0065384E"/>
    <w:rsid w:val="00653A4D"/>
    <w:rsid w:val="00653C55"/>
    <w:rsid w:val="00653F3D"/>
    <w:rsid w:val="00653F98"/>
    <w:rsid w:val="00654E21"/>
    <w:rsid w:val="00654F8B"/>
    <w:rsid w:val="00655302"/>
    <w:rsid w:val="006554F4"/>
    <w:rsid w:val="00655F06"/>
    <w:rsid w:val="00656325"/>
    <w:rsid w:val="00656921"/>
    <w:rsid w:val="00656974"/>
    <w:rsid w:val="006569D5"/>
    <w:rsid w:val="00656BCB"/>
    <w:rsid w:val="00657B2E"/>
    <w:rsid w:val="00657CA6"/>
    <w:rsid w:val="006609D4"/>
    <w:rsid w:val="006615DB"/>
    <w:rsid w:val="00661797"/>
    <w:rsid w:val="00661E12"/>
    <w:rsid w:val="00661F83"/>
    <w:rsid w:val="00662847"/>
    <w:rsid w:val="006628D1"/>
    <w:rsid w:val="00662D89"/>
    <w:rsid w:val="00662E19"/>
    <w:rsid w:val="00663743"/>
    <w:rsid w:val="006637D7"/>
    <w:rsid w:val="00663B26"/>
    <w:rsid w:val="00663D26"/>
    <w:rsid w:val="006646D5"/>
    <w:rsid w:val="00665656"/>
    <w:rsid w:val="00665B8E"/>
    <w:rsid w:val="00665B9E"/>
    <w:rsid w:val="00667A41"/>
    <w:rsid w:val="006705DC"/>
    <w:rsid w:val="00670929"/>
    <w:rsid w:val="00670C15"/>
    <w:rsid w:val="00670C24"/>
    <w:rsid w:val="00670D9E"/>
    <w:rsid w:val="006717FC"/>
    <w:rsid w:val="00671B19"/>
    <w:rsid w:val="00671C93"/>
    <w:rsid w:val="00672110"/>
    <w:rsid w:val="0067308B"/>
    <w:rsid w:val="00673691"/>
    <w:rsid w:val="0067401E"/>
    <w:rsid w:val="006741F5"/>
    <w:rsid w:val="00674F5E"/>
    <w:rsid w:val="006751C4"/>
    <w:rsid w:val="006753BB"/>
    <w:rsid w:val="006754F8"/>
    <w:rsid w:val="00675B5F"/>
    <w:rsid w:val="006762B2"/>
    <w:rsid w:val="006762D7"/>
    <w:rsid w:val="00676673"/>
    <w:rsid w:val="00676681"/>
    <w:rsid w:val="0067692F"/>
    <w:rsid w:val="00676C29"/>
    <w:rsid w:val="00676C7A"/>
    <w:rsid w:val="00676E4F"/>
    <w:rsid w:val="0067709B"/>
    <w:rsid w:val="00677683"/>
    <w:rsid w:val="00677B68"/>
    <w:rsid w:val="00680D60"/>
    <w:rsid w:val="006814F2"/>
    <w:rsid w:val="0068165A"/>
    <w:rsid w:val="00681F77"/>
    <w:rsid w:val="00681F7E"/>
    <w:rsid w:val="006821F7"/>
    <w:rsid w:val="006823D2"/>
    <w:rsid w:val="006831F8"/>
    <w:rsid w:val="00683629"/>
    <w:rsid w:val="006836BC"/>
    <w:rsid w:val="00683DA3"/>
    <w:rsid w:val="00683E3F"/>
    <w:rsid w:val="0068419D"/>
    <w:rsid w:val="00684982"/>
    <w:rsid w:val="00684C04"/>
    <w:rsid w:val="00684FCC"/>
    <w:rsid w:val="006857C6"/>
    <w:rsid w:val="00685C40"/>
    <w:rsid w:val="00685C94"/>
    <w:rsid w:val="00685F82"/>
    <w:rsid w:val="0068603D"/>
    <w:rsid w:val="00686E3A"/>
    <w:rsid w:val="006871E5"/>
    <w:rsid w:val="006877A2"/>
    <w:rsid w:val="006877FC"/>
    <w:rsid w:val="00687E4F"/>
    <w:rsid w:val="00687FAA"/>
    <w:rsid w:val="0069090D"/>
    <w:rsid w:val="006912AD"/>
    <w:rsid w:val="006917FC"/>
    <w:rsid w:val="00692200"/>
    <w:rsid w:val="006922B3"/>
    <w:rsid w:val="00692303"/>
    <w:rsid w:val="00692EF7"/>
    <w:rsid w:val="00692FBC"/>
    <w:rsid w:val="00693612"/>
    <w:rsid w:val="00693622"/>
    <w:rsid w:val="00693673"/>
    <w:rsid w:val="006936CA"/>
    <w:rsid w:val="00693922"/>
    <w:rsid w:val="006939B4"/>
    <w:rsid w:val="00693C84"/>
    <w:rsid w:val="00693D24"/>
    <w:rsid w:val="00694518"/>
    <w:rsid w:val="006953DA"/>
    <w:rsid w:val="006959F0"/>
    <w:rsid w:val="00695E3F"/>
    <w:rsid w:val="00695F92"/>
    <w:rsid w:val="006960FD"/>
    <w:rsid w:val="00696C06"/>
    <w:rsid w:val="00696F82"/>
    <w:rsid w:val="0069728D"/>
    <w:rsid w:val="0069754F"/>
    <w:rsid w:val="006A009E"/>
    <w:rsid w:val="006A0367"/>
    <w:rsid w:val="006A06B3"/>
    <w:rsid w:val="006A0C0E"/>
    <w:rsid w:val="006A0CC1"/>
    <w:rsid w:val="006A0DA6"/>
    <w:rsid w:val="006A0EB2"/>
    <w:rsid w:val="006A134E"/>
    <w:rsid w:val="006A1662"/>
    <w:rsid w:val="006A1B76"/>
    <w:rsid w:val="006A2906"/>
    <w:rsid w:val="006A29D6"/>
    <w:rsid w:val="006A2CE3"/>
    <w:rsid w:val="006A301B"/>
    <w:rsid w:val="006A3782"/>
    <w:rsid w:val="006A3EF1"/>
    <w:rsid w:val="006A41DC"/>
    <w:rsid w:val="006A4D6F"/>
    <w:rsid w:val="006A4DE9"/>
    <w:rsid w:val="006A515E"/>
    <w:rsid w:val="006A57B7"/>
    <w:rsid w:val="006A582C"/>
    <w:rsid w:val="006A5A4F"/>
    <w:rsid w:val="006A62CD"/>
    <w:rsid w:val="006A634D"/>
    <w:rsid w:val="006A656D"/>
    <w:rsid w:val="006A685C"/>
    <w:rsid w:val="006A688A"/>
    <w:rsid w:val="006A6949"/>
    <w:rsid w:val="006A6C43"/>
    <w:rsid w:val="006A725C"/>
    <w:rsid w:val="006A74CF"/>
    <w:rsid w:val="006A768F"/>
    <w:rsid w:val="006A79A0"/>
    <w:rsid w:val="006A7A6C"/>
    <w:rsid w:val="006A7BC7"/>
    <w:rsid w:val="006A7C83"/>
    <w:rsid w:val="006B048D"/>
    <w:rsid w:val="006B04D7"/>
    <w:rsid w:val="006B0C55"/>
    <w:rsid w:val="006B1156"/>
    <w:rsid w:val="006B1CAB"/>
    <w:rsid w:val="006B229D"/>
    <w:rsid w:val="006B234D"/>
    <w:rsid w:val="006B23B1"/>
    <w:rsid w:val="006B3666"/>
    <w:rsid w:val="006B381E"/>
    <w:rsid w:val="006B3C43"/>
    <w:rsid w:val="006B3D79"/>
    <w:rsid w:val="006B3F9D"/>
    <w:rsid w:val="006B4EFD"/>
    <w:rsid w:val="006B5033"/>
    <w:rsid w:val="006B512C"/>
    <w:rsid w:val="006B53D8"/>
    <w:rsid w:val="006B5547"/>
    <w:rsid w:val="006B574D"/>
    <w:rsid w:val="006B5D1F"/>
    <w:rsid w:val="006B5DA9"/>
    <w:rsid w:val="006B60B4"/>
    <w:rsid w:val="006B6141"/>
    <w:rsid w:val="006B61AC"/>
    <w:rsid w:val="006B68AE"/>
    <w:rsid w:val="006B68FF"/>
    <w:rsid w:val="006B69D9"/>
    <w:rsid w:val="006B6AB4"/>
    <w:rsid w:val="006B79B9"/>
    <w:rsid w:val="006B7EA1"/>
    <w:rsid w:val="006B7ED6"/>
    <w:rsid w:val="006B7EF6"/>
    <w:rsid w:val="006C0F58"/>
    <w:rsid w:val="006C13D5"/>
    <w:rsid w:val="006C1DB1"/>
    <w:rsid w:val="006C349B"/>
    <w:rsid w:val="006C3E27"/>
    <w:rsid w:val="006C41DD"/>
    <w:rsid w:val="006C48E1"/>
    <w:rsid w:val="006C4A91"/>
    <w:rsid w:val="006C5438"/>
    <w:rsid w:val="006C5510"/>
    <w:rsid w:val="006C5982"/>
    <w:rsid w:val="006C59FC"/>
    <w:rsid w:val="006C5CD5"/>
    <w:rsid w:val="006C5E57"/>
    <w:rsid w:val="006C62F3"/>
    <w:rsid w:val="006C669E"/>
    <w:rsid w:val="006C6E4E"/>
    <w:rsid w:val="006C783C"/>
    <w:rsid w:val="006C7B24"/>
    <w:rsid w:val="006C7B2A"/>
    <w:rsid w:val="006C7F72"/>
    <w:rsid w:val="006D013A"/>
    <w:rsid w:val="006D02D7"/>
    <w:rsid w:val="006D0346"/>
    <w:rsid w:val="006D0F92"/>
    <w:rsid w:val="006D10C5"/>
    <w:rsid w:val="006D12A6"/>
    <w:rsid w:val="006D145E"/>
    <w:rsid w:val="006D1BC6"/>
    <w:rsid w:val="006D1E8A"/>
    <w:rsid w:val="006D1F32"/>
    <w:rsid w:val="006D227A"/>
    <w:rsid w:val="006D2400"/>
    <w:rsid w:val="006D2518"/>
    <w:rsid w:val="006D26B6"/>
    <w:rsid w:val="006D2898"/>
    <w:rsid w:val="006D30E9"/>
    <w:rsid w:val="006D36B0"/>
    <w:rsid w:val="006D3C30"/>
    <w:rsid w:val="006D3E10"/>
    <w:rsid w:val="006D4A97"/>
    <w:rsid w:val="006D553F"/>
    <w:rsid w:val="006D55BB"/>
    <w:rsid w:val="006D57A5"/>
    <w:rsid w:val="006D5CCF"/>
    <w:rsid w:val="006D5DAD"/>
    <w:rsid w:val="006D5DFB"/>
    <w:rsid w:val="006D5FD7"/>
    <w:rsid w:val="006D61EC"/>
    <w:rsid w:val="006D67F2"/>
    <w:rsid w:val="006D68DD"/>
    <w:rsid w:val="006D75A4"/>
    <w:rsid w:val="006D76D3"/>
    <w:rsid w:val="006D7A69"/>
    <w:rsid w:val="006D7E15"/>
    <w:rsid w:val="006E0011"/>
    <w:rsid w:val="006E0244"/>
    <w:rsid w:val="006E0B58"/>
    <w:rsid w:val="006E0DCA"/>
    <w:rsid w:val="006E0E84"/>
    <w:rsid w:val="006E138C"/>
    <w:rsid w:val="006E146E"/>
    <w:rsid w:val="006E2310"/>
    <w:rsid w:val="006E2CE5"/>
    <w:rsid w:val="006E2D66"/>
    <w:rsid w:val="006E302E"/>
    <w:rsid w:val="006E3D75"/>
    <w:rsid w:val="006E3DF3"/>
    <w:rsid w:val="006E4108"/>
    <w:rsid w:val="006E46AB"/>
    <w:rsid w:val="006E49C8"/>
    <w:rsid w:val="006E53B2"/>
    <w:rsid w:val="006E54FB"/>
    <w:rsid w:val="006E56DA"/>
    <w:rsid w:val="006E598A"/>
    <w:rsid w:val="006E5EFB"/>
    <w:rsid w:val="006E6F63"/>
    <w:rsid w:val="006E72D9"/>
    <w:rsid w:val="006E77DD"/>
    <w:rsid w:val="006E7881"/>
    <w:rsid w:val="006E7D43"/>
    <w:rsid w:val="006E7FAC"/>
    <w:rsid w:val="006F0303"/>
    <w:rsid w:val="006F0DC2"/>
    <w:rsid w:val="006F1203"/>
    <w:rsid w:val="006F1635"/>
    <w:rsid w:val="006F19D2"/>
    <w:rsid w:val="006F2520"/>
    <w:rsid w:val="006F26F0"/>
    <w:rsid w:val="006F2754"/>
    <w:rsid w:val="006F2B86"/>
    <w:rsid w:val="006F312A"/>
    <w:rsid w:val="006F3F51"/>
    <w:rsid w:val="006F40A2"/>
    <w:rsid w:val="006F4C0F"/>
    <w:rsid w:val="006F504A"/>
    <w:rsid w:val="006F55B9"/>
    <w:rsid w:val="006F5B90"/>
    <w:rsid w:val="006F5D71"/>
    <w:rsid w:val="006F5E9E"/>
    <w:rsid w:val="006F6960"/>
    <w:rsid w:val="006F6C9F"/>
    <w:rsid w:val="006F778B"/>
    <w:rsid w:val="006F781C"/>
    <w:rsid w:val="0070066D"/>
    <w:rsid w:val="00700763"/>
    <w:rsid w:val="007009CA"/>
    <w:rsid w:val="00700D17"/>
    <w:rsid w:val="00700DF5"/>
    <w:rsid w:val="007013AA"/>
    <w:rsid w:val="007013D3"/>
    <w:rsid w:val="00702758"/>
    <w:rsid w:val="007027C3"/>
    <w:rsid w:val="00702D66"/>
    <w:rsid w:val="007034FD"/>
    <w:rsid w:val="007035AC"/>
    <w:rsid w:val="00703A89"/>
    <w:rsid w:val="00703AD4"/>
    <w:rsid w:val="00703B48"/>
    <w:rsid w:val="00703D7A"/>
    <w:rsid w:val="007041BD"/>
    <w:rsid w:val="0070459A"/>
    <w:rsid w:val="007047A2"/>
    <w:rsid w:val="0070527B"/>
    <w:rsid w:val="007053B3"/>
    <w:rsid w:val="0070598B"/>
    <w:rsid w:val="00705C87"/>
    <w:rsid w:val="00706147"/>
    <w:rsid w:val="00706316"/>
    <w:rsid w:val="007066BD"/>
    <w:rsid w:val="00706CBF"/>
    <w:rsid w:val="007073C8"/>
    <w:rsid w:val="00707A23"/>
    <w:rsid w:val="00707D3F"/>
    <w:rsid w:val="00710202"/>
    <w:rsid w:val="00710248"/>
    <w:rsid w:val="007107C4"/>
    <w:rsid w:val="007110E6"/>
    <w:rsid w:val="007117BA"/>
    <w:rsid w:val="007119BC"/>
    <w:rsid w:val="00711D8F"/>
    <w:rsid w:val="007120E8"/>
    <w:rsid w:val="00712190"/>
    <w:rsid w:val="00712285"/>
    <w:rsid w:val="00713002"/>
    <w:rsid w:val="0071388E"/>
    <w:rsid w:val="00713BA1"/>
    <w:rsid w:val="00713E28"/>
    <w:rsid w:val="007143ED"/>
    <w:rsid w:val="00714645"/>
    <w:rsid w:val="00714FD7"/>
    <w:rsid w:val="0071533D"/>
    <w:rsid w:val="007156E0"/>
    <w:rsid w:val="0071577A"/>
    <w:rsid w:val="00715A1C"/>
    <w:rsid w:val="00715E00"/>
    <w:rsid w:val="007160E2"/>
    <w:rsid w:val="00716FAD"/>
    <w:rsid w:val="007179D9"/>
    <w:rsid w:val="007203DB"/>
    <w:rsid w:val="007210AE"/>
    <w:rsid w:val="007211E1"/>
    <w:rsid w:val="00721AFA"/>
    <w:rsid w:val="00721B2B"/>
    <w:rsid w:val="00721D22"/>
    <w:rsid w:val="00722585"/>
    <w:rsid w:val="007228FE"/>
    <w:rsid w:val="00723BA3"/>
    <w:rsid w:val="00724038"/>
    <w:rsid w:val="00724A34"/>
    <w:rsid w:val="00724D1A"/>
    <w:rsid w:val="00724D93"/>
    <w:rsid w:val="007257E5"/>
    <w:rsid w:val="00725C23"/>
    <w:rsid w:val="00725F99"/>
    <w:rsid w:val="0072614C"/>
    <w:rsid w:val="007263CB"/>
    <w:rsid w:val="0072662C"/>
    <w:rsid w:val="00726C99"/>
    <w:rsid w:val="00726EBD"/>
    <w:rsid w:val="00726F5F"/>
    <w:rsid w:val="00727916"/>
    <w:rsid w:val="00727E9B"/>
    <w:rsid w:val="0073043C"/>
    <w:rsid w:val="007305D0"/>
    <w:rsid w:val="00730A67"/>
    <w:rsid w:val="00730D25"/>
    <w:rsid w:val="00731248"/>
    <w:rsid w:val="0073290E"/>
    <w:rsid w:val="00732A47"/>
    <w:rsid w:val="00732A6F"/>
    <w:rsid w:val="00732AE8"/>
    <w:rsid w:val="00732B7A"/>
    <w:rsid w:val="007332AE"/>
    <w:rsid w:val="00733723"/>
    <w:rsid w:val="00733CE3"/>
    <w:rsid w:val="007358C8"/>
    <w:rsid w:val="00735A27"/>
    <w:rsid w:val="00735E18"/>
    <w:rsid w:val="0073647F"/>
    <w:rsid w:val="00736CED"/>
    <w:rsid w:val="007377D5"/>
    <w:rsid w:val="00737AD8"/>
    <w:rsid w:val="00737B8C"/>
    <w:rsid w:val="00737FA3"/>
    <w:rsid w:val="0074061F"/>
    <w:rsid w:val="00740B04"/>
    <w:rsid w:val="00740DB2"/>
    <w:rsid w:val="007415D8"/>
    <w:rsid w:val="0074192F"/>
    <w:rsid w:val="00741B88"/>
    <w:rsid w:val="007423D6"/>
    <w:rsid w:val="00742B83"/>
    <w:rsid w:val="00742DCD"/>
    <w:rsid w:val="00743804"/>
    <w:rsid w:val="00743BCE"/>
    <w:rsid w:val="007443A9"/>
    <w:rsid w:val="0074468A"/>
    <w:rsid w:val="007452B5"/>
    <w:rsid w:val="00745AA7"/>
    <w:rsid w:val="00745B75"/>
    <w:rsid w:val="00745EC4"/>
    <w:rsid w:val="007467E2"/>
    <w:rsid w:val="007469CF"/>
    <w:rsid w:val="00746C13"/>
    <w:rsid w:val="00747370"/>
    <w:rsid w:val="00747552"/>
    <w:rsid w:val="0074778A"/>
    <w:rsid w:val="00747ABD"/>
    <w:rsid w:val="00750582"/>
    <w:rsid w:val="00751413"/>
    <w:rsid w:val="00751442"/>
    <w:rsid w:val="007516F2"/>
    <w:rsid w:val="00751829"/>
    <w:rsid w:val="007518B1"/>
    <w:rsid w:val="00751B02"/>
    <w:rsid w:val="00751C37"/>
    <w:rsid w:val="00751E50"/>
    <w:rsid w:val="00752751"/>
    <w:rsid w:val="00752977"/>
    <w:rsid w:val="00752D99"/>
    <w:rsid w:val="00752DF0"/>
    <w:rsid w:val="0075304B"/>
    <w:rsid w:val="00753707"/>
    <w:rsid w:val="00753BA5"/>
    <w:rsid w:val="00753C96"/>
    <w:rsid w:val="00754517"/>
    <w:rsid w:val="00754CA0"/>
    <w:rsid w:val="00755462"/>
    <w:rsid w:val="007558D3"/>
    <w:rsid w:val="007558E1"/>
    <w:rsid w:val="00755952"/>
    <w:rsid w:val="00755B61"/>
    <w:rsid w:val="0075665D"/>
    <w:rsid w:val="00756676"/>
    <w:rsid w:val="00756BAA"/>
    <w:rsid w:val="00757030"/>
    <w:rsid w:val="0075796D"/>
    <w:rsid w:val="00757C08"/>
    <w:rsid w:val="00757C22"/>
    <w:rsid w:val="00757D4C"/>
    <w:rsid w:val="00757F16"/>
    <w:rsid w:val="00760A94"/>
    <w:rsid w:val="00760C7D"/>
    <w:rsid w:val="00760F05"/>
    <w:rsid w:val="00761199"/>
    <w:rsid w:val="00761337"/>
    <w:rsid w:val="00761670"/>
    <w:rsid w:val="00761B2F"/>
    <w:rsid w:val="00761D8C"/>
    <w:rsid w:val="00762760"/>
    <w:rsid w:val="00762782"/>
    <w:rsid w:val="0076288A"/>
    <w:rsid w:val="00762EC9"/>
    <w:rsid w:val="0076376C"/>
    <w:rsid w:val="00763B9D"/>
    <w:rsid w:val="00764128"/>
    <w:rsid w:val="0076426D"/>
    <w:rsid w:val="00764364"/>
    <w:rsid w:val="00764A16"/>
    <w:rsid w:val="00764AEA"/>
    <w:rsid w:val="00764B26"/>
    <w:rsid w:val="00765856"/>
    <w:rsid w:val="007668BB"/>
    <w:rsid w:val="00766C0D"/>
    <w:rsid w:val="00767049"/>
    <w:rsid w:val="0076712E"/>
    <w:rsid w:val="0076779C"/>
    <w:rsid w:val="00770000"/>
    <w:rsid w:val="00770500"/>
    <w:rsid w:val="00770A93"/>
    <w:rsid w:val="00770E8A"/>
    <w:rsid w:val="00771408"/>
    <w:rsid w:val="007714CB"/>
    <w:rsid w:val="00771C2D"/>
    <w:rsid w:val="00771CBB"/>
    <w:rsid w:val="00771F98"/>
    <w:rsid w:val="00772036"/>
    <w:rsid w:val="007722FB"/>
    <w:rsid w:val="007724DD"/>
    <w:rsid w:val="00772A81"/>
    <w:rsid w:val="00772E26"/>
    <w:rsid w:val="00773429"/>
    <w:rsid w:val="00773B0B"/>
    <w:rsid w:val="00773EAE"/>
    <w:rsid w:val="007746E5"/>
    <w:rsid w:val="00774D56"/>
    <w:rsid w:val="00775B16"/>
    <w:rsid w:val="00775F4A"/>
    <w:rsid w:val="00776241"/>
    <w:rsid w:val="00776626"/>
    <w:rsid w:val="007768E8"/>
    <w:rsid w:val="0077698F"/>
    <w:rsid w:val="007769DA"/>
    <w:rsid w:val="00776C1A"/>
    <w:rsid w:val="00777095"/>
    <w:rsid w:val="0078002E"/>
    <w:rsid w:val="0078042F"/>
    <w:rsid w:val="007804E9"/>
    <w:rsid w:val="007807AB"/>
    <w:rsid w:val="0078098C"/>
    <w:rsid w:val="00780B29"/>
    <w:rsid w:val="0078143C"/>
    <w:rsid w:val="0078149E"/>
    <w:rsid w:val="00782311"/>
    <w:rsid w:val="00782366"/>
    <w:rsid w:val="00782717"/>
    <w:rsid w:val="00782799"/>
    <w:rsid w:val="00782894"/>
    <w:rsid w:val="00782C59"/>
    <w:rsid w:val="007835B1"/>
    <w:rsid w:val="007839F8"/>
    <w:rsid w:val="007845B7"/>
    <w:rsid w:val="00784BA4"/>
    <w:rsid w:val="00784F5C"/>
    <w:rsid w:val="007854C8"/>
    <w:rsid w:val="007856DA"/>
    <w:rsid w:val="00786EB9"/>
    <w:rsid w:val="00787901"/>
    <w:rsid w:val="007907C7"/>
    <w:rsid w:val="00790915"/>
    <w:rsid w:val="00790BDF"/>
    <w:rsid w:val="00791266"/>
    <w:rsid w:val="0079195E"/>
    <w:rsid w:val="00791C20"/>
    <w:rsid w:val="00791D2D"/>
    <w:rsid w:val="00791E14"/>
    <w:rsid w:val="00791F83"/>
    <w:rsid w:val="00792461"/>
    <w:rsid w:val="00792718"/>
    <w:rsid w:val="00792954"/>
    <w:rsid w:val="007938A4"/>
    <w:rsid w:val="00793D61"/>
    <w:rsid w:val="007941FB"/>
    <w:rsid w:val="007942CE"/>
    <w:rsid w:val="0079507D"/>
    <w:rsid w:val="00795276"/>
    <w:rsid w:val="00795603"/>
    <w:rsid w:val="00796013"/>
    <w:rsid w:val="00796447"/>
    <w:rsid w:val="00796A26"/>
    <w:rsid w:val="00797073"/>
    <w:rsid w:val="007970C4"/>
    <w:rsid w:val="007971DC"/>
    <w:rsid w:val="007A0135"/>
    <w:rsid w:val="007A06AD"/>
    <w:rsid w:val="007A0855"/>
    <w:rsid w:val="007A11B6"/>
    <w:rsid w:val="007A1DA4"/>
    <w:rsid w:val="007A1F60"/>
    <w:rsid w:val="007A2015"/>
    <w:rsid w:val="007A2318"/>
    <w:rsid w:val="007A2392"/>
    <w:rsid w:val="007A2410"/>
    <w:rsid w:val="007A2AD0"/>
    <w:rsid w:val="007A2B8F"/>
    <w:rsid w:val="007A2F1B"/>
    <w:rsid w:val="007A35F7"/>
    <w:rsid w:val="007A3CBB"/>
    <w:rsid w:val="007A3D6E"/>
    <w:rsid w:val="007A4083"/>
    <w:rsid w:val="007A4106"/>
    <w:rsid w:val="007A4260"/>
    <w:rsid w:val="007A44DD"/>
    <w:rsid w:val="007A4E09"/>
    <w:rsid w:val="007A555A"/>
    <w:rsid w:val="007A55C3"/>
    <w:rsid w:val="007A5B1F"/>
    <w:rsid w:val="007A5CB6"/>
    <w:rsid w:val="007A6B5D"/>
    <w:rsid w:val="007A6FAE"/>
    <w:rsid w:val="007A749D"/>
    <w:rsid w:val="007A777F"/>
    <w:rsid w:val="007A79FC"/>
    <w:rsid w:val="007A7BA5"/>
    <w:rsid w:val="007A7C75"/>
    <w:rsid w:val="007B05AA"/>
    <w:rsid w:val="007B120C"/>
    <w:rsid w:val="007B1625"/>
    <w:rsid w:val="007B1AAC"/>
    <w:rsid w:val="007B2022"/>
    <w:rsid w:val="007B2F52"/>
    <w:rsid w:val="007B3506"/>
    <w:rsid w:val="007B3576"/>
    <w:rsid w:val="007B35E2"/>
    <w:rsid w:val="007B36E9"/>
    <w:rsid w:val="007B3AB9"/>
    <w:rsid w:val="007B43CF"/>
    <w:rsid w:val="007B5B0F"/>
    <w:rsid w:val="007B6184"/>
    <w:rsid w:val="007B64AE"/>
    <w:rsid w:val="007B65EB"/>
    <w:rsid w:val="007B70F1"/>
    <w:rsid w:val="007B7953"/>
    <w:rsid w:val="007B7A96"/>
    <w:rsid w:val="007C0E04"/>
    <w:rsid w:val="007C1548"/>
    <w:rsid w:val="007C17CB"/>
    <w:rsid w:val="007C19BE"/>
    <w:rsid w:val="007C19FA"/>
    <w:rsid w:val="007C1D35"/>
    <w:rsid w:val="007C245E"/>
    <w:rsid w:val="007C25AE"/>
    <w:rsid w:val="007C2AAC"/>
    <w:rsid w:val="007C3715"/>
    <w:rsid w:val="007C3954"/>
    <w:rsid w:val="007C4186"/>
    <w:rsid w:val="007C44CD"/>
    <w:rsid w:val="007C4524"/>
    <w:rsid w:val="007C4A04"/>
    <w:rsid w:val="007C4B5D"/>
    <w:rsid w:val="007C5200"/>
    <w:rsid w:val="007C5468"/>
    <w:rsid w:val="007C58ED"/>
    <w:rsid w:val="007C59F9"/>
    <w:rsid w:val="007C66D9"/>
    <w:rsid w:val="007C67CE"/>
    <w:rsid w:val="007C6A9B"/>
    <w:rsid w:val="007C6D95"/>
    <w:rsid w:val="007C6E13"/>
    <w:rsid w:val="007C6E17"/>
    <w:rsid w:val="007C79E0"/>
    <w:rsid w:val="007D016E"/>
    <w:rsid w:val="007D0868"/>
    <w:rsid w:val="007D122D"/>
    <w:rsid w:val="007D1E94"/>
    <w:rsid w:val="007D25C0"/>
    <w:rsid w:val="007D2BAC"/>
    <w:rsid w:val="007D2DA9"/>
    <w:rsid w:val="007D337F"/>
    <w:rsid w:val="007D47C9"/>
    <w:rsid w:val="007D4E23"/>
    <w:rsid w:val="007D4E26"/>
    <w:rsid w:val="007D4FDB"/>
    <w:rsid w:val="007D51B3"/>
    <w:rsid w:val="007D5360"/>
    <w:rsid w:val="007D53B3"/>
    <w:rsid w:val="007D59DD"/>
    <w:rsid w:val="007D5AFC"/>
    <w:rsid w:val="007D5FC2"/>
    <w:rsid w:val="007D661E"/>
    <w:rsid w:val="007D68CD"/>
    <w:rsid w:val="007D71F0"/>
    <w:rsid w:val="007D7996"/>
    <w:rsid w:val="007D79CA"/>
    <w:rsid w:val="007E02FE"/>
    <w:rsid w:val="007E0A54"/>
    <w:rsid w:val="007E0ADC"/>
    <w:rsid w:val="007E0CB9"/>
    <w:rsid w:val="007E0DF7"/>
    <w:rsid w:val="007E0FCD"/>
    <w:rsid w:val="007E123B"/>
    <w:rsid w:val="007E1408"/>
    <w:rsid w:val="007E1501"/>
    <w:rsid w:val="007E1C00"/>
    <w:rsid w:val="007E1F86"/>
    <w:rsid w:val="007E218F"/>
    <w:rsid w:val="007E28F7"/>
    <w:rsid w:val="007E2B2D"/>
    <w:rsid w:val="007E2BE0"/>
    <w:rsid w:val="007E31A2"/>
    <w:rsid w:val="007E34BB"/>
    <w:rsid w:val="007E37AD"/>
    <w:rsid w:val="007E3E66"/>
    <w:rsid w:val="007E4079"/>
    <w:rsid w:val="007E4D32"/>
    <w:rsid w:val="007E57F6"/>
    <w:rsid w:val="007E5822"/>
    <w:rsid w:val="007E5A1C"/>
    <w:rsid w:val="007E5AA4"/>
    <w:rsid w:val="007E5CBF"/>
    <w:rsid w:val="007E5DF2"/>
    <w:rsid w:val="007E600D"/>
    <w:rsid w:val="007E6043"/>
    <w:rsid w:val="007E69BF"/>
    <w:rsid w:val="007E6E9A"/>
    <w:rsid w:val="007E7A16"/>
    <w:rsid w:val="007E7B71"/>
    <w:rsid w:val="007E7BEF"/>
    <w:rsid w:val="007F111E"/>
    <w:rsid w:val="007F15F6"/>
    <w:rsid w:val="007F1AFE"/>
    <w:rsid w:val="007F1E4C"/>
    <w:rsid w:val="007F1EA4"/>
    <w:rsid w:val="007F1FDF"/>
    <w:rsid w:val="007F25FA"/>
    <w:rsid w:val="007F2A0F"/>
    <w:rsid w:val="007F2A6B"/>
    <w:rsid w:val="007F2FF2"/>
    <w:rsid w:val="007F3C53"/>
    <w:rsid w:val="007F3F79"/>
    <w:rsid w:val="007F40B7"/>
    <w:rsid w:val="007F49C1"/>
    <w:rsid w:val="007F4B4C"/>
    <w:rsid w:val="007F4C63"/>
    <w:rsid w:val="007F4D2B"/>
    <w:rsid w:val="007F4DAB"/>
    <w:rsid w:val="007F52FA"/>
    <w:rsid w:val="007F543C"/>
    <w:rsid w:val="007F5B38"/>
    <w:rsid w:val="007F5F4E"/>
    <w:rsid w:val="007F5FE9"/>
    <w:rsid w:val="007F5FFB"/>
    <w:rsid w:val="007F6351"/>
    <w:rsid w:val="007F640E"/>
    <w:rsid w:val="007F65F6"/>
    <w:rsid w:val="007F67DB"/>
    <w:rsid w:val="007F6A8A"/>
    <w:rsid w:val="007F761B"/>
    <w:rsid w:val="008000AE"/>
    <w:rsid w:val="008005AA"/>
    <w:rsid w:val="0080079B"/>
    <w:rsid w:val="008010A7"/>
    <w:rsid w:val="008015A6"/>
    <w:rsid w:val="00801B07"/>
    <w:rsid w:val="00801E49"/>
    <w:rsid w:val="00801E80"/>
    <w:rsid w:val="00803425"/>
    <w:rsid w:val="008034A4"/>
    <w:rsid w:val="00803C6D"/>
    <w:rsid w:val="00803CCE"/>
    <w:rsid w:val="00804210"/>
    <w:rsid w:val="00804314"/>
    <w:rsid w:val="00804916"/>
    <w:rsid w:val="0080513D"/>
    <w:rsid w:val="00805267"/>
    <w:rsid w:val="0080561A"/>
    <w:rsid w:val="00805883"/>
    <w:rsid w:val="00805966"/>
    <w:rsid w:val="008059E5"/>
    <w:rsid w:val="00805B9F"/>
    <w:rsid w:val="00806296"/>
    <w:rsid w:val="008064B2"/>
    <w:rsid w:val="00806BF5"/>
    <w:rsid w:val="00807120"/>
    <w:rsid w:val="00807794"/>
    <w:rsid w:val="0081094F"/>
    <w:rsid w:val="00810989"/>
    <w:rsid w:val="00810A42"/>
    <w:rsid w:val="0081132D"/>
    <w:rsid w:val="0081161D"/>
    <w:rsid w:val="00811E1A"/>
    <w:rsid w:val="0081209A"/>
    <w:rsid w:val="008124BB"/>
    <w:rsid w:val="0081278E"/>
    <w:rsid w:val="00812D1A"/>
    <w:rsid w:val="00813115"/>
    <w:rsid w:val="00813864"/>
    <w:rsid w:val="0081386F"/>
    <w:rsid w:val="00813B2D"/>
    <w:rsid w:val="0081405F"/>
    <w:rsid w:val="0081448E"/>
    <w:rsid w:val="0081481E"/>
    <w:rsid w:val="00815425"/>
    <w:rsid w:val="008158B8"/>
    <w:rsid w:val="00815B40"/>
    <w:rsid w:val="00815D37"/>
    <w:rsid w:val="00815DB5"/>
    <w:rsid w:val="00815ECA"/>
    <w:rsid w:val="00816A79"/>
    <w:rsid w:val="00816CE1"/>
    <w:rsid w:val="00816D53"/>
    <w:rsid w:val="00817705"/>
    <w:rsid w:val="00817FF2"/>
    <w:rsid w:val="00820712"/>
    <w:rsid w:val="00820A15"/>
    <w:rsid w:val="00820C0D"/>
    <w:rsid w:val="00820FEF"/>
    <w:rsid w:val="00821644"/>
    <w:rsid w:val="008218E4"/>
    <w:rsid w:val="00821B38"/>
    <w:rsid w:val="00821E2E"/>
    <w:rsid w:val="00821E3A"/>
    <w:rsid w:val="00822E93"/>
    <w:rsid w:val="008231B2"/>
    <w:rsid w:val="00823530"/>
    <w:rsid w:val="00823606"/>
    <w:rsid w:val="008237DD"/>
    <w:rsid w:val="008240B8"/>
    <w:rsid w:val="008243EE"/>
    <w:rsid w:val="00824E48"/>
    <w:rsid w:val="00824EB6"/>
    <w:rsid w:val="008261B4"/>
    <w:rsid w:val="0082660F"/>
    <w:rsid w:val="0082673F"/>
    <w:rsid w:val="008267F9"/>
    <w:rsid w:val="00826A1B"/>
    <w:rsid w:val="00826A34"/>
    <w:rsid w:val="00826CAE"/>
    <w:rsid w:val="00826E9A"/>
    <w:rsid w:val="00827C0A"/>
    <w:rsid w:val="00827D44"/>
    <w:rsid w:val="008306B4"/>
    <w:rsid w:val="00830A87"/>
    <w:rsid w:val="00830AA1"/>
    <w:rsid w:val="00830AB1"/>
    <w:rsid w:val="00830D3D"/>
    <w:rsid w:val="008311C8"/>
    <w:rsid w:val="0083151D"/>
    <w:rsid w:val="00831586"/>
    <w:rsid w:val="00831BE4"/>
    <w:rsid w:val="008324BC"/>
    <w:rsid w:val="008324C6"/>
    <w:rsid w:val="00832597"/>
    <w:rsid w:val="00833D4A"/>
    <w:rsid w:val="00834290"/>
    <w:rsid w:val="00834550"/>
    <w:rsid w:val="008345C3"/>
    <w:rsid w:val="00834E5D"/>
    <w:rsid w:val="00834EC8"/>
    <w:rsid w:val="008356E9"/>
    <w:rsid w:val="00836F4E"/>
    <w:rsid w:val="00837127"/>
    <w:rsid w:val="0083741D"/>
    <w:rsid w:val="0083762A"/>
    <w:rsid w:val="008377A8"/>
    <w:rsid w:val="00837818"/>
    <w:rsid w:val="008379C4"/>
    <w:rsid w:val="00837C1F"/>
    <w:rsid w:val="00840381"/>
    <w:rsid w:val="008404EF"/>
    <w:rsid w:val="00840ADF"/>
    <w:rsid w:val="008413F8"/>
    <w:rsid w:val="00842D2D"/>
    <w:rsid w:val="00842D73"/>
    <w:rsid w:val="00843147"/>
    <w:rsid w:val="00843239"/>
    <w:rsid w:val="0084424C"/>
    <w:rsid w:val="00844251"/>
    <w:rsid w:val="008442E0"/>
    <w:rsid w:val="008444DC"/>
    <w:rsid w:val="00844CEC"/>
    <w:rsid w:val="008450ED"/>
    <w:rsid w:val="008451FC"/>
    <w:rsid w:val="0084585A"/>
    <w:rsid w:val="00845980"/>
    <w:rsid w:val="00845AEC"/>
    <w:rsid w:val="00845BC4"/>
    <w:rsid w:val="00846437"/>
    <w:rsid w:val="0084653B"/>
    <w:rsid w:val="00846716"/>
    <w:rsid w:val="008469C9"/>
    <w:rsid w:val="00846EBF"/>
    <w:rsid w:val="00846FDB"/>
    <w:rsid w:val="00847214"/>
    <w:rsid w:val="00847569"/>
    <w:rsid w:val="00847578"/>
    <w:rsid w:val="00847D51"/>
    <w:rsid w:val="00850167"/>
    <w:rsid w:val="008507DD"/>
    <w:rsid w:val="008519B7"/>
    <w:rsid w:val="00851E91"/>
    <w:rsid w:val="00851F04"/>
    <w:rsid w:val="0085264D"/>
    <w:rsid w:val="008526BA"/>
    <w:rsid w:val="008527EA"/>
    <w:rsid w:val="00852A80"/>
    <w:rsid w:val="00852D38"/>
    <w:rsid w:val="00852DF4"/>
    <w:rsid w:val="008532EB"/>
    <w:rsid w:val="00853631"/>
    <w:rsid w:val="008538B3"/>
    <w:rsid w:val="00853FED"/>
    <w:rsid w:val="00854807"/>
    <w:rsid w:val="00854E12"/>
    <w:rsid w:val="00856C8C"/>
    <w:rsid w:val="00856EC6"/>
    <w:rsid w:val="0085710F"/>
    <w:rsid w:val="00857611"/>
    <w:rsid w:val="00860191"/>
    <w:rsid w:val="00860196"/>
    <w:rsid w:val="008601BC"/>
    <w:rsid w:val="008606A1"/>
    <w:rsid w:val="008609F5"/>
    <w:rsid w:val="00860A51"/>
    <w:rsid w:val="00860BB1"/>
    <w:rsid w:val="00860CF3"/>
    <w:rsid w:val="00860F1E"/>
    <w:rsid w:val="0086112E"/>
    <w:rsid w:val="00861269"/>
    <w:rsid w:val="00862450"/>
    <w:rsid w:val="00863213"/>
    <w:rsid w:val="00863BE5"/>
    <w:rsid w:val="00863CF8"/>
    <w:rsid w:val="008640B9"/>
    <w:rsid w:val="008645FA"/>
    <w:rsid w:val="0086479A"/>
    <w:rsid w:val="008647CF"/>
    <w:rsid w:val="00864D1B"/>
    <w:rsid w:val="00864E1F"/>
    <w:rsid w:val="00865361"/>
    <w:rsid w:val="00865608"/>
    <w:rsid w:val="0086640D"/>
    <w:rsid w:val="00866C1B"/>
    <w:rsid w:val="00867531"/>
    <w:rsid w:val="00867561"/>
    <w:rsid w:val="00867C58"/>
    <w:rsid w:val="0087097C"/>
    <w:rsid w:val="00870FEA"/>
    <w:rsid w:val="0087130F"/>
    <w:rsid w:val="00871431"/>
    <w:rsid w:val="00871481"/>
    <w:rsid w:val="008720DC"/>
    <w:rsid w:val="008728CF"/>
    <w:rsid w:val="00872C12"/>
    <w:rsid w:val="00872D90"/>
    <w:rsid w:val="00873AE8"/>
    <w:rsid w:val="00873E1C"/>
    <w:rsid w:val="008748D9"/>
    <w:rsid w:val="00874C08"/>
    <w:rsid w:val="00875006"/>
    <w:rsid w:val="0087590F"/>
    <w:rsid w:val="00876A41"/>
    <w:rsid w:val="00877825"/>
    <w:rsid w:val="00877905"/>
    <w:rsid w:val="00880167"/>
    <w:rsid w:val="0088017F"/>
    <w:rsid w:val="00880996"/>
    <w:rsid w:val="00880EC9"/>
    <w:rsid w:val="0088106C"/>
    <w:rsid w:val="00881258"/>
    <w:rsid w:val="0088143A"/>
    <w:rsid w:val="008817B3"/>
    <w:rsid w:val="00881ABD"/>
    <w:rsid w:val="00882159"/>
    <w:rsid w:val="00882929"/>
    <w:rsid w:val="00883156"/>
    <w:rsid w:val="00883F98"/>
    <w:rsid w:val="00885050"/>
    <w:rsid w:val="008850CC"/>
    <w:rsid w:val="008850E9"/>
    <w:rsid w:val="00885907"/>
    <w:rsid w:val="00885D27"/>
    <w:rsid w:val="00885FCA"/>
    <w:rsid w:val="0088618B"/>
    <w:rsid w:val="008864BF"/>
    <w:rsid w:val="008865EB"/>
    <w:rsid w:val="00886786"/>
    <w:rsid w:val="008868B0"/>
    <w:rsid w:val="00886B74"/>
    <w:rsid w:val="0088750B"/>
    <w:rsid w:val="008875EF"/>
    <w:rsid w:val="00887DB7"/>
    <w:rsid w:val="008900C7"/>
    <w:rsid w:val="008902F0"/>
    <w:rsid w:val="008905DA"/>
    <w:rsid w:val="00890AE0"/>
    <w:rsid w:val="00890DB8"/>
    <w:rsid w:val="00890E5F"/>
    <w:rsid w:val="00890FCD"/>
    <w:rsid w:val="0089120F"/>
    <w:rsid w:val="008912AE"/>
    <w:rsid w:val="0089134C"/>
    <w:rsid w:val="0089156F"/>
    <w:rsid w:val="00891930"/>
    <w:rsid w:val="00891B73"/>
    <w:rsid w:val="00892361"/>
    <w:rsid w:val="00892481"/>
    <w:rsid w:val="00892838"/>
    <w:rsid w:val="0089297F"/>
    <w:rsid w:val="00892C58"/>
    <w:rsid w:val="00892C69"/>
    <w:rsid w:val="00893165"/>
    <w:rsid w:val="00893223"/>
    <w:rsid w:val="008932C4"/>
    <w:rsid w:val="00893502"/>
    <w:rsid w:val="00893A6A"/>
    <w:rsid w:val="00893B92"/>
    <w:rsid w:val="00893C5F"/>
    <w:rsid w:val="0089441B"/>
    <w:rsid w:val="008944C8"/>
    <w:rsid w:val="00894D5A"/>
    <w:rsid w:val="00894F7D"/>
    <w:rsid w:val="008956B5"/>
    <w:rsid w:val="00895ACF"/>
    <w:rsid w:val="00895F46"/>
    <w:rsid w:val="00896301"/>
    <w:rsid w:val="00896307"/>
    <w:rsid w:val="00896915"/>
    <w:rsid w:val="00896BAC"/>
    <w:rsid w:val="00896C4F"/>
    <w:rsid w:val="00896CAD"/>
    <w:rsid w:val="00896E0C"/>
    <w:rsid w:val="00897728"/>
    <w:rsid w:val="008978F5"/>
    <w:rsid w:val="00897C31"/>
    <w:rsid w:val="00897E02"/>
    <w:rsid w:val="008A0963"/>
    <w:rsid w:val="008A0D41"/>
    <w:rsid w:val="008A10CF"/>
    <w:rsid w:val="008A1562"/>
    <w:rsid w:val="008A159A"/>
    <w:rsid w:val="008A16D2"/>
    <w:rsid w:val="008A19A2"/>
    <w:rsid w:val="008A1DAD"/>
    <w:rsid w:val="008A2121"/>
    <w:rsid w:val="008A25D3"/>
    <w:rsid w:val="008A2B6C"/>
    <w:rsid w:val="008A306A"/>
    <w:rsid w:val="008A386A"/>
    <w:rsid w:val="008A3EFA"/>
    <w:rsid w:val="008A43BF"/>
    <w:rsid w:val="008A497B"/>
    <w:rsid w:val="008A4A2F"/>
    <w:rsid w:val="008A5016"/>
    <w:rsid w:val="008A51E8"/>
    <w:rsid w:val="008A570E"/>
    <w:rsid w:val="008A5D59"/>
    <w:rsid w:val="008A5DB9"/>
    <w:rsid w:val="008A7309"/>
    <w:rsid w:val="008A7489"/>
    <w:rsid w:val="008B05CA"/>
    <w:rsid w:val="008B0CF1"/>
    <w:rsid w:val="008B12F2"/>
    <w:rsid w:val="008B13EA"/>
    <w:rsid w:val="008B1565"/>
    <w:rsid w:val="008B16EA"/>
    <w:rsid w:val="008B1A34"/>
    <w:rsid w:val="008B1DF4"/>
    <w:rsid w:val="008B21A2"/>
    <w:rsid w:val="008B2A0A"/>
    <w:rsid w:val="008B3570"/>
    <w:rsid w:val="008B3BC6"/>
    <w:rsid w:val="008B3FC9"/>
    <w:rsid w:val="008B4793"/>
    <w:rsid w:val="008B4CD3"/>
    <w:rsid w:val="008B4D5C"/>
    <w:rsid w:val="008B5037"/>
    <w:rsid w:val="008B505B"/>
    <w:rsid w:val="008B5598"/>
    <w:rsid w:val="008B5D23"/>
    <w:rsid w:val="008B5F45"/>
    <w:rsid w:val="008B6BB1"/>
    <w:rsid w:val="008B6DDA"/>
    <w:rsid w:val="008B6E4E"/>
    <w:rsid w:val="008B71DE"/>
    <w:rsid w:val="008B7471"/>
    <w:rsid w:val="008B74FB"/>
    <w:rsid w:val="008B762E"/>
    <w:rsid w:val="008C0018"/>
    <w:rsid w:val="008C0855"/>
    <w:rsid w:val="008C0BE8"/>
    <w:rsid w:val="008C1036"/>
    <w:rsid w:val="008C223D"/>
    <w:rsid w:val="008C248C"/>
    <w:rsid w:val="008C2654"/>
    <w:rsid w:val="008C267C"/>
    <w:rsid w:val="008C2A57"/>
    <w:rsid w:val="008C2B23"/>
    <w:rsid w:val="008C30EC"/>
    <w:rsid w:val="008C3165"/>
    <w:rsid w:val="008C3302"/>
    <w:rsid w:val="008C3620"/>
    <w:rsid w:val="008C3FE2"/>
    <w:rsid w:val="008C421E"/>
    <w:rsid w:val="008C4EFA"/>
    <w:rsid w:val="008C50B1"/>
    <w:rsid w:val="008C553C"/>
    <w:rsid w:val="008C5FAF"/>
    <w:rsid w:val="008C6239"/>
    <w:rsid w:val="008C652D"/>
    <w:rsid w:val="008C655C"/>
    <w:rsid w:val="008C6686"/>
    <w:rsid w:val="008C6B68"/>
    <w:rsid w:val="008C6D41"/>
    <w:rsid w:val="008C6D5F"/>
    <w:rsid w:val="008C75AC"/>
    <w:rsid w:val="008C772C"/>
    <w:rsid w:val="008D01B0"/>
    <w:rsid w:val="008D0C25"/>
    <w:rsid w:val="008D0D7A"/>
    <w:rsid w:val="008D141B"/>
    <w:rsid w:val="008D1747"/>
    <w:rsid w:val="008D1BD7"/>
    <w:rsid w:val="008D1D96"/>
    <w:rsid w:val="008D28C1"/>
    <w:rsid w:val="008D345B"/>
    <w:rsid w:val="008D39CA"/>
    <w:rsid w:val="008D3E0F"/>
    <w:rsid w:val="008D473A"/>
    <w:rsid w:val="008D4811"/>
    <w:rsid w:val="008D4A91"/>
    <w:rsid w:val="008D4D5A"/>
    <w:rsid w:val="008D4D83"/>
    <w:rsid w:val="008D5162"/>
    <w:rsid w:val="008D5600"/>
    <w:rsid w:val="008D66C6"/>
    <w:rsid w:val="008D68CF"/>
    <w:rsid w:val="008D6FB2"/>
    <w:rsid w:val="008D7307"/>
    <w:rsid w:val="008E05F8"/>
    <w:rsid w:val="008E0D5A"/>
    <w:rsid w:val="008E12A5"/>
    <w:rsid w:val="008E1660"/>
    <w:rsid w:val="008E1BF9"/>
    <w:rsid w:val="008E20C6"/>
    <w:rsid w:val="008E2190"/>
    <w:rsid w:val="008E2AA2"/>
    <w:rsid w:val="008E2D41"/>
    <w:rsid w:val="008E2FDD"/>
    <w:rsid w:val="008E317C"/>
    <w:rsid w:val="008E33EC"/>
    <w:rsid w:val="008E3E0E"/>
    <w:rsid w:val="008E40E0"/>
    <w:rsid w:val="008E45FA"/>
    <w:rsid w:val="008E49BD"/>
    <w:rsid w:val="008E4A9F"/>
    <w:rsid w:val="008E4E94"/>
    <w:rsid w:val="008E513C"/>
    <w:rsid w:val="008E5762"/>
    <w:rsid w:val="008E5902"/>
    <w:rsid w:val="008E5990"/>
    <w:rsid w:val="008E5C31"/>
    <w:rsid w:val="008E5C9A"/>
    <w:rsid w:val="008E7525"/>
    <w:rsid w:val="008E7749"/>
    <w:rsid w:val="008E790A"/>
    <w:rsid w:val="008F0615"/>
    <w:rsid w:val="008F075C"/>
    <w:rsid w:val="008F099D"/>
    <w:rsid w:val="008F0C3F"/>
    <w:rsid w:val="008F11CB"/>
    <w:rsid w:val="008F1548"/>
    <w:rsid w:val="008F17D8"/>
    <w:rsid w:val="008F18C8"/>
    <w:rsid w:val="008F19DC"/>
    <w:rsid w:val="008F1CFC"/>
    <w:rsid w:val="008F1EB2"/>
    <w:rsid w:val="008F2481"/>
    <w:rsid w:val="008F3571"/>
    <w:rsid w:val="008F3A05"/>
    <w:rsid w:val="008F3B8C"/>
    <w:rsid w:val="008F3D55"/>
    <w:rsid w:val="008F40AC"/>
    <w:rsid w:val="008F42F4"/>
    <w:rsid w:val="008F441D"/>
    <w:rsid w:val="008F4EFC"/>
    <w:rsid w:val="008F4F5F"/>
    <w:rsid w:val="008F50BA"/>
    <w:rsid w:val="008F5818"/>
    <w:rsid w:val="008F5B0B"/>
    <w:rsid w:val="008F5CE4"/>
    <w:rsid w:val="008F5E96"/>
    <w:rsid w:val="008F63C7"/>
    <w:rsid w:val="008F65B5"/>
    <w:rsid w:val="008F6E1D"/>
    <w:rsid w:val="008F754C"/>
    <w:rsid w:val="008F7C5A"/>
    <w:rsid w:val="008F7EFA"/>
    <w:rsid w:val="008F7F3E"/>
    <w:rsid w:val="009002D0"/>
    <w:rsid w:val="00900E94"/>
    <w:rsid w:val="009011B0"/>
    <w:rsid w:val="009011E5"/>
    <w:rsid w:val="00901271"/>
    <w:rsid w:val="00901FF4"/>
    <w:rsid w:val="0090287D"/>
    <w:rsid w:val="00902BB8"/>
    <w:rsid w:val="00902EB4"/>
    <w:rsid w:val="00903419"/>
    <w:rsid w:val="00903EEE"/>
    <w:rsid w:val="00903F32"/>
    <w:rsid w:val="009043DD"/>
    <w:rsid w:val="00905B2A"/>
    <w:rsid w:val="00905F18"/>
    <w:rsid w:val="00905F29"/>
    <w:rsid w:val="00906010"/>
    <w:rsid w:val="00906A24"/>
    <w:rsid w:val="00906D65"/>
    <w:rsid w:val="0090733C"/>
    <w:rsid w:val="00907656"/>
    <w:rsid w:val="00907CB7"/>
    <w:rsid w:val="00907D33"/>
    <w:rsid w:val="00907E05"/>
    <w:rsid w:val="009110A0"/>
    <w:rsid w:val="009118FD"/>
    <w:rsid w:val="00911A75"/>
    <w:rsid w:val="00911D85"/>
    <w:rsid w:val="00911DE5"/>
    <w:rsid w:val="0091205C"/>
    <w:rsid w:val="00912839"/>
    <w:rsid w:val="00913898"/>
    <w:rsid w:val="009138BB"/>
    <w:rsid w:val="00913C43"/>
    <w:rsid w:val="009141A0"/>
    <w:rsid w:val="00914343"/>
    <w:rsid w:val="00914969"/>
    <w:rsid w:val="00914A00"/>
    <w:rsid w:val="00915B78"/>
    <w:rsid w:val="00915CFC"/>
    <w:rsid w:val="00915EB4"/>
    <w:rsid w:val="00916B6C"/>
    <w:rsid w:val="009173C1"/>
    <w:rsid w:val="00917C48"/>
    <w:rsid w:val="00917FEB"/>
    <w:rsid w:val="00920841"/>
    <w:rsid w:val="00921171"/>
    <w:rsid w:val="00921403"/>
    <w:rsid w:val="00921758"/>
    <w:rsid w:val="009217B9"/>
    <w:rsid w:val="00921885"/>
    <w:rsid w:val="00921C18"/>
    <w:rsid w:val="00921E39"/>
    <w:rsid w:val="009223C6"/>
    <w:rsid w:val="00922B1E"/>
    <w:rsid w:val="00922C41"/>
    <w:rsid w:val="00922E18"/>
    <w:rsid w:val="00923AAD"/>
    <w:rsid w:val="00924022"/>
    <w:rsid w:val="00924555"/>
    <w:rsid w:val="00924927"/>
    <w:rsid w:val="00924986"/>
    <w:rsid w:val="00924C13"/>
    <w:rsid w:val="00925064"/>
    <w:rsid w:val="00925560"/>
    <w:rsid w:val="00925627"/>
    <w:rsid w:val="00925843"/>
    <w:rsid w:val="00925D6C"/>
    <w:rsid w:val="009265CE"/>
    <w:rsid w:val="009266EF"/>
    <w:rsid w:val="00926AA3"/>
    <w:rsid w:val="00927225"/>
    <w:rsid w:val="00927899"/>
    <w:rsid w:val="00927C03"/>
    <w:rsid w:val="00927C06"/>
    <w:rsid w:val="00927DA6"/>
    <w:rsid w:val="00927FEB"/>
    <w:rsid w:val="009307B1"/>
    <w:rsid w:val="009313AD"/>
    <w:rsid w:val="00931A6F"/>
    <w:rsid w:val="00931AC2"/>
    <w:rsid w:val="00931B2C"/>
    <w:rsid w:val="00931FE7"/>
    <w:rsid w:val="00932B12"/>
    <w:rsid w:val="00933046"/>
    <w:rsid w:val="009338EC"/>
    <w:rsid w:val="00933D13"/>
    <w:rsid w:val="00933D88"/>
    <w:rsid w:val="00933E58"/>
    <w:rsid w:val="00934679"/>
    <w:rsid w:val="009347ED"/>
    <w:rsid w:val="00934972"/>
    <w:rsid w:val="00934E58"/>
    <w:rsid w:val="00934F1B"/>
    <w:rsid w:val="009365C8"/>
    <w:rsid w:val="00936856"/>
    <w:rsid w:val="00937334"/>
    <w:rsid w:val="00937529"/>
    <w:rsid w:val="0093760F"/>
    <w:rsid w:val="00940313"/>
    <w:rsid w:val="009403C0"/>
    <w:rsid w:val="00940D93"/>
    <w:rsid w:val="0094110C"/>
    <w:rsid w:val="009414C4"/>
    <w:rsid w:val="0094172B"/>
    <w:rsid w:val="00941CF0"/>
    <w:rsid w:val="00941D4F"/>
    <w:rsid w:val="00941DB7"/>
    <w:rsid w:val="00942166"/>
    <w:rsid w:val="00942581"/>
    <w:rsid w:val="00942707"/>
    <w:rsid w:val="00942826"/>
    <w:rsid w:val="00942A97"/>
    <w:rsid w:val="009439B3"/>
    <w:rsid w:val="00944282"/>
    <w:rsid w:val="0094435B"/>
    <w:rsid w:val="0094483A"/>
    <w:rsid w:val="00944E2E"/>
    <w:rsid w:val="00945379"/>
    <w:rsid w:val="00945640"/>
    <w:rsid w:val="00945709"/>
    <w:rsid w:val="009457EA"/>
    <w:rsid w:val="009459AA"/>
    <w:rsid w:val="009461BC"/>
    <w:rsid w:val="0094631C"/>
    <w:rsid w:val="009468B2"/>
    <w:rsid w:val="00947304"/>
    <w:rsid w:val="009479FA"/>
    <w:rsid w:val="00947DE7"/>
    <w:rsid w:val="00947EFC"/>
    <w:rsid w:val="00950792"/>
    <w:rsid w:val="00951478"/>
    <w:rsid w:val="009519FB"/>
    <w:rsid w:val="00951F9A"/>
    <w:rsid w:val="0095205C"/>
    <w:rsid w:val="009523C3"/>
    <w:rsid w:val="00952A0B"/>
    <w:rsid w:val="00952EF8"/>
    <w:rsid w:val="0095364F"/>
    <w:rsid w:val="0095388A"/>
    <w:rsid w:val="0095389A"/>
    <w:rsid w:val="009544E6"/>
    <w:rsid w:val="00954541"/>
    <w:rsid w:val="00954A47"/>
    <w:rsid w:val="009553C1"/>
    <w:rsid w:val="009558F4"/>
    <w:rsid w:val="00956872"/>
    <w:rsid w:val="009571BB"/>
    <w:rsid w:val="00957377"/>
    <w:rsid w:val="00957CDF"/>
    <w:rsid w:val="00957DF2"/>
    <w:rsid w:val="00957F91"/>
    <w:rsid w:val="009609B8"/>
    <w:rsid w:val="00960F9D"/>
    <w:rsid w:val="00961758"/>
    <w:rsid w:val="009618BC"/>
    <w:rsid w:val="009619E9"/>
    <w:rsid w:val="00961A37"/>
    <w:rsid w:val="00961A50"/>
    <w:rsid w:val="00961ABC"/>
    <w:rsid w:val="00961DB5"/>
    <w:rsid w:val="00962025"/>
    <w:rsid w:val="009621CF"/>
    <w:rsid w:val="0096256E"/>
    <w:rsid w:val="0096344F"/>
    <w:rsid w:val="009644B0"/>
    <w:rsid w:val="00964988"/>
    <w:rsid w:val="00964DB4"/>
    <w:rsid w:val="009658CC"/>
    <w:rsid w:val="00965D66"/>
    <w:rsid w:val="0096601E"/>
    <w:rsid w:val="0096623D"/>
    <w:rsid w:val="00966328"/>
    <w:rsid w:val="0096651B"/>
    <w:rsid w:val="009667C9"/>
    <w:rsid w:val="009668AE"/>
    <w:rsid w:val="00966EF9"/>
    <w:rsid w:val="00966FC7"/>
    <w:rsid w:val="0096765F"/>
    <w:rsid w:val="0096782D"/>
    <w:rsid w:val="00967AF0"/>
    <w:rsid w:val="00967D1A"/>
    <w:rsid w:val="00967DA9"/>
    <w:rsid w:val="009708A1"/>
    <w:rsid w:val="00970DC2"/>
    <w:rsid w:val="00971133"/>
    <w:rsid w:val="00971438"/>
    <w:rsid w:val="0097143F"/>
    <w:rsid w:val="009714D4"/>
    <w:rsid w:val="00971898"/>
    <w:rsid w:val="009719F3"/>
    <w:rsid w:val="00972174"/>
    <w:rsid w:val="00972637"/>
    <w:rsid w:val="009726E3"/>
    <w:rsid w:val="00972707"/>
    <w:rsid w:val="00972E96"/>
    <w:rsid w:val="00973061"/>
    <w:rsid w:val="00973664"/>
    <w:rsid w:val="009736FC"/>
    <w:rsid w:val="00973821"/>
    <w:rsid w:val="009738C3"/>
    <w:rsid w:val="009743D0"/>
    <w:rsid w:val="009744B1"/>
    <w:rsid w:val="00974593"/>
    <w:rsid w:val="009748A1"/>
    <w:rsid w:val="00974CC4"/>
    <w:rsid w:val="00974E99"/>
    <w:rsid w:val="0097544B"/>
    <w:rsid w:val="0097559D"/>
    <w:rsid w:val="00975DFE"/>
    <w:rsid w:val="009761EC"/>
    <w:rsid w:val="0097675B"/>
    <w:rsid w:val="0097691D"/>
    <w:rsid w:val="0097783E"/>
    <w:rsid w:val="00977EBE"/>
    <w:rsid w:val="0098044D"/>
    <w:rsid w:val="0098054D"/>
    <w:rsid w:val="00980712"/>
    <w:rsid w:val="009808D6"/>
    <w:rsid w:val="00980ABB"/>
    <w:rsid w:val="009811AE"/>
    <w:rsid w:val="00981239"/>
    <w:rsid w:val="009816CC"/>
    <w:rsid w:val="009818BB"/>
    <w:rsid w:val="009827BF"/>
    <w:rsid w:val="00982EF7"/>
    <w:rsid w:val="0098311C"/>
    <w:rsid w:val="00983171"/>
    <w:rsid w:val="009831C9"/>
    <w:rsid w:val="009832C1"/>
    <w:rsid w:val="00983D57"/>
    <w:rsid w:val="00984049"/>
    <w:rsid w:val="0098417D"/>
    <w:rsid w:val="00984358"/>
    <w:rsid w:val="0098481C"/>
    <w:rsid w:val="00984BE9"/>
    <w:rsid w:val="009851BA"/>
    <w:rsid w:val="00985554"/>
    <w:rsid w:val="00985562"/>
    <w:rsid w:val="00985580"/>
    <w:rsid w:val="00985E1A"/>
    <w:rsid w:val="00985EDF"/>
    <w:rsid w:val="00985EEC"/>
    <w:rsid w:val="0098680C"/>
    <w:rsid w:val="009868B5"/>
    <w:rsid w:val="0098778B"/>
    <w:rsid w:val="00987A50"/>
    <w:rsid w:val="00990618"/>
    <w:rsid w:val="00990792"/>
    <w:rsid w:val="009907F5"/>
    <w:rsid w:val="009913F3"/>
    <w:rsid w:val="00991451"/>
    <w:rsid w:val="00991CA5"/>
    <w:rsid w:val="00991D48"/>
    <w:rsid w:val="009921EA"/>
    <w:rsid w:val="00993B50"/>
    <w:rsid w:val="0099443C"/>
    <w:rsid w:val="009946BC"/>
    <w:rsid w:val="009949C6"/>
    <w:rsid w:val="00994F84"/>
    <w:rsid w:val="009955ED"/>
    <w:rsid w:val="00995EBF"/>
    <w:rsid w:val="00996462"/>
    <w:rsid w:val="00996AE1"/>
    <w:rsid w:val="00996B0A"/>
    <w:rsid w:val="009970FE"/>
    <w:rsid w:val="009974AA"/>
    <w:rsid w:val="009977B7"/>
    <w:rsid w:val="0099782B"/>
    <w:rsid w:val="00997B0A"/>
    <w:rsid w:val="00997E23"/>
    <w:rsid w:val="009A066F"/>
    <w:rsid w:val="009A0CAD"/>
    <w:rsid w:val="009A0CB0"/>
    <w:rsid w:val="009A1A5B"/>
    <w:rsid w:val="009A1B95"/>
    <w:rsid w:val="009A1BB9"/>
    <w:rsid w:val="009A1CF3"/>
    <w:rsid w:val="009A1D66"/>
    <w:rsid w:val="009A1E8D"/>
    <w:rsid w:val="009A22B7"/>
    <w:rsid w:val="009A28B8"/>
    <w:rsid w:val="009A2936"/>
    <w:rsid w:val="009A3304"/>
    <w:rsid w:val="009A342B"/>
    <w:rsid w:val="009A3572"/>
    <w:rsid w:val="009A38DA"/>
    <w:rsid w:val="009A4445"/>
    <w:rsid w:val="009A475F"/>
    <w:rsid w:val="009A4B62"/>
    <w:rsid w:val="009A4ED3"/>
    <w:rsid w:val="009A4F31"/>
    <w:rsid w:val="009A4F99"/>
    <w:rsid w:val="009A5580"/>
    <w:rsid w:val="009A58D9"/>
    <w:rsid w:val="009A5A95"/>
    <w:rsid w:val="009A5BD9"/>
    <w:rsid w:val="009A60BE"/>
    <w:rsid w:val="009A6260"/>
    <w:rsid w:val="009A6472"/>
    <w:rsid w:val="009A66FD"/>
    <w:rsid w:val="009A70D1"/>
    <w:rsid w:val="009A76AB"/>
    <w:rsid w:val="009A7B55"/>
    <w:rsid w:val="009A7D97"/>
    <w:rsid w:val="009A7F64"/>
    <w:rsid w:val="009B05B8"/>
    <w:rsid w:val="009B1064"/>
    <w:rsid w:val="009B15D5"/>
    <w:rsid w:val="009B1CB5"/>
    <w:rsid w:val="009B1EDD"/>
    <w:rsid w:val="009B1FED"/>
    <w:rsid w:val="009B265C"/>
    <w:rsid w:val="009B27EE"/>
    <w:rsid w:val="009B2FFE"/>
    <w:rsid w:val="009B385F"/>
    <w:rsid w:val="009B39D1"/>
    <w:rsid w:val="009B42CC"/>
    <w:rsid w:val="009B4452"/>
    <w:rsid w:val="009B4591"/>
    <w:rsid w:val="009B4985"/>
    <w:rsid w:val="009B4AC9"/>
    <w:rsid w:val="009B52F5"/>
    <w:rsid w:val="009B5374"/>
    <w:rsid w:val="009B6887"/>
    <w:rsid w:val="009B6C13"/>
    <w:rsid w:val="009B6C99"/>
    <w:rsid w:val="009B6CF0"/>
    <w:rsid w:val="009B6DAD"/>
    <w:rsid w:val="009B6F6B"/>
    <w:rsid w:val="009B709E"/>
    <w:rsid w:val="009B7AA0"/>
    <w:rsid w:val="009B7D8B"/>
    <w:rsid w:val="009B7E95"/>
    <w:rsid w:val="009C00A7"/>
    <w:rsid w:val="009C03B7"/>
    <w:rsid w:val="009C0648"/>
    <w:rsid w:val="009C0744"/>
    <w:rsid w:val="009C089D"/>
    <w:rsid w:val="009C098A"/>
    <w:rsid w:val="009C0C50"/>
    <w:rsid w:val="009C199F"/>
    <w:rsid w:val="009C19E1"/>
    <w:rsid w:val="009C1C53"/>
    <w:rsid w:val="009C1D00"/>
    <w:rsid w:val="009C1F8A"/>
    <w:rsid w:val="009C2BF2"/>
    <w:rsid w:val="009C2DE2"/>
    <w:rsid w:val="009C3134"/>
    <w:rsid w:val="009C313A"/>
    <w:rsid w:val="009C3156"/>
    <w:rsid w:val="009C31DD"/>
    <w:rsid w:val="009C3994"/>
    <w:rsid w:val="009C4552"/>
    <w:rsid w:val="009C4A0D"/>
    <w:rsid w:val="009C4E88"/>
    <w:rsid w:val="009C5D9A"/>
    <w:rsid w:val="009C5E0E"/>
    <w:rsid w:val="009C6342"/>
    <w:rsid w:val="009C63E6"/>
    <w:rsid w:val="009C6B4B"/>
    <w:rsid w:val="009C6D0B"/>
    <w:rsid w:val="009C6D8F"/>
    <w:rsid w:val="009C6E4C"/>
    <w:rsid w:val="009C7188"/>
    <w:rsid w:val="009C72D5"/>
    <w:rsid w:val="009C7741"/>
    <w:rsid w:val="009C7B7D"/>
    <w:rsid w:val="009C7E94"/>
    <w:rsid w:val="009D0124"/>
    <w:rsid w:val="009D072D"/>
    <w:rsid w:val="009D0C46"/>
    <w:rsid w:val="009D0EDA"/>
    <w:rsid w:val="009D11A9"/>
    <w:rsid w:val="009D1D25"/>
    <w:rsid w:val="009D2F46"/>
    <w:rsid w:val="009D32EF"/>
    <w:rsid w:val="009D3557"/>
    <w:rsid w:val="009D35C2"/>
    <w:rsid w:val="009D381E"/>
    <w:rsid w:val="009D3D82"/>
    <w:rsid w:val="009D420E"/>
    <w:rsid w:val="009D4666"/>
    <w:rsid w:val="009D48FC"/>
    <w:rsid w:val="009D51FB"/>
    <w:rsid w:val="009D6450"/>
    <w:rsid w:val="009D6AD4"/>
    <w:rsid w:val="009D7185"/>
    <w:rsid w:val="009D721E"/>
    <w:rsid w:val="009E04F9"/>
    <w:rsid w:val="009E065D"/>
    <w:rsid w:val="009E0DE6"/>
    <w:rsid w:val="009E10DE"/>
    <w:rsid w:val="009E11A1"/>
    <w:rsid w:val="009E14BF"/>
    <w:rsid w:val="009E1599"/>
    <w:rsid w:val="009E1651"/>
    <w:rsid w:val="009E1670"/>
    <w:rsid w:val="009E17F6"/>
    <w:rsid w:val="009E1A62"/>
    <w:rsid w:val="009E25DC"/>
    <w:rsid w:val="009E2D6F"/>
    <w:rsid w:val="009E2F09"/>
    <w:rsid w:val="009E3229"/>
    <w:rsid w:val="009E32D4"/>
    <w:rsid w:val="009E38D7"/>
    <w:rsid w:val="009E3982"/>
    <w:rsid w:val="009E3B15"/>
    <w:rsid w:val="009E3E97"/>
    <w:rsid w:val="009E3EAA"/>
    <w:rsid w:val="009E464C"/>
    <w:rsid w:val="009E48AD"/>
    <w:rsid w:val="009E4B25"/>
    <w:rsid w:val="009E4CE4"/>
    <w:rsid w:val="009E4DE0"/>
    <w:rsid w:val="009E5381"/>
    <w:rsid w:val="009E56E2"/>
    <w:rsid w:val="009E5DFA"/>
    <w:rsid w:val="009E6150"/>
    <w:rsid w:val="009E6712"/>
    <w:rsid w:val="009E739B"/>
    <w:rsid w:val="009E75A3"/>
    <w:rsid w:val="009E767A"/>
    <w:rsid w:val="009F0048"/>
    <w:rsid w:val="009F0E5F"/>
    <w:rsid w:val="009F1113"/>
    <w:rsid w:val="009F13DD"/>
    <w:rsid w:val="009F1891"/>
    <w:rsid w:val="009F1CE1"/>
    <w:rsid w:val="009F2156"/>
    <w:rsid w:val="009F2439"/>
    <w:rsid w:val="009F28F4"/>
    <w:rsid w:val="009F2902"/>
    <w:rsid w:val="009F3085"/>
    <w:rsid w:val="009F348E"/>
    <w:rsid w:val="009F3C18"/>
    <w:rsid w:val="009F3FEC"/>
    <w:rsid w:val="009F456C"/>
    <w:rsid w:val="009F487C"/>
    <w:rsid w:val="009F4953"/>
    <w:rsid w:val="009F4D7C"/>
    <w:rsid w:val="009F500F"/>
    <w:rsid w:val="009F50E8"/>
    <w:rsid w:val="009F5452"/>
    <w:rsid w:val="009F5811"/>
    <w:rsid w:val="009F5900"/>
    <w:rsid w:val="009F5ECF"/>
    <w:rsid w:val="009F6030"/>
    <w:rsid w:val="009F61FD"/>
    <w:rsid w:val="009F646D"/>
    <w:rsid w:val="009F6FC3"/>
    <w:rsid w:val="009F7423"/>
    <w:rsid w:val="009F7498"/>
    <w:rsid w:val="009F7A46"/>
    <w:rsid w:val="009F7F8B"/>
    <w:rsid w:val="00A001B6"/>
    <w:rsid w:val="00A00E0C"/>
    <w:rsid w:val="00A00F03"/>
    <w:rsid w:val="00A00FBA"/>
    <w:rsid w:val="00A01748"/>
    <w:rsid w:val="00A02416"/>
    <w:rsid w:val="00A036B6"/>
    <w:rsid w:val="00A03A42"/>
    <w:rsid w:val="00A04336"/>
    <w:rsid w:val="00A0464A"/>
    <w:rsid w:val="00A04852"/>
    <w:rsid w:val="00A05121"/>
    <w:rsid w:val="00A05154"/>
    <w:rsid w:val="00A05287"/>
    <w:rsid w:val="00A05641"/>
    <w:rsid w:val="00A05C6D"/>
    <w:rsid w:val="00A05EC6"/>
    <w:rsid w:val="00A064B7"/>
    <w:rsid w:val="00A066B9"/>
    <w:rsid w:val="00A06BAE"/>
    <w:rsid w:val="00A06F63"/>
    <w:rsid w:val="00A1026F"/>
    <w:rsid w:val="00A10A6E"/>
    <w:rsid w:val="00A12415"/>
    <w:rsid w:val="00A12AB1"/>
    <w:rsid w:val="00A12FD3"/>
    <w:rsid w:val="00A1305F"/>
    <w:rsid w:val="00A135E7"/>
    <w:rsid w:val="00A13D10"/>
    <w:rsid w:val="00A13FD1"/>
    <w:rsid w:val="00A1513C"/>
    <w:rsid w:val="00A1557D"/>
    <w:rsid w:val="00A15862"/>
    <w:rsid w:val="00A15F49"/>
    <w:rsid w:val="00A16351"/>
    <w:rsid w:val="00A16DF3"/>
    <w:rsid w:val="00A1704C"/>
    <w:rsid w:val="00A171D9"/>
    <w:rsid w:val="00A17A6A"/>
    <w:rsid w:val="00A20579"/>
    <w:rsid w:val="00A20592"/>
    <w:rsid w:val="00A20E9D"/>
    <w:rsid w:val="00A213B1"/>
    <w:rsid w:val="00A222E4"/>
    <w:rsid w:val="00A227E1"/>
    <w:rsid w:val="00A2300F"/>
    <w:rsid w:val="00A23290"/>
    <w:rsid w:val="00A236F5"/>
    <w:rsid w:val="00A23CFF"/>
    <w:rsid w:val="00A23E89"/>
    <w:rsid w:val="00A246E8"/>
    <w:rsid w:val="00A248E5"/>
    <w:rsid w:val="00A249EC"/>
    <w:rsid w:val="00A24CCC"/>
    <w:rsid w:val="00A24E3A"/>
    <w:rsid w:val="00A25191"/>
    <w:rsid w:val="00A251DC"/>
    <w:rsid w:val="00A25557"/>
    <w:rsid w:val="00A2565A"/>
    <w:rsid w:val="00A257D4"/>
    <w:rsid w:val="00A25A67"/>
    <w:rsid w:val="00A25F04"/>
    <w:rsid w:val="00A26572"/>
    <w:rsid w:val="00A26D2C"/>
    <w:rsid w:val="00A27747"/>
    <w:rsid w:val="00A278D4"/>
    <w:rsid w:val="00A27C0E"/>
    <w:rsid w:val="00A27FDA"/>
    <w:rsid w:val="00A30196"/>
    <w:rsid w:val="00A3069A"/>
    <w:rsid w:val="00A306B2"/>
    <w:rsid w:val="00A306B7"/>
    <w:rsid w:val="00A30A8B"/>
    <w:rsid w:val="00A30F59"/>
    <w:rsid w:val="00A314D1"/>
    <w:rsid w:val="00A31661"/>
    <w:rsid w:val="00A3178E"/>
    <w:rsid w:val="00A31E75"/>
    <w:rsid w:val="00A31EDC"/>
    <w:rsid w:val="00A329C7"/>
    <w:rsid w:val="00A32F6C"/>
    <w:rsid w:val="00A330D9"/>
    <w:rsid w:val="00A33603"/>
    <w:rsid w:val="00A33A00"/>
    <w:rsid w:val="00A33CF0"/>
    <w:rsid w:val="00A341E1"/>
    <w:rsid w:val="00A345A1"/>
    <w:rsid w:val="00A34985"/>
    <w:rsid w:val="00A34D67"/>
    <w:rsid w:val="00A350D0"/>
    <w:rsid w:val="00A354F3"/>
    <w:rsid w:val="00A35887"/>
    <w:rsid w:val="00A36AFC"/>
    <w:rsid w:val="00A36E53"/>
    <w:rsid w:val="00A36F40"/>
    <w:rsid w:val="00A371A7"/>
    <w:rsid w:val="00A37209"/>
    <w:rsid w:val="00A401A2"/>
    <w:rsid w:val="00A408F8"/>
    <w:rsid w:val="00A40D06"/>
    <w:rsid w:val="00A41124"/>
    <w:rsid w:val="00A415DD"/>
    <w:rsid w:val="00A41D4C"/>
    <w:rsid w:val="00A42BF1"/>
    <w:rsid w:val="00A42CA8"/>
    <w:rsid w:val="00A4302B"/>
    <w:rsid w:val="00A43DB1"/>
    <w:rsid w:val="00A43F31"/>
    <w:rsid w:val="00A444CE"/>
    <w:rsid w:val="00A453AD"/>
    <w:rsid w:val="00A45A97"/>
    <w:rsid w:val="00A46017"/>
    <w:rsid w:val="00A46AB9"/>
    <w:rsid w:val="00A47B2A"/>
    <w:rsid w:val="00A47DA5"/>
    <w:rsid w:val="00A50262"/>
    <w:rsid w:val="00A507E4"/>
    <w:rsid w:val="00A516BD"/>
    <w:rsid w:val="00A51BD7"/>
    <w:rsid w:val="00A51CAB"/>
    <w:rsid w:val="00A51D1A"/>
    <w:rsid w:val="00A51F84"/>
    <w:rsid w:val="00A52822"/>
    <w:rsid w:val="00A52C41"/>
    <w:rsid w:val="00A535F8"/>
    <w:rsid w:val="00A53C4C"/>
    <w:rsid w:val="00A54311"/>
    <w:rsid w:val="00A54855"/>
    <w:rsid w:val="00A54946"/>
    <w:rsid w:val="00A54D2E"/>
    <w:rsid w:val="00A55014"/>
    <w:rsid w:val="00A558CE"/>
    <w:rsid w:val="00A55A1F"/>
    <w:rsid w:val="00A55AF4"/>
    <w:rsid w:val="00A55FEB"/>
    <w:rsid w:val="00A56CB7"/>
    <w:rsid w:val="00A57A8D"/>
    <w:rsid w:val="00A6010C"/>
    <w:rsid w:val="00A6104B"/>
    <w:rsid w:val="00A6111B"/>
    <w:rsid w:val="00A615FC"/>
    <w:rsid w:val="00A617B0"/>
    <w:rsid w:val="00A61C5B"/>
    <w:rsid w:val="00A61D3F"/>
    <w:rsid w:val="00A62295"/>
    <w:rsid w:val="00A622EA"/>
    <w:rsid w:val="00A62495"/>
    <w:rsid w:val="00A6343B"/>
    <w:rsid w:val="00A63569"/>
    <w:rsid w:val="00A638EC"/>
    <w:rsid w:val="00A64169"/>
    <w:rsid w:val="00A6469B"/>
    <w:rsid w:val="00A64FA1"/>
    <w:rsid w:val="00A668CB"/>
    <w:rsid w:val="00A66E37"/>
    <w:rsid w:val="00A67A76"/>
    <w:rsid w:val="00A67F78"/>
    <w:rsid w:val="00A700A7"/>
    <w:rsid w:val="00A705BA"/>
    <w:rsid w:val="00A70B5B"/>
    <w:rsid w:val="00A70D17"/>
    <w:rsid w:val="00A711AA"/>
    <w:rsid w:val="00A71554"/>
    <w:rsid w:val="00A71801"/>
    <w:rsid w:val="00A71CB2"/>
    <w:rsid w:val="00A71CFD"/>
    <w:rsid w:val="00A71D04"/>
    <w:rsid w:val="00A71D54"/>
    <w:rsid w:val="00A721E2"/>
    <w:rsid w:val="00A721FB"/>
    <w:rsid w:val="00A730BC"/>
    <w:rsid w:val="00A73280"/>
    <w:rsid w:val="00A73A4C"/>
    <w:rsid w:val="00A73B33"/>
    <w:rsid w:val="00A741BE"/>
    <w:rsid w:val="00A743C4"/>
    <w:rsid w:val="00A748B1"/>
    <w:rsid w:val="00A74ADD"/>
    <w:rsid w:val="00A755EF"/>
    <w:rsid w:val="00A759AC"/>
    <w:rsid w:val="00A75D24"/>
    <w:rsid w:val="00A75D46"/>
    <w:rsid w:val="00A75EC9"/>
    <w:rsid w:val="00A75FAD"/>
    <w:rsid w:val="00A769C5"/>
    <w:rsid w:val="00A76BDF"/>
    <w:rsid w:val="00A77533"/>
    <w:rsid w:val="00A80111"/>
    <w:rsid w:val="00A80388"/>
    <w:rsid w:val="00A80983"/>
    <w:rsid w:val="00A8104B"/>
    <w:rsid w:val="00A810C3"/>
    <w:rsid w:val="00A81C54"/>
    <w:rsid w:val="00A82184"/>
    <w:rsid w:val="00A825CC"/>
    <w:rsid w:val="00A8290C"/>
    <w:rsid w:val="00A829D2"/>
    <w:rsid w:val="00A82A8A"/>
    <w:rsid w:val="00A83964"/>
    <w:rsid w:val="00A83EF3"/>
    <w:rsid w:val="00A83F2E"/>
    <w:rsid w:val="00A8409A"/>
    <w:rsid w:val="00A845C0"/>
    <w:rsid w:val="00A84785"/>
    <w:rsid w:val="00A8510A"/>
    <w:rsid w:val="00A8524D"/>
    <w:rsid w:val="00A85364"/>
    <w:rsid w:val="00A85495"/>
    <w:rsid w:val="00A85B05"/>
    <w:rsid w:val="00A86A7A"/>
    <w:rsid w:val="00A86D73"/>
    <w:rsid w:val="00A8740D"/>
    <w:rsid w:val="00A87AD5"/>
    <w:rsid w:val="00A87E31"/>
    <w:rsid w:val="00A907B3"/>
    <w:rsid w:val="00A9098C"/>
    <w:rsid w:val="00A90AA9"/>
    <w:rsid w:val="00A911DC"/>
    <w:rsid w:val="00A91602"/>
    <w:rsid w:val="00A916EE"/>
    <w:rsid w:val="00A9172D"/>
    <w:rsid w:val="00A9196C"/>
    <w:rsid w:val="00A91DD0"/>
    <w:rsid w:val="00A91EEF"/>
    <w:rsid w:val="00A9264A"/>
    <w:rsid w:val="00A92665"/>
    <w:rsid w:val="00A92E33"/>
    <w:rsid w:val="00A930F2"/>
    <w:rsid w:val="00A931EC"/>
    <w:rsid w:val="00A93302"/>
    <w:rsid w:val="00A9379A"/>
    <w:rsid w:val="00A93A71"/>
    <w:rsid w:val="00A93F4E"/>
    <w:rsid w:val="00A94159"/>
    <w:rsid w:val="00A941C2"/>
    <w:rsid w:val="00A948DD"/>
    <w:rsid w:val="00A949A8"/>
    <w:rsid w:val="00A94AA4"/>
    <w:rsid w:val="00A9566E"/>
    <w:rsid w:val="00A95836"/>
    <w:rsid w:val="00A95905"/>
    <w:rsid w:val="00A95D54"/>
    <w:rsid w:val="00A95F34"/>
    <w:rsid w:val="00A96186"/>
    <w:rsid w:val="00A9639F"/>
    <w:rsid w:val="00A9684C"/>
    <w:rsid w:val="00A97AF9"/>
    <w:rsid w:val="00A97F8A"/>
    <w:rsid w:val="00AA002D"/>
    <w:rsid w:val="00AA043F"/>
    <w:rsid w:val="00AA057D"/>
    <w:rsid w:val="00AA0FC5"/>
    <w:rsid w:val="00AA1118"/>
    <w:rsid w:val="00AA1541"/>
    <w:rsid w:val="00AA1697"/>
    <w:rsid w:val="00AA1773"/>
    <w:rsid w:val="00AA1EE5"/>
    <w:rsid w:val="00AA26F6"/>
    <w:rsid w:val="00AA2A20"/>
    <w:rsid w:val="00AA3783"/>
    <w:rsid w:val="00AA37C3"/>
    <w:rsid w:val="00AA3B39"/>
    <w:rsid w:val="00AA464C"/>
    <w:rsid w:val="00AA4B8C"/>
    <w:rsid w:val="00AA4F0A"/>
    <w:rsid w:val="00AA5CF5"/>
    <w:rsid w:val="00AA5F4D"/>
    <w:rsid w:val="00AA60B4"/>
    <w:rsid w:val="00AA6A21"/>
    <w:rsid w:val="00AA6C99"/>
    <w:rsid w:val="00AA791B"/>
    <w:rsid w:val="00AA7A22"/>
    <w:rsid w:val="00AB018D"/>
    <w:rsid w:val="00AB0C65"/>
    <w:rsid w:val="00AB0F08"/>
    <w:rsid w:val="00AB1605"/>
    <w:rsid w:val="00AB167C"/>
    <w:rsid w:val="00AB173C"/>
    <w:rsid w:val="00AB1819"/>
    <w:rsid w:val="00AB18B2"/>
    <w:rsid w:val="00AB1A76"/>
    <w:rsid w:val="00AB1AD4"/>
    <w:rsid w:val="00AB31A3"/>
    <w:rsid w:val="00AB34AB"/>
    <w:rsid w:val="00AB3ACD"/>
    <w:rsid w:val="00AB3F26"/>
    <w:rsid w:val="00AB4282"/>
    <w:rsid w:val="00AB45F3"/>
    <w:rsid w:val="00AB48D2"/>
    <w:rsid w:val="00AB4FCC"/>
    <w:rsid w:val="00AB5077"/>
    <w:rsid w:val="00AB50B7"/>
    <w:rsid w:val="00AB54ED"/>
    <w:rsid w:val="00AB5E54"/>
    <w:rsid w:val="00AB5FC5"/>
    <w:rsid w:val="00AB671A"/>
    <w:rsid w:val="00AB6723"/>
    <w:rsid w:val="00AB6CE3"/>
    <w:rsid w:val="00AB6DD5"/>
    <w:rsid w:val="00AB70F7"/>
    <w:rsid w:val="00AB7614"/>
    <w:rsid w:val="00AB7953"/>
    <w:rsid w:val="00AB7CCD"/>
    <w:rsid w:val="00AB7E3F"/>
    <w:rsid w:val="00AC0632"/>
    <w:rsid w:val="00AC0B0F"/>
    <w:rsid w:val="00AC0B71"/>
    <w:rsid w:val="00AC1C9B"/>
    <w:rsid w:val="00AC2289"/>
    <w:rsid w:val="00AC3489"/>
    <w:rsid w:val="00AC3528"/>
    <w:rsid w:val="00AC3702"/>
    <w:rsid w:val="00AC42F7"/>
    <w:rsid w:val="00AC48AC"/>
    <w:rsid w:val="00AC4B38"/>
    <w:rsid w:val="00AC4EB0"/>
    <w:rsid w:val="00AC4F32"/>
    <w:rsid w:val="00AC5897"/>
    <w:rsid w:val="00AC59A4"/>
    <w:rsid w:val="00AC674F"/>
    <w:rsid w:val="00AC716E"/>
    <w:rsid w:val="00AC76D5"/>
    <w:rsid w:val="00AC799A"/>
    <w:rsid w:val="00AC7C4A"/>
    <w:rsid w:val="00AC7DF7"/>
    <w:rsid w:val="00AC7FEA"/>
    <w:rsid w:val="00AD04DD"/>
    <w:rsid w:val="00AD0916"/>
    <w:rsid w:val="00AD0EA2"/>
    <w:rsid w:val="00AD14EF"/>
    <w:rsid w:val="00AD1701"/>
    <w:rsid w:val="00AD1D8A"/>
    <w:rsid w:val="00AD2251"/>
    <w:rsid w:val="00AD271F"/>
    <w:rsid w:val="00AD2803"/>
    <w:rsid w:val="00AD2B3A"/>
    <w:rsid w:val="00AD2EFE"/>
    <w:rsid w:val="00AD3421"/>
    <w:rsid w:val="00AD34B3"/>
    <w:rsid w:val="00AD368F"/>
    <w:rsid w:val="00AD3835"/>
    <w:rsid w:val="00AD3C1A"/>
    <w:rsid w:val="00AD40C7"/>
    <w:rsid w:val="00AD48F9"/>
    <w:rsid w:val="00AD4AD7"/>
    <w:rsid w:val="00AD4DF3"/>
    <w:rsid w:val="00AD55FC"/>
    <w:rsid w:val="00AD560A"/>
    <w:rsid w:val="00AD5638"/>
    <w:rsid w:val="00AD625D"/>
    <w:rsid w:val="00AD6739"/>
    <w:rsid w:val="00AD71A8"/>
    <w:rsid w:val="00AD7E91"/>
    <w:rsid w:val="00AE0439"/>
    <w:rsid w:val="00AE05E7"/>
    <w:rsid w:val="00AE1084"/>
    <w:rsid w:val="00AE1461"/>
    <w:rsid w:val="00AE1A66"/>
    <w:rsid w:val="00AE1BD4"/>
    <w:rsid w:val="00AE25F9"/>
    <w:rsid w:val="00AE2A5A"/>
    <w:rsid w:val="00AE2DC3"/>
    <w:rsid w:val="00AE35C8"/>
    <w:rsid w:val="00AE3783"/>
    <w:rsid w:val="00AE3CA9"/>
    <w:rsid w:val="00AE3CBF"/>
    <w:rsid w:val="00AE3D3B"/>
    <w:rsid w:val="00AE3F9B"/>
    <w:rsid w:val="00AE45C2"/>
    <w:rsid w:val="00AE5A95"/>
    <w:rsid w:val="00AE5B4C"/>
    <w:rsid w:val="00AE5C2C"/>
    <w:rsid w:val="00AE5D73"/>
    <w:rsid w:val="00AE5EB8"/>
    <w:rsid w:val="00AE5F8F"/>
    <w:rsid w:val="00AE67EB"/>
    <w:rsid w:val="00AE689C"/>
    <w:rsid w:val="00AE71AB"/>
    <w:rsid w:val="00AE7B70"/>
    <w:rsid w:val="00AF001D"/>
    <w:rsid w:val="00AF0731"/>
    <w:rsid w:val="00AF0974"/>
    <w:rsid w:val="00AF0C3F"/>
    <w:rsid w:val="00AF121F"/>
    <w:rsid w:val="00AF12BE"/>
    <w:rsid w:val="00AF1645"/>
    <w:rsid w:val="00AF1859"/>
    <w:rsid w:val="00AF2198"/>
    <w:rsid w:val="00AF2466"/>
    <w:rsid w:val="00AF2592"/>
    <w:rsid w:val="00AF291B"/>
    <w:rsid w:val="00AF2A82"/>
    <w:rsid w:val="00AF2CDE"/>
    <w:rsid w:val="00AF311B"/>
    <w:rsid w:val="00AF33AF"/>
    <w:rsid w:val="00AF384F"/>
    <w:rsid w:val="00AF3C05"/>
    <w:rsid w:val="00AF3CFB"/>
    <w:rsid w:val="00AF4997"/>
    <w:rsid w:val="00AF4D8D"/>
    <w:rsid w:val="00AF5828"/>
    <w:rsid w:val="00AF5960"/>
    <w:rsid w:val="00AF5A3C"/>
    <w:rsid w:val="00AF5CF8"/>
    <w:rsid w:val="00AF611B"/>
    <w:rsid w:val="00AF6267"/>
    <w:rsid w:val="00AF63CB"/>
    <w:rsid w:val="00AF7260"/>
    <w:rsid w:val="00AF7FE0"/>
    <w:rsid w:val="00B00031"/>
    <w:rsid w:val="00B00110"/>
    <w:rsid w:val="00B0099B"/>
    <w:rsid w:val="00B00C71"/>
    <w:rsid w:val="00B00CB5"/>
    <w:rsid w:val="00B01571"/>
    <w:rsid w:val="00B01E14"/>
    <w:rsid w:val="00B01FBF"/>
    <w:rsid w:val="00B020CF"/>
    <w:rsid w:val="00B02284"/>
    <w:rsid w:val="00B029C8"/>
    <w:rsid w:val="00B02BC6"/>
    <w:rsid w:val="00B02F0F"/>
    <w:rsid w:val="00B03024"/>
    <w:rsid w:val="00B03141"/>
    <w:rsid w:val="00B032E7"/>
    <w:rsid w:val="00B03535"/>
    <w:rsid w:val="00B0361B"/>
    <w:rsid w:val="00B038B4"/>
    <w:rsid w:val="00B044E1"/>
    <w:rsid w:val="00B0482D"/>
    <w:rsid w:val="00B048B7"/>
    <w:rsid w:val="00B049F0"/>
    <w:rsid w:val="00B04EA0"/>
    <w:rsid w:val="00B050E8"/>
    <w:rsid w:val="00B0580D"/>
    <w:rsid w:val="00B05CAC"/>
    <w:rsid w:val="00B06AF7"/>
    <w:rsid w:val="00B06B26"/>
    <w:rsid w:val="00B06D00"/>
    <w:rsid w:val="00B100AC"/>
    <w:rsid w:val="00B1031C"/>
    <w:rsid w:val="00B10B12"/>
    <w:rsid w:val="00B10BB2"/>
    <w:rsid w:val="00B117FE"/>
    <w:rsid w:val="00B118A9"/>
    <w:rsid w:val="00B11A01"/>
    <w:rsid w:val="00B123FA"/>
    <w:rsid w:val="00B12F05"/>
    <w:rsid w:val="00B13166"/>
    <w:rsid w:val="00B13368"/>
    <w:rsid w:val="00B13550"/>
    <w:rsid w:val="00B13CB8"/>
    <w:rsid w:val="00B13E11"/>
    <w:rsid w:val="00B14394"/>
    <w:rsid w:val="00B14B6A"/>
    <w:rsid w:val="00B14E5D"/>
    <w:rsid w:val="00B152CE"/>
    <w:rsid w:val="00B15998"/>
    <w:rsid w:val="00B15D5F"/>
    <w:rsid w:val="00B161B0"/>
    <w:rsid w:val="00B16BE6"/>
    <w:rsid w:val="00B16F76"/>
    <w:rsid w:val="00B17417"/>
    <w:rsid w:val="00B17896"/>
    <w:rsid w:val="00B17B2E"/>
    <w:rsid w:val="00B17B98"/>
    <w:rsid w:val="00B2087D"/>
    <w:rsid w:val="00B20EE1"/>
    <w:rsid w:val="00B20F31"/>
    <w:rsid w:val="00B212E1"/>
    <w:rsid w:val="00B21D0F"/>
    <w:rsid w:val="00B22475"/>
    <w:rsid w:val="00B22DC5"/>
    <w:rsid w:val="00B22FF3"/>
    <w:rsid w:val="00B2399B"/>
    <w:rsid w:val="00B24028"/>
    <w:rsid w:val="00B25072"/>
    <w:rsid w:val="00B255D3"/>
    <w:rsid w:val="00B2560D"/>
    <w:rsid w:val="00B2569C"/>
    <w:rsid w:val="00B26ACC"/>
    <w:rsid w:val="00B26EBB"/>
    <w:rsid w:val="00B274A1"/>
    <w:rsid w:val="00B278AD"/>
    <w:rsid w:val="00B27D65"/>
    <w:rsid w:val="00B304F5"/>
    <w:rsid w:val="00B30982"/>
    <w:rsid w:val="00B30A76"/>
    <w:rsid w:val="00B31179"/>
    <w:rsid w:val="00B312D9"/>
    <w:rsid w:val="00B318F5"/>
    <w:rsid w:val="00B31900"/>
    <w:rsid w:val="00B31A8E"/>
    <w:rsid w:val="00B31DDA"/>
    <w:rsid w:val="00B3210B"/>
    <w:rsid w:val="00B32949"/>
    <w:rsid w:val="00B329E6"/>
    <w:rsid w:val="00B32C14"/>
    <w:rsid w:val="00B336F7"/>
    <w:rsid w:val="00B33F65"/>
    <w:rsid w:val="00B34246"/>
    <w:rsid w:val="00B34354"/>
    <w:rsid w:val="00B34635"/>
    <w:rsid w:val="00B348EA"/>
    <w:rsid w:val="00B34AF0"/>
    <w:rsid w:val="00B34DD5"/>
    <w:rsid w:val="00B35061"/>
    <w:rsid w:val="00B3581C"/>
    <w:rsid w:val="00B35B51"/>
    <w:rsid w:val="00B3634F"/>
    <w:rsid w:val="00B364EB"/>
    <w:rsid w:val="00B36FD2"/>
    <w:rsid w:val="00B37240"/>
    <w:rsid w:val="00B3732C"/>
    <w:rsid w:val="00B376E7"/>
    <w:rsid w:val="00B4007D"/>
    <w:rsid w:val="00B4070D"/>
    <w:rsid w:val="00B40751"/>
    <w:rsid w:val="00B40DEE"/>
    <w:rsid w:val="00B4117D"/>
    <w:rsid w:val="00B412A2"/>
    <w:rsid w:val="00B4151C"/>
    <w:rsid w:val="00B41B96"/>
    <w:rsid w:val="00B4286C"/>
    <w:rsid w:val="00B42D09"/>
    <w:rsid w:val="00B42F01"/>
    <w:rsid w:val="00B42FD4"/>
    <w:rsid w:val="00B43174"/>
    <w:rsid w:val="00B43302"/>
    <w:rsid w:val="00B43583"/>
    <w:rsid w:val="00B44210"/>
    <w:rsid w:val="00B44382"/>
    <w:rsid w:val="00B452B1"/>
    <w:rsid w:val="00B45AFA"/>
    <w:rsid w:val="00B45D62"/>
    <w:rsid w:val="00B45EC6"/>
    <w:rsid w:val="00B460B1"/>
    <w:rsid w:val="00B47149"/>
    <w:rsid w:val="00B471F5"/>
    <w:rsid w:val="00B4740C"/>
    <w:rsid w:val="00B47614"/>
    <w:rsid w:val="00B47818"/>
    <w:rsid w:val="00B50160"/>
    <w:rsid w:val="00B5017C"/>
    <w:rsid w:val="00B5050B"/>
    <w:rsid w:val="00B5066A"/>
    <w:rsid w:val="00B50684"/>
    <w:rsid w:val="00B5079A"/>
    <w:rsid w:val="00B50A05"/>
    <w:rsid w:val="00B50FDD"/>
    <w:rsid w:val="00B51938"/>
    <w:rsid w:val="00B522D9"/>
    <w:rsid w:val="00B52958"/>
    <w:rsid w:val="00B52A3B"/>
    <w:rsid w:val="00B5328F"/>
    <w:rsid w:val="00B532C8"/>
    <w:rsid w:val="00B5392A"/>
    <w:rsid w:val="00B53EB6"/>
    <w:rsid w:val="00B54070"/>
    <w:rsid w:val="00B54553"/>
    <w:rsid w:val="00B54943"/>
    <w:rsid w:val="00B54C7B"/>
    <w:rsid w:val="00B54C8A"/>
    <w:rsid w:val="00B54D9C"/>
    <w:rsid w:val="00B5531A"/>
    <w:rsid w:val="00B5534B"/>
    <w:rsid w:val="00B55899"/>
    <w:rsid w:val="00B55B41"/>
    <w:rsid w:val="00B55C96"/>
    <w:rsid w:val="00B55D90"/>
    <w:rsid w:val="00B5615C"/>
    <w:rsid w:val="00B56617"/>
    <w:rsid w:val="00B57678"/>
    <w:rsid w:val="00B60644"/>
    <w:rsid w:val="00B60BE4"/>
    <w:rsid w:val="00B60BF3"/>
    <w:rsid w:val="00B60FA6"/>
    <w:rsid w:val="00B6113D"/>
    <w:rsid w:val="00B612D5"/>
    <w:rsid w:val="00B6161D"/>
    <w:rsid w:val="00B619B2"/>
    <w:rsid w:val="00B61B54"/>
    <w:rsid w:val="00B626FF"/>
    <w:rsid w:val="00B6276B"/>
    <w:rsid w:val="00B62BBA"/>
    <w:rsid w:val="00B62BEE"/>
    <w:rsid w:val="00B6317F"/>
    <w:rsid w:val="00B63AD3"/>
    <w:rsid w:val="00B63D1A"/>
    <w:rsid w:val="00B6428C"/>
    <w:rsid w:val="00B6432B"/>
    <w:rsid w:val="00B64424"/>
    <w:rsid w:val="00B646C0"/>
    <w:rsid w:val="00B6543A"/>
    <w:rsid w:val="00B65940"/>
    <w:rsid w:val="00B660F9"/>
    <w:rsid w:val="00B6615C"/>
    <w:rsid w:val="00B66C11"/>
    <w:rsid w:val="00B66FBD"/>
    <w:rsid w:val="00B671C8"/>
    <w:rsid w:val="00B671ED"/>
    <w:rsid w:val="00B676D8"/>
    <w:rsid w:val="00B676F9"/>
    <w:rsid w:val="00B67AAC"/>
    <w:rsid w:val="00B67CEA"/>
    <w:rsid w:val="00B702AA"/>
    <w:rsid w:val="00B7034B"/>
    <w:rsid w:val="00B7038C"/>
    <w:rsid w:val="00B70939"/>
    <w:rsid w:val="00B7099A"/>
    <w:rsid w:val="00B70C6B"/>
    <w:rsid w:val="00B71223"/>
    <w:rsid w:val="00B7122C"/>
    <w:rsid w:val="00B7168D"/>
    <w:rsid w:val="00B719B6"/>
    <w:rsid w:val="00B719E6"/>
    <w:rsid w:val="00B7258F"/>
    <w:rsid w:val="00B72792"/>
    <w:rsid w:val="00B727C6"/>
    <w:rsid w:val="00B7288F"/>
    <w:rsid w:val="00B729E6"/>
    <w:rsid w:val="00B72CA6"/>
    <w:rsid w:val="00B72F4E"/>
    <w:rsid w:val="00B73020"/>
    <w:rsid w:val="00B73A75"/>
    <w:rsid w:val="00B74AFD"/>
    <w:rsid w:val="00B756A5"/>
    <w:rsid w:val="00B75985"/>
    <w:rsid w:val="00B7642F"/>
    <w:rsid w:val="00B766AC"/>
    <w:rsid w:val="00B76861"/>
    <w:rsid w:val="00B76D7D"/>
    <w:rsid w:val="00B773DE"/>
    <w:rsid w:val="00B77FB6"/>
    <w:rsid w:val="00B802C8"/>
    <w:rsid w:val="00B80932"/>
    <w:rsid w:val="00B80AC1"/>
    <w:rsid w:val="00B81247"/>
    <w:rsid w:val="00B828CB"/>
    <w:rsid w:val="00B82CB4"/>
    <w:rsid w:val="00B82EF8"/>
    <w:rsid w:val="00B83969"/>
    <w:rsid w:val="00B83E5B"/>
    <w:rsid w:val="00B83ECE"/>
    <w:rsid w:val="00B845DF"/>
    <w:rsid w:val="00B84656"/>
    <w:rsid w:val="00B84736"/>
    <w:rsid w:val="00B847CD"/>
    <w:rsid w:val="00B849E6"/>
    <w:rsid w:val="00B84F44"/>
    <w:rsid w:val="00B854A5"/>
    <w:rsid w:val="00B862D3"/>
    <w:rsid w:val="00B869C0"/>
    <w:rsid w:val="00B869F3"/>
    <w:rsid w:val="00B86E36"/>
    <w:rsid w:val="00B86FAC"/>
    <w:rsid w:val="00B87DD1"/>
    <w:rsid w:val="00B9087F"/>
    <w:rsid w:val="00B90E48"/>
    <w:rsid w:val="00B91059"/>
    <w:rsid w:val="00B91511"/>
    <w:rsid w:val="00B91950"/>
    <w:rsid w:val="00B91EAA"/>
    <w:rsid w:val="00B91F44"/>
    <w:rsid w:val="00B9202E"/>
    <w:rsid w:val="00B921A2"/>
    <w:rsid w:val="00B92552"/>
    <w:rsid w:val="00B926DF"/>
    <w:rsid w:val="00B92DC8"/>
    <w:rsid w:val="00B9363E"/>
    <w:rsid w:val="00B94390"/>
    <w:rsid w:val="00B946E5"/>
    <w:rsid w:val="00B9550B"/>
    <w:rsid w:val="00B95CD2"/>
    <w:rsid w:val="00B95EA8"/>
    <w:rsid w:val="00B96181"/>
    <w:rsid w:val="00B964FA"/>
    <w:rsid w:val="00B96666"/>
    <w:rsid w:val="00B9711D"/>
    <w:rsid w:val="00B977F0"/>
    <w:rsid w:val="00B97C06"/>
    <w:rsid w:val="00B97FDA"/>
    <w:rsid w:val="00BA0103"/>
    <w:rsid w:val="00BA04D4"/>
    <w:rsid w:val="00BA080C"/>
    <w:rsid w:val="00BA09B7"/>
    <w:rsid w:val="00BA0C98"/>
    <w:rsid w:val="00BA128B"/>
    <w:rsid w:val="00BA1764"/>
    <w:rsid w:val="00BA199B"/>
    <w:rsid w:val="00BA1EEE"/>
    <w:rsid w:val="00BA2192"/>
    <w:rsid w:val="00BA2717"/>
    <w:rsid w:val="00BA2C81"/>
    <w:rsid w:val="00BA2C82"/>
    <w:rsid w:val="00BA2FAD"/>
    <w:rsid w:val="00BA3075"/>
    <w:rsid w:val="00BA3337"/>
    <w:rsid w:val="00BA3817"/>
    <w:rsid w:val="00BA38FF"/>
    <w:rsid w:val="00BA3961"/>
    <w:rsid w:val="00BA3A72"/>
    <w:rsid w:val="00BA3CF4"/>
    <w:rsid w:val="00BA40F8"/>
    <w:rsid w:val="00BA4592"/>
    <w:rsid w:val="00BA4B36"/>
    <w:rsid w:val="00BA4D3F"/>
    <w:rsid w:val="00BA50DE"/>
    <w:rsid w:val="00BA5902"/>
    <w:rsid w:val="00BA5D28"/>
    <w:rsid w:val="00BA5EAF"/>
    <w:rsid w:val="00BA6280"/>
    <w:rsid w:val="00BA6379"/>
    <w:rsid w:val="00BA651A"/>
    <w:rsid w:val="00BA69C6"/>
    <w:rsid w:val="00BA6AC9"/>
    <w:rsid w:val="00BA6F4D"/>
    <w:rsid w:val="00BA6FBA"/>
    <w:rsid w:val="00BA6FFD"/>
    <w:rsid w:val="00BA7634"/>
    <w:rsid w:val="00BA78D9"/>
    <w:rsid w:val="00BB051C"/>
    <w:rsid w:val="00BB09E3"/>
    <w:rsid w:val="00BB10E2"/>
    <w:rsid w:val="00BB17C2"/>
    <w:rsid w:val="00BB2297"/>
    <w:rsid w:val="00BB22F8"/>
    <w:rsid w:val="00BB2312"/>
    <w:rsid w:val="00BB2536"/>
    <w:rsid w:val="00BB287A"/>
    <w:rsid w:val="00BB2939"/>
    <w:rsid w:val="00BB2D96"/>
    <w:rsid w:val="00BB3054"/>
    <w:rsid w:val="00BB3A90"/>
    <w:rsid w:val="00BB3DD5"/>
    <w:rsid w:val="00BB5094"/>
    <w:rsid w:val="00BB523C"/>
    <w:rsid w:val="00BB5723"/>
    <w:rsid w:val="00BB5ECF"/>
    <w:rsid w:val="00BB5EFD"/>
    <w:rsid w:val="00BB64A5"/>
    <w:rsid w:val="00BB73B4"/>
    <w:rsid w:val="00BB73DE"/>
    <w:rsid w:val="00BB75E4"/>
    <w:rsid w:val="00BB75EA"/>
    <w:rsid w:val="00BB7CEC"/>
    <w:rsid w:val="00BC0229"/>
    <w:rsid w:val="00BC0282"/>
    <w:rsid w:val="00BC02F3"/>
    <w:rsid w:val="00BC03B3"/>
    <w:rsid w:val="00BC0474"/>
    <w:rsid w:val="00BC0D00"/>
    <w:rsid w:val="00BC1715"/>
    <w:rsid w:val="00BC24F3"/>
    <w:rsid w:val="00BC2E18"/>
    <w:rsid w:val="00BC2E9E"/>
    <w:rsid w:val="00BC2FAC"/>
    <w:rsid w:val="00BC2FB4"/>
    <w:rsid w:val="00BC3331"/>
    <w:rsid w:val="00BC3A25"/>
    <w:rsid w:val="00BC3F7A"/>
    <w:rsid w:val="00BC41FE"/>
    <w:rsid w:val="00BC42EB"/>
    <w:rsid w:val="00BC43B5"/>
    <w:rsid w:val="00BC4458"/>
    <w:rsid w:val="00BC4B07"/>
    <w:rsid w:val="00BC4B98"/>
    <w:rsid w:val="00BC4D63"/>
    <w:rsid w:val="00BC4F73"/>
    <w:rsid w:val="00BC5046"/>
    <w:rsid w:val="00BC50A4"/>
    <w:rsid w:val="00BC512D"/>
    <w:rsid w:val="00BC520C"/>
    <w:rsid w:val="00BC54C1"/>
    <w:rsid w:val="00BC57EC"/>
    <w:rsid w:val="00BC5DAC"/>
    <w:rsid w:val="00BC6771"/>
    <w:rsid w:val="00BC6933"/>
    <w:rsid w:val="00BC75BA"/>
    <w:rsid w:val="00BC7957"/>
    <w:rsid w:val="00BC7B95"/>
    <w:rsid w:val="00BD0595"/>
    <w:rsid w:val="00BD0733"/>
    <w:rsid w:val="00BD0938"/>
    <w:rsid w:val="00BD2364"/>
    <w:rsid w:val="00BD32EE"/>
    <w:rsid w:val="00BD4294"/>
    <w:rsid w:val="00BD4A2F"/>
    <w:rsid w:val="00BD4FE0"/>
    <w:rsid w:val="00BD54B3"/>
    <w:rsid w:val="00BD54DC"/>
    <w:rsid w:val="00BD55DC"/>
    <w:rsid w:val="00BD5B41"/>
    <w:rsid w:val="00BD67F3"/>
    <w:rsid w:val="00BD6AFD"/>
    <w:rsid w:val="00BD6B53"/>
    <w:rsid w:val="00BD7869"/>
    <w:rsid w:val="00BD7988"/>
    <w:rsid w:val="00BE045A"/>
    <w:rsid w:val="00BE05BB"/>
    <w:rsid w:val="00BE09E7"/>
    <w:rsid w:val="00BE1479"/>
    <w:rsid w:val="00BE1491"/>
    <w:rsid w:val="00BE1922"/>
    <w:rsid w:val="00BE2448"/>
    <w:rsid w:val="00BE25B6"/>
    <w:rsid w:val="00BE30E7"/>
    <w:rsid w:val="00BE3B4F"/>
    <w:rsid w:val="00BE40F2"/>
    <w:rsid w:val="00BE450A"/>
    <w:rsid w:val="00BE4A0C"/>
    <w:rsid w:val="00BE4BC3"/>
    <w:rsid w:val="00BE5117"/>
    <w:rsid w:val="00BE52EE"/>
    <w:rsid w:val="00BE5A46"/>
    <w:rsid w:val="00BE6118"/>
    <w:rsid w:val="00BE61B4"/>
    <w:rsid w:val="00BE6802"/>
    <w:rsid w:val="00BE681A"/>
    <w:rsid w:val="00BE6E69"/>
    <w:rsid w:val="00BE6F13"/>
    <w:rsid w:val="00BE77B3"/>
    <w:rsid w:val="00BE7C2F"/>
    <w:rsid w:val="00BE7CEE"/>
    <w:rsid w:val="00BF0012"/>
    <w:rsid w:val="00BF01EE"/>
    <w:rsid w:val="00BF02BD"/>
    <w:rsid w:val="00BF12F5"/>
    <w:rsid w:val="00BF1967"/>
    <w:rsid w:val="00BF25AE"/>
    <w:rsid w:val="00BF266E"/>
    <w:rsid w:val="00BF2E20"/>
    <w:rsid w:val="00BF2F47"/>
    <w:rsid w:val="00BF31D4"/>
    <w:rsid w:val="00BF328E"/>
    <w:rsid w:val="00BF3C8F"/>
    <w:rsid w:val="00BF3E2A"/>
    <w:rsid w:val="00BF4421"/>
    <w:rsid w:val="00BF4595"/>
    <w:rsid w:val="00BF45FC"/>
    <w:rsid w:val="00BF4B7C"/>
    <w:rsid w:val="00BF4D59"/>
    <w:rsid w:val="00BF54A7"/>
    <w:rsid w:val="00BF55F1"/>
    <w:rsid w:val="00BF56A7"/>
    <w:rsid w:val="00BF5A9C"/>
    <w:rsid w:val="00BF5D0F"/>
    <w:rsid w:val="00BF5F18"/>
    <w:rsid w:val="00BF5FF8"/>
    <w:rsid w:val="00BF62E5"/>
    <w:rsid w:val="00BF7053"/>
    <w:rsid w:val="00BF7523"/>
    <w:rsid w:val="00BF76D8"/>
    <w:rsid w:val="00BF788D"/>
    <w:rsid w:val="00BF78A3"/>
    <w:rsid w:val="00BF7DE4"/>
    <w:rsid w:val="00C00439"/>
    <w:rsid w:val="00C00ACE"/>
    <w:rsid w:val="00C00DA8"/>
    <w:rsid w:val="00C024B3"/>
    <w:rsid w:val="00C02EE0"/>
    <w:rsid w:val="00C03345"/>
    <w:rsid w:val="00C03A74"/>
    <w:rsid w:val="00C03F67"/>
    <w:rsid w:val="00C0433A"/>
    <w:rsid w:val="00C067D9"/>
    <w:rsid w:val="00C06BBB"/>
    <w:rsid w:val="00C06C6A"/>
    <w:rsid w:val="00C07544"/>
    <w:rsid w:val="00C0769A"/>
    <w:rsid w:val="00C07ECE"/>
    <w:rsid w:val="00C10920"/>
    <w:rsid w:val="00C10BDC"/>
    <w:rsid w:val="00C10C4D"/>
    <w:rsid w:val="00C111B2"/>
    <w:rsid w:val="00C11534"/>
    <w:rsid w:val="00C1196A"/>
    <w:rsid w:val="00C11B5E"/>
    <w:rsid w:val="00C1216A"/>
    <w:rsid w:val="00C12B51"/>
    <w:rsid w:val="00C138C3"/>
    <w:rsid w:val="00C13C7D"/>
    <w:rsid w:val="00C13CCE"/>
    <w:rsid w:val="00C14C46"/>
    <w:rsid w:val="00C15260"/>
    <w:rsid w:val="00C1592D"/>
    <w:rsid w:val="00C15A69"/>
    <w:rsid w:val="00C15F0F"/>
    <w:rsid w:val="00C162A4"/>
    <w:rsid w:val="00C166A4"/>
    <w:rsid w:val="00C1676B"/>
    <w:rsid w:val="00C1678C"/>
    <w:rsid w:val="00C1680B"/>
    <w:rsid w:val="00C17950"/>
    <w:rsid w:val="00C20AB9"/>
    <w:rsid w:val="00C21012"/>
    <w:rsid w:val="00C2168C"/>
    <w:rsid w:val="00C21720"/>
    <w:rsid w:val="00C21C04"/>
    <w:rsid w:val="00C221EC"/>
    <w:rsid w:val="00C229BB"/>
    <w:rsid w:val="00C229F5"/>
    <w:rsid w:val="00C23457"/>
    <w:rsid w:val="00C23540"/>
    <w:rsid w:val="00C239C8"/>
    <w:rsid w:val="00C2568D"/>
    <w:rsid w:val="00C271C8"/>
    <w:rsid w:val="00C300CF"/>
    <w:rsid w:val="00C30476"/>
    <w:rsid w:val="00C306D6"/>
    <w:rsid w:val="00C30DB6"/>
    <w:rsid w:val="00C3145B"/>
    <w:rsid w:val="00C31834"/>
    <w:rsid w:val="00C31FAC"/>
    <w:rsid w:val="00C3291D"/>
    <w:rsid w:val="00C32EE3"/>
    <w:rsid w:val="00C330E0"/>
    <w:rsid w:val="00C333D0"/>
    <w:rsid w:val="00C3355F"/>
    <w:rsid w:val="00C341EB"/>
    <w:rsid w:val="00C350D0"/>
    <w:rsid w:val="00C3523D"/>
    <w:rsid w:val="00C3551B"/>
    <w:rsid w:val="00C35B62"/>
    <w:rsid w:val="00C36334"/>
    <w:rsid w:val="00C36632"/>
    <w:rsid w:val="00C36A1A"/>
    <w:rsid w:val="00C36C64"/>
    <w:rsid w:val="00C3764A"/>
    <w:rsid w:val="00C37971"/>
    <w:rsid w:val="00C37B14"/>
    <w:rsid w:val="00C40A9D"/>
    <w:rsid w:val="00C40B92"/>
    <w:rsid w:val="00C40BFD"/>
    <w:rsid w:val="00C41281"/>
    <w:rsid w:val="00C413DD"/>
    <w:rsid w:val="00C424BC"/>
    <w:rsid w:val="00C426BC"/>
    <w:rsid w:val="00C427C1"/>
    <w:rsid w:val="00C427F2"/>
    <w:rsid w:val="00C42B7D"/>
    <w:rsid w:val="00C42C7E"/>
    <w:rsid w:val="00C42F41"/>
    <w:rsid w:val="00C43651"/>
    <w:rsid w:val="00C44104"/>
    <w:rsid w:val="00C441A8"/>
    <w:rsid w:val="00C44720"/>
    <w:rsid w:val="00C449F6"/>
    <w:rsid w:val="00C44EB1"/>
    <w:rsid w:val="00C44ECC"/>
    <w:rsid w:val="00C44F59"/>
    <w:rsid w:val="00C4584E"/>
    <w:rsid w:val="00C460CA"/>
    <w:rsid w:val="00C462D6"/>
    <w:rsid w:val="00C4652E"/>
    <w:rsid w:val="00C46849"/>
    <w:rsid w:val="00C46CCE"/>
    <w:rsid w:val="00C473A4"/>
    <w:rsid w:val="00C47628"/>
    <w:rsid w:val="00C47B0A"/>
    <w:rsid w:val="00C47B77"/>
    <w:rsid w:val="00C50008"/>
    <w:rsid w:val="00C50173"/>
    <w:rsid w:val="00C50825"/>
    <w:rsid w:val="00C509C2"/>
    <w:rsid w:val="00C50E3C"/>
    <w:rsid w:val="00C50FF0"/>
    <w:rsid w:val="00C51271"/>
    <w:rsid w:val="00C51B44"/>
    <w:rsid w:val="00C525CF"/>
    <w:rsid w:val="00C52C14"/>
    <w:rsid w:val="00C52D3A"/>
    <w:rsid w:val="00C53BC1"/>
    <w:rsid w:val="00C53BD0"/>
    <w:rsid w:val="00C53D3F"/>
    <w:rsid w:val="00C54092"/>
    <w:rsid w:val="00C542D3"/>
    <w:rsid w:val="00C54572"/>
    <w:rsid w:val="00C5467C"/>
    <w:rsid w:val="00C549A9"/>
    <w:rsid w:val="00C54DFE"/>
    <w:rsid w:val="00C54EE5"/>
    <w:rsid w:val="00C562E9"/>
    <w:rsid w:val="00C56301"/>
    <w:rsid w:val="00C56349"/>
    <w:rsid w:val="00C56869"/>
    <w:rsid w:val="00C56FEA"/>
    <w:rsid w:val="00C5784F"/>
    <w:rsid w:val="00C57901"/>
    <w:rsid w:val="00C579D7"/>
    <w:rsid w:val="00C57DA9"/>
    <w:rsid w:val="00C6085F"/>
    <w:rsid w:val="00C6171A"/>
    <w:rsid w:val="00C6279C"/>
    <w:rsid w:val="00C62A12"/>
    <w:rsid w:val="00C62B13"/>
    <w:rsid w:val="00C62DB4"/>
    <w:rsid w:val="00C63060"/>
    <w:rsid w:val="00C63547"/>
    <w:rsid w:val="00C63EAA"/>
    <w:rsid w:val="00C64065"/>
    <w:rsid w:val="00C641EF"/>
    <w:rsid w:val="00C642E1"/>
    <w:rsid w:val="00C644D9"/>
    <w:rsid w:val="00C647B5"/>
    <w:rsid w:val="00C64BBA"/>
    <w:rsid w:val="00C6561A"/>
    <w:rsid w:val="00C65669"/>
    <w:rsid w:val="00C6596E"/>
    <w:rsid w:val="00C65B60"/>
    <w:rsid w:val="00C65EF0"/>
    <w:rsid w:val="00C66361"/>
    <w:rsid w:val="00C6665D"/>
    <w:rsid w:val="00C66BC5"/>
    <w:rsid w:val="00C672A4"/>
    <w:rsid w:val="00C67896"/>
    <w:rsid w:val="00C67C90"/>
    <w:rsid w:val="00C67FC7"/>
    <w:rsid w:val="00C7015E"/>
    <w:rsid w:val="00C70357"/>
    <w:rsid w:val="00C70F64"/>
    <w:rsid w:val="00C7136C"/>
    <w:rsid w:val="00C71809"/>
    <w:rsid w:val="00C7265A"/>
    <w:rsid w:val="00C727DB"/>
    <w:rsid w:val="00C72920"/>
    <w:rsid w:val="00C732BF"/>
    <w:rsid w:val="00C733F9"/>
    <w:rsid w:val="00C737E9"/>
    <w:rsid w:val="00C73860"/>
    <w:rsid w:val="00C7476A"/>
    <w:rsid w:val="00C7487E"/>
    <w:rsid w:val="00C74FD5"/>
    <w:rsid w:val="00C75133"/>
    <w:rsid w:val="00C75A7E"/>
    <w:rsid w:val="00C75D80"/>
    <w:rsid w:val="00C7632E"/>
    <w:rsid w:val="00C766C2"/>
    <w:rsid w:val="00C76B3D"/>
    <w:rsid w:val="00C76E47"/>
    <w:rsid w:val="00C77172"/>
    <w:rsid w:val="00C7797A"/>
    <w:rsid w:val="00C81674"/>
    <w:rsid w:val="00C816C3"/>
    <w:rsid w:val="00C82849"/>
    <w:rsid w:val="00C82C24"/>
    <w:rsid w:val="00C82DA8"/>
    <w:rsid w:val="00C82EEB"/>
    <w:rsid w:val="00C82F71"/>
    <w:rsid w:val="00C8300E"/>
    <w:rsid w:val="00C83163"/>
    <w:rsid w:val="00C83317"/>
    <w:rsid w:val="00C8366E"/>
    <w:rsid w:val="00C83EA9"/>
    <w:rsid w:val="00C84ACB"/>
    <w:rsid w:val="00C84D16"/>
    <w:rsid w:val="00C8582F"/>
    <w:rsid w:val="00C86A4C"/>
    <w:rsid w:val="00C87899"/>
    <w:rsid w:val="00C87DB7"/>
    <w:rsid w:val="00C90039"/>
    <w:rsid w:val="00C908E8"/>
    <w:rsid w:val="00C909E7"/>
    <w:rsid w:val="00C90B3F"/>
    <w:rsid w:val="00C90B9C"/>
    <w:rsid w:val="00C91A79"/>
    <w:rsid w:val="00C922E8"/>
    <w:rsid w:val="00C928C0"/>
    <w:rsid w:val="00C92B3E"/>
    <w:rsid w:val="00C93696"/>
    <w:rsid w:val="00C93DDA"/>
    <w:rsid w:val="00C93E8B"/>
    <w:rsid w:val="00C941FB"/>
    <w:rsid w:val="00C94574"/>
    <w:rsid w:val="00C94600"/>
    <w:rsid w:val="00C94831"/>
    <w:rsid w:val="00C948AF"/>
    <w:rsid w:val="00C949A9"/>
    <w:rsid w:val="00C95455"/>
    <w:rsid w:val="00C962A3"/>
    <w:rsid w:val="00C962CB"/>
    <w:rsid w:val="00C9640F"/>
    <w:rsid w:val="00C9651A"/>
    <w:rsid w:val="00C9701E"/>
    <w:rsid w:val="00C970BC"/>
    <w:rsid w:val="00C976CC"/>
    <w:rsid w:val="00C9794C"/>
    <w:rsid w:val="00CA09BF"/>
    <w:rsid w:val="00CA100D"/>
    <w:rsid w:val="00CA1579"/>
    <w:rsid w:val="00CA16C8"/>
    <w:rsid w:val="00CA1869"/>
    <w:rsid w:val="00CA1C3F"/>
    <w:rsid w:val="00CA211C"/>
    <w:rsid w:val="00CA223F"/>
    <w:rsid w:val="00CA22CD"/>
    <w:rsid w:val="00CA2DA9"/>
    <w:rsid w:val="00CA30E6"/>
    <w:rsid w:val="00CA344C"/>
    <w:rsid w:val="00CA3852"/>
    <w:rsid w:val="00CA53B8"/>
    <w:rsid w:val="00CA5416"/>
    <w:rsid w:val="00CA5722"/>
    <w:rsid w:val="00CA6012"/>
    <w:rsid w:val="00CA621A"/>
    <w:rsid w:val="00CA62CA"/>
    <w:rsid w:val="00CA6354"/>
    <w:rsid w:val="00CA653E"/>
    <w:rsid w:val="00CA79CE"/>
    <w:rsid w:val="00CA7EC6"/>
    <w:rsid w:val="00CB0195"/>
    <w:rsid w:val="00CB0935"/>
    <w:rsid w:val="00CB0B28"/>
    <w:rsid w:val="00CB0FA9"/>
    <w:rsid w:val="00CB130D"/>
    <w:rsid w:val="00CB17A2"/>
    <w:rsid w:val="00CB1960"/>
    <w:rsid w:val="00CB1A2F"/>
    <w:rsid w:val="00CB20AB"/>
    <w:rsid w:val="00CB311D"/>
    <w:rsid w:val="00CB3312"/>
    <w:rsid w:val="00CB39C3"/>
    <w:rsid w:val="00CB3AF0"/>
    <w:rsid w:val="00CB3EDF"/>
    <w:rsid w:val="00CB40DB"/>
    <w:rsid w:val="00CB43C4"/>
    <w:rsid w:val="00CB46DC"/>
    <w:rsid w:val="00CB4AFC"/>
    <w:rsid w:val="00CB4CF8"/>
    <w:rsid w:val="00CB5122"/>
    <w:rsid w:val="00CB59A9"/>
    <w:rsid w:val="00CB614F"/>
    <w:rsid w:val="00CB67A6"/>
    <w:rsid w:val="00CB69DA"/>
    <w:rsid w:val="00CB72DA"/>
    <w:rsid w:val="00CB73FF"/>
    <w:rsid w:val="00CB7401"/>
    <w:rsid w:val="00CB7F70"/>
    <w:rsid w:val="00CC0450"/>
    <w:rsid w:val="00CC0674"/>
    <w:rsid w:val="00CC08E7"/>
    <w:rsid w:val="00CC1A6F"/>
    <w:rsid w:val="00CC1DDB"/>
    <w:rsid w:val="00CC217C"/>
    <w:rsid w:val="00CC2392"/>
    <w:rsid w:val="00CC2484"/>
    <w:rsid w:val="00CC2C94"/>
    <w:rsid w:val="00CC31E2"/>
    <w:rsid w:val="00CC34C9"/>
    <w:rsid w:val="00CC3843"/>
    <w:rsid w:val="00CC3946"/>
    <w:rsid w:val="00CC466F"/>
    <w:rsid w:val="00CC4ADE"/>
    <w:rsid w:val="00CC4AE1"/>
    <w:rsid w:val="00CC4DEF"/>
    <w:rsid w:val="00CC5372"/>
    <w:rsid w:val="00CC5885"/>
    <w:rsid w:val="00CC60B0"/>
    <w:rsid w:val="00CC60E9"/>
    <w:rsid w:val="00CC668C"/>
    <w:rsid w:val="00CC680B"/>
    <w:rsid w:val="00CC72C7"/>
    <w:rsid w:val="00CC744C"/>
    <w:rsid w:val="00CC765C"/>
    <w:rsid w:val="00CC7755"/>
    <w:rsid w:val="00CC7824"/>
    <w:rsid w:val="00CC7FD9"/>
    <w:rsid w:val="00CD0A39"/>
    <w:rsid w:val="00CD101C"/>
    <w:rsid w:val="00CD1161"/>
    <w:rsid w:val="00CD207D"/>
    <w:rsid w:val="00CD2941"/>
    <w:rsid w:val="00CD2A08"/>
    <w:rsid w:val="00CD2B2C"/>
    <w:rsid w:val="00CD3072"/>
    <w:rsid w:val="00CD3311"/>
    <w:rsid w:val="00CD332B"/>
    <w:rsid w:val="00CD38D7"/>
    <w:rsid w:val="00CD3D9A"/>
    <w:rsid w:val="00CD41EC"/>
    <w:rsid w:val="00CD5B14"/>
    <w:rsid w:val="00CD64E2"/>
    <w:rsid w:val="00CD662C"/>
    <w:rsid w:val="00CE06DB"/>
    <w:rsid w:val="00CE0E44"/>
    <w:rsid w:val="00CE10B5"/>
    <w:rsid w:val="00CE126B"/>
    <w:rsid w:val="00CE1662"/>
    <w:rsid w:val="00CE19DC"/>
    <w:rsid w:val="00CE1DB0"/>
    <w:rsid w:val="00CE2675"/>
    <w:rsid w:val="00CE2784"/>
    <w:rsid w:val="00CE2875"/>
    <w:rsid w:val="00CE334D"/>
    <w:rsid w:val="00CE3C8B"/>
    <w:rsid w:val="00CE3CE9"/>
    <w:rsid w:val="00CE3F8C"/>
    <w:rsid w:val="00CE4166"/>
    <w:rsid w:val="00CE4478"/>
    <w:rsid w:val="00CE4582"/>
    <w:rsid w:val="00CE4C4F"/>
    <w:rsid w:val="00CE50D5"/>
    <w:rsid w:val="00CE53BD"/>
    <w:rsid w:val="00CE5C8F"/>
    <w:rsid w:val="00CE6249"/>
    <w:rsid w:val="00CE65B7"/>
    <w:rsid w:val="00CE6CF7"/>
    <w:rsid w:val="00CE721A"/>
    <w:rsid w:val="00CE7B1C"/>
    <w:rsid w:val="00CE7BA1"/>
    <w:rsid w:val="00CF02FB"/>
    <w:rsid w:val="00CF04CE"/>
    <w:rsid w:val="00CF0662"/>
    <w:rsid w:val="00CF09B0"/>
    <w:rsid w:val="00CF0A2E"/>
    <w:rsid w:val="00CF0EAD"/>
    <w:rsid w:val="00CF1440"/>
    <w:rsid w:val="00CF1ADC"/>
    <w:rsid w:val="00CF1E55"/>
    <w:rsid w:val="00CF1ED5"/>
    <w:rsid w:val="00CF23C1"/>
    <w:rsid w:val="00CF26DA"/>
    <w:rsid w:val="00CF2C37"/>
    <w:rsid w:val="00CF2C5B"/>
    <w:rsid w:val="00CF34C2"/>
    <w:rsid w:val="00CF3F5F"/>
    <w:rsid w:val="00CF44AA"/>
    <w:rsid w:val="00CF4B4D"/>
    <w:rsid w:val="00CF5059"/>
    <w:rsid w:val="00CF512A"/>
    <w:rsid w:val="00CF51AA"/>
    <w:rsid w:val="00CF51C0"/>
    <w:rsid w:val="00CF593E"/>
    <w:rsid w:val="00CF59C0"/>
    <w:rsid w:val="00CF5FF5"/>
    <w:rsid w:val="00CF6296"/>
    <w:rsid w:val="00CF63A1"/>
    <w:rsid w:val="00CF7D0C"/>
    <w:rsid w:val="00D00597"/>
    <w:rsid w:val="00D00731"/>
    <w:rsid w:val="00D00B0D"/>
    <w:rsid w:val="00D00B10"/>
    <w:rsid w:val="00D00EDE"/>
    <w:rsid w:val="00D0109C"/>
    <w:rsid w:val="00D01272"/>
    <w:rsid w:val="00D01E81"/>
    <w:rsid w:val="00D024CF"/>
    <w:rsid w:val="00D0272C"/>
    <w:rsid w:val="00D02CFD"/>
    <w:rsid w:val="00D02E15"/>
    <w:rsid w:val="00D032A5"/>
    <w:rsid w:val="00D034FD"/>
    <w:rsid w:val="00D04113"/>
    <w:rsid w:val="00D0419B"/>
    <w:rsid w:val="00D042C1"/>
    <w:rsid w:val="00D04F67"/>
    <w:rsid w:val="00D0558D"/>
    <w:rsid w:val="00D057AC"/>
    <w:rsid w:val="00D05862"/>
    <w:rsid w:val="00D05A50"/>
    <w:rsid w:val="00D05D98"/>
    <w:rsid w:val="00D063A1"/>
    <w:rsid w:val="00D065F2"/>
    <w:rsid w:val="00D06B75"/>
    <w:rsid w:val="00D06C0E"/>
    <w:rsid w:val="00D070FA"/>
    <w:rsid w:val="00D07B22"/>
    <w:rsid w:val="00D103BD"/>
    <w:rsid w:val="00D10677"/>
    <w:rsid w:val="00D10BC3"/>
    <w:rsid w:val="00D11067"/>
    <w:rsid w:val="00D1197C"/>
    <w:rsid w:val="00D12153"/>
    <w:rsid w:val="00D124F2"/>
    <w:rsid w:val="00D12673"/>
    <w:rsid w:val="00D129D8"/>
    <w:rsid w:val="00D12D89"/>
    <w:rsid w:val="00D13557"/>
    <w:rsid w:val="00D136F5"/>
    <w:rsid w:val="00D13851"/>
    <w:rsid w:val="00D13C46"/>
    <w:rsid w:val="00D1452D"/>
    <w:rsid w:val="00D14E96"/>
    <w:rsid w:val="00D15288"/>
    <w:rsid w:val="00D15E41"/>
    <w:rsid w:val="00D16086"/>
    <w:rsid w:val="00D162E5"/>
    <w:rsid w:val="00D1660B"/>
    <w:rsid w:val="00D16F93"/>
    <w:rsid w:val="00D173C2"/>
    <w:rsid w:val="00D17872"/>
    <w:rsid w:val="00D178CD"/>
    <w:rsid w:val="00D2045B"/>
    <w:rsid w:val="00D20BCD"/>
    <w:rsid w:val="00D21A8C"/>
    <w:rsid w:val="00D21B26"/>
    <w:rsid w:val="00D22051"/>
    <w:rsid w:val="00D2251A"/>
    <w:rsid w:val="00D226F3"/>
    <w:rsid w:val="00D2297F"/>
    <w:rsid w:val="00D2303E"/>
    <w:rsid w:val="00D234CA"/>
    <w:rsid w:val="00D23CA1"/>
    <w:rsid w:val="00D24189"/>
    <w:rsid w:val="00D2482F"/>
    <w:rsid w:val="00D24974"/>
    <w:rsid w:val="00D24C8F"/>
    <w:rsid w:val="00D24D17"/>
    <w:rsid w:val="00D24FD6"/>
    <w:rsid w:val="00D25806"/>
    <w:rsid w:val="00D2582C"/>
    <w:rsid w:val="00D25D33"/>
    <w:rsid w:val="00D25EDC"/>
    <w:rsid w:val="00D2640B"/>
    <w:rsid w:val="00D26A8D"/>
    <w:rsid w:val="00D26AED"/>
    <w:rsid w:val="00D26CD2"/>
    <w:rsid w:val="00D26CE4"/>
    <w:rsid w:val="00D2756C"/>
    <w:rsid w:val="00D2767E"/>
    <w:rsid w:val="00D279CE"/>
    <w:rsid w:val="00D27E00"/>
    <w:rsid w:val="00D306F2"/>
    <w:rsid w:val="00D30AE6"/>
    <w:rsid w:val="00D30B31"/>
    <w:rsid w:val="00D30BB9"/>
    <w:rsid w:val="00D317CD"/>
    <w:rsid w:val="00D3203C"/>
    <w:rsid w:val="00D32105"/>
    <w:rsid w:val="00D321BB"/>
    <w:rsid w:val="00D32297"/>
    <w:rsid w:val="00D325E0"/>
    <w:rsid w:val="00D329EE"/>
    <w:rsid w:val="00D32E69"/>
    <w:rsid w:val="00D331FB"/>
    <w:rsid w:val="00D333A3"/>
    <w:rsid w:val="00D3370E"/>
    <w:rsid w:val="00D33A8A"/>
    <w:rsid w:val="00D34819"/>
    <w:rsid w:val="00D34A1D"/>
    <w:rsid w:val="00D35278"/>
    <w:rsid w:val="00D35A4C"/>
    <w:rsid w:val="00D35A8F"/>
    <w:rsid w:val="00D35ECC"/>
    <w:rsid w:val="00D360A8"/>
    <w:rsid w:val="00D362A5"/>
    <w:rsid w:val="00D36ADB"/>
    <w:rsid w:val="00D36D06"/>
    <w:rsid w:val="00D375F9"/>
    <w:rsid w:val="00D3771D"/>
    <w:rsid w:val="00D378C2"/>
    <w:rsid w:val="00D379DA"/>
    <w:rsid w:val="00D400F4"/>
    <w:rsid w:val="00D406F8"/>
    <w:rsid w:val="00D4081A"/>
    <w:rsid w:val="00D4100C"/>
    <w:rsid w:val="00D41158"/>
    <w:rsid w:val="00D411E9"/>
    <w:rsid w:val="00D413D1"/>
    <w:rsid w:val="00D41498"/>
    <w:rsid w:val="00D41BD1"/>
    <w:rsid w:val="00D41FB8"/>
    <w:rsid w:val="00D42316"/>
    <w:rsid w:val="00D4289A"/>
    <w:rsid w:val="00D42D7E"/>
    <w:rsid w:val="00D434F3"/>
    <w:rsid w:val="00D43E37"/>
    <w:rsid w:val="00D44A72"/>
    <w:rsid w:val="00D45689"/>
    <w:rsid w:val="00D458C4"/>
    <w:rsid w:val="00D460C7"/>
    <w:rsid w:val="00D46462"/>
    <w:rsid w:val="00D46480"/>
    <w:rsid w:val="00D476FC"/>
    <w:rsid w:val="00D477EA"/>
    <w:rsid w:val="00D4799B"/>
    <w:rsid w:val="00D50A07"/>
    <w:rsid w:val="00D5187C"/>
    <w:rsid w:val="00D519E4"/>
    <w:rsid w:val="00D52814"/>
    <w:rsid w:val="00D528DE"/>
    <w:rsid w:val="00D529ED"/>
    <w:rsid w:val="00D52F7A"/>
    <w:rsid w:val="00D53068"/>
    <w:rsid w:val="00D536E8"/>
    <w:rsid w:val="00D53835"/>
    <w:rsid w:val="00D544B4"/>
    <w:rsid w:val="00D544D8"/>
    <w:rsid w:val="00D54FDB"/>
    <w:rsid w:val="00D55295"/>
    <w:rsid w:val="00D557D9"/>
    <w:rsid w:val="00D55ECD"/>
    <w:rsid w:val="00D562BE"/>
    <w:rsid w:val="00D5660E"/>
    <w:rsid w:val="00D56824"/>
    <w:rsid w:val="00D56A7A"/>
    <w:rsid w:val="00D57136"/>
    <w:rsid w:val="00D57498"/>
    <w:rsid w:val="00D578CC"/>
    <w:rsid w:val="00D57C7B"/>
    <w:rsid w:val="00D6060C"/>
    <w:rsid w:val="00D60E17"/>
    <w:rsid w:val="00D611AB"/>
    <w:rsid w:val="00D6153E"/>
    <w:rsid w:val="00D6197A"/>
    <w:rsid w:val="00D61BA5"/>
    <w:rsid w:val="00D62253"/>
    <w:rsid w:val="00D62B3B"/>
    <w:rsid w:val="00D62DBD"/>
    <w:rsid w:val="00D630B3"/>
    <w:rsid w:val="00D63296"/>
    <w:rsid w:val="00D63461"/>
    <w:rsid w:val="00D63915"/>
    <w:rsid w:val="00D64D38"/>
    <w:rsid w:val="00D64E31"/>
    <w:rsid w:val="00D6554D"/>
    <w:rsid w:val="00D65B59"/>
    <w:rsid w:val="00D66416"/>
    <w:rsid w:val="00D66B52"/>
    <w:rsid w:val="00D66DBF"/>
    <w:rsid w:val="00D67324"/>
    <w:rsid w:val="00D67FCB"/>
    <w:rsid w:val="00D67FD6"/>
    <w:rsid w:val="00D70455"/>
    <w:rsid w:val="00D70F1C"/>
    <w:rsid w:val="00D70F38"/>
    <w:rsid w:val="00D712A3"/>
    <w:rsid w:val="00D7169C"/>
    <w:rsid w:val="00D71A50"/>
    <w:rsid w:val="00D71E0F"/>
    <w:rsid w:val="00D724AD"/>
    <w:rsid w:val="00D7260D"/>
    <w:rsid w:val="00D726D2"/>
    <w:rsid w:val="00D72885"/>
    <w:rsid w:val="00D72B88"/>
    <w:rsid w:val="00D72D37"/>
    <w:rsid w:val="00D73D61"/>
    <w:rsid w:val="00D7473B"/>
    <w:rsid w:val="00D74CE2"/>
    <w:rsid w:val="00D7506B"/>
    <w:rsid w:val="00D750A8"/>
    <w:rsid w:val="00D75631"/>
    <w:rsid w:val="00D75812"/>
    <w:rsid w:val="00D768D2"/>
    <w:rsid w:val="00D76FD5"/>
    <w:rsid w:val="00D778BC"/>
    <w:rsid w:val="00D7793D"/>
    <w:rsid w:val="00D7796D"/>
    <w:rsid w:val="00D779E6"/>
    <w:rsid w:val="00D77C2D"/>
    <w:rsid w:val="00D804DA"/>
    <w:rsid w:val="00D81016"/>
    <w:rsid w:val="00D81248"/>
    <w:rsid w:val="00D81912"/>
    <w:rsid w:val="00D82014"/>
    <w:rsid w:val="00D8212E"/>
    <w:rsid w:val="00D82DB8"/>
    <w:rsid w:val="00D83122"/>
    <w:rsid w:val="00D83F28"/>
    <w:rsid w:val="00D83FA0"/>
    <w:rsid w:val="00D85007"/>
    <w:rsid w:val="00D85304"/>
    <w:rsid w:val="00D85375"/>
    <w:rsid w:val="00D85600"/>
    <w:rsid w:val="00D8599C"/>
    <w:rsid w:val="00D859CE"/>
    <w:rsid w:val="00D8640A"/>
    <w:rsid w:val="00D86EA8"/>
    <w:rsid w:val="00D87A2E"/>
    <w:rsid w:val="00D87CA8"/>
    <w:rsid w:val="00D9051C"/>
    <w:rsid w:val="00D907B6"/>
    <w:rsid w:val="00D91101"/>
    <w:rsid w:val="00D91646"/>
    <w:rsid w:val="00D91E03"/>
    <w:rsid w:val="00D92481"/>
    <w:rsid w:val="00D9293C"/>
    <w:rsid w:val="00D92C01"/>
    <w:rsid w:val="00D92DDD"/>
    <w:rsid w:val="00D92ECE"/>
    <w:rsid w:val="00D93044"/>
    <w:rsid w:val="00D930DD"/>
    <w:rsid w:val="00D9312C"/>
    <w:rsid w:val="00D93215"/>
    <w:rsid w:val="00D9374A"/>
    <w:rsid w:val="00D93C83"/>
    <w:rsid w:val="00D93EAA"/>
    <w:rsid w:val="00D94D5A"/>
    <w:rsid w:val="00D951D1"/>
    <w:rsid w:val="00D95528"/>
    <w:rsid w:val="00D956DE"/>
    <w:rsid w:val="00D95799"/>
    <w:rsid w:val="00D95B24"/>
    <w:rsid w:val="00D95B2F"/>
    <w:rsid w:val="00D95DB5"/>
    <w:rsid w:val="00D96327"/>
    <w:rsid w:val="00D963DA"/>
    <w:rsid w:val="00D96CD1"/>
    <w:rsid w:val="00D97083"/>
    <w:rsid w:val="00D979AA"/>
    <w:rsid w:val="00D979AB"/>
    <w:rsid w:val="00DA0645"/>
    <w:rsid w:val="00DA066C"/>
    <w:rsid w:val="00DA088C"/>
    <w:rsid w:val="00DA0D2B"/>
    <w:rsid w:val="00DA1793"/>
    <w:rsid w:val="00DA2120"/>
    <w:rsid w:val="00DA22F7"/>
    <w:rsid w:val="00DA2630"/>
    <w:rsid w:val="00DA26B1"/>
    <w:rsid w:val="00DA2D1F"/>
    <w:rsid w:val="00DA30A2"/>
    <w:rsid w:val="00DA3384"/>
    <w:rsid w:val="00DA357B"/>
    <w:rsid w:val="00DA36F2"/>
    <w:rsid w:val="00DA374F"/>
    <w:rsid w:val="00DA40E0"/>
    <w:rsid w:val="00DA4800"/>
    <w:rsid w:val="00DA4955"/>
    <w:rsid w:val="00DA503F"/>
    <w:rsid w:val="00DA5EFC"/>
    <w:rsid w:val="00DA62C7"/>
    <w:rsid w:val="00DA640C"/>
    <w:rsid w:val="00DA651A"/>
    <w:rsid w:val="00DA6586"/>
    <w:rsid w:val="00DA67B4"/>
    <w:rsid w:val="00DA6BF4"/>
    <w:rsid w:val="00DA6F49"/>
    <w:rsid w:val="00DA772C"/>
    <w:rsid w:val="00DA7EDB"/>
    <w:rsid w:val="00DB0296"/>
    <w:rsid w:val="00DB129C"/>
    <w:rsid w:val="00DB162A"/>
    <w:rsid w:val="00DB1BF6"/>
    <w:rsid w:val="00DB1C25"/>
    <w:rsid w:val="00DB2698"/>
    <w:rsid w:val="00DB291F"/>
    <w:rsid w:val="00DB2951"/>
    <w:rsid w:val="00DB2ACD"/>
    <w:rsid w:val="00DB2AE5"/>
    <w:rsid w:val="00DB380B"/>
    <w:rsid w:val="00DB3B8C"/>
    <w:rsid w:val="00DB3E76"/>
    <w:rsid w:val="00DB3FBB"/>
    <w:rsid w:val="00DB4811"/>
    <w:rsid w:val="00DB4BDA"/>
    <w:rsid w:val="00DB5BEF"/>
    <w:rsid w:val="00DB5CC1"/>
    <w:rsid w:val="00DB5F81"/>
    <w:rsid w:val="00DB6204"/>
    <w:rsid w:val="00DB6232"/>
    <w:rsid w:val="00DB64D6"/>
    <w:rsid w:val="00DB6CAD"/>
    <w:rsid w:val="00DB6D74"/>
    <w:rsid w:val="00DB6EEC"/>
    <w:rsid w:val="00DB70C4"/>
    <w:rsid w:val="00DB72C8"/>
    <w:rsid w:val="00DB7C03"/>
    <w:rsid w:val="00DC094D"/>
    <w:rsid w:val="00DC0A75"/>
    <w:rsid w:val="00DC0EC5"/>
    <w:rsid w:val="00DC1242"/>
    <w:rsid w:val="00DC19E6"/>
    <w:rsid w:val="00DC1F37"/>
    <w:rsid w:val="00DC21F8"/>
    <w:rsid w:val="00DC24FF"/>
    <w:rsid w:val="00DC2A3A"/>
    <w:rsid w:val="00DC2BD1"/>
    <w:rsid w:val="00DC2F89"/>
    <w:rsid w:val="00DC30C5"/>
    <w:rsid w:val="00DC3ED9"/>
    <w:rsid w:val="00DC3F7E"/>
    <w:rsid w:val="00DC40BF"/>
    <w:rsid w:val="00DC4A2B"/>
    <w:rsid w:val="00DC4A96"/>
    <w:rsid w:val="00DC5352"/>
    <w:rsid w:val="00DC5430"/>
    <w:rsid w:val="00DC58C8"/>
    <w:rsid w:val="00DC5DFE"/>
    <w:rsid w:val="00DC60B1"/>
    <w:rsid w:val="00DC659D"/>
    <w:rsid w:val="00DC6BF2"/>
    <w:rsid w:val="00DC6F1B"/>
    <w:rsid w:val="00DC705D"/>
    <w:rsid w:val="00DC71F7"/>
    <w:rsid w:val="00DC73C4"/>
    <w:rsid w:val="00DC77DF"/>
    <w:rsid w:val="00DC7803"/>
    <w:rsid w:val="00DD0759"/>
    <w:rsid w:val="00DD07E2"/>
    <w:rsid w:val="00DD0B46"/>
    <w:rsid w:val="00DD0B4F"/>
    <w:rsid w:val="00DD188F"/>
    <w:rsid w:val="00DD19CB"/>
    <w:rsid w:val="00DD242A"/>
    <w:rsid w:val="00DD2D50"/>
    <w:rsid w:val="00DD2DEC"/>
    <w:rsid w:val="00DD2EE0"/>
    <w:rsid w:val="00DD312B"/>
    <w:rsid w:val="00DD340E"/>
    <w:rsid w:val="00DD37B5"/>
    <w:rsid w:val="00DD3F7E"/>
    <w:rsid w:val="00DD3F86"/>
    <w:rsid w:val="00DD44FB"/>
    <w:rsid w:val="00DD4D4E"/>
    <w:rsid w:val="00DD51D3"/>
    <w:rsid w:val="00DD5213"/>
    <w:rsid w:val="00DD5277"/>
    <w:rsid w:val="00DD52CD"/>
    <w:rsid w:val="00DD5476"/>
    <w:rsid w:val="00DD5946"/>
    <w:rsid w:val="00DD5AAE"/>
    <w:rsid w:val="00DD5B3E"/>
    <w:rsid w:val="00DD5E70"/>
    <w:rsid w:val="00DD5ED8"/>
    <w:rsid w:val="00DD6406"/>
    <w:rsid w:val="00DD656F"/>
    <w:rsid w:val="00DD68F1"/>
    <w:rsid w:val="00DD78F1"/>
    <w:rsid w:val="00DD7F44"/>
    <w:rsid w:val="00DE1614"/>
    <w:rsid w:val="00DE232B"/>
    <w:rsid w:val="00DE3400"/>
    <w:rsid w:val="00DE34A7"/>
    <w:rsid w:val="00DE3B08"/>
    <w:rsid w:val="00DE417A"/>
    <w:rsid w:val="00DE41E9"/>
    <w:rsid w:val="00DE43A6"/>
    <w:rsid w:val="00DE4604"/>
    <w:rsid w:val="00DE4B24"/>
    <w:rsid w:val="00DE4CD1"/>
    <w:rsid w:val="00DE513D"/>
    <w:rsid w:val="00DE592C"/>
    <w:rsid w:val="00DE59F2"/>
    <w:rsid w:val="00DE5EA5"/>
    <w:rsid w:val="00DE6111"/>
    <w:rsid w:val="00DE61E6"/>
    <w:rsid w:val="00DE62FB"/>
    <w:rsid w:val="00DE63C8"/>
    <w:rsid w:val="00DE6588"/>
    <w:rsid w:val="00DE6686"/>
    <w:rsid w:val="00DE6F3D"/>
    <w:rsid w:val="00DE720A"/>
    <w:rsid w:val="00DE728A"/>
    <w:rsid w:val="00DE75E4"/>
    <w:rsid w:val="00DE765A"/>
    <w:rsid w:val="00DE7AA9"/>
    <w:rsid w:val="00DF07B2"/>
    <w:rsid w:val="00DF0AE1"/>
    <w:rsid w:val="00DF0D8B"/>
    <w:rsid w:val="00DF0EEF"/>
    <w:rsid w:val="00DF0FA4"/>
    <w:rsid w:val="00DF12E4"/>
    <w:rsid w:val="00DF16B0"/>
    <w:rsid w:val="00DF189C"/>
    <w:rsid w:val="00DF1EFC"/>
    <w:rsid w:val="00DF20C9"/>
    <w:rsid w:val="00DF221D"/>
    <w:rsid w:val="00DF2599"/>
    <w:rsid w:val="00DF2CB3"/>
    <w:rsid w:val="00DF30CE"/>
    <w:rsid w:val="00DF31E0"/>
    <w:rsid w:val="00DF33C7"/>
    <w:rsid w:val="00DF3510"/>
    <w:rsid w:val="00DF3A0D"/>
    <w:rsid w:val="00DF3A24"/>
    <w:rsid w:val="00DF4A91"/>
    <w:rsid w:val="00DF4C7C"/>
    <w:rsid w:val="00DF50DD"/>
    <w:rsid w:val="00DF528A"/>
    <w:rsid w:val="00DF54FF"/>
    <w:rsid w:val="00DF56FD"/>
    <w:rsid w:val="00DF58B1"/>
    <w:rsid w:val="00DF59C4"/>
    <w:rsid w:val="00DF5AED"/>
    <w:rsid w:val="00DF5BDC"/>
    <w:rsid w:val="00DF5DA3"/>
    <w:rsid w:val="00DF5E67"/>
    <w:rsid w:val="00DF65E9"/>
    <w:rsid w:val="00DF6897"/>
    <w:rsid w:val="00DF6FB4"/>
    <w:rsid w:val="00DF7030"/>
    <w:rsid w:val="00DF72F3"/>
    <w:rsid w:val="00DF7A73"/>
    <w:rsid w:val="00E000A1"/>
    <w:rsid w:val="00E006CE"/>
    <w:rsid w:val="00E00AC4"/>
    <w:rsid w:val="00E00C51"/>
    <w:rsid w:val="00E0134A"/>
    <w:rsid w:val="00E01D57"/>
    <w:rsid w:val="00E01DD6"/>
    <w:rsid w:val="00E01EC7"/>
    <w:rsid w:val="00E0261D"/>
    <w:rsid w:val="00E02705"/>
    <w:rsid w:val="00E0273C"/>
    <w:rsid w:val="00E02B9F"/>
    <w:rsid w:val="00E02D6E"/>
    <w:rsid w:val="00E032BD"/>
    <w:rsid w:val="00E0350B"/>
    <w:rsid w:val="00E0370E"/>
    <w:rsid w:val="00E037B4"/>
    <w:rsid w:val="00E038F7"/>
    <w:rsid w:val="00E03D7E"/>
    <w:rsid w:val="00E042B2"/>
    <w:rsid w:val="00E04AF5"/>
    <w:rsid w:val="00E04EFC"/>
    <w:rsid w:val="00E05423"/>
    <w:rsid w:val="00E05563"/>
    <w:rsid w:val="00E0557E"/>
    <w:rsid w:val="00E05B1D"/>
    <w:rsid w:val="00E06138"/>
    <w:rsid w:val="00E068BC"/>
    <w:rsid w:val="00E06C8F"/>
    <w:rsid w:val="00E06DB4"/>
    <w:rsid w:val="00E070D5"/>
    <w:rsid w:val="00E07475"/>
    <w:rsid w:val="00E0780A"/>
    <w:rsid w:val="00E103BF"/>
    <w:rsid w:val="00E105FA"/>
    <w:rsid w:val="00E10688"/>
    <w:rsid w:val="00E10A92"/>
    <w:rsid w:val="00E10AC7"/>
    <w:rsid w:val="00E10B75"/>
    <w:rsid w:val="00E10C35"/>
    <w:rsid w:val="00E115FA"/>
    <w:rsid w:val="00E116CA"/>
    <w:rsid w:val="00E1184C"/>
    <w:rsid w:val="00E11852"/>
    <w:rsid w:val="00E11C4F"/>
    <w:rsid w:val="00E11D09"/>
    <w:rsid w:val="00E11FE2"/>
    <w:rsid w:val="00E12240"/>
    <w:rsid w:val="00E128F0"/>
    <w:rsid w:val="00E131C5"/>
    <w:rsid w:val="00E13A6D"/>
    <w:rsid w:val="00E13FF8"/>
    <w:rsid w:val="00E141E2"/>
    <w:rsid w:val="00E14325"/>
    <w:rsid w:val="00E146DE"/>
    <w:rsid w:val="00E14970"/>
    <w:rsid w:val="00E149F1"/>
    <w:rsid w:val="00E14B4C"/>
    <w:rsid w:val="00E14E26"/>
    <w:rsid w:val="00E1552B"/>
    <w:rsid w:val="00E15838"/>
    <w:rsid w:val="00E15933"/>
    <w:rsid w:val="00E15F1B"/>
    <w:rsid w:val="00E15F57"/>
    <w:rsid w:val="00E161DB"/>
    <w:rsid w:val="00E16700"/>
    <w:rsid w:val="00E16E33"/>
    <w:rsid w:val="00E171F9"/>
    <w:rsid w:val="00E176B8"/>
    <w:rsid w:val="00E20128"/>
    <w:rsid w:val="00E20F2C"/>
    <w:rsid w:val="00E210B7"/>
    <w:rsid w:val="00E21775"/>
    <w:rsid w:val="00E217B3"/>
    <w:rsid w:val="00E2200E"/>
    <w:rsid w:val="00E224B5"/>
    <w:rsid w:val="00E22678"/>
    <w:rsid w:val="00E22762"/>
    <w:rsid w:val="00E22953"/>
    <w:rsid w:val="00E22BBA"/>
    <w:rsid w:val="00E2376C"/>
    <w:rsid w:val="00E237C5"/>
    <w:rsid w:val="00E23865"/>
    <w:rsid w:val="00E23B57"/>
    <w:rsid w:val="00E23BC1"/>
    <w:rsid w:val="00E240EC"/>
    <w:rsid w:val="00E2537B"/>
    <w:rsid w:val="00E257A5"/>
    <w:rsid w:val="00E258E5"/>
    <w:rsid w:val="00E25B08"/>
    <w:rsid w:val="00E25E6C"/>
    <w:rsid w:val="00E2622B"/>
    <w:rsid w:val="00E26E20"/>
    <w:rsid w:val="00E26E49"/>
    <w:rsid w:val="00E26ECA"/>
    <w:rsid w:val="00E27178"/>
    <w:rsid w:val="00E27848"/>
    <w:rsid w:val="00E30959"/>
    <w:rsid w:val="00E309B7"/>
    <w:rsid w:val="00E30F69"/>
    <w:rsid w:val="00E31207"/>
    <w:rsid w:val="00E3176D"/>
    <w:rsid w:val="00E317AC"/>
    <w:rsid w:val="00E31D36"/>
    <w:rsid w:val="00E320D5"/>
    <w:rsid w:val="00E32260"/>
    <w:rsid w:val="00E32282"/>
    <w:rsid w:val="00E32982"/>
    <w:rsid w:val="00E32C53"/>
    <w:rsid w:val="00E32DD5"/>
    <w:rsid w:val="00E32E75"/>
    <w:rsid w:val="00E32F39"/>
    <w:rsid w:val="00E33230"/>
    <w:rsid w:val="00E33646"/>
    <w:rsid w:val="00E33EA2"/>
    <w:rsid w:val="00E3405D"/>
    <w:rsid w:val="00E344EF"/>
    <w:rsid w:val="00E3471E"/>
    <w:rsid w:val="00E34DE2"/>
    <w:rsid w:val="00E34E21"/>
    <w:rsid w:val="00E34EE1"/>
    <w:rsid w:val="00E35058"/>
    <w:rsid w:val="00E350D4"/>
    <w:rsid w:val="00E3550B"/>
    <w:rsid w:val="00E35612"/>
    <w:rsid w:val="00E35B05"/>
    <w:rsid w:val="00E36186"/>
    <w:rsid w:val="00E36862"/>
    <w:rsid w:val="00E36884"/>
    <w:rsid w:val="00E3773D"/>
    <w:rsid w:val="00E40104"/>
    <w:rsid w:val="00E404B1"/>
    <w:rsid w:val="00E40E9D"/>
    <w:rsid w:val="00E417C4"/>
    <w:rsid w:val="00E41976"/>
    <w:rsid w:val="00E41BF9"/>
    <w:rsid w:val="00E41DB0"/>
    <w:rsid w:val="00E41F2D"/>
    <w:rsid w:val="00E41FEE"/>
    <w:rsid w:val="00E420BC"/>
    <w:rsid w:val="00E42340"/>
    <w:rsid w:val="00E42575"/>
    <w:rsid w:val="00E429D7"/>
    <w:rsid w:val="00E42F49"/>
    <w:rsid w:val="00E43D64"/>
    <w:rsid w:val="00E43EFB"/>
    <w:rsid w:val="00E43F53"/>
    <w:rsid w:val="00E451A2"/>
    <w:rsid w:val="00E4566F"/>
    <w:rsid w:val="00E46471"/>
    <w:rsid w:val="00E46630"/>
    <w:rsid w:val="00E469BA"/>
    <w:rsid w:val="00E46A3C"/>
    <w:rsid w:val="00E46C4D"/>
    <w:rsid w:val="00E46CC8"/>
    <w:rsid w:val="00E472EB"/>
    <w:rsid w:val="00E478B2"/>
    <w:rsid w:val="00E47F75"/>
    <w:rsid w:val="00E50393"/>
    <w:rsid w:val="00E51C8E"/>
    <w:rsid w:val="00E52E57"/>
    <w:rsid w:val="00E52EC3"/>
    <w:rsid w:val="00E52F52"/>
    <w:rsid w:val="00E53611"/>
    <w:rsid w:val="00E53A24"/>
    <w:rsid w:val="00E5437E"/>
    <w:rsid w:val="00E547A0"/>
    <w:rsid w:val="00E5495F"/>
    <w:rsid w:val="00E54A08"/>
    <w:rsid w:val="00E5558E"/>
    <w:rsid w:val="00E56114"/>
    <w:rsid w:val="00E5616C"/>
    <w:rsid w:val="00E56803"/>
    <w:rsid w:val="00E5697E"/>
    <w:rsid w:val="00E57A3C"/>
    <w:rsid w:val="00E60E74"/>
    <w:rsid w:val="00E60FC8"/>
    <w:rsid w:val="00E61235"/>
    <w:rsid w:val="00E61250"/>
    <w:rsid w:val="00E61698"/>
    <w:rsid w:val="00E616BC"/>
    <w:rsid w:val="00E6181F"/>
    <w:rsid w:val="00E61A78"/>
    <w:rsid w:val="00E61C42"/>
    <w:rsid w:val="00E621EE"/>
    <w:rsid w:val="00E622B5"/>
    <w:rsid w:val="00E62B60"/>
    <w:rsid w:val="00E62DBA"/>
    <w:rsid w:val="00E63081"/>
    <w:rsid w:val="00E632F7"/>
    <w:rsid w:val="00E6371F"/>
    <w:rsid w:val="00E639F3"/>
    <w:rsid w:val="00E63B99"/>
    <w:rsid w:val="00E641CF"/>
    <w:rsid w:val="00E6434C"/>
    <w:rsid w:val="00E64760"/>
    <w:rsid w:val="00E647B7"/>
    <w:rsid w:val="00E64867"/>
    <w:rsid w:val="00E65135"/>
    <w:rsid w:val="00E6524F"/>
    <w:rsid w:val="00E65947"/>
    <w:rsid w:val="00E66597"/>
    <w:rsid w:val="00E66FF2"/>
    <w:rsid w:val="00E670EE"/>
    <w:rsid w:val="00E67118"/>
    <w:rsid w:val="00E67F7E"/>
    <w:rsid w:val="00E70B16"/>
    <w:rsid w:val="00E70C3E"/>
    <w:rsid w:val="00E7134D"/>
    <w:rsid w:val="00E71BAD"/>
    <w:rsid w:val="00E7267E"/>
    <w:rsid w:val="00E7297F"/>
    <w:rsid w:val="00E72CCB"/>
    <w:rsid w:val="00E72F3F"/>
    <w:rsid w:val="00E73322"/>
    <w:rsid w:val="00E748B0"/>
    <w:rsid w:val="00E74983"/>
    <w:rsid w:val="00E750E6"/>
    <w:rsid w:val="00E751DA"/>
    <w:rsid w:val="00E7545B"/>
    <w:rsid w:val="00E75F0D"/>
    <w:rsid w:val="00E75FE2"/>
    <w:rsid w:val="00E766CA"/>
    <w:rsid w:val="00E76891"/>
    <w:rsid w:val="00E768D8"/>
    <w:rsid w:val="00E769F0"/>
    <w:rsid w:val="00E76B61"/>
    <w:rsid w:val="00E76C6D"/>
    <w:rsid w:val="00E76D07"/>
    <w:rsid w:val="00E76F14"/>
    <w:rsid w:val="00E77209"/>
    <w:rsid w:val="00E774E6"/>
    <w:rsid w:val="00E77AD5"/>
    <w:rsid w:val="00E77E48"/>
    <w:rsid w:val="00E80429"/>
    <w:rsid w:val="00E80516"/>
    <w:rsid w:val="00E80DDC"/>
    <w:rsid w:val="00E812E4"/>
    <w:rsid w:val="00E81777"/>
    <w:rsid w:val="00E81831"/>
    <w:rsid w:val="00E8198F"/>
    <w:rsid w:val="00E81CE6"/>
    <w:rsid w:val="00E81EB4"/>
    <w:rsid w:val="00E82EFE"/>
    <w:rsid w:val="00E8333C"/>
    <w:rsid w:val="00E834A6"/>
    <w:rsid w:val="00E83504"/>
    <w:rsid w:val="00E83574"/>
    <w:rsid w:val="00E845E6"/>
    <w:rsid w:val="00E845E9"/>
    <w:rsid w:val="00E849CE"/>
    <w:rsid w:val="00E8565B"/>
    <w:rsid w:val="00E856B3"/>
    <w:rsid w:val="00E857A3"/>
    <w:rsid w:val="00E85FEC"/>
    <w:rsid w:val="00E86455"/>
    <w:rsid w:val="00E866A0"/>
    <w:rsid w:val="00E866B2"/>
    <w:rsid w:val="00E86706"/>
    <w:rsid w:val="00E869D1"/>
    <w:rsid w:val="00E87E62"/>
    <w:rsid w:val="00E903CD"/>
    <w:rsid w:val="00E90430"/>
    <w:rsid w:val="00E90ACB"/>
    <w:rsid w:val="00E90C62"/>
    <w:rsid w:val="00E90F96"/>
    <w:rsid w:val="00E91063"/>
    <w:rsid w:val="00E9176F"/>
    <w:rsid w:val="00E917AA"/>
    <w:rsid w:val="00E91E71"/>
    <w:rsid w:val="00E9214D"/>
    <w:rsid w:val="00E92317"/>
    <w:rsid w:val="00E92716"/>
    <w:rsid w:val="00E930A5"/>
    <w:rsid w:val="00E930E0"/>
    <w:rsid w:val="00E9332A"/>
    <w:rsid w:val="00E93694"/>
    <w:rsid w:val="00E939FF"/>
    <w:rsid w:val="00E93BA6"/>
    <w:rsid w:val="00E94112"/>
    <w:rsid w:val="00E942CA"/>
    <w:rsid w:val="00E94481"/>
    <w:rsid w:val="00E948C3"/>
    <w:rsid w:val="00E95147"/>
    <w:rsid w:val="00E955DC"/>
    <w:rsid w:val="00E958B4"/>
    <w:rsid w:val="00E95C3C"/>
    <w:rsid w:val="00E96C4B"/>
    <w:rsid w:val="00E96D1A"/>
    <w:rsid w:val="00E970F2"/>
    <w:rsid w:val="00E972BA"/>
    <w:rsid w:val="00E975BD"/>
    <w:rsid w:val="00E97DBD"/>
    <w:rsid w:val="00EA0192"/>
    <w:rsid w:val="00EA01CF"/>
    <w:rsid w:val="00EA03D8"/>
    <w:rsid w:val="00EA043D"/>
    <w:rsid w:val="00EA05EB"/>
    <w:rsid w:val="00EA0F08"/>
    <w:rsid w:val="00EA1066"/>
    <w:rsid w:val="00EA12D0"/>
    <w:rsid w:val="00EA1670"/>
    <w:rsid w:val="00EA1DEB"/>
    <w:rsid w:val="00EA2482"/>
    <w:rsid w:val="00EA2AE7"/>
    <w:rsid w:val="00EA2CB1"/>
    <w:rsid w:val="00EA2F00"/>
    <w:rsid w:val="00EA2F5E"/>
    <w:rsid w:val="00EA2FCB"/>
    <w:rsid w:val="00EA3257"/>
    <w:rsid w:val="00EA3900"/>
    <w:rsid w:val="00EA3D17"/>
    <w:rsid w:val="00EA3FD9"/>
    <w:rsid w:val="00EA415C"/>
    <w:rsid w:val="00EA4290"/>
    <w:rsid w:val="00EA4881"/>
    <w:rsid w:val="00EA4AA0"/>
    <w:rsid w:val="00EA51C2"/>
    <w:rsid w:val="00EA570A"/>
    <w:rsid w:val="00EA67E0"/>
    <w:rsid w:val="00EA6A76"/>
    <w:rsid w:val="00EA70A3"/>
    <w:rsid w:val="00EA70F5"/>
    <w:rsid w:val="00EA7A21"/>
    <w:rsid w:val="00EB06F4"/>
    <w:rsid w:val="00EB09C4"/>
    <w:rsid w:val="00EB0C04"/>
    <w:rsid w:val="00EB12E3"/>
    <w:rsid w:val="00EB1337"/>
    <w:rsid w:val="00EB1344"/>
    <w:rsid w:val="00EB15CC"/>
    <w:rsid w:val="00EB184A"/>
    <w:rsid w:val="00EB19D1"/>
    <w:rsid w:val="00EB29DE"/>
    <w:rsid w:val="00EB2E3C"/>
    <w:rsid w:val="00EB3AD0"/>
    <w:rsid w:val="00EB40EB"/>
    <w:rsid w:val="00EB4BE6"/>
    <w:rsid w:val="00EB4E4C"/>
    <w:rsid w:val="00EB542C"/>
    <w:rsid w:val="00EB609D"/>
    <w:rsid w:val="00EB70B8"/>
    <w:rsid w:val="00EB75C3"/>
    <w:rsid w:val="00EB7A73"/>
    <w:rsid w:val="00EC0FA0"/>
    <w:rsid w:val="00EC106D"/>
    <w:rsid w:val="00EC1418"/>
    <w:rsid w:val="00EC2103"/>
    <w:rsid w:val="00EC2474"/>
    <w:rsid w:val="00EC4099"/>
    <w:rsid w:val="00EC4651"/>
    <w:rsid w:val="00EC49B8"/>
    <w:rsid w:val="00EC4CF5"/>
    <w:rsid w:val="00EC4DE6"/>
    <w:rsid w:val="00EC505E"/>
    <w:rsid w:val="00EC5129"/>
    <w:rsid w:val="00EC59B9"/>
    <w:rsid w:val="00EC5D0B"/>
    <w:rsid w:val="00EC5D65"/>
    <w:rsid w:val="00EC60B4"/>
    <w:rsid w:val="00EC6628"/>
    <w:rsid w:val="00EC786A"/>
    <w:rsid w:val="00ED0086"/>
    <w:rsid w:val="00ED0414"/>
    <w:rsid w:val="00ED101C"/>
    <w:rsid w:val="00ED102D"/>
    <w:rsid w:val="00ED11C9"/>
    <w:rsid w:val="00ED1B71"/>
    <w:rsid w:val="00ED2475"/>
    <w:rsid w:val="00ED2644"/>
    <w:rsid w:val="00ED26DD"/>
    <w:rsid w:val="00ED367A"/>
    <w:rsid w:val="00ED398D"/>
    <w:rsid w:val="00ED3A2A"/>
    <w:rsid w:val="00ED3B1E"/>
    <w:rsid w:val="00ED422C"/>
    <w:rsid w:val="00ED4738"/>
    <w:rsid w:val="00ED562A"/>
    <w:rsid w:val="00ED57F1"/>
    <w:rsid w:val="00ED595D"/>
    <w:rsid w:val="00ED5C1A"/>
    <w:rsid w:val="00ED5C9B"/>
    <w:rsid w:val="00ED5D54"/>
    <w:rsid w:val="00ED5D8D"/>
    <w:rsid w:val="00ED6536"/>
    <w:rsid w:val="00ED69E3"/>
    <w:rsid w:val="00ED6BFF"/>
    <w:rsid w:val="00ED6EAD"/>
    <w:rsid w:val="00ED7216"/>
    <w:rsid w:val="00ED735B"/>
    <w:rsid w:val="00ED781D"/>
    <w:rsid w:val="00ED784D"/>
    <w:rsid w:val="00EE0542"/>
    <w:rsid w:val="00EE083C"/>
    <w:rsid w:val="00EE1C04"/>
    <w:rsid w:val="00EE1C50"/>
    <w:rsid w:val="00EE1CC7"/>
    <w:rsid w:val="00EE1E22"/>
    <w:rsid w:val="00EE1EA6"/>
    <w:rsid w:val="00EE1EB6"/>
    <w:rsid w:val="00EE1ECB"/>
    <w:rsid w:val="00EE2406"/>
    <w:rsid w:val="00EE25A3"/>
    <w:rsid w:val="00EE2835"/>
    <w:rsid w:val="00EE2B39"/>
    <w:rsid w:val="00EE3110"/>
    <w:rsid w:val="00EE39A5"/>
    <w:rsid w:val="00EE3D3F"/>
    <w:rsid w:val="00EE3ED0"/>
    <w:rsid w:val="00EE3F24"/>
    <w:rsid w:val="00EE44A9"/>
    <w:rsid w:val="00EE4668"/>
    <w:rsid w:val="00EE51AA"/>
    <w:rsid w:val="00EE53FC"/>
    <w:rsid w:val="00EE5CF0"/>
    <w:rsid w:val="00EE69BD"/>
    <w:rsid w:val="00EE6DF0"/>
    <w:rsid w:val="00EE77BB"/>
    <w:rsid w:val="00EE7892"/>
    <w:rsid w:val="00EE7A22"/>
    <w:rsid w:val="00EE7CD4"/>
    <w:rsid w:val="00EF0F41"/>
    <w:rsid w:val="00EF10EF"/>
    <w:rsid w:val="00EF1993"/>
    <w:rsid w:val="00EF19B9"/>
    <w:rsid w:val="00EF2367"/>
    <w:rsid w:val="00EF2E63"/>
    <w:rsid w:val="00EF3618"/>
    <w:rsid w:val="00EF3838"/>
    <w:rsid w:val="00EF3C8B"/>
    <w:rsid w:val="00EF40D4"/>
    <w:rsid w:val="00EF4157"/>
    <w:rsid w:val="00EF437E"/>
    <w:rsid w:val="00EF4553"/>
    <w:rsid w:val="00EF4963"/>
    <w:rsid w:val="00EF4CB1"/>
    <w:rsid w:val="00EF4CFB"/>
    <w:rsid w:val="00EF4E62"/>
    <w:rsid w:val="00EF551C"/>
    <w:rsid w:val="00EF6691"/>
    <w:rsid w:val="00EF6716"/>
    <w:rsid w:val="00EF6AC0"/>
    <w:rsid w:val="00EF6B20"/>
    <w:rsid w:val="00EF7058"/>
    <w:rsid w:val="00EF76E9"/>
    <w:rsid w:val="00EF7789"/>
    <w:rsid w:val="00EF795E"/>
    <w:rsid w:val="00EF7AB7"/>
    <w:rsid w:val="00EF7E43"/>
    <w:rsid w:val="00EF7F07"/>
    <w:rsid w:val="00F00857"/>
    <w:rsid w:val="00F0086B"/>
    <w:rsid w:val="00F009CC"/>
    <w:rsid w:val="00F00DC9"/>
    <w:rsid w:val="00F01635"/>
    <w:rsid w:val="00F019D4"/>
    <w:rsid w:val="00F01A22"/>
    <w:rsid w:val="00F01BAD"/>
    <w:rsid w:val="00F020E1"/>
    <w:rsid w:val="00F02218"/>
    <w:rsid w:val="00F029B5"/>
    <w:rsid w:val="00F02A8C"/>
    <w:rsid w:val="00F02BBA"/>
    <w:rsid w:val="00F02E1F"/>
    <w:rsid w:val="00F02E42"/>
    <w:rsid w:val="00F039A8"/>
    <w:rsid w:val="00F03B2B"/>
    <w:rsid w:val="00F03E03"/>
    <w:rsid w:val="00F03F19"/>
    <w:rsid w:val="00F040CC"/>
    <w:rsid w:val="00F0487B"/>
    <w:rsid w:val="00F05459"/>
    <w:rsid w:val="00F05A7D"/>
    <w:rsid w:val="00F05AED"/>
    <w:rsid w:val="00F05B07"/>
    <w:rsid w:val="00F0608C"/>
    <w:rsid w:val="00F06239"/>
    <w:rsid w:val="00F0686A"/>
    <w:rsid w:val="00F06D84"/>
    <w:rsid w:val="00F074BA"/>
    <w:rsid w:val="00F075E4"/>
    <w:rsid w:val="00F076D9"/>
    <w:rsid w:val="00F07993"/>
    <w:rsid w:val="00F07A46"/>
    <w:rsid w:val="00F07D8D"/>
    <w:rsid w:val="00F07DEF"/>
    <w:rsid w:val="00F10228"/>
    <w:rsid w:val="00F102DD"/>
    <w:rsid w:val="00F103FE"/>
    <w:rsid w:val="00F10996"/>
    <w:rsid w:val="00F10AAF"/>
    <w:rsid w:val="00F10D73"/>
    <w:rsid w:val="00F10F2B"/>
    <w:rsid w:val="00F117D4"/>
    <w:rsid w:val="00F11927"/>
    <w:rsid w:val="00F11D7C"/>
    <w:rsid w:val="00F121EB"/>
    <w:rsid w:val="00F12211"/>
    <w:rsid w:val="00F122D3"/>
    <w:rsid w:val="00F126D8"/>
    <w:rsid w:val="00F13215"/>
    <w:rsid w:val="00F13351"/>
    <w:rsid w:val="00F13656"/>
    <w:rsid w:val="00F1367E"/>
    <w:rsid w:val="00F13865"/>
    <w:rsid w:val="00F13E12"/>
    <w:rsid w:val="00F13F0D"/>
    <w:rsid w:val="00F13FFF"/>
    <w:rsid w:val="00F144CE"/>
    <w:rsid w:val="00F1472A"/>
    <w:rsid w:val="00F14DCE"/>
    <w:rsid w:val="00F15477"/>
    <w:rsid w:val="00F155E9"/>
    <w:rsid w:val="00F159EA"/>
    <w:rsid w:val="00F162A0"/>
    <w:rsid w:val="00F169E0"/>
    <w:rsid w:val="00F16AD9"/>
    <w:rsid w:val="00F1726D"/>
    <w:rsid w:val="00F173DA"/>
    <w:rsid w:val="00F175FE"/>
    <w:rsid w:val="00F176F6"/>
    <w:rsid w:val="00F203D4"/>
    <w:rsid w:val="00F20444"/>
    <w:rsid w:val="00F2054F"/>
    <w:rsid w:val="00F20604"/>
    <w:rsid w:val="00F20840"/>
    <w:rsid w:val="00F20CDD"/>
    <w:rsid w:val="00F20E2E"/>
    <w:rsid w:val="00F21D1C"/>
    <w:rsid w:val="00F223A7"/>
    <w:rsid w:val="00F2269B"/>
    <w:rsid w:val="00F2286B"/>
    <w:rsid w:val="00F22874"/>
    <w:rsid w:val="00F22EC1"/>
    <w:rsid w:val="00F2306E"/>
    <w:rsid w:val="00F230D0"/>
    <w:rsid w:val="00F2348A"/>
    <w:rsid w:val="00F24020"/>
    <w:rsid w:val="00F240C7"/>
    <w:rsid w:val="00F24221"/>
    <w:rsid w:val="00F24DE4"/>
    <w:rsid w:val="00F252B7"/>
    <w:rsid w:val="00F252F8"/>
    <w:rsid w:val="00F2556B"/>
    <w:rsid w:val="00F25D99"/>
    <w:rsid w:val="00F25F89"/>
    <w:rsid w:val="00F266C0"/>
    <w:rsid w:val="00F267B0"/>
    <w:rsid w:val="00F268D2"/>
    <w:rsid w:val="00F269A5"/>
    <w:rsid w:val="00F272E7"/>
    <w:rsid w:val="00F273AD"/>
    <w:rsid w:val="00F30092"/>
    <w:rsid w:val="00F301A5"/>
    <w:rsid w:val="00F3024C"/>
    <w:rsid w:val="00F3029C"/>
    <w:rsid w:val="00F305BF"/>
    <w:rsid w:val="00F30C1E"/>
    <w:rsid w:val="00F30C32"/>
    <w:rsid w:val="00F30CA9"/>
    <w:rsid w:val="00F31404"/>
    <w:rsid w:val="00F328E2"/>
    <w:rsid w:val="00F32E63"/>
    <w:rsid w:val="00F3383F"/>
    <w:rsid w:val="00F33A0F"/>
    <w:rsid w:val="00F33FAD"/>
    <w:rsid w:val="00F343D0"/>
    <w:rsid w:val="00F3461C"/>
    <w:rsid w:val="00F34AB4"/>
    <w:rsid w:val="00F353B0"/>
    <w:rsid w:val="00F3580C"/>
    <w:rsid w:val="00F35CB9"/>
    <w:rsid w:val="00F35D64"/>
    <w:rsid w:val="00F36388"/>
    <w:rsid w:val="00F36547"/>
    <w:rsid w:val="00F36A6F"/>
    <w:rsid w:val="00F400D6"/>
    <w:rsid w:val="00F40423"/>
    <w:rsid w:val="00F40607"/>
    <w:rsid w:val="00F40770"/>
    <w:rsid w:val="00F4161E"/>
    <w:rsid w:val="00F41A55"/>
    <w:rsid w:val="00F41D8D"/>
    <w:rsid w:val="00F42044"/>
    <w:rsid w:val="00F42131"/>
    <w:rsid w:val="00F4272B"/>
    <w:rsid w:val="00F428B4"/>
    <w:rsid w:val="00F42997"/>
    <w:rsid w:val="00F42CC1"/>
    <w:rsid w:val="00F437C0"/>
    <w:rsid w:val="00F4382A"/>
    <w:rsid w:val="00F439A1"/>
    <w:rsid w:val="00F43B5E"/>
    <w:rsid w:val="00F44725"/>
    <w:rsid w:val="00F44B4E"/>
    <w:rsid w:val="00F44E89"/>
    <w:rsid w:val="00F45283"/>
    <w:rsid w:val="00F45862"/>
    <w:rsid w:val="00F45952"/>
    <w:rsid w:val="00F45CEB"/>
    <w:rsid w:val="00F46337"/>
    <w:rsid w:val="00F46719"/>
    <w:rsid w:val="00F467E9"/>
    <w:rsid w:val="00F46821"/>
    <w:rsid w:val="00F4754D"/>
    <w:rsid w:val="00F5003A"/>
    <w:rsid w:val="00F5060F"/>
    <w:rsid w:val="00F50854"/>
    <w:rsid w:val="00F50BAF"/>
    <w:rsid w:val="00F50C96"/>
    <w:rsid w:val="00F51791"/>
    <w:rsid w:val="00F51913"/>
    <w:rsid w:val="00F51CD8"/>
    <w:rsid w:val="00F51E39"/>
    <w:rsid w:val="00F5265B"/>
    <w:rsid w:val="00F53045"/>
    <w:rsid w:val="00F5328D"/>
    <w:rsid w:val="00F532E2"/>
    <w:rsid w:val="00F53758"/>
    <w:rsid w:val="00F54659"/>
    <w:rsid w:val="00F550E6"/>
    <w:rsid w:val="00F5576E"/>
    <w:rsid w:val="00F56251"/>
    <w:rsid w:val="00F56382"/>
    <w:rsid w:val="00F563D8"/>
    <w:rsid w:val="00F56680"/>
    <w:rsid w:val="00F56827"/>
    <w:rsid w:val="00F56A61"/>
    <w:rsid w:val="00F56BF1"/>
    <w:rsid w:val="00F5784E"/>
    <w:rsid w:val="00F578E8"/>
    <w:rsid w:val="00F60028"/>
    <w:rsid w:val="00F602D1"/>
    <w:rsid w:val="00F60811"/>
    <w:rsid w:val="00F61197"/>
    <w:rsid w:val="00F61525"/>
    <w:rsid w:val="00F6248E"/>
    <w:rsid w:val="00F6296B"/>
    <w:rsid w:val="00F62C7C"/>
    <w:rsid w:val="00F62EB0"/>
    <w:rsid w:val="00F63567"/>
    <w:rsid w:val="00F6358A"/>
    <w:rsid w:val="00F63BB1"/>
    <w:rsid w:val="00F64139"/>
    <w:rsid w:val="00F64204"/>
    <w:rsid w:val="00F6444C"/>
    <w:rsid w:val="00F648BE"/>
    <w:rsid w:val="00F64A92"/>
    <w:rsid w:val="00F64CDF"/>
    <w:rsid w:val="00F657BF"/>
    <w:rsid w:val="00F657DF"/>
    <w:rsid w:val="00F6585C"/>
    <w:rsid w:val="00F666A5"/>
    <w:rsid w:val="00F66957"/>
    <w:rsid w:val="00F66B95"/>
    <w:rsid w:val="00F66E1F"/>
    <w:rsid w:val="00F66E3F"/>
    <w:rsid w:val="00F66F88"/>
    <w:rsid w:val="00F66F89"/>
    <w:rsid w:val="00F674B9"/>
    <w:rsid w:val="00F67B41"/>
    <w:rsid w:val="00F67C92"/>
    <w:rsid w:val="00F705B5"/>
    <w:rsid w:val="00F707EC"/>
    <w:rsid w:val="00F714E6"/>
    <w:rsid w:val="00F71965"/>
    <w:rsid w:val="00F71FDC"/>
    <w:rsid w:val="00F7204B"/>
    <w:rsid w:val="00F7237C"/>
    <w:rsid w:val="00F72AC6"/>
    <w:rsid w:val="00F72D46"/>
    <w:rsid w:val="00F73E69"/>
    <w:rsid w:val="00F74910"/>
    <w:rsid w:val="00F74E31"/>
    <w:rsid w:val="00F75221"/>
    <w:rsid w:val="00F7529A"/>
    <w:rsid w:val="00F754AA"/>
    <w:rsid w:val="00F75D0F"/>
    <w:rsid w:val="00F75FD0"/>
    <w:rsid w:val="00F762A8"/>
    <w:rsid w:val="00F7678D"/>
    <w:rsid w:val="00F76957"/>
    <w:rsid w:val="00F7698C"/>
    <w:rsid w:val="00F76D48"/>
    <w:rsid w:val="00F77029"/>
    <w:rsid w:val="00F770AF"/>
    <w:rsid w:val="00F770BC"/>
    <w:rsid w:val="00F77398"/>
    <w:rsid w:val="00F775D4"/>
    <w:rsid w:val="00F8043F"/>
    <w:rsid w:val="00F809B6"/>
    <w:rsid w:val="00F80A5A"/>
    <w:rsid w:val="00F80EE2"/>
    <w:rsid w:val="00F81BCF"/>
    <w:rsid w:val="00F81C2C"/>
    <w:rsid w:val="00F83A0D"/>
    <w:rsid w:val="00F84DF0"/>
    <w:rsid w:val="00F84E7F"/>
    <w:rsid w:val="00F85342"/>
    <w:rsid w:val="00F855B6"/>
    <w:rsid w:val="00F863D0"/>
    <w:rsid w:val="00F8651E"/>
    <w:rsid w:val="00F86767"/>
    <w:rsid w:val="00F86A8D"/>
    <w:rsid w:val="00F86AA1"/>
    <w:rsid w:val="00F8705C"/>
    <w:rsid w:val="00F87551"/>
    <w:rsid w:val="00F90849"/>
    <w:rsid w:val="00F90D04"/>
    <w:rsid w:val="00F90FD9"/>
    <w:rsid w:val="00F910DB"/>
    <w:rsid w:val="00F912FD"/>
    <w:rsid w:val="00F9136A"/>
    <w:rsid w:val="00F9145E"/>
    <w:rsid w:val="00F93735"/>
    <w:rsid w:val="00F937B4"/>
    <w:rsid w:val="00F93F6A"/>
    <w:rsid w:val="00F94272"/>
    <w:rsid w:val="00F94399"/>
    <w:rsid w:val="00F94C0B"/>
    <w:rsid w:val="00F94E99"/>
    <w:rsid w:val="00F9568B"/>
    <w:rsid w:val="00F9590B"/>
    <w:rsid w:val="00F95DD4"/>
    <w:rsid w:val="00F96DC3"/>
    <w:rsid w:val="00F96ECB"/>
    <w:rsid w:val="00F9715C"/>
    <w:rsid w:val="00F97199"/>
    <w:rsid w:val="00F97571"/>
    <w:rsid w:val="00F97679"/>
    <w:rsid w:val="00F976C1"/>
    <w:rsid w:val="00F9773D"/>
    <w:rsid w:val="00F97F26"/>
    <w:rsid w:val="00FA0390"/>
    <w:rsid w:val="00FA03E2"/>
    <w:rsid w:val="00FA0E8E"/>
    <w:rsid w:val="00FA0EF4"/>
    <w:rsid w:val="00FA0FE9"/>
    <w:rsid w:val="00FA1036"/>
    <w:rsid w:val="00FA1544"/>
    <w:rsid w:val="00FA1761"/>
    <w:rsid w:val="00FA1788"/>
    <w:rsid w:val="00FA1A92"/>
    <w:rsid w:val="00FA207E"/>
    <w:rsid w:val="00FA2339"/>
    <w:rsid w:val="00FA2CCF"/>
    <w:rsid w:val="00FA36F7"/>
    <w:rsid w:val="00FA3870"/>
    <w:rsid w:val="00FA3BA0"/>
    <w:rsid w:val="00FA4F9F"/>
    <w:rsid w:val="00FA5E44"/>
    <w:rsid w:val="00FA64C4"/>
    <w:rsid w:val="00FA6507"/>
    <w:rsid w:val="00FA6C04"/>
    <w:rsid w:val="00FA6FBC"/>
    <w:rsid w:val="00FA70E0"/>
    <w:rsid w:val="00FA727E"/>
    <w:rsid w:val="00FA7407"/>
    <w:rsid w:val="00FA74A8"/>
    <w:rsid w:val="00FA7A96"/>
    <w:rsid w:val="00FA7B67"/>
    <w:rsid w:val="00FB06B1"/>
    <w:rsid w:val="00FB0B15"/>
    <w:rsid w:val="00FB18B5"/>
    <w:rsid w:val="00FB26F8"/>
    <w:rsid w:val="00FB293C"/>
    <w:rsid w:val="00FB2A76"/>
    <w:rsid w:val="00FB3262"/>
    <w:rsid w:val="00FB3FF3"/>
    <w:rsid w:val="00FB48E6"/>
    <w:rsid w:val="00FB4925"/>
    <w:rsid w:val="00FB4A3A"/>
    <w:rsid w:val="00FB4D85"/>
    <w:rsid w:val="00FB4EA3"/>
    <w:rsid w:val="00FB5AEB"/>
    <w:rsid w:val="00FB657F"/>
    <w:rsid w:val="00FB6587"/>
    <w:rsid w:val="00FB6CF9"/>
    <w:rsid w:val="00FB713C"/>
    <w:rsid w:val="00FB72D1"/>
    <w:rsid w:val="00FB7322"/>
    <w:rsid w:val="00FB73F5"/>
    <w:rsid w:val="00FB750D"/>
    <w:rsid w:val="00FB779B"/>
    <w:rsid w:val="00FB7AB2"/>
    <w:rsid w:val="00FB7ABE"/>
    <w:rsid w:val="00FB7CDB"/>
    <w:rsid w:val="00FC046C"/>
    <w:rsid w:val="00FC0563"/>
    <w:rsid w:val="00FC0909"/>
    <w:rsid w:val="00FC0E51"/>
    <w:rsid w:val="00FC127A"/>
    <w:rsid w:val="00FC1997"/>
    <w:rsid w:val="00FC1DC6"/>
    <w:rsid w:val="00FC2192"/>
    <w:rsid w:val="00FC237E"/>
    <w:rsid w:val="00FC31DE"/>
    <w:rsid w:val="00FC3B79"/>
    <w:rsid w:val="00FC3C14"/>
    <w:rsid w:val="00FC49A1"/>
    <w:rsid w:val="00FC5012"/>
    <w:rsid w:val="00FC6107"/>
    <w:rsid w:val="00FC6962"/>
    <w:rsid w:val="00FC6A86"/>
    <w:rsid w:val="00FC6BD8"/>
    <w:rsid w:val="00FC6DBB"/>
    <w:rsid w:val="00FC70DB"/>
    <w:rsid w:val="00FC7168"/>
    <w:rsid w:val="00FC7349"/>
    <w:rsid w:val="00FC7350"/>
    <w:rsid w:val="00FC7A67"/>
    <w:rsid w:val="00FC7C9E"/>
    <w:rsid w:val="00FD002B"/>
    <w:rsid w:val="00FD01DE"/>
    <w:rsid w:val="00FD02AB"/>
    <w:rsid w:val="00FD13CF"/>
    <w:rsid w:val="00FD239F"/>
    <w:rsid w:val="00FD2A56"/>
    <w:rsid w:val="00FD3C35"/>
    <w:rsid w:val="00FD3F9B"/>
    <w:rsid w:val="00FD43DA"/>
    <w:rsid w:val="00FD4561"/>
    <w:rsid w:val="00FD48D0"/>
    <w:rsid w:val="00FD54C2"/>
    <w:rsid w:val="00FD54E8"/>
    <w:rsid w:val="00FD56E7"/>
    <w:rsid w:val="00FD5C2B"/>
    <w:rsid w:val="00FD5E37"/>
    <w:rsid w:val="00FD6475"/>
    <w:rsid w:val="00FD6648"/>
    <w:rsid w:val="00FD67D1"/>
    <w:rsid w:val="00FD6B3B"/>
    <w:rsid w:val="00FD6BDF"/>
    <w:rsid w:val="00FD6BF0"/>
    <w:rsid w:val="00FD6C55"/>
    <w:rsid w:val="00FD6C65"/>
    <w:rsid w:val="00FD6C74"/>
    <w:rsid w:val="00FD7235"/>
    <w:rsid w:val="00FD73C7"/>
    <w:rsid w:val="00FE0250"/>
    <w:rsid w:val="00FE0251"/>
    <w:rsid w:val="00FE0674"/>
    <w:rsid w:val="00FE0EDC"/>
    <w:rsid w:val="00FE0F87"/>
    <w:rsid w:val="00FE20BD"/>
    <w:rsid w:val="00FE279F"/>
    <w:rsid w:val="00FE2873"/>
    <w:rsid w:val="00FE28D2"/>
    <w:rsid w:val="00FE2DA2"/>
    <w:rsid w:val="00FE3C69"/>
    <w:rsid w:val="00FE3DE7"/>
    <w:rsid w:val="00FE3F09"/>
    <w:rsid w:val="00FE40B6"/>
    <w:rsid w:val="00FE4157"/>
    <w:rsid w:val="00FE46C7"/>
    <w:rsid w:val="00FE4CAE"/>
    <w:rsid w:val="00FE5235"/>
    <w:rsid w:val="00FE5722"/>
    <w:rsid w:val="00FE632A"/>
    <w:rsid w:val="00FE66DF"/>
    <w:rsid w:val="00FE7703"/>
    <w:rsid w:val="00FE771D"/>
    <w:rsid w:val="00FE79E2"/>
    <w:rsid w:val="00FF00F2"/>
    <w:rsid w:val="00FF0BE6"/>
    <w:rsid w:val="00FF0F1A"/>
    <w:rsid w:val="00FF0FD6"/>
    <w:rsid w:val="00FF13C2"/>
    <w:rsid w:val="00FF15F3"/>
    <w:rsid w:val="00FF19BA"/>
    <w:rsid w:val="00FF2232"/>
    <w:rsid w:val="00FF3253"/>
    <w:rsid w:val="00FF3906"/>
    <w:rsid w:val="00FF394E"/>
    <w:rsid w:val="00FF3BE2"/>
    <w:rsid w:val="00FF3F1B"/>
    <w:rsid w:val="00FF4252"/>
    <w:rsid w:val="00FF47C3"/>
    <w:rsid w:val="00FF4916"/>
    <w:rsid w:val="00FF4B4F"/>
    <w:rsid w:val="00FF4EF3"/>
    <w:rsid w:val="00FF4F62"/>
    <w:rsid w:val="00FF4FEC"/>
    <w:rsid w:val="00FF5541"/>
    <w:rsid w:val="00FF5568"/>
    <w:rsid w:val="00FF5627"/>
    <w:rsid w:val="00FF626A"/>
    <w:rsid w:val="00FF6286"/>
    <w:rsid w:val="00FF7982"/>
    <w:rsid w:val="00FF7AB2"/>
    <w:rsid w:val="00FF7BB3"/>
    <w:rsid w:val="0CDC7A36"/>
    <w:rsid w:val="17AAAF0F"/>
    <w:rsid w:val="1D79A973"/>
    <w:rsid w:val="220C0545"/>
    <w:rsid w:val="226CC06B"/>
    <w:rsid w:val="25C285FD"/>
    <w:rsid w:val="298D9D73"/>
    <w:rsid w:val="3538E070"/>
    <w:rsid w:val="3F43FF0E"/>
    <w:rsid w:val="70A6B69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A6B69E"/>
  <w15:chartTrackingRefBased/>
  <w15:docId w15:val="{AC3513EA-3042-48A0-B829-63AF01A3C6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1BE4"/>
    <w:pPr>
      <w:widowControl w:val="0"/>
      <w:jc w:val="both"/>
    </w:pPr>
  </w:style>
  <w:style w:type="paragraph" w:styleId="Heading1">
    <w:name w:val="heading 1"/>
    <w:basedOn w:val="Normal"/>
    <w:next w:val="Normal"/>
    <w:link w:val="Heading1Char"/>
    <w:uiPriority w:val="9"/>
    <w:qFormat/>
    <w:rsid w:val="002A25C8"/>
    <w:pPr>
      <w:keepNext/>
      <w:keepLines/>
      <w:numPr>
        <w:numId w:val="188"/>
      </w:numPr>
      <w:spacing w:before="340" w:after="120" w:line="312" w:lineRule="auto"/>
      <w:outlineLvl w:val="0"/>
    </w:pPr>
    <w:rPr>
      <w:b/>
      <w:bCs/>
      <w:kern w:val="44"/>
      <w:sz w:val="36"/>
      <w:szCs w:val="36"/>
    </w:rPr>
  </w:style>
  <w:style w:type="paragraph" w:styleId="Heading2">
    <w:name w:val="heading 2"/>
    <w:basedOn w:val="Normal"/>
    <w:next w:val="Normal"/>
    <w:link w:val="Heading2Char"/>
    <w:uiPriority w:val="9"/>
    <w:unhideWhenUsed/>
    <w:qFormat/>
    <w:rsid w:val="002A25C8"/>
    <w:pPr>
      <w:keepNext/>
      <w:keepLines/>
      <w:numPr>
        <w:ilvl w:val="1"/>
        <w:numId w:val="188"/>
      </w:numPr>
      <w:spacing w:before="240" w:line="312" w:lineRule="auto"/>
      <w:ind w:left="567"/>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2A25C8"/>
    <w:pPr>
      <w:keepNext/>
      <w:keepLines/>
      <w:numPr>
        <w:ilvl w:val="2"/>
        <w:numId w:val="188"/>
      </w:numPr>
      <w:spacing w:before="260" w:after="120" w:line="312" w:lineRule="auto"/>
      <w:outlineLvl w:val="2"/>
    </w:pPr>
    <w:rPr>
      <w:rFonts w:ascii="Arial" w:hAnsi="Arial" w:cs="Arial"/>
      <w:b/>
      <w:bCs/>
      <w:sz w:val="24"/>
      <w:szCs w:val="24"/>
    </w:rPr>
  </w:style>
  <w:style w:type="paragraph" w:styleId="Heading4">
    <w:name w:val="heading 4"/>
    <w:basedOn w:val="Normal"/>
    <w:next w:val="Normal"/>
    <w:link w:val="Heading4Char"/>
    <w:unhideWhenUsed/>
    <w:qFormat/>
    <w:rsid w:val="00C6306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semiHidden/>
    <w:unhideWhenUsed/>
    <w:qFormat/>
    <w:rsid w:val="00470765"/>
    <w:pPr>
      <w:keepNext/>
      <w:keepLines/>
      <w:spacing w:before="280" w:after="290" w:line="376" w:lineRule="auto"/>
      <w:outlineLvl w:val="4"/>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A25C8"/>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2A25C8"/>
    <w:rPr>
      <w:sz w:val="18"/>
      <w:szCs w:val="18"/>
    </w:rPr>
  </w:style>
  <w:style w:type="paragraph" w:styleId="Footer">
    <w:name w:val="footer"/>
    <w:basedOn w:val="Normal"/>
    <w:link w:val="FooterChar"/>
    <w:uiPriority w:val="99"/>
    <w:unhideWhenUsed/>
    <w:rsid w:val="002A25C8"/>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2A25C8"/>
    <w:rPr>
      <w:sz w:val="18"/>
      <w:szCs w:val="18"/>
    </w:rPr>
  </w:style>
  <w:style w:type="character" w:customStyle="1" w:styleId="Heading1Char">
    <w:name w:val="Heading 1 Char"/>
    <w:basedOn w:val="DefaultParagraphFont"/>
    <w:link w:val="Heading1"/>
    <w:uiPriority w:val="9"/>
    <w:rsid w:val="002A25C8"/>
    <w:rPr>
      <w:b/>
      <w:bCs/>
      <w:kern w:val="44"/>
      <w:sz w:val="36"/>
      <w:szCs w:val="36"/>
    </w:rPr>
  </w:style>
  <w:style w:type="character" w:customStyle="1" w:styleId="Heading2Char">
    <w:name w:val="Heading 2 Char"/>
    <w:basedOn w:val="DefaultParagraphFont"/>
    <w:link w:val="Heading2"/>
    <w:uiPriority w:val="9"/>
    <w:rsid w:val="002A25C8"/>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2A25C8"/>
    <w:rPr>
      <w:rFonts w:ascii="Arial" w:hAnsi="Arial" w:cs="Arial"/>
      <w:b/>
      <w:bCs/>
      <w:sz w:val="24"/>
      <w:szCs w:val="24"/>
    </w:rPr>
  </w:style>
  <w:style w:type="paragraph" w:styleId="ListParagraph">
    <w:name w:val="List Paragraph"/>
    <w:basedOn w:val="Normal"/>
    <w:uiPriority w:val="34"/>
    <w:qFormat/>
    <w:rsid w:val="002A25C8"/>
    <w:pPr>
      <w:widowControl/>
      <w:spacing w:after="180" w:line="288" w:lineRule="auto"/>
      <w:jc w:val="left"/>
    </w:pPr>
    <w:rPr>
      <w:rFonts w:eastAsia="宋体" w:cs="宋体"/>
      <w:kern w:val="0"/>
      <w:szCs w:val="24"/>
    </w:rPr>
  </w:style>
  <w:style w:type="table" w:styleId="TableGrid">
    <w:name w:val="Table Grid"/>
    <w:basedOn w:val="TableNormal"/>
    <w:uiPriority w:val="39"/>
    <w:rsid w:val="002A25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A25C8"/>
    <w:rPr>
      <w:rFonts w:ascii="Arial" w:hAnsi="Arial" w:cs="Arial"/>
      <w:sz w:val="22"/>
    </w:rPr>
  </w:style>
  <w:style w:type="paragraph" w:styleId="NoSpacing">
    <w:name w:val="No Spacing"/>
    <w:aliases w:val="No number"/>
    <w:basedOn w:val="ListParagraph"/>
    <w:uiPriority w:val="1"/>
    <w:qFormat/>
    <w:rsid w:val="000C6CCE"/>
    <w:pPr>
      <w:ind w:left="360"/>
    </w:pPr>
  </w:style>
  <w:style w:type="table" w:styleId="GridTable4-Accent5">
    <w:name w:val="Grid Table 4 Accent 5"/>
    <w:basedOn w:val="TableNormal"/>
    <w:uiPriority w:val="49"/>
    <w:rsid w:val="006A634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NormalWeb">
    <w:name w:val="Normal (Web)"/>
    <w:basedOn w:val="Normal"/>
    <w:uiPriority w:val="99"/>
    <w:unhideWhenUsed/>
    <w:rsid w:val="003246FF"/>
    <w:pPr>
      <w:widowControl/>
      <w:spacing w:before="100" w:beforeAutospacing="1" w:after="100" w:afterAutospacing="1"/>
      <w:jc w:val="left"/>
    </w:pPr>
    <w:rPr>
      <w:rFonts w:ascii="宋体" w:eastAsia="宋体" w:hAnsi="宋体" w:cs="宋体"/>
      <w:kern w:val="0"/>
      <w:sz w:val="24"/>
      <w:szCs w:val="24"/>
    </w:rPr>
  </w:style>
  <w:style w:type="character" w:customStyle="1" w:styleId="inline-highlight">
    <w:name w:val="inline-highlight"/>
    <w:basedOn w:val="DefaultParagraphFont"/>
    <w:rsid w:val="003246FF"/>
  </w:style>
  <w:style w:type="paragraph" w:styleId="Revision">
    <w:name w:val="Revision"/>
    <w:hidden/>
    <w:uiPriority w:val="99"/>
    <w:semiHidden/>
    <w:rsid w:val="006E138C"/>
  </w:style>
  <w:style w:type="character" w:styleId="Hyperlink">
    <w:name w:val="Hyperlink"/>
    <w:basedOn w:val="DefaultParagraphFont"/>
    <w:uiPriority w:val="99"/>
    <w:unhideWhenUsed/>
    <w:rsid w:val="00DE592C"/>
    <w:rPr>
      <w:color w:val="0000FF"/>
      <w:u w:val="single"/>
    </w:rPr>
  </w:style>
  <w:style w:type="character" w:customStyle="1" w:styleId="Heading4Char">
    <w:name w:val="Heading 4 Char"/>
    <w:basedOn w:val="DefaultParagraphFont"/>
    <w:link w:val="Heading4"/>
    <w:rsid w:val="00C63060"/>
    <w:rPr>
      <w:rFonts w:asciiTheme="majorHAnsi" w:eastAsiaTheme="majorEastAsia" w:hAnsiTheme="majorHAnsi" w:cstheme="majorBidi"/>
      <w:b/>
      <w:bCs/>
      <w:sz w:val="28"/>
      <w:szCs w:val="28"/>
    </w:rPr>
  </w:style>
  <w:style w:type="paragraph" w:styleId="BalloonText">
    <w:name w:val="Balloon Text"/>
    <w:basedOn w:val="Normal"/>
    <w:link w:val="BalloonTextChar"/>
    <w:uiPriority w:val="99"/>
    <w:unhideWhenUsed/>
    <w:rsid w:val="00C63060"/>
    <w:pPr>
      <w:widowControl/>
      <w:spacing w:line="312" w:lineRule="auto"/>
      <w:jc w:val="left"/>
    </w:pPr>
    <w:rPr>
      <w:rFonts w:ascii="宋体" w:eastAsia="宋体" w:hAnsi="宋体" w:cs="宋体"/>
      <w:kern w:val="0"/>
      <w:sz w:val="18"/>
      <w:szCs w:val="18"/>
    </w:rPr>
  </w:style>
  <w:style w:type="character" w:customStyle="1" w:styleId="BalloonTextChar">
    <w:name w:val="Balloon Text Char"/>
    <w:basedOn w:val="DefaultParagraphFont"/>
    <w:link w:val="BalloonText"/>
    <w:uiPriority w:val="99"/>
    <w:rsid w:val="00C63060"/>
    <w:rPr>
      <w:rFonts w:ascii="宋体" w:eastAsia="宋体" w:hAnsi="宋体" w:cs="宋体"/>
      <w:kern w:val="0"/>
      <w:sz w:val="18"/>
      <w:szCs w:val="18"/>
    </w:rPr>
  </w:style>
  <w:style w:type="character" w:styleId="UnresolvedMention">
    <w:name w:val="Unresolved Mention"/>
    <w:basedOn w:val="DefaultParagraphFont"/>
    <w:uiPriority w:val="99"/>
    <w:semiHidden/>
    <w:unhideWhenUsed/>
    <w:rsid w:val="00C63060"/>
    <w:rPr>
      <w:color w:val="605E5C"/>
      <w:shd w:val="clear" w:color="auto" w:fill="E1DFDD"/>
    </w:rPr>
  </w:style>
  <w:style w:type="character" w:styleId="Emphasis">
    <w:name w:val="Emphasis"/>
    <w:basedOn w:val="DefaultParagraphFont"/>
    <w:uiPriority w:val="20"/>
    <w:qFormat/>
    <w:rsid w:val="00C63060"/>
    <w:rPr>
      <w:i/>
      <w:iCs/>
    </w:rPr>
  </w:style>
  <w:style w:type="character" w:customStyle="1" w:styleId="str">
    <w:name w:val="str"/>
    <w:basedOn w:val="DefaultParagraphFont"/>
    <w:rsid w:val="0048744A"/>
  </w:style>
  <w:style w:type="paragraph" w:customStyle="1" w:styleId="Normal1">
    <w:name w:val="Normal1"/>
    <w:rsid w:val="00530EE3"/>
    <w:pPr>
      <w:jc w:val="both"/>
    </w:pPr>
    <w:rPr>
      <w:rFonts w:ascii="Times New Roman" w:eastAsia="宋体" w:hAnsi="Times New Roman" w:cs="Times New Roman"/>
      <w:szCs w:val="21"/>
    </w:rPr>
  </w:style>
  <w:style w:type="paragraph" w:customStyle="1" w:styleId="ListParagraph1">
    <w:name w:val="List Paragraph1"/>
    <w:basedOn w:val="Normal"/>
    <w:rsid w:val="00BA199B"/>
    <w:pPr>
      <w:widowControl/>
      <w:spacing w:before="100" w:beforeAutospacing="1" w:after="180" w:line="288" w:lineRule="auto"/>
      <w:ind w:left="360" w:hanging="360"/>
      <w:jc w:val="left"/>
    </w:pPr>
    <w:rPr>
      <w:rFonts w:ascii="等线" w:eastAsia="宋体" w:hAnsi="等线" w:cs="宋体"/>
      <w:kern w:val="0"/>
      <w:szCs w:val="21"/>
    </w:rPr>
  </w:style>
  <w:style w:type="character" w:styleId="CommentReference">
    <w:name w:val="annotation reference"/>
    <w:basedOn w:val="DefaultParagraphFont"/>
    <w:uiPriority w:val="99"/>
    <w:semiHidden/>
    <w:unhideWhenUsed/>
    <w:rsid w:val="00A71CFD"/>
    <w:rPr>
      <w:sz w:val="21"/>
      <w:szCs w:val="21"/>
    </w:rPr>
  </w:style>
  <w:style w:type="paragraph" w:styleId="CommentText">
    <w:name w:val="annotation text"/>
    <w:basedOn w:val="Normal"/>
    <w:link w:val="CommentTextChar"/>
    <w:uiPriority w:val="99"/>
    <w:unhideWhenUsed/>
    <w:rsid w:val="00A71CFD"/>
    <w:pPr>
      <w:spacing w:after="120" w:line="312" w:lineRule="auto"/>
      <w:jc w:val="left"/>
    </w:pPr>
  </w:style>
  <w:style w:type="character" w:customStyle="1" w:styleId="CommentTextChar">
    <w:name w:val="Comment Text Char"/>
    <w:basedOn w:val="DefaultParagraphFont"/>
    <w:link w:val="CommentText"/>
    <w:uiPriority w:val="99"/>
    <w:rsid w:val="00A71CFD"/>
  </w:style>
  <w:style w:type="character" w:customStyle="1" w:styleId="Heading5Char">
    <w:name w:val="Heading 5 Char"/>
    <w:basedOn w:val="DefaultParagraphFont"/>
    <w:link w:val="Heading5"/>
    <w:uiPriority w:val="9"/>
    <w:semiHidden/>
    <w:rsid w:val="00470765"/>
    <w:rPr>
      <w:b/>
      <w:bCs/>
      <w:sz w:val="28"/>
      <w:szCs w:val="28"/>
    </w:rPr>
  </w:style>
  <w:style w:type="paragraph" w:styleId="CommentSubject">
    <w:name w:val="annotation subject"/>
    <w:basedOn w:val="CommentText"/>
    <w:next w:val="CommentText"/>
    <w:link w:val="CommentSubjectChar"/>
    <w:uiPriority w:val="99"/>
    <w:semiHidden/>
    <w:unhideWhenUsed/>
    <w:rsid w:val="00470765"/>
    <w:rPr>
      <w:b/>
      <w:bCs/>
    </w:rPr>
  </w:style>
  <w:style w:type="character" w:customStyle="1" w:styleId="CommentSubjectChar">
    <w:name w:val="Comment Subject Char"/>
    <w:basedOn w:val="CommentTextChar"/>
    <w:link w:val="CommentSubject"/>
    <w:uiPriority w:val="99"/>
    <w:semiHidden/>
    <w:rsid w:val="00470765"/>
    <w:rPr>
      <w:b/>
      <w:bCs/>
    </w:rPr>
  </w:style>
  <w:style w:type="paragraph" w:styleId="HTMLPreformatted">
    <w:name w:val="HTML Preformatted"/>
    <w:basedOn w:val="Normal"/>
    <w:link w:val="HTMLPreformattedChar"/>
    <w:uiPriority w:val="99"/>
    <w:semiHidden/>
    <w:unhideWhenUsed/>
    <w:rsid w:val="0047076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jc w:val="left"/>
    </w:pPr>
    <w:rPr>
      <w:rFonts w:ascii="宋体" w:eastAsia="宋体" w:hAnsi="宋体" w:cs="宋体"/>
      <w:kern w:val="0"/>
      <w:sz w:val="24"/>
      <w:szCs w:val="24"/>
    </w:rPr>
  </w:style>
  <w:style w:type="character" w:customStyle="1" w:styleId="HTMLPreformattedChar">
    <w:name w:val="HTML Preformatted Char"/>
    <w:basedOn w:val="DefaultParagraphFont"/>
    <w:link w:val="HTMLPreformatted"/>
    <w:uiPriority w:val="99"/>
    <w:semiHidden/>
    <w:rsid w:val="00470765"/>
    <w:rPr>
      <w:rFonts w:ascii="宋体" w:eastAsia="宋体" w:hAnsi="宋体" w:cs="宋体"/>
      <w:kern w:val="0"/>
      <w:sz w:val="24"/>
      <w:szCs w:val="24"/>
    </w:rPr>
  </w:style>
  <w:style w:type="character" w:customStyle="1" w:styleId="pun">
    <w:name w:val="pun"/>
    <w:basedOn w:val="DefaultParagraphFont"/>
    <w:rsid w:val="00470765"/>
  </w:style>
  <w:style w:type="character" w:customStyle="1" w:styleId="pln">
    <w:name w:val="pln"/>
    <w:basedOn w:val="DefaultParagraphFont"/>
    <w:rsid w:val="00470765"/>
  </w:style>
  <w:style w:type="character" w:styleId="HTMLCode">
    <w:name w:val="HTML Code"/>
    <w:basedOn w:val="DefaultParagraphFont"/>
    <w:uiPriority w:val="99"/>
    <w:semiHidden/>
    <w:unhideWhenUsed/>
    <w:rsid w:val="00470765"/>
    <w:rPr>
      <w:rFonts w:ascii="宋体" w:eastAsia="宋体" w:hAnsi="宋体" w:cs="宋体"/>
      <w:sz w:val="24"/>
      <w:szCs w:val="24"/>
    </w:rPr>
  </w:style>
  <w:style w:type="character" w:customStyle="1" w:styleId="error">
    <w:name w:val="error"/>
    <w:basedOn w:val="DefaultParagraphFont"/>
    <w:rsid w:val="00470765"/>
  </w:style>
  <w:style w:type="character" w:styleId="Mention">
    <w:name w:val="Mention"/>
    <w:basedOn w:val="DefaultParagraphFont"/>
    <w:uiPriority w:val="99"/>
    <w:unhideWhenUsed/>
    <w:rsid w:val="00470765"/>
    <w:rPr>
      <w:color w:val="2B579A"/>
      <w:shd w:val="clear" w:color="auto" w:fill="E6E6E6"/>
    </w:rPr>
  </w:style>
  <w:style w:type="character" w:styleId="FollowedHyperlink">
    <w:name w:val="FollowedHyperlink"/>
    <w:basedOn w:val="DefaultParagraphFont"/>
    <w:uiPriority w:val="99"/>
    <w:semiHidden/>
    <w:unhideWhenUsed/>
    <w:rsid w:val="00470765"/>
    <w:rPr>
      <w:color w:val="954F72" w:themeColor="followedHyperlink"/>
      <w:u w:val="single"/>
    </w:rPr>
  </w:style>
  <w:style w:type="character" w:customStyle="1" w:styleId="fabric-text-color-mark">
    <w:name w:val="fabric-text-color-mark"/>
    <w:basedOn w:val="DefaultParagraphFont"/>
    <w:rsid w:val="006D36B0"/>
  </w:style>
  <w:style w:type="character" w:customStyle="1" w:styleId="loader-wrapper">
    <w:name w:val="loader-wrapper"/>
    <w:basedOn w:val="DefaultParagraphFont"/>
    <w:rsid w:val="003C5616"/>
  </w:style>
  <w:style w:type="character" w:customStyle="1" w:styleId="smart-link-title-wrapper">
    <w:name w:val="smart-link-title-wrapper"/>
    <w:basedOn w:val="DefaultParagraphFont"/>
    <w:rsid w:val="003C5616"/>
  </w:style>
  <w:style w:type="character" w:customStyle="1" w:styleId="css-18kwa17">
    <w:name w:val="css-18kwa17"/>
    <w:basedOn w:val="DefaultParagraphFont"/>
    <w:rsid w:val="003C5616"/>
  </w:style>
  <w:style w:type="character" w:styleId="LineNumber">
    <w:name w:val="line number"/>
    <w:basedOn w:val="DefaultParagraphFont"/>
    <w:uiPriority w:val="99"/>
    <w:semiHidden/>
    <w:unhideWhenUsed/>
    <w:rsid w:val="00417F5B"/>
  </w:style>
  <w:style w:type="character" w:customStyle="1" w:styleId="cc-1et8jlg">
    <w:name w:val="cc-1et8jlg"/>
    <w:basedOn w:val="DefaultParagraphFont"/>
    <w:rsid w:val="00502119"/>
  </w:style>
  <w:style w:type="character" w:customStyle="1" w:styleId="normaltextrun">
    <w:name w:val="normaltextrun"/>
    <w:basedOn w:val="DefaultParagraphFont"/>
    <w:rsid w:val="00065D4A"/>
  </w:style>
  <w:style w:type="character" w:customStyle="1" w:styleId="eop">
    <w:name w:val="eop"/>
    <w:basedOn w:val="DefaultParagraphFont"/>
    <w:rsid w:val="00065D4A"/>
  </w:style>
  <w:style w:type="character" w:customStyle="1" w:styleId="acronym-highlight">
    <w:name w:val="acronym-highlight"/>
    <w:basedOn w:val="DefaultParagraphFont"/>
    <w:rsid w:val="00E9332A"/>
  </w:style>
  <w:style w:type="character" w:customStyle="1" w:styleId="css-19natlh">
    <w:name w:val="css-19natlh"/>
    <w:basedOn w:val="DefaultParagraphFont"/>
    <w:rsid w:val="00256C4F"/>
  </w:style>
  <w:style w:type="character" w:customStyle="1" w:styleId="ca0qidpf">
    <w:name w:val="_ca0qidpf"/>
    <w:basedOn w:val="DefaultParagraphFont"/>
    <w:rsid w:val="00336C2F"/>
  </w:style>
  <w:style w:type="character" w:customStyle="1" w:styleId="o5721jtm">
    <w:name w:val="_o5721jtm"/>
    <w:basedOn w:val="DefaultParagraphFont"/>
    <w:rsid w:val="00336C2F"/>
  </w:style>
  <w:style w:type="character" w:customStyle="1" w:styleId="1reo15vq">
    <w:name w:val="_1reo15vq"/>
    <w:basedOn w:val="DefaultParagraphFont"/>
    <w:rsid w:val="00336C2F"/>
  </w:style>
  <w:style w:type="character" w:customStyle="1" w:styleId="cc-1gd7hga">
    <w:name w:val="cc-1gd7hga"/>
    <w:basedOn w:val="DefaultParagraphFont"/>
    <w:rsid w:val="00336C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4977">
      <w:bodyDiv w:val="1"/>
      <w:marLeft w:val="0"/>
      <w:marRight w:val="0"/>
      <w:marTop w:val="0"/>
      <w:marBottom w:val="0"/>
      <w:divBdr>
        <w:top w:val="none" w:sz="0" w:space="0" w:color="auto"/>
        <w:left w:val="none" w:sz="0" w:space="0" w:color="auto"/>
        <w:bottom w:val="none" w:sz="0" w:space="0" w:color="auto"/>
        <w:right w:val="none" w:sz="0" w:space="0" w:color="auto"/>
      </w:divBdr>
      <w:divsChild>
        <w:div w:id="1315182140">
          <w:marLeft w:val="0"/>
          <w:marRight w:val="300"/>
          <w:marTop w:val="0"/>
          <w:marBottom w:val="0"/>
          <w:divBdr>
            <w:top w:val="none" w:sz="0" w:space="0" w:color="auto"/>
            <w:left w:val="none" w:sz="0" w:space="0" w:color="auto"/>
            <w:bottom w:val="none" w:sz="0" w:space="0" w:color="auto"/>
            <w:right w:val="none" w:sz="0" w:space="0" w:color="auto"/>
          </w:divBdr>
        </w:div>
      </w:divsChild>
    </w:div>
    <w:div w:id="787608">
      <w:bodyDiv w:val="1"/>
      <w:marLeft w:val="0"/>
      <w:marRight w:val="0"/>
      <w:marTop w:val="0"/>
      <w:marBottom w:val="0"/>
      <w:divBdr>
        <w:top w:val="none" w:sz="0" w:space="0" w:color="auto"/>
        <w:left w:val="none" w:sz="0" w:space="0" w:color="auto"/>
        <w:bottom w:val="none" w:sz="0" w:space="0" w:color="auto"/>
        <w:right w:val="none" w:sz="0" w:space="0" w:color="auto"/>
      </w:divBdr>
    </w:div>
    <w:div w:id="7680818">
      <w:bodyDiv w:val="1"/>
      <w:marLeft w:val="0"/>
      <w:marRight w:val="0"/>
      <w:marTop w:val="0"/>
      <w:marBottom w:val="0"/>
      <w:divBdr>
        <w:top w:val="none" w:sz="0" w:space="0" w:color="auto"/>
        <w:left w:val="none" w:sz="0" w:space="0" w:color="auto"/>
        <w:bottom w:val="none" w:sz="0" w:space="0" w:color="auto"/>
        <w:right w:val="none" w:sz="0" w:space="0" w:color="auto"/>
      </w:divBdr>
    </w:div>
    <w:div w:id="8223246">
      <w:bodyDiv w:val="1"/>
      <w:marLeft w:val="0"/>
      <w:marRight w:val="0"/>
      <w:marTop w:val="0"/>
      <w:marBottom w:val="0"/>
      <w:divBdr>
        <w:top w:val="none" w:sz="0" w:space="0" w:color="auto"/>
        <w:left w:val="none" w:sz="0" w:space="0" w:color="auto"/>
        <w:bottom w:val="none" w:sz="0" w:space="0" w:color="auto"/>
        <w:right w:val="none" w:sz="0" w:space="0" w:color="auto"/>
      </w:divBdr>
    </w:div>
    <w:div w:id="9914534">
      <w:bodyDiv w:val="1"/>
      <w:marLeft w:val="0"/>
      <w:marRight w:val="0"/>
      <w:marTop w:val="0"/>
      <w:marBottom w:val="0"/>
      <w:divBdr>
        <w:top w:val="none" w:sz="0" w:space="0" w:color="auto"/>
        <w:left w:val="none" w:sz="0" w:space="0" w:color="auto"/>
        <w:bottom w:val="none" w:sz="0" w:space="0" w:color="auto"/>
        <w:right w:val="none" w:sz="0" w:space="0" w:color="auto"/>
      </w:divBdr>
    </w:div>
    <w:div w:id="13776391">
      <w:bodyDiv w:val="1"/>
      <w:marLeft w:val="0"/>
      <w:marRight w:val="0"/>
      <w:marTop w:val="0"/>
      <w:marBottom w:val="0"/>
      <w:divBdr>
        <w:top w:val="none" w:sz="0" w:space="0" w:color="auto"/>
        <w:left w:val="none" w:sz="0" w:space="0" w:color="auto"/>
        <w:bottom w:val="none" w:sz="0" w:space="0" w:color="auto"/>
        <w:right w:val="none" w:sz="0" w:space="0" w:color="auto"/>
      </w:divBdr>
    </w:div>
    <w:div w:id="14885100">
      <w:bodyDiv w:val="1"/>
      <w:marLeft w:val="0"/>
      <w:marRight w:val="0"/>
      <w:marTop w:val="0"/>
      <w:marBottom w:val="0"/>
      <w:divBdr>
        <w:top w:val="none" w:sz="0" w:space="0" w:color="auto"/>
        <w:left w:val="none" w:sz="0" w:space="0" w:color="auto"/>
        <w:bottom w:val="none" w:sz="0" w:space="0" w:color="auto"/>
        <w:right w:val="none" w:sz="0" w:space="0" w:color="auto"/>
      </w:divBdr>
      <w:divsChild>
        <w:div w:id="1128548266">
          <w:marLeft w:val="0"/>
          <w:marRight w:val="0"/>
          <w:marTop w:val="0"/>
          <w:marBottom w:val="0"/>
          <w:divBdr>
            <w:top w:val="none" w:sz="0" w:space="0" w:color="auto"/>
            <w:left w:val="none" w:sz="0" w:space="0" w:color="auto"/>
            <w:bottom w:val="none" w:sz="0" w:space="0" w:color="auto"/>
            <w:right w:val="none" w:sz="0" w:space="0" w:color="auto"/>
          </w:divBdr>
          <w:divsChild>
            <w:div w:id="727843024">
              <w:marLeft w:val="0"/>
              <w:marRight w:val="0"/>
              <w:marTop w:val="0"/>
              <w:marBottom w:val="0"/>
              <w:divBdr>
                <w:top w:val="none" w:sz="0" w:space="0" w:color="auto"/>
                <w:left w:val="none" w:sz="0" w:space="0" w:color="auto"/>
                <w:bottom w:val="none" w:sz="0" w:space="0" w:color="auto"/>
                <w:right w:val="none" w:sz="0" w:space="0" w:color="auto"/>
              </w:divBdr>
              <w:divsChild>
                <w:div w:id="2009290209">
                  <w:marLeft w:val="0"/>
                  <w:marRight w:val="0"/>
                  <w:marTop w:val="0"/>
                  <w:marBottom w:val="0"/>
                  <w:divBdr>
                    <w:top w:val="none" w:sz="0" w:space="0" w:color="auto"/>
                    <w:left w:val="none" w:sz="0" w:space="0" w:color="auto"/>
                    <w:bottom w:val="none" w:sz="0" w:space="0" w:color="auto"/>
                    <w:right w:val="none" w:sz="0" w:space="0" w:color="auto"/>
                  </w:divBdr>
                  <w:divsChild>
                    <w:div w:id="1969237855">
                      <w:marLeft w:val="0"/>
                      <w:marRight w:val="0"/>
                      <w:marTop w:val="0"/>
                      <w:marBottom w:val="0"/>
                      <w:divBdr>
                        <w:top w:val="none" w:sz="0" w:space="0" w:color="auto"/>
                        <w:left w:val="none" w:sz="0" w:space="0" w:color="auto"/>
                        <w:bottom w:val="none" w:sz="0" w:space="0" w:color="auto"/>
                        <w:right w:val="none" w:sz="0" w:space="0" w:color="auto"/>
                      </w:divBdr>
                      <w:divsChild>
                        <w:div w:id="80323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877216">
          <w:marLeft w:val="0"/>
          <w:marRight w:val="0"/>
          <w:marTop w:val="0"/>
          <w:marBottom w:val="0"/>
          <w:divBdr>
            <w:top w:val="none" w:sz="0" w:space="0" w:color="auto"/>
            <w:left w:val="none" w:sz="0" w:space="0" w:color="auto"/>
            <w:bottom w:val="none" w:sz="0" w:space="0" w:color="auto"/>
            <w:right w:val="none" w:sz="0" w:space="0" w:color="auto"/>
          </w:divBdr>
          <w:divsChild>
            <w:div w:id="422259244">
              <w:marLeft w:val="0"/>
              <w:marRight w:val="0"/>
              <w:marTop w:val="0"/>
              <w:marBottom w:val="0"/>
              <w:divBdr>
                <w:top w:val="none" w:sz="0" w:space="0" w:color="auto"/>
                <w:left w:val="none" w:sz="0" w:space="0" w:color="auto"/>
                <w:bottom w:val="none" w:sz="0" w:space="0" w:color="auto"/>
                <w:right w:val="none" w:sz="0" w:space="0" w:color="auto"/>
              </w:divBdr>
              <w:divsChild>
                <w:div w:id="131734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43916">
          <w:marLeft w:val="0"/>
          <w:marRight w:val="0"/>
          <w:marTop w:val="0"/>
          <w:marBottom w:val="0"/>
          <w:divBdr>
            <w:top w:val="none" w:sz="0" w:space="0" w:color="auto"/>
            <w:left w:val="none" w:sz="0" w:space="0" w:color="auto"/>
            <w:bottom w:val="none" w:sz="0" w:space="0" w:color="auto"/>
            <w:right w:val="none" w:sz="0" w:space="0" w:color="auto"/>
          </w:divBdr>
          <w:divsChild>
            <w:div w:id="2085225621">
              <w:marLeft w:val="0"/>
              <w:marRight w:val="0"/>
              <w:marTop w:val="0"/>
              <w:marBottom w:val="0"/>
              <w:divBdr>
                <w:top w:val="none" w:sz="0" w:space="0" w:color="auto"/>
                <w:left w:val="none" w:sz="0" w:space="0" w:color="auto"/>
                <w:bottom w:val="none" w:sz="0" w:space="0" w:color="auto"/>
                <w:right w:val="none" w:sz="0" w:space="0" w:color="auto"/>
              </w:divBdr>
              <w:divsChild>
                <w:div w:id="1088887016">
                  <w:marLeft w:val="0"/>
                  <w:marRight w:val="0"/>
                  <w:marTop w:val="0"/>
                  <w:marBottom w:val="0"/>
                  <w:divBdr>
                    <w:top w:val="none" w:sz="0" w:space="0" w:color="auto"/>
                    <w:left w:val="none" w:sz="0" w:space="0" w:color="auto"/>
                    <w:bottom w:val="none" w:sz="0" w:space="0" w:color="auto"/>
                    <w:right w:val="none" w:sz="0" w:space="0" w:color="auto"/>
                  </w:divBdr>
                  <w:divsChild>
                    <w:div w:id="597832172">
                      <w:marLeft w:val="0"/>
                      <w:marRight w:val="0"/>
                      <w:marTop w:val="0"/>
                      <w:marBottom w:val="0"/>
                      <w:divBdr>
                        <w:top w:val="none" w:sz="0" w:space="0" w:color="auto"/>
                        <w:left w:val="none" w:sz="0" w:space="0" w:color="auto"/>
                        <w:bottom w:val="none" w:sz="0" w:space="0" w:color="auto"/>
                        <w:right w:val="none" w:sz="0" w:space="0" w:color="auto"/>
                      </w:divBdr>
                      <w:divsChild>
                        <w:div w:id="78161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2348740">
          <w:marLeft w:val="0"/>
          <w:marRight w:val="0"/>
          <w:marTop w:val="0"/>
          <w:marBottom w:val="0"/>
          <w:divBdr>
            <w:top w:val="none" w:sz="0" w:space="0" w:color="auto"/>
            <w:left w:val="none" w:sz="0" w:space="0" w:color="auto"/>
            <w:bottom w:val="none" w:sz="0" w:space="0" w:color="auto"/>
            <w:right w:val="none" w:sz="0" w:space="0" w:color="auto"/>
          </w:divBdr>
          <w:divsChild>
            <w:div w:id="1678312937">
              <w:marLeft w:val="0"/>
              <w:marRight w:val="0"/>
              <w:marTop w:val="0"/>
              <w:marBottom w:val="0"/>
              <w:divBdr>
                <w:top w:val="none" w:sz="0" w:space="0" w:color="auto"/>
                <w:left w:val="none" w:sz="0" w:space="0" w:color="auto"/>
                <w:bottom w:val="none" w:sz="0" w:space="0" w:color="auto"/>
                <w:right w:val="none" w:sz="0" w:space="0" w:color="auto"/>
              </w:divBdr>
              <w:divsChild>
                <w:div w:id="1638606093">
                  <w:marLeft w:val="0"/>
                  <w:marRight w:val="0"/>
                  <w:marTop w:val="0"/>
                  <w:marBottom w:val="0"/>
                  <w:divBdr>
                    <w:top w:val="none" w:sz="0" w:space="0" w:color="auto"/>
                    <w:left w:val="none" w:sz="0" w:space="0" w:color="auto"/>
                    <w:bottom w:val="none" w:sz="0" w:space="0" w:color="auto"/>
                    <w:right w:val="none" w:sz="0" w:space="0" w:color="auto"/>
                  </w:divBdr>
                  <w:divsChild>
                    <w:div w:id="224682864">
                      <w:marLeft w:val="0"/>
                      <w:marRight w:val="0"/>
                      <w:marTop w:val="0"/>
                      <w:marBottom w:val="0"/>
                      <w:divBdr>
                        <w:top w:val="none" w:sz="0" w:space="0" w:color="auto"/>
                        <w:left w:val="none" w:sz="0" w:space="0" w:color="auto"/>
                        <w:bottom w:val="none" w:sz="0" w:space="0" w:color="auto"/>
                        <w:right w:val="none" w:sz="0" w:space="0" w:color="auto"/>
                      </w:divBdr>
                      <w:divsChild>
                        <w:div w:id="11437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1001507">
          <w:marLeft w:val="0"/>
          <w:marRight w:val="0"/>
          <w:marTop w:val="0"/>
          <w:marBottom w:val="0"/>
          <w:divBdr>
            <w:top w:val="none" w:sz="0" w:space="0" w:color="auto"/>
            <w:left w:val="none" w:sz="0" w:space="0" w:color="auto"/>
            <w:bottom w:val="none" w:sz="0" w:space="0" w:color="auto"/>
            <w:right w:val="none" w:sz="0" w:space="0" w:color="auto"/>
          </w:divBdr>
          <w:divsChild>
            <w:div w:id="1182666214">
              <w:marLeft w:val="0"/>
              <w:marRight w:val="0"/>
              <w:marTop w:val="0"/>
              <w:marBottom w:val="0"/>
              <w:divBdr>
                <w:top w:val="none" w:sz="0" w:space="0" w:color="auto"/>
                <w:left w:val="none" w:sz="0" w:space="0" w:color="auto"/>
                <w:bottom w:val="none" w:sz="0" w:space="0" w:color="auto"/>
                <w:right w:val="none" w:sz="0" w:space="0" w:color="auto"/>
              </w:divBdr>
              <w:divsChild>
                <w:div w:id="647629383">
                  <w:marLeft w:val="0"/>
                  <w:marRight w:val="0"/>
                  <w:marTop w:val="0"/>
                  <w:marBottom w:val="0"/>
                  <w:divBdr>
                    <w:top w:val="none" w:sz="0" w:space="0" w:color="auto"/>
                    <w:left w:val="none" w:sz="0" w:space="0" w:color="auto"/>
                    <w:bottom w:val="none" w:sz="0" w:space="0" w:color="auto"/>
                    <w:right w:val="none" w:sz="0" w:space="0" w:color="auto"/>
                  </w:divBdr>
                  <w:divsChild>
                    <w:div w:id="1487625403">
                      <w:marLeft w:val="0"/>
                      <w:marRight w:val="0"/>
                      <w:marTop w:val="0"/>
                      <w:marBottom w:val="0"/>
                      <w:divBdr>
                        <w:top w:val="none" w:sz="0" w:space="0" w:color="auto"/>
                        <w:left w:val="none" w:sz="0" w:space="0" w:color="auto"/>
                        <w:bottom w:val="none" w:sz="0" w:space="0" w:color="auto"/>
                        <w:right w:val="none" w:sz="0" w:space="0" w:color="auto"/>
                      </w:divBdr>
                      <w:divsChild>
                        <w:div w:id="58584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92582">
      <w:bodyDiv w:val="1"/>
      <w:marLeft w:val="0"/>
      <w:marRight w:val="0"/>
      <w:marTop w:val="0"/>
      <w:marBottom w:val="0"/>
      <w:divBdr>
        <w:top w:val="none" w:sz="0" w:space="0" w:color="auto"/>
        <w:left w:val="none" w:sz="0" w:space="0" w:color="auto"/>
        <w:bottom w:val="none" w:sz="0" w:space="0" w:color="auto"/>
        <w:right w:val="none" w:sz="0" w:space="0" w:color="auto"/>
      </w:divBdr>
    </w:div>
    <w:div w:id="16737523">
      <w:bodyDiv w:val="1"/>
      <w:marLeft w:val="0"/>
      <w:marRight w:val="0"/>
      <w:marTop w:val="0"/>
      <w:marBottom w:val="0"/>
      <w:divBdr>
        <w:top w:val="none" w:sz="0" w:space="0" w:color="auto"/>
        <w:left w:val="none" w:sz="0" w:space="0" w:color="auto"/>
        <w:bottom w:val="none" w:sz="0" w:space="0" w:color="auto"/>
        <w:right w:val="none" w:sz="0" w:space="0" w:color="auto"/>
      </w:divBdr>
    </w:div>
    <w:div w:id="18435868">
      <w:bodyDiv w:val="1"/>
      <w:marLeft w:val="0"/>
      <w:marRight w:val="0"/>
      <w:marTop w:val="0"/>
      <w:marBottom w:val="0"/>
      <w:divBdr>
        <w:top w:val="none" w:sz="0" w:space="0" w:color="auto"/>
        <w:left w:val="none" w:sz="0" w:space="0" w:color="auto"/>
        <w:bottom w:val="none" w:sz="0" w:space="0" w:color="auto"/>
        <w:right w:val="none" w:sz="0" w:space="0" w:color="auto"/>
      </w:divBdr>
      <w:divsChild>
        <w:div w:id="173693007">
          <w:marLeft w:val="0"/>
          <w:marRight w:val="0"/>
          <w:marTop w:val="0"/>
          <w:marBottom w:val="150"/>
          <w:divBdr>
            <w:top w:val="none" w:sz="0" w:space="0" w:color="auto"/>
            <w:left w:val="none" w:sz="0" w:space="0" w:color="auto"/>
            <w:bottom w:val="none" w:sz="0" w:space="0" w:color="auto"/>
            <w:right w:val="none" w:sz="0" w:space="0" w:color="auto"/>
          </w:divBdr>
        </w:div>
      </w:divsChild>
    </w:div>
    <w:div w:id="20133050">
      <w:bodyDiv w:val="1"/>
      <w:marLeft w:val="0"/>
      <w:marRight w:val="0"/>
      <w:marTop w:val="0"/>
      <w:marBottom w:val="0"/>
      <w:divBdr>
        <w:top w:val="none" w:sz="0" w:space="0" w:color="auto"/>
        <w:left w:val="none" w:sz="0" w:space="0" w:color="auto"/>
        <w:bottom w:val="none" w:sz="0" w:space="0" w:color="auto"/>
        <w:right w:val="none" w:sz="0" w:space="0" w:color="auto"/>
      </w:divBdr>
    </w:div>
    <w:div w:id="20478034">
      <w:bodyDiv w:val="1"/>
      <w:marLeft w:val="0"/>
      <w:marRight w:val="0"/>
      <w:marTop w:val="0"/>
      <w:marBottom w:val="0"/>
      <w:divBdr>
        <w:top w:val="none" w:sz="0" w:space="0" w:color="auto"/>
        <w:left w:val="none" w:sz="0" w:space="0" w:color="auto"/>
        <w:bottom w:val="none" w:sz="0" w:space="0" w:color="auto"/>
        <w:right w:val="none" w:sz="0" w:space="0" w:color="auto"/>
      </w:divBdr>
    </w:div>
    <w:div w:id="22561417">
      <w:bodyDiv w:val="1"/>
      <w:marLeft w:val="0"/>
      <w:marRight w:val="0"/>
      <w:marTop w:val="0"/>
      <w:marBottom w:val="0"/>
      <w:divBdr>
        <w:top w:val="none" w:sz="0" w:space="0" w:color="auto"/>
        <w:left w:val="none" w:sz="0" w:space="0" w:color="auto"/>
        <w:bottom w:val="none" w:sz="0" w:space="0" w:color="auto"/>
        <w:right w:val="none" w:sz="0" w:space="0" w:color="auto"/>
      </w:divBdr>
    </w:div>
    <w:div w:id="26377825">
      <w:bodyDiv w:val="1"/>
      <w:marLeft w:val="0"/>
      <w:marRight w:val="0"/>
      <w:marTop w:val="0"/>
      <w:marBottom w:val="0"/>
      <w:divBdr>
        <w:top w:val="none" w:sz="0" w:space="0" w:color="auto"/>
        <w:left w:val="none" w:sz="0" w:space="0" w:color="auto"/>
        <w:bottom w:val="none" w:sz="0" w:space="0" w:color="auto"/>
        <w:right w:val="none" w:sz="0" w:space="0" w:color="auto"/>
      </w:divBdr>
      <w:divsChild>
        <w:div w:id="1286081118">
          <w:marLeft w:val="0"/>
          <w:marRight w:val="0"/>
          <w:marTop w:val="0"/>
          <w:marBottom w:val="0"/>
          <w:divBdr>
            <w:top w:val="none" w:sz="0" w:space="0" w:color="auto"/>
            <w:left w:val="none" w:sz="0" w:space="0" w:color="auto"/>
            <w:bottom w:val="none" w:sz="0" w:space="0" w:color="auto"/>
            <w:right w:val="none" w:sz="0" w:space="0" w:color="auto"/>
          </w:divBdr>
        </w:div>
        <w:div w:id="1288320958">
          <w:marLeft w:val="0"/>
          <w:marRight w:val="0"/>
          <w:marTop w:val="0"/>
          <w:marBottom w:val="0"/>
          <w:divBdr>
            <w:top w:val="none" w:sz="0" w:space="0" w:color="auto"/>
            <w:left w:val="none" w:sz="0" w:space="0" w:color="auto"/>
            <w:bottom w:val="none" w:sz="0" w:space="0" w:color="auto"/>
            <w:right w:val="none" w:sz="0" w:space="0" w:color="auto"/>
          </w:divBdr>
        </w:div>
        <w:div w:id="1098789160">
          <w:marLeft w:val="0"/>
          <w:marRight w:val="0"/>
          <w:marTop w:val="0"/>
          <w:marBottom w:val="0"/>
          <w:divBdr>
            <w:top w:val="none" w:sz="0" w:space="0" w:color="auto"/>
            <w:left w:val="none" w:sz="0" w:space="0" w:color="auto"/>
            <w:bottom w:val="none" w:sz="0" w:space="0" w:color="auto"/>
            <w:right w:val="none" w:sz="0" w:space="0" w:color="auto"/>
          </w:divBdr>
          <w:divsChild>
            <w:div w:id="295764517">
              <w:marLeft w:val="0"/>
              <w:marRight w:val="0"/>
              <w:marTop w:val="0"/>
              <w:marBottom w:val="0"/>
              <w:divBdr>
                <w:top w:val="none" w:sz="0" w:space="0" w:color="auto"/>
                <w:left w:val="none" w:sz="0" w:space="0" w:color="auto"/>
                <w:bottom w:val="none" w:sz="0" w:space="0" w:color="auto"/>
                <w:right w:val="none" w:sz="0" w:space="0" w:color="auto"/>
              </w:divBdr>
              <w:divsChild>
                <w:div w:id="800226947">
                  <w:marLeft w:val="0"/>
                  <w:marRight w:val="0"/>
                  <w:marTop w:val="0"/>
                  <w:marBottom w:val="0"/>
                  <w:divBdr>
                    <w:top w:val="none" w:sz="0" w:space="0" w:color="auto"/>
                    <w:left w:val="none" w:sz="0" w:space="0" w:color="auto"/>
                    <w:bottom w:val="none" w:sz="0" w:space="0" w:color="auto"/>
                    <w:right w:val="none" w:sz="0" w:space="0" w:color="auto"/>
                  </w:divBdr>
                  <w:divsChild>
                    <w:div w:id="196433901">
                      <w:marLeft w:val="0"/>
                      <w:marRight w:val="0"/>
                      <w:marTop w:val="0"/>
                      <w:marBottom w:val="0"/>
                      <w:divBdr>
                        <w:top w:val="none" w:sz="0" w:space="0" w:color="auto"/>
                        <w:left w:val="none" w:sz="0" w:space="0" w:color="auto"/>
                        <w:bottom w:val="none" w:sz="0" w:space="0" w:color="auto"/>
                        <w:right w:val="none" w:sz="0" w:space="0" w:color="auto"/>
                      </w:divBdr>
                      <w:divsChild>
                        <w:div w:id="211258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2797322">
          <w:marLeft w:val="0"/>
          <w:marRight w:val="0"/>
          <w:marTop w:val="0"/>
          <w:marBottom w:val="0"/>
          <w:divBdr>
            <w:top w:val="none" w:sz="0" w:space="0" w:color="auto"/>
            <w:left w:val="none" w:sz="0" w:space="0" w:color="auto"/>
            <w:bottom w:val="none" w:sz="0" w:space="0" w:color="auto"/>
            <w:right w:val="none" w:sz="0" w:space="0" w:color="auto"/>
          </w:divBdr>
          <w:divsChild>
            <w:div w:id="1360426218">
              <w:marLeft w:val="0"/>
              <w:marRight w:val="0"/>
              <w:marTop w:val="0"/>
              <w:marBottom w:val="0"/>
              <w:divBdr>
                <w:top w:val="none" w:sz="0" w:space="0" w:color="auto"/>
                <w:left w:val="none" w:sz="0" w:space="0" w:color="auto"/>
                <w:bottom w:val="none" w:sz="0" w:space="0" w:color="auto"/>
                <w:right w:val="none" w:sz="0" w:space="0" w:color="auto"/>
              </w:divBdr>
              <w:divsChild>
                <w:div w:id="1659653898">
                  <w:marLeft w:val="0"/>
                  <w:marRight w:val="0"/>
                  <w:marTop w:val="0"/>
                  <w:marBottom w:val="0"/>
                  <w:divBdr>
                    <w:top w:val="none" w:sz="0" w:space="0" w:color="auto"/>
                    <w:left w:val="none" w:sz="0" w:space="0" w:color="auto"/>
                    <w:bottom w:val="none" w:sz="0" w:space="0" w:color="auto"/>
                    <w:right w:val="none" w:sz="0" w:space="0" w:color="auto"/>
                  </w:divBdr>
                  <w:divsChild>
                    <w:div w:id="2045909623">
                      <w:marLeft w:val="0"/>
                      <w:marRight w:val="0"/>
                      <w:marTop w:val="0"/>
                      <w:marBottom w:val="0"/>
                      <w:divBdr>
                        <w:top w:val="none" w:sz="0" w:space="0" w:color="auto"/>
                        <w:left w:val="none" w:sz="0" w:space="0" w:color="auto"/>
                        <w:bottom w:val="none" w:sz="0" w:space="0" w:color="auto"/>
                        <w:right w:val="none" w:sz="0" w:space="0" w:color="auto"/>
                      </w:divBdr>
                      <w:divsChild>
                        <w:div w:id="150300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277269">
          <w:marLeft w:val="0"/>
          <w:marRight w:val="0"/>
          <w:marTop w:val="0"/>
          <w:marBottom w:val="0"/>
          <w:divBdr>
            <w:top w:val="none" w:sz="0" w:space="0" w:color="auto"/>
            <w:left w:val="none" w:sz="0" w:space="0" w:color="auto"/>
            <w:bottom w:val="none" w:sz="0" w:space="0" w:color="auto"/>
            <w:right w:val="none" w:sz="0" w:space="0" w:color="auto"/>
          </w:divBdr>
          <w:divsChild>
            <w:div w:id="1786189233">
              <w:marLeft w:val="0"/>
              <w:marRight w:val="0"/>
              <w:marTop w:val="0"/>
              <w:marBottom w:val="0"/>
              <w:divBdr>
                <w:top w:val="none" w:sz="0" w:space="0" w:color="auto"/>
                <w:left w:val="none" w:sz="0" w:space="0" w:color="auto"/>
                <w:bottom w:val="none" w:sz="0" w:space="0" w:color="auto"/>
                <w:right w:val="none" w:sz="0" w:space="0" w:color="auto"/>
              </w:divBdr>
              <w:divsChild>
                <w:div w:id="38938916">
                  <w:marLeft w:val="0"/>
                  <w:marRight w:val="0"/>
                  <w:marTop w:val="0"/>
                  <w:marBottom w:val="0"/>
                  <w:divBdr>
                    <w:top w:val="none" w:sz="0" w:space="0" w:color="auto"/>
                    <w:left w:val="none" w:sz="0" w:space="0" w:color="auto"/>
                    <w:bottom w:val="none" w:sz="0" w:space="0" w:color="auto"/>
                    <w:right w:val="none" w:sz="0" w:space="0" w:color="auto"/>
                  </w:divBdr>
                  <w:divsChild>
                    <w:div w:id="85152901">
                      <w:marLeft w:val="0"/>
                      <w:marRight w:val="0"/>
                      <w:marTop w:val="0"/>
                      <w:marBottom w:val="0"/>
                      <w:divBdr>
                        <w:top w:val="none" w:sz="0" w:space="0" w:color="auto"/>
                        <w:left w:val="none" w:sz="0" w:space="0" w:color="auto"/>
                        <w:bottom w:val="none" w:sz="0" w:space="0" w:color="auto"/>
                        <w:right w:val="none" w:sz="0" w:space="0" w:color="auto"/>
                      </w:divBdr>
                      <w:divsChild>
                        <w:div w:id="85919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722112">
      <w:bodyDiv w:val="1"/>
      <w:marLeft w:val="0"/>
      <w:marRight w:val="0"/>
      <w:marTop w:val="0"/>
      <w:marBottom w:val="0"/>
      <w:divBdr>
        <w:top w:val="none" w:sz="0" w:space="0" w:color="auto"/>
        <w:left w:val="none" w:sz="0" w:space="0" w:color="auto"/>
        <w:bottom w:val="none" w:sz="0" w:space="0" w:color="auto"/>
        <w:right w:val="none" w:sz="0" w:space="0" w:color="auto"/>
      </w:divBdr>
    </w:div>
    <w:div w:id="29301224">
      <w:bodyDiv w:val="1"/>
      <w:marLeft w:val="0"/>
      <w:marRight w:val="0"/>
      <w:marTop w:val="0"/>
      <w:marBottom w:val="0"/>
      <w:divBdr>
        <w:top w:val="none" w:sz="0" w:space="0" w:color="auto"/>
        <w:left w:val="none" w:sz="0" w:space="0" w:color="auto"/>
        <w:bottom w:val="none" w:sz="0" w:space="0" w:color="auto"/>
        <w:right w:val="none" w:sz="0" w:space="0" w:color="auto"/>
      </w:divBdr>
    </w:div>
    <w:div w:id="33967172">
      <w:bodyDiv w:val="1"/>
      <w:marLeft w:val="0"/>
      <w:marRight w:val="0"/>
      <w:marTop w:val="0"/>
      <w:marBottom w:val="0"/>
      <w:divBdr>
        <w:top w:val="none" w:sz="0" w:space="0" w:color="auto"/>
        <w:left w:val="none" w:sz="0" w:space="0" w:color="auto"/>
        <w:bottom w:val="none" w:sz="0" w:space="0" w:color="auto"/>
        <w:right w:val="none" w:sz="0" w:space="0" w:color="auto"/>
      </w:divBdr>
    </w:div>
    <w:div w:id="35784527">
      <w:bodyDiv w:val="1"/>
      <w:marLeft w:val="0"/>
      <w:marRight w:val="0"/>
      <w:marTop w:val="0"/>
      <w:marBottom w:val="0"/>
      <w:divBdr>
        <w:top w:val="none" w:sz="0" w:space="0" w:color="auto"/>
        <w:left w:val="none" w:sz="0" w:space="0" w:color="auto"/>
        <w:bottom w:val="none" w:sz="0" w:space="0" w:color="auto"/>
        <w:right w:val="none" w:sz="0" w:space="0" w:color="auto"/>
      </w:divBdr>
    </w:div>
    <w:div w:id="36007855">
      <w:bodyDiv w:val="1"/>
      <w:marLeft w:val="0"/>
      <w:marRight w:val="0"/>
      <w:marTop w:val="0"/>
      <w:marBottom w:val="0"/>
      <w:divBdr>
        <w:top w:val="none" w:sz="0" w:space="0" w:color="auto"/>
        <w:left w:val="none" w:sz="0" w:space="0" w:color="auto"/>
        <w:bottom w:val="none" w:sz="0" w:space="0" w:color="auto"/>
        <w:right w:val="none" w:sz="0" w:space="0" w:color="auto"/>
      </w:divBdr>
    </w:div>
    <w:div w:id="36126947">
      <w:bodyDiv w:val="1"/>
      <w:marLeft w:val="0"/>
      <w:marRight w:val="0"/>
      <w:marTop w:val="0"/>
      <w:marBottom w:val="0"/>
      <w:divBdr>
        <w:top w:val="none" w:sz="0" w:space="0" w:color="auto"/>
        <w:left w:val="none" w:sz="0" w:space="0" w:color="auto"/>
        <w:bottom w:val="none" w:sz="0" w:space="0" w:color="auto"/>
        <w:right w:val="none" w:sz="0" w:space="0" w:color="auto"/>
      </w:divBdr>
    </w:div>
    <w:div w:id="37895886">
      <w:bodyDiv w:val="1"/>
      <w:marLeft w:val="0"/>
      <w:marRight w:val="0"/>
      <w:marTop w:val="0"/>
      <w:marBottom w:val="0"/>
      <w:divBdr>
        <w:top w:val="none" w:sz="0" w:space="0" w:color="auto"/>
        <w:left w:val="none" w:sz="0" w:space="0" w:color="auto"/>
        <w:bottom w:val="none" w:sz="0" w:space="0" w:color="auto"/>
        <w:right w:val="none" w:sz="0" w:space="0" w:color="auto"/>
      </w:divBdr>
    </w:div>
    <w:div w:id="38552082">
      <w:bodyDiv w:val="1"/>
      <w:marLeft w:val="0"/>
      <w:marRight w:val="0"/>
      <w:marTop w:val="0"/>
      <w:marBottom w:val="0"/>
      <w:divBdr>
        <w:top w:val="none" w:sz="0" w:space="0" w:color="auto"/>
        <w:left w:val="none" w:sz="0" w:space="0" w:color="auto"/>
        <w:bottom w:val="none" w:sz="0" w:space="0" w:color="auto"/>
        <w:right w:val="none" w:sz="0" w:space="0" w:color="auto"/>
      </w:divBdr>
    </w:div>
    <w:div w:id="38821985">
      <w:bodyDiv w:val="1"/>
      <w:marLeft w:val="0"/>
      <w:marRight w:val="0"/>
      <w:marTop w:val="0"/>
      <w:marBottom w:val="0"/>
      <w:divBdr>
        <w:top w:val="none" w:sz="0" w:space="0" w:color="auto"/>
        <w:left w:val="none" w:sz="0" w:space="0" w:color="auto"/>
        <w:bottom w:val="none" w:sz="0" w:space="0" w:color="auto"/>
        <w:right w:val="none" w:sz="0" w:space="0" w:color="auto"/>
      </w:divBdr>
    </w:div>
    <w:div w:id="43020213">
      <w:bodyDiv w:val="1"/>
      <w:marLeft w:val="0"/>
      <w:marRight w:val="0"/>
      <w:marTop w:val="0"/>
      <w:marBottom w:val="0"/>
      <w:divBdr>
        <w:top w:val="none" w:sz="0" w:space="0" w:color="auto"/>
        <w:left w:val="none" w:sz="0" w:space="0" w:color="auto"/>
        <w:bottom w:val="none" w:sz="0" w:space="0" w:color="auto"/>
        <w:right w:val="none" w:sz="0" w:space="0" w:color="auto"/>
      </w:divBdr>
    </w:div>
    <w:div w:id="45030506">
      <w:bodyDiv w:val="1"/>
      <w:marLeft w:val="0"/>
      <w:marRight w:val="0"/>
      <w:marTop w:val="0"/>
      <w:marBottom w:val="0"/>
      <w:divBdr>
        <w:top w:val="none" w:sz="0" w:space="0" w:color="auto"/>
        <w:left w:val="none" w:sz="0" w:space="0" w:color="auto"/>
        <w:bottom w:val="none" w:sz="0" w:space="0" w:color="auto"/>
        <w:right w:val="none" w:sz="0" w:space="0" w:color="auto"/>
      </w:divBdr>
    </w:div>
    <w:div w:id="46689603">
      <w:bodyDiv w:val="1"/>
      <w:marLeft w:val="0"/>
      <w:marRight w:val="0"/>
      <w:marTop w:val="0"/>
      <w:marBottom w:val="0"/>
      <w:divBdr>
        <w:top w:val="none" w:sz="0" w:space="0" w:color="auto"/>
        <w:left w:val="none" w:sz="0" w:space="0" w:color="auto"/>
        <w:bottom w:val="none" w:sz="0" w:space="0" w:color="auto"/>
        <w:right w:val="none" w:sz="0" w:space="0" w:color="auto"/>
      </w:divBdr>
    </w:div>
    <w:div w:id="47841644">
      <w:bodyDiv w:val="1"/>
      <w:marLeft w:val="0"/>
      <w:marRight w:val="0"/>
      <w:marTop w:val="0"/>
      <w:marBottom w:val="0"/>
      <w:divBdr>
        <w:top w:val="none" w:sz="0" w:space="0" w:color="auto"/>
        <w:left w:val="none" w:sz="0" w:space="0" w:color="auto"/>
        <w:bottom w:val="none" w:sz="0" w:space="0" w:color="auto"/>
        <w:right w:val="none" w:sz="0" w:space="0" w:color="auto"/>
      </w:divBdr>
    </w:div>
    <w:div w:id="48112961">
      <w:bodyDiv w:val="1"/>
      <w:marLeft w:val="0"/>
      <w:marRight w:val="0"/>
      <w:marTop w:val="0"/>
      <w:marBottom w:val="0"/>
      <w:divBdr>
        <w:top w:val="none" w:sz="0" w:space="0" w:color="auto"/>
        <w:left w:val="none" w:sz="0" w:space="0" w:color="auto"/>
        <w:bottom w:val="none" w:sz="0" w:space="0" w:color="auto"/>
        <w:right w:val="none" w:sz="0" w:space="0" w:color="auto"/>
      </w:divBdr>
    </w:div>
    <w:div w:id="51469678">
      <w:bodyDiv w:val="1"/>
      <w:marLeft w:val="0"/>
      <w:marRight w:val="0"/>
      <w:marTop w:val="0"/>
      <w:marBottom w:val="0"/>
      <w:divBdr>
        <w:top w:val="none" w:sz="0" w:space="0" w:color="auto"/>
        <w:left w:val="none" w:sz="0" w:space="0" w:color="auto"/>
        <w:bottom w:val="none" w:sz="0" w:space="0" w:color="auto"/>
        <w:right w:val="none" w:sz="0" w:space="0" w:color="auto"/>
      </w:divBdr>
    </w:div>
    <w:div w:id="53549089">
      <w:bodyDiv w:val="1"/>
      <w:marLeft w:val="0"/>
      <w:marRight w:val="0"/>
      <w:marTop w:val="0"/>
      <w:marBottom w:val="0"/>
      <w:divBdr>
        <w:top w:val="none" w:sz="0" w:space="0" w:color="auto"/>
        <w:left w:val="none" w:sz="0" w:space="0" w:color="auto"/>
        <w:bottom w:val="none" w:sz="0" w:space="0" w:color="auto"/>
        <w:right w:val="none" w:sz="0" w:space="0" w:color="auto"/>
      </w:divBdr>
    </w:div>
    <w:div w:id="53744911">
      <w:bodyDiv w:val="1"/>
      <w:marLeft w:val="0"/>
      <w:marRight w:val="0"/>
      <w:marTop w:val="0"/>
      <w:marBottom w:val="0"/>
      <w:divBdr>
        <w:top w:val="none" w:sz="0" w:space="0" w:color="auto"/>
        <w:left w:val="none" w:sz="0" w:space="0" w:color="auto"/>
        <w:bottom w:val="none" w:sz="0" w:space="0" w:color="auto"/>
        <w:right w:val="none" w:sz="0" w:space="0" w:color="auto"/>
      </w:divBdr>
    </w:div>
    <w:div w:id="57636793">
      <w:bodyDiv w:val="1"/>
      <w:marLeft w:val="0"/>
      <w:marRight w:val="0"/>
      <w:marTop w:val="0"/>
      <w:marBottom w:val="0"/>
      <w:divBdr>
        <w:top w:val="none" w:sz="0" w:space="0" w:color="auto"/>
        <w:left w:val="none" w:sz="0" w:space="0" w:color="auto"/>
        <w:bottom w:val="none" w:sz="0" w:space="0" w:color="auto"/>
        <w:right w:val="none" w:sz="0" w:space="0" w:color="auto"/>
      </w:divBdr>
    </w:div>
    <w:div w:id="61022703">
      <w:bodyDiv w:val="1"/>
      <w:marLeft w:val="0"/>
      <w:marRight w:val="0"/>
      <w:marTop w:val="0"/>
      <w:marBottom w:val="0"/>
      <w:divBdr>
        <w:top w:val="none" w:sz="0" w:space="0" w:color="auto"/>
        <w:left w:val="none" w:sz="0" w:space="0" w:color="auto"/>
        <w:bottom w:val="none" w:sz="0" w:space="0" w:color="auto"/>
        <w:right w:val="none" w:sz="0" w:space="0" w:color="auto"/>
      </w:divBdr>
    </w:div>
    <w:div w:id="65536712">
      <w:bodyDiv w:val="1"/>
      <w:marLeft w:val="0"/>
      <w:marRight w:val="0"/>
      <w:marTop w:val="0"/>
      <w:marBottom w:val="0"/>
      <w:divBdr>
        <w:top w:val="none" w:sz="0" w:space="0" w:color="auto"/>
        <w:left w:val="none" w:sz="0" w:space="0" w:color="auto"/>
        <w:bottom w:val="none" w:sz="0" w:space="0" w:color="auto"/>
        <w:right w:val="none" w:sz="0" w:space="0" w:color="auto"/>
      </w:divBdr>
    </w:div>
    <w:div w:id="71128901">
      <w:bodyDiv w:val="1"/>
      <w:marLeft w:val="0"/>
      <w:marRight w:val="0"/>
      <w:marTop w:val="0"/>
      <w:marBottom w:val="0"/>
      <w:divBdr>
        <w:top w:val="none" w:sz="0" w:space="0" w:color="auto"/>
        <w:left w:val="none" w:sz="0" w:space="0" w:color="auto"/>
        <w:bottom w:val="none" w:sz="0" w:space="0" w:color="auto"/>
        <w:right w:val="none" w:sz="0" w:space="0" w:color="auto"/>
      </w:divBdr>
    </w:div>
    <w:div w:id="74015992">
      <w:bodyDiv w:val="1"/>
      <w:marLeft w:val="0"/>
      <w:marRight w:val="0"/>
      <w:marTop w:val="0"/>
      <w:marBottom w:val="0"/>
      <w:divBdr>
        <w:top w:val="none" w:sz="0" w:space="0" w:color="auto"/>
        <w:left w:val="none" w:sz="0" w:space="0" w:color="auto"/>
        <w:bottom w:val="none" w:sz="0" w:space="0" w:color="auto"/>
        <w:right w:val="none" w:sz="0" w:space="0" w:color="auto"/>
      </w:divBdr>
    </w:div>
    <w:div w:id="75177295">
      <w:bodyDiv w:val="1"/>
      <w:marLeft w:val="0"/>
      <w:marRight w:val="0"/>
      <w:marTop w:val="0"/>
      <w:marBottom w:val="0"/>
      <w:divBdr>
        <w:top w:val="none" w:sz="0" w:space="0" w:color="auto"/>
        <w:left w:val="none" w:sz="0" w:space="0" w:color="auto"/>
        <w:bottom w:val="none" w:sz="0" w:space="0" w:color="auto"/>
        <w:right w:val="none" w:sz="0" w:space="0" w:color="auto"/>
      </w:divBdr>
    </w:div>
    <w:div w:id="76294678">
      <w:bodyDiv w:val="1"/>
      <w:marLeft w:val="0"/>
      <w:marRight w:val="0"/>
      <w:marTop w:val="0"/>
      <w:marBottom w:val="0"/>
      <w:divBdr>
        <w:top w:val="none" w:sz="0" w:space="0" w:color="auto"/>
        <w:left w:val="none" w:sz="0" w:space="0" w:color="auto"/>
        <w:bottom w:val="none" w:sz="0" w:space="0" w:color="auto"/>
        <w:right w:val="none" w:sz="0" w:space="0" w:color="auto"/>
      </w:divBdr>
    </w:div>
    <w:div w:id="77017597">
      <w:bodyDiv w:val="1"/>
      <w:marLeft w:val="0"/>
      <w:marRight w:val="0"/>
      <w:marTop w:val="0"/>
      <w:marBottom w:val="0"/>
      <w:divBdr>
        <w:top w:val="none" w:sz="0" w:space="0" w:color="auto"/>
        <w:left w:val="none" w:sz="0" w:space="0" w:color="auto"/>
        <w:bottom w:val="none" w:sz="0" w:space="0" w:color="auto"/>
        <w:right w:val="none" w:sz="0" w:space="0" w:color="auto"/>
      </w:divBdr>
    </w:div>
    <w:div w:id="83651404">
      <w:bodyDiv w:val="1"/>
      <w:marLeft w:val="0"/>
      <w:marRight w:val="0"/>
      <w:marTop w:val="0"/>
      <w:marBottom w:val="0"/>
      <w:divBdr>
        <w:top w:val="none" w:sz="0" w:space="0" w:color="auto"/>
        <w:left w:val="none" w:sz="0" w:space="0" w:color="auto"/>
        <w:bottom w:val="none" w:sz="0" w:space="0" w:color="auto"/>
        <w:right w:val="none" w:sz="0" w:space="0" w:color="auto"/>
      </w:divBdr>
    </w:div>
    <w:div w:id="84695595">
      <w:bodyDiv w:val="1"/>
      <w:marLeft w:val="0"/>
      <w:marRight w:val="0"/>
      <w:marTop w:val="0"/>
      <w:marBottom w:val="0"/>
      <w:divBdr>
        <w:top w:val="none" w:sz="0" w:space="0" w:color="auto"/>
        <w:left w:val="none" w:sz="0" w:space="0" w:color="auto"/>
        <w:bottom w:val="none" w:sz="0" w:space="0" w:color="auto"/>
        <w:right w:val="none" w:sz="0" w:space="0" w:color="auto"/>
      </w:divBdr>
    </w:div>
    <w:div w:id="84886021">
      <w:bodyDiv w:val="1"/>
      <w:marLeft w:val="0"/>
      <w:marRight w:val="0"/>
      <w:marTop w:val="0"/>
      <w:marBottom w:val="0"/>
      <w:divBdr>
        <w:top w:val="none" w:sz="0" w:space="0" w:color="auto"/>
        <w:left w:val="none" w:sz="0" w:space="0" w:color="auto"/>
        <w:bottom w:val="none" w:sz="0" w:space="0" w:color="auto"/>
        <w:right w:val="none" w:sz="0" w:space="0" w:color="auto"/>
      </w:divBdr>
    </w:div>
    <w:div w:id="86583814">
      <w:bodyDiv w:val="1"/>
      <w:marLeft w:val="0"/>
      <w:marRight w:val="0"/>
      <w:marTop w:val="0"/>
      <w:marBottom w:val="0"/>
      <w:divBdr>
        <w:top w:val="none" w:sz="0" w:space="0" w:color="auto"/>
        <w:left w:val="none" w:sz="0" w:space="0" w:color="auto"/>
        <w:bottom w:val="none" w:sz="0" w:space="0" w:color="auto"/>
        <w:right w:val="none" w:sz="0" w:space="0" w:color="auto"/>
      </w:divBdr>
    </w:div>
    <w:div w:id="94986646">
      <w:bodyDiv w:val="1"/>
      <w:marLeft w:val="0"/>
      <w:marRight w:val="0"/>
      <w:marTop w:val="0"/>
      <w:marBottom w:val="0"/>
      <w:divBdr>
        <w:top w:val="none" w:sz="0" w:space="0" w:color="auto"/>
        <w:left w:val="none" w:sz="0" w:space="0" w:color="auto"/>
        <w:bottom w:val="none" w:sz="0" w:space="0" w:color="auto"/>
        <w:right w:val="none" w:sz="0" w:space="0" w:color="auto"/>
      </w:divBdr>
    </w:div>
    <w:div w:id="95248336">
      <w:bodyDiv w:val="1"/>
      <w:marLeft w:val="0"/>
      <w:marRight w:val="0"/>
      <w:marTop w:val="0"/>
      <w:marBottom w:val="0"/>
      <w:divBdr>
        <w:top w:val="none" w:sz="0" w:space="0" w:color="auto"/>
        <w:left w:val="none" w:sz="0" w:space="0" w:color="auto"/>
        <w:bottom w:val="none" w:sz="0" w:space="0" w:color="auto"/>
        <w:right w:val="none" w:sz="0" w:space="0" w:color="auto"/>
      </w:divBdr>
    </w:div>
    <w:div w:id="95374142">
      <w:bodyDiv w:val="1"/>
      <w:marLeft w:val="0"/>
      <w:marRight w:val="0"/>
      <w:marTop w:val="0"/>
      <w:marBottom w:val="0"/>
      <w:divBdr>
        <w:top w:val="none" w:sz="0" w:space="0" w:color="auto"/>
        <w:left w:val="none" w:sz="0" w:space="0" w:color="auto"/>
        <w:bottom w:val="none" w:sz="0" w:space="0" w:color="auto"/>
        <w:right w:val="none" w:sz="0" w:space="0" w:color="auto"/>
      </w:divBdr>
    </w:div>
    <w:div w:id="95567081">
      <w:bodyDiv w:val="1"/>
      <w:marLeft w:val="0"/>
      <w:marRight w:val="0"/>
      <w:marTop w:val="0"/>
      <w:marBottom w:val="0"/>
      <w:divBdr>
        <w:top w:val="none" w:sz="0" w:space="0" w:color="auto"/>
        <w:left w:val="none" w:sz="0" w:space="0" w:color="auto"/>
        <w:bottom w:val="none" w:sz="0" w:space="0" w:color="auto"/>
        <w:right w:val="none" w:sz="0" w:space="0" w:color="auto"/>
      </w:divBdr>
    </w:div>
    <w:div w:id="96604602">
      <w:bodyDiv w:val="1"/>
      <w:marLeft w:val="0"/>
      <w:marRight w:val="0"/>
      <w:marTop w:val="0"/>
      <w:marBottom w:val="0"/>
      <w:divBdr>
        <w:top w:val="none" w:sz="0" w:space="0" w:color="auto"/>
        <w:left w:val="none" w:sz="0" w:space="0" w:color="auto"/>
        <w:bottom w:val="none" w:sz="0" w:space="0" w:color="auto"/>
        <w:right w:val="none" w:sz="0" w:space="0" w:color="auto"/>
      </w:divBdr>
    </w:div>
    <w:div w:id="97452120">
      <w:bodyDiv w:val="1"/>
      <w:marLeft w:val="0"/>
      <w:marRight w:val="0"/>
      <w:marTop w:val="0"/>
      <w:marBottom w:val="0"/>
      <w:divBdr>
        <w:top w:val="none" w:sz="0" w:space="0" w:color="auto"/>
        <w:left w:val="none" w:sz="0" w:space="0" w:color="auto"/>
        <w:bottom w:val="none" w:sz="0" w:space="0" w:color="auto"/>
        <w:right w:val="none" w:sz="0" w:space="0" w:color="auto"/>
      </w:divBdr>
    </w:div>
    <w:div w:id="100300454">
      <w:bodyDiv w:val="1"/>
      <w:marLeft w:val="0"/>
      <w:marRight w:val="0"/>
      <w:marTop w:val="0"/>
      <w:marBottom w:val="0"/>
      <w:divBdr>
        <w:top w:val="none" w:sz="0" w:space="0" w:color="auto"/>
        <w:left w:val="none" w:sz="0" w:space="0" w:color="auto"/>
        <w:bottom w:val="none" w:sz="0" w:space="0" w:color="auto"/>
        <w:right w:val="none" w:sz="0" w:space="0" w:color="auto"/>
      </w:divBdr>
    </w:div>
    <w:div w:id="103117984">
      <w:bodyDiv w:val="1"/>
      <w:marLeft w:val="0"/>
      <w:marRight w:val="0"/>
      <w:marTop w:val="0"/>
      <w:marBottom w:val="0"/>
      <w:divBdr>
        <w:top w:val="none" w:sz="0" w:space="0" w:color="auto"/>
        <w:left w:val="none" w:sz="0" w:space="0" w:color="auto"/>
        <w:bottom w:val="none" w:sz="0" w:space="0" w:color="auto"/>
        <w:right w:val="none" w:sz="0" w:space="0" w:color="auto"/>
      </w:divBdr>
    </w:div>
    <w:div w:id="103691695">
      <w:bodyDiv w:val="1"/>
      <w:marLeft w:val="0"/>
      <w:marRight w:val="0"/>
      <w:marTop w:val="0"/>
      <w:marBottom w:val="0"/>
      <w:divBdr>
        <w:top w:val="none" w:sz="0" w:space="0" w:color="auto"/>
        <w:left w:val="none" w:sz="0" w:space="0" w:color="auto"/>
        <w:bottom w:val="none" w:sz="0" w:space="0" w:color="auto"/>
        <w:right w:val="none" w:sz="0" w:space="0" w:color="auto"/>
      </w:divBdr>
      <w:divsChild>
        <w:div w:id="1097675712">
          <w:marLeft w:val="0"/>
          <w:marRight w:val="0"/>
          <w:marTop w:val="0"/>
          <w:marBottom w:val="0"/>
          <w:divBdr>
            <w:top w:val="single" w:sz="8" w:space="6" w:color="auto"/>
            <w:left w:val="single" w:sz="8" w:space="6" w:color="auto"/>
            <w:bottom w:val="single" w:sz="8" w:space="6" w:color="auto"/>
            <w:right w:val="single" w:sz="8" w:space="6" w:color="auto"/>
          </w:divBdr>
        </w:div>
        <w:div w:id="1876773986">
          <w:marLeft w:val="0"/>
          <w:marRight w:val="0"/>
          <w:marTop w:val="0"/>
          <w:marBottom w:val="0"/>
          <w:divBdr>
            <w:top w:val="single" w:sz="8" w:space="6" w:color="auto"/>
            <w:left w:val="single" w:sz="8" w:space="6" w:color="auto"/>
            <w:bottom w:val="single" w:sz="8" w:space="6" w:color="auto"/>
            <w:right w:val="single" w:sz="8" w:space="6" w:color="auto"/>
          </w:divBdr>
        </w:div>
        <w:div w:id="2102529550">
          <w:marLeft w:val="0"/>
          <w:marRight w:val="0"/>
          <w:marTop w:val="0"/>
          <w:marBottom w:val="0"/>
          <w:divBdr>
            <w:top w:val="single" w:sz="8" w:space="6" w:color="auto"/>
            <w:left w:val="single" w:sz="8" w:space="6" w:color="auto"/>
            <w:bottom w:val="single" w:sz="8" w:space="6" w:color="auto"/>
            <w:right w:val="single" w:sz="8" w:space="6" w:color="auto"/>
          </w:divBdr>
        </w:div>
      </w:divsChild>
    </w:div>
    <w:div w:id="106119079">
      <w:bodyDiv w:val="1"/>
      <w:marLeft w:val="0"/>
      <w:marRight w:val="0"/>
      <w:marTop w:val="0"/>
      <w:marBottom w:val="0"/>
      <w:divBdr>
        <w:top w:val="none" w:sz="0" w:space="0" w:color="auto"/>
        <w:left w:val="none" w:sz="0" w:space="0" w:color="auto"/>
        <w:bottom w:val="none" w:sz="0" w:space="0" w:color="auto"/>
        <w:right w:val="none" w:sz="0" w:space="0" w:color="auto"/>
      </w:divBdr>
    </w:div>
    <w:div w:id="109083013">
      <w:bodyDiv w:val="1"/>
      <w:marLeft w:val="0"/>
      <w:marRight w:val="0"/>
      <w:marTop w:val="0"/>
      <w:marBottom w:val="0"/>
      <w:divBdr>
        <w:top w:val="none" w:sz="0" w:space="0" w:color="auto"/>
        <w:left w:val="none" w:sz="0" w:space="0" w:color="auto"/>
        <w:bottom w:val="none" w:sz="0" w:space="0" w:color="auto"/>
        <w:right w:val="none" w:sz="0" w:space="0" w:color="auto"/>
      </w:divBdr>
    </w:div>
    <w:div w:id="110175756">
      <w:bodyDiv w:val="1"/>
      <w:marLeft w:val="0"/>
      <w:marRight w:val="0"/>
      <w:marTop w:val="0"/>
      <w:marBottom w:val="0"/>
      <w:divBdr>
        <w:top w:val="none" w:sz="0" w:space="0" w:color="auto"/>
        <w:left w:val="none" w:sz="0" w:space="0" w:color="auto"/>
        <w:bottom w:val="none" w:sz="0" w:space="0" w:color="auto"/>
        <w:right w:val="none" w:sz="0" w:space="0" w:color="auto"/>
      </w:divBdr>
    </w:div>
    <w:div w:id="115605524">
      <w:bodyDiv w:val="1"/>
      <w:marLeft w:val="0"/>
      <w:marRight w:val="0"/>
      <w:marTop w:val="0"/>
      <w:marBottom w:val="0"/>
      <w:divBdr>
        <w:top w:val="none" w:sz="0" w:space="0" w:color="auto"/>
        <w:left w:val="none" w:sz="0" w:space="0" w:color="auto"/>
        <w:bottom w:val="none" w:sz="0" w:space="0" w:color="auto"/>
        <w:right w:val="none" w:sz="0" w:space="0" w:color="auto"/>
      </w:divBdr>
      <w:divsChild>
        <w:div w:id="1899634056">
          <w:marLeft w:val="0"/>
          <w:marRight w:val="0"/>
          <w:marTop w:val="0"/>
          <w:marBottom w:val="0"/>
          <w:divBdr>
            <w:top w:val="none" w:sz="0" w:space="0" w:color="auto"/>
            <w:left w:val="none" w:sz="0" w:space="0" w:color="auto"/>
            <w:bottom w:val="none" w:sz="0" w:space="0" w:color="auto"/>
            <w:right w:val="none" w:sz="0" w:space="0" w:color="auto"/>
          </w:divBdr>
        </w:div>
      </w:divsChild>
    </w:div>
    <w:div w:id="120147666">
      <w:bodyDiv w:val="1"/>
      <w:marLeft w:val="0"/>
      <w:marRight w:val="0"/>
      <w:marTop w:val="0"/>
      <w:marBottom w:val="0"/>
      <w:divBdr>
        <w:top w:val="none" w:sz="0" w:space="0" w:color="auto"/>
        <w:left w:val="none" w:sz="0" w:space="0" w:color="auto"/>
        <w:bottom w:val="none" w:sz="0" w:space="0" w:color="auto"/>
        <w:right w:val="none" w:sz="0" w:space="0" w:color="auto"/>
      </w:divBdr>
    </w:div>
    <w:div w:id="120345071">
      <w:bodyDiv w:val="1"/>
      <w:marLeft w:val="0"/>
      <w:marRight w:val="0"/>
      <w:marTop w:val="0"/>
      <w:marBottom w:val="0"/>
      <w:divBdr>
        <w:top w:val="none" w:sz="0" w:space="0" w:color="auto"/>
        <w:left w:val="none" w:sz="0" w:space="0" w:color="auto"/>
        <w:bottom w:val="none" w:sz="0" w:space="0" w:color="auto"/>
        <w:right w:val="none" w:sz="0" w:space="0" w:color="auto"/>
      </w:divBdr>
    </w:div>
    <w:div w:id="120464845">
      <w:bodyDiv w:val="1"/>
      <w:marLeft w:val="0"/>
      <w:marRight w:val="0"/>
      <w:marTop w:val="0"/>
      <w:marBottom w:val="0"/>
      <w:divBdr>
        <w:top w:val="none" w:sz="0" w:space="0" w:color="auto"/>
        <w:left w:val="none" w:sz="0" w:space="0" w:color="auto"/>
        <w:bottom w:val="none" w:sz="0" w:space="0" w:color="auto"/>
        <w:right w:val="none" w:sz="0" w:space="0" w:color="auto"/>
      </w:divBdr>
    </w:div>
    <w:div w:id="122430415">
      <w:bodyDiv w:val="1"/>
      <w:marLeft w:val="0"/>
      <w:marRight w:val="0"/>
      <w:marTop w:val="0"/>
      <w:marBottom w:val="0"/>
      <w:divBdr>
        <w:top w:val="none" w:sz="0" w:space="0" w:color="auto"/>
        <w:left w:val="none" w:sz="0" w:space="0" w:color="auto"/>
        <w:bottom w:val="none" w:sz="0" w:space="0" w:color="auto"/>
        <w:right w:val="none" w:sz="0" w:space="0" w:color="auto"/>
      </w:divBdr>
    </w:div>
    <w:div w:id="122772864">
      <w:bodyDiv w:val="1"/>
      <w:marLeft w:val="0"/>
      <w:marRight w:val="0"/>
      <w:marTop w:val="0"/>
      <w:marBottom w:val="0"/>
      <w:divBdr>
        <w:top w:val="none" w:sz="0" w:space="0" w:color="auto"/>
        <w:left w:val="none" w:sz="0" w:space="0" w:color="auto"/>
        <w:bottom w:val="none" w:sz="0" w:space="0" w:color="auto"/>
        <w:right w:val="none" w:sz="0" w:space="0" w:color="auto"/>
      </w:divBdr>
    </w:div>
    <w:div w:id="125050639">
      <w:bodyDiv w:val="1"/>
      <w:marLeft w:val="0"/>
      <w:marRight w:val="0"/>
      <w:marTop w:val="0"/>
      <w:marBottom w:val="0"/>
      <w:divBdr>
        <w:top w:val="none" w:sz="0" w:space="0" w:color="auto"/>
        <w:left w:val="none" w:sz="0" w:space="0" w:color="auto"/>
        <w:bottom w:val="none" w:sz="0" w:space="0" w:color="auto"/>
        <w:right w:val="none" w:sz="0" w:space="0" w:color="auto"/>
      </w:divBdr>
    </w:div>
    <w:div w:id="127210074">
      <w:bodyDiv w:val="1"/>
      <w:marLeft w:val="0"/>
      <w:marRight w:val="0"/>
      <w:marTop w:val="0"/>
      <w:marBottom w:val="0"/>
      <w:divBdr>
        <w:top w:val="none" w:sz="0" w:space="0" w:color="auto"/>
        <w:left w:val="none" w:sz="0" w:space="0" w:color="auto"/>
        <w:bottom w:val="none" w:sz="0" w:space="0" w:color="auto"/>
        <w:right w:val="none" w:sz="0" w:space="0" w:color="auto"/>
      </w:divBdr>
      <w:divsChild>
        <w:div w:id="1208881602">
          <w:marLeft w:val="0"/>
          <w:marRight w:val="0"/>
          <w:marTop w:val="0"/>
          <w:marBottom w:val="0"/>
          <w:divBdr>
            <w:top w:val="single" w:sz="8" w:space="6" w:color="auto"/>
            <w:left w:val="single" w:sz="8" w:space="6" w:color="auto"/>
            <w:bottom w:val="single" w:sz="8" w:space="6" w:color="auto"/>
            <w:right w:val="single" w:sz="8" w:space="6" w:color="auto"/>
          </w:divBdr>
        </w:div>
        <w:div w:id="1220093077">
          <w:marLeft w:val="0"/>
          <w:marRight w:val="0"/>
          <w:marTop w:val="0"/>
          <w:marBottom w:val="0"/>
          <w:divBdr>
            <w:top w:val="single" w:sz="8" w:space="6" w:color="auto"/>
            <w:left w:val="single" w:sz="8" w:space="6" w:color="auto"/>
            <w:bottom w:val="single" w:sz="8" w:space="6" w:color="auto"/>
            <w:right w:val="single" w:sz="8" w:space="6" w:color="auto"/>
          </w:divBdr>
        </w:div>
        <w:div w:id="1805196131">
          <w:marLeft w:val="0"/>
          <w:marRight w:val="0"/>
          <w:marTop w:val="0"/>
          <w:marBottom w:val="0"/>
          <w:divBdr>
            <w:top w:val="single" w:sz="8" w:space="6" w:color="auto"/>
            <w:left w:val="single" w:sz="8" w:space="6" w:color="auto"/>
            <w:bottom w:val="single" w:sz="8" w:space="6" w:color="auto"/>
            <w:right w:val="single" w:sz="8" w:space="6" w:color="auto"/>
          </w:divBdr>
        </w:div>
      </w:divsChild>
    </w:div>
    <w:div w:id="127477243">
      <w:bodyDiv w:val="1"/>
      <w:marLeft w:val="0"/>
      <w:marRight w:val="0"/>
      <w:marTop w:val="0"/>
      <w:marBottom w:val="0"/>
      <w:divBdr>
        <w:top w:val="none" w:sz="0" w:space="0" w:color="auto"/>
        <w:left w:val="none" w:sz="0" w:space="0" w:color="auto"/>
        <w:bottom w:val="none" w:sz="0" w:space="0" w:color="auto"/>
        <w:right w:val="none" w:sz="0" w:space="0" w:color="auto"/>
      </w:divBdr>
    </w:div>
    <w:div w:id="127864953">
      <w:bodyDiv w:val="1"/>
      <w:marLeft w:val="0"/>
      <w:marRight w:val="0"/>
      <w:marTop w:val="0"/>
      <w:marBottom w:val="0"/>
      <w:divBdr>
        <w:top w:val="none" w:sz="0" w:space="0" w:color="auto"/>
        <w:left w:val="none" w:sz="0" w:space="0" w:color="auto"/>
        <w:bottom w:val="none" w:sz="0" w:space="0" w:color="auto"/>
        <w:right w:val="none" w:sz="0" w:space="0" w:color="auto"/>
      </w:divBdr>
    </w:div>
    <w:div w:id="128867708">
      <w:bodyDiv w:val="1"/>
      <w:marLeft w:val="0"/>
      <w:marRight w:val="0"/>
      <w:marTop w:val="0"/>
      <w:marBottom w:val="0"/>
      <w:divBdr>
        <w:top w:val="none" w:sz="0" w:space="0" w:color="auto"/>
        <w:left w:val="none" w:sz="0" w:space="0" w:color="auto"/>
        <w:bottom w:val="none" w:sz="0" w:space="0" w:color="auto"/>
        <w:right w:val="none" w:sz="0" w:space="0" w:color="auto"/>
      </w:divBdr>
    </w:div>
    <w:div w:id="130054491">
      <w:bodyDiv w:val="1"/>
      <w:marLeft w:val="0"/>
      <w:marRight w:val="0"/>
      <w:marTop w:val="0"/>
      <w:marBottom w:val="0"/>
      <w:divBdr>
        <w:top w:val="none" w:sz="0" w:space="0" w:color="auto"/>
        <w:left w:val="none" w:sz="0" w:space="0" w:color="auto"/>
        <w:bottom w:val="none" w:sz="0" w:space="0" w:color="auto"/>
        <w:right w:val="none" w:sz="0" w:space="0" w:color="auto"/>
      </w:divBdr>
      <w:divsChild>
        <w:div w:id="237786277">
          <w:marLeft w:val="0"/>
          <w:marRight w:val="0"/>
          <w:marTop w:val="0"/>
          <w:marBottom w:val="0"/>
          <w:divBdr>
            <w:top w:val="none" w:sz="0" w:space="0" w:color="auto"/>
            <w:left w:val="none" w:sz="0" w:space="0" w:color="auto"/>
            <w:bottom w:val="none" w:sz="0" w:space="0" w:color="auto"/>
            <w:right w:val="none" w:sz="0" w:space="0" w:color="auto"/>
          </w:divBdr>
          <w:divsChild>
            <w:div w:id="101732631">
              <w:marLeft w:val="0"/>
              <w:marRight w:val="0"/>
              <w:marTop w:val="0"/>
              <w:marBottom w:val="0"/>
              <w:divBdr>
                <w:top w:val="none" w:sz="0" w:space="0" w:color="auto"/>
                <w:left w:val="none" w:sz="0" w:space="0" w:color="auto"/>
                <w:bottom w:val="none" w:sz="0" w:space="0" w:color="auto"/>
                <w:right w:val="none" w:sz="0" w:space="0" w:color="auto"/>
              </w:divBdr>
              <w:divsChild>
                <w:div w:id="183830492">
                  <w:marLeft w:val="0"/>
                  <w:marRight w:val="0"/>
                  <w:marTop w:val="0"/>
                  <w:marBottom w:val="0"/>
                  <w:divBdr>
                    <w:top w:val="none" w:sz="0" w:space="0" w:color="auto"/>
                    <w:left w:val="none" w:sz="0" w:space="0" w:color="auto"/>
                    <w:bottom w:val="none" w:sz="0" w:space="0" w:color="auto"/>
                    <w:right w:val="none" w:sz="0" w:space="0" w:color="auto"/>
                  </w:divBdr>
                  <w:divsChild>
                    <w:div w:id="297956010">
                      <w:marLeft w:val="0"/>
                      <w:marRight w:val="0"/>
                      <w:marTop w:val="0"/>
                      <w:marBottom w:val="0"/>
                      <w:divBdr>
                        <w:top w:val="none" w:sz="0" w:space="0" w:color="auto"/>
                        <w:left w:val="none" w:sz="0" w:space="0" w:color="auto"/>
                        <w:bottom w:val="none" w:sz="0" w:space="0" w:color="auto"/>
                        <w:right w:val="none" w:sz="0" w:space="0" w:color="auto"/>
                      </w:divBdr>
                      <w:divsChild>
                        <w:div w:id="69882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764005">
      <w:bodyDiv w:val="1"/>
      <w:marLeft w:val="0"/>
      <w:marRight w:val="0"/>
      <w:marTop w:val="0"/>
      <w:marBottom w:val="0"/>
      <w:divBdr>
        <w:top w:val="none" w:sz="0" w:space="0" w:color="auto"/>
        <w:left w:val="none" w:sz="0" w:space="0" w:color="auto"/>
        <w:bottom w:val="none" w:sz="0" w:space="0" w:color="auto"/>
        <w:right w:val="none" w:sz="0" w:space="0" w:color="auto"/>
      </w:divBdr>
    </w:div>
    <w:div w:id="134956703">
      <w:bodyDiv w:val="1"/>
      <w:marLeft w:val="0"/>
      <w:marRight w:val="0"/>
      <w:marTop w:val="0"/>
      <w:marBottom w:val="0"/>
      <w:divBdr>
        <w:top w:val="none" w:sz="0" w:space="0" w:color="auto"/>
        <w:left w:val="none" w:sz="0" w:space="0" w:color="auto"/>
        <w:bottom w:val="none" w:sz="0" w:space="0" w:color="auto"/>
        <w:right w:val="none" w:sz="0" w:space="0" w:color="auto"/>
      </w:divBdr>
    </w:div>
    <w:div w:id="135417552">
      <w:bodyDiv w:val="1"/>
      <w:marLeft w:val="0"/>
      <w:marRight w:val="0"/>
      <w:marTop w:val="0"/>
      <w:marBottom w:val="0"/>
      <w:divBdr>
        <w:top w:val="none" w:sz="0" w:space="0" w:color="auto"/>
        <w:left w:val="none" w:sz="0" w:space="0" w:color="auto"/>
        <w:bottom w:val="none" w:sz="0" w:space="0" w:color="auto"/>
        <w:right w:val="none" w:sz="0" w:space="0" w:color="auto"/>
      </w:divBdr>
    </w:div>
    <w:div w:id="136805936">
      <w:bodyDiv w:val="1"/>
      <w:marLeft w:val="0"/>
      <w:marRight w:val="0"/>
      <w:marTop w:val="0"/>
      <w:marBottom w:val="0"/>
      <w:divBdr>
        <w:top w:val="none" w:sz="0" w:space="0" w:color="auto"/>
        <w:left w:val="none" w:sz="0" w:space="0" w:color="auto"/>
        <w:bottom w:val="none" w:sz="0" w:space="0" w:color="auto"/>
        <w:right w:val="none" w:sz="0" w:space="0" w:color="auto"/>
      </w:divBdr>
    </w:div>
    <w:div w:id="140509825">
      <w:bodyDiv w:val="1"/>
      <w:marLeft w:val="0"/>
      <w:marRight w:val="0"/>
      <w:marTop w:val="0"/>
      <w:marBottom w:val="0"/>
      <w:divBdr>
        <w:top w:val="none" w:sz="0" w:space="0" w:color="auto"/>
        <w:left w:val="none" w:sz="0" w:space="0" w:color="auto"/>
        <w:bottom w:val="none" w:sz="0" w:space="0" w:color="auto"/>
        <w:right w:val="none" w:sz="0" w:space="0" w:color="auto"/>
      </w:divBdr>
      <w:divsChild>
        <w:div w:id="356470459">
          <w:marLeft w:val="0"/>
          <w:marRight w:val="0"/>
          <w:marTop w:val="0"/>
          <w:marBottom w:val="0"/>
          <w:divBdr>
            <w:top w:val="none" w:sz="0" w:space="0" w:color="auto"/>
            <w:left w:val="none" w:sz="0" w:space="0" w:color="auto"/>
            <w:bottom w:val="none" w:sz="0" w:space="0" w:color="auto"/>
            <w:right w:val="none" w:sz="0" w:space="0" w:color="auto"/>
          </w:divBdr>
        </w:div>
      </w:divsChild>
    </w:div>
    <w:div w:id="149754985">
      <w:bodyDiv w:val="1"/>
      <w:marLeft w:val="0"/>
      <w:marRight w:val="0"/>
      <w:marTop w:val="0"/>
      <w:marBottom w:val="0"/>
      <w:divBdr>
        <w:top w:val="none" w:sz="0" w:space="0" w:color="auto"/>
        <w:left w:val="none" w:sz="0" w:space="0" w:color="auto"/>
        <w:bottom w:val="none" w:sz="0" w:space="0" w:color="auto"/>
        <w:right w:val="none" w:sz="0" w:space="0" w:color="auto"/>
      </w:divBdr>
    </w:div>
    <w:div w:id="150679026">
      <w:bodyDiv w:val="1"/>
      <w:marLeft w:val="0"/>
      <w:marRight w:val="0"/>
      <w:marTop w:val="0"/>
      <w:marBottom w:val="0"/>
      <w:divBdr>
        <w:top w:val="none" w:sz="0" w:space="0" w:color="auto"/>
        <w:left w:val="none" w:sz="0" w:space="0" w:color="auto"/>
        <w:bottom w:val="none" w:sz="0" w:space="0" w:color="auto"/>
        <w:right w:val="none" w:sz="0" w:space="0" w:color="auto"/>
      </w:divBdr>
    </w:div>
    <w:div w:id="150679639">
      <w:bodyDiv w:val="1"/>
      <w:marLeft w:val="0"/>
      <w:marRight w:val="0"/>
      <w:marTop w:val="0"/>
      <w:marBottom w:val="0"/>
      <w:divBdr>
        <w:top w:val="none" w:sz="0" w:space="0" w:color="auto"/>
        <w:left w:val="none" w:sz="0" w:space="0" w:color="auto"/>
        <w:bottom w:val="none" w:sz="0" w:space="0" w:color="auto"/>
        <w:right w:val="none" w:sz="0" w:space="0" w:color="auto"/>
      </w:divBdr>
    </w:div>
    <w:div w:id="151601350">
      <w:bodyDiv w:val="1"/>
      <w:marLeft w:val="0"/>
      <w:marRight w:val="0"/>
      <w:marTop w:val="0"/>
      <w:marBottom w:val="0"/>
      <w:divBdr>
        <w:top w:val="none" w:sz="0" w:space="0" w:color="auto"/>
        <w:left w:val="none" w:sz="0" w:space="0" w:color="auto"/>
        <w:bottom w:val="none" w:sz="0" w:space="0" w:color="auto"/>
        <w:right w:val="none" w:sz="0" w:space="0" w:color="auto"/>
      </w:divBdr>
    </w:div>
    <w:div w:id="153692535">
      <w:bodyDiv w:val="1"/>
      <w:marLeft w:val="0"/>
      <w:marRight w:val="0"/>
      <w:marTop w:val="0"/>
      <w:marBottom w:val="0"/>
      <w:divBdr>
        <w:top w:val="none" w:sz="0" w:space="0" w:color="auto"/>
        <w:left w:val="none" w:sz="0" w:space="0" w:color="auto"/>
        <w:bottom w:val="none" w:sz="0" w:space="0" w:color="auto"/>
        <w:right w:val="none" w:sz="0" w:space="0" w:color="auto"/>
      </w:divBdr>
    </w:div>
    <w:div w:id="153760684">
      <w:bodyDiv w:val="1"/>
      <w:marLeft w:val="0"/>
      <w:marRight w:val="0"/>
      <w:marTop w:val="0"/>
      <w:marBottom w:val="0"/>
      <w:divBdr>
        <w:top w:val="none" w:sz="0" w:space="0" w:color="auto"/>
        <w:left w:val="none" w:sz="0" w:space="0" w:color="auto"/>
        <w:bottom w:val="none" w:sz="0" w:space="0" w:color="auto"/>
        <w:right w:val="none" w:sz="0" w:space="0" w:color="auto"/>
      </w:divBdr>
    </w:div>
    <w:div w:id="160005150">
      <w:bodyDiv w:val="1"/>
      <w:marLeft w:val="0"/>
      <w:marRight w:val="0"/>
      <w:marTop w:val="0"/>
      <w:marBottom w:val="0"/>
      <w:divBdr>
        <w:top w:val="none" w:sz="0" w:space="0" w:color="auto"/>
        <w:left w:val="none" w:sz="0" w:space="0" w:color="auto"/>
        <w:bottom w:val="none" w:sz="0" w:space="0" w:color="auto"/>
        <w:right w:val="none" w:sz="0" w:space="0" w:color="auto"/>
      </w:divBdr>
    </w:div>
    <w:div w:id="165295073">
      <w:bodyDiv w:val="1"/>
      <w:marLeft w:val="0"/>
      <w:marRight w:val="0"/>
      <w:marTop w:val="0"/>
      <w:marBottom w:val="0"/>
      <w:divBdr>
        <w:top w:val="none" w:sz="0" w:space="0" w:color="auto"/>
        <w:left w:val="none" w:sz="0" w:space="0" w:color="auto"/>
        <w:bottom w:val="none" w:sz="0" w:space="0" w:color="auto"/>
        <w:right w:val="none" w:sz="0" w:space="0" w:color="auto"/>
      </w:divBdr>
    </w:div>
    <w:div w:id="165828498">
      <w:bodyDiv w:val="1"/>
      <w:marLeft w:val="0"/>
      <w:marRight w:val="0"/>
      <w:marTop w:val="0"/>
      <w:marBottom w:val="0"/>
      <w:divBdr>
        <w:top w:val="none" w:sz="0" w:space="0" w:color="auto"/>
        <w:left w:val="none" w:sz="0" w:space="0" w:color="auto"/>
        <w:bottom w:val="none" w:sz="0" w:space="0" w:color="auto"/>
        <w:right w:val="none" w:sz="0" w:space="0" w:color="auto"/>
      </w:divBdr>
    </w:div>
    <w:div w:id="166554314">
      <w:bodyDiv w:val="1"/>
      <w:marLeft w:val="0"/>
      <w:marRight w:val="0"/>
      <w:marTop w:val="0"/>
      <w:marBottom w:val="0"/>
      <w:divBdr>
        <w:top w:val="none" w:sz="0" w:space="0" w:color="auto"/>
        <w:left w:val="none" w:sz="0" w:space="0" w:color="auto"/>
        <w:bottom w:val="none" w:sz="0" w:space="0" w:color="auto"/>
        <w:right w:val="none" w:sz="0" w:space="0" w:color="auto"/>
      </w:divBdr>
    </w:div>
    <w:div w:id="168906460">
      <w:bodyDiv w:val="1"/>
      <w:marLeft w:val="0"/>
      <w:marRight w:val="0"/>
      <w:marTop w:val="0"/>
      <w:marBottom w:val="0"/>
      <w:divBdr>
        <w:top w:val="none" w:sz="0" w:space="0" w:color="auto"/>
        <w:left w:val="none" w:sz="0" w:space="0" w:color="auto"/>
        <w:bottom w:val="none" w:sz="0" w:space="0" w:color="auto"/>
        <w:right w:val="none" w:sz="0" w:space="0" w:color="auto"/>
      </w:divBdr>
    </w:div>
    <w:div w:id="170996262">
      <w:bodyDiv w:val="1"/>
      <w:marLeft w:val="0"/>
      <w:marRight w:val="0"/>
      <w:marTop w:val="0"/>
      <w:marBottom w:val="0"/>
      <w:divBdr>
        <w:top w:val="none" w:sz="0" w:space="0" w:color="auto"/>
        <w:left w:val="none" w:sz="0" w:space="0" w:color="auto"/>
        <w:bottom w:val="none" w:sz="0" w:space="0" w:color="auto"/>
        <w:right w:val="none" w:sz="0" w:space="0" w:color="auto"/>
      </w:divBdr>
    </w:div>
    <w:div w:id="171065066">
      <w:bodyDiv w:val="1"/>
      <w:marLeft w:val="0"/>
      <w:marRight w:val="0"/>
      <w:marTop w:val="0"/>
      <w:marBottom w:val="0"/>
      <w:divBdr>
        <w:top w:val="none" w:sz="0" w:space="0" w:color="auto"/>
        <w:left w:val="none" w:sz="0" w:space="0" w:color="auto"/>
        <w:bottom w:val="none" w:sz="0" w:space="0" w:color="auto"/>
        <w:right w:val="none" w:sz="0" w:space="0" w:color="auto"/>
      </w:divBdr>
      <w:divsChild>
        <w:div w:id="379015215">
          <w:marLeft w:val="0"/>
          <w:marRight w:val="0"/>
          <w:marTop w:val="0"/>
          <w:marBottom w:val="360"/>
          <w:divBdr>
            <w:top w:val="none" w:sz="0" w:space="0" w:color="auto"/>
            <w:left w:val="none" w:sz="0" w:space="0" w:color="auto"/>
            <w:bottom w:val="none" w:sz="0" w:space="0" w:color="auto"/>
            <w:right w:val="none" w:sz="0" w:space="0" w:color="auto"/>
          </w:divBdr>
          <w:divsChild>
            <w:div w:id="1544829543">
              <w:marLeft w:val="0"/>
              <w:marRight w:val="0"/>
              <w:marTop w:val="0"/>
              <w:marBottom w:val="0"/>
              <w:divBdr>
                <w:top w:val="none" w:sz="0" w:space="0" w:color="auto"/>
                <w:left w:val="none" w:sz="0" w:space="0" w:color="auto"/>
                <w:bottom w:val="none" w:sz="0" w:space="0" w:color="auto"/>
                <w:right w:val="none" w:sz="0" w:space="0" w:color="auto"/>
              </w:divBdr>
              <w:divsChild>
                <w:div w:id="1223297524">
                  <w:marLeft w:val="0"/>
                  <w:marRight w:val="0"/>
                  <w:marTop w:val="0"/>
                  <w:marBottom w:val="0"/>
                  <w:divBdr>
                    <w:top w:val="none" w:sz="0" w:space="0" w:color="auto"/>
                    <w:left w:val="none" w:sz="0" w:space="0" w:color="auto"/>
                    <w:bottom w:val="none" w:sz="0" w:space="0" w:color="auto"/>
                    <w:right w:val="none" w:sz="0" w:space="0" w:color="auto"/>
                  </w:divBdr>
                  <w:divsChild>
                    <w:div w:id="1264848976">
                      <w:marLeft w:val="0"/>
                      <w:marRight w:val="0"/>
                      <w:marTop w:val="0"/>
                      <w:marBottom w:val="0"/>
                      <w:divBdr>
                        <w:top w:val="none" w:sz="0" w:space="0" w:color="auto"/>
                        <w:left w:val="none" w:sz="0" w:space="0" w:color="auto"/>
                        <w:bottom w:val="none" w:sz="0" w:space="0" w:color="auto"/>
                        <w:right w:val="none" w:sz="0" w:space="0" w:color="auto"/>
                      </w:divBdr>
                      <w:divsChild>
                        <w:div w:id="1147817641">
                          <w:marLeft w:val="0"/>
                          <w:marRight w:val="0"/>
                          <w:marTop w:val="0"/>
                          <w:marBottom w:val="0"/>
                          <w:divBdr>
                            <w:top w:val="none" w:sz="0" w:space="0" w:color="auto"/>
                            <w:left w:val="none" w:sz="0" w:space="0" w:color="auto"/>
                            <w:bottom w:val="none" w:sz="0" w:space="0" w:color="auto"/>
                            <w:right w:val="none" w:sz="0" w:space="0" w:color="auto"/>
                          </w:divBdr>
                          <w:divsChild>
                            <w:div w:id="2131900238">
                              <w:marLeft w:val="0"/>
                              <w:marRight w:val="0"/>
                              <w:marTop w:val="0"/>
                              <w:marBottom w:val="0"/>
                              <w:divBdr>
                                <w:top w:val="single" w:sz="6" w:space="1" w:color="D9D9D9"/>
                                <w:left w:val="single" w:sz="6" w:space="3" w:color="D9D9D9"/>
                                <w:bottom w:val="single" w:sz="6" w:space="1" w:color="D9D9D9"/>
                                <w:right w:val="single" w:sz="6" w:space="3" w:color="D9D9D9"/>
                              </w:divBdr>
                              <w:divsChild>
                                <w:div w:id="1171289640">
                                  <w:marLeft w:val="0"/>
                                  <w:marRight w:val="0"/>
                                  <w:marTop w:val="0"/>
                                  <w:marBottom w:val="0"/>
                                  <w:divBdr>
                                    <w:top w:val="none" w:sz="0" w:space="0" w:color="auto"/>
                                    <w:left w:val="none" w:sz="0" w:space="0" w:color="auto"/>
                                    <w:bottom w:val="none" w:sz="0" w:space="0" w:color="auto"/>
                                    <w:right w:val="none" w:sz="0" w:space="0" w:color="auto"/>
                                  </w:divBdr>
                                  <w:divsChild>
                                    <w:div w:id="299002319">
                                      <w:marLeft w:val="0"/>
                                      <w:marRight w:val="0"/>
                                      <w:marTop w:val="0"/>
                                      <w:marBottom w:val="0"/>
                                      <w:divBdr>
                                        <w:top w:val="none" w:sz="0" w:space="0" w:color="auto"/>
                                        <w:left w:val="none" w:sz="0" w:space="0" w:color="auto"/>
                                        <w:bottom w:val="none" w:sz="0" w:space="0" w:color="auto"/>
                                        <w:right w:val="none" w:sz="0" w:space="0" w:color="auto"/>
                                      </w:divBdr>
                                      <w:divsChild>
                                        <w:div w:id="2094550232">
                                          <w:marLeft w:val="0"/>
                                          <w:marRight w:val="0"/>
                                          <w:marTop w:val="3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9171616">
          <w:marLeft w:val="0"/>
          <w:marRight w:val="0"/>
          <w:marTop w:val="0"/>
          <w:marBottom w:val="360"/>
          <w:divBdr>
            <w:top w:val="none" w:sz="0" w:space="0" w:color="auto"/>
            <w:left w:val="none" w:sz="0" w:space="0" w:color="auto"/>
            <w:bottom w:val="none" w:sz="0" w:space="0" w:color="auto"/>
            <w:right w:val="none" w:sz="0" w:space="0" w:color="auto"/>
          </w:divBdr>
        </w:div>
      </w:divsChild>
    </w:div>
    <w:div w:id="177740999">
      <w:bodyDiv w:val="1"/>
      <w:marLeft w:val="0"/>
      <w:marRight w:val="0"/>
      <w:marTop w:val="0"/>
      <w:marBottom w:val="0"/>
      <w:divBdr>
        <w:top w:val="none" w:sz="0" w:space="0" w:color="auto"/>
        <w:left w:val="none" w:sz="0" w:space="0" w:color="auto"/>
        <w:bottom w:val="none" w:sz="0" w:space="0" w:color="auto"/>
        <w:right w:val="none" w:sz="0" w:space="0" w:color="auto"/>
      </w:divBdr>
    </w:div>
    <w:div w:id="179122999">
      <w:bodyDiv w:val="1"/>
      <w:marLeft w:val="0"/>
      <w:marRight w:val="0"/>
      <w:marTop w:val="0"/>
      <w:marBottom w:val="0"/>
      <w:divBdr>
        <w:top w:val="none" w:sz="0" w:space="0" w:color="auto"/>
        <w:left w:val="none" w:sz="0" w:space="0" w:color="auto"/>
        <w:bottom w:val="none" w:sz="0" w:space="0" w:color="auto"/>
        <w:right w:val="none" w:sz="0" w:space="0" w:color="auto"/>
      </w:divBdr>
    </w:div>
    <w:div w:id="180322237">
      <w:bodyDiv w:val="1"/>
      <w:marLeft w:val="0"/>
      <w:marRight w:val="0"/>
      <w:marTop w:val="0"/>
      <w:marBottom w:val="0"/>
      <w:divBdr>
        <w:top w:val="none" w:sz="0" w:space="0" w:color="auto"/>
        <w:left w:val="none" w:sz="0" w:space="0" w:color="auto"/>
        <w:bottom w:val="none" w:sz="0" w:space="0" w:color="auto"/>
        <w:right w:val="none" w:sz="0" w:space="0" w:color="auto"/>
      </w:divBdr>
    </w:div>
    <w:div w:id="180749623">
      <w:bodyDiv w:val="1"/>
      <w:marLeft w:val="0"/>
      <w:marRight w:val="0"/>
      <w:marTop w:val="0"/>
      <w:marBottom w:val="0"/>
      <w:divBdr>
        <w:top w:val="none" w:sz="0" w:space="0" w:color="auto"/>
        <w:left w:val="none" w:sz="0" w:space="0" w:color="auto"/>
        <w:bottom w:val="none" w:sz="0" w:space="0" w:color="auto"/>
        <w:right w:val="none" w:sz="0" w:space="0" w:color="auto"/>
      </w:divBdr>
    </w:div>
    <w:div w:id="180822379">
      <w:bodyDiv w:val="1"/>
      <w:marLeft w:val="0"/>
      <w:marRight w:val="0"/>
      <w:marTop w:val="0"/>
      <w:marBottom w:val="0"/>
      <w:divBdr>
        <w:top w:val="none" w:sz="0" w:space="0" w:color="auto"/>
        <w:left w:val="none" w:sz="0" w:space="0" w:color="auto"/>
        <w:bottom w:val="none" w:sz="0" w:space="0" w:color="auto"/>
        <w:right w:val="none" w:sz="0" w:space="0" w:color="auto"/>
      </w:divBdr>
    </w:div>
    <w:div w:id="185141548">
      <w:bodyDiv w:val="1"/>
      <w:marLeft w:val="0"/>
      <w:marRight w:val="0"/>
      <w:marTop w:val="0"/>
      <w:marBottom w:val="0"/>
      <w:divBdr>
        <w:top w:val="none" w:sz="0" w:space="0" w:color="auto"/>
        <w:left w:val="none" w:sz="0" w:space="0" w:color="auto"/>
        <w:bottom w:val="none" w:sz="0" w:space="0" w:color="auto"/>
        <w:right w:val="none" w:sz="0" w:space="0" w:color="auto"/>
      </w:divBdr>
    </w:div>
    <w:div w:id="187530366">
      <w:bodyDiv w:val="1"/>
      <w:marLeft w:val="0"/>
      <w:marRight w:val="0"/>
      <w:marTop w:val="0"/>
      <w:marBottom w:val="0"/>
      <w:divBdr>
        <w:top w:val="none" w:sz="0" w:space="0" w:color="auto"/>
        <w:left w:val="none" w:sz="0" w:space="0" w:color="auto"/>
        <w:bottom w:val="none" w:sz="0" w:space="0" w:color="auto"/>
        <w:right w:val="none" w:sz="0" w:space="0" w:color="auto"/>
      </w:divBdr>
    </w:div>
    <w:div w:id="194319744">
      <w:bodyDiv w:val="1"/>
      <w:marLeft w:val="0"/>
      <w:marRight w:val="0"/>
      <w:marTop w:val="0"/>
      <w:marBottom w:val="0"/>
      <w:divBdr>
        <w:top w:val="none" w:sz="0" w:space="0" w:color="auto"/>
        <w:left w:val="none" w:sz="0" w:space="0" w:color="auto"/>
        <w:bottom w:val="none" w:sz="0" w:space="0" w:color="auto"/>
        <w:right w:val="none" w:sz="0" w:space="0" w:color="auto"/>
      </w:divBdr>
    </w:div>
    <w:div w:id="197859616">
      <w:bodyDiv w:val="1"/>
      <w:marLeft w:val="0"/>
      <w:marRight w:val="0"/>
      <w:marTop w:val="0"/>
      <w:marBottom w:val="0"/>
      <w:divBdr>
        <w:top w:val="none" w:sz="0" w:space="0" w:color="auto"/>
        <w:left w:val="none" w:sz="0" w:space="0" w:color="auto"/>
        <w:bottom w:val="none" w:sz="0" w:space="0" w:color="auto"/>
        <w:right w:val="none" w:sz="0" w:space="0" w:color="auto"/>
      </w:divBdr>
    </w:div>
    <w:div w:id="198855242">
      <w:bodyDiv w:val="1"/>
      <w:marLeft w:val="0"/>
      <w:marRight w:val="0"/>
      <w:marTop w:val="0"/>
      <w:marBottom w:val="0"/>
      <w:divBdr>
        <w:top w:val="none" w:sz="0" w:space="0" w:color="auto"/>
        <w:left w:val="none" w:sz="0" w:space="0" w:color="auto"/>
        <w:bottom w:val="none" w:sz="0" w:space="0" w:color="auto"/>
        <w:right w:val="none" w:sz="0" w:space="0" w:color="auto"/>
      </w:divBdr>
    </w:div>
    <w:div w:id="201678844">
      <w:bodyDiv w:val="1"/>
      <w:marLeft w:val="0"/>
      <w:marRight w:val="0"/>
      <w:marTop w:val="0"/>
      <w:marBottom w:val="0"/>
      <w:divBdr>
        <w:top w:val="none" w:sz="0" w:space="0" w:color="auto"/>
        <w:left w:val="none" w:sz="0" w:space="0" w:color="auto"/>
        <w:bottom w:val="none" w:sz="0" w:space="0" w:color="auto"/>
        <w:right w:val="none" w:sz="0" w:space="0" w:color="auto"/>
      </w:divBdr>
      <w:divsChild>
        <w:div w:id="553740526">
          <w:marLeft w:val="0"/>
          <w:marRight w:val="0"/>
          <w:marTop w:val="0"/>
          <w:marBottom w:val="0"/>
          <w:divBdr>
            <w:top w:val="none" w:sz="0" w:space="0" w:color="auto"/>
            <w:left w:val="none" w:sz="0" w:space="0" w:color="auto"/>
            <w:bottom w:val="none" w:sz="0" w:space="0" w:color="auto"/>
            <w:right w:val="none" w:sz="0" w:space="0" w:color="auto"/>
          </w:divBdr>
          <w:divsChild>
            <w:div w:id="1859462401">
              <w:marLeft w:val="0"/>
              <w:marRight w:val="0"/>
              <w:marTop w:val="0"/>
              <w:marBottom w:val="0"/>
              <w:divBdr>
                <w:top w:val="none" w:sz="0" w:space="0" w:color="auto"/>
                <w:left w:val="none" w:sz="0" w:space="0" w:color="auto"/>
                <w:bottom w:val="none" w:sz="0" w:space="0" w:color="auto"/>
                <w:right w:val="none" w:sz="0" w:space="0" w:color="auto"/>
              </w:divBdr>
              <w:divsChild>
                <w:div w:id="1938252960">
                  <w:marLeft w:val="0"/>
                  <w:marRight w:val="0"/>
                  <w:marTop w:val="0"/>
                  <w:marBottom w:val="0"/>
                  <w:divBdr>
                    <w:top w:val="none" w:sz="0" w:space="0" w:color="auto"/>
                    <w:left w:val="none" w:sz="0" w:space="0" w:color="auto"/>
                    <w:bottom w:val="none" w:sz="0" w:space="0" w:color="auto"/>
                    <w:right w:val="none" w:sz="0" w:space="0" w:color="auto"/>
                  </w:divBdr>
                  <w:divsChild>
                    <w:div w:id="992415868">
                      <w:marLeft w:val="0"/>
                      <w:marRight w:val="0"/>
                      <w:marTop w:val="0"/>
                      <w:marBottom w:val="0"/>
                      <w:divBdr>
                        <w:top w:val="none" w:sz="0" w:space="0" w:color="auto"/>
                        <w:left w:val="none" w:sz="0" w:space="0" w:color="auto"/>
                        <w:bottom w:val="none" w:sz="0" w:space="0" w:color="auto"/>
                        <w:right w:val="none" w:sz="0" w:space="0" w:color="auto"/>
                      </w:divBdr>
                      <w:divsChild>
                        <w:div w:id="23995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385022">
      <w:bodyDiv w:val="1"/>
      <w:marLeft w:val="0"/>
      <w:marRight w:val="0"/>
      <w:marTop w:val="0"/>
      <w:marBottom w:val="0"/>
      <w:divBdr>
        <w:top w:val="none" w:sz="0" w:space="0" w:color="auto"/>
        <w:left w:val="none" w:sz="0" w:space="0" w:color="auto"/>
        <w:bottom w:val="none" w:sz="0" w:space="0" w:color="auto"/>
        <w:right w:val="none" w:sz="0" w:space="0" w:color="auto"/>
      </w:divBdr>
    </w:div>
    <w:div w:id="212081495">
      <w:bodyDiv w:val="1"/>
      <w:marLeft w:val="0"/>
      <w:marRight w:val="0"/>
      <w:marTop w:val="0"/>
      <w:marBottom w:val="0"/>
      <w:divBdr>
        <w:top w:val="none" w:sz="0" w:space="0" w:color="auto"/>
        <w:left w:val="none" w:sz="0" w:space="0" w:color="auto"/>
        <w:bottom w:val="none" w:sz="0" w:space="0" w:color="auto"/>
        <w:right w:val="none" w:sz="0" w:space="0" w:color="auto"/>
      </w:divBdr>
    </w:div>
    <w:div w:id="214465898">
      <w:bodyDiv w:val="1"/>
      <w:marLeft w:val="0"/>
      <w:marRight w:val="0"/>
      <w:marTop w:val="0"/>
      <w:marBottom w:val="0"/>
      <w:divBdr>
        <w:top w:val="none" w:sz="0" w:space="0" w:color="auto"/>
        <w:left w:val="none" w:sz="0" w:space="0" w:color="auto"/>
        <w:bottom w:val="none" w:sz="0" w:space="0" w:color="auto"/>
        <w:right w:val="none" w:sz="0" w:space="0" w:color="auto"/>
      </w:divBdr>
      <w:divsChild>
        <w:div w:id="391587428">
          <w:marLeft w:val="0"/>
          <w:marRight w:val="0"/>
          <w:marTop w:val="0"/>
          <w:marBottom w:val="0"/>
          <w:divBdr>
            <w:top w:val="none" w:sz="0" w:space="0" w:color="auto"/>
            <w:left w:val="none" w:sz="0" w:space="0" w:color="auto"/>
            <w:bottom w:val="none" w:sz="0" w:space="0" w:color="auto"/>
            <w:right w:val="none" w:sz="0" w:space="0" w:color="auto"/>
          </w:divBdr>
          <w:divsChild>
            <w:div w:id="303585744">
              <w:marLeft w:val="0"/>
              <w:marRight w:val="0"/>
              <w:marTop w:val="0"/>
              <w:marBottom w:val="0"/>
              <w:divBdr>
                <w:top w:val="none" w:sz="0" w:space="0" w:color="auto"/>
                <w:left w:val="none" w:sz="0" w:space="0" w:color="auto"/>
                <w:bottom w:val="none" w:sz="0" w:space="0" w:color="auto"/>
                <w:right w:val="none" w:sz="0" w:space="0" w:color="auto"/>
              </w:divBdr>
              <w:divsChild>
                <w:div w:id="1824276151">
                  <w:marLeft w:val="0"/>
                  <w:marRight w:val="0"/>
                  <w:marTop w:val="0"/>
                  <w:marBottom w:val="0"/>
                  <w:divBdr>
                    <w:top w:val="none" w:sz="0" w:space="0" w:color="auto"/>
                    <w:left w:val="none" w:sz="0" w:space="0" w:color="auto"/>
                    <w:bottom w:val="none" w:sz="0" w:space="0" w:color="auto"/>
                    <w:right w:val="none" w:sz="0" w:space="0" w:color="auto"/>
                  </w:divBdr>
                  <w:divsChild>
                    <w:div w:id="800271636">
                      <w:marLeft w:val="0"/>
                      <w:marRight w:val="0"/>
                      <w:marTop w:val="0"/>
                      <w:marBottom w:val="0"/>
                      <w:divBdr>
                        <w:top w:val="none" w:sz="0" w:space="0" w:color="auto"/>
                        <w:left w:val="none" w:sz="0" w:space="0" w:color="auto"/>
                        <w:bottom w:val="none" w:sz="0" w:space="0" w:color="auto"/>
                        <w:right w:val="none" w:sz="0" w:space="0" w:color="auto"/>
                      </w:divBdr>
                      <w:divsChild>
                        <w:div w:id="184670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329271">
          <w:marLeft w:val="0"/>
          <w:marRight w:val="0"/>
          <w:marTop w:val="0"/>
          <w:marBottom w:val="0"/>
          <w:divBdr>
            <w:top w:val="none" w:sz="0" w:space="0" w:color="auto"/>
            <w:left w:val="none" w:sz="0" w:space="0" w:color="auto"/>
            <w:bottom w:val="none" w:sz="0" w:space="0" w:color="auto"/>
            <w:right w:val="none" w:sz="0" w:space="0" w:color="auto"/>
          </w:divBdr>
          <w:divsChild>
            <w:div w:id="440300614">
              <w:marLeft w:val="0"/>
              <w:marRight w:val="0"/>
              <w:marTop w:val="0"/>
              <w:marBottom w:val="0"/>
              <w:divBdr>
                <w:top w:val="none" w:sz="0" w:space="0" w:color="auto"/>
                <w:left w:val="none" w:sz="0" w:space="0" w:color="auto"/>
                <w:bottom w:val="none" w:sz="0" w:space="0" w:color="auto"/>
                <w:right w:val="none" w:sz="0" w:space="0" w:color="auto"/>
              </w:divBdr>
              <w:divsChild>
                <w:div w:id="2020423761">
                  <w:marLeft w:val="0"/>
                  <w:marRight w:val="0"/>
                  <w:marTop w:val="0"/>
                  <w:marBottom w:val="0"/>
                  <w:divBdr>
                    <w:top w:val="none" w:sz="0" w:space="0" w:color="auto"/>
                    <w:left w:val="none" w:sz="0" w:space="0" w:color="auto"/>
                    <w:bottom w:val="none" w:sz="0" w:space="0" w:color="auto"/>
                    <w:right w:val="none" w:sz="0" w:space="0" w:color="auto"/>
                  </w:divBdr>
                  <w:divsChild>
                    <w:div w:id="1125276418">
                      <w:marLeft w:val="0"/>
                      <w:marRight w:val="0"/>
                      <w:marTop w:val="0"/>
                      <w:marBottom w:val="0"/>
                      <w:divBdr>
                        <w:top w:val="none" w:sz="0" w:space="0" w:color="auto"/>
                        <w:left w:val="none" w:sz="0" w:space="0" w:color="auto"/>
                        <w:bottom w:val="none" w:sz="0" w:space="0" w:color="auto"/>
                        <w:right w:val="none" w:sz="0" w:space="0" w:color="auto"/>
                      </w:divBdr>
                      <w:divsChild>
                        <w:div w:id="122132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8044660">
          <w:marLeft w:val="0"/>
          <w:marRight w:val="0"/>
          <w:marTop w:val="0"/>
          <w:marBottom w:val="0"/>
          <w:divBdr>
            <w:top w:val="none" w:sz="0" w:space="0" w:color="auto"/>
            <w:left w:val="none" w:sz="0" w:space="0" w:color="auto"/>
            <w:bottom w:val="none" w:sz="0" w:space="0" w:color="auto"/>
            <w:right w:val="none" w:sz="0" w:space="0" w:color="auto"/>
          </w:divBdr>
          <w:divsChild>
            <w:div w:id="1321423813">
              <w:marLeft w:val="0"/>
              <w:marRight w:val="0"/>
              <w:marTop w:val="0"/>
              <w:marBottom w:val="0"/>
              <w:divBdr>
                <w:top w:val="none" w:sz="0" w:space="0" w:color="auto"/>
                <w:left w:val="none" w:sz="0" w:space="0" w:color="auto"/>
                <w:bottom w:val="none" w:sz="0" w:space="0" w:color="auto"/>
                <w:right w:val="none" w:sz="0" w:space="0" w:color="auto"/>
              </w:divBdr>
              <w:divsChild>
                <w:div w:id="1086683927">
                  <w:marLeft w:val="0"/>
                  <w:marRight w:val="0"/>
                  <w:marTop w:val="0"/>
                  <w:marBottom w:val="0"/>
                  <w:divBdr>
                    <w:top w:val="none" w:sz="0" w:space="0" w:color="auto"/>
                    <w:left w:val="none" w:sz="0" w:space="0" w:color="auto"/>
                    <w:bottom w:val="none" w:sz="0" w:space="0" w:color="auto"/>
                    <w:right w:val="none" w:sz="0" w:space="0" w:color="auto"/>
                  </w:divBdr>
                  <w:divsChild>
                    <w:div w:id="2007174080">
                      <w:marLeft w:val="0"/>
                      <w:marRight w:val="0"/>
                      <w:marTop w:val="0"/>
                      <w:marBottom w:val="0"/>
                      <w:divBdr>
                        <w:top w:val="none" w:sz="0" w:space="0" w:color="auto"/>
                        <w:left w:val="none" w:sz="0" w:space="0" w:color="auto"/>
                        <w:bottom w:val="none" w:sz="0" w:space="0" w:color="auto"/>
                        <w:right w:val="none" w:sz="0" w:space="0" w:color="auto"/>
                      </w:divBdr>
                      <w:divsChild>
                        <w:div w:id="123273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9722803">
          <w:marLeft w:val="0"/>
          <w:marRight w:val="0"/>
          <w:marTop w:val="0"/>
          <w:marBottom w:val="0"/>
          <w:divBdr>
            <w:top w:val="none" w:sz="0" w:space="0" w:color="auto"/>
            <w:left w:val="none" w:sz="0" w:space="0" w:color="auto"/>
            <w:bottom w:val="none" w:sz="0" w:space="0" w:color="auto"/>
            <w:right w:val="none" w:sz="0" w:space="0" w:color="auto"/>
          </w:divBdr>
          <w:divsChild>
            <w:div w:id="80566494">
              <w:marLeft w:val="0"/>
              <w:marRight w:val="0"/>
              <w:marTop w:val="0"/>
              <w:marBottom w:val="0"/>
              <w:divBdr>
                <w:top w:val="none" w:sz="0" w:space="0" w:color="auto"/>
                <w:left w:val="none" w:sz="0" w:space="0" w:color="auto"/>
                <w:bottom w:val="none" w:sz="0" w:space="0" w:color="auto"/>
                <w:right w:val="none" w:sz="0" w:space="0" w:color="auto"/>
              </w:divBdr>
              <w:divsChild>
                <w:div w:id="1053426948">
                  <w:marLeft w:val="0"/>
                  <w:marRight w:val="0"/>
                  <w:marTop w:val="0"/>
                  <w:marBottom w:val="0"/>
                  <w:divBdr>
                    <w:top w:val="none" w:sz="0" w:space="0" w:color="auto"/>
                    <w:left w:val="none" w:sz="0" w:space="0" w:color="auto"/>
                    <w:bottom w:val="none" w:sz="0" w:space="0" w:color="auto"/>
                    <w:right w:val="none" w:sz="0" w:space="0" w:color="auto"/>
                  </w:divBdr>
                  <w:divsChild>
                    <w:div w:id="578632953">
                      <w:marLeft w:val="0"/>
                      <w:marRight w:val="0"/>
                      <w:marTop w:val="0"/>
                      <w:marBottom w:val="0"/>
                      <w:divBdr>
                        <w:top w:val="none" w:sz="0" w:space="0" w:color="auto"/>
                        <w:left w:val="none" w:sz="0" w:space="0" w:color="auto"/>
                        <w:bottom w:val="none" w:sz="0" w:space="0" w:color="auto"/>
                        <w:right w:val="none" w:sz="0" w:space="0" w:color="auto"/>
                      </w:divBdr>
                      <w:divsChild>
                        <w:div w:id="4411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5994067">
      <w:bodyDiv w:val="1"/>
      <w:marLeft w:val="0"/>
      <w:marRight w:val="0"/>
      <w:marTop w:val="0"/>
      <w:marBottom w:val="0"/>
      <w:divBdr>
        <w:top w:val="none" w:sz="0" w:space="0" w:color="auto"/>
        <w:left w:val="none" w:sz="0" w:space="0" w:color="auto"/>
        <w:bottom w:val="none" w:sz="0" w:space="0" w:color="auto"/>
        <w:right w:val="none" w:sz="0" w:space="0" w:color="auto"/>
      </w:divBdr>
    </w:div>
    <w:div w:id="226187502">
      <w:bodyDiv w:val="1"/>
      <w:marLeft w:val="0"/>
      <w:marRight w:val="0"/>
      <w:marTop w:val="0"/>
      <w:marBottom w:val="0"/>
      <w:divBdr>
        <w:top w:val="none" w:sz="0" w:space="0" w:color="auto"/>
        <w:left w:val="none" w:sz="0" w:space="0" w:color="auto"/>
        <w:bottom w:val="none" w:sz="0" w:space="0" w:color="auto"/>
        <w:right w:val="none" w:sz="0" w:space="0" w:color="auto"/>
      </w:divBdr>
      <w:divsChild>
        <w:div w:id="1274706175">
          <w:marLeft w:val="0"/>
          <w:marRight w:val="0"/>
          <w:marTop w:val="0"/>
          <w:marBottom w:val="0"/>
          <w:divBdr>
            <w:top w:val="none" w:sz="0" w:space="0" w:color="auto"/>
            <w:left w:val="none" w:sz="0" w:space="0" w:color="auto"/>
            <w:bottom w:val="none" w:sz="0" w:space="0" w:color="auto"/>
            <w:right w:val="none" w:sz="0" w:space="0" w:color="auto"/>
          </w:divBdr>
        </w:div>
      </w:divsChild>
    </w:div>
    <w:div w:id="227690713">
      <w:bodyDiv w:val="1"/>
      <w:marLeft w:val="0"/>
      <w:marRight w:val="0"/>
      <w:marTop w:val="0"/>
      <w:marBottom w:val="0"/>
      <w:divBdr>
        <w:top w:val="none" w:sz="0" w:space="0" w:color="auto"/>
        <w:left w:val="none" w:sz="0" w:space="0" w:color="auto"/>
        <w:bottom w:val="none" w:sz="0" w:space="0" w:color="auto"/>
        <w:right w:val="none" w:sz="0" w:space="0" w:color="auto"/>
      </w:divBdr>
    </w:div>
    <w:div w:id="227813087">
      <w:bodyDiv w:val="1"/>
      <w:marLeft w:val="0"/>
      <w:marRight w:val="0"/>
      <w:marTop w:val="0"/>
      <w:marBottom w:val="0"/>
      <w:divBdr>
        <w:top w:val="none" w:sz="0" w:space="0" w:color="auto"/>
        <w:left w:val="none" w:sz="0" w:space="0" w:color="auto"/>
        <w:bottom w:val="none" w:sz="0" w:space="0" w:color="auto"/>
        <w:right w:val="none" w:sz="0" w:space="0" w:color="auto"/>
      </w:divBdr>
    </w:div>
    <w:div w:id="229115396">
      <w:bodyDiv w:val="1"/>
      <w:marLeft w:val="0"/>
      <w:marRight w:val="0"/>
      <w:marTop w:val="0"/>
      <w:marBottom w:val="0"/>
      <w:divBdr>
        <w:top w:val="none" w:sz="0" w:space="0" w:color="auto"/>
        <w:left w:val="none" w:sz="0" w:space="0" w:color="auto"/>
        <w:bottom w:val="none" w:sz="0" w:space="0" w:color="auto"/>
        <w:right w:val="none" w:sz="0" w:space="0" w:color="auto"/>
      </w:divBdr>
    </w:div>
    <w:div w:id="233248927">
      <w:bodyDiv w:val="1"/>
      <w:marLeft w:val="0"/>
      <w:marRight w:val="0"/>
      <w:marTop w:val="0"/>
      <w:marBottom w:val="0"/>
      <w:divBdr>
        <w:top w:val="none" w:sz="0" w:space="0" w:color="auto"/>
        <w:left w:val="none" w:sz="0" w:space="0" w:color="auto"/>
        <w:bottom w:val="none" w:sz="0" w:space="0" w:color="auto"/>
        <w:right w:val="none" w:sz="0" w:space="0" w:color="auto"/>
      </w:divBdr>
      <w:divsChild>
        <w:div w:id="1419712778">
          <w:marLeft w:val="0"/>
          <w:marRight w:val="0"/>
          <w:marTop w:val="0"/>
          <w:marBottom w:val="0"/>
          <w:divBdr>
            <w:top w:val="none" w:sz="0" w:space="0" w:color="auto"/>
            <w:left w:val="none" w:sz="0" w:space="0" w:color="auto"/>
            <w:bottom w:val="none" w:sz="0" w:space="0" w:color="auto"/>
            <w:right w:val="none" w:sz="0" w:space="0" w:color="auto"/>
          </w:divBdr>
          <w:divsChild>
            <w:div w:id="211847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58031">
      <w:bodyDiv w:val="1"/>
      <w:marLeft w:val="0"/>
      <w:marRight w:val="0"/>
      <w:marTop w:val="0"/>
      <w:marBottom w:val="0"/>
      <w:divBdr>
        <w:top w:val="none" w:sz="0" w:space="0" w:color="auto"/>
        <w:left w:val="none" w:sz="0" w:space="0" w:color="auto"/>
        <w:bottom w:val="none" w:sz="0" w:space="0" w:color="auto"/>
        <w:right w:val="none" w:sz="0" w:space="0" w:color="auto"/>
      </w:divBdr>
    </w:div>
    <w:div w:id="235826334">
      <w:bodyDiv w:val="1"/>
      <w:marLeft w:val="0"/>
      <w:marRight w:val="0"/>
      <w:marTop w:val="0"/>
      <w:marBottom w:val="0"/>
      <w:divBdr>
        <w:top w:val="none" w:sz="0" w:space="0" w:color="auto"/>
        <w:left w:val="none" w:sz="0" w:space="0" w:color="auto"/>
        <w:bottom w:val="none" w:sz="0" w:space="0" w:color="auto"/>
        <w:right w:val="none" w:sz="0" w:space="0" w:color="auto"/>
      </w:divBdr>
    </w:div>
    <w:div w:id="238103020">
      <w:bodyDiv w:val="1"/>
      <w:marLeft w:val="0"/>
      <w:marRight w:val="0"/>
      <w:marTop w:val="0"/>
      <w:marBottom w:val="0"/>
      <w:divBdr>
        <w:top w:val="none" w:sz="0" w:space="0" w:color="auto"/>
        <w:left w:val="none" w:sz="0" w:space="0" w:color="auto"/>
        <w:bottom w:val="none" w:sz="0" w:space="0" w:color="auto"/>
        <w:right w:val="none" w:sz="0" w:space="0" w:color="auto"/>
      </w:divBdr>
    </w:div>
    <w:div w:id="242683805">
      <w:bodyDiv w:val="1"/>
      <w:marLeft w:val="0"/>
      <w:marRight w:val="0"/>
      <w:marTop w:val="0"/>
      <w:marBottom w:val="0"/>
      <w:divBdr>
        <w:top w:val="none" w:sz="0" w:space="0" w:color="auto"/>
        <w:left w:val="none" w:sz="0" w:space="0" w:color="auto"/>
        <w:bottom w:val="none" w:sz="0" w:space="0" w:color="auto"/>
        <w:right w:val="none" w:sz="0" w:space="0" w:color="auto"/>
      </w:divBdr>
    </w:div>
    <w:div w:id="247203252">
      <w:bodyDiv w:val="1"/>
      <w:marLeft w:val="0"/>
      <w:marRight w:val="0"/>
      <w:marTop w:val="0"/>
      <w:marBottom w:val="0"/>
      <w:divBdr>
        <w:top w:val="none" w:sz="0" w:space="0" w:color="auto"/>
        <w:left w:val="none" w:sz="0" w:space="0" w:color="auto"/>
        <w:bottom w:val="none" w:sz="0" w:space="0" w:color="auto"/>
        <w:right w:val="none" w:sz="0" w:space="0" w:color="auto"/>
      </w:divBdr>
    </w:div>
    <w:div w:id="247540320">
      <w:bodyDiv w:val="1"/>
      <w:marLeft w:val="0"/>
      <w:marRight w:val="0"/>
      <w:marTop w:val="0"/>
      <w:marBottom w:val="0"/>
      <w:divBdr>
        <w:top w:val="none" w:sz="0" w:space="0" w:color="auto"/>
        <w:left w:val="none" w:sz="0" w:space="0" w:color="auto"/>
        <w:bottom w:val="none" w:sz="0" w:space="0" w:color="auto"/>
        <w:right w:val="none" w:sz="0" w:space="0" w:color="auto"/>
      </w:divBdr>
    </w:div>
    <w:div w:id="250361302">
      <w:bodyDiv w:val="1"/>
      <w:marLeft w:val="0"/>
      <w:marRight w:val="0"/>
      <w:marTop w:val="0"/>
      <w:marBottom w:val="0"/>
      <w:divBdr>
        <w:top w:val="none" w:sz="0" w:space="0" w:color="auto"/>
        <w:left w:val="none" w:sz="0" w:space="0" w:color="auto"/>
        <w:bottom w:val="none" w:sz="0" w:space="0" w:color="auto"/>
        <w:right w:val="none" w:sz="0" w:space="0" w:color="auto"/>
      </w:divBdr>
      <w:divsChild>
        <w:div w:id="671220776">
          <w:marLeft w:val="0"/>
          <w:marRight w:val="0"/>
          <w:marTop w:val="0"/>
          <w:marBottom w:val="0"/>
          <w:divBdr>
            <w:top w:val="none" w:sz="0" w:space="0" w:color="auto"/>
            <w:left w:val="none" w:sz="0" w:space="0" w:color="auto"/>
            <w:bottom w:val="none" w:sz="0" w:space="0" w:color="auto"/>
            <w:right w:val="none" w:sz="0" w:space="0" w:color="auto"/>
          </w:divBdr>
        </w:div>
        <w:div w:id="1893885932">
          <w:marLeft w:val="0"/>
          <w:marRight w:val="0"/>
          <w:marTop w:val="0"/>
          <w:marBottom w:val="0"/>
          <w:divBdr>
            <w:top w:val="none" w:sz="0" w:space="0" w:color="auto"/>
            <w:left w:val="none" w:sz="0" w:space="0" w:color="auto"/>
            <w:bottom w:val="none" w:sz="0" w:space="0" w:color="auto"/>
            <w:right w:val="none" w:sz="0" w:space="0" w:color="auto"/>
          </w:divBdr>
        </w:div>
        <w:div w:id="2028870794">
          <w:marLeft w:val="0"/>
          <w:marRight w:val="0"/>
          <w:marTop w:val="0"/>
          <w:marBottom w:val="0"/>
          <w:divBdr>
            <w:top w:val="none" w:sz="0" w:space="0" w:color="auto"/>
            <w:left w:val="none" w:sz="0" w:space="0" w:color="auto"/>
            <w:bottom w:val="none" w:sz="0" w:space="0" w:color="auto"/>
            <w:right w:val="none" w:sz="0" w:space="0" w:color="auto"/>
          </w:divBdr>
        </w:div>
        <w:div w:id="1594167202">
          <w:marLeft w:val="0"/>
          <w:marRight w:val="0"/>
          <w:marTop w:val="0"/>
          <w:marBottom w:val="0"/>
          <w:divBdr>
            <w:top w:val="none" w:sz="0" w:space="0" w:color="auto"/>
            <w:left w:val="none" w:sz="0" w:space="0" w:color="auto"/>
            <w:bottom w:val="none" w:sz="0" w:space="0" w:color="auto"/>
            <w:right w:val="none" w:sz="0" w:space="0" w:color="auto"/>
          </w:divBdr>
          <w:divsChild>
            <w:div w:id="865559468">
              <w:marLeft w:val="0"/>
              <w:marRight w:val="0"/>
              <w:marTop w:val="0"/>
              <w:marBottom w:val="0"/>
              <w:divBdr>
                <w:top w:val="none" w:sz="0" w:space="0" w:color="auto"/>
                <w:left w:val="none" w:sz="0" w:space="0" w:color="auto"/>
                <w:bottom w:val="none" w:sz="0" w:space="0" w:color="auto"/>
                <w:right w:val="none" w:sz="0" w:space="0" w:color="auto"/>
              </w:divBdr>
              <w:divsChild>
                <w:div w:id="30763093">
                  <w:marLeft w:val="0"/>
                  <w:marRight w:val="0"/>
                  <w:marTop w:val="0"/>
                  <w:marBottom w:val="0"/>
                  <w:divBdr>
                    <w:top w:val="none" w:sz="0" w:space="0" w:color="auto"/>
                    <w:left w:val="none" w:sz="0" w:space="0" w:color="auto"/>
                    <w:bottom w:val="none" w:sz="0" w:space="0" w:color="auto"/>
                    <w:right w:val="none" w:sz="0" w:space="0" w:color="auto"/>
                  </w:divBdr>
                  <w:divsChild>
                    <w:div w:id="1006323623">
                      <w:marLeft w:val="0"/>
                      <w:marRight w:val="0"/>
                      <w:marTop w:val="0"/>
                      <w:marBottom w:val="0"/>
                      <w:divBdr>
                        <w:top w:val="none" w:sz="0" w:space="0" w:color="auto"/>
                        <w:left w:val="none" w:sz="0" w:space="0" w:color="auto"/>
                        <w:bottom w:val="none" w:sz="0" w:space="0" w:color="auto"/>
                        <w:right w:val="none" w:sz="0" w:space="0" w:color="auto"/>
                      </w:divBdr>
                      <w:divsChild>
                        <w:div w:id="137842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9958066">
          <w:marLeft w:val="0"/>
          <w:marRight w:val="0"/>
          <w:marTop w:val="0"/>
          <w:marBottom w:val="0"/>
          <w:divBdr>
            <w:top w:val="none" w:sz="0" w:space="0" w:color="auto"/>
            <w:left w:val="none" w:sz="0" w:space="0" w:color="auto"/>
            <w:bottom w:val="none" w:sz="0" w:space="0" w:color="auto"/>
            <w:right w:val="none" w:sz="0" w:space="0" w:color="auto"/>
          </w:divBdr>
          <w:divsChild>
            <w:div w:id="667247193">
              <w:marLeft w:val="0"/>
              <w:marRight w:val="0"/>
              <w:marTop w:val="0"/>
              <w:marBottom w:val="0"/>
              <w:divBdr>
                <w:top w:val="none" w:sz="0" w:space="0" w:color="auto"/>
                <w:left w:val="none" w:sz="0" w:space="0" w:color="auto"/>
                <w:bottom w:val="none" w:sz="0" w:space="0" w:color="auto"/>
                <w:right w:val="none" w:sz="0" w:space="0" w:color="auto"/>
              </w:divBdr>
              <w:divsChild>
                <w:div w:id="469977481">
                  <w:marLeft w:val="0"/>
                  <w:marRight w:val="0"/>
                  <w:marTop w:val="0"/>
                  <w:marBottom w:val="0"/>
                  <w:divBdr>
                    <w:top w:val="none" w:sz="0" w:space="0" w:color="auto"/>
                    <w:left w:val="none" w:sz="0" w:space="0" w:color="auto"/>
                    <w:bottom w:val="none" w:sz="0" w:space="0" w:color="auto"/>
                    <w:right w:val="none" w:sz="0" w:space="0" w:color="auto"/>
                  </w:divBdr>
                  <w:divsChild>
                    <w:div w:id="1131434237">
                      <w:marLeft w:val="0"/>
                      <w:marRight w:val="0"/>
                      <w:marTop w:val="0"/>
                      <w:marBottom w:val="0"/>
                      <w:divBdr>
                        <w:top w:val="none" w:sz="0" w:space="0" w:color="auto"/>
                        <w:left w:val="none" w:sz="0" w:space="0" w:color="auto"/>
                        <w:bottom w:val="none" w:sz="0" w:space="0" w:color="auto"/>
                        <w:right w:val="none" w:sz="0" w:space="0" w:color="auto"/>
                      </w:divBdr>
                      <w:divsChild>
                        <w:div w:id="40345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0435988">
      <w:bodyDiv w:val="1"/>
      <w:marLeft w:val="0"/>
      <w:marRight w:val="0"/>
      <w:marTop w:val="0"/>
      <w:marBottom w:val="0"/>
      <w:divBdr>
        <w:top w:val="none" w:sz="0" w:space="0" w:color="auto"/>
        <w:left w:val="none" w:sz="0" w:space="0" w:color="auto"/>
        <w:bottom w:val="none" w:sz="0" w:space="0" w:color="auto"/>
        <w:right w:val="none" w:sz="0" w:space="0" w:color="auto"/>
      </w:divBdr>
    </w:div>
    <w:div w:id="251819096">
      <w:bodyDiv w:val="1"/>
      <w:marLeft w:val="0"/>
      <w:marRight w:val="0"/>
      <w:marTop w:val="0"/>
      <w:marBottom w:val="0"/>
      <w:divBdr>
        <w:top w:val="none" w:sz="0" w:space="0" w:color="auto"/>
        <w:left w:val="none" w:sz="0" w:space="0" w:color="auto"/>
        <w:bottom w:val="none" w:sz="0" w:space="0" w:color="auto"/>
        <w:right w:val="none" w:sz="0" w:space="0" w:color="auto"/>
      </w:divBdr>
    </w:div>
    <w:div w:id="255284539">
      <w:bodyDiv w:val="1"/>
      <w:marLeft w:val="0"/>
      <w:marRight w:val="0"/>
      <w:marTop w:val="0"/>
      <w:marBottom w:val="0"/>
      <w:divBdr>
        <w:top w:val="none" w:sz="0" w:space="0" w:color="auto"/>
        <w:left w:val="none" w:sz="0" w:space="0" w:color="auto"/>
        <w:bottom w:val="none" w:sz="0" w:space="0" w:color="auto"/>
        <w:right w:val="none" w:sz="0" w:space="0" w:color="auto"/>
      </w:divBdr>
    </w:div>
    <w:div w:id="256250447">
      <w:bodyDiv w:val="1"/>
      <w:marLeft w:val="0"/>
      <w:marRight w:val="0"/>
      <w:marTop w:val="0"/>
      <w:marBottom w:val="0"/>
      <w:divBdr>
        <w:top w:val="none" w:sz="0" w:space="0" w:color="auto"/>
        <w:left w:val="none" w:sz="0" w:space="0" w:color="auto"/>
        <w:bottom w:val="none" w:sz="0" w:space="0" w:color="auto"/>
        <w:right w:val="none" w:sz="0" w:space="0" w:color="auto"/>
      </w:divBdr>
    </w:div>
    <w:div w:id="256721586">
      <w:bodyDiv w:val="1"/>
      <w:marLeft w:val="0"/>
      <w:marRight w:val="0"/>
      <w:marTop w:val="0"/>
      <w:marBottom w:val="0"/>
      <w:divBdr>
        <w:top w:val="none" w:sz="0" w:space="0" w:color="auto"/>
        <w:left w:val="none" w:sz="0" w:space="0" w:color="auto"/>
        <w:bottom w:val="none" w:sz="0" w:space="0" w:color="auto"/>
        <w:right w:val="none" w:sz="0" w:space="0" w:color="auto"/>
      </w:divBdr>
    </w:div>
    <w:div w:id="263074906">
      <w:bodyDiv w:val="1"/>
      <w:marLeft w:val="0"/>
      <w:marRight w:val="0"/>
      <w:marTop w:val="0"/>
      <w:marBottom w:val="0"/>
      <w:divBdr>
        <w:top w:val="none" w:sz="0" w:space="0" w:color="auto"/>
        <w:left w:val="none" w:sz="0" w:space="0" w:color="auto"/>
        <w:bottom w:val="none" w:sz="0" w:space="0" w:color="auto"/>
        <w:right w:val="none" w:sz="0" w:space="0" w:color="auto"/>
      </w:divBdr>
    </w:div>
    <w:div w:id="263076755">
      <w:bodyDiv w:val="1"/>
      <w:marLeft w:val="0"/>
      <w:marRight w:val="0"/>
      <w:marTop w:val="0"/>
      <w:marBottom w:val="0"/>
      <w:divBdr>
        <w:top w:val="none" w:sz="0" w:space="0" w:color="auto"/>
        <w:left w:val="none" w:sz="0" w:space="0" w:color="auto"/>
        <w:bottom w:val="none" w:sz="0" w:space="0" w:color="auto"/>
        <w:right w:val="none" w:sz="0" w:space="0" w:color="auto"/>
      </w:divBdr>
    </w:div>
    <w:div w:id="266892306">
      <w:bodyDiv w:val="1"/>
      <w:marLeft w:val="0"/>
      <w:marRight w:val="0"/>
      <w:marTop w:val="0"/>
      <w:marBottom w:val="0"/>
      <w:divBdr>
        <w:top w:val="none" w:sz="0" w:space="0" w:color="auto"/>
        <w:left w:val="none" w:sz="0" w:space="0" w:color="auto"/>
        <w:bottom w:val="none" w:sz="0" w:space="0" w:color="auto"/>
        <w:right w:val="none" w:sz="0" w:space="0" w:color="auto"/>
      </w:divBdr>
    </w:div>
    <w:div w:id="271937898">
      <w:bodyDiv w:val="1"/>
      <w:marLeft w:val="0"/>
      <w:marRight w:val="0"/>
      <w:marTop w:val="0"/>
      <w:marBottom w:val="0"/>
      <w:divBdr>
        <w:top w:val="none" w:sz="0" w:space="0" w:color="auto"/>
        <w:left w:val="none" w:sz="0" w:space="0" w:color="auto"/>
        <w:bottom w:val="none" w:sz="0" w:space="0" w:color="auto"/>
        <w:right w:val="none" w:sz="0" w:space="0" w:color="auto"/>
      </w:divBdr>
    </w:div>
    <w:div w:id="274096413">
      <w:bodyDiv w:val="1"/>
      <w:marLeft w:val="0"/>
      <w:marRight w:val="0"/>
      <w:marTop w:val="0"/>
      <w:marBottom w:val="0"/>
      <w:divBdr>
        <w:top w:val="none" w:sz="0" w:space="0" w:color="auto"/>
        <w:left w:val="none" w:sz="0" w:space="0" w:color="auto"/>
        <w:bottom w:val="none" w:sz="0" w:space="0" w:color="auto"/>
        <w:right w:val="none" w:sz="0" w:space="0" w:color="auto"/>
      </w:divBdr>
    </w:div>
    <w:div w:id="274411807">
      <w:bodyDiv w:val="1"/>
      <w:marLeft w:val="0"/>
      <w:marRight w:val="0"/>
      <w:marTop w:val="0"/>
      <w:marBottom w:val="0"/>
      <w:divBdr>
        <w:top w:val="none" w:sz="0" w:space="0" w:color="auto"/>
        <w:left w:val="none" w:sz="0" w:space="0" w:color="auto"/>
        <w:bottom w:val="none" w:sz="0" w:space="0" w:color="auto"/>
        <w:right w:val="none" w:sz="0" w:space="0" w:color="auto"/>
      </w:divBdr>
    </w:div>
    <w:div w:id="276450621">
      <w:bodyDiv w:val="1"/>
      <w:marLeft w:val="0"/>
      <w:marRight w:val="0"/>
      <w:marTop w:val="0"/>
      <w:marBottom w:val="0"/>
      <w:divBdr>
        <w:top w:val="none" w:sz="0" w:space="0" w:color="auto"/>
        <w:left w:val="none" w:sz="0" w:space="0" w:color="auto"/>
        <w:bottom w:val="none" w:sz="0" w:space="0" w:color="auto"/>
        <w:right w:val="none" w:sz="0" w:space="0" w:color="auto"/>
      </w:divBdr>
    </w:div>
    <w:div w:id="278726049">
      <w:bodyDiv w:val="1"/>
      <w:marLeft w:val="0"/>
      <w:marRight w:val="0"/>
      <w:marTop w:val="0"/>
      <w:marBottom w:val="0"/>
      <w:divBdr>
        <w:top w:val="none" w:sz="0" w:space="0" w:color="auto"/>
        <w:left w:val="none" w:sz="0" w:space="0" w:color="auto"/>
        <w:bottom w:val="none" w:sz="0" w:space="0" w:color="auto"/>
        <w:right w:val="none" w:sz="0" w:space="0" w:color="auto"/>
      </w:divBdr>
      <w:divsChild>
        <w:div w:id="88308058">
          <w:marLeft w:val="0"/>
          <w:marRight w:val="0"/>
          <w:marTop w:val="0"/>
          <w:marBottom w:val="0"/>
          <w:divBdr>
            <w:top w:val="none" w:sz="0" w:space="0" w:color="auto"/>
            <w:left w:val="none" w:sz="0" w:space="0" w:color="auto"/>
            <w:bottom w:val="none" w:sz="0" w:space="0" w:color="auto"/>
            <w:right w:val="none" w:sz="0" w:space="0" w:color="auto"/>
          </w:divBdr>
          <w:divsChild>
            <w:div w:id="448743542">
              <w:marLeft w:val="0"/>
              <w:marRight w:val="0"/>
              <w:marTop w:val="0"/>
              <w:marBottom w:val="0"/>
              <w:divBdr>
                <w:top w:val="none" w:sz="0" w:space="0" w:color="auto"/>
                <w:left w:val="none" w:sz="0" w:space="0" w:color="auto"/>
                <w:bottom w:val="none" w:sz="0" w:space="0" w:color="auto"/>
                <w:right w:val="none" w:sz="0" w:space="0" w:color="auto"/>
              </w:divBdr>
              <w:divsChild>
                <w:div w:id="2037583700">
                  <w:marLeft w:val="0"/>
                  <w:marRight w:val="0"/>
                  <w:marTop w:val="0"/>
                  <w:marBottom w:val="0"/>
                  <w:divBdr>
                    <w:top w:val="none" w:sz="0" w:space="0" w:color="auto"/>
                    <w:left w:val="none" w:sz="0" w:space="0" w:color="auto"/>
                    <w:bottom w:val="none" w:sz="0" w:space="0" w:color="auto"/>
                    <w:right w:val="none" w:sz="0" w:space="0" w:color="auto"/>
                  </w:divBdr>
                  <w:divsChild>
                    <w:div w:id="48582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8923471">
      <w:bodyDiv w:val="1"/>
      <w:marLeft w:val="0"/>
      <w:marRight w:val="0"/>
      <w:marTop w:val="0"/>
      <w:marBottom w:val="0"/>
      <w:divBdr>
        <w:top w:val="none" w:sz="0" w:space="0" w:color="auto"/>
        <w:left w:val="none" w:sz="0" w:space="0" w:color="auto"/>
        <w:bottom w:val="none" w:sz="0" w:space="0" w:color="auto"/>
        <w:right w:val="none" w:sz="0" w:space="0" w:color="auto"/>
      </w:divBdr>
    </w:div>
    <w:div w:id="279453318">
      <w:bodyDiv w:val="1"/>
      <w:marLeft w:val="0"/>
      <w:marRight w:val="0"/>
      <w:marTop w:val="0"/>
      <w:marBottom w:val="0"/>
      <w:divBdr>
        <w:top w:val="none" w:sz="0" w:space="0" w:color="auto"/>
        <w:left w:val="none" w:sz="0" w:space="0" w:color="auto"/>
        <w:bottom w:val="none" w:sz="0" w:space="0" w:color="auto"/>
        <w:right w:val="none" w:sz="0" w:space="0" w:color="auto"/>
      </w:divBdr>
    </w:div>
    <w:div w:id="279725296">
      <w:bodyDiv w:val="1"/>
      <w:marLeft w:val="0"/>
      <w:marRight w:val="0"/>
      <w:marTop w:val="0"/>
      <w:marBottom w:val="0"/>
      <w:divBdr>
        <w:top w:val="none" w:sz="0" w:space="0" w:color="auto"/>
        <w:left w:val="none" w:sz="0" w:space="0" w:color="auto"/>
        <w:bottom w:val="none" w:sz="0" w:space="0" w:color="auto"/>
        <w:right w:val="none" w:sz="0" w:space="0" w:color="auto"/>
      </w:divBdr>
    </w:div>
    <w:div w:id="283082627">
      <w:bodyDiv w:val="1"/>
      <w:marLeft w:val="0"/>
      <w:marRight w:val="0"/>
      <w:marTop w:val="0"/>
      <w:marBottom w:val="0"/>
      <w:divBdr>
        <w:top w:val="none" w:sz="0" w:space="0" w:color="auto"/>
        <w:left w:val="none" w:sz="0" w:space="0" w:color="auto"/>
        <w:bottom w:val="none" w:sz="0" w:space="0" w:color="auto"/>
        <w:right w:val="none" w:sz="0" w:space="0" w:color="auto"/>
      </w:divBdr>
      <w:divsChild>
        <w:div w:id="1236941181">
          <w:marLeft w:val="0"/>
          <w:marRight w:val="0"/>
          <w:marTop w:val="0"/>
          <w:marBottom w:val="0"/>
          <w:divBdr>
            <w:top w:val="single" w:sz="8" w:space="6" w:color="auto"/>
            <w:left w:val="single" w:sz="8" w:space="6" w:color="auto"/>
            <w:bottom w:val="single" w:sz="8" w:space="6" w:color="auto"/>
            <w:right w:val="single" w:sz="8" w:space="6" w:color="auto"/>
          </w:divBdr>
        </w:div>
        <w:div w:id="1543978117">
          <w:marLeft w:val="0"/>
          <w:marRight w:val="0"/>
          <w:marTop w:val="0"/>
          <w:marBottom w:val="0"/>
          <w:divBdr>
            <w:top w:val="single" w:sz="8" w:space="6" w:color="auto"/>
            <w:left w:val="single" w:sz="8" w:space="6" w:color="auto"/>
            <w:bottom w:val="single" w:sz="8" w:space="6" w:color="auto"/>
            <w:right w:val="single" w:sz="8" w:space="6" w:color="auto"/>
          </w:divBdr>
        </w:div>
        <w:div w:id="1822696763">
          <w:marLeft w:val="0"/>
          <w:marRight w:val="0"/>
          <w:marTop w:val="0"/>
          <w:marBottom w:val="0"/>
          <w:divBdr>
            <w:top w:val="single" w:sz="8" w:space="6" w:color="auto"/>
            <w:left w:val="single" w:sz="8" w:space="6" w:color="auto"/>
            <w:bottom w:val="single" w:sz="8" w:space="6" w:color="auto"/>
            <w:right w:val="single" w:sz="8" w:space="6" w:color="auto"/>
          </w:divBdr>
        </w:div>
      </w:divsChild>
    </w:div>
    <w:div w:id="284429575">
      <w:bodyDiv w:val="1"/>
      <w:marLeft w:val="0"/>
      <w:marRight w:val="0"/>
      <w:marTop w:val="0"/>
      <w:marBottom w:val="0"/>
      <w:divBdr>
        <w:top w:val="none" w:sz="0" w:space="0" w:color="auto"/>
        <w:left w:val="none" w:sz="0" w:space="0" w:color="auto"/>
        <w:bottom w:val="none" w:sz="0" w:space="0" w:color="auto"/>
        <w:right w:val="none" w:sz="0" w:space="0" w:color="auto"/>
      </w:divBdr>
      <w:divsChild>
        <w:div w:id="1252811075">
          <w:marLeft w:val="0"/>
          <w:marRight w:val="0"/>
          <w:marTop w:val="0"/>
          <w:marBottom w:val="0"/>
          <w:divBdr>
            <w:top w:val="single" w:sz="8" w:space="6" w:color="auto"/>
            <w:left w:val="single" w:sz="8" w:space="6" w:color="auto"/>
            <w:bottom w:val="single" w:sz="8" w:space="6" w:color="auto"/>
            <w:right w:val="single" w:sz="8" w:space="6" w:color="auto"/>
          </w:divBdr>
        </w:div>
        <w:div w:id="1759403777">
          <w:marLeft w:val="0"/>
          <w:marRight w:val="0"/>
          <w:marTop w:val="0"/>
          <w:marBottom w:val="0"/>
          <w:divBdr>
            <w:top w:val="single" w:sz="8" w:space="6" w:color="auto"/>
            <w:left w:val="single" w:sz="8" w:space="6" w:color="auto"/>
            <w:bottom w:val="single" w:sz="8" w:space="6" w:color="auto"/>
            <w:right w:val="single" w:sz="8" w:space="6" w:color="auto"/>
          </w:divBdr>
        </w:div>
        <w:div w:id="1904022222">
          <w:marLeft w:val="0"/>
          <w:marRight w:val="0"/>
          <w:marTop w:val="0"/>
          <w:marBottom w:val="0"/>
          <w:divBdr>
            <w:top w:val="single" w:sz="8" w:space="6" w:color="auto"/>
            <w:left w:val="single" w:sz="8" w:space="6" w:color="auto"/>
            <w:bottom w:val="single" w:sz="8" w:space="6" w:color="auto"/>
            <w:right w:val="single" w:sz="8" w:space="6" w:color="auto"/>
          </w:divBdr>
        </w:div>
        <w:div w:id="2058779045">
          <w:marLeft w:val="0"/>
          <w:marRight w:val="0"/>
          <w:marTop w:val="0"/>
          <w:marBottom w:val="0"/>
          <w:divBdr>
            <w:top w:val="single" w:sz="8" w:space="6" w:color="auto"/>
            <w:left w:val="single" w:sz="8" w:space="6" w:color="auto"/>
            <w:bottom w:val="single" w:sz="8" w:space="6" w:color="auto"/>
            <w:right w:val="single" w:sz="8" w:space="6" w:color="auto"/>
          </w:divBdr>
        </w:div>
      </w:divsChild>
    </w:div>
    <w:div w:id="284893271">
      <w:bodyDiv w:val="1"/>
      <w:marLeft w:val="0"/>
      <w:marRight w:val="0"/>
      <w:marTop w:val="0"/>
      <w:marBottom w:val="0"/>
      <w:divBdr>
        <w:top w:val="none" w:sz="0" w:space="0" w:color="auto"/>
        <w:left w:val="none" w:sz="0" w:space="0" w:color="auto"/>
        <w:bottom w:val="none" w:sz="0" w:space="0" w:color="auto"/>
        <w:right w:val="none" w:sz="0" w:space="0" w:color="auto"/>
      </w:divBdr>
    </w:div>
    <w:div w:id="285356216">
      <w:bodyDiv w:val="1"/>
      <w:marLeft w:val="0"/>
      <w:marRight w:val="0"/>
      <w:marTop w:val="0"/>
      <w:marBottom w:val="0"/>
      <w:divBdr>
        <w:top w:val="none" w:sz="0" w:space="0" w:color="auto"/>
        <w:left w:val="none" w:sz="0" w:space="0" w:color="auto"/>
        <w:bottom w:val="none" w:sz="0" w:space="0" w:color="auto"/>
        <w:right w:val="none" w:sz="0" w:space="0" w:color="auto"/>
      </w:divBdr>
    </w:div>
    <w:div w:id="286594136">
      <w:bodyDiv w:val="1"/>
      <w:marLeft w:val="0"/>
      <w:marRight w:val="0"/>
      <w:marTop w:val="0"/>
      <w:marBottom w:val="0"/>
      <w:divBdr>
        <w:top w:val="none" w:sz="0" w:space="0" w:color="auto"/>
        <w:left w:val="none" w:sz="0" w:space="0" w:color="auto"/>
        <w:bottom w:val="none" w:sz="0" w:space="0" w:color="auto"/>
        <w:right w:val="none" w:sz="0" w:space="0" w:color="auto"/>
      </w:divBdr>
    </w:div>
    <w:div w:id="287051044">
      <w:bodyDiv w:val="1"/>
      <w:marLeft w:val="0"/>
      <w:marRight w:val="0"/>
      <w:marTop w:val="0"/>
      <w:marBottom w:val="0"/>
      <w:divBdr>
        <w:top w:val="none" w:sz="0" w:space="0" w:color="auto"/>
        <w:left w:val="none" w:sz="0" w:space="0" w:color="auto"/>
        <w:bottom w:val="none" w:sz="0" w:space="0" w:color="auto"/>
        <w:right w:val="none" w:sz="0" w:space="0" w:color="auto"/>
      </w:divBdr>
    </w:div>
    <w:div w:id="288315960">
      <w:bodyDiv w:val="1"/>
      <w:marLeft w:val="0"/>
      <w:marRight w:val="0"/>
      <w:marTop w:val="0"/>
      <w:marBottom w:val="0"/>
      <w:divBdr>
        <w:top w:val="none" w:sz="0" w:space="0" w:color="auto"/>
        <w:left w:val="none" w:sz="0" w:space="0" w:color="auto"/>
        <w:bottom w:val="none" w:sz="0" w:space="0" w:color="auto"/>
        <w:right w:val="none" w:sz="0" w:space="0" w:color="auto"/>
      </w:divBdr>
    </w:div>
    <w:div w:id="289475404">
      <w:bodyDiv w:val="1"/>
      <w:marLeft w:val="0"/>
      <w:marRight w:val="0"/>
      <w:marTop w:val="0"/>
      <w:marBottom w:val="0"/>
      <w:divBdr>
        <w:top w:val="none" w:sz="0" w:space="0" w:color="auto"/>
        <w:left w:val="none" w:sz="0" w:space="0" w:color="auto"/>
        <w:bottom w:val="none" w:sz="0" w:space="0" w:color="auto"/>
        <w:right w:val="none" w:sz="0" w:space="0" w:color="auto"/>
      </w:divBdr>
    </w:div>
    <w:div w:id="293948379">
      <w:bodyDiv w:val="1"/>
      <w:marLeft w:val="0"/>
      <w:marRight w:val="0"/>
      <w:marTop w:val="0"/>
      <w:marBottom w:val="0"/>
      <w:divBdr>
        <w:top w:val="none" w:sz="0" w:space="0" w:color="auto"/>
        <w:left w:val="none" w:sz="0" w:space="0" w:color="auto"/>
        <w:bottom w:val="none" w:sz="0" w:space="0" w:color="auto"/>
        <w:right w:val="none" w:sz="0" w:space="0" w:color="auto"/>
      </w:divBdr>
    </w:div>
    <w:div w:id="294524785">
      <w:bodyDiv w:val="1"/>
      <w:marLeft w:val="0"/>
      <w:marRight w:val="0"/>
      <w:marTop w:val="0"/>
      <w:marBottom w:val="0"/>
      <w:divBdr>
        <w:top w:val="none" w:sz="0" w:space="0" w:color="auto"/>
        <w:left w:val="none" w:sz="0" w:space="0" w:color="auto"/>
        <w:bottom w:val="none" w:sz="0" w:space="0" w:color="auto"/>
        <w:right w:val="none" w:sz="0" w:space="0" w:color="auto"/>
      </w:divBdr>
    </w:div>
    <w:div w:id="298342448">
      <w:bodyDiv w:val="1"/>
      <w:marLeft w:val="0"/>
      <w:marRight w:val="0"/>
      <w:marTop w:val="0"/>
      <w:marBottom w:val="0"/>
      <w:divBdr>
        <w:top w:val="none" w:sz="0" w:space="0" w:color="auto"/>
        <w:left w:val="none" w:sz="0" w:space="0" w:color="auto"/>
        <w:bottom w:val="none" w:sz="0" w:space="0" w:color="auto"/>
        <w:right w:val="none" w:sz="0" w:space="0" w:color="auto"/>
      </w:divBdr>
    </w:div>
    <w:div w:id="298926827">
      <w:bodyDiv w:val="1"/>
      <w:marLeft w:val="0"/>
      <w:marRight w:val="0"/>
      <w:marTop w:val="0"/>
      <w:marBottom w:val="0"/>
      <w:divBdr>
        <w:top w:val="none" w:sz="0" w:space="0" w:color="auto"/>
        <w:left w:val="none" w:sz="0" w:space="0" w:color="auto"/>
        <w:bottom w:val="none" w:sz="0" w:space="0" w:color="auto"/>
        <w:right w:val="none" w:sz="0" w:space="0" w:color="auto"/>
      </w:divBdr>
    </w:div>
    <w:div w:id="303705780">
      <w:bodyDiv w:val="1"/>
      <w:marLeft w:val="0"/>
      <w:marRight w:val="0"/>
      <w:marTop w:val="0"/>
      <w:marBottom w:val="0"/>
      <w:divBdr>
        <w:top w:val="none" w:sz="0" w:space="0" w:color="auto"/>
        <w:left w:val="none" w:sz="0" w:space="0" w:color="auto"/>
        <w:bottom w:val="none" w:sz="0" w:space="0" w:color="auto"/>
        <w:right w:val="none" w:sz="0" w:space="0" w:color="auto"/>
      </w:divBdr>
    </w:div>
    <w:div w:id="305747943">
      <w:bodyDiv w:val="1"/>
      <w:marLeft w:val="0"/>
      <w:marRight w:val="0"/>
      <w:marTop w:val="0"/>
      <w:marBottom w:val="0"/>
      <w:divBdr>
        <w:top w:val="none" w:sz="0" w:space="0" w:color="auto"/>
        <w:left w:val="none" w:sz="0" w:space="0" w:color="auto"/>
        <w:bottom w:val="none" w:sz="0" w:space="0" w:color="auto"/>
        <w:right w:val="none" w:sz="0" w:space="0" w:color="auto"/>
      </w:divBdr>
    </w:div>
    <w:div w:id="309989757">
      <w:bodyDiv w:val="1"/>
      <w:marLeft w:val="0"/>
      <w:marRight w:val="0"/>
      <w:marTop w:val="0"/>
      <w:marBottom w:val="0"/>
      <w:divBdr>
        <w:top w:val="none" w:sz="0" w:space="0" w:color="auto"/>
        <w:left w:val="none" w:sz="0" w:space="0" w:color="auto"/>
        <w:bottom w:val="none" w:sz="0" w:space="0" w:color="auto"/>
        <w:right w:val="none" w:sz="0" w:space="0" w:color="auto"/>
      </w:divBdr>
    </w:div>
    <w:div w:id="311301677">
      <w:bodyDiv w:val="1"/>
      <w:marLeft w:val="0"/>
      <w:marRight w:val="0"/>
      <w:marTop w:val="0"/>
      <w:marBottom w:val="0"/>
      <w:divBdr>
        <w:top w:val="none" w:sz="0" w:space="0" w:color="auto"/>
        <w:left w:val="none" w:sz="0" w:space="0" w:color="auto"/>
        <w:bottom w:val="none" w:sz="0" w:space="0" w:color="auto"/>
        <w:right w:val="none" w:sz="0" w:space="0" w:color="auto"/>
      </w:divBdr>
    </w:div>
    <w:div w:id="312104480">
      <w:bodyDiv w:val="1"/>
      <w:marLeft w:val="0"/>
      <w:marRight w:val="0"/>
      <w:marTop w:val="0"/>
      <w:marBottom w:val="0"/>
      <w:divBdr>
        <w:top w:val="none" w:sz="0" w:space="0" w:color="auto"/>
        <w:left w:val="none" w:sz="0" w:space="0" w:color="auto"/>
        <w:bottom w:val="none" w:sz="0" w:space="0" w:color="auto"/>
        <w:right w:val="none" w:sz="0" w:space="0" w:color="auto"/>
      </w:divBdr>
    </w:div>
    <w:div w:id="317609336">
      <w:bodyDiv w:val="1"/>
      <w:marLeft w:val="0"/>
      <w:marRight w:val="0"/>
      <w:marTop w:val="0"/>
      <w:marBottom w:val="0"/>
      <w:divBdr>
        <w:top w:val="none" w:sz="0" w:space="0" w:color="auto"/>
        <w:left w:val="none" w:sz="0" w:space="0" w:color="auto"/>
        <w:bottom w:val="none" w:sz="0" w:space="0" w:color="auto"/>
        <w:right w:val="none" w:sz="0" w:space="0" w:color="auto"/>
      </w:divBdr>
    </w:div>
    <w:div w:id="320044972">
      <w:bodyDiv w:val="1"/>
      <w:marLeft w:val="0"/>
      <w:marRight w:val="0"/>
      <w:marTop w:val="0"/>
      <w:marBottom w:val="0"/>
      <w:divBdr>
        <w:top w:val="none" w:sz="0" w:space="0" w:color="auto"/>
        <w:left w:val="none" w:sz="0" w:space="0" w:color="auto"/>
        <w:bottom w:val="none" w:sz="0" w:space="0" w:color="auto"/>
        <w:right w:val="none" w:sz="0" w:space="0" w:color="auto"/>
      </w:divBdr>
    </w:div>
    <w:div w:id="322507717">
      <w:bodyDiv w:val="1"/>
      <w:marLeft w:val="0"/>
      <w:marRight w:val="0"/>
      <w:marTop w:val="0"/>
      <w:marBottom w:val="0"/>
      <w:divBdr>
        <w:top w:val="none" w:sz="0" w:space="0" w:color="auto"/>
        <w:left w:val="none" w:sz="0" w:space="0" w:color="auto"/>
        <w:bottom w:val="none" w:sz="0" w:space="0" w:color="auto"/>
        <w:right w:val="none" w:sz="0" w:space="0" w:color="auto"/>
      </w:divBdr>
    </w:div>
    <w:div w:id="323899671">
      <w:bodyDiv w:val="1"/>
      <w:marLeft w:val="0"/>
      <w:marRight w:val="0"/>
      <w:marTop w:val="0"/>
      <w:marBottom w:val="0"/>
      <w:divBdr>
        <w:top w:val="none" w:sz="0" w:space="0" w:color="auto"/>
        <w:left w:val="none" w:sz="0" w:space="0" w:color="auto"/>
        <w:bottom w:val="none" w:sz="0" w:space="0" w:color="auto"/>
        <w:right w:val="none" w:sz="0" w:space="0" w:color="auto"/>
      </w:divBdr>
    </w:div>
    <w:div w:id="325862825">
      <w:bodyDiv w:val="1"/>
      <w:marLeft w:val="0"/>
      <w:marRight w:val="0"/>
      <w:marTop w:val="0"/>
      <w:marBottom w:val="0"/>
      <w:divBdr>
        <w:top w:val="none" w:sz="0" w:space="0" w:color="auto"/>
        <w:left w:val="none" w:sz="0" w:space="0" w:color="auto"/>
        <w:bottom w:val="none" w:sz="0" w:space="0" w:color="auto"/>
        <w:right w:val="none" w:sz="0" w:space="0" w:color="auto"/>
      </w:divBdr>
    </w:div>
    <w:div w:id="326397225">
      <w:bodyDiv w:val="1"/>
      <w:marLeft w:val="0"/>
      <w:marRight w:val="0"/>
      <w:marTop w:val="0"/>
      <w:marBottom w:val="0"/>
      <w:divBdr>
        <w:top w:val="none" w:sz="0" w:space="0" w:color="auto"/>
        <w:left w:val="none" w:sz="0" w:space="0" w:color="auto"/>
        <w:bottom w:val="none" w:sz="0" w:space="0" w:color="auto"/>
        <w:right w:val="none" w:sz="0" w:space="0" w:color="auto"/>
      </w:divBdr>
    </w:div>
    <w:div w:id="327248415">
      <w:bodyDiv w:val="1"/>
      <w:marLeft w:val="0"/>
      <w:marRight w:val="0"/>
      <w:marTop w:val="0"/>
      <w:marBottom w:val="0"/>
      <w:divBdr>
        <w:top w:val="none" w:sz="0" w:space="0" w:color="auto"/>
        <w:left w:val="none" w:sz="0" w:space="0" w:color="auto"/>
        <w:bottom w:val="none" w:sz="0" w:space="0" w:color="auto"/>
        <w:right w:val="none" w:sz="0" w:space="0" w:color="auto"/>
      </w:divBdr>
    </w:div>
    <w:div w:id="327907538">
      <w:bodyDiv w:val="1"/>
      <w:marLeft w:val="0"/>
      <w:marRight w:val="0"/>
      <w:marTop w:val="0"/>
      <w:marBottom w:val="0"/>
      <w:divBdr>
        <w:top w:val="none" w:sz="0" w:space="0" w:color="auto"/>
        <w:left w:val="none" w:sz="0" w:space="0" w:color="auto"/>
        <w:bottom w:val="none" w:sz="0" w:space="0" w:color="auto"/>
        <w:right w:val="none" w:sz="0" w:space="0" w:color="auto"/>
      </w:divBdr>
      <w:divsChild>
        <w:div w:id="1660382586">
          <w:marLeft w:val="570"/>
          <w:marRight w:val="0"/>
          <w:marTop w:val="120"/>
          <w:marBottom w:val="0"/>
          <w:divBdr>
            <w:top w:val="none" w:sz="0" w:space="0" w:color="auto"/>
            <w:left w:val="none" w:sz="0" w:space="0" w:color="auto"/>
            <w:bottom w:val="none" w:sz="0" w:space="0" w:color="auto"/>
            <w:right w:val="none" w:sz="0" w:space="0" w:color="auto"/>
          </w:divBdr>
          <w:divsChild>
            <w:div w:id="93849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221100">
      <w:bodyDiv w:val="1"/>
      <w:marLeft w:val="0"/>
      <w:marRight w:val="0"/>
      <w:marTop w:val="0"/>
      <w:marBottom w:val="0"/>
      <w:divBdr>
        <w:top w:val="none" w:sz="0" w:space="0" w:color="auto"/>
        <w:left w:val="none" w:sz="0" w:space="0" w:color="auto"/>
        <w:bottom w:val="none" w:sz="0" w:space="0" w:color="auto"/>
        <w:right w:val="none" w:sz="0" w:space="0" w:color="auto"/>
      </w:divBdr>
    </w:div>
    <w:div w:id="336157311">
      <w:bodyDiv w:val="1"/>
      <w:marLeft w:val="0"/>
      <w:marRight w:val="0"/>
      <w:marTop w:val="0"/>
      <w:marBottom w:val="0"/>
      <w:divBdr>
        <w:top w:val="none" w:sz="0" w:space="0" w:color="auto"/>
        <w:left w:val="none" w:sz="0" w:space="0" w:color="auto"/>
        <w:bottom w:val="none" w:sz="0" w:space="0" w:color="auto"/>
        <w:right w:val="none" w:sz="0" w:space="0" w:color="auto"/>
      </w:divBdr>
    </w:div>
    <w:div w:id="337078306">
      <w:bodyDiv w:val="1"/>
      <w:marLeft w:val="0"/>
      <w:marRight w:val="0"/>
      <w:marTop w:val="0"/>
      <w:marBottom w:val="0"/>
      <w:divBdr>
        <w:top w:val="none" w:sz="0" w:space="0" w:color="auto"/>
        <w:left w:val="none" w:sz="0" w:space="0" w:color="auto"/>
        <w:bottom w:val="none" w:sz="0" w:space="0" w:color="auto"/>
        <w:right w:val="none" w:sz="0" w:space="0" w:color="auto"/>
      </w:divBdr>
    </w:div>
    <w:div w:id="348721628">
      <w:bodyDiv w:val="1"/>
      <w:marLeft w:val="0"/>
      <w:marRight w:val="0"/>
      <w:marTop w:val="0"/>
      <w:marBottom w:val="0"/>
      <w:divBdr>
        <w:top w:val="none" w:sz="0" w:space="0" w:color="auto"/>
        <w:left w:val="none" w:sz="0" w:space="0" w:color="auto"/>
        <w:bottom w:val="none" w:sz="0" w:space="0" w:color="auto"/>
        <w:right w:val="none" w:sz="0" w:space="0" w:color="auto"/>
      </w:divBdr>
    </w:div>
    <w:div w:id="349112320">
      <w:bodyDiv w:val="1"/>
      <w:marLeft w:val="0"/>
      <w:marRight w:val="0"/>
      <w:marTop w:val="0"/>
      <w:marBottom w:val="0"/>
      <w:divBdr>
        <w:top w:val="none" w:sz="0" w:space="0" w:color="auto"/>
        <w:left w:val="none" w:sz="0" w:space="0" w:color="auto"/>
        <w:bottom w:val="none" w:sz="0" w:space="0" w:color="auto"/>
        <w:right w:val="none" w:sz="0" w:space="0" w:color="auto"/>
      </w:divBdr>
      <w:divsChild>
        <w:div w:id="1962884507">
          <w:marLeft w:val="0"/>
          <w:marRight w:val="0"/>
          <w:marTop w:val="0"/>
          <w:marBottom w:val="0"/>
          <w:divBdr>
            <w:top w:val="none" w:sz="0" w:space="0" w:color="auto"/>
            <w:left w:val="none" w:sz="0" w:space="0" w:color="auto"/>
            <w:bottom w:val="none" w:sz="0" w:space="0" w:color="auto"/>
            <w:right w:val="none" w:sz="0" w:space="0" w:color="auto"/>
          </w:divBdr>
        </w:div>
        <w:div w:id="227812230">
          <w:marLeft w:val="0"/>
          <w:marRight w:val="0"/>
          <w:marTop w:val="0"/>
          <w:marBottom w:val="0"/>
          <w:divBdr>
            <w:top w:val="none" w:sz="0" w:space="0" w:color="auto"/>
            <w:left w:val="none" w:sz="0" w:space="0" w:color="auto"/>
            <w:bottom w:val="none" w:sz="0" w:space="0" w:color="auto"/>
            <w:right w:val="none" w:sz="0" w:space="0" w:color="auto"/>
          </w:divBdr>
        </w:div>
        <w:div w:id="1096483366">
          <w:marLeft w:val="0"/>
          <w:marRight w:val="0"/>
          <w:marTop w:val="0"/>
          <w:marBottom w:val="0"/>
          <w:divBdr>
            <w:top w:val="none" w:sz="0" w:space="0" w:color="auto"/>
            <w:left w:val="none" w:sz="0" w:space="0" w:color="auto"/>
            <w:bottom w:val="none" w:sz="0" w:space="0" w:color="auto"/>
            <w:right w:val="none" w:sz="0" w:space="0" w:color="auto"/>
          </w:divBdr>
          <w:divsChild>
            <w:div w:id="443768627">
              <w:marLeft w:val="0"/>
              <w:marRight w:val="0"/>
              <w:marTop w:val="0"/>
              <w:marBottom w:val="0"/>
              <w:divBdr>
                <w:top w:val="none" w:sz="0" w:space="0" w:color="auto"/>
                <w:left w:val="none" w:sz="0" w:space="0" w:color="auto"/>
                <w:bottom w:val="none" w:sz="0" w:space="0" w:color="auto"/>
                <w:right w:val="none" w:sz="0" w:space="0" w:color="auto"/>
              </w:divBdr>
              <w:divsChild>
                <w:div w:id="1803041677">
                  <w:marLeft w:val="0"/>
                  <w:marRight w:val="0"/>
                  <w:marTop w:val="0"/>
                  <w:marBottom w:val="0"/>
                  <w:divBdr>
                    <w:top w:val="none" w:sz="0" w:space="0" w:color="auto"/>
                    <w:left w:val="none" w:sz="0" w:space="0" w:color="auto"/>
                    <w:bottom w:val="none" w:sz="0" w:space="0" w:color="auto"/>
                    <w:right w:val="none" w:sz="0" w:space="0" w:color="auto"/>
                  </w:divBdr>
                  <w:divsChild>
                    <w:div w:id="1676223200">
                      <w:marLeft w:val="0"/>
                      <w:marRight w:val="0"/>
                      <w:marTop w:val="0"/>
                      <w:marBottom w:val="0"/>
                      <w:divBdr>
                        <w:top w:val="none" w:sz="0" w:space="0" w:color="auto"/>
                        <w:left w:val="none" w:sz="0" w:space="0" w:color="auto"/>
                        <w:bottom w:val="none" w:sz="0" w:space="0" w:color="auto"/>
                        <w:right w:val="none" w:sz="0" w:space="0" w:color="auto"/>
                      </w:divBdr>
                      <w:divsChild>
                        <w:div w:id="131715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113401">
          <w:marLeft w:val="0"/>
          <w:marRight w:val="0"/>
          <w:marTop w:val="0"/>
          <w:marBottom w:val="0"/>
          <w:divBdr>
            <w:top w:val="none" w:sz="0" w:space="0" w:color="auto"/>
            <w:left w:val="none" w:sz="0" w:space="0" w:color="auto"/>
            <w:bottom w:val="none" w:sz="0" w:space="0" w:color="auto"/>
            <w:right w:val="none" w:sz="0" w:space="0" w:color="auto"/>
          </w:divBdr>
          <w:divsChild>
            <w:div w:id="1636986395">
              <w:marLeft w:val="0"/>
              <w:marRight w:val="0"/>
              <w:marTop w:val="0"/>
              <w:marBottom w:val="0"/>
              <w:divBdr>
                <w:top w:val="none" w:sz="0" w:space="0" w:color="auto"/>
                <w:left w:val="none" w:sz="0" w:space="0" w:color="auto"/>
                <w:bottom w:val="none" w:sz="0" w:space="0" w:color="auto"/>
                <w:right w:val="none" w:sz="0" w:space="0" w:color="auto"/>
              </w:divBdr>
              <w:divsChild>
                <w:div w:id="1840191245">
                  <w:marLeft w:val="0"/>
                  <w:marRight w:val="0"/>
                  <w:marTop w:val="0"/>
                  <w:marBottom w:val="0"/>
                  <w:divBdr>
                    <w:top w:val="none" w:sz="0" w:space="0" w:color="auto"/>
                    <w:left w:val="none" w:sz="0" w:space="0" w:color="auto"/>
                    <w:bottom w:val="none" w:sz="0" w:space="0" w:color="auto"/>
                    <w:right w:val="none" w:sz="0" w:space="0" w:color="auto"/>
                  </w:divBdr>
                  <w:divsChild>
                    <w:div w:id="1939094481">
                      <w:marLeft w:val="0"/>
                      <w:marRight w:val="0"/>
                      <w:marTop w:val="0"/>
                      <w:marBottom w:val="0"/>
                      <w:divBdr>
                        <w:top w:val="none" w:sz="0" w:space="0" w:color="auto"/>
                        <w:left w:val="none" w:sz="0" w:space="0" w:color="auto"/>
                        <w:bottom w:val="none" w:sz="0" w:space="0" w:color="auto"/>
                        <w:right w:val="none" w:sz="0" w:space="0" w:color="auto"/>
                      </w:divBdr>
                      <w:divsChild>
                        <w:div w:id="18396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9994828">
      <w:bodyDiv w:val="1"/>
      <w:marLeft w:val="0"/>
      <w:marRight w:val="0"/>
      <w:marTop w:val="0"/>
      <w:marBottom w:val="0"/>
      <w:divBdr>
        <w:top w:val="none" w:sz="0" w:space="0" w:color="auto"/>
        <w:left w:val="none" w:sz="0" w:space="0" w:color="auto"/>
        <w:bottom w:val="none" w:sz="0" w:space="0" w:color="auto"/>
        <w:right w:val="none" w:sz="0" w:space="0" w:color="auto"/>
      </w:divBdr>
    </w:div>
    <w:div w:id="350911087">
      <w:bodyDiv w:val="1"/>
      <w:marLeft w:val="0"/>
      <w:marRight w:val="0"/>
      <w:marTop w:val="0"/>
      <w:marBottom w:val="0"/>
      <w:divBdr>
        <w:top w:val="none" w:sz="0" w:space="0" w:color="auto"/>
        <w:left w:val="none" w:sz="0" w:space="0" w:color="auto"/>
        <w:bottom w:val="none" w:sz="0" w:space="0" w:color="auto"/>
        <w:right w:val="none" w:sz="0" w:space="0" w:color="auto"/>
      </w:divBdr>
    </w:div>
    <w:div w:id="351734009">
      <w:bodyDiv w:val="1"/>
      <w:marLeft w:val="0"/>
      <w:marRight w:val="0"/>
      <w:marTop w:val="0"/>
      <w:marBottom w:val="0"/>
      <w:divBdr>
        <w:top w:val="none" w:sz="0" w:space="0" w:color="auto"/>
        <w:left w:val="none" w:sz="0" w:space="0" w:color="auto"/>
        <w:bottom w:val="none" w:sz="0" w:space="0" w:color="auto"/>
        <w:right w:val="none" w:sz="0" w:space="0" w:color="auto"/>
      </w:divBdr>
    </w:div>
    <w:div w:id="354163298">
      <w:bodyDiv w:val="1"/>
      <w:marLeft w:val="0"/>
      <w:marRight w:val="0"/>
      <w:marTop w:val="0"/>
      <w:marBottom w:val="0"/>
      <w:divBdr>
        <w:top w:val="none" w:sz="0" w:space="0" w:color="auto"/>
        <w:left w:val="none" w:sz="0" w:space="0" w:color="auto"/>
        <w:bottom w:val="none" w:sz="0" w:space="0" w:color="auto"/>
        <w:right w:val="none" w:sz="0" w:space="0" w:color="auto"/>
      </w:divBdr>
    </w:div>
    <w:div w:id="355153484">
      <w:bodyDiv w:val="1"/>
      <w:marLeft w:val="0"/>
      <w:marRight w:val="0"/>
      <w:marTop w:val="0"/>
      <w:marBottom w:val="0"/>
      <w:divBdr>
        <w:top w:val="none" w:sz="0" w:space="0" w:color="auto"/>
        <w:left w:val="none" w:sz="0" w:space="0" w:color="auto"/>
        <w:bottom w:val="none" w:sz="0" w:space="0" w:color="auto"/>
        <w:right w:val="none" w:sz="0" w:space="0" w:color="auto"/>
      </w:divBdr>
    </w:div>
    <w:div w:id="356010936">
      <w:bodyDiv w:val="1"/>
      <w:marLeft w:val="0"/>
      <w:marRight w:val="0"/>
      <w:marTop w:val="0"/>
      <w:marBottom w:val="0"/>
      <w:divBdr>
        <w:top w:val="none" w:sz="0" w:space="0" w:color="auto"/>
        <w:left w:val="none" w:sz="0" w:space="0" w:color="auto"/>
        <w:bottom w:val="none" w:sz="0" w:space="0" w:color="auto"/>
        <w:right w:val="none" w:sz="0" w:space="0" w:color="auto"/>
      </w:divBdr>
    </w:div>
    <w:div w:id="361908081">
      <w:bodyDiv w:val="1"/>
      <w:marLeft w:val="0"/>
      <w:marRight w:val="0"/>
      <w:marTop w:val="0"/>
      <w:marBottom w:val="0"/>
      <w:divBdr>
        <w:top w:val="none" w:sz="0" w:space="0" w:color="auto"/>
        <w:left w:val="none" w:sz="0" w:space="0" w:color="auto"/>
        <w:bottom w:val="none" w:sz="0" w:space="0" w:color="auto"/>
        <w:right w:val="none" w:sz="0" w:space="0" w:color="auto"/>
      </w:divBdr>
    </w:div>
    <w:div w:id="366219286">
      <w:bodyDiv w:val="1"/>
      <w:marLeft w:val="0"/>
      <w:marRight w:val="0"/>
      <w:marTop w:val="0"/>
      <w:marBottom w:val="0"/>
      <w:divBdr>
        <w:top w:val="none" w:sz="0" w:space="0" w:color="auto"/>
        <w:left w:val="none" w:sz="0" w:space="0" w:color="auto"/>
        <w:bottom w:val="none" w:sz="0" w:space="0" w:color="auto"/>
        <w:right w:val="none" w:sz="0" w:space="0" w:color="auto"/>
      </w:divBdr>
    </w:div>
    <w:div w:id="367685186">
      <w:bodyDiv w:val="1"/>
      <w:marLeft w:val="0"/>
      <w:marRight w:val="0"/>
      <w:marTop w:val="0"/>
      <w:marBottom w:val="0"/>
      <w:divBdr>
        <w:top w:val="none" w:sz="0" w:space="0" w:color="auto"/>
        <w:left w:val="none" w:sz="0" w:space="0" w:color="auto"/>
        <w:bottom w:val="none" w:sz="0" w:space="0" w:color="auto"/>
        <w:right w:val="none" w:sz="0" w:space="0" w:color="auto"/>
      </w:divBdr>
    </w:div>
    <w:div w:id="371198013">
      <w:bodyDiv w:val="1"/>
      <w:marLeft w:val="0"/>
      <w:marRight w:val="0"/>
      <w:marTop w:val="0"/>
      <w:marBottom w:val="0"/>
      <w:divBdr>
        <w:top w:val="none" w:sz="0" w:space="0" w:color="auto"/>
        <w:left w:val="none" w:sz="0" w:space="0" w:color="auto"/>
        <w:bottom w:val="none" w:sz="0" w:space="0" w:color="auto"/>
        <w:right w:val="none" w:sz="0" w:space="0" w:color="auto"/>
      </w:divBdr>
    </w:div>
    <w:div w:id="371878766">
      <w:bodyDiv w:val="1"/>
      <w:marLeft w:val="0"/>
      <w:marRight w:val="0"/>
      <w:marTop w:val="0"/>
      <w:marBottom w:val="0"/>
      <w:divBdr>
        <w:top w:val="none" w:sz="0" w:space="0" w:color="auto"/>
        <w:left w:val="none" w:sz="0" w:space="0" w:color="auto"/>
        <w:bottom w:val="none" w:sz="0" w:space="0" w:color="auto"/>
        <w:right w:val="none" w:sz="0" w:space="0" w:color="auto"/>
      </w:divBdr>
    </w:div>
    <w:div w:id="374813135">
      <w:bodyDiv w:val="1"/>
      <w:marLeft w:val="0"/>
      <w:marRight w:val="0"/>
      <w:marTop w:val="0"/>
      <w:marBottom w:val="0"/>
      <w:divBdr>
        <w:top w:val="none" w:sz="0" w:space="0" w:color="auto"/>
        <w:left w:val="none" w:sz="0" w:space="0" w:color="auto"/>
        <w:bottom w:val="none" w:sz="0" w:space="0" w:color="auto"/>
        <w:right w:val="none" w:sz="0" w:space="0" w:color="auto"/>
      </w:divBdr>
    </w:div>
    <w:div w:id="384911599">
      <w:bodyDiv w:val="1"/>
      <w:marLeft w:val="0"/>
      <w:marRight w:val="0"/>
      <w:marTop w:val="0"/>
      <w:marBottom w:val="0"/>
      <w:divBdr>
        <w:top w:val="none" w:sz="0" w:space="0" w:color="auto"/>
        <w:left w:val="none" w:sz="0" w:space="0" w:color="auto"/>
        <w:bottom w:val="none" w:sz="0" w:space="0" w:color="auto"/>
        <w:right w:val="none" w:sz="0" w:space="0" w:color="auto"/>
      </w:divBdr>
    </w:div>
    <w:div w:id="385688849">
      <w:bodyDiv w:val="1"/>
      <w:marLeft w:val="0"/>
      <w:marRight w:val="0"/>
      <w:marTop w:val="0"/>
      <w:marBottom w:val="0"/>
      <w:divBdr>
        <w:top w:val="none" w:sz="0" w:space="0" w:color="auto"/>
        <w:left w:val="none" w:sz="0" w:space="0" w:color="auto"/>
        <w:bottom w:val="none" w:sz="0" w:space="0" w:color="auto"/>
        <w:right w:val="none" w:sz="0" w:space="0" w:color="auto"/>
      </w:divBdr>
    </w:div>
    <w:div w:id="389425943">
      <w:bodyDiv w:val="1"/>
      <w:marLeft w:val="0"/>
      <w:marRight w:val="0"/>
      <w:marTop w:val="0"/>
      <w:marBottom w:val="0"/>
      <w:divBdr>
        <w:top w:val="none" w:sz="0" w:space="0" w:color="auto"/>
        <w:left w:val="none" w:sz="0" w:space="0" w:color="auto"/>
        <w:bottom w:val="none" w:sz="0" w:space="0" w:color="auto"/>
        <w:right w:val="none" w:sz="0" w:space="0" w:color="auto"/>
      </w:divBdr>
    </w:div>
    <w:div w:id="392044875">
      <w:bodyDiv w:val="1"/>
      <w:marLeft w:val="0"/>
      <w:marRight w:val="0"/>
      <w:marTop w:val="0"/>
      <w:marBottom w:val="0"/>
      <w:divBdr>
        <w:top w:val="none" w:sz="0" w:space="0" w:color="auto"/>
        <w:left w:val="none" w:sz="0" w:space="0" w:color="auto"/>
        <w:bottom w:val="none" w:sz="0" w:space="0" w:color="auto"/>
        <w:right w:val="none" w:sz="0" w:space="0" w:color="auto"/>
      </w:divBdr>
    </w:div>
    <w:div w:id="393898330">
      <w:bodyDiv w:val="1"/>
      <w:marLeft w:val="0"/>
      <w:marRight w:val="0"/>
      <w:marTop w:val="0"/>
      <w:marBottom w:val="0"/>
      <w:divBdr>
        <w:top w:val="none" w:sz="0" w:space="0" w:color="auto"/>
        <w:left w:val="none" w:sz="0" w:space="0" w:color="auto"/>
        <w:bottom w:val="none" w:sz="0" w:space="0" w:color="auto"/>
        <w:right w:val="none" w:sz="0" w:space="0" w:color="auto"/>
      </w:divBdr>
    </w:div>
    <w:div w:id="396248254">
      <w:bodyDiv w:val="1"/>
      <w:marLeft w:val="0"/>
      <w:marRight w:val="0"/>
      <w:marTop w:val="0"/>
      <w:marBottom w:val="0"/>
      <w:divBdr>
        <w:top w:val="none" w:sz="0" w:space="0" w:color="auto"/>
        <w:left w:val="none" w:sz="0" w:space="0" w:color="auto"/>
        <w:bottom w:val="none" w:sz="0" w:space="0" w:color="auto"/>
        <w:right w:val="none" w:sz="0" w:space="0" w:color="auto"/>
      </w:divBdr>
    </w:div>
    <w:div w:id="398211019">
      <w:bodyDiv w:val="1"/>
      <w:marLeft w:val="0"/>
      <w:marRight w:val="0"/>
      <w:marTop w:val="0"/>
      <w:marBottom w:val="0"/>
      <w:divBdr>
        <w:top w:val="none" w:sz="0" w:space="0" w:color="auto"/>
        <w:left w:val="none" w:sz="0" w:space="0" w:color="auto"/>
        <w:bottom w:val="none" w:sz="0" w:space="0" w:color="auto"/>
        <w:right w:val="none" w:sz="0" w:space="0" w:color="auto"/>
      </w:divBdr>
    </w:div>
    <w:div w:id="401413377">
      <w:bodyDiv w:val="1"/>
      <w:marLeft w:val="0"/>
      <w:marRight w:val="0"/>
      <w:marTop w:val="0"/>
      <w:marBottom w:val="0"/>
      <w:divBdr>
        <w:top w:val="none" w:sz="0" w:space="0" w:color="auto"/>
        <w:left w:val="none" w:sz="0" w:space="0" w:color="auto"/>
        <w:bottom w:val="none" w:sz="0" w:space="0" w:color="auto"/>
        <w:right w:val="none" w:sz="0" w:space="0" w:color="auto"/>
      </w:divBdr>
    </w:div>
    <w:div w:id="406222459">
      <w:bodyDiv w:val="1"/>
      <w:marLeft w:val="0"/>
      <w:marRight w:val="0"/>
      <w:marTop w:val="0"/>
      <w:marBottom w:val="0"/>
      <w:divBdr>
        <w:top w:val="none" w:sz="0" w:space="0" w:color="auto"/>
        <w:left w:val="none" w:sz="0" w:space="0" w:color="auto"/>
        <w:bottom w:val="none" w:sz="0" w:space="0" w:color="auto"/>
        <w:right w:val="none" w:sz="0" w:space="0" w:color="auto"/>
      </w:divBdr>
    </w:div>
    <w:div w:id="413861997">
      <w:bodyDiv w:val="1"/>
      <w:marLeft w:val="0"/>
      <w:marRight w:val="0"/>
      <w:marTop w:val="0"/>
      <w:marBottom w:val="0"/>
      <w:divBdr>
        <w:top w:val="none" w:sz="0" w:space="0" w:color="auto"/>
        <w:left w:val="none" w:sz="0" w:space="0" w:color="auto"/>
        <w:bottom w:val="none" w:sz="0" w:space="0" w:color="auto"/>
        <w:right w:val="none" w:sz="0" w:space="0" w:color="auto"/>
      </w:divBdr>
    </w:div>
    <w:div w:id="419255847">
      <w:bodyDiv w:val="1"/>
      <w:marLeft w:val="0"/>
      <w:marRight w:val="0"/>
      <w:marTop w:val="0"/>
      <w:marBottom w:val="0"/>
      <w:divBdr>
        <w:top w:val="none" w:sz="0" w:space="0" w:color="auto"/>
        <w:left w:val="none" w:sz="0" w:space="0" w:color="auto"/>
        <w:bottom w:val="none" w:sz="0" w:space="0" w:color="auto"/>
        <w:right w:val="none" w:sz="0" w:space="0" w:color="auto"/>
      </w:divBdr>
    </w:div>
    <w:div w:id="419300715">
      <w:bodyDiv w:val="1"/>
      <w:marLeft w:val="0"/>
      <w:marRight w:val="0"/>
      <w:marTop w:val="0"/>
      <w:marBottom w:val="0"/>
      <w:divBdr>
        <w:top w:val="none" w:sz="0" w:space="0" w:color="auto"/>
        <w:left w:val="none" w:sz="0" w:space="0" w:color="auto"/>
        <w:bottom w:val="none" w:sz="0" w:space="0" w:color="auto"/>
        <w:right w:val="none" w:sz="0" w:space="0" w:color="auto"/>
      </w:divBdr>
    </w:div>
    <w:div w:id="428626570">
      <w:bodyDiv w:val="1"/>
      <w:marLeft w:val="0"/>
      <w:marRight w:val="0"/>
      <w:marTop w:val="0"/>
      <w:marBottom w:val="0"/>
      <w:divBdr>
        <w:top w:val="none" w:sz="0" w:space="0" w:color="auto"/>
        <w:left w:val="none" w:sz="0" w:space="0" w:color="auto"/>
        <w:bottom w:val="none" w:sz="0" w:space="0" w:color="auto"/>
        <w:right w:val="none" w:sz="0" w:space="0" w:color="auto"/>
      </w:divBdr>
    </w:div>
    <w:div w:id="430012627">
      <w:bodyDiv w:val="1"/>
      <w:marLeft w:val="0"/>
      <w:marRight w:val="0"/>
      <w:marTop w:val="0"/>
      <w:marBottom w:val="0"/>
      <w:divBdr>
        <w:top w:val="none" w:sz="0" w:space="0" w:color="auto"/>
        <w:left w:val="none" w:sz="0" w:space="0" w:color="auto"/>
        <w:bottom w:val="none" w:sz="0" w:space="0" w:color="auto"/>
        <w:right w:val="none" w:sz="0" w:space="0" w:color="auto"/>
      </w:divBdr>
    </w:div>
    <w:div w:id="430899925">
      <w:bodyDiv w:val="1"/>
      <w:marLeft w:val="0"/>
      <w:marRight w:val="0"/>
      <w:marTop w:val="0"/>
      <w:marBottom w:val="0"/>
      <w:divBdr>
        <w:top w:val="none" w:sz="0" w:space="0" w:color="auto"/>
        <w:left w:val="none" w:sz="0" w:space="0" w:color="auto"/>
        <w:bottom w:val="none" w:sz="0" w:space="0" w:color="auto"/>
        <w:right w:val="none" w:sz="0" w:space="0" w:color="auto"/>
      </w:divBdr>
    </w:div>
    <w:div w:id="437138139">
      <w:bodyDiv w:val="1"/>
      <w:marLeft w:val="0"/>
      <w:marRight w:val="0"/>
      <w:marTop w:val="0"/>
      <w:marBottom w:val="0"/>
      <w:divBdr>
        <w:top w:val="none" w:sz="0" w:space="0" w:color="auto"/>
        <w:left w:val="none" w:sz="0" w:space="0" w:color="auto"/>
        <w:bottom w:val="none" w:sz="0" w:space="0" w:color="auto"/>
        <w:right w:val="none" w:sz="0" w:space="0" w:color="auto"/>
      </w:divBdr>
    </w:div>
    <w:div w:id="437332201">
      <w:bodyDiv w:val="1"/>
      <w:marLeft w:val="0"/>
      <w:marRight w:val="0"/>
      <w:marTop w:val="0"/>
      <w:marBottom w:val="0"/>
      <w:divBdr>
        <w:top w:val="none" w:sz="0" w:space="0" w:color="auto"/>
        <w:left w:val="none" w:sz="0" w:space="0" w:color="auto"/>
        <w:bottom w:val="none" w:sz="0" w:space="0" w:color="auto"/>
        <w:right w:val="none" w:sz="0" w:space="0" w:color="auto"/>
      </w:divBdr>
    </w:div>
    <w:div w:id="439182950">
      <w:bodyDiv w:val="1"/>
      <w:marLeft w:val="0"/>
      <w:marRight w:val="0"/>
      <w:marTop w:val="0"/>
      <w:marBottom w:val="0"/>
      <w:divBdr>
        <w:top w:val="none" w:sz="0" w:space="0" w:color="auto"/>
        <w:left w:val="none" w:sz="0" w:space="0" w:color="auto"/>
        <w:bottom w:val="none" w:sz="0" w:space="0" w:color="auto"/>
        <w:right w:val="none" w:sz="0" w:space="0" w:color="auto"/>
      </w:divBdr>
    </w:div>
    <w:div w:id="440537246">
      <w:bodyDiv w:val="1"/>
      <w:marLeft w:val="0"/>
      <w:marRight w:val="0"/>
      <w:marTop w:val="0"/>
      <w:marBottom w:val="0"/>
      <w:divBdr>
        <w:top w:val="none" w:sz="0" w:space="0" w:color="auto"/>
        <w:left w:val="none" w:sz="0" w:space="0" w:color="auto"/>
        <w:bottom w:val="none" w:sz="0" w:space="0" w:color="auto"/>
        <w:right w:val="none" w:sz="0" w:space="0" w:color="auto"/>
      </w:divBdr>
    </w:div>
    <w:div w:id="449591489">
      <w:bodyDiv w:val="1"/>
      <w:marLeft w:val="0"/>
      <w:marRight w:val="0"/>
      <w:marTop w:val="0"/>
      <w:marBottom w:val="0"/>
      <w:divBdr>
        <w:top w:val="none" w:sz="0" w:space="0" w:color="auto"/>
        <w:left w:val="none" w:sz="0" w:space="0" w:color="auto"/>
        <w:bottom w:val="none" w:sz="0" w:space="0" w:color="auto"/>
        <w:right w:val="none" w:sz="0" w:space="0" w:color="auto"/>
      </w:divBdr>
    </w:div>
    <w:div w:id="450630775">
      <w:bodyDiv w:val="1"/>
      <w:marLeft w:val="0"/>
      <w:marRight w:val="0"/>
      <w:marTop w:val="0"/>
      <w:marBottom w:val="0"/>
      <w:divBdr>
        <w:top w:val="none" w:sz="0" w:space="0" w:color="auto"/>
        <w:left w:val="none" w:sz="0" w:space="0" w:color="auto"/>
        <w:bottom w:val="none" w:sz="0" w:space="0" w:color="auto"/>
        <w:right w:val="none" w:sz="0" w:space="0" w:color="auto"/>
      </w:divBdr>
    </w:div>
    <w:div w:id="451100565">
      <w:bodyDiv w:val="1"/>
      <w:marLeft w:val="0"/>
      <w:marRight w:val="0"/>
      <w:marTop w:val="0"/>
      <w:marBottom w:val="0"/>
      <w:divBdr>
        <w:top w:val="none" w:sz="0" w:space="0" w:color="auto"/>
        <w:left w:val="none" w:sz="0" w:space="0" w:color="auto"/>
        <w:bottom w:val="none" w:sz="0" w:space="0" w:color="auto"/>
        <w:right w:val="none" w:sz="0" w:space="0" w:color="auto"/>
      </w:divBdr>
    </w:div>
    <w:div w:id="453181499">
      <w:bodyDiv w:val="1"/>
      <w:marLeft w:val="0"/>
      <w:marRight w:val="0"/>
      <w:marTop w:val="0"/>
      <w:marBottom w:val="0"/>
      <w:divBdr>
        <w:top w:val="none" w:sz="0" w:space="0" w:color="auto"/>
        <w:left w:val="none" w:sz="0" w:space="0" w:color="auto"/>
        <w:bottom w:val="none" w:sz="0" w:space="0" w:color="auto"/>
        <w:right w:val="none" w:sz="0" w:space="0" w:color="auto"/>
      </w:divBdr>
    </w:div>
    <w:div w:id="453448868">
      <w:bodyDiv w:val="1"/>
      <w:marLeft w:val="0"/>
      <w:marRight w:val="0"/>
      <w:marTop w:val="0"/>
      <w:marBottom w:val="0"/>
      <w:divBdr>
        <w:top w:val="none" w:sz="0" w:space="0" w:color="auto"/>
        <w:left w:val="none" w:sz="0" w:space="0" w:color="auto"/>
        <w:bottom w:val="none" w:sz="0" w:space="0" w:color="auto"/>
        <w:right w:val="none" w:sz="0" w:space="0" w:color="auto"/>
      </w:divBdr>
    </w:div>
    <w:div w:id="457376286">
      <w:bodyDiv w:val="1"/>
      <w:marLeft w:val="0"/>
      <w:marRight w:val="0"/>
      <w:marTop w:val="0"/>
      <w:marBottom w:val="0"/>
      <w:divBdr>
        <w:top w:val="none" w:sz="0" w:space="0" w:color="auto"/>
        <w:left w:val="none" w:sz="0" w:space="0" w:color="auto"/>
        <w:bottom w:val="none" w:sz="0" w:space="0" w:color="auto"/>
        <w:right w:val="none" w:sz="0" w:space="0" w:color="auto"/>
      </w:divBdr>
    </w:div>
    <w:div w:id="470292149">
      <w:bodyDiv w:val="1"/>
      <w:marLeft w:val="0"/>
      <w:marRight w:val="0"/>
      <w:marTop w:val="0"/>
      <w:marBottom w:val="0"/>
      <w:divBdr>
        <w:top w:val="none" w:sz="0" w:space="0" w:color="auto"/>
        <w:left w:val="none" w:sz="0" w:space="0" w:color="auto"/>
        <w:bottom w:val="none" w:sz="0" w:space="0" w:color="auto"/>
        <w:right w:val="none" w:sz="0" w:space="0" w:color="auto"/>
      </w:divBdr>
    </w:div>
    <w:div w:id="472527753">
      <w:bodyDiv w:val="1"/>
      <w:marLeft w:val="0"/>
      <w:marRight w:val="0"/>
      <w:marTop w:val="0"/>
      <w:marBottom w:val="0"/>
      <w:divBdr>
        <w:top w:val="none" w:sz="0" w:space="0" w:color="auto"/>
        <w:left w:val="none" w:sz="0" w:space="0" w:color="auto"/>
        <w:bottom w:val="none" w:sz="0" w:space="0" w:color="auto"/>
        <w:right w:val="none" w:sz="0" w:space="0" w:color="auto"/>
      </w:divBdr>
    </w:div>
    <w:div w:id="476533449">
      <w:bodyDiv w:val="1"/>
      <w:marLeft w:val="0"/>
      <w:marRight w:val="0"/>
      <w:marTop w:val="0"/>
      <w:marBottom w:val="0"/>
      <w:divBdr>
        <w:top w:val="none" w:sz="0" w:space="0" w:color="auto"/>
        <w:left w:val="none" w:sz="0" w:space="0" w:color="auto"/>
        <w:bottom w:val="none" w:sz="0" w:space="0" w:color="auto"/>
        <w:right w:val="none" w:sz="0" w:space="0" w:color="auto"/>
      </w:divBdr>
      <w:divsChild>
        <w:div w:id="1008871624">
          <w:marLeft w:val="0"/>
          <w:marRight w:val="0"/>
          <w:marTop w:val="0"/>
          <w:marBottom w:val="0"/>
          <w:divBdr>
            <w:top w:val="none" w:sz="0" w:space="0" w:color="auto"/>
            <w:left w:val="none" w:sz="0" w:space="0" w:color="auto"/>
            <w:bottom w:val="none" w:sz="0" w:space="0" w:color="auto"/>
            <w:right w:val="none" w:sz="0" w:space="0" w:color="auto"/>
          </w:divBdr>
        </w:div>
      </w:divsChild>
    </w:div>
    <w:div w:id="477889686">
      <w:bodyDiv w:val="1"/>
      <w:marLeft w:val="0"/>
      <w:marRight w:val="0"/>
      <w:marTop w:val="0"/>
      <w:marBottom w:val="0"/>
      <w:divBdr>
        <w:top w:val="none" w:sz="0" w:space="0" w:color="auto"/>
        <w:left w:val="none" w:sz="0" w:space="0" w:color="auto"/>
        <w:bottom w:val="none" w:sz="0" w:space="0" w:color="auto"/>
        <w:right w:val="none" w:sz="0" w:space="0" w:color="auto"/>
      </w:divBdr>
    </w:div>
    <w:div w:id="487748352">
      <w:bodyDiv w:val="1"/>
      <w:marLeft w:val="0"/>
      <w:marRight w:val="0"/>
      <w:marTop w:val="0"/>
      <w:marBottom w:val="0"/>
      <w:divBdr>
        <w:top w:val="none" w:sz="0" w:space="0" w:color="auto"/>
        <w:left w:val="none" w:sz="0" w:space="0" w:color="auto"/>
        <w:bottom w:val="none" w:sz="0" w:space="0" w:color="auto"/>
        <w:right w:val="none" w:sz="0" w:space="0" w:color="auto"/>
      </w:divBdr>
    </w:div>
    <w:div w:id="488182222">
      <w:bodyDiv w:val="1"/>
      <w:marLeft w:val="0"/>
      <w:marRight w:val="0"/>
      <w:marTop w:val="0"/>
      <w:marBottom w:val="0"/>
      <w:divBdr>
        <w:top w:val="none" w:sz="0" w:space="0" w:color="auto"/>
        <w:left w:val="none" w:sz="0" w:space="0" w:color="auto"/>
        <w:bottom w:val="none" w:sz="0" w:space="0" w:color="auto"/>
        <w:right w:val="none" w:sz="0" w:space="0" w:color="auto"/>
      </w:divBdr>
    </w:div>
    <w:div w:id="488330465">
      <w:bodyDiv w:val="1"/>
      <w:marLeft w:val="0"/>
      <w:marRight w:val="0"/>
      <w:marTop w:val="0"/>
      <w:marBottom w:val="0"/>
      <w:divBdr>
        <w:top w:val="none" w:sz="0" w:space="0" w:color="auto"/>
        <w:left w:val="none" w:sz="0" w:space="0" w:color="auto"/>
        <w:bottom w:val="none" w:sz="0" w:space="0" w:color="auto"/>
        <w:right w:val="none" w:sz="0" w:space="0" w:color="auto"/>
      </w:divBdr>
    </w:div>
    <w:div w:id="491455216">
      <w:bodyDiv w:val="1"/>
      <w:marLeft w:val="0"/>
      <w:marRight w:val="0"/>
      <w:marTop w:val="0"/>
      <w:marBottom w:val="0"/>
      <w:divBdr>
        <w:top w:val="none" w:sz="0" w:space="0" w:color="auto"/>
        <w:left w:val="none" w:sz="0" w:space="0" w:color="auto"/>
        <w:bottom w:val="none" w:sz="0" w:space="0" w:color="auto"/>
        <w:right w:val="none" w:sz="0" w:space="0" w:color="auto"/>
      </w:divBdr>
    </w:div>
    <w:div w:id="493763901">
      <w:bodyDiv w:val="1"/>
      <w:marLeft w:val="0"/>
      <w:marRight w:val="0"/>
      <w:marTop w:val="0"/>
      <w:marBottom w:val="0"/>
      <w:divBdr>
        <w:top w:val="none" w:sz="0" w:space="0" w:color="auto"/>
        <w:left w:val="none" w:sz="0" w:space="0" w:color="auto"/>
        <w:bottom w:val="none" w:sz="0" w:space="0" w:color="auto"/>
        <w:right w:val="none" w:sz="0" w:space="0" w:color="auto"/>
      </w:divBdr>
    </w:div>
    <w:div w:id="494732046">
      <w:bodyDiv w:val="1"/>
      <w:marLeft w:val="0"/>
      <w:marRight w:val="0"/>
      <w:marTop w:val="0"/>
      <w:marBottom w:val="0"/>
      <w:divBdr>
        <w:top w:val="none" w:sz="0" w:space="0" w:color="auto"/>
        <w:left w:val="none" w:sz="0" w:space="0" w:color="auto"/>
        <w:bottom w:val="none" w:sz="0" w:space="0" w:color="auto"/>
        <w:right w:val="none" w:sz="0" w:space="0" w:color="auto"/>
      </w:divBdr>
    </w:div>
    <w:div w:id="506290245">
      <w:bodyDiv w:val="1"/>
      <w:marLeft w:val="0"/>
      <w:marRight w:val="0"/>
      <w:marTop w:val="0"/>
      <w:marBottom w:val="0"/>
      <w:divBdr>
        <w:top w:val="none" w:sz="0" w:space="0" w:color="auto"/>
        <w:left w:val="none" w:sz="0" w:space="0" w:color="auto"/>
        <w:bottom w:val="none" w:sz="0" w:space="0" w:color="auto"/>
        <w:right w:val="none" w:sz="0" w:space="0" w:color="auto"/>
      </w:divBdr>
    </w:div>
    <w:div w:id="506410295">
      <w:bodyDiv w:val="1"/>
      <w:marLeft w:val="0"/>
      <w:marRight w:val="0"/>
      <w:marTop w:val="0"/>
      <w:marBottom w:val="0"/>
      <w:divBdr>
        <w:top w:val="none" w:sz="0" w:space="0" w:color="auto"/>
        <w:left w:val="none" w:sz="0" w:space="0" w:color="auto"/>
        <w:bottom w:val="none" w:sz="0" w:space="0" w:color="auto"/>
        <w:right w:val="none" w:sz="0" w:space="0" w:color="auto"/>
      </w:divBdr>
    </w:div>
    <w:div w:id="508720177">
      <w:bodyDiv w:val="1"/>
      <w:marLeft w:val="0"/>
      <w:marRight w:val="0"/>
      <w:marTop w:val="0"/>
      <w:marBottom w:val="0"/>
      <w:divBdr>
        <w:top w:val="none" w:sz="0" w:space="0" w:color="auto"/>
        <w:left w:val="none" w:sz="0" w:space="0" w:color="auto"/>
        <w:bottom w:val="none" w:sz="0" w:space="0" w:color="auto"/>
        <w:right w:val="none" w:sz="0" w:space="0" w:color="auto"/>
      </w:divBdr>
    </w:div>
    <w:div w:id="510684792">
      <w:bodyDiv w:val="1"/>
      <w:marLeft w:val="0"/>
      <w:marRight w:val="0"/>
      <w:marTop w:val="0"/>
      <w:marBottom w:val="0"/>
      <w:divBdr>
        <w:top w:val="none" w:sz="0" w:space="0" w:color="auto"/>
        <w:left w:val="none" w:sz="0" w:space="0" w:color="auto"/>
        <w:bottom w:val="none" w:sz="0" w:space="0" w:color="auto"/>
        <w:right w:val="none" w:sz="0" w:space="0" w:color="auto"/>
      </w:divBdr>
      <w:divsChild>
        <w:div w:id="456417050">
          <w:marLeft w:val="0"/>
          <w:marRight w:val="0"/>
          <w:marTop w:val="0"/>
          <w:marBottom w:val="0"/>
          <w:divBdr>
            <w:top w:val="single" w:sz="8" w:space="6" w:color="auto"/>
            <w:left w:val="single" w:sz="8" w:space="6" w:color="auto"/>
            <w:bottom w:val="single" w:sz="8" w:space="6" w:color="auto"/>
            <w:right w:val="single" w:sz="8" w:space="6" w:color="auto"/>
          </w:divBdr>
        </w:div>
        <w:div w:id="170534364">
          <w:marLeft w:val="0"/>
          <w:marRight w:val="0"/>
          <w:marTop w:val="0"/>
          <w:marBottom w:val="0"/>
          <w:divBdr>
            <w:top w:val="single" w:sz="8" w:space="6" w:color="auto"/>
            <w:left w:val="single" w:sz="8" w:space="6" w:color="auto"/>
            <w:bottom w:val="single" w:sz="8" w:space="6" w:color="auto"/>
            <w:right w:val="single" w:sz="8" w:space="6" w:color="auto"/>
          </w:divBdr>
        </w:div>
        <w:div w:id="233516391">
          <w:marLeft w:val="0"/>
          <w:marRight w:val="0"/>
          <w:marTop w:val="0"/>
          <w:marBottom w:val="0"/>
          <w:divBdr>
            <w:top w:val="single" w:sz="8" w:space="6" w:color="auto"/>
            <w:left w:val="single" w:sz="8" w:space="6" w:color="auto"/>
            <w:bottom w:val="single" w:sz="8" w:space="6" w:color="auto"/>
            <w:right w:val="single" w:sz="8" w:space="6" w:color="auto"/>
          </w:divBdr>
        </w:div>
      </w:divsChild>
    </w:div>
    <w:div w:id="512064820">
      <w:bodyDiv w:val="1"/>
      <w:marLeft w:val="0"/>
      <w:marRight w:val="0"/>
      <w:marTop w:val="0"/>
      <w:marBottom w:val="0"/>
      <w:divBdr>
        <w:top w:val="none" w:sz="0" w:space="0" w:color="auto"/>
        <w:left w:val="none" w:sz="0" w:space="0" w:color="auto"/>
        <w:bottom w:val="none" w:sz="0" w:space="0" w:color="auto"/>
        <w:right w:val="none" w:sz="0" w:space="0" w:color="auto"/>
      </w:divBdr>
    </w:div>
    <w:div w:id="516306583">
      <w:bodyDiv w:val="1"/>
      <w:marLeft w:val="0"/>
      <w:marRight w:val="0"/>
      <w:marTop w:val="0"/>
      <w:marBottom w:val="0"/>
      <w:divBdr>
        <w:top w:val="none" w:sz="0" w:space="0" w:color="auto"/>
        <w:left w:val="none" w:sz="0" w:space="0" w:color="auto"/>
        <w:bottom w:val="none" w:sz="0" w:space="0" w:color="auto"/>
        <w:right w:val="none" w:sz="0" w:space="0" w:color="auto"/>
      </w:divBdr>
    </w:div>
    <w:div w:id="518277789">
      <w:bodyDiv w:val="1"/>
      <w:marLeft w:val="0"/>
      <w:marRight w:val="0"/>
      <w:marTop w:val="0"/>
      <w:marBottom w:val="0"/>
      <w:divBdr>
        <w:top w:val="none" w:sz="0" w:space="0" w:color="auto"/>
        <w:left w:val="none" w:sz="0" w:space="0" w:color="auto"/>
        <w:bottom w:val="none" w:sz="0" w:space="0" w:color="auto"/>
        <w:right w:val="none" w:sz="0" w:space="0" w:color="auto"/>
      </w:divBdr>
    </w:div>
    <w:div w:id="519399283">
      <w:bodyDiv w:val="1"/>
      <w:marLeft w:val="0"/>
      <w:marRight w:val="0"/>
      <w:marTop w:val="0"/>
      <w:marBottom w:val="0"/>
      <w:divBdr>
        <w:top w:val="none" w:sz="0" w:space="0" w:color="auto"/>
        <w:left w:val="none" w:sz="0" w:space="0" w:color="auto"/>
        <w:bottom w:val="none" w:sz="0" w:space="0" w:color="auto"/>
        <w:right w:val="none" w:sz="0" w:space="0" w:color="auto"/>
      </w:divBdr>
    </w:div>
    <w:div w:id="520974787">
      <w:bodyDiv w:val="1"/>
      <w:marLeft w:val="0"/>
      <w:marRight w:val="0"/>
      <w:marTop w:val="0"/>
      <w:marBottom w:val="0"/>
      <w:divBdr>
        <w:top w:val="none" w:sz="0" w:space="0" w:color="auto"/>
        <w:left w:val="none" w:sz="0" w:space="0" w:color="auto"/>
        <w:bottom w:val="none" w:sz="0" w:space="0" w:color="auto"/>
        <w:right w:val="none" w:sz="0" w:space="0" w:color="auto"/>
      </w:divBdr>
    </w:div>
    <w:div w:id="521171552">
      <w:bodyDiv w:val="1"/>
      <w:marLeft w:val="0"/>
      <w:marRight w:val="0"/>
      <w:marTop w:val="0"/>
      <w:marBottom w:val="0"/>
      <w:divBdr>
        <w:top w:val="none" w:sz="0" w:space="0" w:color="auto"/>
        <w:left w:val="none" w:sz="0" w:space="0" w:color="auto"/>
        <w:bottom w:val="none" w:sz="0" w:space="0" w:color="auto"/>
        <w:right w:val="none" w:sz="0" w:space="0" w:color="auto"/>
      </w:divBdr>
      <w:divsChild>
        <w:div w:id="1192181171">
          <w:marLeft w:val="0"/>
          <w:marRight w:val="0"/>
          <w:marTop w:val="0"/>
          <w:marBottom w:val="0"/>
          <w:divBdr>
            <w:top w:val="none" w:sz="0" w:space="0" w:color="auto"/>
            <w:left w:val="none" w:sz="0" w:space="0" w:color="auto"/>
            <w:bottom w:val="none" w:sz="0" w:space="0" w:color="auto"/>
            <w:right w:val="none" w:sz="0" w:space="0" w:color="auto"/>
          </w:divBdr>
        </w:div>
      </w:divsChild>
    </w:div>
    <w:div w:id="527762652">
      <w:bodyDiv w:val="1"/>
      <w:marLeft w:val="0"/>
      <w:marRight w:val="0"/>
      <w:marTop w:val="0"/>
      <w:marBottom w:val="0"/>
      <w:divBdr>
        <w:top w:val="none" w:sz="0" w:space="0" w:color="auto"/>
        <w:left w:val="none" w:sz="0" w:space="0" w:color="auto"/>
        <w:bottom w:val="none" w:sz="0" w:space="0" w:color="auto"/>
        <w:right w:val="none" w:sz="0" w:space="0" w:color="auto"/>
      </w:divBdr>
    </w:div>
    <w:div w:id="528956011">
      <w:bodyDiv w:val="1"/>
      <w:marLeft w:val="0"/>
      <w:marRight w:val="0"/>
      <w:marTop w:val="0"/>
      <w:marBottom w:val="0"/>
      <w:divBdr>
        <w:top w:val="none" w:sz="0" w:space="0" w:color="auto"/>
        <w:left w:val="none" w:sz="0" w:space="0" w:color="auto"/>
        <w:bottom w:val="none" w:sz="0" w:space="0" w:color="auto"/>
        <w:right w:val="none" w:sz="0" w:space="0" w:color="auto"/>
      </w:divBdr>
      <w:divsChild>
        <w:div w:id="521163482">
          <w:marLeft w:val="0"/>
          <w:marRight w:val="0"/>
          <w:marTop w:val="180"/>
          <w:marBottom w:val="180"/>
          <w:divBdr>
            <w:top w:val="none" w:sz="0" w:space="0" w:color="auto"/>
            <w:left w:val="none" w:sz="0" w:space="0" w:color="auto"/>
            <w:bottom w:val="none" w:sz="0" w:space="0" w:color="auto"/>
            <w:right w:val="none" w:sz="0" w:space="0" w:color="auto"/>
          </w:divBdr>
          <w:divsChild>
            <w:div w:id="1516652903">
              <w:marLeft w:val="0"/>
              <w:marRight w:val="0"/>
              <w:marTop w:val="0"/>
              <w:marBottom w:val="0"/>
              <w:divBdr>
                <w:top w:val="none" w:sz="0" w:space="0" w:color="auto"/>
                <w:left w:val="none" w:sz="0" w:space="0" w:color="auto"/>
                <w:bottom w:val="none" w:sz="0" w:space="0" w:color="auto"/>
                <w:right w:val="none" w:sz="0" w:space="0" w:color="auto"/>
              </w:divBdr>
              <w:divsChild>
                <w:div w:id="73552157">
                  <w:marLeft w:val="0"/>
                  <w:marRight w:val="0"/>
                  <w:marTop w:val="0"/>
                  <w:marBottom w:val="0"/>
                  <w:divBdr>
                    <w:top w:val="none" w:sz="0" w:space="0" w:color="auto"/>
                    <w:left w:val="none" w:sz="0" w:space="0" w:color="auto"/>
                    <w:bottom w:val="none" w:sz="0" w:space="0" w:color="auto"/>
                    <w:right w:val="none" w:sz="0" w:space="0" w:color="auto"/>
                  </w:divBdr>
                  <w:divsChild>
                    <w:div w:id="2036690281">
                      <w:marLeft w:val="0"/>
                      <w:marRight w:val="0"/>
                      <w:marTop w:val="0"/>
                      <w:marBottom w:val="0"/>
                      <w:divBdr>
                        <w:top w:val="none" w:sz="0" w:space="0" w:color="auto"/>
                        <w:left w:val="none" w:sz="0" w:space="0" w:color="auto"/>
                        <w:bottom w:val="none" w:sz="0" w:space="0" w:color="auto"/>
                        <w:right w:val="none" w:sz="0" w:space="0" w:color="auto"/>
                      </w:divBdr>
                      <w:divsChild>
                        <w:div w:id="84621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6238759">
      <w:bodyDiv w:val="1"/>
      <w:marLeft w:val="0"/>
      <w:marRight w:val="0"/>
      <w:marTop w:val="0"/>
      <w:marBottom w:val="0"/>
      <w:divBdr>
        <w:top w:val="none" w:sz="0" w:space="0" w:color="auto"/>
        <w:left w:val="none" w:sz="0" w:space="0" w:color="auto"/>
        <w:bottom w:val="none" w:sz="0" w:space="0" w:color="auto"/>
        <w:right w:val="none" w:sz="0" w:space="0" w:color="auto"/>
      </w:divBdr>
    </w:div>
    <w:div w:id="537396886">
      <w:bodyDiv w:val="1"/>
      <w:marLeft w:val="0"/>
      <w:marRight w:val="0"/>
      <w:marTop w:val="0"/>
      <w:marBottom w:val="0"/>
      <w:divBdr>
        <w:top w:val="none" w:sz="0" w:space="0" w:color="auto"/>
        <w:left w:val="none" w:sz="0" w:space="0" w:color="auto"/>
        <w:bottom w:val="none" w:sz="0" w:space="0" w:color="auto"/>
        <w:right w:val="none" w:sz="0" w:space="0" w:color="auto"/>
      </w:divBdr>
    </w:div>
    <w:div w:id="550269403">
      <w:bodyDiv w:val="1"/>
      <w:marLeft w:val="0"/>
      <w:marRight w:val="0"/>
      <w:marTop w:val="0"/>
      <w:marBottom w:val="0"/>
      <w:divBdr>
        <w:top w:val="none" w:sz="0" w:space="0" w:color="auto"/>
        <w:left w:val="none" w:sz="0" w:space="0" w:color="auto"/>
        <w:bottom w:val="none" w:sz="0" w:space="0" w:color="auto"/>
        <w:right w:val="none" w:sz="0" w:space="0" w:color="auto"/>
      </w:divBdr>
    </w:div>
    <w:div w:id="559364620">
      <w:bodyDiv w:val="1"/>
      <w:marLeft w:val="0"/>
      <w:marRight w:val="0"/>
      <w:marTop w:val="0"/>
      <w:marBottom w:val="0"/>
      <w:divBdr>
        <w:top w:val="none" w:sz="0" w:space="0" w:color="auto"/>
        <w:left w:val="none" w:sz="0" w:space="0" w:color="auto"/>
        <w:bottom w:val="none" w:sz="0" w:space="0" w:color="auto"/>
        <w:right w:val="none" w:sz="0" w:space="0" w:color="auto"/>
      </w:divBdr>
    </w:div>
    <w:div w:id="559680539">
      <w:bodyDiv w:val="1"/>
      <w:marLeft w:val="0"/>
      <w:marRight w:val="0"/>
      <w:marTop w:val="0"/>
      <w:marBottom w:val="0"/>
      <w:divBdr>
        <w:top w:val="none" w:sz="0" w:space="0" w:color="auto"/>
        <w:left w:val="none" w:sz="0" w:space="0" w:color="auto"/>
        <w:bottom w:val="none" w:sz="0" w:space="0" w:color="auto"/>
        <w:right w:val="none" w:sz="0" w:space="0" w:color="auto"/>
      </w:divBdr>
      <w:divsChild>
        <w:div w:id="384331858">
          <w:marLeft w:val="0"/>
          <w:marRight w:val="0"/>
          <w:marTop w:val="0"/>
          <w:marBottom w:val="0"/>
          <w:divBdr>
            <w:top w:val="none" w:sz="0" w:space="0" w:color="auto"/>
            <w:left w:val="none" w:sz="0" w:space="0" w:color="auto"/>
            <w:bottom w:val="none" w:sz="0" w:space="0" w:color="auto"/>
            <w:right w:val="none" w:sz="0" w:space="0" w:color="auto"/>
          </w:divBdr>
        </w:div>
      </w:divsChild>
    </w:div>
    <w:div w:id="560143658">
      <w:bodyDiv w:val="1"/>
      <w:marLeft w:val="0"/>
      <w:marRight w:val="0"/>
      <w:marTop w:val="0"/>
      <w:marBottom w:val="0"/>
      <w:divBdr>
        <w:top w:val="none" w:sz="0" w:space="0" w:color="auto"/>
        <w:left w:val="none" w:sz="0" w:space="0" w:color="auto"/>
        <w:bottom w:val="none" w:sz="0" w:space="0" w:color="auto"/>
        <w:right w:val="none" w:sz="0" w:space="0" w:color="auto"/>
      </w:divBdr>
    </w:div>
    <w:div w:id="561185552">
      <w:bodyDiv w:val="1"/>
      <w:marLeft w:val="0"/>
      <w:marRight w:val="0"/>
      <w:marTop w:val="0"/>
      <w:marBottom w:val="0"/>
      <w:divBdr>
        <w:top w:val="none" w:sz="0" w:space="0" w:color="auto"/>
        <w:left w:val="none" w:sz="0" w:space="0" w:color="auto"/>
        <w:bottom w:val="none" w:sz="0" w:space="0" w:color="auto"/>
        <w:right w:val="none" w:sz="0" w:space="0" w:color="auto"/>
      </w:divBdr>
    </w:div>
    <w:div w:id="565648150">
      <w:bodyDiv w:val="1"/>
      <w:marLeft w:val="0"/>
      <w:marRight w:val="0"/>
      <w:marTop w:val="0"/>
      <w:marBottom w:val="0"/>
      <w:divBdr>
        <w:top w:val="none" w:sz="0" w:space="0" w:color="auto"/>
        <w:left w:val="none" w:sz="0" w:space="0" w:color="auto"/>
        <w:bottom w:val="none" w:sz="0" w:space="0" w:color="auto"/>
        <w:right w:val="none" w:sz="0" w:space="0" w:color="auto"/>
      </w:divBdr>
    </w:div>
    <w:div w:id="568416831">
      <w:bodyDiv w:val="1"/>
      <w:marLeft w:val="0"/>
      <w:marRight w:val="0"/>
      <w:marTop w:val="0"/>
      <w:marBottom w:val="0"/>
      <w:divBdr>
        <w:top w:val="none" w:sz="0" w:space="0" w:color="auto"/>
        <w:left w:val="none" w:sz="0" w:space="0" w:color="auto"/>
        <w:bottom w:val="none" w:sz="0" w:space="0" w:color="auto"/>
        <w:right w:val="none" w:sz="0" w:space="0" w:color="auto"/>
      </w:divBdr>
    </w:div>
    <w:div w:id="568656745">
      <w:bodyDiv w:val="1"/>
      <w:marLeft w:val="0"/>
      <w:marRight w:val="0"/>
      <w:marTop w:val="0"/>
      <w:marBottom w:val="0"/>
      <w:divBdr>
        <w:top w:val="none" w:sz="0" w:space="0" w:color="auto"/>
        <w:left w:val="none" w:sz="0" w:space="0" w:color="auto"/>
        <w:bottom w:val="none" w:sz="0" w:space="0" w:color="auto"/>
        <w:right w:val="none" w:sz="0" w:space="0" w:color="auto"/>
      </w:divBdr>
    </w:div>
    <w:div w:id="571738551">
      <w:bodyDiv w:val="1"/>
      <w:marLeft w:val="0"/>
      <w:marRight w:val="0"/>
      <w:marTop w:val="0"/>
      <w:marBottom w:val="0"/>
      <w:divBdr>
        <w:top w:val="none" w:sz="0" w:space="0" w:color="auto"/>
        <w:left w:val="none" w:sz="0" w:space="0" w:color="auto"/>
        <w:bottom w:val="none" w:sz="0" w:space="0" w:color="auto"/>
        <w:right w:val="none" w:sz="0" w:space="0" w:color="auto"/>
      </w:divBdr>
    </w:div>
    <w:div w:id="573928060">
      <w:bodyDiv w:val="1"/>
      <w:marLeft w:val="0"/>
      <w:marRight w:val="0"/>
      <w:marTop w:val="0"/>
      <w:marBottom w:val="0"/>
      <w:divBdr>
        <w:top w:val="none" w:sz="0" w:space="0" w:color="auto"/>
        <w:left w:val="none" w:sz="0" w:space="0" w:color="auto"/>
        <w:bottom w:val="none" w:sz="0" w:space="0" w:color="auto"/>
        <w:right w:val="none" w:sz="0" w:space="0" w:color="auto"/>
      </w:divBdr>
    </w:div>
    <w:div w:id="574436522">
      <w:bodyDiv w:val="1"/>
      <w:marLeft w:val="0"/>
      <w:marRight w:val="0"/>
      <w:marTop w:val="0"/>
      <w:marBottom w:val="0"/>
      <w:divBdr>
        <w:top w:val="none" w:sz="0" w:space="0" w:color="auto"/>
        <w:left w:val="none" w:sz="0" w:space="0" w:color="auto"/>
        <w:bottom w:val="none" w:sz="0" w:space="0" w:color="auto"/>
        <w:right w:val="none" w:sz="0" w:space="0" w:color="auto"/>
      </w:divBdr>
    </w:div>
    <w:div w:id="577176588">
      <w:bodyDiv w:val="1"/>
      <w:marLeft w:val="0"/>
      <w:marRight w:val="0"/>
      <w:marTop w:val="0"/>
      <w:marBottom w:val="0"/>
      <w:divBdr>
        <w:top w:val="none" w:sz="0" w:space="0" w:color="auto"/>
        <w:left w:val="none" w:sz="0" w:space="0" w:color="auto"/>
        <w:bottom w:val="none" w:sz="0" w:space="0" w:color="auto"/>
        <w:right w:val="none" w:sz="0" w:space="0" w:color="auto"/>
      </w:divBdr>
    </w:div>
    <w:div w:id="579874958">
      <w:bodyDiv w:val="1"/>
      <w:marLeft w:val="0"/>
      <w:marRight w:val="0"/>
      <w:marTop w:val="0"/>
      <w:marBottom w:val="0"/>
      <w:divBdr>
        <w:top w:val="none" w:sz="0" w:space="0" w:color="auto"/>
        <w:left w:val="none" w:sz="0" w:space="0" w:color="auto"/>
        <w:bottom w:val="none" w:sz="0" w:space="0" w:color="auto"/>
        <w:right w:val="none" w:sz="0" w:space="0" w:color="auto"/>
      </w:divBdr>
    </w:div>
    <w:div w:id="580874888">
      <w:bodyDiv w:val="1"/>
      <w:marLeft w:val="0"/>
      <w:marRight w:val="0"/>
      <w:marTop w:val="0"/>
      <w:marBottom w:val="0"/>
      <w:divBdr>
        <w:top w:val="none" w:sz="0" w:space="0" w:color="auto"/>
        <w:left w:val="none" w:sz="0" w:space="0" w:color="auto"/>
        <w:bottom w:val="none" w:sz="0" w:space="0" w:color="auto"/>
        <w:right w:val="none" w:sz="0" w:space="0" w:color="auto"/>
      </w:divBdr>
    </w:div>
    <w:div w:id="581330219">
      <w:bodyDiv w:val="1"/>
      <w:marLeft w:val="0"/>
      <w:marRight w:val="0"/>
      <w:marTop w:val="0"/>
      <w:marBottom w:val="0"/>
      <w:divBdr>
        <w:top w:val="none" w:sz="0" w:space="0" w:color="auto"/>
        <w:left w:val="none" w:sz="0" w:space="0" w:color="auto"/>
        <w:bottom w:val="none" w:sz="0" w:space="0" w:color="auto"/>
        <w:right w:val="none" w:sz="0" w:space="0" w:color="auto"/>
      </w:divBdr>
      <w:divsChild>
        <w:div w:id="1149908805">
          <w:marLeft w:val="0"/>
          <w:marRight w:val="0"/>
          <w:marTop w:val="0"/>
          <w:marBottom w:val="0"/>
          <w:divBdr>
            <w:top w:val="none" w:sz="0" w:space="0" w:color="auto"/>
            <w:left w:val="none" w:sz="0" w:space="0" w:color="auto"/>
            <w:bottom w:val="none" w:sz="0" w:space="0" w:color="auto"/>
            <w:right w:val="none" w:sz="0" w:space="0" w:color="auto"/>
          </w:divBdr>
        </w:div>
        <w:div w:id="1468084892">
          <w:marLeft w:val="0"/>
          <w:marRight w:val="0"/>
          <w:marTop w:val="0"/>
          <w:marBottom w:val="0"/>
          <w:divBdr>
            <w:top w:val="none" w:sz="0" w:space="0" w:color="auto"/>
            <w:left w:val="none" w:sz="0" w:space="0" w:color="auto"/>
            <w:bottom w:val="none" w:sz="0" w:space="0" w:color="auto"/>
            <w:right w:val="none" w:sz="0" w:space="0" w:color="auto"/>
          </w:divBdr>
        </w:div>
        <w:div w:id="1256209680">
          <w:marLeft w:val="0"/>
          <w:marRight w:val="0"/>
          <w:marTop w:val="0"/>
          <w:marBottom w:val="0"/>
          <w:divBdr>
            <w:top w:val="none" w:sz="0" w:space="0" w:color="auto"/>
            <w:left w:val="none" w:sz="0" w:space="0" w:color="auto"/>
            <w:bottom w:val="none" w:sz="0" w:space="0" w:color="auto"/>
            <w:right w:val="none" w:sz="0" w:space="0" w:color="auto"/>
          </w:divBdr>
          <w:divsChild>
            <w:div w:id="811336336">
              <w:marLeft w:val="0"/>
              <w:marRight w:val="0"/>
              <w:marTop w:val="0"/>
              <w:marBottom w:val="0"/>
              <w:divBdr>
                <w:top w:val="none" w:sz="0" w:space="0" w:color="auto"/>
                <w:left w:val="none" w:sz="0" w:space="0" w:color="auto"/>
                <w:bottom w:val="none" w:sz="0" w:space="0" w:color="auto"/>
                <w:right w:val="none" w:sz="0" w:space="0" w:color="auto"/>
              </w:divBdr>
              <w:divsChild>
                <w:div w:id="1452895384">
                  <w:marLeft w:val="0"/>
                  <w:marRight w:val="0"/>
                  <w:marTop w:val="0"/>
                  <w:marBottom w:val="0"/>
                  <w:divBdr>
                    <w:top w:val="none" w:sz="0" w:space="0" w:color="auto"/>
                    <w:left w:val="none" w:sz="0" w:space="0" w:color="auto"/>
                    <w:bottom w:val="none" w:sz="0" w:space="0" w:color="auto"/>
                    <w:right w:val="none" w:sz="0" w:space="0" w:color="auto"/>
                  </w:divBdr>
                  <w:divsChild>
                    <w:div w:id="670766100">
                      <w:marLeft w:val="0"/>
                      <w:marRight w:val="0"/>
                      <w:marTop w:val="0"/>
                      <w:marBottom w:val="0"/>
                      <w:divBdr>
                        <w:top w:val="none" w:sz="0" w:space="0" w:color="auto"/>
                        <w:left w:val="none" w:sz="0" w:space="0" w:color="auto"/>
                        <w:bottom w:val="none" w:sz="0" w:space="0" w:color="auto"/>
                        <w:right w:val="none" w:sz="0" w:space="0" w:color="auto"/>
                      </w:divBdr>
                      <w:divsChild>
                        <w:div w:id="46427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853277">
          <w:marLeft w:val="0"/>
          <w:marRight w:val="0"/>
          <w:marTop w:val="0"/>
          <w:marBottom w:val="0"/>
          <w:divBdr>
            <w:top w:val="none" w:sz="0" w:space="0" w:color="auto"/>
            <w:left w:val="none" w:sz="0" w:space="0" w:color="auto"/>
            <w:bottom w:val="none" w:sz="0" w:space="0" w:color="auto"/>
            <w:right w:val="none" w:sz="0" w:space="0" w:color="auto"/>
          </w:divBdr>
          <w:divsChild>
            <w:div w:id="316690662">
              <w:marLeft w:val="0"/>
              <w:marRight w:val="0"/>
              <w:marTop w:val="0"/>
              <w:marBottom w:val="0"/>
              <w:divBdr>
                <w:top w:val="none" w:sz="0" w:space="0" w:color="auto"/>
                <w:left w:val="none" w:sz="0" w:space="0" w:color="auto"/>
                <w:bottom w:val="none" w:sz="0" w:space="0" w:color="auto"/>
                <w:right w:val="none" w:sz="0" w:space="0" w:color="auto"/>
              </w:divBdr>
              <w:divsChild>
                <w:div w:id="386806464">
                  <w:marLeft w:val="0"/>
                  <w:marRight w:val="0"/>
                  <w:marTop w:val="0"/>
                  <w:marBottom w:val="0"/>
                  <w:divBdr>
                    <w:top w:val="none" w:sz="0" w:space="0" w:color="auto"/>
                    <w:left w:val="none" w:sz="0" w:space="0" w:color="auto"/>
                    <w:bottom w:val="none" w:sz="0" w:space="0" w:color="auto"/>
                    <w:right w:val="none" w:sz="0" w:space="0" w:color="auto"/>
                  </w:divBdr>
                  <w:divsChild>
                    <w:div w:id="951714256">
                      <w:marLeft w:val="0"/>
                      <w:marRight w:val="0"/>
                      <w:marTop w:val="0"/>
                      <w:marBottom w:val="0"/>
                      <w:divBdr>
                        <w:top w:val="none" w:sz="0" w:space="0" w:color="auto"/>
                        <w:left w:val="none" w:sz="0" w:space="0" w:color="auto"/>
                        <w:bottom w:val="none" w:sz="0" w:space="0" w:color="auto"/>
                        <w:right w:val="none" w:sz="0" w:space="0" w:color="auto"/>
                      </w:divBdr>
                      <w:divsChild>
                        <w:div w:id="47533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6159792">
      <w:bodyDiv w:val="1"/>
      <w:marLeft w:val="0"/>
      <w:marRight w:val="0"/>
      <w:marTop w:val="0"/>
      <w:marBottom w:val="0"/>
      <w:divBdr>
        <w:top w:val="none" w:sz="0" w:space="0" w:color="auto"/>
        <w:left w:val="none" w:sz="0" w:space="0" w:color="auto"/>
        <w:bottom w:val="none" w:sz="0" w:space="0" w:color="auto"/>
        <w:right w:val="none" w:sz="0" w:space="0" w:color="auto"/>
      </w:divBdr>
      <w:divsChild>
        <w:div w:id="1701515272">
          <w:marLeft w:val="0"/>
          <w:marRight w:val="0"/>
          <w:marTop w:val="0"/>
          <w:marBottom w:val="0"/>
          <w:divBdr>
            <w:top w:val="single" w:sz="8" w:space="6" w:color="auto"/>
            <w:left w:val="single" w:sz="8" w:space="6" w:color="auto"/>
            <w:bottom w:val="single" w:sz="8" w:space="6" w:color="auto"/>
            <w:right w:val="single" w:sz="8" w:space="6" w:color="auto"/>
          </w:divBdr>
        </w:div>
        <w:div w:id="575865634">
          <w:marLeft w:val="0"/>
          <w:marRight w:val="0"/>
          <w:marTop w:val="0"/>
          <w:marBottom w:val="0"/>
          <w:divBdr>
            <w:top w:val="single" w:sz="8" w:space="6" w:color="auto"/>
            <w:left w:val="single" w:sz="8" w:space="6" w:color="auto"/>
            <w:bottom w:val="single" w:sz="8" w:space="6" w:color="auto"/>
            <w:right w:val="single" w:sz="8" w:space="6" w:color="auto"/>
          </w:divBdr>
        </w:div>
        <w:div w:id="1153987681">
          <w:marLeft w:val="0"/>
          <w:marRight w:val="0"/>
          <w:marTop w:val="0"/>
          <w:marBottom w:val="0"/>
          <w:divBdr>
            <w:top w:val="single" w:sz="8" w:space="6" w:color="auto"/>
            <w:left w:val="single" w:sz="8" w:space="6" w:color="auto"/>
            <w:bottom w:val="single" w:sz="8" w:space="6" w:color="auto"/>
            <w:right w:val="single" w:sz="8" w:space="6" w:color="auto"/>
          </w:divBdr>
        </w:div>
        <w:div w:id="1412432573">
          <w:marLeft w:val="0"/>
          <w:marRight w:val="0"/>
          <w:marTop w:val="0"/>
          <w:marBottom w:val="0"/>
          <w:divBdr>
            <w:top w:val="single" w:sz="8" w:space="6" w:color="auto"/>
            <w:left w:val="single" w:sz="8" w:space="6" w:color="auto"/>
            <w:bottom w:val="single" w:sz="8" w:space="6" w:color="auto"/>
            <w:right w:val="single" w:sz="8" w:space="6" w:color="auto"/>
          </w:divBdr>
        </w:div>
      </w:divsChild>
    </w:div>
    <w:div w:id="587925172">
      <w:bodyDiv w:val="1"/>
      <w:marLeft w:val="0"/>
      <w:marRight w:val="0"/>
      <w:marTop w:val="0"/>
      <w:marBottom w:val="0"/>
      <w:divBdr>
        <w:top w:val="none" w:sz="0" w:space="0" w:color="auto"/>
        <w:left w:val="none" w:sz="0" w:space="0" w:color="auto"/>
        <w:bottom w:val="none" w:sz="0" w:space="0" w:color="auto"/>
        <w:right w:val="none" w:sz="0" w:space="0" w:color="auto"/>
      </w:divBdr>
    </w:div>
    <w:div w:id="594172354">
      <w:bodyDiv w:val="1"/>
      <w:marLeft w:val="0"/>
      <w:marRight w:val="0"/>
      <w:marTop w:val="0"/>
      <w:marBottom w:val="0"/>
      <w:divBdr>
        <w:top w:val="none" w:sz="0" w:space="0" w:color="auto"/>
        <w:left w:val="none" w:sz="0" w:space="0" w:color="auto"/>
        <w:bottom w:val="none" w:sz="0" w:space="0" w:color="auto"/>
        <w:right w:val="none" w:sz="0" w:space="0" w:color="auto"/>
      </w:divBdr>
    </w:div>
    <w:div w:id="594705586">
      <w:bodyDiv w:val="1"/>
      <w:marLeft w:val="0"/>
      <w:marRight w:val="0"/>
      <w:marTop w:val="0"/>
      <w:marBottom w:val="0"/>
      <w:divBdr>
        <w:top w:val="none" w:sz="0" w:space="0" w:color="auto"/>
        <w:left w:val="none" w:sz="0" w:space="0" w:color="auto"/>
        <w:bottom w:val="none" w:sz="0" w:space="0" w:color="auto"/>
        <w:right w:val="none" w:sz="0" w:space="0" w:color="auto"/>
      </w:divBdr>
    </w:div>
    <w:div w:id="595404137">
      <w:bodyDiv w:val="1"/>
      <w:marLeft w:val="0"/>
      <w:marRight w:val="0"/>
      <w:marTop w:val="0"/>
      <w:marBottom w:val="0"/>
      <w:divBdr>
        <w:top w:val="none" w:sz="0" w:space="0" w:color="auto"/>
        <w:left w:val="none" w:sz="0" w:space="0" w:color="auto"/>
        <w:bottom w:val="none" w:sz="0" w:space="0" w:color="auto"/>
        <w:right w:val="none" w:sz="0" w:space="0" w:color="auto"/>
      </w:divBdr>
    </w:div>
    <w:div w:id="601845051">
      <w:bodyDiv w:val="1"/>
      <w:marLeft w:val="0"/>
      <w:marRight w:val="0"/>
      <w:marTop w:val="0"/>
      <w:marBottom w:val="0"/>
      <w:divBdr>
        <w:top w:val="none" w:sz="0" w:space="0" w:color="auto"/>
        <w:left w:val="none" w:sz="0" w:space="0" w:color="auto"/>
        <w:bottom w:val="none" w:sz="0" w:space="0" w:color="auto"/>
        <w:right w:val="none" w:sz="0" w:space="0" w:color="auto"/>
      </w:divBdr>
    </w:div>
    <w:div w:id="603272251">
      <w:bodyDiv w:val="1"/>
      <w:marLeft w:val="0"/>
      <w:marRight w:val="0"/>
      <w:marTop w:val="0"/>
      <w:marBottom w:val="0"/>
      <w:divBdr>
        <w:top w:val="none" w:sz="0" w:space="0" w:color="auto"/>
        <w:left w:val="none" w:sz="0" w:space="0" w:color="auto"/>
        <w:bottom w:val="none" w:sz="0" w:space="0" w:color="auto"/>
        <w:right w:val="none" w:sz="0" w:space="0" w:color="auto"/>
      </w:divBdr>
    </w:div>
    <w:div w:id="603851957">
      <w:bodyDiv w:val="1"/>
      <w:marLeft w:val="0"/>
      <w:marRight w:val="0"/>
      <w:marTop w:val="0"/>
      <w:marBottom w:val="0"/>
      <w:divBdr>
        <w:top w:val="none" w:sz="0" w:space="0" w:color="auto"/>
        <w:left w:val="none" w:sz="0" w:space="0" w:color="auto"/>
        <w:bottom w:val="none" w:sz="0" w:space="0" w:color="auto"/>
        <w:right w:val="none" w:sz="0" w:space="0" w:color="auto"/>
      </w:divBdr>
    </w:div>
    <w:div w:id="608002678">
      <w:bodyDiv w:val="1"/>
      <w:marLeft w:val="0"/>
      <w:marRight w:val="0"/>
      <w:marTop w:val="0"/>
      <w:marBottom w:val="0"/>
      <w:divBdr>
        <w:top w:val="none" w:sz="0" w:space="0" w:color="auto"/>
        <w:left w:val="none" w:sz="0" w:space="0" w:color="auto"/>
        <w:bottom w:val="none" w:sz="0" w:space="0" w:color="auto"/>
        <w:right w:val="none" w:sz="0" w:space="0" w:color="auto"/>
      </w:divBdr>
    </w:div>
    <w:div w:id="609119368">
      <w:bodyDiv w:val="1"/>
      <w:marLeft w:val="0"/>
      <w:marRight w:val="0"/>
      <w:marTop w:val="0"/>
      <w:marBottom w:val="0"/>
      <w:divBdr>
        <w:top w:val="none" w:sz="0" w:space="0" w:color="auto"/>
        <w:left w:val="none" w:sz="0" w:space="0" w:color="auto"/>
        <w:bottom w:val="none" w:sz="0" w:space="0" w:color="auto"/>
        <w:right w:val="none" w:sz="0" w:space="0" w:color="auto"/>
      </w:divBdr>
    </w:div>
    <w:div w:id="609358294">
      <w:bodyDiv w:val="1"/>
      <w:marLeft w:val="0"/>
      <w:marRight w:val="0"/>
      <w:marTop w:val="0"/>
      <w:marBottom w:val="0"/>
      <w:divBdr>
        <w:top w:val="none" w:sz="0" w:space="0" w:color="auto"/>
        <w:left w:val="none" w:sz="0" w:space="0" w:color="auto"/>
        <w:bottom w:val="none" w:sz="0" w:space="0" w:color="auto"/>
        <w:right w:val="none" w:sz="0" w:space="0" w:color="auto"/>
      </w:divBdr>
    </w:div>
    <w:div w:id="612323315">
      <w:bodyDiv w:val="1"/>
      <w:marLeft w:val="0"/>
      <w:marRight w:val="0"/>
      <w:marTop w:val="0"/>
      <w:marBottom w:val="0"/>
      <w:divBdr>
        <w:top w:val="none" w:sz="0" w:space="0" w:color="auto"/>
        <w:left w:val="none" w:sz="0" w:space="0" w:color="auto"/>
        <w:bottom w:val="none" w:sz="0" w:space="0" w:color="auto"/>
        <w:right w:val="none" w:sz="0" w:space="0" w:color="auto"/>
      </w:divBdr>
      <w:divsChild>
        <w:div w:id="539628349">
          <w:marLeft w:val="0"/>
          <w:marRight w:val="300"/>
          <w:marTop w:val="0"/>
          <w:marBottom w:val="0"/>
          <w:divBdr>
            <w:top w:val="none" w:sz="0" w:space="0" w:color="auto"/>
            <w:left w:val="none" w:sz="0" w:space="0" w:color="auto"/>
            <w:bottom w:val="none" w:sz="0" w:space="0" w:color="auto"/>
            <w:right w:val="none" w:sz="0" w:space="0" w:color="auto"/>
          </w:divBdr>
        </w:div>
      </w:divsChild>
    </w:div>
    <w:div w:id="613440884">
      <w:bodyDiv w:val="1"/>
      <w:marLeft w:val="0"/>
      <w:marRight w:val="0"/>
      <w:marTop w:val="0"/>
      <w:marBottom w:val="0"/>
      <w:divBdr>
        <w:top w:val="none" w:sz="0" w:space="0" w:color="auto"/>
        <w:left w:val="none" w:sz="0" w:space="0" w:color="auto"/>
        <w:bottom w:val="none" w:sz="0" w:space="0" w:color="auto"/>
        <w:right w:val="none" w:sz="0" w:space="0" w:color="auto"/>
      </w:divBdr>
    </w:div>
    <w:div w:id="616566803">
      <w:bodyDiv w:val="1"/>
      <w:marLeft w:val="0"/>
      <w:marRight w:val="0"/>
      <w:marTop w:val="0"/>
      <w:marBottom w:val="0"/>
      <w:divBdr>
        <w:top w:val="none" w:sz="0" w:space="0" w:color="auto"/>
        <w:left w:val="none" w:sz="0" w:space="0" w:color="auto"/>
        <w:bottom w:val="none" w:sz="0" w:space="0" w:color="auto"/>
        <w:right w:val="none" w:sz="0" w:space="0" w:color="auto"/>
      </w:divBdr>
    </w:div>
    <w:div w:id="618298131">
      <w:bodyDiv w:val="1"/>
      <w:marLeft w:val="0"/>
      <w:marRight w:val="0"/>
      <w:marTop w:val="0"/>
      <w:marBottom w:val="0"/>
      <w:divBdr>
        <w:top w:val="none" w:sz="0" w:space="0" w:color="auto"/>
        <w:left w:val="none" w:sz="0" w:space="0" w:color="auto"/>
        <w:bottom w:val="none" w:sz="0" w:space="0" w:color="auto"/>
        <w:right w:val="none" w:sz="0" w:space="0" w:color="auto"/>
      </w:divBdr>
    </w:div>
    <w:div w:id="618800006">
      <w:bodyDiv w:val="1"/>
      <w:marLeft w:val="0"/>
      <w:marRight w:val="0"/>
      <w:marTop w:val="0"/>
      <w:marBottom w:val="0"/>
      <w:divBdr>
        <w:top w:val="none" w:sz="0" w:space="0" w:color="auto"/>
        <w:left w:val="none" w:sz="0" w:space="0" w:color="auto"/>
        <w:bottom w:val="none" w:sz="0" w:space="0" w:color="auto"/>
        <w:right w:val="none" w:sz="0" w:space="0" w:color="auto"/>
      </w:divBdr>
    </w:div>
    <w:div w:id="621620976">
      <w:bodyDiv w:val="1"/>
      <w:marLeft w:val="0"/>
      <w:marRight w:val="0"/>
      <w:marTop w:val="0"/>
      <w:marBottom w:val="0"/>
      <w:divBdr>
        <w:top w:val="none" w:sz="0" w:space="0" w:color="auto"/>
        <w:left w:val="none" w:sz="0" w:space="0" w:color="auto"/>
        <w:bottom w:val="none" w:sz="0" w:space="0" w:color="auto"/>
        <w:right w:val="none" w:sz="0" w:space="0" w:color="auto"/>
      </w:divBdr>
    </w:div>
    <w:div w:id="623581093">
      <w:bodyDiv w:val="1"/>
      <w:marLeft w:val="0"/>
      <w:marRight w:val="0"/>
      <w:marTop w:val="0"/>
      <w:marBottom w:val="0"/>
      <w:divBdr>
        <w:top w:val="none" w:sz="0" w:space="0" w:color="auto"/>
        <w:left w:val="none" w:sz="0" w:space="0" w:color="auto"/>
        <w:bottom w:val="none" w:sz="0" w:space="0" w:color="auto"/>
        <w:right w:val="none" w:sz="0" w:space="0" w:color="auto"/>
      </w:divBdr>
    </w:div>
    <w:div w:id="624507124">
      <w:bodyDiv w:val="1"/>
      <w:marLeft w:val="0"/>
      <w:marRight w:val="0"/>
      <w:marTop w:val="0"/>
      <w:marBottom w:val="0"/>
      <w:divBdr>
        <w:top w:val="none" w:sz="0" w:space="0" w:color="auto"/>
        <w:left w:val="none" w:sz="0" w:space="0" w:color="auto"/>
        <w:bottom w:val="none" w:sz="0" w:space="0" w:color="auto"/>
        <w:right w:val="none" w:sz="0" w:space="0" w:color="auto"/>
      </w:divBdr>
    </w:div>
    <w:div w:id="626744764">
      <w:bodyDiv w:val="1"/>
      <w:marLeft w:val="0"/>
      <w:marRight w:val="0"/>
      <w:marTop w:val="0"/>
      <w:marBottom w:val="0"/>
      <w:divBdr>
        <w:top w:val="none" w:sz="0" w:space="0" w:color="auto"/>
        <w:left w:val="none" w:sz="0" w:space="0" w:color="auto"/>
        <w:bottom w:val="none" w:sz="0" w:space="0" w:color="auto"/>
        <w:right w:val="none" w:sz="0" w:space="0" w:color="auto"/>
      </w:divBdr>
    </w:div>
    <w:div w:id="634221537">
      <w:bodyDiv w:val="1"/>
      <w:marLeft w:val="0"/>
      <w:marRight w:val="0"/>
      <w:marTop w:val="0"/>
      <w:marBottom w:val="0"/>
      <w:divBdr>
        <w:top w:val="none" w:sz="0" w:space="0" w:color="auto"/>
        <w:left w:val="none" w:sz="0" w:space="0" w:color="auto"/>
        <w:bottom w:val="none" w:sz="0" w:space="0" w:color="auto"/>
        <w:right w:val="none" w:sz="0" w:space="0" w:color="auto"/>
      </w:divBdr>
    </w:div>
    <w:div w:id="636764179">
      <w:bodyDiv w:val="1"/>
      <w:marLeft w:val="0"/>
      <w:marRight w:val="0"/>
      <w:marTop w:val="0"/>
      <w:marBottom w:val="0"/>
      <w:divBdr>
        <w:top w:val="none" w:sz="0" w:space="0" w:color="auto"/>
        <w:left w:val="none" w:sz="0" w:space="0" w:color="auto"/>
        <w:bottom w:val="none" w:sz="0" w:space="0" w:color="auto"/>
        <w:right w:val="none" w:sz="0" w:space="0" w:color="auto"/>
      </w:divBdr>
    </w:div>
    <w:div w:id="639768407">
      <w:bodyDiv w:val="1"/>
      <w:marLeft w:val="0"/>
      <w:marRight w:val="0"/>
      <w:marTop w:val="0"/>
      <w:marBottom w:val="0"/>
      <w:divBdr>
        <w:top w:val="none" w:sz="0" w:space="0" w:color="auto"/>
        <w:left w:val="none" w:sz="0" w:space="0" w:color="auto"/>
        <w:bottom w:val="none" w:sz="0" w:space="0" w:color="auto"/>
        <w:right w:val="none" w:sz="0" w:space="0" w:color="auto"/>
      </w:divBdr>
    </w:div>
    <w:div w:id="640572841">
      <w:bodyDiv w:val="1"/>
      <w:marLeft w:val="0"/>
      <w:marRight w:val="0"/>
      <w:marTop w:val="0"/>
      <w:marBottom w:val="0"/>
      <w:divBdr>
        <w:top w:val="none" w:sz="0" w:space="0" w:color="auto"/>
        <w:left w:val="none" w:sz="0" w:space="0" w:color="auto"/>
        <w:bottom w:val="none" w:sz="0" w:space="0" w:color="auto"/>
        <w:right w:val="none" w:sz="0" w:space="0" w:color="auto"/>
      </w:divBdr>
    </w:div>
    <w:div w:id="642124258">
      <w:bodyDiv w:val="1"/>
      <w:marLeft w:val="0"/>
      <w:marRight w:val="0"/>
      <w:marTop w:val="0"/>
      <w:marBottom w:val="0"/>
      <w:divBdr>
        <w:top w:val="none" w:sz="0" w:space="0" w:color="auto"/>
        <w:left w:val="none" w:sz="0" w:space="0" w:color="auto"/>
        <w:bottom w:val="none" w:sz="0" w:space="0" w:color="auto"/>
        <w:right w:val="none" w:sz="0" w:space="0" w:color="auto"/>
      </w:divBdr>
    </w:div>
    <w:div w:id="645286108">
      <w:bodyDiv w:val="1"/>
      <w:marLeft w:val="0"/>
      <w:marRight w:val="0"/>
      <w:marTop w:val="0"/>
      <w:marBottom w:val="0"/>
      <w:divBdr>
        <w:top w:val="none" w:sz="0" w:space="0" w:color="auto"/>
        <w:left w:val="none" w:sz="0" w:space="0" w:color="auto"/>
        <w:bottom w:val="none" w:sz="0" w:space="0" w:color="auto"/>
        <w:right w:val="none" w:sz="0" w:space="0" w:color="auto"/>
      </w:divBdr>
    </w:div>
    <w:div w:id="647976891">
      <w:bodyDiv w:val="1"/>
      <w:marLeft w:val="0"/>
      <w:marRight w:val="0"/>
      <w:marTop w:val="0"/>
      <w:marBottom w:val="0"/>
      <w:divBdr>
        <w:top w:val="none" w:sz="0" w:space="0" w:color="auto"/>
        <w:left w:val="none" w:sz="0" w:space="0" w:color="auto"/>
        <w:bottom w:val="none" w:sz="0" w:space="0" w:color="auto"/>
        <w:right w:val="none" w:sz="0" w:space="0" w:color="auto"/>
      </w:divBdr>
    </w:div>
    <w:div w:id="650334488">
      <w:bodyDiv w:val="1"/>
      <w:marLeft w:val="0"/>
      <w:marRight w:val="0"/>
      <w:marTop w:val="0"/>
      <w:marBottom w:val="0"/>
      <w:divBdr>
        <w:top w:val="none" w:sz="0" w:space="0" w:color="auto"/>
        <w:left w:val="none" w:sz="0" w:space="0" w:color="auto"/>
        <w:bottom w:val="none" w:sz="0" w:space="0" w:color="auto"/>
        <w:right w:val="none" w:sz="0" w:space="0" w:color="auto"/>
      </w:divBdr>
    </w:div>
    <w:div w:id="655037628">
      <w:bodyDiv w:val="1"/>
      <w:marLeft w:val="0"/>
      <w:marRight w:val="0"/>
      <w:marTop w:val="0"/>
      <w:marBottom w:val="0"/>
      <w:divBdr>
        <w:top w:val="none" w:sz="0" w:space="0" w:color="auto"/>
        <w:left w:val="none" w:sz="0" w:space="0" w:color="auto"/>
        <w:bottom w:val="none" w:sz="0" w:space="0" w:color="auto"/>
        <w:right w:val="none" w:sz="0" w:space="0" w:color="auto"/>
      </w:divBdr>
    </w:div>
    <w:div w:id="659385563">
      <w:bodyDiv w:val="1"/>
      <w:marLeft w:val="0"/>
      <w:marRight w:val="0"/>
      <w:marTop w:val="0"/>
      <w:marBottom w:val="0"/>
      <w:divBdr>
        <w:top w:val="none" w:sz="0" w:space="0" w:color="auto"/>
        <w:left w:val="none" w:sz="0" w:space="0" w:color="auto"/>
        <w:bottom w:val="none" w:sz="0" w:space="0" w:color="auto"/>
        <w:right w:val="none" w:sz="0" w:space="0" w:color="auto"/>
      </w:divBdr>
    </w:div>
    <w:div w:id="659575073">
      <w:bodyDiv w:val="1"/>
      <w:marLeft w:val="0"/>
      <w:marRight w:val="0"/>
      <w:marTop w:val="0"/>
      <w:marBottom w:val="0"/>
      <w:divBdr>
        <w:top w:val="none" w:sz="0" w:space="0" w:color="auto"/>
        <w:left w:val="none" w:sz="0" w:space="0" w:color="auto"/>
        <w:bottom w:val="none" w:sz="0" w:space="0" w:color="auto"/>
        <w:right w:val="none" w:sz="0" w:space="0" w:color="auto"/>
      </w:divBdr>
    </w:div>
    <w:div w:id="661324032">
      <w:bodyDiv w:val="1"/>
      <w:marLeft w:val="0"/>
      <w:marRight w:val="0"/>
      <w:marTop w:val="0"/>
      <w:marBottom w:val="0"/>
      <w:divBdr>
        <w:top w:val="none" w:sz="0" w:space="0" w:color="auto"/>
        <w:left w:val="none" w:sz="0" w:space="0" w:color="auto"/>
        <w:bottom w:val="none" w:sz="0" w:space="0" w:color="auto"/>
        <w:right w:val="none" w:sz="0" w:space="0" w:color="auto"/>
      </w:divBdr>
    </w:div>
    <w:div w:id="661934845">
      <w:bodyDiv w:val="1"/>
      <w:marLeft w:val="0"/>
      <w:marRight w:val="0"/>
      <w:marTop w:val="0"/>
      <w:marBottom w:val="0"/>
      <w:divBdr>
        <w:top w:val="none" w:sz="0" w:space="0" w:color="auto"/>
        <w:left w:val="none" w:sz="0" w:space="0" w:color="auto"/>
        <w:bottom w:val="none" w:sz="0" w:space="0" w:color="auto"/>
        <w:right w:val="none" w:sz="0" w:space="0" w:color="auto"/>
      </w:divBdr>
    </w:div>
    <w:div w:id="662004654">
      <w:bodyDiv w:val="1"/>
      <w:marLeft w:val="0"/>
      <w:marRight w:val="0"/>
      <w:marTop w:val="0"/>
      <w:marBottom w:val="0"/>
      <w:divBdr>
        <w:top w:val="none" w:sz="0" w:space="0" w:color="auto"/>
        <w:left w:val="none" w:sz="0" w:space="0" w:color="auto"/>
        <w:bottom w:val="none" w:sz="0" w:space="0" w:color="auto"/>
        <w:right w:val="none" w:sz="0" w:space="0" w:color="auto"/>
      </w:divBdr>
    </w:div>
    <w:div w:id="666322277">
      <w:bodyDiv w:val="1"/>
      <w:marLeft w:val="0"/>
      <w:marRight w:val="0"/>
      <w:marTop w:val="0"/>
      <w:marBottom w:val="0"/>
      <w:divBdr>
        <w:top w:val="none" w:sz="0" w:space="0" w:color="auto"/>
        <w:left w:val="none" w:sz="0" w:space="0" w:color="auto"/>
        <w:bottom w:val="none" w:sz="0" w:space="0" w:color="auto"/>
        <w:right w:val="none" w:sz="0" w:space="0" w:color="auto"/>
      </w:divBdr>
    </w:div>
    <w:div w:id="671101295">
      <w:bodyDiv w:val="1"/>
      <w:marLeft w:val="0"/>
      <w:marRight w:val="0"/>
      <w:marTop w:val="0"/>
      <w:marBottom w:val="0"/>
      <w:divBdr>
        <w:top w:val="none" w:sz="0" w:space="0" w:color="auto"/>
        <w:left w:val="none" w:sz="0" w:space="0" w:color="auto"/>
        <w:bottom w:val="none" w:sz="0" w:space="0" w:color="auto"/>
        <w:right w:val="none" w:sz="0" w:space="0" w:color="auto"/>
      </w:divBdr>
      <w:divsChild>
        <w:div w:id="53435495">
          <w:marLeft w:val="0"/>
          <w:marRight w:val="0"/>
          <w:marTop w:val="180"/>
          <w:marBottom w:val="180"/>
          <w:divBdr>
            <w:top w:val="none" w:sz="0" w:space="0" w:color="auto"/>
            <w:left w:val="none" w:sz="0" w:space="0" w:color="auto"/>
            <w:bottom w:val="none" w:sz="0" w:space="0" w:color="auto"/>
            <w:right w:val="none" w:sz="0" w:space="0" w:color="auto"/>
          </w:divBdr>
          <w:divsChild>
            <w:div w:id="1215120425">
              <w:marLeft w:val="0"/>
              <w:marRight w:val="0"/>
              <w:marTop w:val="0"/>
              <w:marBottom w:val="0"/>
              <w:divBdr>
                <w:top w:val="none" w:sz="0" w:space="0" w:color="auto"/>
                <w:left w:val="none" w:sz="0" w:space="0" w:color="auto"/>
                <w:bottom w:val="none" w:sz="0" w:space="0" w:color="auto"/>
                <w:right w:val="none" w:sz="0" w:space="0" w:color="auto"/>
              </w:divBdr>
              <w:divsChild>
                <w:div w:id="1700542680">
                  <w:marLeft w:val="0"/>
                  <w:marRight w:val="0"/>
                  <w:marTop w:val="0"/>
                  <w:marBottom w:val="0"/>
                  <w:divBdr>
                    <w:top w:val="none" w:sz="0" w:space="0" w:color="auto"/>
                    <w:left w:val="none" w:sz="0" w:space="0" w:color="auto"/>
                    <w:bottom w:val="none" w:sz="0" w:space="0" w:color="auto"/>
                    <w:right w:val="none" w:sz="0" w:space="0" w:color="auto"/>
                  </w:divBdr>
                  <w:divsChild>
                    <w:div w:id="146631970">
                      <w:marLeft w:val="0"/>
                      <w:marRight w:val="0"/>
                      <w:marTop w:val="0"/>
                      <w:marBottom w:val="0"/>
                      <w:divBdr>
                        <w:top w:val="none" w:sz="0" w:space="0" w:color="auto"/>
                        <w:left w:val="none" w:sz="0" w:space="0" w:color="auto"/>
                        <w:bottom w:val="none" w:sz="0" w:space="0" w:color="auto"/>
                        <w:right w:val="none" w:sz="0" w:space="0" w:color="auto"/>
                      </w:divBdr>
                      <w:divsChild>
                        <w:div w:id="69023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5626355">
          <w:marLeft w:val="0"/>
          <w:marRight w:val="0"/>
          <w:marTop w:val="180"/>
          <w:marBottom w:val="180"/>
          <w:divBdr>
            <w:top w:val="none" w:sz="0" w:space="0" w:color="auto"/>
            <w:left w:val="none" w:sz="0" w:space="0" w:color="auto"/>
            <w:bottom w:val="none" w:sz="0" w:space="0" w:color="auto"/>
            <w:right w:val="none" w:sz="0" w:space="0" w:color="auto"/>
          </w:divBdr>
          <w:divsChild>
            <w:div w:id="1711564257">
              <w:marLeft w:val="0"/>
              <w:marRight w:val="0"/>
              <w:marTop w:val="0"/>
              <w:marBottom w:val="0"/>
              <w:divBdr>
                <w:top w:val="none" w:sz="0" w:space="0" w:color="auto"/>
                <w:left w:val="none" w:sz="0" w:space="0" w:color="auto"/>
                <w:bottom w:val="none" w:sz="0" w:space="0" w:color="auto"/>
                <w:right w:val="none" w:sz="0" w:space="0" w:color="auto"/>
              </w:divBdr>
              <w:divsChild>
                <w:div w:id="1033189733">
                  <w:marLeft w:val="0"/>
                  <w:marRight w:val="0"/>
                  <w:marTop w:val="0"/>
                  <w:marBottom w:val="0"/>
                  <w:divBdr>
                    <w:top w:val="none" w:sz="0" w:space="0" w:color="auto"/>
                    <w:left w:val="none" w:sz="0" w:space="0" w:color="auto"/>
                    <w:bottom w:val="none" w:sz="0" w:space="0" w:color="auto"/>
                    <w:right w:val="none" w:sz="0" w:space="0" w:color="auto"/>
                  </w:divBdr>
                  <w:divsChild>
                    <w:div w:id="843669172">
                      <w:marLeft w:val="0"/>
                      <w:marRight w:val="0"/>
                      <w:marTop w:val="0"/>
                      <w:marBottom w:val="0"/>
                      <w:divBdr>
                        <w:top w:val="none" w:sz="0" w:space="0" w:color="auto"/>
                        <w:left w:val="none" w:sz="0" w:space="0" w:color="auto"/>
                        <w:bottom w:val="none" w:sz="0" w:space="0" w:color="auto"/>
                        <w:right w:val="none" w:sz="0" w:space="0" w:color="auto"/>
                      </w:divBdr>
                      <w:divsChild>
                        <w:div w:id="158822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1675899">
          <w:marLeft w:val="0"/>
          <w:marRight w:val="0"/>
          <w:marTop w:val="180"/>
          <w:marBottom w:val="180"/>
          <w:divBdr>
            <w:top w:val="none" w:sz="0" w:space="0" w:color="auto"/>
            <w:left w:val="none" w:sz="0" w:space="0" w:color="auto"/>
            <w:bottom w:val="none" w:sz="0" w:space="0" w:color="auto"/>
            <w:right w:val="none" w:sz="0" w:space="0" w:color="auto"/>
          </w:divBdr>
          <w:divsChild>
            <w:div w:id="313989132">
              <w:marLeft w:val="0"/>
              <w:marRight w:val="0"/>
              <w:marTop w:val="0"/>
              <w:marBottom w:val="0"/>
              <w:divBdr>
                <w:top w:val="none" w:sz="0" w:space="0" w:color="auto"/>
                <w:left w:val="none" w:sz="0" w:space="0" w:color="auto"/>
                <w:bottom w:val="none" w:sz="0" w:space="0" w:color="auto"/>
                <w:right w:val="none" w:sz="0" w:space="0" w:color="auto"/>
              </w:divBdr>
              <w:divsChild>
                <w:div w:id="601298389">
                  <w:marLeft w:val="0"/>
                  <w:marRight w:val="0"/>
                  <w:marTop w:val="0"/>
                  <w:marBottom w:val="0"/>
                  <w:divBdr>
                    <w:top w:val="none" w:sz="0" w:space="0" w:color="auto"/>
                    <w:left w:val="none" w:sz="0" w:space="0" w:color="auto"/>
                    <w:bottom w:val="none" w:sz="0" w:space="0" w:color="auto"/>
                    <w:right w:val="none" w:sz="0" w:space="0" w:color="auto"/>
                  </w:divBdr>
                  <w:divsChild>
                    <w:div w:id="2015301337">
                      <w:marLeft w:val="0"/>
                      <w:marRight w:val="0"/>
                      <w:marTop w:val="0"/>
                      <w:marBottom w:val="0"/>
                      <w:divBdr>
                        <w:top w:val="none" w:sz="0" w:space="0" w:color="auto"/>
                        <w:left w:val="none" w:sz="0" w:space="0" w:color="auto"/>
                        <w:bottom w:val="none" w:sz="0" w:space="0" w:color="auto"/>
                        <w:right w:val="none" w:sz="0" w:space="0" w:color="auto"/>
                      </w:divBdr>
                      <w:divsChild>
                        <w:div w:id="14446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422106">
          <w:marLeft w:val="0"/>
          <w:marRight w:val="0"/>
          <w:marTop w:val="180"/>
          <w:marBottom w:val="180"/>
          <w:divBdr>
            <w:top w:val="none" w:sz="0" w:space="0" w:color="auto"/>
            <w:left w:val="none" w:sz="0" w:space="0" w:color="auto"/>
            <w:bottom w:val="none" w:sz="0" w:space="0" w:color="auto"/>
            <w:right w:val="none" w:sz="0" w:space="0" w:color="auto"/>
          </w:divBdr>
          <w:divsChild>
            <w:div w:id="627391071">
              <w:marLeft w:val="0"/>
              <w:marRight w:val="0"/>
              <w:marTop w:val="0"/>
              <w:marBottom w:val="0"/>
              <w:divBdr>
                <w:top w:val="none" w:sz="0" w:space="0" w:color="auto"/>
                <w:left w:val="none" w:sz="0" w:space="0" w:color="auto"/>
                <w:bottom w:val="none" w:sz="0" w:space="0" w:color="auto"/>
                <w:right w:val="none" w:sz="0" w:space="0" w:color="auto"/>
              </w:divBdr>
              <w:divsChild>
                <w:div w:id="2015910766">
                  <w:marLeft w:val="0"/>
                  <w:marRight w:val="0"/>
                  <w:marTop w:val="0"/>
                  <w:marBottom w:val="0"/>
                  <w:divBdr>
                    <w:top w:val="none" w:sz="0" w:space="0" w:color="auto"/>
                    <w:left w:val="none" w:sz="0" w:space="0" w:color="auto"/>
                    <w:bottom w:val="none" w:sz="0" w:space="0" w:color="auto"/>
                    <w:right w:val="none" w:sz="0" w:space="0" w:color="auto"/>
                  </w:divBdr>
                  <w:divsChild>
                    <w:div w:id="1262647691">
                      <w:marLeft w:val="0"/>
                      <w:marRight w:val="0"/>
                      <w:marTop w:val="0"/>
                      <w:marBottom w:val="0"/>
                      <w:divBdr>
                        <w:top w:val="none" w:sz="0" w:space="0" w:color="auto"/>
                        <w:left w:val="none" w:sz="0" w:space="0" w:color="auto"/>
                        <w:bottom w:val="none" w:sz="0" w:space="0" w:color="auto"/>
                        <w:right w:val="none" w:sz="0" w:space="0" w:color="auto"/>
                      </w:divBdr>
                      <w:divsChild>
                        <w:div w:id="185318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0386394">
          <w:marLeft w:val="0"/>
          <w:marRight w:val="0"/>
          <w:marTop w:val="180"/>
          <w:marBottom w:val="180"/>
          <w:divBdr>
            <w:top w:val="none" w:sz="0" w:space="0" w:color="auto"/>
            <w:left w:val="none" w:sz="0" w:space="0" w:color="auto"/>
            <w:bottom w:val="none" w:sz="0" w:space="0" w:color="auto"/>
            <w:right w:val="none" w:sz="0" w:space="0" w:color="auto"/>
          </w:divBdr>
          <w:divsChild>
            <w:div w:id="920070099">
              <w:marLeft w:val="0"/>
              <w:marRight w:val="0"/>
              <w:marTop w:val="0"/>
              <w:marBottom w:val="0"/>
              <w:divBdr>
                <w:top w:val="none" w:sz="0" w:space="0" w:color="auto"/>
                <w:left w:val="none" w:sz="0" w:space="0" w:color="auto"/>
                <w:bottom w:val="none" w:sz="0" w:space="0" w:color="auto"/>
                <w:right w:val="none" w:sz="0" w:space="0" w:color="auto"/>
              </w:divBdr>
              <w:divsChild>
                <w:div w:id="680208168">
                  <w:marLeft w:val="0"/>
                  <w:marRight w:val="0"/>
                  <w:marTop w:val="0"/>
                  <w:marBottom w:val="0"/>
                  <w:divBdr>
                    <w:top w:val="none" w:sz="0" w:space="0" w:color="auto"/>
                    <w:left w:val="none" w:sz="0" w:space="0" w:color="auto"/>
                    <w:bottom w:val="none" w:sz="0" w:space="0" w:color="auto"/>
                    <w:right w:val="none" w:sz="0" w:space="0" w:color="auto"/>
                  </w:divBdr>
                  <w:divsChild>
                    <w:div w:id="1864903180">
                      <w:marLeft w:val="0"/>
                      <w:marRight w:val="0"/>
                      <w:marTop w:val="0"/>
                      <w:marBottom w:val="0"/>
                      <w:divBdr>
                        <w:top w:val="none" w:sz="0" w:space="0" w:color="auto"/>
                        <w:left w:val="none" w:sz="0" w:space="0" w:color="auto"/>
                        <w:bottom w:val="none" w:sz="0" w:space="0" w:color="auto"/>
                        <w:right w:val="none" w:sz="0" w:space="0" w:color="auto"/>
                      </w:divBdr>
                      <w:divsChild>
                        <w:div w:id="140013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856144">
          <w:marLeft w:val="0"/>
          <w:marRight w:val="0"/>
          <w:marTop w:val="180"/>
          <w:marBottom w:val="180"/>
          <w:divBdr>
            <w:top w:val="none" w:sz="0" w:space="0" w:color="auto"/>
            <w:left w:val="none" w:sz="0" w:space="0" w:color="auto"/>
            <w:bottom w:val="none" w:sz="0" w:space="0" w:color="auto"/>
            <w:right w:val="none" w:sz="0" w:space="0" w:color="auto"/>
          </w:divBdr>
          <w:divsChild>
            <w:div w:id="719402047">
              <w:marLeft w:val="0"/>
              <w:marRight w:val="0"/>
              <w:marTop w:val="0"/>
              <w:marBottom w:val="0"/>
              <w:divBdr>
                <w:top w:val="none" w:sz="0" w:space="0" w:color="auto"/>
                <w:left w:val="none" w:sz="0" w:space="0" w:color="auto"/>
                <w:bottom w:val="none" w:sz="0" w:space="0" w:color="auto"/>
                <w:right w:val="none" w:sz="0" w:space="0" w:color="auto"/>
              </w:divBdr>
              <w:divsChild>
                <w:div w:id="1405955416">
                  <w:marLeft w:val="0"/>
                  <w:marRight w:val="0"/>
                  <w:marTop w:val="0"/>
                  <w:marBottom w:val="0"/>
                  <w:divBdr>
                    <w:top w:val="none" w:sz="0" w:space="0" w:color="auto"/>
                    <w:left w:val="none" w:sz="0" w:space="0" w:color="auto"/>
                    <w:bottom w:val="none" w:sz="0" w:space="0" w:color="auto"/>
                    <w:right w:val="none" w:sz="0" w:space="0" w:color="auto"/>
                  </w:divBdr>
                  <w:divsChild>
                    <w:div w:id="901644724">
                      <w:marLeft w:val="0"/>
                      <w:marRight w:val="0"/>
                      <w:marTop w:val="0"/>
                      <w:marBottom w:val="0"/>
                      <w:divBdr>
                        <w:top w:val="none" w:sz="0" w:space="0" w:color="auto"/>
                        <w:left w:val="none" w:sz="0" w:space="0" w:color="auto"/>
                        <w:bottom w:val="none" w:sz="0" w:space="0" w:color="auto"/>
                        <w:right w:val="none" w:sz="0" w:space="0" w:color="auto"/>
                      </w:divBdr>
                      <w:divsChild>
                        <w:div w:id="176102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1836574">
      <w:bodyDiv w:val="1"/>
      <w:marLeft w:val="0"/>
      <w:marRight w:val="0"/>
      <w:marTop w:val="0"/>
      <w:marBottom w:val="0"/>
      <w:divBdr>
        <w:top w:val="none" w:sz="0" w:space="0" w:color="auto"/>
        <w:left w:val="none" w:sz="0" w:space="0" w:color="auto"/>
        <w:bottom w:val="none" w:sz="0" w:space="0" w:color="auto"/>
        <w:right w:val="none" w:sz="0" w:space="0" w:color="auto"/>
      </w:divBdr>
    </w:div>
    <w:div w:id="673070792">
      <w:bodyDiv w:val="1"/>
      <w:marLeft w:val="0"/>
      <w:marRight w:val="0"/>
      <w:marTop w:val="0"/>
      <w:marBottom w:val="0"/>
      <w:divBdr>
        <w:top w:val="none" w:sz="0" w:space="0" w:color="auto"/>
        <w:left w:val="none" w:sz="0" w:space="0" w:color="auto"/>
        <w:bottom w:val="none" w:sz="0" w:space="0" w:color="auto"/>
        <w:right w:val="none" w:sz="0" w:space="0" w:color="auto"/>
      </w:divBdr>
    </w:div>
    <w:div w:id="675157766">
      <w:bodyDiv w:val="1"/>
      <w:marLeft w:val="0"/>
      <w:marRight w:val="0"/>
      <w:marTop w:val="0"/>
      <w:marBottom w:val="0"/>
      <w:divBdr>
        <w:top w:val="none" w:sz="0" w:space="0" w:color="auto"/>
        <w:left w:val="none" w:sz="0" w:space="0" w:color="auto"/>
        <w:bottom w:val="none" w:sz="0" w:space="0" w:color="auto"/>
        <w:right w:val="none" w:sz="0" w:space="0" w:color="auto"/>
      </w:divBdr>
    </w:div>
    <w:div w:id="675378942">
      <w:bodyDiv w:val="1"/>
      <w:marLeft w:val="0"/>
      <w:marRight w:val="0"/>
      <w:marTop w:val="0"/>
      <w:marBottom w:val="0"/>
      <w:divBdr>
        <w:top w:val="none" w:sz="0" w:space="0" w:color="auto"/>
        <w:left w:val="none" w:sz="0" w:space="0" w:color="auto"/>
        <w:bottom w:val="none" w:sz="0" w:space="0" w:color="auto"/>
        <w:right w:val="none" w:sz="0" w:space="0" w:color="auto"/>
      </w:divBdr>
      <w:divsChild>
        <w:div w:id="2009479959">
          <w:marLeft w:val="0"/>
          <w:marRight w:val="0"/>
          <w:marTop w:val="0"/>
          <w:marBottom w:val="0"/>
          <w:divBdr>
            <w:top w:val="none" w:sz="0" w:space="0" w:color="auto"/>
            <w:left w:val="none" w:sz="0" w:space="0" w:color="auto"/>
            <w:bottom w:val="none" w:sz="0" w:space="0" w:color="auto"/>
            <w:right w:val="none" w:sz="0" w:space="0" w:color="auto"/>
          </w:divBdr>
        </w:div>
        <w:div w:id="1986271772">
          <w:marLeft w:val="0"/>
          <w:marRight w:val="0"/>
          <w:marTop w:val="0"/>
          <w:marBottom w:val="0"/>
          <w:divBdr>
            <w:top w:val="none" w:sz="0" w:space="0" w:color="auto"/>
            <w:left w:val="none" w:sz="0" w:space="0" w:color="auto"/>
            <w:bottom w:val="none" w:sz="0" w:space="0" w:color="auto"/>
            <w:right w:val="none" w:sz="0" w:space="0" w:color="auto"/>
          </w:divBdr>
        </w:div>
        <w:div w:id="1056273289">
          <w:marLeft w:val="0"/>
          <w:marRight w:val="0"/>
          <w:marTop w:val="0"/>
          <w:marBottom w:val="0"/>
          <w:divBdr>
            <w:top w:val="none" w:sz="0" w:space="0" w:color="auto"/>
            <w:left w:val="none" w:sz="0" w:space="0" w:color="auto"/>
            <w:bottom w:val="none" w:sz="0" w:space="0" w:color="auto"/>
            <w:right w:val="none" w:sz="0" w:space="0" w:color="auto"/>
          </w:divBdr>
        </w:div>
        <w:div w:id="1932464426">
          <w:marLeft w:val="0"/>
          <w:marRight w:val="0"/>
          <w:marTop w:val="0"/>
          <w:marBottom w:val="0"/>
          <w:divBdr>
            <w:top w:val="none" w:sz="0" w:space="0" w:color="auto"/>
            <w:left w:val="none" w:sz="0" w:space="0" w:color="auto"/>
            <w:bottom w:val="none" w:sz="0" w:space="0" w:color="auto"/>
            <w:right w:val="none" w:sz="0" w:space="0" w:color="auto"/>
          </w:divBdr>
        </w:div>
      </w:divsChild>
    </w:div>
    <w:div w:id="676153723">
      <w:bodyDiv w:val="1"/>
      <w:marLeft w:val="0"/>
      <w:marRight w:val="0"/>
      <w:marTop w:val="0"/>
      <w:marBottom w:val="0"/>
      <w:divBdr>
        <w:top w:val="none" w:sz="0" w:space="0" w:color="auto"/>
        <w:left w:val="none" w:sz="0" w:space="0" w:color="auto"/>
        <w:bottom w:val="none" w:sz="0" w:space="0" w:color="auto"/>
        <w:right w:val="none" w:sz="0" w:space="0" w:color="auto"/>
      </w:divBdr>
    </w:div>
    <w:div w:id="679892024">
      <w:bodyDiv w:val="1"/>
      <w:marLeft w:val="0"/>
      <w:marRight w:val="0"/>
      <w:marTop w:val="0"/>
      <w:marBottom w:val="0"/>
      <w:divBdr>
        <w:top w:val="none" w:sz="0" w:space="0" w:color="auto"/>
        <w:left w:val="none" w:sz="0" w:space="0" w:color="auto"/>
        <w:bottom w:val="none" w:sz="0" w:space="0" w:color="auto"/>
        <w:right w:val="none" w:sz="0" w:space="0" w:color="auto"/>
      </w:divBdr>
    </w:div>
    <w:div w:id="682710469">
      <w:bodyDiv w:val="1"/>
      <w:marLeft w:val="0"/>
      <w:marRight w:val="0"/>
      <w:marTop w:val="0"/>
      <w:marBottom w:val="0"/>
      <w:divBdr>
        <w:top w:val="none" w:sz="0" w:space="0" w:color="auto"/>
        <w:left w:val="none" w:sz="0" w:space="0" w:color="auto"/>
        <w:bottom w:val="none" w:sz="0" w:space="0" w:color="auto"/>
        <w:right w:val="none" w:sz="0" w:space="0" w:color="auto"/>
      </w:divBdr>
    </w:div>
    <w:div w:id="683364496">
      <w:bodyDiv w:val="1"/>
      <w:marLeft w:val="0"/>
      <w:marRight w:val="0"/>
      <w:marTop w:val="0"/>
      <w:marBottom w:val="0"/>
      <w:divBdr>
        <w:top w:val="none" w:sz="0" w:space="0" w:color="auto"/>
        <w:left w:val="none" w:sz="0" w:space="0" w:color="auto"/>
        <w:bottom w:val="none" w:sz="0" w:space="0" w:color="auto"/>
        <w:right w:val="none" w:sz="0" w:space="0" w:color="auto"/>
      </w:divBdr>
    </w:div>
    <w:div w:id="684138819">
      <w:bodyDiv w:val="1"/>
      <w:marLeft w:val="0"/>
      <w:marRight w:val="0"/>
      <w:marTop w:val="0"/>
      <w:marBottom w:val="0"/>
      <w:divBdr>
        <w:top w:val="none" w:sz="0" w:space="0" w:color="auto"/>
        <w:left w:val="none" w:sz="0" w:space="0" w:color="auto"/>
        <w:bottom w:val="none" w:sz="0" w:space="0" w:color="auto"/>
        <w:right w:val="none" w:sz="0" w:space="0" w:color="auto"/>
      </w:divBdr>
    </w:div>
    <w:div w:id="689376542">
      <w:bodyDiv w:val="1"/>
      <w:marLeft w:val="0"/>
      <w:marRight w:val="0"/>
      <w:marTop w:val="0"/>
      <w:marBottom w:val="0"/>
      <w:divBdr>
        <w:top w:val="none" w:sz="0" w:space="0" w:color="auto"/>
        <w:left w:val="none" w:sz="0" w:space="0" w:color="auto"/>
        <w:bottom w:val="none" w:sz="0" w:space="0" w:color="auto"/>
        <w:right w:val="none" w:sz="0" w:space="0" w:color="auto"/>
      </w:divBdr>
      <w:divsChild>
        <w:div w:id="469791696">
          <w:marLeft w:val="0"/>
          <w:marRight w:val="300"/>
          <w:marTop w:val="0"/>
          <w:marBottom w:val="0"/>
          <w:divBdr>
            <w:top w:val="none" w:sz="0" w:space="0" w:color="auto"/>
            <w:left w:val="none" w:sz="0" w:space="0" w:color="auto"/>
            <w:bottom w:val="none" w:sz="0" w:space="0" w:color="auto"/>
            <w:right w:val="none" w:sz="0" w:space="0" w:color="auto"/>
          </w:divBdr>
        </w:div>
      </w:divsChild>
    </w:div>
    <w:div w:id="689769221">
      <w:bodyDiv w:val="1"/>
      <w:marLeft w:val="0"/>
      <w:marRight w:val="0"/>
      <w:marTop w:val="0"/>
      <w:marBottom w:val="0"/>
      <w:divBdr>
        <w:top w:val="none" w:sz="0" w:space="0" w:color="auto"/>
        <w:left w:val="none" w:sz="0" w:space="0" w:color="auto"/>
        <w:bottom w:val="none" w:sz="0" w:space="0" w:color="auto"/>
        <w:right w:val="none" w:sz="0" w:space="0" w:color="auto"/>
      </w:divBdr>
    </w:div>
    <w:div w:id="690567556">
      <w:bodyDiv w:val="1"/>
      <w:marLeft w:val="0"/>
      <w:marRight w:val="0"/>
      <w:marTop w:val="0"/>
      <w:marBottom w:val="0"/>
      <w:divBdr>
        <w:top w:val="none" w:sz="0" w:space="0" w:color="auto"/>
        <w:left w:val="none" w:sz="0" w:space="0" w:color="auto"/>
        <w:bottom w:val="none" w:sz="0" w:space="0" w:color="auto"/>
        <w:right w:val="none" w:sz="0" w:space="0" w:color="auto"/>
      </w:divBdr>
      <w:divsChild>
        <w:div w:id="2050182083">
          <w:marLeft w:val="0"/>
          <w:marRight w:val="0"/>
          <w:marTop w:val="180"/>
          <w:marBottom w:val="180"/>
          <w:divBdr>
            <w:top w:val="none" w:sz="0" w:space="0" w:color="auto"/>
            <w:left w:val="none" w:sz="0" w:space="0" w:color="auto"/>
            <w:bottom w:val="none" w:sz="0" w:space="0" w:color="auto"/>
            <w:right w:val="none" w:sz="0" w:space="0" w:color="auto"/>
          </w:divBdr>
          <w:divsChild>
            <w:div w:id="2040203751">
              <w:marLeft w:val="0"/>
              <w:marRight w:val="0"/>
              <w:marTop w:val="0"/>
              <w:marBottom w:val="0"/>
              <w:divBdr>
                <w:top w:val="none" w:sz="0" w:space="0" w:color="auto"/>
                <w:left w:val="none" w:sz="0" w:space="0" w:color="auto"/>
                <w:bottom w:val="none" w:sz="0" w:space="0" w:color="auto"/>
                <w:right w:val="none" w:sz="0" w:space="0" w:color="auto"/>
              </w:divBdr>
              <w:divsChild>
                <w:div w:id="854927689">
                  <w:marLeft w:val="0"/>
                  <w:marRight w:val="0"/>
                  <w:marTop w:val="0"/>
                  <w:marBottom w:val="0"/>
                  <w:divBdr>
                    <w:top w:val="none" w:sz="0" w:space="0" w:color="auto"/>
                    <w:left w:val="none" w:sz="0" w:space="0" w:color="auto"/>
                    <w:bottom w:val="none" w:sz="0" w:space="0" w:color="auto"/>
                    <w:right w:val="none" w:sz="0" w:space="0" w:color="auto"/>
                  </w:divBdr>
                  <w:divsChild>
                    <w:div w:id="1640115398">
                      <w:marLeft w:val="0"/>
                      <w:marRight w:val="0"/>
                      <w:marTop w:val="0"/>
                      <w:marBottom w:val="0"/>
                      <w:divBdr>
                        <w:top w:val="none" w:sz="0" w:space="0" w:color="auto"/>
                        <w:left w:val="none" w:sz="0" w:space="0" w:color="auto"/>
                        <w:bottom w:val="none" w:sz="0" w:space="0" w:color="auto"/>
                        <w:right w:val="none" w:sz="0" w:space="0" w:color="auto"/>
                      </w:divBdr>
                      <w:divsChild>
                        <w:div w:id="138648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221537">
      <w:bodyDiv w:val="1"/>
      <w:marLeft w:val="0"/>
      <w:marRight w:val="0"/>
      <w:marTop w:val="0"/>
      <w:marBottom w:val="0"/>
      <w:divBdr>
        <w:top w:val="none" w:sz="0" w:space="0" w:color="auto"/>
        <w:left w:val="none" w:sz="0" w:space="0" w:color="auto"/>
        <w:bottom w:val="none" w:sz="0" w:space="0" w:color="auto"/>
        <w:right w:val="none" w:sz="0" w:space="0" w:color="auto"/>
      </w:divBdr>
    </w:div>
    <w:div w:id="693188498">
      <w:bodyDiv w:val="1"/>
      <w:marLeft w:val="0"/>
      <w:marRight w:val="0"/>
      <w:marTop w:val="0"/>
      <w:marBottom w:val="0"/>
      <w:divBdr>
        <w:top w:val="none" w:sz="0" w:space="0" w:color="auto"/>
        <w:left w:val="none" w:sz="0" w:space="0" w:color="auto"/>
        <w:bottom w:val="none" w:sz="0" w:space="0" w:color="auto"/>
        <w:right w:val="none" w:sz="0" w:space="0" w:color="auto"/>
      </w:divBdr>
    </w:div>
    <w:div w:id="695227788">
      <w:bodyDiv w:val="1"/>
      <w:marLeft w:val="0"/>
      <w:marRight w:val="0"/>
      <w:marTop w:val="0"/>
      <w:marBottom w:val="0"/>
      <w:divBdr>
        <w:top w:val="none" w:sz="0" w:space="0" w:color="auto"/>
        <w:left w:val="none" w:sz="0" w:space="0" w:color="auto"/>
        <w:bottom w:val="none" w:sz="0" w:space="0" w:color="auto"/>
        <w:right w:val="none" w:sz="0" w:space="0" w:color="auto"/>
      </w:divBdr>
    </w:div>
    <w:div w:id="699473439">
      <w:bodyDiv w:val="1"/>
      <w:marLeft w:val="0"/>
      <w:marRight w:val="0"/>
      <w:marTop w:val="0"/>
      <w:marBottom w:val="0"/>
      <w:divBdr>
        <w:top w:val="none" w:sz="0" w:space="0" w:color="auto"/>
        <w:left w:val="none" w:sz="0" w:space="0" w:color="auto"/>
        <w:bottom w:val="none" w:sz="0" w:space="0" w:color="auto"/>
        <w:right w:val="none" w:sz="0" w:space="0" w:color="auto"/>
      </w:divBdr>
    </w:div>
    <w:div w:id="702900971">
      <w:bodyDiv w:val="1"/>
      <w:marLeft w:val="0"/>
      <w:marRight w:val="0"/>
      <w:marTop w:val="0"/>
      <w:marBottom w:val="0"/>
      <w:divBdr>
        <w:top w:val="none" w:sz="0" w:space="0" w:color="auto"/>
        <w:left w:val="none" w:sz="0" w:space="0" w:color="auto"/>
        <w:bottom w:val="none" w:sz="0" w:space="0" w:color="auto"/>
        <w:right w:val="none" w:sz="0" w:space="0" w:color="auto"/>
      </w:divBdr>
      <w:divsChild>
        <w:div w:id="283778896">
          <w:marLeft w:val="0"/>
          <w:marRight w:val="0"/>
          <w:marTop w:val="0"/>
          <w:marBottom w:val="0"/>
          <w:divBdr>
            <w:top w:val="none" w:sz="0" w:space="0" w:color="auto"/>
            <w:left w:val="none" w:sz="0" w:space="0" w:color="auto"/>
            <w:bottom w:val="none" w:sz="0" w:space="0" w:color="auto"/>
            <w:right w:val="none" w:sz="0" w:space="0" w:color="auto"/>
          </w:divBdr>
        </w:div>
        <w:div w:id="1552576832">
          <w:marLeft w:val="0"/>
          <w:marRight w:val="0"/>
          <w:marTop w:val="0"/>
          <w:marBottom w:val="0"/>
          <w:divBdr>
            <w:top w:val="none" w:sz="0" w:space="0" w:color="auto"/>
            <w:left w:val="none" w:sz="0" w:space="0" w:color="auto"/>
            <w:bottom w:val="none" w:sz="0" w:space="0" w:color="auto"/>
            <w:right w:val="none" w:sz="0" w:space="0" w:color="auto"/>
          </w:divBdr>
        </w:div>
        <w:div w:id="1651640637">
          <w:marLeft w:val="0"/>
          <w:marRight w:val="0"/>
          <w:marTop w:val="0"/>
          <w:marBottom w:val="0"/>
          <w:divBdr>
            <w:top w:val="none" w:sz="0" w:space="0" w:color="auto"/>
            <w:left w:val="none" w:sz="0" w:space="0" w:color="auto"/>
            <w:bottom w:val="none" w:sz="0" w:space="0" w:color="auto"/>
            <w:right w:val="none" w:sz="0" w:space="0" w:color="auto"/>
          </w:divBdr>
          <w:divsChild>
            <w:div w:id="1614481855">
              <w:marLeft w:val="0"/>
              <w:marRight w:val="0"/>
              <w:marTop w:val="0"/>
              <w:marBottom w:val="0"/>
              <w:divBdr>
                <w:top w:val="none" w:sz="0" w:space="0" w:color="auto"/>
                <w:left w:val="none" w:sz="0" w:space="0" w:color="auto"/>
                <w:bottom w:val="none" w:sz="0" w:space="0" w:color="auto"/>
                <w:right w:val="none" w:sz="0" w:space="0" w:color="auto"/>
              </w:divBdr>
              <w:divsChild>
                <w:div w:id="1992442950">
                  <w:marLeft w:val="0"/>
                  <w:marRight w:val="0"/>
                  <w:marTop w:val="0"/>
                  <w:marBottom w:val="0"/>
                  <w:divBdr>
                    <w:top w:val="none" w:sz="0" w:space="0" w:color="auto"/>
                    <w:left w:val="none" w:sz="0" w:space="0" w:color="auto"/>
                    <w:bottom w:val="none" w:sz="0" w:space="0" w:color="auto"/>
                    <w:right w:val="none" w:sz="0" w:space="0" w:color="auto"/>
                  </w:divBdr>
                  <w:divsChild>
                    <w:div w:id="1448546778">
                      <w:marLeft w:val="0"/>
                      <w:marRight w:val="0"/>
                      <w:marTop w:val="0"/>
                      <w:marBottom w:val="0"/>
                      <w:divBdr>
                        <w:top w:val="none" w:sz="0" w:space="0" w:color="auto"/>
                        <w:left w:val="none" w:sz="0" w:space="0" w:color="auto"/>
                        <w:bottom w:val="none" w:sz="0" w:space="0" w:color="auto"/>
                        <w:right w:val="none" w:sz="0" w:space="0" w:color="auto"/>
                      </w:divBdr>
                      <w:divsChild>
                        <w:div w:id="88613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5844401">
          <w:marLeft w:val="0"/>
          <w:marRight w:val="0"/>
          <w:marTop w:val="0"/>
          <w:marBottom w:val="0"/>
          <w:divBdr>
            <w:top w:val="none" w:sz="0" w:space="0" w:color="auto"/>
            <w:left w:val="none" w:sz="0" w:space="0" w:color="auto"/>
            <w:bottom w:val="none" w:sz="0" w:space="0" w:color="auto"/>
            <w:right w:val="none" w:sz="0" w:space="0" w:color="auto"/>
          </w:divBdr>
          <w:divsChild>
            <w:div w:id="1596092766">
              <w:marLeft w:val="0"/>
              <w:marRight w:val="0"/>
              <w:marTop w:val="0"/>
              <w:marBottom w:val="0"/>
              <w:divBdr>
                <w:top w:val="none" w:sz="0" w:space="0" w:color="auto"/>
                <w:left w:val="none" w:sz="0" w:space="0" w:color="auto"/>
                <w:bottom w:val="none" w:sz="0" w:space="0" w:color="auto"/>
                <w:right w:val="none" w:sz="0" w:space="0" w:color="auto"/>
              </w:divBdr>
              <w:divsChild>
                <w:div w:id="1286962177">
                  <w:marLeft w:val="0"/>
                  <w:marRight w:val="0"/>
                  <w:marTop w:val="0"/>
                  <w:marBottom w:val="0"/>
                  <w:divBdr>
                    <w:top w:val="none" w:sz="0" w:space="0" w:color="auto"/>
                    <w:left w:val="none" w:sz="0" w:space="0" w:color="auto"/>
                    <w:bottom w:val="none" w:sz="0" w:space="0" w:color="auto"/>
                    <w:right w:val="none" w:sz="0" w:space="0" w:color="auto"/>
                  </w:divBdr>
                  <w:divsChild>
                    <w:div w:id="1643268640">
                      <w:marLeft w:val="0"/>
                      <w:marRight w:val="0"/>
                      <w:marTop w:val="0"/>
                      <w:marBottom w:val="0"/>
                      <w:divBdr>
                        <w:top w:val="none" w:sz="0" w:space="0" w:color="auto"/>
                        <w:left w:val="none" w:sz="0" w:space="0" w:color="auto"/>
                        <w:bottom w:val="none" w:sz="0" w:space="0" w:color="auto"/>
                        <w:right w:val="none" w:sz="0" w:space="0" w:color="auto"/>
                      </w:divBdr>
                      <w:divsChild>
                        <w:div w:id="197729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6216964">
      <w:bodyDiv w:val="1"/>
      <w:marLeft w:val="0"/>
      <w:marRight w:val="0"/>
      <w:marTop w:val="0"/>
      <w:marBottom w:val="0"/>
      <w:divBdr>
        <w:top w:val="none" w:sz="0" w:space="0" w:color="auto"/>
        <w:left w:val="none" w:sz="0" w:space="0" w:color="auto"/>
        <w:bottom w:val="none" w:sz="0" w:space="0" w:color="auto"/>
        <w:right w:val="none" w:sz="0" w:space="0" w:color="auto"/>
      </w:divBdr>
    </w:div>
    <w:div w:id="707417174">
      <w:bodyDiv w:val="1"/>
      <w:marLeft w:val="0"/>
      <w:marRight w:val="0"/>
      <w:marTop w:val="0"/>
      <w:marBottom w:val="0"/>
      <w:divBdr>
        <w:top w:val="none" w:sz="0" w:space="0" w:color="auto"/>
        <w:left w:val="none" w:sz="0" w:space="0" w:color="auto"/>
        <w:bottom w:val="none" w:sz="0" w:space="0" w:color="auto"/>
        <w:right w:val="none" w:sz="0" w:space="0" w:color="auto"/>
      </w:divBdr>
    </w:div>
    <w:div w:id="709692355">
      <w:bodyDiv w:val="1"/>
      <w:marLeft w:val="0"/>
      <w:marRight w:val="0"/>
      <w:marTop w:val="0"/>
      <w:marBottom w:val="0"/>
      <w:divBdr>
        <w:top w:val="none" w:sz="0" w:space="0" w:color="auto"/>
        <w:left w:val="none" w:sz="0" w:space="0" w:color="auto"/>
        <w:bottom w:val="none" w:sz="0" w:space="0" w:color="auto"/>
        <w:right w:val="none" w:sz="0" w:space="0" w:color="auto"/>
      </w:divBdr>
    </w:div>
    <w:div w:id="713387051">
      <w:bodyDiv w:val="1"/>
      <w:marLeft w:val="0"/>
      <w:marRight w:val="0"/>
      <w:marTop w:val="0"/>
      <w:marBottom w:val="0"/>
      <w:divBdr>
        <w:top w:val="none" w:sz="0" w:space="0" w:color="auto"/>
        <w:left w:val="none" w:sz="0" w:space="0" w:color="auto"/>
        <w:bottom w:val="none" w:sz="0" w:space="0" w:color="auto"/>
        <w:right w:val="none" w:sz="0" w:space="0" w:color="auto"/>
      </w:divBdr>
    </w:div>
    <w:div w:id="714281830">
      <w:bodyDiv w:val="1"/>
      <w:marLeft w:val="0"/>
      <w:marRight w:val="0"/>
      <w:marTop w:val="0"/>
      <w:marBottom w:val="0"/>
      <w:divBdr>
        <w:top w:val="none" w:sz="0" w:space="0" w:color="auto"/>
        <w:left w:val="none" w:sz="0" w:space="0" w:color="auto"/>
        <w:bottom w:val="none" w:sz="0" w:space="0" w:color="auto"/>
        <w:right w:val="none" w:sz="0" w:space="0" w:color="auto"/>
      </w:divBdr>
    </w:div>
    <w:div w:id="716275441">
      <w:bodyDiv w:val="1"/>
      <w:marLeft w:val="0"/>
      <w:marRight w:val="0"/>
      <w:marTop w:val="0"/>
      <w:marBottom w:val="0"/>
      <w:divBdr>
        <w:top w:val="none" w:sz="0" w:space="0" w:color="auto"/>
        <w:left w:val="none" w:sz="0" w:space="0" w:color="auto"/>
        <w:bottom w:val="none" w:sz="0" w:space="0" w:color="auto"/>
        <w:right w:val="none" w:sz="0" w:space="0" w:color="auto"/>
      </w:divBdr>
    </w:div>
    <w:div w:id="716778112">
      <w:bodyDiv w:val="1"/>
      <w:marLeft w:val="0"/>
      <w:marRight w:val="0"/>
      <w:marTop w:val="0"/>
      <w:marBottom w:val="0"/>
      <w:divBdr>
        <w:top w:val="none" w:sz="0" w:space="0" w:color="auto"/>
        <w:left w:val="none" w:sz="0" w:space="0" w:color="auto"/>
        <w:bottom w:val="none" w:sz="0" w:space="0" w:color="auto"/>
        <w:right w:val="none" w:sz="0" w:space="0" w:color="auto"/>
      </w:divBdr>
    </w:div>
    <w:div w:id="716853312">
      <w:bodyDiv w:val="1"/>
      <w:marLeft w:val="0"/>
      <w:marRight w:val="0"/>
      <w:marTop w:val="0"/>
      <w:marBottom w:val="0"/>
      <w:divBdr>
        <w:top w:val="none" w:sz="0" w:space="0" w:color="auto"/>
        <w:left w:val="none" w:sz="0" w:space="0" w:color="auto"/>
        <w:bottom w:val="none" w:sz="0" w:space="0" w:color="auto"/>
        <w:right w:val="none" w:sz="0" w:space="0" w:color="auto"/>
      </w:divBdr>
    </w:div>
    <w:div w:id="717513835">
      <w:bodyDiv w:val="1"/>
      <w:marLeft w:val="0"/>
      <w:marRight w:val="0"/>
      <w:marTop w:val="0"/>
      <w:marBottom w:val="0"/>
      <w:divBdr>
        <w:top w:val="none" w:sz="0" w:space="0" w:color="auto"/>
        <w:left w:val="none" w:sz="0" w:space="0" w:color="auto"/>
        <w:bottom w:val="none" w:sz="0" w:space="0" w:color="auto"/>
        <w:right w:val="none" w:sz="0" w:space="0" w:color="auto"/>
      </w:divBdr>
    </w:div>
    <w:div w:id="718281899">
      <w:bodyDiv w:val="1"/>
      <w:marLeft w:val="0"/>
      <w:marRight w:val="0"/>
      <w:marTop w:val="0"/>
      <w:marBottom w:val="0"/>
      <w:divBdr>
        <w:top w:val="none" w:sz="0" w:space="0" w:color="auto"/>
        <w:left w:val="none" w:sz="0" w:space="0" w:color="auto"/>
        <w:bottom w:val="none" w:sz="0" w:space="0" w:color="auto"/>
        <w:right w:val="none" w:sz="0" w:space="0" w:color="auto"/>
      </w:divBdr>
    </w:div>
    <w:div w:id="719863316">
      <w:bodyDiv w:val="1"/>
      <w:marLeft w:val="0"/>
      <w:marRight w:val="0"/>
      <w:marTop w:val="0"/>
      <w:marBottom w:val="0"/>
      <w:divBdr>
        <w:top w:val="none" w:sz="0" w:space="0" w:color="auto"/>
        <w:left w:val="none" w:sz="0" w:space="0" w:color="auto"/>
        <w:bottom w:val="none" w:sz="0" w:space="0" w:color="auto"/>
        <w:right w:val="none" w:sz="0" w:space="0" w:color="auto"/>
      </w:divBdr>
    </w:div>
    <w:div w:id="722606956">
      <w:bodyDiv w:val="1"/>
      <w:marLeft w:val="0"/>
      <w:marRight w:val="0"/>
      <w:marTop w:val="0"/>
      <w:marBottom w:val="0"/>
      <w:divBdr>
        <w:top w:val="none" w:sz="0" w:space="0" w:color="auto"/>
        <w:left w:val="none" w:sz="0" w:space="0" w:color="auto"/>
        <w:bottom w:val="none" w:sz="0" w:space="0" w:color="auto"/>
        <w:right w:val="none" w:sz="0" w:space="0" w:color="auto"/>
      </w:divBdr>
    </w:div>
    <w:div w:id="726799463">
      <w:bodyDiv w:val="1"/>
      <w:marLeft w:val="0"/>
      <w:marRight w:val="0"/>
      <w:marTop w:val="0"/>
      <w:marBottom w:val="0"/>
      <w:divBdr>
        <w:top w:val="none" w:sz="0" w:space="0" w:color="auto"/>
        <w:left w:val="none" w:sz="0" w:space="0" w:color="auto"/>
        <w:bottom w:val="none" w:sz="0" w:space="0" w:color="auto"/>
        <w:right w:val="none" w:sz="0" w:space="0" w:color="auto"/>
      </w:divBdr>
    </w:div>
    <w:div w:id="729766436">
      <w:bodyDiv w:val="1"/>
      <w:marLeft w:val="0"/>
      <w:marRight w:val="0"/>
      <w:marTop w:val="0"/>
      <w:marBottom w:val="0"/>
      <w:divBdr>
        <w:top w:val="none" w:sz="0" w:space="0" w:color="auto"/>
        <w:left w:val="none" w:sz="0" w:space="0" w:color="auto"/>
        <w:bottom w:val="none" w:sz="0" w:space="0" w:color="auto"/>
        <w:right w:val="none" w:sz="0" w:space="0" w:color="auto"/>
      </w:divBdr>
    </w:div>
    <w:div w:id="731729542">
      <w:bodyDiv w:val="1"/>
      <w:marLeft w:val="0"/>
      <w:marRight w:val="0"/>
      <w:marTop w:val="0"/>
      <w:marBottom w:val="0"/>
      <w:divBdr>
        <w:top w:val="none" w:sz="0" w:space="0" w:color="auto"/>
        <w:left w:val="none" w:sz="0" w:space="0" w:color="auto"/>
        <w:bottom w:val="none" w:sz="0" w:space="0" w:color="auto"/>
        <w:right w:val="none" w:sz="0" w:space="0" w:color="auto"/>
      </w:divBdr>
    </w:div>
    <w:div w:id="737442677">
      <w:bodyDiv w:val="1"/>
      <w:marLeft w:val="0"/>
      <w:marRight w:val="0"/>
      <w:marTop w:val="0"/>
      <w:marBottom w:val="0"/>
      <w:divBdr>
        <w:top w:val="none" w:sz="0" w:space="0" w:color="auto"/>
        <w:left w:val="none" w:sz="0" w:space="0" w:color="auto"/>
        <w:bottom w:val="none" w:sz="0" w:space="0" w:color="auto"/>
        <w:right w:val="none" w:sz="0" w:space="0" w:color="auto"/>
      </w:divBdr>
    </w:div>
    <w:div w:id="737939884">
      <w:bodyDiv w:val="1"/>
      <w:marLeft w:val="0"/>
      <w:marRight w:val="0"/>
      <w:marTop w:val="0"/>
      <w:marBottom w:val="0"/>
      <w:divBdr>
        <w:top w:val="none" w:sz="0" w:space="0" w:color="auto"/>
        <w:left w:val="none" w:sz="0" w:space="0" w:color="auto"/>
        <w:bottom w:val="none" w:sz="0" w:space="0" w:color="auto"/>
        <w:right w:val="none" w:sz="0" w:space="0" w:color="auto"/>
      </w:divBdr>
    </w:div>
    <w:div w:id="738941779">
      <w:bodyDiv w:val="1"/>
      <w:marLeft w:val="0"/>
      <w:marRight w:val="0"/>
      <w:marTop w:val="0"/>
      <w:marBottom w:val="0"/>
      <w:divBdr>
        <w:top w:val="none" w:sz="0" w:space="0" w:color="auto"/>
        <w:left w:val="none" w:sz="0" w:space="0" w:color="auto"/>
        <w:bottom w:val="none" w:sz="0" w:space="0" w:color="auto"/>
        <w:right w:val="none" w:sz="0" w:space="0" w:color="auto"/>
      </w:divBdr>
    </w:div>
    <w:div w:id="742916526">
      <w:bodyDiv w:val="1"/>
      <w:marLeft w:val="0"/>
      <w:marRight w:val="0"/>
      <w:marTop w:val="0"/>
      <w:marBottom w:val="0"/>
      <w:divBdr>
        <w:top w:val="none" w:sz="0" w:space="0" w:color="auto"/>
        <w:left w:val="none" w:sz="0" w:space="0" w:color="auto"/>
        <w:bottom w:val="none" w:sz="0" w:space="0" w:color="auto"/>
        <w:right w:val="none" w:sz="0" w:space="0" w:color="auto"/>
      </w:divBdr>
    </w:div>
    <w:div w:id="744035248">
      <w:bodyDiv w:val="1"/>
      <w:marLeft w:val="0"/>
      <w:marRight w:val="0"/>
      <w:marTop w:val="0"/>
      <w:marBottom w:val="0"/>
      <w:divBdr>
        <w:top w:val="none" w:sz="0" w:space="0" w:color="auto"/>
        <w:left w:val="none" w:sz="0" w:space="0" w:color="auto"/>
        <w:bottom w:val="none" w:sz="0" w:space="0" w:color="auto"/>
        <w:right w:val="none" w:sz="0" w:space="0" w:color="auto"/>
      </w:divBdr>
    </w:div>
    <w:div w:id="745414929">
      <w:bodyDiv w:val="1"/>
      <w:marLeft w:val="0"/>
      <w:marRight w:val="0"/>
      <w:marTop w:val="0"/>
      <w:marBottom w:val="0"/>
      <w:divBdr>
        <w:top w:val="none" w:sz="0" w:space="0" w:color="auto"/>
        <w:left w:val="none" w:sz="0" w:space="0" w:color="auto"/>
        <w:bottom w:val="none" w:sz="0" w:space="0" w:color="auto"/>
        <w:right w:val="none" w:sz="0" w:space="0" w:color="auto"/>
      </w:divBdr>
    </w:div>
    <w:div w:id="751778153">
      <w:bodyDiv w:val="1"/>
      <w:marLeft w:val="0"/>
      <w:marRight w:val="0"/>
      <w:marTop w:val="0"/>
      <w:marBottom w:val="0"/>
      <w:divBdr>
        <w:top w:val="none" w:sz="0" w:space="0" w:color="auto"/>
        <w:left w:val="none" w:sz="0" w:space="0" w:color="auto"/>
        <w:bottom w:val="none" w:sz="0" w:space="0" w:color="auto"/>
        <w:right w:val="none" w:sz="0" w:space="0" w:color="auto"/>
      </w:divBdr>
      <w:divsChild>
        <w:div w:id="772092016">
          <w:marLeft w:val="0"/>
          <w:marRight w:val="0"/>
          <w:marTop w:val="0"/>
          <w:marBottom w:val="0"/>
          <w:divBdr>
            <w:top w:val="none" w:sz="0" w:space="0" w:color="auto"/>
            <w:left w:val="none" w:sz="0" w:space="0" w:color="auto"/>
            <w:bottom w:val="none" w:sz="0" w:space="0" w:color="auto"/>
            <w:right w:val="none" w:sz="0" w:space="0" w:color="auto"/>
          </w:divBdr>
        </w:div>
        <w:div w:id="1443572423">
          <w:marLeft w:val="0"/>
          <w:marRight w:val="0"/>
          <w:marTop w:val="0"/>
          <w:marBottom w:val="0"/>
          <w:divBdr>
            <w:top w:val="none" w:sz="0" w:space="0" w:color="auto"/>
            <w:left w:val="none" w:sz="0" w:space="0" w:color="auto"/>
            <w:bottom w:val="none" w:sz="0" w:space="0" w:color="auto"/>
            <w:right w:val="none" w:sz="0" w:space="0" w:color="auto"/>
          </w:divBdr>
        </w:div>
        <w:div w:id="1339314202">
          <w:marLeft w:val="0"/>
          <w:marRight w:val="0"/>
          <w:marTop w:val="0"/>
          <w:marBottom w:val="0"/>
          <w:divBdr>
            <w:top w:val="none" w:sz="0" w:space="0" w:color="auto"/>
            <w:left w:val="none" w:sz="0" w:space="0" w:color="auto"/>
            <w:bottom w:val="none" w:sz="0" w:space="0" w:color="auto"/>
            <w:right w:val="none" w:sz="0" w:space="0" w:color="auto"/>
          </w:divBdr>
          <w:divsChild>
            <w:div w:id="1531646802">
              <w:marLeft w:val="0"/>
              <w:marRight w:val="0"/>
              <w:marTop w:val="0"/>
              <w:marBottom w:val="0"/>
              <w:divBdr>
                <w:top w:val="none" w:sz="0" w:space="0" w:color="auto"/>
                <w:left w:val="none" w:sz="0" w:space="0" w:color="auto"/>
                <w:bottom w:val="none" w:sz="0" w:space="0" w:color="auto"/>
                <w:right w:val="none" w:sz="0" w:space="0" w:color="auto"/>
              </w:divBdr>
              <w:divsChild>
                <w:div w:id="1798840198">
                  <w:marLeft w:val="0"/>
                  <w:marRight w:val="0"/>
                  <w:marTop w:val="0"/>
                  <w:marBottom w:val="0"/>
                  <w:divBdr>
                    <w:top w:val="none" w:sz="0" w:space="0" w:color="auto"/>
                    <w:left w:val="none" w:sz="0" w:space="0" w:color="auto"/>
                    <w:bottom w:val="none" w:sz="0" w:space="0" w:color="auto"/>
                    <w:right w:val="none" w:sz="0" w:space="0" w:color="auto"/>
                  </w:divBdr>
                  <w:divsChild>
                    <w:div w:id="1008143684">
                      <w:marLeft w:val="0"/>
                      <w:marRight w:val="0"/>
                      <w:marTop w:val="0"/>
                      <w:marBottom w:val="0"/>
                      <w:divBdr>
                        <w:top w:val="none" w:sz="0" w:space="0" w:color="auto"/>
                        <w:left w:val="none" w:sz="0" w:space="0" w:color="auto"/>
                        <w:bottom w:val="none" w:sz="0" w:space="0" w:color="auto"/>
                        <w:right w:val="none" w:sz="0" w:space="0" w:color="auto"/>
                      </w:divBdr>
                      <w:divsChild>
                        <w:div w:id="175670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823434">
          <w:marLeft w:val="0"/>
          <w:marRight w:val="0"/>
          <w:marTop w:val="0"/>
          <w:marBottom w:val="0"/>
          <w:divBdr>
            <w:top w:val="none" w:sz="0" w:space="0" w:color="auto"/>
            <w:left w:val="none" w:sz="0" w:space="0" w:color="auto"/>
            <w:bottom w:val="none" w:sz="0" w:space="0" w:color="auto"/>
            <w:right w:val="none" w:sz="0" w:space="0" w:color="auto"/>
          </w:divBdr>
          <w:divsChild>
            <w:div w:id="1852722731">
              <w:marLeft w:val="0"/>
              <w:marRight w:val="0"/>
              <w:marTop w:val="0"/>
              <w:marBottom w:val="0"/>
              <w:divBdr>
                <w:top w:val="none" w:sz="0" w:space="0" w:color="auto"/>
                <w:left w:val="none" w:sz="0" w:space="0" w:color="auto"/>
                <w:bottom w:val="none" w:sz="0" w:space="0" w:color="auto"/>
                <w:right w:val="none" w:sz="0" w:space="0" w:color="auto"/>
              </w:divBdr>
              <w:divsChild>
                <w:div w:id="480732770">
                  <w:marLeft w:val="0"/>
                  <w:marRight w:val="0"/>
                  <w:marTop w:val="0"/>
                  <w:marBottom w:val="0"/>
                  <w:divBdr>
                    <w:top w:val="none" w:sz="0" w:space="0" w:color="auto"/>
                    <w:left w:val="none" w:sz="0" w:space="0" w:color="auto"/>
                    <w:bottom w:val="none" w:sz="0" w:space="0" w:color="auto"/>
                    <w:right w:val="none" w:sz="0" w:space="0" w:color="auto"/>
                  </w:divBdr>
                  <w:divsChild>
                    <w:div w:id="665985921">
                      <w:marLeft w:val="0"/>
                      <w:marRight w:val="0"/>
                      <w:marTop w:val="0"/>
                      <w:marBottom w:val="0"/>
                      <w:divBdr>
                        <w:top w:val="none" w:sz="0" w:space="0" w:color="auto"/>
                        <w:left w:val="none" w:sz="0" w:space="0" w:color="auto"/>
                        <w:bottom w:val="none" w:sz="0" w:space="0" w:color="auto"/>
                        <w:right w:val="none" w:sz="0" w:space="0" w:color="auto"/>
                      </w:divBdr>
                      <w:divsChild>
                        <w:div w:id="1967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2311510">
      <w:bodyDiv w:val="1"/>
      <w:marLeft w:val="0"/>
      <w:marRight w:val="0"/>
      <w:marTop w:val="0"/>
      <w:marBottom w:val="0"/>
      <w:divBdr>
        <w:top w:val="none" w:sz="0" w:space="0" w:color="auto"/>
        <w:left w:val="none" w:sz="0" w:space="0" w:color="auto"/>
        <w:bottom w:val="none" w:sz="0" w:space="0" w:color="auto"/>
        <w:right w:val="none" w:sz="0" w:space="0" w:color="auto"/>
      </w:divBdr>
      <w:divsChild>
        <w:div w:id="805970709">
          <w:marLeft w:val="0"/>
          <w:marRight w:val="0"/>
          <w:marTop w:val="0"/>
          <w:marBottom w:val="0"/>
          <w:divBdr>
            <w:top w:val="single" w:sz="8" w:space="6" w:color="auto"/>
            <w:left w:val="single" w:sz="8" w:space="6" w:color="auto"/>
            <w:bottom w:val="single" w:sz="8" w:space="6" w:color="auto"/>
            <w:right w:val="single" w:sz="8" w:space="6" w:color="auto"/>
          </w:divBdr>
        </w:div>
        <w:div w:id="2085377528">
          <w:marLeft w:val="0"/>
          <w:marRight w:val="0"/>
          <w:marTop w:val="0"/>
          <w:marBottom w:val="0"/>
          <w:divBdr>
            <w:top w:val="single" w:sz="8" w:space="6" w:color="auto"/>
            <w:left w:val="single" w:sz="8" w:space="6" w:color="auto"/>
            <w:bottom w:val="single" w:sz="8" w:space="6" w:color="auto"/>
            <w:right w:val="single" w:sz="8" w:space="6" w:color="auto"/>
          </w:divBdr>
        </w:div>
        <w:div w:id="864051401">
          <w:marLeft w:val="0"/>
          <w:marRight w:val="0"/>
          <w:marTop w:val="0"/>
          <w:marBottom w:val="0"/>
          <w:divBdr>
            <w:top w:val="single" w:sz="8" w:space="6" w:color="auto"/>
            <w:left w:val="single" w:sz="8" w:space="6" w:color="auto"/>
            <w:bottom w:val="single" w:sz="8" w:space="6" w:color="auto"/>
            <w:right w:val="single" w:sz="8" w:space="6" w:color="auto"/>
          </w:divBdr>
        </w:div>
      </w:divsChild>
    </w:div>
    <w:div w:id="755246642">
      <w:bodyDiv w:val="1"/>
      <w:marLeft w:val="0"/>
      <w:marRight w:val="0"/>
      <w:marTop w:val="0"/>
      <w:marBottom w:val="0"/>
      <w:divBdr>
        <w:top w:val="none" w:sz="0" w:space="0" w:color="auto"/>
        <w:left w:val="none" w:sz="0" w:space="0" w:color="auto"/>
        <w:bottom w:val="none" w:sz="0" w:space="0" w:color="auto"/>
        <w:right w:val="none" w:sz="0" w:space="0" w:color="auto"/>
      </w:divBdr>
    </w:div>
    <w:div w:id="755440336">
      <w:bodyDiv w:val="1"/>
      <w:marLeft w:val="0"/>
      <w:marRight w:val="0"/>
      <w:marTop w:val="0"/>
      <w:marBottom w:val="0"/>
      <w:divBdr>
        <w:top w:val="none" w:sz="0" w:space="0" w:color="auto"/>
        <w:left w:val="none" w:sz="0" w:space="0" w:color="auto"/>
        <w:bottom w:val="none" w:sz="0" w:space="0" w:color="auto"/>
        <w:right w:val="none" w:sz="0" w:space="0" w:color="auto"/>
      </w:divBdr>
    </w:div>
    <w:div w:id="757991266">
      <w:bodyDiv w:val="1"/>
      <w:marLeft w:val="0"/>
      <w:marRight w:val="0"/>
      <w:marTop w:val="0"/>
      <w:marBottom w:val="0"/>
      <w:divBdr>
        <w:top w:val="none" w:sz="0" w:space="0" w:color="auto"/>
        <w:left w:val="none" w:sz="0" w:space="0" w:color="auto"/>
        <w:bottom w:val="none" w:sz="0" w:space="0" w:color="auto"/>
        <w:right w:val="none" w:sz="0" w:space="0" w:color="auto"/>
      </w:divBdr>
    </w:div>
    <w:div w:id="761604806">
      <w:bodyDiv w:val="1"/>
      <w:marLeft w:val="0"/>
      <w:marRight w:val="0"/>
      <w:marTop w:val="0"/>
      <w:marBottom w:val="0"/>
      <w:divBdr>
        <w:top w:val="none" w:sz="0" w:space="0" w:color="auto"/>
        <w:left w:val="none" w:sz="0" w:space="0" w:color="auto"/>
        <w:bottom w:val="none" w:sz="0" w:space="0" w:color="auto"/>
        <w:right w:val="none" w:sz="0" w:space="0" w:color="auto"/>
      </w:divBdr>
    </w:div>
    <w:div w:id="769201443">
      <w:bodyDiv w:val="1"/>
      <w:marLeft w:val="0"/>
      <w:marRight w:val="0"/>
      <w:marTop w:val="0"/>
      <w:marBottom w:val="0"/>
      <w:divBdr>
        <w:top w:val="none" w:sz="0" w:space="0" w:color="auto"/>
        <w:left w:val="none" w:sz="0" w:space="0" w:color="auto"/>
        <w:bottom w:val="none" w:sz="0" w:space="0" w:color="auto"/>
        <w:right w:val="none" w:sz="0" w:space="0" w:color="auto"/>
      </w:divBdr>
    </w:div>
    <w:div w:id="772241266">
      <w:bodyDiv w:val="1"/>
      <w:marLeft w:val="0"/>
      <w:marRight w:val="0"/>
      <w:marTop w:val="0"/>
      <w:marBottom w:val="0"/>
      <w:divBdr>
        <w:top w:val="none" w:sz="0" w:space="0" w:color="auto"/>
        <w:left w:val="none" w:sz="0" w:space="0" w:color="auto"/>
        <w:bottom w:val="none" w:sz="0" w:space="0" w:color="auto"/>
        <w:right w:val="none" w:sz="0" w:space="0" w:color="auto"/>
      </w:divBdr>
    </w:div>
    <w:div w:id="775516922">
      <w:bodyDiv w:val="1"/>
      <w:marLeft w:val="0"/>
      <w:marRight w:val="0"/>
      <w:marTop w:val="0"/>
      <w:marBottom w:val="0"/>
      <w:divBdr>
        <w:top w:val="none" w:sz="0" w:space="0" w:color="auto"/>
        <w:left w:val="none" w:sz="0" w:space="0" w:color="auto"/>
        <w:bottom w:val="none" w:sz="0" w:space="0" w:color="auto"/>
        <w:right w:val="none" w:sz="0" w:space="0" w:color="auto"/>
      </w:divBdr>
    </w:div>
    <w:div w:id="777263248">
      <w:bodyDiv w:val="1"/>
      <w:marLeft w:val="0"/>
      <w:marRight w:val="0"/>
      <w:marTop w:val="0"/>
      <w:marBottom w:val="0"/>
      <w:divBdr>
        <w:top w:val="none" w:sz="0" w:space="0" w:color="auto"/>
        <w:left w:val="none" w:sz="0" w:space="0" w:color="auto"/>
        <w:bottom w:val="none" w:sz="0" w:space="0" w:color="auto"/>
        <w:right w:val="none" w:sz="0" w:space="0" w:color="auto"/>
      </w:divBdr>
    </w:div>
    <w:div w:id="778449189">
      <w:bodyDiv w:val="1"/>
      <w:marLeft w:val="0"/>
      <w:marRight w:val="0"/>
      <w:marTop w:val="0"/>
      <w:marBottom w:val="0"/>
      <w:divBdr>
        <w:top w:val="none" w:sz="0" w:space="0" w:color="auto"/>
        <w:left w:val="none" w:sz="0" w:space="0" w:color="auto"/>
        <w:bottom w:val="none" w:sz="0" w:space="0" w:color="auto"/>
        <w:right w:val="none" w:sz="0" w:space="0" w:color="auto"/>
      </w:divBdr>
    </w:div>
    <w:div w:id="783617914">
      <w:bodyDiv w:val="1"/>
      <w:marLeft w:val="0"/>
      <w:marRight w:val="0"/>
      <w:marTop w:val="0"/>
      <w:marBottom w:val="0"/>
      <w:divBdr>
        <w:top w:val="none" w:sz="0" w:space="0" w:color="auto"/>
        <w:left w:val="none" w:sz="0" w:space="0" w:color="auto"/>
        <w:bottom w:val="none" w:sz="0" w:space="0" w:color="auto"/>
        <w:right w:val="none" w:sz="0" w:space="0" w:color="auto"/>
      </w:divBdr>
    </w:div>
    <w:div w:id="786433136">
      <w:bodyDiv w:val="1"/>
      <w:marLeft w:val="0"/>
      <w:marRight w:val="0"/>
      <w:marTop w:val="0"/>
      <w:marBottom w:val="0"/>
      <w:divBdr>
        <w:top w:val="none" w:sz="0" w:space="0" w:color="auto"/>
        <w:left w:val="none" w:sz="0" w:space="0" w:color="auto"/>
        <w:bottom w:val="none" w:sz="0" w:space="0" w:color="auto"/>
        <w:right w:val="none" w:sz="0" w:space="0" w:color="auto"/>
      </w:divBdr>
    </w:div>
    <w:div w:id="786772364">
      <w:bodyDiv w:val="1"/>
      <w:marLeft w:val="0"/>
      <w:marRight w:val="0"/>
      <w:marTop w:val="0"/>
      <w:marBottom w:val="0"/>
      <w:divBdr>
        <w:top w:val="none" w:sz="0" w:space="0" w:color="auto"/>
        <w:left w:val="none" w:sz="0" w:space="0" w:color="auto"/>
        <w:bottom w:val="none" w:sz="0" w:space="0" w:color="auto"/>
        <w:right w:val="none" w:sz="0" w:space="0" w:color="auto"/>
      </w:divBdr>
    </w:div>
    <w:div w:id="788476045">
      <w:bodyDiv w:val="1"/>
      <w:marLeft w:val="0"/>
      <w:marRight w:val="0"/>
      <w:marTop w:val="0"/>
      <w:marBottom w:val="0"/>
      <w:divBdr>
        <w:top w:val="none" w:sz="0" w:space="0" w:color="auto"/>
        <w:left w:val="none" w:sz="0" w:space="0" w:color="auto"/>
        <w:bottom w:val="none" w:sz="0" w:space="0" w:color="auto"/>
        <w:right w:val="none" w:sz="0" w:space="0" w:color="auto"/>
      </w:divBdr>
    </w:div>
    <w:div w:id="788550692">
      <w:bodyDiv w:val="1"/>
      <w:marLeft w:val="0"/>
      <w:marRight w:val="0"/>
      <w:marTop w:val="0"/>
      <w:marBottom w:val="0"/>
      <w:divBdr>
        <w:top w:val="none" w:sz="0" w:space="0" w:color="auto"/>
        <w:left w:val="none" w:sz="0" w:space="0" w:color="auto"/>
        <w:bottom w:val="none" w:sz="0" w:space="0" w:color="auto"/>
        <w:right w:val="none" w:sz="0" w:space="0" w:color="auto"/>
      </w:divBdr>
    </w:div>
    <w:div w:id="802386832">
      <w:bodyDiv w:val="1"/>
      <w:marLeft w:val="0"/>
      <w:marRight w:val="0"/>
      <w:marTop w:val="0"/>
      <w:marBottom w:val="0"/>
      <w:divBdr>
        <w:top w:val="none" w:sz="0" w:space="0" w:color="auto"/>
        <w:left w:val="none" w:sz="0" w:space="0" w:color="auto"/>
        <w:bottom w:val="none" w:sz="0" w:space="0" w:color="auto"/>
        <w:right w:val="none" w:sz="0" w:space="0" w:color="auto"/>
      </w:divBdr>
    </w:div>
    <w:div w:id="804545363">
      <w:bodyDiv w:val="1"/>
      <w:marLeft w:val="0"/>
      <w:marRight w:val="0"/>
      <w:marTop w:val="0"/>
      <w:marBottom w:val="0"/>
      <w:divBdr>
        <w:top w:val="none" w:sz="0" w:space="0" w:color="auto"/>
        <w:left w:val="none" w:sz="0" w:space="0" w:color="auto"/>
        <w:bottom w:val="none" w:sz="0" w:space="0" w:color="auto"/>
        <w:right w:val="none" w:sz="0" w:space="0" w:color="auto"/>
      </w:divBdr>
    </w:div>
    <w:div w:id="805002101">
      <w:bodyDiv w:val="1"/>
      <w:marLeft w:val="0"/>
      <w:marRight w:val="0"/>
      <w:marTop w:val="0"/>
      <w:marBottom w:val="0"/>
      <w:divBdr>
        <w:top w:val="none" w:sz="0" w:space="0" w:color="auto"/>
        <w:left w:val="none" w:sz="0" w:space="0" w:color="auto"/>
        <w:bottom w:val="none" w:sz="0" w:space="0" w:color="auto"/>
        <w:right w:val="none" w:sz="0" w:space="0" w:color="auto"/>
      </w:divBdr>
    </w:div>
    <w:div w:id="806052839">
      <w:bodyDiv w:val="1"/>
      <w:marLeft w:val="0"/>
      <w:marRight w:val="0"/>
      <w:marTop w:val="0"/>
      <w:marBottom w:val="0"/>
      <w:divBdr>
        <w:top w:val="none" w:sz="0" w:space="0" w:color="auto"/>
        <w:left w:val="none" w:sz="0" w:space="0" w:color="auto"/>
        <w:bottom w:val="none" w:sz="0" w:space="0" w:color="auto"/>
        <w:right w:val="none" w:sz="0" w:space="0" w:color="auto"/>
      </w:divBdr>
    </w:div>
    <w:div w:id="813373524">
      <w:bodyDiv w:val="1"/>
      <w:marLeft w:val="0"/>
      <w:marRight w:val="0"/>
      <w:marTop w:val="0"/>
      <w:marBottom w:val="0"/>
      <w:divBdr>
        <w:top w:val="none" w:sz="0" w:space="0" w:color="auto"/>
        <w:left w:val="none" w:sz="0" w:space="0" w:color="auto"/>
        <w:bottom w:val="none" w:sz="0" w:space="0" w:color="auto"/>
        <w:right w:val="none" w:sz="0" w:space="0" w:color="auto"/>
      </w:divBdr>
    </w:div>
    <w:div w:id="814760772">
      <w:bodyDiv w:val="1"/>
      <w:marLeft w:val="0"/>
      <w:marRight w:val="0"/>
      <w:marTop w:val="0"/>
      <w:marBottom w:val="0"/>
      <w:divBdr>
        <w:top w:val="none" w:sz="0" w:space="0" w:color="auto"/>
        <w:left w:val="none" w:sz="0" w:space="0" w:color="auto"/>
        <w:bottom w:val="none" w:sz="0" w:space="0" w:color="auto"/>
        <w:right w:val="none" w:sz="0" w:space="0" w:color="auto"/>
      </w:divBdr>
    </w:div>
    <w:div w:id="826435969">
      <w:bodyDiv w:val="1"/>
      <w:marLeft w:val="0"/>
      <w:marRight w:val="0"/>
      <w:marTop w:val="0"/>
      <w:marBottom w:val="0"/>
      <w:divBdr>
        <w:top w:val="none" w:sz="0" w:space="0" w:color="auto"/>
        <w:left w:val="none" w:sz="0" w:space="0" w:color="auto"/>
        <w:bottom w:val="none" w:sz="0" w:space="0" w:color="auto"/>
        <w:right w:val="none" w:sz="0" w:space="0" w:color="auto"/>
      </w:divBdr>
    </w:div>
    <w:div w:id="827943994">
      <w:bodyDiv w:val="1"/>
      <w:marLeft w:val="0"/>
      <w:marRight w:val="0"/>
      <w:marTop w:val="0"/>
      <w:marBottom w:val="0"/>
      <w:divBdr>
        <w:top w:val="none" w:sz="0" w:space="0" w:color="auto"/>
        <w:left w:val="none" w:sz="0" w:space="0" w:color="auto"/>
        <w:bottom w:val="none" w:sz="0" w:space="0" w:color="auto"/>
        <w:right w:val="none" w:sz="0" w:space="0" w:color="auto"/>
      </w:divBdr>
    </w:div>
    <w:div w:id="828986741">
      <w:bodyDiv w:val="1"/>
      <w:marLeft w:val="0"/>
      <w:marRight w:val="0"/>
      <w:marTop w:val="0"/>
      <w:marBottom w:val="0"/>
      <w:divBdr>
        <w:top w:val="none" w:sz="0" w:space="0" w:color="auto"/>
        <w:left w:val="none" w:sz="0" w:space="0" w:color="auto"/>
        <w:bottom w:val="none" w:sz="0" w:space="0" w:color="auto"/>
        <w:right w:val="none" w:sz="0" w:space="0" w:color="auto"/>
      </w:divBdr>
    </w:div>
    <w:div w:id="829173761">
      <w:bodyDiv w:val="1"/>
      <w:marLeft w:val="0"/>
      <w:marRight w:val="0"/>
      <w:marTop w:val="0"/>
      <w:marBottom w:val="0"/>
      <w:divBdr>
        <w:top w:val="none" w:sz="0" w:space="0" w:color="auto"/>
        <w:left w:val="none" w:sz="0" w:space="0" w:color="auto"/>
        <w:bottom w:val="none" w:sz="0" w:space="0" w:color="auto"/>
        <w:right w:val="none" w:sz="0" w:space="0" w:color="auto"/>
      </w:divBdr>
      <w:divsChild>
        <w:div w:id="703600189">
          <w:marLeft w:val="0"/>
          <w:marRight w:val="300"/>
          <w:marTop w:val="0"/>
          <w:marBottom w:val="0"/>
          <w:divBdr>
            <w:top w:val="none" w:sz="0" w:space="0" w:color="auto"/>
            <w:left w:val="none" w:sz="0" w:space="0" w:color="auto"/>
            <w:bottom w:val="none" w:sz="0" w:space="0" w:color="auto"/>
            <w:right w:val="none" w:sz="0" w:space="0" w:color="auto"/>
          </w:divBdr>
        </w:div>
      </w:divsChild>
    </w:div>
    <w:div w:id="831143988">
      <w:bodyDiv w:val="1"/>
      <w:marLeft w:val="0"/>
      <w:marRight w:val="0"/>
      <w:marTop w:val="0"/>
      <w:marBottom w:val="0"/>
      <w:divBdr>
        <w:top w:val="none" w:sz="0" w:space="0" w:color="auto"/>
        <w:left w:val="none" w:sz="0" w:space="0" w:color="auto"/>
        <w:bottom w:val="none" w:sz="0" w:space="0" w:color="auto"/>
        <w:right w:val="none" w:sz="0" w:space="0" w:color="auto"/>
      </w:divBdr>
    </w:div>
    <w:div w:id="831405940">
      <w:bodyDiv w:val="1"/>
      <w:marLeft w:val="0"/>
      <w:marRight w:val="0"/>
      <w:marTop w:val="0"/>
      <w:marBottom w:val="0"/>
      <w:divBdr>
        <w:top w:val="none" w:sz="0" w:space="0" w:color="auto"/>
        <w:left w:val="none" w:sz="0" w:space="0" w:color="auto"/>
        <w:bottom w:val="none" w:sz="0" w:space="0" w:color="auto"/>
        <w:right w:val="none" w:sz="0" w:space="0" w:color="auto"/>
      </w:divBdr>
    </w:div>
    <w:div w:id="832795845">
      <w:bodyDiv w:val="1"/>
      <w:marLeft w:val="0"/>
      <w:marRight w:val="0"/>
      <w:marTop w:val="0"/>
      <w:marBottom w:val="0"/>
      <w:divBdr>
        <w:top w:val="none" w:sz="0" w:space="0" w:color="auto"/>
        <w:left w:val="none" w:sz="0" w:space="0" w:color="auto"/>
        <w:bottom w:val="none" w:sz="0" w:space="0" w:color="auto"/>
        <w:right w:val="none" w:sz="0" w:space="0" w:color="auto"/>
      </w:divBdr>
    </w:div>
    <w:div w:id="833568883">
      <w:bodyDiv w:val="1"/>
      <w:marLeft w:val="0"/>
      <w:marRight w:val="0"/>
      <w:marTop w:val="0"/>
      <w:marBottom w:val="0"/>
      <w:divBdr>
        <w:top w:val="none" w:sz="0" w:space="0" w:color="auto"/>
        <w:left w:val="none" w:sz="0" w:space="0" w:color="auto"/>
        <w:bottom w:val="none" w:sz="0" w:space="0" w:color="auto"/>
        <w:right w:val="none" w:sz="0" w:space="0" w:color="auto"/>
      </w:divBdr>
    </w:div>
    <w:div w:id="834339495">
      <w:bodyDiv w:val="1"/>
      <w:marLeft w:val="0"/>
      <w:marRight w:val="0"/>
      <w:marTop w:val="0"/>
      <w:marBottom w:val="0"/>
      <w:divBdr>
        <w:top w:val="none" w:sz="0" w:space="0" w:color="auto"/>
        <w:left w:val="none" w:sz="0" w:space="0" w:color="auto"/>
        <w:bottom w:val="none" w:sz="0" w:space="0" w:color="auto"/>
        <w:right w:val="none" w:sz="0" w:space="0" w:color="auto"/>
      </w:divBdr>
    </w:div>
    <w:div w:id="839658751">
      <w:bodyDiv w:val="1"/>
      <w:marLeft w:val="0"/>
      <w:marRight w:val="0"/>
      <w:marTop w:val="0"/>
      <w:marBottom w:val="0"/>
      <w:divBdr>
        <w:top w:val="none" w:sz="0" w:space="0" w:color="auto"/>
        <w:left w:val="none" w:sz="0" w:space="0" w:color="auto"/>
        <w:bottom w:val="none" w:sz="0" w:space="0" w:color="auto"/>
        <w:right w:val="none" w:sz="0" w:space="0" w:color="auto"/>
      </w:divBdr>
    </w:div>
    <w:div w:id="846794878">
      <w:bodyDiv w:val="1"/>
      <w:marLeft w:val="0"/>
      <w:marRight w:val="0"/>
      <w:marTop w:val="0"/>
      <w:marBottom w:val="0"/>
      <w:divBdr>
        <w:top w:val="none" w:sz="0" w:space="0" w:color="auto"/>
        <w:left w:val="none" w:sz="0" w:space="0" w:color="auto"/>
        <w:bottom w:val="none" w:sz="0" w:space="0" w:color="auto"/>
        <w:right w:val="none" w:sz="0" w:space="0" w:color="auto"/>
      </w:divBdr>
    </w:div>
    <w:div w:id="848445763">
      <w:bodyDiv w:val="1"/>
      <w:marLeft w:val="0"/>
      <w:marRight w:val="0"/>
      <w:marTop w:val="0"/>
      <w:marBottom w:val="0"/>
      <w:divBdr>
        <w:top w:val="none" w:sz="0" w:space="0" w:color="auto"/>
        <w:left w:val="none" w:sz="0" w:space="0" w:color="auto"/>
        <w:bottom w:val="none" w:sz="0" w:space="0" w:color="auto"/>
        <w:right w:val="none" w:sz="0" w:space="0" w:color="auto"/>
      </w:divBdr>
    </w:div>
    <w:div w:id="850611386">
      <w:bodyDiv w:val="1"/>
      <w:marLeft w:val="0"/>
      <w:marRight w:val="0"/>
      <w:marTop w:val="0"/>
      <w:marBottom w:val="0"/>
      <w:divBdr>
        <w:top w:val="none" w:sz="0" w:space="0" w:color="auto"/>
        <w:left w:val="none" w:sz="0" w:space="0" w:color="auto"/>
        <w:bottom w:val="none" w:sz="0" w:space="0" w:color="auto"/>
        <w:right w:val="none" w:sz="0" w:space="0" w:color="auto"/>
      </w:divBdr>
    </w:div>
    <w:div w:id="850723709">
      <w:bodyDiv w:val="1"/>
      <w:marLeft w:val="0"/>
      <w:marRight w:val="0"/>
      <w:marTop w:val="0"/>
      <w:marBottom w:val="0"/>
      <w:divBdr>
        <w:top w:val="none" w:sz="0" w:space="0" w:color="auto"/>
        <w:left w:val="none" w:sz="0" w:space="0" w:color="auto"/>
        <w:bottom w:val="none" w:sz="0" w:space="0" w:color="auto"/>
        <w:right w:val="none" w:sz="0" w:space="0" w:color="auto"/>
      </w:divBdr>
    </w:div>
    <w:div w:id="850919613">
      <w:bodyDiv w:val="1"/>
      <w:marLeft w:val="0"/>
      <w:marRight w:val="0"/>
      <w:marTop w:val="0"/>
      <w:marBottom w:val="0"/>
      <w:divBdr>
        <w:top w:val="none" w:sz="0" w:space="0" w:color="auto"/>
        <w:left w:val="none" w:sz="0" w:space="0" w:color="auto"/>
        <w:bottom w:val="none" w:sz="0" w:space="0" w:color="auto"/>
        <w:right w:val="none" w:sz="0" w:space="0" w:color="auto"/>
      </w:divBdr>
    </w:div>
    <w:div w:id="853149059">
      <w:bodyDiv w:val="1"/>
      <w:marLeft w:val="0"/>
      <w:marRight w:val="0"/>
      <w:marTop w:val="0"/>
      <w:marBottom w:val="0"/>
      <w:divBdr>
        <w:top w:val="none" w:sz="0" w:space="0" w:color="auto"/>
        <w:left w:val="none" w:sz="0" w:space="0" w:color="auto"/>
        <w:bottom w:val="none" w:sz="0" w:space="0" w:color="auto"/>
        <w:right w:val="none" w:sz="0" w:space="0" w:color="auto"/>
      </w:divBdr>
    </w:div>
    <w:div w:id="854417467">
      <w:bodyDiv w:val="1"/>
      <w:marLeft w:val="0"/>
      <w:marRight w:val="0"/>
      <w:marTop w:val="0"/>
      <w:marBottom w:val="0"/>
      <w:divBdr>
        <w:top w:val="none" w:sz="0" w:space="0" w:color="auto"/>
        <w:left w:val="none" w:sz="0" w:space="0" w:color="auto"/>
        <w:bottom w:val="none" w:sz="0" w:space="0" w:color="auto"/>
        <w:right w:val="none" w:sz="0" w:space="0" w:color="auto"/>
      </w:divBdr>
    </w:div>
    <w:div w:id="856385214">
      <w:bodyDiv w:val="1"/>
      <w:marLeft w:val="0"/>
      <w:marRight w:val="0"/>
      <w:marTop w:val="0"/>
      <w:marBottom w:val="0"/>
      <w:divBdr>
        <w:top w:val="none" w:sz="0" w:space="0" w:color="auto"/>
        <w:left w:val="none" w:sz="0" w:space="0" w:color="auto"/>
        <w:bottom w:val="none" w:sz="0" w:space="0" w:color="auto"/>
        <w:right w:val="none" w:sz="0" w:space="0" w:color="auto"/>
      </w:divBdr>
    </w:div>
    <w:div w:id="857088267">
      <w:bodyDiv w:val="1"/>
      <w:marLeft w:val="0"/>
      <w:marRight w:val="0"/>
      <w:marTop w:val="0"/>
      <w:marBottom w:val="0"/>
      <w:divBdr>
        <w:top w:val="none" w:sz="0" w:space="0" w:color="auto"/>
        <w:left w:val="none" w:sz="0" w:space="0" w:color="auto"/>
        <w:bottom w:val="none" w:sz="0" w:space="0" w:color="auto"/>
        <w:right w:val="none" w:sz="0" w:space="0" w:color="auto"/>
      </w:divBdr>
    </w:div>
    <w:div w:id="859322927">
      <w:bodyDiv w:val="1"/>
      <w:marLeft w:val="0"/>
      <w:marRight w:val="0"/>
      <w:marTop w:val="0"/>
      <w:marBottom w:val="0"/>
      <w:divBdr>
        <w:top w:val="none" w:sz="0" w:space="0" w:color="auto"/>
        <w:left w:val="none" w:sz="0" w:space="0" w:color="auto"/>
        <w:bottom w:val="none" w:sz="0" w:space="0" w:color="auto"/>
        <w:right w:val="none" w:sz="0" w:space="0" w:color="auto"/>
      </w:divBdr>
    </w:div>
    <w:div w:id="862594802">
      <w:bodyDiv w:val="1"/>
      <w:marLeft w:val="0"/>
      <w:marRight w:val="0"/>
      <w:marTop w:val="0"/>
      <w:marBottom w:val="0"/>
      <w:divBdr>
        <w:top w:val="none" w:sz="0" w:space="0" w:color="auto"/>
        <w:left w:val="none" w:sz="0" w:space="0" w:color="auto"/>
        <w:bottom w:val="none" w:sz="0" w:space="0" w:color="auto"/>
        <w:right w:val="none" w:sz="0" w:space="0" w:color="auto"/>
      </w:divBdr>
    </w:div>
    <w:div w:id="862985286">
      <w:bodyDiv w:val="1"/>
      <w:marLeft w:val="0"/>
      <w:marRight w:val="0"/>
      <w:marTop w:val="0"/>
      <w:marBottom w:val="0"/>
      <w:divBdr>
        <w:top w:val="none" w:sz="0" w:space="0" w:color="auto"/>
        <w:left w:val="none" w:sz="0" w:space="0" w:color="auto"/>
        <w:bottom w:val="none" w:sz="0" w:space="0" w:color="auto"/>
        <w:right w:val="none" w:sz="0" w:space="0" w:color="auto"/>
      </w:divBdr>
    </w:div>
    <w:div w:id="865021863">
      <w:bodyDiv w:val="1"/>
      <w:marLeft w:val="0"/>
      <w:marRight w:val="0"/>
      <w:marTop w:val="0"/>
      <w:marBottom w:val="0"/>
      <w:divBdr>
        <w:top w:val="none" w:sz="0" w:space="0" w:color="auto"/>
        <w:left w:val="none" w:sz="0" w:space="0" w:color="auto"/>
        <w:bottom w:val="none" w:sz="0" w:space="0" w:color="auto"/>
        <w:right w:val="none" w:sz="0" w:space="0" w:color="auto"/>
      </w:divBdr>
    </w:div>
    <w:div w:id="865364336">
      <w:bodyDiv w:val="1"/>
      <w:marLeft w:val="0"/>
      <w:marRight w:val="0"/>
      <w:marTop w:val="0"/>
      <w:marBottom w:val="0"/>
      <w:divBdr>
        <w:top w:val="none" w:sz="0" w:space="0" w:color="auto"/>
        <w:left w:val="none" w:sz="0" w:space="0" w:color="auto"/>
        <w:bottom w:val="none" w:sz="0" w:space="0" w:color="auto"/>
        <w:right w:val="none" w:sz="0" w:space="0" w:color="auto"/>
      </w:divBdr>
    </w:div>
    <w:div w:id="869612657">
      <w:bodyDiv w:val="1"/>
      <w:marLeft w:val="0"/>
      <w:marRight w:val="0"/>
      <w:marTop w:val="0"/>
      <w:marBottom w:val="0"/>
      <w:divBdr>
        <w:top w:val="none" w:sz="0" w:space="0" w:color="auto"/>
        <w:left w:val="none" w:sz="0" w:space="0" w:color="auto"/>
        <w:bottom w:val="none" w:sz="0" w:space="0" w:color="auto"/>
        <w:right w:val="none" w:sz="0" w:space="0" w:color="auto"/>
      </w:divBdr>
    </w:div>
    <w:div w:id="870728320">
      <w:bodyDiv w:val="1"/>
      <w:marLeft w:val="0"/>
      <w:marRight w:val="0"/>
      <w:marTop w:val="0"/>
      <w:marBottom w:val="0"/>
      <w:divBdr>
        <w:top w:val="none" w:sz="0" w:space="0" w:color="auto"/>
        <w:left w:val="none" w:sz="0" w:space="0" w:color="auto"/>
        <w:bottom w:val="none" w:sz="0" w:space="0" w:color="auto"/>
        <w:right w:val="none" w:sz="0" w:space="0" w:color="auto"/>
      </w:divBdr>
    </w:div>
    <w:div w:id="870797354">
      <w:bodyDiv w:val="1"/>
      <w:marLeft w:val="0"/>
      <w:marRight w:val="0"/>
      <w:marTop w:val="0"/>
      <w:marBottom w:val="0"/>
      <w:divBdr>
        <w:top w:val="none" w:sz="0" w:space="0" w:color="auto"/>
        <w:left w:val="none" w:sz="0" w:space="0" w:color="auto"/>
        <w:bottom w:val="none" w:sz="0" w:space="0" w:color="auto"/>
        <w:right w:val="none" w:sz="0" w:space="0" w:color="auto"/>
      </w:divBdr>
      <w:divsChild>
        <w:div w:id="887841946">
          <w:marLeft w:val="0"/>
          <w:marRight w:val="0"/>
          <w:marTop w:val="0"/>
          <w:marBottom w:val="0"/>
          <w:divBdr>
            <w:top w:val="none" w:sz="0" w:space="0" w:color="auto"/>
            <w:left w:val="none" w:sz="0" w:space="0" w:color="auto"/>
            <w:bottom w:val="none" w:sz="0" w:space="0" w:color="auto"/>
            <w:right w:val="none" w:sz="0" w:space="0" w:color="auto"/>
          </w:divBdr>
          <w:divsChild>
            <w:div w:id="72091670">
              <w:marLeft w:val="0"/>
              <w:marRight w:val="0"/>
              <w:marTop w:val="0"/>
              <w:marBottom w:val="0"/>
              <w:divBdr>
                <w:top w:val="none" w:sz="0" w:space="0" w:color="auto"/>
                <w:left w:val="none" w:sz="0" w:space="0" w:color="auto"/>
                <w:bottom w:val="none" w:sz="0" w:space="0" w:color="auto"/>
                <w:right w:val="none" w:sz="0" w:space="0" w:color="auto"/>
              </w:divBdr>
              <w:divsChild>
                <w:div w:id="1685859651">
                  <w:marLeft w:val="0"/>
                  <w:marRight w:val="0"/>
                  <w:marTop w:val="0"/>
                  <w:marBottom w:val="0"/>
                  <w:divBdr>
                    <w:top w:val="none" w:sz="0" w:space="0" w:color="auto"/>
                    <w:left w:val="none" w:sz="0" w:space="0" w:color="auto"/>
                    <w:bottom w:val="none" w:sz="0" w:space="0" w:color="auto"/>
                    <w:right w:val="none" w:sz="0" w:space="0" w:color="auto"/>
                  </w:divBdr>
                  <w:divsChild>
                    <w:div w:id="161358836">
                      <w:marLeft w:val="0"/>
                      <w:marRight w:val="0"/>
                      <w:marTop w:val="0"/>
                      <w:marBottom w:val="0"/>
                      <w:divBdr>
                        <w:top w:val="none" w:sz="0" w:space="0" w:color="auto"/>
                        <w:left w:val="none" w:sz="0" w:space="0" w:color="auto"/>
                        <w:bottom w:val="none" w:sz="0" w:space="0" w:color="auto"/>
                        <w:right w:val="none" w:sz="0" w:space="0" w:color="auto"/>
                      </w:divBdr>
                      <w:divsChild>
                        <w:div w:id="146422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3036729">
      <w:bodyDiv w:val="1"/>
      <w:marLeft w:val="0"/>
      <w:marRight w:val="0"/>
      <w:marTop w:val="0"/>
      <w:marBottom w:val="0"/>
      <w:divBdr>
        <w:top w:val="none" w:sz="0" w:space="0" w:color="auto"/>
        <w:left w:val="none" w:sz="0" w:space="0" w:color="auto"/>
        <w:bottom w:val="none" w:sz="0" w:space="0" w:color="auto"/>
        <w:right w:val="none" w:sz="0" w:space="0" w:color="auto"/>
      </w:divBdr>
    </w:div>
    <w:div w:id="875973563">
      <w:bodyDiv w:val="1"/>
      <w:marLeft w:val="0"/>
      <w:marRight w:val="0"/>
      <w:marTop w:val="0"/>
      <w:marBottom w:val="0"/>
      <w:divBdr>
        <w:top w:val="none" w:sz="0" w:space="0" w:color="auto"/>
        <w:left w:val="none" w:sz="0" w:space="0" w:color="auto"/>
        <w:bottom w:val="none" w:sz="0" w:space="0" w:color="auto"/>
        <w:right w:val="none" w:sz="0" w:space="0" w:color="auto"/>
      </w:divBdr>
    </w:div>
    <w:div w:id="878783716">
      <w:bodyDiv w:val="1"/>
      <w:marLeft w:val="0"/>
      <w:marRight w:val="0"/>
      <w:marTop w:val="0"/>
      <w:marBottom w:val="0"/>
      <w:divBdr>
        <w:top w:val="none" w:sz="0" w:space="0" w:color="auto"/>
        <w:left w:val="none" w:sz="0" w:space="0" w:color="auto"/>
        <w:bottom w:val="none" w:sz="0" w:space="0" w:color="auto"/>
        <w:right w:val="none" w:sz="0" w:space="0" w:color="auto"/>
      </w:divBdr>
    </w:div>
    <w:div w:id="886339599">
      <w:bodyDiv w:val="1"/>
      <w:marLeft w:val="0"/>
      <w:marRight w:val="0"/>
      <w:marTop w:val="0"/>
      <w:marBottom w:val="0"/>
      <w:divBdr>
        <w:top w:val="none" w:sz="0" w:space="0" w:color="auto"/>
        <w:left w:val="none" w:sz="0" w:space="0" w:color="auto"/>
        <w:bottom w:val="none" w:sz="0" w:space="0" w:color="auto"/>
        <w:right w:val="none" w:sz="0" w:space="0" w:color="auto"/>
      </w:divBdr>
    </w:div>
    <w:div w:id="887305779">
      <w:bodyDiv w:val="1"/>
      <w:marLeft w:val="0"/>
      <w:marRight w:val="0"/>
      <w:marTop w:val="0"/>
      <w:marBottom w:val="0"/>
      <w:divBdr>
        <w:top w:val="none" w:sz="0" w:space="0" w:color="auto"/>
        <w:left w:val="none" w:sz="0" w:space="0" w:color="auto"/>
        <w:bottom w:val="none" w:sz="0" w:space="0" w:color="auto"/>
        <w:right w:val="none" w:sz="0" w:space="0" w:color="auto"/>
      </w:divBdr>
    </w:div>
    <w:div w:id="887494156">
      <w:bodyDiv w:val="1"/>
      <w:marLeft w:val="0"/>
      <w:marRight w:val="0"/>
      <w:marTop w:val="0"/>
      <w:marBottom w:val="0"/>
      <w:divBdr>
        <w:top w:val="none" w:sz="0" w:space="0" w:color="auto"/>
        <w:left w:val="none" w:sz="0" w:space="0" w:color="auto"/>
        <w:bottom w:val="none" w:sz="0" w:space="0" w:color="auto"/>
        <w:right w:val="none" w:sz="0" w:space="0" w:color="auto"/>
      </w:divBdr>
    </w:div>
    <w:div w:id="888416772">
      <w:bodyDiv w:val="1"/>
      <w:marLeft w:val="0"/>
      <w:marRight w:val="0"/>
      <w:marTop w:val="0"/>
      <w:marBottom w:val="0"/>
      <w:divBdr>
        <w:top w:val="none" w:sz="0" w:space="0" w:color="auto"/>
        <w:left w:val="none" w:sz="0" w:space="0" w:color="auto"/>
        <w:bottom w:val="none" w:sz="0" w:space="0" w:color="auto"/>
        <w:right w:val="none" w:sz="0" w:space="0" w:color="auto"/>
      </w:divBdr>
    </w:div>
    <w:div w:id="890699939">
      <w:bodyDiv w:val="1"/>
      <w:marLeft w:val="0"/>
      <w:marRight w:val="0"/>
      <w:marTop w:val="0"/>
      <w:marBottom w:val="0"/>
      <w:divBdr>
        <w:top w:val="none" w:sz="0" w:space="0" w:color="auto"/>
        <w:left w:val="none" w:sz="0" w:space="0" w:color="auto"/>
        <w:bottom w:val="none" w:sz="0" w:space="0" w:color="auto"/>
        <w:right w:val="none" w:sz="0" w:space="0" w:color="auto"/>
      </w:divBdr>
    </w:div>
    <w:div w:id="892621305">
      <w:bodyDiv w:val="1"/>
      <w:marLeft w:val="0"/>
      <w:marRight w:val="0"/>
      <w:marTop w:val="0"/>
      <w:marBottom w:val="0"/>
      <w:divBdr>
        <w:top w:val="none" w:sz="0" w:space="0" w:color="auto"/>
        <w:left w:val="none" w:sz="0" w:space="0" w:color="auto"/>
        <w:bottom w:val="none" w:sz="0" w:space="0" w:color="auto"/>
        <w:right w:val="none" w:sz="0" w:space="0" w:color="auto"/>
      </w:divBdr>
    </w:div>
    <w:div w:id="905603460">
      <w:bodyDiv w:val="1"/>
      <w:marLeft w:val="0"/>
      <w:marRight w:val="0"/>
      <w:marTop w:val="0"/>
      <w:marBottom w:val="0"/>
      <w:divBdr>
        <w:top w:val="none" w:sz="0" w:space="0" w:color="auto"/>
        <w:left w:val="none" w:sz="0" w:space="0" w:color="auto"/>
        <w:bottom w:val="none" w:sz="0" w:space="0" w:color="auto"/>
        <w:right w:val="none" w:sz="0" w:space="0" w:color="auto"/>
      </w:divBdr>
    </w:div>
    <w:div w:id="905796551">
      <w:bodyDiv w:val="1"/>
      <w:marLeft w:val="0"/>
      <w:marRight w:val="0"/>
      <w:marTop w:val="0"/>
      <w:marBottom w:val="0"/>
      <w:divBdr>
        <w:top w:val="none" w:sz="0" w:space="0" w:color="auto"/>
        <w:left w:val="none" w:sz="0" w:space="0" w:color="auto"/>
        <w:bottom w:val="none" w:sz="0" w:space="0" w:color="auto"/>
        <w:right w:val="none" w:sz="0" w:space="0" w:color="auto"/>
      </w:divBdr>
    </w:div>
    <w:div w:id="907768574">
      <w:bodyDiv w:val="1"/>
      <w:marLeft w:val="0"/>
      <w:marRight w:val="0"/>
      <w:marTop w:val="0"/>
      <w:marBottom w:val="0"/>
      <w:divBdr>
        <w:top w:val="none" w:sz="0" w:space="0" w:color="auto"/>
        <w:left w:val="none" w:sz="0" w:space="0" w:color="auto"/>
        <w:bottom w:val="none" w:sz="0" w:space="0" w:color="auto"/>
        <w:right w:val="none" w:sz="0" w:space="0" w:color="auto"/>
      </w:divBdr>
    </w:div>
    <w:div w:id="909315670">
      <w:bodyDiv w:val="1"/>
      <w:marLeft w:val="0"/>
      <w:marRight w:val="0"/>
      <w:marTop w:val="0"/>
      <w:marBottom w:val="0"/>
      <w:divBdr>
        <w:top w:val="none" w:sz="0" w:space="0" w:color="auto"/>
        <w:left w:val="none" w:sz="0" w:space="0" w:color="auto"/>
        <w:bottom w:val="none" w:sz="0" w:space="0" w:color="auto"/>
        <w:right w:val="none" w:sz="0" w:space="0" w:color="auto"/>
      </w:divBdr>
    </w:div>
    <w:div w:id="909847402">
      <w:bodyDiv w:val="1"/>
      <w:marLeft w:val="0"/>
      <w:marRight w:val="0"/>
      <w:marTop w:val="0"/>
      <w:marBottom w:val="0"/>
      <w:divBdr>
        <w:top w:val="none" w:sz="0" w:space="0" w:color="auto"/>
        <w:left w:val="none" w:sz="0" w:space="0" w:color="auto"/>
        <w:bottom w:val="none" w:sz="0" w:space="0" w:color="auto"/>
        <w:right w:val="none" w:sz="0" w:space="0" w:color="auto"/>
      </w:divBdr>
    </w:div>
    <w:div w:id="914626566">
      <w:bodyDiv w:val="1"/>
      <w:marLeft w:val="0"/>
      <w:marRight w:val="0"/>
      <w:marTop w:val="0"/>
      <w:marBottom w:val="0"/>
      <w:divBdr>
        <w:top w:val="none" w:sz="0" w:space="0" w:color="auto"/>
        <w:left w:val="none" w:sz="0" w:space="0" w:color="auto"/>
        <w:bottom w:val="none" w:sz="0" w:space="0" w:color="auto"/>
        <w:right w:val="none" w:sz="0" w:space="0" w:color="auto"/>
      </w:divBdr>
    </w:div>
    <w:div w:id="923143934">
      <w:bodyDiv w:val="1"/>
      <w:marLeft w:val="0"/>
      <w:marRight w:val="0"/>
      <w:marTop w:val="0"/>
      <w:marBottom w:val="0"/>
      <w:divBdr>
        <w:top w:val="none" w:sz="0" w:space="0" w:color="auto"/>
        <w:left w:val="none" w:sz="0" w:space="0" w:color="auto"/>
        <w:bottom w:val="none" w:sz="0" w:space="0" w:color="auto"/>
        <w:right w:val="none" w:sz="0" w:space="0" w:color="auto"/>
      </w:divBdr>
    </w:div>
    <w:div w:id="926422560">
      <w:bodyDiv w:val="1"/>
      <w:marLeft w:val="0"/>
      <w:marRight w:val="0"/>
      <w:marTop w:val="0"/>
      <w:marBottom w:val="0"/>
      <w:divBdr>
        <w:top w:val="none" w:sz="0" w:space="0" w:color="auto"/>
        <w:left w:val="none" w:sz="0" w:space="0" w:color="auto"/>
        <w:bottom w:val="none" w:sz="0" w:space="0" w:color="auto"/>
        <w:right w:val="none" w:sz="0" w:space="0" w:color="auto"/>
      </w:divBdr>
    </w:div>
    <w:div w:id="932860848">
      <w:bodyDiv w:val="1"/>
      <w:marLeft w:val="0"/>
      <w:marRight w:val="0"/>
      <w:marTop w:val="0"/>
      <w:marBottom w:val="0"/>
      <w:divBdr>
        <w:top w:val="none" w:sz="0" w:space="0" w:color="auto"/>
        <w:left w:val="none" w:sz="0" w:space="0" w:color="auto"/>
        <w:bottom w:val="none" w:sz="0" w:space="0" w:color="auto"/>
        <w:right w:val="none" w:sz="0" w:space="0" w:color="auto"/>
      </w:divBdr>
    </w:div>
    <w:div w:id="934899734">
      <w:bodyDiv w:val="1"/>
      <w:marLeft w:val="0"/>
      <w:marRight w:val="0"/>
      <w:marTop w:val="0"/>
      <w:marBottom w:val="0"/>
      <w:divBdr>
        <w:top w:val="none" w:sz="0" w:space="0" w:color="auto"/>
        <w:left w:val="none" w:sz="0" w:space="0" w:color="auto"/>
        <w:bottom w:val="none" w:sz="0" w:space="0" w:color="auto"/>
        <w:right w:val="none" w:sz="0" w:space="0" w:color="auto"/>
      </w:divBdr>
    </w:div>
    <w:div w:id="935596355">
      <w:bodyDiv w:val="1"/>
      <w:marLeft w:val="0"/>
      <w:marRight w:val="0"/>
      <w:marTop w:val="0"/>
      <w:marBottom w:val="0"/>
      <w:divBdr>
        <w:top w:val="none" w:sz="0" w:space="0" w:color="auto"/>
        <w:left w:val="none" w:sz="0" w:space="0" w:color="auto"/>
        <w:bottom w:val="none" w:sz="0" w:space="0" w:color="auto"/>
        <w:right w:val="none" w:sz="0" w:space="0" w:color="auto"/>
      </w:divBdr>
    </w:div>
    <w:div w:id="940524920">
      <w:bodyDiv w:val="1"/>
      <w:marLeft w:val="0"/>
      <w:marRight w:val="0"/>
      <w:marTop w:val="0"/>
      <w:marBottom w:val="0"/>
      <w:divBdr>
        <w:top w:val="none" w:sz="0" w:space="0" w:color="auto"/>
        <w:left w:val="none" w:sz="0" w:space="0" w:color="auto"/>
        <w:bottom w:val="none" w:sz="0" w:space="0" w:color="auto"/>
        <w:right w:val="none" w:sz="0" w:space="0" w:color="auto"/>
      </w:divBdr>
    </w:div>
    <w:div w:id="944192685">
      <w:bodyDiv w:val="1"/>
      <w:marLeft w:val="0"/>
      <w:marRight w:val="0"/>
      <w:marTop w:val="0"/>
      <w:marBottom w:val="0"/>
      <w:divBdr>
        <w:top w:val="none" w:sz="0" w:space="0" w:color="auto"/>
        <w:left w:val="none" w:sz="0" w:space="0" w:color="auto"/>
        <w:bottom w:val="none" w:sz="0" w:space="0" w:color="auto"/>
        <w:right w:val="none" w:sz="0" w:space="0" w:color="auto"/>
      </w:divBdr>
      <w:divsChild>
        <w:div w:id="1601136895">
          <w:marLeft w:val="0"/>
          <w:marRight w:val="0"/>
          <w:marTop w:val="0"/>
          <w:marBottom w:val="0"/>
          <w:divBdr>
            <w:top w:val="none" w:sz="0" w:space="0" w:color="auto"/>
            <w:left w:val="none" w:sz="0" w:space="0" w:color="auto"/>
            <w:bottom w:val="none" w:sz="0" w:space="0" w:color="auto"/>
            <w:right w:val="none" w:sz="0" w:space="0" w:color="auto"/>
          </w:divBdr>
        </w:div>
      </w:divsChild>
    </w:div>
    <w:div w:id="945386699">
      <w:bodyDiv w:val="1"/>
      <w:marLeft w:val="0"/>
      <w:marRight w:val="0"/>
      <w:marTop w:val="0"/>
      <w:marBottom w:val="0"/>
      <w:divBdr>
        <w:top w:val="none" w:sz="0" w:space="0" w:color="auto"/>
        <w:left w:val="none" w:sz="0" w:space="0" w:color="auto"/>
        <w:bottom w:val="none" w:sz="0" w:space="0" w:color="auto"/>
        <w:right w:val="none" w:sz="0" w:space="0" w:color="auto"/>
      </w:divBdr>
    </w:div>
    <w:div w:id="945772074">
      <w:bodyDiv w:val="1"/>
      <w:marLeft w:val="0"/>
      <w:marRight w:val="0"/>
      <w:marTop w:val="0"/>
      <w:marBottom w:val="0"/>
      <w:divBdr>
        <w:top w:val="none" w:sz="0" w:space="0" w:color="auto"/>
        <w:left w:val="none" w:sz="0" w:space="0" w:color="auto"/>
        <w:bottom w:val="none" w:sz="0" w:space="0" w:color="auto"/>
        <w:right w:val="none" w:sz="0" w:space="0" w:color="auto"/>
      </w:divBdr>
    </w:div>
    <w:div w:id="946884629">
      <w:bodyDiv w:val="1"/>
      <w:marLeft w:val="0"/>
      <w:marRight w:val="0"/>
      <w:marTop w:val="0"/>
      <w:marBottom w:val="0"/>
      <w:divBdr>
        <w:top w:val="none" w:sz="0" w:space="0" w:color="auto"/>
        <w:left w:val="none" w:sz="0" w:space="0" w:color="auto"/>
        <w:bottom w:val="none" w:sz="0" w:space="0" w:color="auto"/>
        <w:right w:val="none" w:sz="0" w:space="0" w:color="auto"/>
      </w:divBdr>
      <w:divsChild>
        <w:div w:id="846137409">
          <w:marLeft w:val="0"/>
          <w:marRight w:val="0"/>
          <w:marTop w:val="0"/>
          <w:marBottom w:val="0"/>
          <w:divBdr>
            <w:top w:val="none" w:sz="0" w:space="0" w:color="auto"/>
            <w:left w:val="none" w:sz="0" w:space="0" w:color="auto"/>
            <w:bottom w:val="none" w:sz="0" w:space="0" w:color="auto"/>
            <w:right w:val="none" w:sz="0" w:space="0" w:color="auto"/>
          </w:divBdr>
        </w:div>
      </w:divsChild>
    </w:div>
    <w:div w:id="947539367">
      <w:bodyDiv w:val="1"/>
      <w:marLeft w:val="0"/>
      <w:marRight w:val="0"/>
      <w:marTop w:val="0"/>
      <w:marBottom w:val="0"/>
      <w:divBdr>
        <w:top w:val="none" w:sz="0" w:space="0" w:color="auto"/>
        <w:left w:val="none" w:sz="0" w:space="0" w:color="auto"/>
        <w:bottom w:val="none" w:sz="0" w:space="0" w:color="auto"/>
        <w:right w:val="none" w:sz="0" w:space="0" w:color="auto"/>
      </w:divBdr>
    </w:div>
    <w:div w:id="952371466">
      <w:bodyDiv w:val="1"/>
      <w:marLeft w:val="0"/>
      <w:marRight w:val="0"/>
      <w:marTop w:val="0"/>
      <w:marBottom w:val="0"/>
      <w:divBdr>
        <w:top w:val="none" w:sz="0" w:space="0" w:color="auto"/>
        <w:left w:val="none" w:sz="0" w:space="0" w:color="auto"/>
        <w:bottom w:val="none" w:sz="0" w:space="0" w:color="auto"/>
        <w:right w:val="none" w:sz="0" w:space="0" w:color="auto"/>
      </w:divBdr>
    </w:div>
    <w:div w:id="952711146">
      <w:bodyDiv w:val="1"/>
      <w:marLeft w:val="0"/>
      <w:marRight w:val="0"/>
      <w:marTop w:val="0"/>
      <w:marBottom w:val="0"/>
      <w:divBdr>
        <w:top w:val="none" w:sz="0" w:space="0" w:color="auto"/>
        <w:left w:val="none" w:sz="0" w:space="0" w:color="auto"/>
        <w:bottom w:val="none" w:sz="0" w:space="0" w:color="auto"/>
        <w:right w:val="none" w:sz="0" w:space="0" w:color="auto"/>
      </w:divBdr>
    </w:div>
    <w:div w:id="953747983">
      <w:bodyDiv w:val="1"/>
      <w:marLeft w:val="0"/>
      <w:marRight w:val="0"/>
      <w:marTop w:val="0"/>
      <w:marBottom w:val="0"/>
      <w:divBdr>
        <w:top w:val="none" w:sz="0" w:space="0" w:color="auto"/>
        <w:left w:val="none" w:sz="0" w:space="0" w:color="auto"/>
        <w:bottom w:val="none" w:sz="0" w:space="0" w:color="auto"/>
        <w:right w:val="none" w:sz="0" w:space="0" w:color="auto"/>
      </w:divBdr>
    </w:div>
    <w:div w:id="957101892">
      <w:bodyDiv w:val="1"/>
      <w:marLeft w:val="0"/>
      <w:marRight w:val="0"/>
      <w:marTop w:val="0"/>
      <w:marBottom w:val="0"/>
      <w:divBdr>
        <w:top w:val="none" w:sz="0" w:space="0" w:color="auto"/>
        <w:left w:val="none" w:sz="0" w:space="0" w:color="auto"/>
        <w:bottom w:val="none" w:sz="0" w:space="0" w:color="auto"/>
        <w:right w:val="none" w:sz="0" w:space="0" w:color="auto"/>
      </w:divBdr>
    </w:div>
    <w:div w:id="960065029">
      <w:bodyDiv w:val="1"/>
      <w:marLeft w:val="0"/>
      <w:marRight w:val="0"/>
      <w:marTop w:val="0"/>
      <w:marBottom w:val="0"/>
      <w:divBdr>
        <w:top w:val="none" w:sz="0" w:space="0" w:color="auto"/>
        <w:left w:val="none" w:sz="0" w:space="0" w:color="auto"/>
        <w:bottom w:val="none" w:sz="0" w:space="0" w:color="auto"/>
        <w:right w:val="none" w:sz="0" w:space="0" w:color="auto"/>
      </w:divBdr>
    </w:div>
    <w:div w:id="961230285">
      <w:bodyDiv w:val="1"/>
      <w:marLeft w:val="0"/>
      <w:marRight w:val="0"/>
      <w:marTop w:val="0"/>
      <w:marBottom w:val="0"/>
      <w:divBdr>
        <w:top w:val="none" w:sz="0" w:space="0" w:color="auto"/>
        <w:left w:val="none" w:sz="0" w:space="0" w:color="auto"/>
        <w:bottom w:val="none" w:sz="0" w:space="0" w:color="auto"/>
        <w:right w:val="none" w:sz="0" w:space="0" w:color="auto"/>
      </w:divBdr>
    </w:div>
    <w:div w:id="962229327">
      <w:bodyDiv w:val="1"/>
      <w:marLeft w:val="0"/>
      <w:marRight w:val="0"/>
      <w:marTop w:val="0"/>
      <w:marBottom w:val="0"/>
      <w:divBdr>
        <w:top w:val="none" w:sz="0" w:space="0" w:color="auto"/>
        <w:left w:val="none" w:sz="0" w:space="0" w:color="auto"/>
        <w:bottom w:val="none" w:sz="0" w:space="0" w:color="auto"/>
        <w:right w:val="none" w:sz="0" w:space="0" w:color="auto"/>
      </w:divBdr>
    </w:div>
    <w:div w:id="963005785">
      <w:bodyDiv w:val="1"/>
      <w:marLeft w:val="0"/>
      <w:marRight w:val="0"/>
      <w:marTop w:val="0"/>
      <w:marBottom w:val="0"/>
      <w:divBdr>
        <w:top w:val="none" w:sz="0" w:space="0" w:color="auto"/>
        <w:left w:val="none" w:sz="0" w:space="0" w:color="auto"/>
        <w:bottom w:val="none" w:sz="0" w:space="0" w:color="auto"/>
        <w:right w:val="none" w:sz="0" w:space="0" w:color="auto"/>
      </w:divBdr>
    </w:div>
    <w:div w:id="966352638">
      <w:bodyDiv w:val="1"/>
      <w:marLeft w:val="0"/>
      <w:marRight w:val="0"/>
      <w:marTop w:val="0"/>
      <w:marBottom w:val="0"/>
      <w:divBdr>
        <w:top w:val="none" w:sz="0" w:space="0" w:color="auto"/>
        <w:left w:val="none" w:sz="0" w:space="0" w:color="auto"/>
        <w:bottom w:val="none" w:sz="0" w:space="0" w:color="auto"/>
        <w:right w:val="none" w:sz="0" w:space="0" w:color="auto"/>
      </w:divBdr>
    </w:div>
    <w:div w:id="968559717">
      <w:bodyDiv w:val="1"/>
      <w:marLeft w:val="0"/>
      <w:marRight w:val="0"/>
      <w:marTop w:val="0"/>
      <w:marBottom w:val="0"/>
      <w:divBdr>
        <w:top w:val="none" w:sz="0" w:space="0" w:color="auto"/>
        <w:left w:val="none" w:sz="0" w:space="0" w:color="auto"/>
        <w:bottom w:val="none" w:sz="0" w:space="0" w:color="auto"/>
        <w:right w:val="none" w:sz="0" w:space="0" w:color="auto"/>
      </w:divBdr>
    </w:div>
    <w:div w:id="969093716">
      <w:bodyDiv w:val="1"/>
      <w:marLeft w:val="0"/>
      <w:marRight w:val="0"/>
      <w:marTop w:val="0"/>
      <w:marBottom w:val="0"/>
      <w:divBdr>
        <w:top w:val="none" w:sz="0" w:space="0" w:color="auto"/>
        <w:left w:val="none" w:sz="0" w:space="0" w:color="auto"/>
        <w:bottom w:val="none" w:sz="0" w:space="0" w:color="auto"/>
        <w:right w:val="none" w:sz="0" w:space="0" w:color="auto"/>
      </w:divBdr>
    </w:div>
    <w:div w:id="974601165">
      <w:bodyDiv w:val="1"/>
      <w:marLeft w:val="0"/>
      <w:marRight w:val="0"/>
      <w:marTop w:val="0"/>
      <w:marBottom w:val="0"/>
      <w:divBdr>
        <w:top w:val="none" w:sz="0" w:space="0" w:color="auto"/>
        <w:left w:val="none" w:sz="0" w:space="0" w:color="auto"/>
        <w:bottom w:val="none" w:sz="0" w:space="0" w:color="auto"/>
        <w:right w:val="none" w:sz="0" w:space="0" w:color="auto"/>
      </w:divBdr>
    </w:div>
    <w:div w:id="976880052">
      <w:bodyDiv w:val="1"/>
      <w:marLeft w:val="0"/>
      <w:marRight w:val="0"/>
      <w:marTop w:val="0"/>
      <w:marBottom w:val="0"/>
      <w:divBdr>
        <w:top w:val="none" w:sz="0" w:space="0" w:color="auto"/>
        <w:left w:val="none" w:sz="0" w:space="0" w:color="auto"/>
        <w:bottom w:val="none" w:sz="0" w:space="0" w:color="auto"/>
        <w:right w:val="none" w:sz="0" w:space="0" w:color="auto"/>
      </w:divBdr>
    </w:div>
    <w:div w:id="978460672">
      <w:bodyDiv w:val="1"/>
      <w:marLeft w:val="0"/>
      <w:marRight w:val="0"/>
      <w:marTop w:val="0"/>
      <w:marBottom w:val="0"/>
      <w:divBdr>
        <w:top w:val="none" w:sz="0" w:space="0" w:color="auto"/>
        <w:left w:val="none" w:sz="0" w:space="0" w:color="auto"/>
        <w:bottom w:val="none" w:sz="0" w:space="0" w:color="auto"/>
        <w:right w:val="none" w:sz="0" w:space="0" w:color="auto"/>
      </w:divBdr>
    </w:div>
    <w:div w:id="982277425">
      <w:bodyDiv w:val="1"/>
      <w:marLeft w:val="0"/>
      <w:marRight w:val="0"/>
      <w:marTop w:val="0"/>
      <w:marBottom w:val="0"/>
      <w:divBdr>
        <w:top w:val="none" w:sz="0" w:space="0" w:color="auto"/>
        <w:left w:val="none" w:sz="0" w:space="0" w:color="auto"/>
        <w:bottom w:val="none" w:sz="0" w:space="0" w:color="auto"/>
        <w:right w:val="none" w:sz="0" w:space="0" w:color="auto"/>
      </w:divBdr>
      <w:divsChild>
        <w:div w:id="1544441265">
          <w:marLeft w:val="0"/>
          <w:marRight w:val="0"/>
          <w:marTop w:val="0"/>
          <w:marBottom w:val="0"/>
          <w:divBdr>
            <w:top w:val="none" w:sz="0" w:space="0" w:color="auto"/>
            <w:left w:val="none" w:sz="0" w:space="0" w:color="auto"/>
            <w:bottom w:val="none" w:sz="0" w:space="0" w:color="auto"/>
            <w:right w:val="none" w:sz="0" w:space="0" w:color="auto"/>
          </w:divBdr>
        </w:div>
        <w:div w:id="828135580">
          <w:marLeft w:val="0"/>
          <w:marRight w:val="0"/>
          <w:marTop w:val="0"/>
          <w:marBottom w:val="0"/>
          <w:divBdr>
            <w:top w:val="none" w:sz="0" w:space="0" w:color="auto"/>
            <w:left w:val="none" w:sz="0" w:space="0" w:color="auto"/>
            <w:bottom w:val="none" w:sz="0" w:space="0" w:color="auto"/>
            <w:right w:val="none" w:sz="0" w:space="0" w:color="auto"/>
          </w:divBdr>
        </w:div>
        <w:div w:id="28655014">
          <w:marLeft w:val="0"/>
          <w:marRight w:val="0"/>
          <w:marTop w:val="0"/>
          <w:marBottom w:val="0"/>
          <w:divBdr>
            <w:top w:val="none" w:sz="0" w:space="0" w:color="auto"/>
            <w:left w:val="none" w:sz="0" w:space="0" w:color="auto"/>
            <w:bottom w:val="none" w:sz="0" w:space="0" w:color="auto"/>
            <w:right w:val="none" w:sz="0" w:space="0" w:color="auto"/>
          </w:divBdr>
        </w:div>
        <w:div w:id="752749844">
          <w:marLeft w:val="0"/>
          <w:marRight w:val="0"/>
          <w:marTop w:val="0"/>
          <w:marBottom w:val="0"/>
          <w:divBdr>
            <w:top w:val="none" w:sz="0" w:space="0" w:color="auto"/>
            <w:left w:val="none" w:sz="0" w:space="0" w:color="auto"/>
            <w:bottom w:val="none" w:sz="0" w:space="0" w:color="auto"/>
            <w:right w:val="none" w:sz="0" w:space="0" w:color="auto"/>
          </w:divBdr>
        </w:div>
      </w:divsChild>
    </w:div>
    <w:div w:id="982345176">
      <w:bodyDiv w:val="1"/>
      <w:marLeft w:val="0"/>
      <w:marRight w:val="0"/>
      <w:marTop w:val="0"/>
      <w:marBottom w:val="0"/>
      <w:divBdr>
        <w:top w:val="none" w:sz="0" w:space="0" w:color="auto"/>
        <w:left w:val="none" w:sz="0" w:space="0" w:color="auto"/>
        <w:bottom w:val="none" w:sz="0" w:space="0" w:color="auto"/>
        <w:right w:val="none" w:sz="0" w:space="0" w:color="auto"/>
      </w:divBdr>
    </w:div>
    <w:div w:id="984971643">
      <w:bodyDiv w:val="1"/>
      <w:marLeft w:val="0"/>
      <w:marRight w:val="0"/>
      <w:marTop w:val="0"/>
      <w:marBottom w:val="0"/>
      <w:divBdr>
        <w:top w:val="none" w:sz="0" w:space="0" w:color="auto"/>
        <w:left w:val="none" w:sz="0" w:space="0" w:color="auto"/>
        <w:bottom w:val="none" w:sz="0" w:space="0" w:color="auto"/>
        <w:right w:val="none" w:sz="0" w:space="0" w:color="auto"/>
      </w:divBdr>
    </w:div>
    <w:div w:id="987709298">
      <w:bodyDiv w:val="1"/>
      <w:marLeft w:val="0"/>
      <w:marRight w:val="0"/>
      <w:marTop w:val="0"/>
      <w:marBottom w:val="0"/>
      <w:divBdr>
        <w:top w:val="none" w:sz="0" w:space="0" w:color="auto"/>
        <w:left w:val="none" w:sz="0" w:space="0" w:color="auto"/>
        <w:bottom w:val="none" w:sz="0" w:space="0" w:color="auto"/>
        <w:right w:val="none" w:sz="0" w:space="0" w:color="auto"/>
      </w:divBdr>
      <w:divsChild>
        <w:div w:id="121504095">
          <w:marLeft w:val="0"/>
          <w:marRight w:val="0"/>
          <w:marTop w:val="0"/>
          <w:marBottom w:val="0"/>
          <w:divBdr>
            <w:top w:val="none" w:sz="0" w:space="0" w:color="auto"/>
            <w:left w:val="none" w:sz="0" w:space="0" w:color="auto"/>
            <w:bottom w:val="none" w:sz="0" w:space="0" w:color="auto"/>
            <w:right w:val="none" w:sz="0" w:space="0" w:color="auto"/>
          </w:divBdr>
          <w:divsChild>
            <w:div w:id="1561286118">
              <w:marLeft w:val="0"/>
              <w:marRight w:val="0"/>
              <w:marTop w:val="0"/>
              <w:marBottom w:val="0"/>
              <w:divBdr>
                <w:top w:val="none" w:sz="0" w:space="0" w:color="auto"/>
                <w:left w:val="none" w:sz="0" w:space="0" w:color="auto"/>
                <w:bottom w:val="none" w:sz="0" w:space="0" w:color="auto"/>
                <w:right w:val="none" w:sz="0" w:space="0" w:color="auto"/>
              </w:divBdr>
              <w:divsChild>
                <w:div w:id="179665380">
                  <w:marLeft w:val="0"/>
                  <w:marRight w:val="0"/>
                  <w:marTop w:val="0"/>
                  <w:marBottom w:val="0"/>
                  <w:divBdr>
                    <w:top w:val="none" w:sz="0" w:space="0" w:color="auto"/>
                    <w:left w:val="none" w:sz="0" w:space="0" w:color="auto"/>
                    <w:bottom w:val="none" w:sz="0" w:space="0" w:color="auto"/>
                    <w:right w:val="none" w:sz="0" w:space="0" w:color="auto"/>
                  </w:divBdr>
                  <w:divsChild>
                    <w:div w:id="340930417">
                      <w:marLeft w:val="0"/>
                      <w:marRight w:val="0"/>
                      <w:marTop w:val="0"/>
                      <w:marBottom w:val="0"/>
                      <w:divBdr>
                        <w:top w:val="none" w:sz="0" w:space="0" w:color="auto"/>
                        <w:left w:val="none" w:sz="0" w:space="0" w:color="auto"/>
                        <w:bottom w:val="none" w:sz="0" w:space="0" w:color="auto"/>
                        <w:right w:val="none" w:sz="0" w:space="0" w:color="auto"/>
                      </w:divBdr>
                      <w:divsChild>
                        <w:div w:id="88495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904770">
          <w:marLeft w:val="0"/>
          <w:marRight w:val="0"/>
          <w:marTop w:val="0"/>
          <w:marBottom w:val="0"/>
          <w:divBdr>
            <w:top w:val="none" w:sz="0" w:space="0" w:color="auto"/>
            <w:left w:val="none" w:sz="0" w:space="0" w:color="auto"/>
            <w:bottom w:val="none" w:sz="0" w:space="0" w:color="auto"/>
            <w:right w:val="none" w:sz="0" w:space="0" w:color="auto"/>
          </w:divBdr>
          <w:divsChild>
            <w:div w:id="190995576">
              <w:marLeft w:val="0"/>
              <w:marRight w:val="0"/>
              <w:marTop w:val="0"/>
              <w:marBottom w:val="0"/>
              <w:divBdr>
                <w:top w:val="none" w:sz="0" w:space="0" w:color="auto"/>
                <w:left w:val="none" w:sz="0" w:space="0" w:color="auto"/>
                <w:bottom w:val="none" w:sz="0" w:space="0" w:color="auto"/>
                <w:right w:val="none" w:sz="0" w:space="0" w:color="auto"/>
              </w:divBdr>
              <w:divsChild>
                <w:div w:id="196924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25719">
          <w:marLeft w:val="0"/>
          <w:marRight w:val="0"/>
          <w:marTop w:val="0"/>
          <w:marBottom w:val="0"/>
          <w:divBdr>
            <w:top w:val="none" w:sz="0" w:space="0" w:color="auto"/>
            <w:left w:val="none" w:sz="0" w:space="0" w:color="auto"/>
            <w:bottom w:val="none" w:sz="0" w:space="0" w:color="auto"/>
            <w:right w:val="none" w:sz="0" w:space="0" w:color="auto"/>
          </w:divBdr>
          <w:divsChild>
            <w:div w:id="455369696">
              <w:marLeft w:val="0"/>
              <w:marRight w:val="0"/>
              <w:marTop w:val="0"/>
              <w:marBottom w:val="0"/>
              <w:divBdr>
                <w:top w:val="none" w:sz="0" w:space="0" w:color="auto"/>
                <w:left w:val="none" w:sz="0" w:space="0" w:color="auto"/>
                <w:bottom w:val="none" w:sz="0" w:space="0" w:color="auto"/>
                <w:right w:val="none" w:sz="0" w:space="0" w:color="auto"/>
              </w:divBdr>
              <w:divsChild>
                <w:div w:id="1732845180">
                  <w:marLeft w:val="0"/>
                  <w:marRight w:val="0"/>
                  <w:marTop w:val="0"/>
                  <w:marBottom w:val="0"/>
                  <w:divBdr>
                    <w:top w:val="none" w:sz="0" w:space="0" w:color="auto"/>
                    <w:left w:val="none" w:sz="0" w:space="0" w:color="auto"/>
                    <w:bottom w:val="none" w:sz="0" w:space="0" w:color="auto"/>
                    <w:right w:val="none" w:sz="0" w:space="0" w:color="auto"/>
                  </w:divBdr>
                  <w:divsChild>
                    <w:div w:id="912082785">
                      <w:marLeft w:val="0"/>
                      <w:marRight w:val="0"/>
                      <w:marTop w:val="0"/>
                      <w:marBottom w:val="0"/>
                      <w:divBdr>
                        <w:top w:val="none" w:sz="0" w:space="0" w:color="auto"/>
                        <w:left w:val="none" w:sz="0" w:space="0" w:color="auto"/>
                        <w:bottom w:val="none" w:sz="0" w:space="0" w:color="auto"/>
                        <w:right w:val="none" w:sz="0" w:space="0" w:color="auto"/>
                      </w:divBdr>
                      <w:divsChild>
                        <w:div w:id="12048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0015767">
      <w:bodyDiv w:val="1"/>
      <w:marLeft w:val="0"/>
      <w:marRight w:val="0"/>
      <w:marTop w:val="0"/>
      <w:marBottom w:val="0"/>
      <w:divBdr>
        <w:top w:val="none" w:sz="0" w:space="0" w:color="auto"/>
        <w:left w:val="none" w:sz="0" w:space="0" w:color="auto"/>
        <w:bottom w:val="none" w:sz="0" w:space="0" w:color="auto"/>
        <w:right w:val="none" w:sz="0" w:space="0" w:color="auto"/>
      </w:divBdr>
    </w:div>
    <w:div w:id="994845891">
      <w:bodyDiv w:val="1"/>
      <w:marLeft w:val="0"/>
      <w:marRight w:val="0"/>
      <w:marTop w:val="0"/>
      <w:marBottom w:val="0"/>
      <w:divBdr>
        <w:top w:val="none" w:sz="0" w:space="0" w:color="auto"/>
        <w:left w:val="none" w:sz="0" w:space="0" w:color="auto"/>
        <w:bottom w:val="none" w:sz="0" w:space="0" w:color="auto"/>
        <w:right w:val="none" w:sz="0" w:space="0" w:color="auto"/>
      </w:divBdr>
    </w:div>
    <w:div w:id="995449303">
      <w:bodyDiv w:val="1"/>
      <w:marLeft w:val="0"/>
      <w:marRight w:val="0"/>
      <w:marTop w:val="0"/>
      <w:marBottom w:val="0"/>
      <w:divBdr>
        <w:top w:val="none" w:sz="0" w:space="0" w:color="auto"/>
        <w:left w:val="none" w:sz="0" w:space="0" w:color="auto"/>
        <w:bottom w:val="none" w:sz="0" w:space="0" w:color="auto"/>
        <w:right w:val="none" w:sz="0" w:space="0" w:color="auto"/>
      </w:divBdr>
    </w:div>
    <w:div w:id="995836141">
      <w:bodyDiv w:val="1"/>
      <w:marLeft w:val="0"/>
      <w:marRight w:val="0"/>
      <w:marTop w:val="0"/>
      <w:marBottom w:val="0"/>
      <w:divBdr>
        <w:top w:val="none" w:sz="0" w:space="0" w:color="auto"/>
        <w:left w:val="none" w:sz="0" w:space="0" w:color="auto"/>
        <w:bottom w:val="none" w:sz="0" w:space="0" w:color="auto"/>
        <w:right w:val="none" w:sz="0" w:space="0" w:color="auto"/>
      </w:divBdr>
    </w:div>
    <w:div w:id="996497057">
      <w:bodyDiv w:val="1"/>
      <w:marLeft w:val="0"/>
      <w:marRight w:val="0"/>
      <w:marTop w:val="0"/>
      <w:marBottom w:val="0"/>
      <w:divBdr>
        <w:top w:val="none" w:sz="0" w:space="0" w:color="auto"/>
        <w:left w:val="none" w:sz="0" w:space="0" w:color="auto"/>
        <w:bottom w:val="none" w:sz="0" w:space="0" w:color="auto"/>
        <w:right w:val="none" w:sz="0" w:space="0" w:color="auto"/>
      </w:divBdr>
    </w:div>
    <w:div w:id="996962642">
      <w:bodyDiv w:val="1"/>
      <w:marLeft w:val="0"/>
      <w:marRight w:val="0"/>
      <w:marTop w:val="0"/>
      <w:marBottom w:val="0"/>
      <w:divBdr>
        <w:top w:val="none" w:sz="0" w:space="0" w:color="auto"/>
        <w:left w:val="none" w:sz="0" w:space="0" w:color="auto"/>
        <w:bottom w:val="none" w:sz="0" w:space="0" w:color="auto"/>
        <w:right w:val="none" w:sz="0" w:space="0" w:color="auto"/>
      </w:divBdr>
    </w:div>
    <w:div w:id="997539844">
      <w:bodyDiv w:val="1"/>
      <w:marLeft w:val="0"/>
      <w:marRight w:val="0"/>
      <w:marTop w:val="0"/>
      <w:marBottom w:val="0"/>
      <w:divBdr>
        <w:top w:val="none" w:sz="0" w:space="0" w:color="auto"/>
        <w:left w:val="none" w:sz="0" w:space="0" w:color="auto"/>
        <w:bottom w:val="none" w:sz="0" w:space="0" w:color="auto"/>
        <w:right w:val="none" w:sz="0" w:space="0" w:color="auto"/>
      </w:divBdr>
    </w:div>
    <w:div w:id="997928100">
      <w:bodyDiv w:val="1"/>
      <w:marLeft w:val="0"/>
      <w:marRight w:val="0"/>
      <w:marTop w:val="0"/>
      <w:marBottom w:val="0"/>
      <w:divBdr>
        <w:top w:val="none" w:sz="0" w:space="0" w:color="auto"/>
        <w:left w:val="none" w:sz="0" w:space="0" w:color="auto"/>
        <w:bottom w:val="none" w:sz="0" w:space="0" w:color="auto"/>
        <w:right w:val="none" w:sz="0" w:space="0" w:color="auto"/>
      </w:divBdr>
    </w:div>
    <w:div w:id="998268629">
      <w:bodyDiv w:val="1"/>
      <w:marLeft w:val="0"/>
      <w:marRight w:val="0"/>
      <w:marTop w:val="0"/>
      <w:marBottom w:val="0"/>
      <w:divBdr>
        <w:top w:val="none" w:sz="0" w:space="0" w:color="auto"/>
        <w:left w:val="none" w:sz="0" w:space="0" w:color="auto"/>
        <w:bottom w:val="none" w:sz="0" w:space="0" w:color="auto"/>
        <w:right w:val="none" w:sz="0" w:space="0" w:color="auto"/>
      </w:divBdr>
    </w:div>
    <w:div w:id="1002002540">
      <w:bodyDiv w:val="1"/>
      <w:marLeft w:val="0"/>
      <w:marRight w:val="0"/>
      <w:marTop w:val="0"/>
      <w:marBottom w:val="0"/>
      <w:divBdr>
        <w:top w:val="none" w:sz="0" w:space="0" w:color="auto"/>
        <w:left w:val="none" w:sz="0" w:space="0" w:color="auto"/>
        <w:bottom w:val="none" w:sz="0" w:space="0" w:color="auto"/>
        <w:right w:val="none" w:sz="0" w:space="0" w:color="auto"/>
      </w:divBdr>
    </w:div>
    <w:div w:id="1003126191">
      <w:bodyDiv w:val="1"/>
      <w:marLeft w:val="0"/>
      <w:marRight w:val="0"/>
      <w:marTop w:val="0"/>
      <w:marBottom w:val="0"/>
      <w:divBdr>
        <w:top w:val="none" w:sz="0" w:space="0" w:color="auto"/>
        <w:left w:val="none" w:sz="0" w:space="0" w:color="auto"/>
        <w:bottom w:val="none" w:sz="0" w:space="0" w:color="auto"/>
        <w:right w:val="none" w:sz="0" w:space="0" w:color="auto"/>
      </w:divBdr>
    </w:div>
    <w:div w:id="1003388520">
      <w:bodyDiv w:val="1"/>
      <w:marLeft w:val="0"/>
      <w:marRight w:val="0"/>
      <w:marTop w:val="0"/>
      <w:marBottom w:val="0"/>
      <w:divBdr>
        <w:top w:val="none" w:sz="0" w:space="0" w:color="auto"/>
        <w:left w:val="none" w:sz="0" w:space="0" w:color="auto"/>
        <w:bottom w:val="none" w:sz="0" w:space="0" w:color="auto"/>
        <w:right w:val="none" w:sz="0" w:space="0" w:color="auto"/>
      </w:divBdr>
    </w:div>
    <w:div w:id="1010716491">
      <w:bodyDiv w:val="1"/>
      <w:marLeft w:val="0"/>
      <w:marRight w:val="0"/>
      <w:marTop w:val="0"/>
      <w:marBottom w:val="0"/>
      <w:divBdr>
        <w:top w:val="none" w:sz="0" w:space="0" w:color="auto"/>
        <w:left w:val="none" w:sz="0" w:space="0" w:color="auto"/>
        <w:bottom w:val="none" w:sz="0" w:space="0" w:color="auto"/>
        <w:right w:val="none" w:sz="0" w:space="0" w:color="auto"/>
      </w:divBdr>
    </w:div>
    <w:div w:id="1012147104">
      <w:bodyDiv w:val="1"/>
      <w:marLeft w:val="0"/>
      <w:marRight w:val="0"/>
      <w:marTop w:val="0"/>
      <w:marBottom w:val="0"/>
      <w:divBdr>
        <w:top w:val="none" w:sz="0" w:space="0" w:color="auto"/>
        <w:left w:val="none" w:sz="0" w:space="0" w:color="auto"/>
        <w:bottom w:val="none" w:sz="0" w:space="0" w:color="auto"/>
        <w:right w:val="none" w:sz="0" w:space="0" w:color="auto"/>
      </w:divBdr>
    </w:div>
    <w:div w:id="1016425202">
      <w:bodyDiv w:val="1"/>
      <w:marLeft w:val="0"/>
      <w:marRight w:val="0"/>
      <w:marTop w:val="0"/>
      <w:marBottom w:val="0"/>
      <w:divBdr>
        <w:top w:val="none" w:sz="0" w:space="0" w:color="auto"/>
        <w:left w:val="none" w:sz="0" w:space="0" w:color="auto"/>
        <w:bottom w:val="none" w:sz="0" w:space="0" w:color="auto"/>
        <w:right w:val="none" w:sz="0" w:space="0" w:color="auto"/>
      </w:divBdr>
    </w:div>
    <w:div w:id="1026173124">
      <w:bodyDiv w:val="1"/>
      <w:marLeft w:val="0"/>
      <w:marRight w:val="0"/>
      <w:marTop w:val="0"/>
      <w:marBottom w:val="0"/>
      <w:divBdr>
        <w:top w:val="none" w:sz="0" w:space="0" w:color="auto"/>
        <w:left w:val="none" w:sz="0" w:space="0" w:color="auto"/>
        <w:bottom w:val="none" w:sz="0" w:space="0" w:color="auto"/>
        <w:right w:val="none" w:sz="0" w:space="0" w:color="auto"/>
      </w:divBdr>
      <w:divsChild>
        <w:div w:id="1705592191">
          <w:marLeft w:val="0"/>
          <w:marRight w:val="0"/>
          <w:marTop w:val="0"/>
          <w:marBottom w:val="0"/>
          <w:divBdr>
            <w:top w:val="none" w:sz="0" w:space="0" w:color="auto"/>
            <w:left w:val="none" w:sz="0" w:space="0" w:color="auto"/>
            <w:bottom w:val="none" w:sz="0" w:space="0" w:color="auto"/>
            <w:right w:val="none" w:sz="0" w:space="0" w:color="auto"/>
          </w:divBdr>
        </w:div>
      </w:divsChild>
    </w:div>
    <w:div w:id="1029183078">
      <w:bodyDiv w:val="1"/>
      <w:marLeft w:val="0"/>
      <w:marRight w:val="0"/>
      <w:marTop w:val="0"/>
      <w:marBottom w:val="0"/>
      <w:divBdr>
        <w:top w:val="none" w:sz="0" w:space="0" w:color="auto"/>
        <w:left w:val="none" w:sz="0" w:space="0" w:color="auto"/>
        <w:bottom w:val="none" w:sz="0" w:space="0" w:color="auto"/>
        <w:right w:val="none" w:sz="0" w:space="0" w:color="auto"/>
      </w:divBdr>
    </w:div>
    <w:div w:id="1032151512">
      <w:bodyDiv w:val="1"/>
      <w:marLeft w:val="0"/>
      <w:marRight w:val="0"/>
      <w:marTop w:val="0"/>
      <w:marBottom w:val="0"/>
      <w:divBdr>
        <w:top w:val="none" w:sz="0" w:space="0" w:color="auto"/>
        <w:left w:val="none" w:sz="0" w:space="0" w:color="auto"/>
        <w:bottom w:val="none" w:sz="0" w:space="0" w:color="auto"/>
        <w:right w:val="none" w:sz="0" w:space="0" w:color="auto"/>
      </w:divBdr>
      <w:divsChild>
        <w:div w:id="1199775114">
          <w:marLeft w:val="0"/>
          <w:marRight w:val="300"/>
          <w:marTop w:val="0"/>
          <w:marBottom w:val="0"/>
          <w:divBdr>
            <w:top w:val="none" w:sz="0" w:space="0" w:color="auto"/>
            <w:left w:val="none" w:sz="0" w:space="0" w:color="auto"/>
            <w:bottom w:val="none" w:sz="0" w:space="0" w:color="auto"/>
            <w:right w:val="none" w:sz="0" w:space="0" w:color="auto"/>
          </w:divBdr>
        </w:div>
      </w:divsChild>
    </w:div>
    <w:div w:id="1034037562">
      <w:bodyDiv w:val="1"/>
      <w:marLeft w:val="0"/>
      <w:marRight w:val="0"/>
      <w:marTop w:val="0"/>
      <w:marBottom w:val="0"/>
      <w:divBdr>
        <w:top w:val="none" w:sz="0" w:space="0" w:color="auto"/>
        <w:left w:val="none" w:sz="0" w:space="0" w:color="auto"/>
        <w:bottom w:val="none" w:sz="0" w:space="0" w:color="auto"/>
        <w:right w:val="none" w:sz="0" w:space="0" w:color="auto"/>
      </w:divBdr>
    </w:div>
    <w:div w:id="1037042637">
      <w:bodyDiv w:val="1"/>
      <w:marLeft w:val="0"/>
      <w:marRight w:val="0"/>
      <w:marTop w:val="0"/>
      <w:marBottom w:val="0"/>
      <w:divBdr>
        <w:top w:val="none" w:sz="0" w:space="0" w:color="auto"/>
        <w:left w:val="none" w:sz="0" w:space="0" w:color="auto"/>
        <w:bottom w:val="none" w:sz="0" w:space="0" w:color="auto"/>
        <w:right w:val="none" w:sz="0" w:space="0" w:color="auto"/>
      </w:divBdr>
    </w:div>
    <w:div w:id="1039747438">
      <w:bodyDiv w:val="1"/>
      <w:marLeft w:val="0"/>
      <w:marRight w:val="0"/>
      <w:marTop w:val="0"/>
      <w:marBottom w:val="0"/>
      <w:divBdr>
        <w:top w:val="none" w:sz="0" w:space="0" w:color="auto"/>
        <w:left w:val="none" w:sz="0" w:space="0" w:color="auto"/>
        <w:bottom w:val="none" w:sz="0" w:space="0" w:color="auto"/>
        <w:right w:val="none" w:sz="0" w:space="0" w:color="auto"/>
      </w:divBdr>
    </w:div>
    <w:div w:id="1040128088">
      <w:bodyDiv w:val="1"/>
      <w:marLeft w:val="0"/>
      <w:marRight w:val="0"/>
      <w:marTop w:val="0"/>
      <w:marBottom w:val="0"/>
      <w:divBdr>
        <w:top w:val="none" w:sz="0" w:space="0" w:color="auto"/>
        <w:left w:val="none" w:sz="0" w:space="0" w:color="auto"/>
        <w:bottom w:val="none" w:sz="0" w:space="0" w:color="auto"/>
        <w:right w:val="none" w:sz="0" w:space="0" w:color="auto"/>
      </w:divBdr>
    </w:div>
    <w:div w:id="1042049296">
      <w:bodyDiv w:val="1"/>
      <w:marLeft w:val="0"/>
      <w:marRight w:val="0"/>
      <w:marTop w:val="0"/>
      <w:marBottom w:val="0"/>
      <w:divBdr>
        <w:top w:val="none" w:sz="0" w:space="0" w:color="auto"/>
        <w:left w:val="none" w:sz="0" w:space="0" w:color="auto"/>
        <w:bottom w:val="none" w:sz="0" w:space="0" w:color="auto"/>
        <w:right w:val="none" w:sz="0" w:space="0" w:color="auto"/>
      </w:divBdr>
    </w:div>
    <w:div w:id="1048802882">
      <w:bodyDiv w:val="1"/>
      <w:marLeft w:val="0"/>
      <w:marRight w:val="0"/>
      <w:marTop w:val="0"/>
      <w:marBottom w:val="0"/>
      <w:divBdr>
        <w:top w:val="none" w:sz="0" w:space="0" w:color="auto"/>
        <w:left w:val="none" w:sz="0" w:space="0" w:color="auto"/>
        <w:bottom w:val="none" w:sz="0" w:space="0" w:color="auto"/>
        <w:right w:val="none" w:sz="0" w:space="0" w:color="auto"/>
      </w:divBdr>
    </w:div>
    <w:div w:id="1055814816">
      <w:bodyDiv w:val="1"/>
      <w:marLeft w:val="0"/>
      <w:marRight w:val="0"/>
      <w:marTop w:val="0"/>
      <w:marBottom w:val="0"/>
      <w:divBdr>
        <w:top w:val="none" w:sz="0" w:space="0" w:color="auto"/>
        <w:left w:val="none" w:sz="0" w:space="0" w:color="auto"/>
        <w:bottom w:val="none" w:sz="0" w:space="0" w:color="auto"/>
        <w:right w:val="none" w:sz="0" w:space="0" w:color="auto"/>
      </w:divBdr>
    </w:div>
    <w:div w:id="1057389112">
      <w:bodyDiv w:val="1"/>
      <w:marLeft w:val="0"/>
      <w:marRight w:val="0"/>
      <w:marTop w:val="0"/>
      <w:marBottom w:val="0"/>
      <w:divBdr>
        <w:top w:val="none" w:sz="0" w:space="0" w:color="auto"/>
        <w:left w:val="none" w:sz="0" w:space="0" w:color="auto"/>
        <w:bottom w:val="none" w:sz="0" w:space="0" w:color="auto"/>
        <w:right w:val="none" w:sz="0" w:space="0" w:color="auto"/>
      </w:divBdr>
      <w:divsChild>
        <w:div w:id="1177843462">
          <w:marLeft w:val="0"/>
          <w:marRight w:val="0"/>
          <w:marTop w:val="0"/>
          <w:marBottom w:val="0"/>
          <w:divBdr>
            <w:top w:val="none" w:sz="0" w:space="0" w:color="auto"/>
            <w:left w:val="none" w:sz="0" w:space="0" w:color="auto"/>
            <w:bottom w:val="none" w:sz="0" w:space="0" w:color="auto"/>
            <w:right w:val="none" w:sz="0" w:space="0" w:color="auto"/>
          </w:divBdr>
          <w:divsChild>
            <w:div w:id="1006177292">
              <w:marLeft w:val="0"/>
              <w:marRight w:val="0"/>
              <w:marTop w:val="0"/>
              <w:marBottom w:val="0"/>
              <w:divBdr>
                <w:top w:val="none" w:sz="0" w:space="0" w:color="auto"/>
                <w:left w:val="none" w:sz="0" w:space="0" w:color="auto"/>
                <w:bottom w:val="none" w:sz="0" w:space="0" w:color="auto"/>
                <w:right w:val="none" w:sz="0" w:space="0" w:color="auto"/>
              </w:divBdr>
              <w:divsChild>
                <w:div w:id="1012996433">
                  <w:marLeft w:val="0"/>
                  <w:marRight w:val="0"/>
                  <w:marTop w:val="0"/>
                  <w:marBottom w:val="0"/>
                  <w:divBdr>
                    <w:top w:val="none" w:sz="0" w:space="0" w:color="auto"/>
                    <w:left w:val="none" w:sz="0" w:space="0" w:color="auto"/>
                    <w:bottom w:val="none" w:sz="0" w:space="0" w:color="auto"/>
                    <w:right w:val="none" w:sz="0" w:space="0" w:color="auto"/>
                  </w:divBdr>
                  <w:divsChild>
                    <w:div w:id="1343043269">
                      <w:marLeft w:val="0"/>
                      <w:marRight w:val="0"/>
                      <w:marTop w:val="0"/>
                      <w:marBottom w:val="0"/>
                      <w:divBdr>
                        <w:top w:val="none" w:sz="0" w:space="0" w:color="auto"/>
                        <w:left w:val="none" w:sz="0" w:space="0" w:color="auto"/>
                        <w:bottom w:val="none" w:sz="0" w:space="0" w:color="auto"/>
                        <w:right w:val="none" w:sz="0" w:space="0" w:color="auto"/>
                      </w:divBdr>
                      <w:divsChild>
                        <w:div w:id="163309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9860905">
      <w:bodyDiv w:val="1"/>
      <w:marLeft w:val="0"/>
      <w:marRight w:val="0"/>
      <w:marTop w:val="0"/>
      <w:marBottom w:val="0"/>
      <w:divBdr>
        <w:top w:val="none" w:sz="0" w:space="0" w:color="auto"/>
        <w:left w:val="none" w:sz="0" w:space="0" w:color="auto"/>
        <w:bottom w:val="none" w:sz="0" w:space="0" w:color="auto"/>
        <w:right w:val="none" w:sz="0" w:space="0" w:color="auto"/>
      </w:divBdr>
    </w:div>
    <w:div w:id="1062025622">
      <w:bodyDiv w:val="1"/>
      <w:marLeft w:val="0"/>
      <w:marRight w:val="0"/>
      <w:marTop w:val="0"/>
      <w:marBottom w:val="0"/>
      <w:divBdr>
        <w:top w:val="none" w:sz="0" w:space="0" w:color="auto"/>
        <w:left w:val="none" w:sz="0" w:space="0" w:color="auto"/>
        <w:bottom w:val="none" w:sz="0" w:space="0" w:color="auto"/>
        <w:right w:val="none" w:sz="0" w:space="0" w:color="auto"/>
      </w:divBdr>
    </w:div>
    <w:div w:id="1062289475">
      <w:bodyDiv w:val="1"/>
      <w:marLeft w:val="0"/>
      <w:marRight w:val="0"/>
      <w:marTop w:val="0"/>
      <w:marBottom w:val="0"/>
      <w:divBdr>
        <w:top w:val="none" w:sz="0" w:space="0" w:color="auto"/>
        <w:left w:val="none" w:sz="0" w:space="0" w:color="auto"/>
        <w:bottom w:val="none" w:sz="0" w:space="0" w:color="auto"/>
        <w:right w:val="none" w:sz="0" w:space="0" w:color="auto"/>
      </w:divBdr>
    </w:div>
    <w:div w:id="1066680155">
      <w:bodyDiv w:val="1"/>
      <w:marLeft w:val="0"/>
      <w:marRight w:val="0"/>
      <w:marTop w:val="0"/>
      <w:marBottom w:val="0"/>
      <w:divBdr>
        <w:top w:val="none" w:sz="0" w:space="0" w:color="auto"/>
        <w:left w:val="none" w:sz="0" w:space="0" w:color="auto"/>
        <w:bottom w:val="none" w:sz="0" w:space="0" w:color="auto"/>
        <w:right w:val="none" w:sz="0" w:space="0" w:color="auto"/>
      </w:divBdr>
    </w:div>
    <w:div w:id="1067267152">
      <w:bodyDiv w:val="1"/>
      <w:marLeft w:val="0"/>
      <w:marRight w:val="0"/>
      <w:marTop w:val="0"/>
      <w:marBottom w:val="0"/>
      <w:divBdr>
        <w:top w:val="none" w:sz="0" w:space="0" w:color="auto"/>
        <w:left w:val="none" w:sz="0" w:space="0" w:color="auto"/>
        <w:bottom w:val="none" w:sz="0" w:space="0" w:color="auto"/>
        <w:right w:val="none" w:sz="0" w:space="0" w:color="auto"/>
      </w:divBdr>
    </w:div>
    <w:div w:id="1067453809">
      <w:bodyDiv w:val="1"/>
      <w:marLeft w:val="0"/>
      <w:marRight w:val="0"/>
      <w:marTop w:val="0"/>
      <w:marBottom w:val="0"/>
      <w:divBdr>
        <w:top w:val="none" w:sz="0" w:space="0" w:color="auto"/>
        <w:left w:val="none" w:sz="0" w:space="0" w:color="auto"/>
        <w:bottom w:val="none" w:sz="0" w:space="0" w:color="auto"/>
        <w:right w:val="none" w:sz="0" w:space="0" w:color="auto"/>
      </w:divBdr>
    </w:div>
    <w:div w:id="1070495286">
      <w:bodyDiv w:val="1"/>
      <w:marLeft w:val="0"/>
      <w:marRight w:val="0"/>
      <w:marTop w:val="0"/>
      <w:marBottom w:val="0"/>
      <w:divBdr>
        <w:top w:val="none" w:sz="0" w:space="0" w:color="auto"/>
        <w:left w:val="none" w:sz="0" w:space="0" w:color="auto"/>
        <w:bottom w:val="none" w:sz="0" w:space="0" w:color="auto"/>
        <w:right w:val="none" w:sz="0" w:space="0" w:color="auto"/>
      </w:divBdr>
    </w:div>
    <w:div w:id="1070884445">
      <w:bodyDiv w:val="1"/>
      <w:marLeft w:val="0"/>
      <w:marRight w:val="0"/>
      <w:marTop w:val="0"/>
      <w:marBottom w:val="0"/>
      <w:divBdr>
        <w:top w:val="none" w:sz="0" w:space="0" w:color="auto"/>
        <w:left w:val="none" w:sz="0" w:space="0" w:color="auto"/>
        <w:bottom w:val="none" w:sz="0" w:space="0" w:color="auto"/>
        <w:right w:val="none" w:sz="0" w:space="0" w:color="auto"/>
      </w:divBdr>
    </w:div>
    <w:div w:id="1077871096">
      <w:bodyDiv w:val="1"/>
      <w:marLeft w:val="0"/>
      <w:marRight w:val="0"/>
      <w:marTop w:val="0"/>
      <w:marBottom w:val="0"/>
      <w:divBdr>
        <w:top w:val="none" w:sz="0" w:space="0" w:color="auto"/>
        <w:left w:val="none" w:sz="0" w:space="0" w:color="auto"/>
        <w:bottom w:val="none" w:sz="0" w:space="0" w:color="auto"/>
        <w:right w:val="none" w:sz="0" w:space="0" w:color="auto"/>
      </w:divBdr>
    </w:div>
    <w:div w:id="1080905078">
      <w:bodyDiv w:val="1"/>
      <w:marLeft w:val="0"/>
      <w:marRight w:val="0"/>
      <w:marTop w:val="0"/>
      <w:marBottom w:val="0"/>
      <w:divBdr>
        <w:top w:val="none" w:sz="0" w:space="0" w:color="auto"/>
        <w:left w:val="none" w:sz="0" w:space="0" w:color="auto"/>
        <w:bottom w:val="none" w:sz="0" w:space="0" w:color="auto"/>
        <w:right w:val="none" w:sz="0" w:space="0" w:color="auto"/>
      </w:divBdr>
    </w:div>
    <w:div w:id="1084254742">
      <w:bodyDiv w:val="1"/>
      <w:marLeft w:val="0"/>
      <w:marRight w:val="0"/>
      <w:marTop w:val="0"/>
      <w:marBottom w:val="0"/>
      <w:divBdr>
        <w:top w:val="none" w:sz="0" w:space="0" w:color="auto"/>
        <w:left w:val="none" w:sz="0" w:space="0" w:color="auto"/>
        <w:bottom w:val="none" w:sz="0" w:space="0" w:color="auto"/>
        <w:right w:val="none" w:sz="0" w:space="0" w:color="auto"/>
      </w:divBdr>
    </w:div>
    <w:div w:id="1084305482">
      <w:bodyDiv w:val="1"/>
      <w:marLeft w:val="0"/>
      <w:marRight w:val="0"/>
      <w:marTop w:val="0"/>
      <w:marBottom w:val="0"/>
      <w:divBdr>
        <w:top w:val="none" w:sz="0" w:space="0" w:color="auto"/>
        <w:left w:val="none" w:sz="0" w:space="0" w:color="auto"/>
        <w:bottom w:val="none" w:sz="0" w:space="0" w:color="auto"/>
        <w:right w:val="none" w:sz="0" w:space="0" w:color="auto"/>
      </w:divBdr>
    </w:div>
    <w:div w:id="1085345565">
      <w:bodyDiv w:val="1"/>
      <w:marLeft w:val="0"/>
      <w:marRight w:val="0"/>
      <w:marTop w:val="0"/>
      <w:marBottom w:val="0"/>
      <w:divBdr>
        <w:top w:val="none" w:sz="0" w:space="0" w:color="auto"/>
        <w:left w:val="none" w:sz="0" w:space="0" w:color="auto"/>
        <w:bottom w:val="none" w:sz="0" w:space="0" w:color="auto"/>
        <w:right w:val="none" w:sz="0" w:space="0" w:color="auto"/>
      </w:divBdr>
    </w:div>
    <w:div w:id="1088233194">
      <w:bodyDiv w:val="1"/>
      <w:marLeft w:val="0"/>
      <w:marRight w:val="0"/>
      <w:marTop w:val="0"/>
      <w:marBottom w:val="0"/>
      <w:divBdr>
        <w:top w:val="none" w:sz="0" w:space="0" w:color="auto"/>
        <w:left w:val="none" w:sz="0" w:space="0" w:color="auto"/>
        <w:bottom w:val="none" w:sz="0" w:space="0" w:color="auto"/>
        <w:right w:val="none" w:sz="0" w:space="0" w:color="auto"/>
      </w:divBdr>
    </w:div>
    <w:div w:id="1090925414">
      <w:bodyDiv w:val="1"/>
      <w:marLeft w:val="0"/>
      <w:marRight w:val="0"/>
      <w:marTop w:val="0"/>
      <w:marBottom w:val="0"/>
      <w:divBdr>
        <w:top w:val="none" w:sz="0" w:space="0" w:color="auto"/>
        <w:left w:val="none" w:sz="0" w:space="0" w:color="auto"/>
        <w:bottom w:val="none" w:sz="0" w:space="0" w:color="auto"/>
        <w:right w:val="none" w:sz="0" w:space="0" w:color="auto"/>
      </w:divBdr>
    </w:div>
    <w:div w:id="1093353892">
      <w:bodyDiv w:val="1"/>
      <w:marLeft w:val="0"/>
      <w:marRight w:val="0"/>
      <w:marTop w:val="0"/>
      <w:marBottom w:val="0"/>
      <w:divBdr>
        <w:top w:val="none" w:sz="0" w:space="0" w:color="auto"/>
        <w:left w:val="none" w:sz="0" w:space="0" w:color="auto"/>
        <w:bottom w:val="none" w:sz="0" w:space="0" w:color="auto"/>
        <w:right w:val="none" w:sz="0" w:space="0" w:color="auto"/>
      </w:divBdr>
    </w:div>
    <w:div w:id="1096903384">
      <w:bodyDiv w:val="1"/>
      <w:marLeft w:val="0"/>
      <w:marRight w:val="0"/>
      <w:marTop w:val="0"/>
      <w:marBottom w:val="0"/>
      <w:divBdr>
        <w:top w:val="none" w:sz="0" w:space="0" w:color="auto"/>
        <w:left w:val="none" w:sz="0" w:space="0" w:color="auto"/>
        <w:bottom w:val="none" w:sz="0" w:space="0" w:color="auto"/>
        <w:right w:val="none" w:sz="0" w:space="0" w:color="auto"/>
      </w:divBdr>
    </w:div>
    <w:div w:id="1099717347">
      <w:bodyDiv w:val="1"/>
      <w:marLeft w:val="0"/>
      <w:marRight w:val="0"/>
      <w:marTop w:val="0"/>
      <w:marBottom w:val="0"/>
      <w:divBdr>
        <w:top w:val="none" w:sz="0" w:space="0" w:color="auto"/>
        <w:left w:val="none" w:sz="0" w:space="0" w:color="auto"/>
        <w:bottom w:val="none" w:sz="0" w:space="0" w:color="auto"/>
        <w:right w:val="none" w:sz="0" w:space="0" w:color="auto"/>
      </w:divBdr>
    </w:div>
    <w:div w:id="1110466005">
      <w:bodyDiv w:val="1"/>
      <w:marLeft w:val="0"/>
      <w:marRight w:val="0"/>
      <w:marTop w:val="0"/>
      <w:marBottom w:val="0"/>
      <w:divBdr>
        <w:top w:val="none" w:sz="0" w:space="0" w:color="auto"/>
        <w:left w:val="none" w:sz="0" w:space="0" w:color="auto"/>
        <w:bottom w:val="none" w:sz="0" w:space="0" w:color="auto"/>
        <w:right w:val="none" w:sz="0" w:space="0" w:color="auto"/>
      </w:divBdr>
    </w:div>
    <w:div w:id="1110469320">
      <w:bodyDiv w:val="1"/>
      <w:marLeft w:val="0"/>
      <w:marRight w:val="0"/>
      <w:marTop w:val="0"/>
      <w:marBottom w:val="0"/>
      <w:divBdr>
        <w:top w:val="none" w:sz="0" w:space="0" w:color="auto"/>
        <w:left w:val="none" w:sz="0" w:space="0" w:color="auto"/>
        <w:bottom w:val="none" w:sz="0" w:space="0" w:color="auto"/>
        <w:right w:val="none" w:sz="0" w:space="0" w:color="auto"/>
      </w:divBdr>
    </w:div>
    <w:div w:id="1110852934">
      <w:bodyDiv w:val="1"/>
      <w:marLeft w:val="0"/>
      <w:marRight w:val="0"/>
      <w:marTop w:val="0"/>
      <w:marBottom w:val="0"/>
      <w:divBdr>
        <w:top w:val="none" w:sz="0" w:space="0" w:color="auto"/>
        <w:left w:val="none" w:sz="0" w:space="0" w:color="auto"/>
        <w:bottom w:val="none" w:sz="0" w:space="0" w:color="auto"/>
        <w:right w:val="none" w:sz="0" w:space="0" w:color="auto"/>
      </w:divBdr>
    </w:div>
    <w:div w:id="1115252368">
      <w:bodyDiv w:val="1"/>
      <w:marLeft w:val="0"/>
      <w:marRight w:val="0"/>
      <w:marTop w:val="0"/>
      <w:marBottom w:val="0"/>
      <w:divBdr>
        <w:top w:val="none" w:sz="0" w:space="0" w:color="auto"/>
        <w:left w:val="none" w:sz="0" w:space="0" w:color="auto"/>
        <w:bottom w:val="none" w:sz="0" w:space="0" w:color="auto"/>
        <w:right w:val="none" w:sz="0" w:space="0" w:color="auto"/>
      </w:divBdr>
    </w:div>
    <w:div w:id="1115252827">
      <w:bodyDiv w:val="1"/>
      <w:marLeft w:val="0"/>
      <w:marRight w:val="0"/>
      <w:marTop w:val="0"/>
      <w:marBottom w:val="0"/>
      <w:divBdr>
        <w:top w:val="none" w:sz="0" w:space="0" w:color="auto"/>
        <w:left w:val="none" w:sz="0" w:space="0" w:color="auto"/>
        <w:bottom w:val="none" w:sz="0" w:space="0" w:color="auto"/>
        <w:right w:val="none" w:sz="0" w:space="0" w:color="auto"/>
      </w:divBdr>
    </w:div>
    <w:div w:id="1123495631">
      <w:bodyDiv w:val="1"/>
      <w:marLeft w:val="0"/>
      <w:marRight w:val="0"/>
      <w:marTop w:val="0"/>
      <w:marBottom w:val="0"/>
      <w:divBdr>
        <w:top w:val="none" w:sz="0" w:space="0" w:color="auto"/>
        <w:left w:val="none" w:sz="0" w:space="0" w:color="auto"/>
        <w:bottom w:val="none" w:sz="0" w:space="0" w:color="auto"/>
        <w:right w:val="none" w:sz="0" w:space="0" w:color="auto"/>
      </w:divBdr>
    </w:div>
    <w:div w:id="1125581177">
      <w:bodyDiv w:val="1"/>
      <w:marLeft w:val="0"/>
      <w:marRight w:val="0"/>
      <w:marTop w:val="0"/>
      <w:marBottom w:val="0"/>
      <w:divBdr>
        <w:top w:val="none" w:sz="0" w:space="0" w:color="auto"/>
        <w:left w:val="none" w:sz="0" w:space="0" w:color="auto"/>
        <w:bottom w:val="none" w:sz="0" w:space="0" w:color="auto"/>
        <w:right w:val="none" w:sz="0" w:space="0" w:color="auto"/>
      </w:divBdr>
    </w:div>
    <w:div w:id="1126893173">
      <w:bodyDiv w:val="1"/>
      <w:marLeft w:val="0"/>
      <w:marRight w:val="0"/>
      <w:marTop w:val="0"/>
      <w:marBottom w:val="0"/>
      <w:divBdr>
        <w:top w:val="none" w:sz="0" w:space="0" w:color="auto"/>
        <w:left w:val="none" w:sz="0" w:space="0" w:color="auto"/>
        <w:bottom w:val="none" w:sz="0" w:space="0" w:color="auto"/>
        <w:right w:val="none" w:sz="0" w:space="0" w:color="auto"/>
      </w:divBdr>
    </w:div>
    <w:div w:id="1127549836">
      <w:bodyDiv w:val="1"/>
      <w:marLeft w:val="0"/>
      <w:marRight w:val="0"/>
      <w:marTop w:val="0"/>
      <w:marBottom w:val="0"/>
      <w:divBdr>
        <w:top w:val="none" w:sz="0" w:space="0" w:color="auto"/>
        <w:left w:val="none" w:sz="0" w:space="0" w:color="auto"/>
        <w:bottom w:val="none" w:sz="0" w:space="0" w:color="auto"/>
        <w:right w:val="none" w:sz="0" w:space="0" w:color="auto"/>
      </w:divBdr>
    </w:div>
    <w:div w:id="1127896326">
      <w:bodyDiv w:val="1"/>
      <w:marLeft w:val="0"/>
      <w:marRight w:val="0"/>
      <w:marTop w:val="0"/>
      <w:marBottom w:val="0"/>
      <w:divBdr>
        <w:top w:val="none" w:sz="0" w:space="0" w:color="auto"/>
        <w:left w:val="none" w:sz="0" w:space="0" w:color="auto"/>
        <w:bottom w:val="none" w:sz="0" w:space="0" w:color="auto"/>
        <w:right w:val="none" w:sz="0" w:space="0" w:color="auto"/>
      </w:divBdr>
    </w:div>
    <w:div w:id="1129324208">
      <w:bodyDiv w:val="1"/>
      <w:marLeft w:val="0"/>
      <w:marRight w:val="0"/>
      <w:marTop w:val="0"/>
      <w:marBottom w:val="0"/>
      <w:divBdr>
        <w:top w:val="none" w:sz="0" w:space="0" w:color="auto"/>
        <w:left w:val="none" w:sz="0" w:space="0" w:color="auto"/>
        <w:bottom w:val="none" w:sz="0" w:space="0" w:color="auto"/>
        <w:right w:val="none" w:sz="0" w:space="0" w:color="auto"/>
      </w:divBdr>
    </w:div>
    <w:div w:id="1129402017">
      <w:bodyDiv w:val="1"/>
      <w:marLeft w:val="0"/>
      <w:marRight w:val="0"/>
      <w:marTop w:val="0"/>
      <w:marBottom w:val="0"/>
      <w:divBdr>
        <w:top w:val="none" w:sz="0" w:space="0" w:color="auto"/>
        <w:left w:val="none" w:sz="0" w:space="0" w:color="auto"/>
        <w:bottom w:val="none" w:sz="0" w:space="0" w:color="auto"/>
        <w:right w:val="none" w:sz="0" w:space="0" w:color="auto"/>
      </w:divBdr>
    </w:div>
    <w:div w:id="1150557272">
      <w:bodyDiv w:val="1"/>
      <w:marLeft w:val="0"/>
      <w:marRight w:val="0"/>
      <w:marTop w:val="0"/>
      <w:marBottom w:val="0"/>
      <w:divBdr>
        <w:top w:val="none" w:sz="0" w:space="0" w:color="auto"/>
        <w:left w:val="none" w:sz="0" w:space="0" w:color="auto"/>
        <w:bottom w:val="none" w:sz="0" w:space="0" w:color="auto"/>
        <w:right w:val="none" w:sz="0" w:space="0" w:color="auto"/>
      </w:divBdr>
    </w:div>
    <w:div w:id="1155875774">
      <w:bodyDiv w:val="1"/>
      <w:marLeft w:val="0"/>
      <w:marRight w:val="0"/>
      <w:marTop w:val="0"/>
      <w:marBottom w:val="0"/>
      <w:divBdr>
        <w:top w:val="none" w:sz="0" w:space="0" w:color="auto"/>
        <w:left w:val="none" w:sz="0" w:space="0" w:color="auto"/>
        <w:bottom w:val="none" w:sz="0" w:space="0" w:color="auto"/>
        <w:right w:val="none" w:sz="0" w:space="0" w:color="auto"/>
      </w:divBdr>
    </w:div>
    <w:div w:id="1160345807">
      <w:bodyDiv w:val="1"/>
      <w:marLeft w:val="0"/>
      <w:marRight w:val="0"/>
      <w:marTop w:val="0"/>
      <w:marBottom w:val="0"/>
      <w:divBdr>
        <w:top w:val="none" w:sz="0" w:space="0" w:color="auto"/>
        <w:left w:val="none" w:sz="0" w:space="0" w:color="auto"/>
        <w:bottom w:val="none" w:sz="0" w:space="0" w:color="auto"/>
        <w:right w:val="none" w:sz="0" w:space="0" w:color="auto"/>
      </w:divBdr>
      <w:divsChild>
        <w:div w:id="1962151914">
          <w:marLeft w:val="0"/>
          <w:marRight w:val="0"/>
          <w:marTop w:val="0"/>
          <w:marBottom w:val="0"/>
          <w:divBdr>
            <w:top w:val="single" w:sz="8" w:space="6" w:color="auto"/>
            <w:left w:val="single" w:sz="8" w:space="6" w:color="auto"/>
            <w:bottom w:val="single" w:sz="8" w:space="6" w:color="auto"/>
            <w:right w:val="single" w:sz="8" w:space="6" w:color="auto"/>
          </w:divBdr>
        </w:div>
        <w:div w:id="412240334">
          <w:marLeft w:val="0"/>
          <w:marRight w:val="0"/>
          <w:marTop w:val="0"/>
          <w:marBottom w:val="0"/>
          <w:divBdr>
            <w:top w:val="single" w:sz="8" w:space="6" w:color="auto"/>
            <w:left w:val="single" w:sz="8" w:space="6" w:color="auto"/>
            <w:bottom w:val="single" w:sz="8" w:space="6" w:color="auto"/>
            <w:right w:val="single" w:sz="8" w:space="6" w:color="auto"/>
          </w:divBdr>
        </w:div>
        <w:div w:id="1976981374">
          <w:marLeft w:val="0"/>
          <w:marRight w:val="0"/>
          <w:marTop w:val="0"/>
          <w:marBottom w:val="0"/>
          <w:divBdr>
            <w:top w:val="single" w:sz="8" w:space="6" w:color="auto"/>
            <w:left w:val="single" w:sz="8" w:space="6" w:color="auto"/>
            <w:bottom w:val="single" w:sz="8" w:space="6" w:color="auto"/>
            <w:right w:val="single" w:sz="8" w:space="6" w:color="auto"/>
          </w:divBdr>
        </w:div>
        <w:div w:id="314722667">
          <w:marLeft w:val="0"/>
          <w:marRight w:val="0"/>
          <w:marTop w:val="0"/>
          <w:marBottom w:val="0"/>
          <w:divBdr>
            <w:top w:val="single" w:sz="8" w:space="6" w:color="auto"/>
            <w:left w:val="single" w:sz="8" w:space="6" w:color="auto"/>
            <w:bottom w:val="single" w:sz="8" w:space="6" w:color="auto"/>
            <w:right w:val="single" w:sz="8" w:space="6" w:color="auto"/>
          </w:divBdr>
        </w:div>
        <w:div w:id="637536295">
          <w:marLeft w:val="0"/>
          <w:marRight w:val="0"/>
          <w:marTop w:val="0"/>
          <w:marBottom w:val="0"/>
          <w:divBdr>
            <w:top w:val="single" w:sz="8" w:space="6" w:color="auto"/>
            <w:left w:val="single" w:sz="8" w:space="6" w:color="auto"/>
            <w:bottom w:val="single" w:sz="8" w:space="6" w:color="auto"/>
            <w:right w:val="single" w:sz="8" w:space="6" w:color="auto"/>
          </w:divBdr>
        </w:div>
        <w:div w:id="1213808202">
          <w:marLeft w:val="0"/>
          <w:marRight w:val="0"/>
          <w:marTop w:val="0"/>
          <w:marBottom w:val="0"/>
          <w:divBdr>
            <w:top w:val="single" w:sz="8" w:space="6" w:color="auto"/>
            <w:left w:val="single" w:sz="8" w:space="6" w:color="auto"/>
            <w:bottom w:val="single" w:sz="8" w:space="6" w:color="auto"/>
            <w:right w:val="single" w:sz="8" w:space="6" w:color="auto"/>
          </w:divBdr>
        </w:div>
        <w:div w:id="1090152942">
          <w:marLeft w:val="0"/>
          <w:marRight w:val="0"/>
          <w:marTop w:val="0"/>
          <w:marBottom w:val="0"/>
          <w:divBdr>
            <w:top w:val="single" w:sz="8" w:space="6" w:color="auto"/>
            <w:left w:val="single" w:sz="8" w:space="6" w:color="auto"/>
            <w:bottom w:val="single" w:sz="8" w:space="6" w:color="auto"/>
            <w:right w:val="single" w:sz="8" w:space="6" w:color="auto"/>
          </w:divBdr>
        </w:div>
        <w:div w:id="26416221">
          <w:marLeft w:val="0"/>
          <w:marRight w:val="0"/>
          <w:marTop w:val="0"/>
          <w:marBottom w:val="0"/>
          <w:divBdr>
            <w:top w:val="single" w:sz="8" w:space="6" w:color="auto"/>
            <w:left w:val="single" w:sz="8" w:space="6" w:color="auto"/>
            <w:bottom w:val="single" w:sz="8" w:space="6" w:color="auto"/>
            <w:right w:val="single" w:sz="8" w:space="6" w:color="auto"/>
          </w:divBdr>
        </w:div>
        <w:div w:id="1255549004">
          <w:marLeft w:val="0"/>
          <w:marRight w:val="0"/>
          <w:marTop w:val="0"/>
          <w:marBottom w:val="0"/>
          <w:divBdr>
            <w:top w:val="single" w:sz="8" w:space="6" w:color="auto"/>
            <w:left w:val="single" w:sz="8" w:space="6" w:color="auto"/>
            <w:bottom w:val="single" w:sz="8" w:space="6" w:color="auto"/>
            <w:right w:val="single" w:sz="8" w:space="6" w:color="auto"/>
          </w:divBdr>
        </w:div>
      </w:divsChild>
    </w:div>
    <w:div w:id="1162434186">
      <w:bodyDiv w:val="1"/>
      <w:marLeft w:val="0"/>
      <w:marRight w:val="0"/>
      <w:marTop w:val="0"/>
      <w:marBottom w:val="0"/>
      <w:divBdr>
        <w:top w:val="none" w:sz="0" w:space="0" w:color="auto"/>
        <w:left w:val="none" w:sz="0" w:space="0" w:color="auto"/>
        <w:bottom w:val="none" w:sz="0" w:space="0" w:color="auto"/>
        <w:right w:val="none" w:sz="0" w:space="0" w:color="auto"/>
      </w:divBdr>
    </w:div>
    <w:div w:id="1164512580">
      <w:bodyDiv w:val="1"/>
      <w:marLeft w:val="0"/>
      <w:marRight w:val="0"/>
      <w:marTop w:val="0"/>
      <w:marBottom w:val="0"/>
      <w:divBdr>
        <w:top w:val="none" w:sz="0" w:space="0" w:color="auto"/>
        <w:left w:val="none" w:sz="0" w:space="0" w:color="auto"/>
        <w:bottom w:val="none" w:sz="0" w:space="0" w:color="auto"/>
        <w:right w:val="none" w:sz="0" w:space="0" w:color="auto"/>
      </w:divBdr>
    </w:div>
    <w:div w:id="1165317551">
      <w:bodyDiv w:val="1"/>
      <w:marLeft w:val="0"/>
      <w:marRight w:val="0"/>
      <w:marTop w:val="0"/>
      <w:marBottom w:val="0"/>
      <w:divBdr>
        <w:top w:val="none" w:sz="0" w:space="0" w:color="auto"/>
        <w:left w:val="none" w:sz="0" w:space="0" w:color="auto"/>
        <w:bottom w:val="none" w:sz="0" w:space="0" w:color="auto"/>
        <w:right w:val="none" w:sz="0" w:space="0" w:color="auto"/>
      </w:divBdr>
    </w:div>
    <w:div w:id="1165319281">
      <w:bodyDiv w:val="1"/>
      <w:marLeft w:val="0"/>
      <w:marRight w:val="0"/>
      <w:marTop w:val="0"/>
      <w:marBottom w:val="0"/>
      <w:divBdr>
        <w:top w:val="none" w:sz="0" w:space="0" w:color="auto"/>
        <w:left w:val="none" w:sz="0" w:space="0" w:color="auto"/>
        <w:bottom w:val="none" w:sz="0" w:space="0" w:color="auto"/>
        <w:right w:val="none" w:sz="0" w:space="0" w:color="auto"/>
      </w:divBdr>
    </w:div>
    <w:div w:id="1173956897">
      <w:bodyDiv w:val="1"/>
      <w:marLeft w:val="0"/>
      <w:marRight w:val="0"/>
      <w:marTop w:val="0"/>
      <w:marBottom w:val="0"/>
      <w:divBdr>
        <w:top w:val="none" w:sz="0" w:space="0" w:color="auto"/>
        <w:left w:val="none" w:sz="0" w:space="0" w:color="auto"/>
        <w:bottom w:val="none" w:sz="0" w:space="0" w:color="auto"/>
        <w:right w:val="none" w:sz="0" w:space="0" w:color="auto"/>
      </w:divBdr>
    </w:div>
    <w:div w:id="1177235701">
      <w:bodyDiv w:val="1"/>
      <w:marLeft w:val="0"/>
      <w:marRight w:val="0"/>
      <w:marTop w:val="0"/>
      <w:marBottom w:val="0"/>
      <w:divBdr>
        <w:top w:val="none" w:sz="0" w:space="0" w:color="auto"/>
        <w:left w:val="none" w:sz="0" w:space="0" w:color="auto"/>
        <w:bottom w:val="none" w:sz="0" w:space="0" w:color="auto"/>
        <w:right w:val="none" w:sz="0" w:space="0" w:color="auto"/>
      </w:divBdr>
    </w:div>
    <w:div w:id="1181777716">
      <w:bodyDiv w:val="1"/>
      <w:marLeft w:val="0"/>
      <w:marRight w:val="0"/>
      <w:marTop w:val="0"/>
      <w:marBottom w:val="0"/>
      <w:divBdr>
        <w:top w:val="none" w:sz="0" w:space="0" w:color="auto"/>
        <w:left w:val="none" w:sz="0" w:space="0" w:color="auto"/>
        <w:bottom w:val="none" w:sz="0" w:space="0" w:color="auto"/>
        <w:right w:val="none" w:sz="0" w:space="0" w:color="auto"/>
      </w:divBdr>
    </w:div>
    <w:div w:id="1182933350">
      <w:bodyDiv w:val="1"/>
      <w:marLeft w:val="0"/>
      <w:marRight w:val="0"/>
      <w:marTop w:val="0"/>
      <w:marBottom w:val="0"/>
      <w:divBdr>
        <w:top w:val="none" w:sz="0" w:space="0" w:color="auto"/>
        <w:left w:val="none" w:sz="0" w:space="0" w:color="auto"/>
        <w:bottom w:val="none" w:sz="0" w:space="0" w:color="auto"/>
        <w:right w:val="none" w:sz="0" w:space="0" w:color="auto"/>
      </w:divBdr>
    </w:div>
    <w:div w:id="1183665594">
      <w:bodyDiv w:val="1"/>
      <w:marLeft w:val="0"/>
      <w:marRight w:val="0"/>
      <w:marTop w:val="0"/>
      <w:marBottom w:val="0"/>
      <w:divBdr>
        <w:top w:val="none" w:sz="0" w:space="0" w:color="auto"/>
        <w:left w:val="none" w:sz="0" w:space="0" w:color="auto"/>
        <w:bottom w:val="none" w:sz="0" w:space="0" w:color="auto"/>
        <w:right w:val="none" w:sz="0" w:space="0" w:color="auto"/>
      </w:divBdr>
    </w:div>
    <w:div w:id="1183711905">
      <w:bodyDiv w:val="1"/>
      <w:marLeft w:val="0"/>
      <w:marRight w:val="0"/>
      <w:marTop w:val="0"/>
      <w:marBottom w:val="0"/>
      <w:divBdr>
        <w:top w:val="none" w:sz="0" w:space="0" w:color="auto"/>
        <w:left w:val="none" w:sz="0" w:space="0" w:color="auto"/>
        <w:bottom w:val="none" w:sz="0" w:space="0" w:color="auto"/>
        <w:right w:val="none" w:sz="0" w:space="0" w:color="auto"/>
      </w:divBdr>
    </w:div>
    <w:div w:id="1186601063">
      <w:bodyDiv w:val="1"/>
      <w:marLeft w:val="0"/>
      <w:marRight w:val="0"/>
      <w:marTop w:val="0"/>
      <w:marBottom w:val="0"/>
      <w:divBdr>
        <w:top w:val="none" w:sz="0" w:space="0" w:color="auto"/>
        <w:left w:val="none" w:sz="0" w:space="0" w:color="auto"/>
        <w:bottom w:val="none" w:sz="0" w:space="0" w:color="auto"/>
        <w:right w:val="none" w:sz="0" w:space="0" w:color="auto"/>
      </w:divBdr>
    </w:div>
    <w:div w:id="1194462849">
      <w:bodyDiv w:val="1"/>
      <w:marLeft w:val="0"/>
      <w:marRight w:val="0"/>
      <w:marTop w:val="0"/>
      <w:marBottom w:val="0"/>
      <w:divBdr>
        <w:top w:val="none" w:sz="0" w:space="0" w:color="auto"/>
        <w:left w:val="none" w:sz="0" w:space="0" w:color="auto"/>
        <w:bottom w:val="none" w:sz="0" w:space="0" w:color="auto"/>
        <w:right w:val="none" w:sz="0" w:space="0" w:color="auto"/>
      </w:divBdr>
      <w:divsChild>
        <w:div w:id="1297030314">
          <w:marLeft w:val="0"/>
          <w:marRight w:val="0"/>
          <w:marTop w:val="0"/>
          <w:marBottom w:val="0"/>
          <w:divBdr>
            <w:top w:val="single" w:sz="8" w:space="6" w:color="auto"/>
            <w:left w:val="single" w:sz="8" w:space="6" w:color="auto"/>
            <w:bottom w:val="single" w:sz="8" w:space="6" w:color="auto"/>
            <w:right w:val="single" w:sz="8" w:space="6" w:color="auto"/>
          </w:divBdr>
        </w:div>
        <w:div w:id="710960506">
          <w:marLeft w:val="0"/>
          <w:marRight w:val="0"/>
          <w:marTop w:val="0"/>
          <w:marBottom w:val="0"/>
          <w:divBdr>
            <w:top w:val="single" w:sz="8" w:space="6" w:color="auto"/>
            <w:left w:val="single" w:sz="8" w:space="6" w:color="auto"/>
            <w:bottom w:val="single" w:sz="8" w:space="6" w:color="auto"/>
            <w:right w:val="single" w:sz="8" w:space="6" w:color="auto"/>
          </w:divBdr>
        </w:div>
        <w:div w:id="186018501">
          <w:marLeft w:val="0"/>
          <w:marRight w:val="0"/>
          <w:marTop w:val="0"/>
          <w:marBottom w:val="0"/>
          <w:divBdr>
            <w:top w:val="none" w:sz="0" w:space="0" w:color="auto"/>
            <w:left w:val="none" w:sz="0" w:space="0" w:color="auto"/>
            <w:bottom w:val="none" w:sz="0" w:space="0" w:color="auto"/>
            <w:right w:val="none" w:sz="0" w:space="0" w:color="auto"/>
          </w:divBdr>
          <w:divsChild>
            <w:div w:id="1089741780">
              <w:marLeft w:val="0"/>
              <w:marRight w:val="0"/>
              <w:marTop w:val="0"/>
              <w:marBottom w:val="0"/>
              <w:divBdr>
                <w:top w:val="none" w:sz="0" w:space="0" w:color="auto"/>
                <w:left w:val="none" w:sz="0" w:space="0" w:color="auto"/>
                <w:bottom w:val="none" w:sz="0" w:space="0" w:color="auto"/>
                <w:right w:val="none" w:sz="0" w:space="0" w:color="auto"/>
              </w:divBdr>
              <w:divsChild>
                <w:div w:id="1364016531">
                  <w:marLeft w:val="0"/>
                  <w:marRight w:val="0"/>
                  <w:marTop w:val="0"/>
                  <w:marBottom w:val="0"/>
                  <w:divBdr>
                    <w:top w:val="none" w:sz="0" w:space="0" w:color="auto"/>
                    <w:left w:val="none" w:sz="0" w:space="0" w:color="auto"/>
                    <w:bottom w:val="none" w:sz="0" w:space="0" w:color="auto"/>
                    <w:right w:val="none" w:sz="0" w:space="0" w:color="auto"/>
                  </w:divBdr>
                  <w:divsChild>
                    <w:div w:id="844055352">
                      <w:marLeft w:val="0"/>
                      <w:marRight w:val="0"/>
                      <w:marTop w:val="0"/>
                      <w:marBottom w:val="0"/>
                      <w:divBdr>
                        <w:top w:val="none" w:sz="0" w:space="0" w:color="auto"/>
                        <w:left w:val="none" w:sz="0" w:space="0" w:color="auto"/>
                        <w:bottom w:val="none" w:sz="0" w:space="0" w:color="auto"/>
                        <w:right w:val="none" w:sz="0" w:space="0" w:color="auto"/>
                      </w:divBdr>
                      <w:divsChild>
                        <w:div w:id="61152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5873510">
      <w:bodyDiv w:val="1"/>
      <w:marLeft w:val="0"/>
      <w:marRight w:val="0"/>
      <w:marTop w:val="0"/>
      <w:marBottom w:val="0"/>
      <w:divBdr>
        <w:top w:val="none" w:sz="0" w:space="0" w:color="auto"/>
        <w:left w:val="none" w:sz="0" w:space="0" w:color="auto"/>
        <w:bottom w:val="none" w:sz="0" w:space="0" w:color="auto"/>
        <w:right w:val="none" w:sz="0" w:space="0" w:color="auto"/>
      </w:divBdr>
    </w:div>
    <w:div w:id="1208878696">
      <w:bodyDiv w:val="1"/>
      <w:marLeft w:val="0"/>
      <w:marRight w:val="0"/>
      <w:marTop w:val="0"/>
      <w:marBottom w:val="0"/>
      <w:divBdr>
        <w:top w:val="none" w:sz="0" w:space="0" w:color="auto"/>
        <w:left w:val="none" w:sz="0" w:space="0" w:color="auto"/>
        <w:bottom w:val="none" w:sz="0" w:space="0" w:color="auto"/>
        <w:right w:val="none" w:sz="0" w:space="0" w:color="auto"/>
      </w:divBdr>
    </w:div>
    <w:div w:id="1208949987">
      <w:bodyDiv w:val="1"/>
      <w:marLeft w:val="0"/>
      <w:marRight w:val="0"/>
      <w:marTop w:val="0"/>
      <w:marBottom w:val="0"/>
      <w:divBdr>
        <w:top w:val="none" w:sz="0" w:space="0" w:color="auto"/>
        <w:left w:val="none" w:sz="0" w:space="0" w:color="auto"/>
        <w:bottom w:val="none" w:sz="0" w:space="0" w:color="auto"/>
        <w:right w:val="none" w:sz="0" w:space="0" w:color="auto"/>
      </w:divBdr>
    </w:div>
    <w:div w:id="1209877208">
      <w:bodyDiv w:val="1"/>
      <w:marLeft w:val="0"/>
      <w:marRight w:val="0"/>
      <w:marTop w:val="0"/>
      <w:marBottom w:val="0"/>
      <w:divBdr>
        <w:top w:val="none" w:sz="0" w:space="0" w:color="auto"/>
        <w:left w:val="none" w:sz="0" w:space="0" w:color="auto"/>
        <w:bottom w:val="none" w:sz="0" w:space="0" w:color="auto"/>
        <w:right w:val="none" w:sz="0" w:space="0" w:color="auto"/>
      </w:divBdr>
    </w:div>
    <w:div w:id="1214462973">
      <w:bodyDiv w:val="1"/>
      <w:marLeft w:val="0"/>
      <w:marRight w:val="0"/>
      <w:marTop w:val="0"/>
      <w:marBottom w:val="0"/>
      <w:divBdr>
        <w:top w:val="none" w:sz="0" w:space="0" w:color="auto"/>
        <w:left w:val="none" w:sz="0" w:space="0" w:color="auto"/>
        <w:bottom w:val="none" w:sz="0" w:space="0" w:color="auto"/>
        <w:right w:val="none" w:sz="0" w:space="0" w:color="auto"/>
      </w:divBdr>
    </w:div>
    <w:div w:id="1221598676">
      <w:bodyDiv w:val="1"/>
      <w:marLeft w:val="0"/>
      <w:marRight w:val="0"/>
      <w:marTop w:val="0"/>
      <w:marBottom w:val="0"/>
      <w:divBdr>
        <w:top w:val="none" w:sz="0" w:space="0" w:color="auto"/>
        <w:left w:val="none" w:sz="0" w:space="0" w:color="auto"/>
        <w:bottom w:val="none" w:sz="0" w:space="0" w:color="auto"/>
        <w:right w:val="none" w:sz="0" w:space="0" w:color="auto"/>
      </w:divBdr>
    </w:div>
    <w:div w:id="1223322597">
      <w:bodyDiv w:val="1"/>
      <w:marLeft w:val="0"/>
      <w:marRight w:val="0"/>
      <w:marTop w:val="0"/>
      <w:marBottom w:val="0"/>
      <w:divBdr>
        <w:top w:val="none" w:sz="0" w:space="0" w:color="auto"/>
        <w:left w:val="none" w:sz="0" w:space="0" w:color="auto"/>
        <w:bottom w:val="none" w:sz="0" w:space="0" w:color="auto"/>
        <w:right w:val="none" w:sz="0" w:space="0" w:color="auto"/>
      </w:divBdr>
    </w:div>
    <w:div w:id="1225410848">
      <w:bodyDiv w:val="1"/>
      <w:marLeft w:val="0"/>
      <w:marRight w:val="0"/>
      <w:marTop w:val="0"/>
      <w:marBottom w:val="0"/>
      <w:divBdr>
        <w:top w:val="none" w:sz="0" w:space="0" w:color="auto"/>
        <w:left w:val="none" w:sz="0" w:space="0" w:color="auto"/>
        <w:bottom w:val="none" w:sz="0" w:space="0" w:color="auto"/>
        <w:right w:val="none" w:sz="0" w:space="0" w:color="auto"/>
      </w:divBdr>
    </w:div>
    <w:div w:id="1229457670">
      <w:bodyDiv w:val="1"/>
      <w:marLeft w:val="0"/>
      <w:marRight w:val="0"/>
      <w:marTop w:val="0"/>
      <w:marBottom w:val="0"/>
      <w:divBdr>
        <w:top w:val="none" w:sz="0" w:space="0" w:color="auto"/>
        <w:left w:val="none" w:sz="0" w:space="0" w:color="auto"/>
        <w:bottom w:val="none" w:sz="0" w:space="0" w:color="auto"/>
        <w:right w:val="none" w:sz="0" w:space="0" w:color="auto"/>
      </w:divBdr>
    </w:div>
    <w:div w:id="1230578974">
      <w:bodyDiv w:val="1"/>
      <w:marLeft w:val="0"/>
      <w:marRight w:val="0"/>
      <w:marTop w:val="0"/>
      <w:marBottom w:val="0"/>
      <w:divBdr>
        <w:top w:val="none" w:sz="0" w:space="0" w:color="auto"/>
        <w:left w:val="none" w:sz="0" w:space="0" w:color="auto"/>
        <w:bottom w:val="none" w:sz="0" w:space="0" w:color="auto"/>
        <w:right w:val="none" w:sz="0" w:space="0" w:color="auto"/>
      </w:divBdr>
    </w:div>
    <w:div w:id="1231574217">
      <w:bodyDiv w:val="1"/>
      <w:marLeft w:val="0"/>
      <w:marRight w:val="0"/>
      <w:marTop w:val="0"/>
      <w:marBottom w:val="0"/>
      <w:divBdr>
        <w:top w:val="none" w:sz="0" w:space="0" w:color="auto"/>
        <w:left w:val="none" w:sz="0" w:space="0" w:color="auto"/>
        <w:bottom w:val="none" w:sz="0" w:space="0" w:color="auto"/>
        <w:right w:val="none" w:sz="0" w:space="0" w:color="auto"/>
      </w:divBdr>
    </w:div>
    <w:div w:id="1234392015">
      <w:bodyDiv w:val="1"/>
      <w:marLeft w:val="0"/>
      <w:marRight w:val="0"/>
      <w:marTop w:val="0"/>
      <w:marBottom w:val="0"/>
      <w:divBdr>
        <w:top w:val="none" w:sz="0" w:space="0" w:color="auto"/>
        <w:left w:val="none" w:sz="0" w:space="0" w:color="auto"/>
        <w:bottom w:val="none" w:sz="0" w:space="0" w:color="auto"/>
        <w:right w:val="none" w:sz="0" w:space="0" w:color="auto"/>
      </w:divBdr>
    </w:div>
    <w:div w:id="1237977224">
      <w:bodyDiv w:val="1"/>
      <w:marLeft w:val="0"/>
      <w:marRight w:val="0"/>
      <w:marTop w:val="0"/>
      <w:marBottom w:val="0"/>
      <w:divBdr>
        <w:top w:val="none" w:sz="0" w:space="0" w:color="auto"/>
        <w:left w:val="none" w:sz="0" w:space="0" w:color="auto"/>
        <w:bottom w:val="none" w:sz="0" w:space="0" w:color="auto"/>
        <w:right w:val="none" w:sz="0" w:space="0" w:color="auto"/>
      </w:divBdr>
    </w:div>
    <w:div w:id="1246187174">
      <w:bodyDiv w:val="1"/>
      <w:marLeft w:val="0"/>
      <w:marRight w:val="0"/>
      <w:marTop w:val="0"/>
      <w:marBottom w:val="0"/>
      <w:divBdr>
        <w:top w:val="none" w:sz="0" w:space="0" w:color="auto"/>
        <w:left w:val="none" w:sz="0" w:space="0" w:color="auto"/>
        <w:bottom w:val="none" w:sz="0" w:space="0" w:color="auto"/>
        <w:right w:val="none" w:sz="0" w:space="0" w:color="auto"/>
      </w:divBdr>
    </w:div>
    <w:div w:id="1246257559">
      <w:bodyDiv w:val="1"/>
      <w:marLeft w:val="0"/>
      <w:marRight w:val="0"/>
      <w:marTop w:val="0"/>
      <w:marBottom w:val="0"/>
      <w:divBdr>
        <w:top w:val="none" w:sz="0" w:space="0" w:color="auto"/>
        <w:left w:val="none" w:sz="0" w:space="0" w:color="auto"/>
        <w:bottom w:val="none" w:sz="0" w:space="0" w:color="auto"/>
        <w:right w:val="none" w:sz="0" w:space="0" w:color="auto"/>
      </w:divBdr>
    </w:div>
    <w:div w:id="1249581705">
      <w:bodyDiv w:val="1"/>
      <w:marLeft w:val="0"/>
      <w:marRight w:val="0"/>
      <w:marTop w:val="0"/>
      <w:marBottom w:val="0"/>
      <w:divBdr>
        <w:top w:val="none" w:sz="0" w:space="0" w:color="auto"/>
        <w:left w:val="none" w:sz="0" w:space="0" w:color="auto"/>
        <w:bottom w:val="none" w:sz="0" w:space="0" w:color="auto"/>
        <w:right w:val="none" w:sz="0" w:space="0" w:color="auto"/>
      </w:divBdr>
    </w:div>
    <w:div w:id="1253395270">
      <w:bodyDiv w:val="1"/>
      <w:marLeft w:val="0"/>
      <w:marRight w:val="0"/>
      <w:marTop w:val="0"/>
      <w:marBottom w:val="0"/>
      <w:divBdr>
        <w:top w:val="none" w:sz="0" w:space="0" w:color="auto"/>
        <w:left w:val="none" w:sz="0" w:space="0" w:color="auto"/>
        <w:bottom w:val="none" w:sz="0" w:space="0" w:color="auto"/>
        <w:right w:val="none" w:sz="0" w:space="0" w:color="auto"/>
      </w:divBdr>
    </w:div>
    <w:div w:id="1255825727">
      <w:bodyDiv w:val="1"/>
      <w:marLeft w:val="0"/>
      <w:marRight w:val="0"/>
      <w:marTop w:val="0"/>
      <w:marBottom w:val="0"/>
      <w:divBdr>
        <w:top w:val="none" w:sz="0" w:space="0" w:color="auto"/>
        <w:left w:val="none" w:sz="0" w:space="0" w:color="auto"/>
        <w:bottom w:val="none" w:sz="0" w:space="0" w:color="auto"/>
        <w:right w:val="none" w:sz="0" w:space="0" w:color="auto"/>
      </w:divBdr>
    </w:div>
    <w:div w:id="1257903057">
      <w:bodyDiv w:val="1"/>
      <w:marLeft w:val="0"/>
      <w:marRight w:val="0"/>
      <w:marTop w:val="0"/>
      <w:marBottom w:val="0"/>
      <w:divBdr>
        <w:top w:val="none" w:sz="0" w:space="0" w:color="auto"/>
        <w:left w:val="none" w:sz="0" w:space="0" w:color="auto"/>
        <w:bottom w:val="none" w:sz="0" w:space="0" w:color="auto"/>
        <w:right w:val="none" w:sz="0" w:space="0" w:color="auto"/>
      </w:divBdr>
    </w:div>
    <w:div w:id="1264727646">
      <w:bodyDiv w:val="1"/>
      <w:marLeft w:val="0"/>
      <w:marRight w:val="0"/>
      <w:marTop w:val="0"/>
      <w:marBottom w:val="0"/>
      <w:divBdr>
        <w:top w:val="none" w:sz="0" w:space="0" w:color="auto"/>
        <w:left w:val="none" w:sz="0" w:space="0" w:color="auto"/>
        <w:bottom w:val="none" w:sz="0" w:space="0" w:color="auto"/>
        <w:right w:val="none" w:sz="0" w:space="0" w:color="auto"/>
      </w:divBdr>
    </w:div>
    <w:div w:id="1265112388">
      <w:bodyDiv w:val="1"/>
      <w:marLeft w:val="0"/>
      <w:marRight w:val="0"/>
      <w:marTop w:val="0"/>
      <w:marBottom w:val="0"/>
      <w:divBdr>
        <w:top w:val="none" w:sz="0" w:space="0" w:color="auto"/>
        <w:left w:val="none" w:sz="0" w:space="0" w:color="auto"/>
        <w:bottom w:val="none" w:sz="0" w:space="0" w:color="auto"/>
        <w:right w:val="none" w:sz="0" w:space="0" w:color="auto"/>
      </w:divBdr>
    </w:div>
    <w:div w:id="1265383802">
      <w:bodyDiv w:val="1"/>
      <w:marLeft w:val="0"/>
      <w:marRight w:val="0"/>
      <w:marTop w:val="0"/>
      <w:marBottom w:val="0"/>
      <w:divBdr>
        <w:top w:val="none" w:sz="0" w:space="0" w:color="auto"/>
        <w:left w:val="none" w:sz="0" w:space="0" w:color="auto"/>
        <w:bottom w:val="none" w:sz="0" w:space="0" w:color="auto"/>
        <w:right w:val="none" w:sz="0" w:space="0" w:color="auto"/>
      </w:divBdr>
    </w:div>
    <w:div w:id="1266188110">
      <w:bodyDiv w:val="1"/>
      <w:marLeft w:val="0"/>
      <w:marRight w:val="0"/>
      <w:marTop w:val="0"/>
      <w:marBottom w:val="0"/>
      <w:divBdr>
        <w:top w:val="none" w:sz="0" w:space="0" w:color="auto"/>
        <w:left w:val="none" w:sz="0" w:space="0" w:color="auto"/>
        <w:bottom w:val="none" w:sz="0" w:space="0" w:color="auto"/>
        <w:right w:val="none" w:sz="0" w:space="0" w:color="auto"/>
      </w:divBdr>
    </w:div>
    <w:div w:id="1271664861">
      <w:bodyDiv w:val="1"/>
      <w:marLeft w:val="0"/>
      <w:marRight w:val="0"/>
      <w:marTop w:val="0"/>
      <w:marBottom w:val="0"/>
      <w:divBdr>
        <w:top w:val="none" w:sz="0" w:space="0" w:color="auto"/>
        <w:left w:val="none" w:sz="0" w:space="0" w:color="auto"/>
        <w:bottom w:val="none" w:sz="0" w:space="0" w:color="auto"/>
        <w:right w:val="none" w:sz="0" w:space="0" w:color="auto"/>
      </w:divBdr>
    </w:div>
    <w:div w:id="1279332078">
      <w:bodyDiv w:val="1"/>
      <w:marLeft w:val="0"/>
      <w:marRight w:val="0"/>
      <w:marTop w:val="0"/>
      <w:marBottom w:val="0"/>
      <w:divBdr>
        <w:top w:val="none" w:sz="0" w:space="0" w:color="auto"/>
        <w:left w:val="none" w:sz="0" w:space="0" w:color="auto"/>
        <w:bottom w:val="none" w:sz="0" w:space="0" w:color="auto"/>
        <w:right w:val="none" w:sz="0" w:space="0" w:color="auto"/>
      </w:divBdr>
    </w:div>
    <w:div w:id="1281910519">
      <w:bodyDiv w:val="1"/>
      <w:marLeft w:val="0"/>
      <w:marRight w:val="0"/>
      <w:marTop w:val="0"/>
      <w:marBottom w:val="0"/>
      <w:divBdr>
        <w:top w:val="none" w:sz="0" w:space="0" w:color="auto"/>
        <w:left w:val="none" w:sz="0" w:space="0" w:color="auto"/>
        <w:bottom w:val="none" w:sz="0" w:space="0" w:color="auto"/>
        <w:right w:val="none" w:sz="0" w:space="0" w:color="auto"/>
      </w:divBdr>
    </w:div>
    <w:div w:id="1281916111">
      <w:bodyDiv w:val="1"/>
      <w:marLeft w:val="0"/>
      <w:marRight w:val="0"/>
      <w:marTop w:val="0"/>
      <w:marBottom w:val="0"/>
      <w:divBdr>
        <w:top w:val="none" w:sz="0" w:space="0" w:color="auto"/>
        <w:left w:val="none" w:sz="0" w:space="0" w:color="auto"/>
        <w:bottom w:val="none" w:sz="0" w:space="0" w:color="auto"/>
        <w:right w:val="none" w:sz="0" w:space="0" w:color="auto"/>
      </w:divBdr>
    </w:div>
    <w:div w:id="1283926023">
      <w:bodyDiv w:val="1"/>
      <w:marLeft w:val="0"/>
      <w:marRight w:val="0"/>
      <w:marTop w:val="0"/>
      <w:marBottom w:val="0"/>
      <w:divBdr>
        <w:top w:val="none" w:sz="0" w:space="0" w:color="auto"/>
        <w:left w:val="none" w:sz="0" w:space="0" w:color="auto"/>
        <w:bottom w:val="none" w:sz="0" w:space="0" w:color="auto"/>
        <w:right w:val="none" w:sz="0" w:space="0" w:color="auto"/>
      </w:divBdr>
      <w:divsChild>
        <w:div w:id="1319335686">
          <w:marLeft w:val="0"/>
          <w:marRight w:val="0"/>
          <w:marTop w:val="0"/>
          <w:marBottom w:val="0"/>
          <w:divBdr>
            <w:top w:val="single" w:sz="8" w:space="6" w:color="auto"/>
            <w:left w:val="single" w:sz="8" w:space="6" w:color="auto"/>
            <w:bottom w:val="single" w:sz="8" w:space="6" w:color="auto"/>
            <w:right w:val="single" w:sz="8" w:space="6" w:color="auto"/>
          </w:divBdr>
        </w:div>
        <w:div w:id="1459375748">
          <w:marLeft w:val="0"/>
          <w:marRight w:val="0"/>
          <w:marTop w:val="0"/>
          <w:marBottom w:val="0"/>
          <w:divBdr>
            <w:top w:val="single" w:sz="8" w:space="6" w:color="auto"/>
            <w:left w:val="single" w:sz="8" w:space="6" w:color="auto"/>
            <w:bottom w:val="single" w:sz="8" w:space="6" w:color="auto"/>
            <w:right w:val="single" w:sz="8" w:space="6" w:color="auto"/>
          </w:divBdr>
        </w:div>
      </w:divsChild>
    </w:div>
    <w:div w:id="1287615668">
      <w:bodyDiv w:val="1"/>
      <w:marLeft w:val="0"/>
      <w:marRight w:val="0"/>
      <w:marTop w:val="0"/>
      <w:marBottom w:val="0"/>
      <w:divBdr>
        <w:top w:val="none" w:sz="0" w:space="0" w:color="auto"/>
        <w:left w:val="none" w:sz="0" w:space="0" w:color="auto"/>
        <w:bottom w:val="none" w:sz="0" w:space="0" w:color="auto"/>
        <w:right w:val="none" w:sz="0" w:space="0" w:color="auto"/>
      </w:divBdr>
    </w:div>
    <w:div w:id="1291979181">
      <w:bodyDiv w:val="1"/>
      <w:marLeft w:val="0"/>
      <w:marRight w:val="0"/>
      <w:marTop w:val="0"/>
      <w:marBottom w:val="0"/>
      <w:divBdr>
        <w:top w:val="none" w:sz="0" w:space="0" w:color="auto"/>
        <w:left w:val="none" w:sz="0" w:space="0" w:color="auto"/>
        <w:bottom w:val="none" w:sz="0" w:space="0" w:color="auto"/>
        <w:right w:val="none" w:sz="0" w:space="0" w:color="auto"/>
      </w:divBdr>
    </w:div>
    <w:div w:id="1292249065">
      <w:bodyDiv w:val="1"/>
      <w:marLeft w:val="0"/>
      <w:marRight w:val="0"/>
      <w:marTop w:val="0"/>
      <w:marBottom w:val="0"/>
      <w:divBdr>
        <w:top w:val="none" w:sz="0" w:space="0" w:color="auto"/>
        <w:left w:val="none" w:sz="0" w:space="0" w:color="auto"/>
        <w:bottom w:val="none" w:sz="0" w:space="0" w:color="auto"/>
        <w:right w:val="none" w:sz="0" w:space="0" w:color="auto"/>
      </w:divBdr>
    </w:div>
    <w:div w:id="1293707546">
      <w:bodyDiv w:val="1"/>
      <w:marLeft w:val="0"/>
      <w:marRight w:val="0"/>
      <w:marTop w:val="0"/>
      <w:marBottom w:val="0"/>
      <w:divBdr>
        <w:top w:val="none" w:sz="0" w:space="0" w:color="auto"/>
        <w:left w:val="none" w:sz="0" w:space="0" w:color="auto"/>
        <w:bottom w:val="none" w:sz="0" w:space="0" w:color="auto"/>
        <w:right w:val="none" w:sz="0" w:space="0" w:color="auto"/>
      </w:divBdr>
    </w:div>
    <w:div w:id="1295210129">
      <w:bodyDiv w:val="1"/>
      <w:marLeft w:val="0"/>
      <w:marRight w:val="0"/>
      <w:marTop w:val="0"/>
      <w:marBottom w:val="0"/>
      <w:divBdr>
        <w:top w:val="none" w:sz="0" w:space="0" w:color="auto"/>
        <w:left w:val="none" w:sz="0" w:space="0" w:color="auto"/>
        <w:bottom w:val="none" w:sz="0" w:space="0" w:color="auto"/>
        <w:right w:val="none" w:sz="0" w:space="0" w:color="auto"/>
      </w:divBdr>
      <w:divsChild>
        <w:div w:id="2129471726">
          <w:marLeft w:val="0"/>
          <w:marRight w:val="0"/>
          <w:marTop w:val="0"/>
          <w:marBottom w:val="0"/>
          <w:divBdr>
            <w:top w:val="none" w:sz="0" w:space="0" w:color="auto"/>
            <w:left w:val="none" w:sz="0" w:space="0" w:color="auto"/>
            <w:bottom w:val="none" w:sz="0" w:space="0" w:color="auto"/>
            <w:right w:val="none" w:sz="0" w:space="0" w:color="auto"/>
          </w:divBdr>
        </w:div>
      </w:divsChild>
    </w:div>
    <w:div w:id="1297296648">
      <w:bodyDiv w:val="1"/>
      <w:marLeft w:val="0"/>
      <w:marRight w:val="0"/>
      <w:marTop w:val="0"/>
      <w:marBottom w:val="0"/>
      <w:divBdr>
        <w:top w:val="none" w:sz="0" w:space="0" w:color="auto"/>
        <w:left w:val="none" w:sz="0" w:space="0" w:color="auto"/>
        <w:bottom w:val="none" w:sz="0" w:space="0" w:color="auto"/>
        <w:right w:val="none" w:sz="0" w:space="0" w:color="auto"/>
      </w:divBdr>
    </w:div>
    <w:div w:id="1298300386">
      <w:bodyDiv w:val="1"/>
      <w:marLeft w:val="0"/>
      <w:marRight w:val="0"/>
      <w:marTop w:val="0"/>
      <w:marBottom w:val="0"/>
      <w:divBdr>
        <w:top w:val="none" w:sz="0" w:space="0" w:color="auto"/>
        <w:left w:val="none" w:sz="0" w:space="0" w:color="auto"/>
        <w:bottom w:val="none" w:sz="0" w:space="0" w:color="auto"/>
        <w:right w:val="none" w:sz="0" w:space="0" w:color="auto"/>
      </w:divBdr>
    </w:div>
    <w:div w:id="1300378631">
      <w:bodyDiv w:val="1"/>
      <w:marLeft w:val="0"/>
      <w:marRight w:val="0"/>
      <w:marTop w:val="0"/>
      <w:marBottom w:val="0"/>
      <w:divBdr>
        <w:top w:val="none" w:sz="0" w:space="0" w:color="auto"/>
        <w:left w:val="none" w:sz="0" w:space="0" w:color="auto"/>
        <w:bottom w:val="none" w:sz="0" w:space="0" w:color="auto"/>
        <w:right w:val="none" w:sz="0" w:space="0" w:color="auto"/>
      </w:divBdr>
    </w:div>
    <w:div w:id="1300384206">
      <w:bodyDiv w:val="1"/>
      <w:marLeft w:val="0"/>
      <w:marRight w:val="0"/>
      <w:marTop w:val="0"/>
      <w:marBottom w:val="0"/>
      <w:divBdr>
        <w:top w:val="none" w:sz="0" w:space="0" w:color="auto"/>
        <w:left w:val="none" w:sz="0" w:space="0" w:color="auto"/>
        <w:bottom w:val="none" w:sz="0" w:space="0" w:color="auto"/>
        <w:right w:val="none" w:sz="0" w:space="0" w:color="auto"/>
      </w:divBdr>
    </w:div>
    <w:div w:id="1300576328">
      <w:bodyDiv w:val="1"/>
      <w:marLeft w:val="0"/>
      <w:marRight w:val="0"/>
      <w:marTop w:val="0"/>
      <w:marBottom w:val="0"/>
      <w:divBdr>
        <w:top w:val="none" w:sz="0" w:space="0" w:color="auto"/>
        <w:left w:val="none" w:sz="0" w:space="0" w:color="auto"/>
        <w:bottom w:val="none" w:sz="0" w:space="0" w:color="auto"/>
        <w:right w:val="none" w:sz="0" w:space="0" w:color="auto"/>
      </w:divBdr>
    </w:div>
    <w:div w:id="1301955501">
      <w:bodyDiv w:val="1"/>
      <w:marLeft w:val="0"/>
      <w:marRight w:val="0"/>
      <w:marTop w:val="0"/>
      <w:marBottom w:val="0"/>
      <w:divBdr>
        <w:top w:val="none" w:sz="0" w:space="0" w:color="auto"/>
        <w:left w:val="none" w:sz="0" w:space="0" w:color="auto"/>
        <w:bottom w:val="none" w:sz="0" w:space="0" w:color="auto"/>
        <w:right w:val="none" w:sz="0" w:space="0" w:color="auto"/>
      </w:divBdr>
    </w:div>
    <w:div w:id="1305696586">
      <w:bodyDiv w:val="1"/>
      <w:marLeft w:val="0"/>
      <w:marRight w:val="0"/>
      <w:marTop w:val="0"/>
      <w:marBottom w:val="0"/>
      <w:divBdr>
        <w:top w:val="none" w:sz="0" w:space="0" w:color="auto"/>
        <w:left w:val="none" w:sz="0" w:space="0" w:color="auto"/>
        <w:bottom w:val="none" w:sz="0" w:space="0" w:color="auto"/>
        <w:right w:val="none" w:sz="0" w:space="0" w:color="auto"/>
      </w:divBdr>
    </w:div>
    <w:div w:id="1306007534">
      <w:bodyDiv w:val="1"/>
      <w:marLeft w:val="0"/>
      <w:marRight w:val="0"/>
      <w:marTop w:val="0"/>
      <w:marBottom w:val="0"/>
      <w:divBdr>
        <w:top w:val="none" w:sz="0" w:space="0" w:color="auto"/>
        <w:left w:val="none" w:sz="0" w:space="0" w:color="auto"/>
        <w:bottom w:val="none" w:sz="0" w:space="0" w:color="auto"/>
        <w:right w:val="none" w:sz="0" w:space="0" w:color="auto"/>
      </w:divBdr>
    </w:div>
    <w:div w:id="1306424390">
      <w:bodyDiv w:val="1"/>
      <w:marLeft w:val="0"/>
      <w:marRight w:val="0"/>
      <w:marTop w:val="0"/>
      <w:marBottom w:val="0"/>
      <w:divBdr>
        <w:top w:val="none" w:sz="0" w:space="0" w:color="auto"/>
        <w:left w:val="none" w:sz="0" w:space="0" w:color="auto"/>
        <w:bottom w:val="none" w:sz="0" w:space="0" w:color="auto"/>
        <w:right w:val="none" w:sz="0" w:space="0" w:color="auto"/>
      </w:divBdr>
    </w:div>
    <w:div w:id="1308820687">
      <w:bodyDiv w:val="1"/>
      <w:marLeft w:val="0"/>
      <w:marRight w:val="0"/>
      <w:marTop w:val="0"/>
      <w:marBottom w:val="0"/>
      <w:divBdr>
        <w:top w:val="none" w:sz="0" w:space="0" w:color="auto"/>
        <w:left w:val="none" w:sz="0" w:space="0" w:color="auto"/>
        <w:bottom w:val="none" w:sz="0" w:space="0" w:color="auto"/>
        <w:right w:val="none" w:sz="0" w:space="0" w:color="auto"/>
      </w:divBdr>
    </w:div>
    <w:div w:id="1311783615">
      <w:bodyDiv w:val="1"/>
      <w:marLeft w:val="0"/>
      <w:marRight w:val="0"/>
      <w:marTop w:val="0"/>
      <w:marBottom w:val="0"/>
      <w:divBdr>
        <w:top w:val="none" w:sz="0" w:space="0" w:color="auto"/>
        <w:left w:val="none" w:sz="0" w:space="0" w:color="auto"/>
        <w:bottom w:val="none" w:sz="0" w:space="0" w:color="auto"/>
        <w:right w:val="none" w:sz="0" w:space="0" w:color="auto"/>
      </w:divBdr>
    </w:div>
    <w:div w:id="1318607946">
      <w:bodyDiv w:val="1"/>
      <w:marLeft w:val="0"/>
      <w:marRight w:val="0"/>
      <w:marTop w:val="0"/>
      <w:marBottom w:val="0"/>
      <w:divBdr>
        <w:top w:val="none" w:sz="0" w:space="0" w:color="auto"/>
        <w:left w:val="none" w:sz="0" w:space="0" w:color="auto"/>
        <w:bottom w:val="none" w:sz="0" w:space="0" w:color="auto"/>
        <w:right w:val="none" w:sz="0" w:space="0" w:color="auto"/>
      </w:divBdr>
    </w:div>
    <w:div w:id="1318923250">
      <w:bodyDiv w:val="1"/>
      <w:marLeft w:val="0"/>
      <w:marRight w:val="0"/>
      <w:marTop w:val="0"/>
      <w:marBottom w:val="0"/>
      <w:divBdr>
        <w:top w:val="none" w:sz="0" w:space="0" w:color="auto"/>
        <w:left w:val="none" w:sz="0" w:space="0" w:color="auto"/>
        <w:bottom w:val="none" w:sz="0" w:space="0" w:color="auto"/>
        <w:right w:val="none" w:sz="0" w:space="0" w:color="auto"/>
      </w:divBdr>
    </w:div>
    <w:div w:id="1321302304">
      <w:bodyDiv w:val="1"/>
      <w:marLeft w:val="0"/>
      <w:marRight w:val="0"/>
      <w:marTop w:val="0"/>
      <w:marBottom w:val="0"/>
      <w:divBdr>
        <w:top w:val="none" w:sz="0" w:space="0" w:color="auto"/>
        <w:left w:val="none" w:sz="0" w:space="0" w:color="auto"/>
        <w:bottom w:val="none" w:sz="0" w:space="0" w:color="auto"/>
        <w:right w:val="none" w:sz="0" w:space="0" w:color="auto"/>
      </w:divBdr>
    </w:div>
    <w:div w:id="1322924183">
      <w:bodyDiv w:val="1"/>
      <w:marLeft w:val="0"/>
      <w:marRight w:val="0"/>
      <w:marTop w:val="0"/>
      <w:marBottom w:val="0"/>
      <w:divBdr>
        <w:top w:val="none" w:sz="0" w:space="0" w:color="auto"/>
        <w:left w:val="none" w:sz="0" w:space="0" w:color="auto"/>
        <w:bottom w:val="none" w:sz="0" w:space="0" w:color="auto"/>
        <w:right w:val="none" w:sz="0" w:space="0" w:color="auto"/>
      </w:divBdr>
    </w:div>
    <w:div w:id="1323002053">
      <w:bodyDiv w:val="1"/>
      <w:marLeft w:val="0"/>
      <w:marRight w:val="0"/>
      <w:marTop w:val="0"/>
      <w:marBottom w:val="0"/>
      <w:divBdr>
        <w:top w:val="none" w:sz="0" w:space="0" w:color="auto"/>
        <w:left w:val="none" w:sz="0" w:space="0" w:color="auto"/>
        <w:bottom w:val="none" w:sz="0" w:space="0" w:color="auto"/>
        <w:right w:val="none" w:sz="0" w:space="0" w:color="auto"/>
      </w:divBdr>
    </w:div>
    <w:div w:id="1325470371">
      <w:bodyDiv w:val="1"/>
      <w:marLeft w:val="0"/>
      <w:marRight w:val="0"/>
      <w:marTop w:val="0"/>
      <w:marBottom w:val="0"/>
      <w:divBdr>
        <w:top w:val="none" w:sz="0" w:space="0" w:color="auto"/>
        <w:left w:val="none" w:sz="0" w:space="0" w:color="auto"/>
        <w:bottom w:val="none" w:sz="0" w:space="0" w:color="auto"/>
        <w:right w:val="none" w:sz="0" w:space="0" w:color="auto"/>
      </w:divBdr>
    </w:div>
    <w:div w:id="1326057762">
      <w:bodyDiv w:val="1"/>
      <w:marLeft w:val="0"/>
      <w:marRight w:val="0"/>
      <w:marTop w:val="0"/>
      <w:marBottom w:val="0"/>
      <w:divBdr>
        <w:top w:val="none" w:sz="0" w:space="0" w:color="auto"/>
        <w:left w:val="none" w:sz="0" w:space="0" w:color="auto"/>
        <w:bottom w:val="none" w:sz="0" w:space="0" w:color="auto"/>
        <w:right w:val="none" w:sz="0" w:space="0" w:color="auto"/>
      </w:divBdr>
    </w:div>
    <w:div w:id="1326857768">
      <w:bodyDiv w:val="1"/>
      <w:marLeft w:val="0"/>
      <w:marRight w:val="0"/>
      <w:marTop w:val="0"/>
      <w:marBottom w:val="0"/>
      <w:divBdr>
        <w:top w:val="none" w:sz="0" w:space="0" w:color="auto"/>
        <w:left w:val="none" w:sz="0" w:space="0" w:color="auto"/>
        <w:bottom w:val="none" w:sz="0" w:space="0" w:color="auto"/>
        <w:right w:val="none" w:sz="0" w:space="0" w:color="auto"/>
      </w:divBdr>
    </w:div>
    <w:div w:id="1331328533">
      <w:bodyDiv w:val="1"/>
      <w:marLeft w:val="0"/>
      <w:marRight w:val="0"/>
      <w:marTop w:val="0"/>
      <w:marBottom w:val="0"/>
      <w:divBdr>
        <w:top w:val="none" w:sz="0" w:space="0" w:color="auto"/>
        <w:left w:val="none" w:sz="0" w:space="0" w:color="auto"/>
        <w:bottom w:val="none" w:sz="0" w:space="0" w:color="auto"/>
        <w:right w:val="none" w:sz="0" w:space="0" w:color="auto"/>
      </w:divBdr>
    </w:div>
    <w:div w:id="1332953214">
      <w:bodyDiv w:val="1"/>
      <w:marLeft w:val="0"/>
      <w:marRight w:val="0"/>
      <w:marTop w:val="0"/>
      <w:marBottom w:val="0"/>
      <w:divBdr>
        <w:top w:val="none" w:sz="0" w:space="0" w:color="auto"/>
        <w:left w:val="none" w:sz="0" w:space="0" w:color="auto"/>
        <w:bottom w:val="none" w:sz="0" w:space="0" w:color="auto"/>
        <w:right w:val="none" w:sz="0" w:space="0" w:color="auto"/>
      </w:divBdr>
    </w:div>
    <w:div w:id="1335108180">
      <w:bodyDiv w:val="1"/>
      <w:marLeft w:val="0"/>
      <w:marRight w:val="0"/>
      <w:marTop w:val="0"/>
      <w:marBottom w:val="0"/>
      <w:divBdr>
        <w:top w:val="none" w:sz="0" w:space="0" w:color="auto"/>
        <w:left w:val="none" w:sz="0" w:space="0" w:color="auto"/>
        <w:bottom w:val="none" w:sz="0" w:space="0" w:color="auto"/>
        <w:right w:val="none" w:sz="0" w:space="0" w:color="auto"/>
      </w:divBdr>
    </w:div>
    <w:div w:id="1341467028">
      <w:bodyDiv w:val="1"/>
      <w:marLeft w:val="0"/>
      <w:marRight w:val="0"/>
      <w:marTop w:val="0"/>
      <w:marBottom w:val="0"/>
      <w:divBdr>
        <w:top w:val="none" w:sz="0" w:space="0" w:color="auto"/>
        <w:left w:val="none" w:sz="0" w:space="0" w:color="auto"/>
        <w:bottom w:val="none" w:sz="0" w:space="0" w:color="auto"/>
        <w:right w:val="none" w:sz="0" w:space="0" w:color="auto"/>
      </w:divBdr>
    </w:div>
    <w:div w:id="1345327609">
      <w:bodyDiv w:val="1"/>
      <w:marLeft w:val="0"/>
      <w:marRight w:val="0"/>
      <w:marTop w:val="0"/>
      <w:marBottom w:val="0"/>
      <w:divBdr>
        <w:top w:val="none" w:sz="0" w:space="0" w:color="auto"/>
        <w:left w:val="none" w:sz="0" w:space="0" w:color="auto"/>
        <w:bottom w:val="none" w:sz="0" w:space="0" w:color="auto"/>
        <w:right w:val="none" w:sz="0" w:space="0" w:color="auto"/>
      </w:divBdr>
    </w:div>
    <w:div w:id="1347246724">
      <w:bodyDiv w:val="1"/>
      <w:marLeft w:val="0"/>
      <w:marRight w:val="0"/>
      <w:marTop w:val="0"/>
      <w:marBottom w:val="0"/>
      <w:divBdr>
        <w:top w:val="none" w:sz="0" w:space="0" w:color="auto"/>
        <w:left w:val="none" w:sz="0" w:space="0" w:color="auto"/>
        <w:bottom w:val="none" w:sz="0" w:space="0" w:color="auto"/>
        <w:right w:val="none" w:sz="0" w:space="0" w:color="auto"/>
      </w:divBdr>
    </w:div>
    <w:div w:id="1355576006">
      <w:bodyDiv w:val="1"/>
      <w:marLeft w:val="0"/>
      <w:marRight w:val="0"/>
      <w:marTop w:val="0"/>
      <w:marBottom w:val="0"/>
      <w:divBdr>
        <w:top w:val="none" w:sz="0" w:space="0" w:color="auto"/>
        <w:left w:val="none" w:sz="0" w:space="0" w:color="auto"/>
        <w:bottom w:val="none" w:sz="0" w:space="0" w:color="auto"/>
        <w:right w:val="none" w:sz="0" w:space="0" w:color="auto"/>
      </w:divBdr>
    </w:div>
    <w:div w:id="1370842765">
      <w:bodyDiv w:val="1"/>
      <w:marLeft w:val="0"/>
      <w:marRight w:val="0"/>
      <w:marTop w:val="0"/>
      <w:marBottom w:val="0"/>
      <w:divBdr>
        <w:top w:val="none" w:sz="0" w:space="0" w:color="auto"/>
        <w:left w:val="none" w:sz="0" w:space="0" w:color="auto"/>
        <w:bottom w:val="none" w:sz="0" w:space="0" w:color="auto"/>
        <w:right w:val="none" w:sz="0" w:space="0" w:color="auto"/>
      </w:divBdr>
    </w:div>
    <w:div w:id="1372612308">
      <w:bodyDiv w:val="1"/>
      <w:marLeft w:val="0"/>
      <w:marRight w:val="0"/>
      <w:marTop w:val="0"/>
      <w:marBottom w:val="0"/>
      <w:divBdr>
        <w:top w:val="none" w:sz="0" w:space="0" w:color="auto"/>
        <w:left w:val="none" w:sz="0" w:space="0" w:color="auto"/>
        <w:bottom w:val="none" w:sz="0" w:space="0" w:color="auto"/>
        <w:right w:val="none" w:sz="0" w:space="0" w:color="auto"/>
      </w:divBdr>
    </w:div>
    <w:div w:id="1375229478">
      <w:bodyDiv w:val="1"/>
      <w:marLeft w:val="0"/>
      <w:marRight w:val="0"/>
      <w:marTop w:val="0"/>
      <w:marBottom w:val="0"/>
      <w:divBdr>
        <w:top w:val="none" w:sz="0" w:space="0" w:color="auto"/>
        <w:left w:val="none" w:sz="0" w:space="0" w:color="auto"/>
        <w:bottom w:val="none" w:sz="0" w:space="0" w:color="auto"/>
        <w:right w:val="none" w:sz="0" w:space="0" w:color="auto"/>
      </w:divBdr>
      <w:divsChild>
        <w:div w:id="397948317">
          <w:marLeft w:val="0"/>
          <w:marRight w:val="0"/>
          <w:marTop w:val="0"/>
          <w:marBottom w:val="0"/>
          <w:divBdr>
            <w:top w:val="none" w:sz="0" w:space="0" w:color="auto"/>
            <w:left w:val="none" w:sz="0" w:space="0" w:color="auto"/>
            <w:bottom w:val="none" w:sz="0" w:space="0" w:color="auto"/>
            <w:right w:val="none" w:sz="0" w:space="0" w:color="auto"/>
          </w:divBdr>
        </w:div>
      </w:divsChild>
    </w:div>
    <w:div w:id="1377585299">
      <w:bodyDiv w:val="1"/>
      <w:marLeft w:val="0"/>
      <w:marRight w:val="0"/>
      <w:marTop w:val="0"/>
      <w:marBottom w:val="0"/>
      <w:divBdr>
        <w:top w:val="none" w:sz="0" w:space="0" w:color="auto"/>
        <w:left w:val="none" w:sz="0" w:space="0" w:color="auto"/>
        <w:bottom w:val="none" w:sz="0" w:space="0" w:color="auto"/>
        <w:right w:val="none" w:sz="0" w:space="0" w:color="auto"/>
      </w:divBdr>
    </w:div>
    <w:div w:id="1377704787">
      <w:bodyDiv w:val="1"/>
      <w:marLeft w:val="0"/>
      <w:marRight w:val="0"/>
      <w:marTop w:val="0"/>
      <w:marBottom w:val="0"/>
      <w:divBdr>
        <w:top w:val="none" w:sz="0" w:space="0" w:color="auto"/>
        <w:left w:val="none" w:sz="0" w:space="0" w:color="auto"/>
        <w:bottom w:val="none" w:sz="0" w:space="0" w:color="auto"/>
        <w:right w:val="none" w:sz="0" w:space="0" w:color="auto"/>
      </w:divBdr>
    </w:div>
    <w:div w:id="1381515221">
      <w:bodyDiv w:val="1"/>
      <w:marLeft w:val="0"/>
      <w:marRight w:val="0"/>
      <w:marTop w:val="0"/>
      <w:marBottom w:val="0"/>
      <w:divBdr>
        <w:top w:val="none" w:sz="0" w:space="0" w:color="auto"/>
        <w:left w:val="none" w:sz="0" w:space="0" w:color="auto"/>
        <w:bottom w:val="none" w:sz="0" w:space="0" w:color="auto"/>
        <w:right w:val="none" w:sz="0" w:space="0" w:color="auto"/>
      </w:divBdr>
    </w:div>
    <w:div w:id="1385249538">
      <w:bodyDiv w:val="1"/>
      <w:marLeft w:val="0"/>
      <w:marRight w:val="0"/>
      <w:marTop w:val="0"/>
      <w:marBottom w:val="0"/>
      <w:divBdr>
        <w:top w:val="none" w:sz="0" w:space="0" w:color="auto"/>
        <w:left w:val="none" w:sz="0" w:space="0" w:color="auto"/>
        <w:bottom w:val="none" w:sz="0" w:space="0" w:color="auto"/>
        <w:right w:val="none" w:sz="0" w:space="0" w:color="auto"/>
      </w:divBdr>
    </w:div>
    <w:div w:id="1389646944">
      <w:bodyDiv w:val="1"/>
      <w:marLeft w:val="0"/>
      <w:marRight w:val="0"/>
      <w:marTop w:val="0"/>
      <w:marBottom w:val="0"/>
      <w:divBdr>
        <w:top w:val="none" w:sz="0" w:space="0" w:color="auto"/>
        <w:left w:val="none" w:sz="0" w:space="0" w:color="auto"/>
        <w:bottom w:val="none" w:sz="0" w:space="0" w:color="auto"/>
        <w:right w:val="none" w:sz="0" w:space="0" w:color="auto"/>
      </w:divBdr>
    </w:div>
    <w:div w:id="1391032586">
      <w:bodyDiv w:val="1"/>
      <w:marLeft w:val="0"/>
      <w:marRight w:val="0"/>
      <w:marTop w:val="0"/>
      <w:marBottom w:val="0"/>
      <w:divBdr>
        <w:top w:val="none" w:sz="0" w:space="0" w:color="auto"/>
        <w:left w:val="none" w:sz="0" w:space="0" w:color="auto"/>
        <w:bottom w:val="none" w:sz="0" w:space="0" w:color="auto"/>
        <w:right w:val="none" w:sz="0" w:space="0" w:color="auto"/>
      </w:divBdr>
    </w:div>
    <w:div w:id="1392541485">
      <w:bodyDiv w:val="1"/>
      <w:marLeft w:val="0"/>
      <w:marRight w:val="0"/>
      <w:marTop w:val="0"/>
      <w:marBottom w:val="0"/>
      <w:divBdr>
        <w:top w:val="none" w:sz="0" w:space="0" w:color="auto"/>
        <w:left w:val="none" w:sz="0" w:space="0" w:color="auto"/>
        <w:bottom w:val="none" w:sz="0" w:space="0" w:color="auto"/>
        <w:right w:val="none" w:sz="0" w:space="0" w:color="auto"/>
      </w:divBdr>
    </w:div>
    <w:div w:id="1393885605">
      <w:bodyDiv w:val="1"/>
      <w:marLeft w:val="0"/>
      <w:marRight w:val="0"/>
      <w:marTop w:val="0"/>
      <w:marBottom w:val="0"/>
      <w:divBdr>
        <w:top w:val="none" w:sz="0" w:space="0" w:color="auto"/>
        <w:left w:val="none" w:sz="0" w:space="0" w:color="auto"/>
        <w:bottom w:val="none" w:sz="0" w:space="0" w:color="auto"/>
        <w:right w:val="none" w:sz="0" w:space="0" w:color="auto"/>
      </w:divBdr>
    </w:div>
    <w:div w:id="1394738408">
      <w:bodyDiv w:val="1"/>
      <w:marLeft w:val="0"/>
      <w:marRight w:val="0"/>
      <w:marTop w:val="0"/>
      <w:marBottom w:val="0"/>
      <w:divBdr>
        <w:top w:val="none" w:sz="0" w:space="0" w:color="auto"/>
        <w:left w:val="none" w:sz="0" w:space="0" w:color="auto"/>
        <w:bottom w:val="none" w:sz="0" w:space="0" w:color="auto"/>
        <w:right w:val="none" w:sz="0" w:space="0" w:color="auto"/>
      </w:divBdr>
    </w:div>
    <w:div w:id="1394817836">
      <w:bodyDiv w:val="1"/>
      <w:marLeft w:val="0"/>
      <w:marRight w:val="0"/>
      <w:marTop w:val="0"/>
      <w:marBottom w:val="0"/>
      <w:divBdr>
        <w:top w:val="none" w:sz="0" w:space="0" w:color="auto"/>
        <w:left w:val="none" w:sz="0" w:space="0" w:color="auto"/>
        <w:bottom w:val="none" w:sz="0" w:space="0" w:color="auto"/>
        <w:right w:val="none" w:sz="0" w:space="0" w:color="auto"/>
      </w:divBdr>
    </w:div>
    <w:div w:id="1395465776">
      <w:bodyDiv w:val="1"/>
      <w:marLeft w:val="0"/>
      <w:marRight w:val="0"/>
      <w:marTop w:val="0"/>
      <w:marBottom w:val="0"/>
      <w:divBdr>
        <w:top w:val="none" w:sz="0" w:space="0" w:color="auto"/>
        <w:left w:val="none" w:sz="0" w:space="0" w:color="auto"/>
        <w:bottom w:val="none" w:sz="0" w:space="0" w:color="auto"/>
        <w:right w:val="none" w:sz="0" w:space="0" w:color="auto"/>
      </w:divBdr>
    </w:div>
    <w:div w:id="1397514662">
      <w:bodyDiv w:val="1"/>
      <w:marLeft w:val="0"/>
      <w:marRight w:val="0"/>
      <w:marTop w:val="0"/>
      <w:marBottom w:val="0"/>
      <w:divBdr>
        <w:top w:val="none" w:sz="0" w:space="0" w:color="auto"/>
        <w:left w:val="none" w:sz="0" w:space="0" w:color="auto"/>
        <w:bottom w:val="none" w:sz="0" w:space="0" w:color="auto"/>
        <w:right w:val="none" w:sz="0" w:space="0" w:color="auto"/>
      </w:divBdr>
    </w:div>
    <w:div w:id="1397777129">
      <w:bodyDiv w:val="1"/>
      <w:marLeft w:val="0"/>
      <w:marRight w:val="0"/>
      <w:marTop w:val="0"/>
      <w:marBottom w:val="0"/>
      <w:divBdr>
        <w:top w:val="none" w:sz="0" w:space="0" w:color="auto"/>
        <w:left w:val="none" w:sz="0" w:space="0" w:color="auto"/>
        <w:bottom w:val="none" w:sz="0" w:space="0" w:color="auto"/>
        <w:right w:val="none" w:sz="0" w:space="0" w:color="auto"/>
      </w:divBdr>
    </w:div>
    <w:div w:id="1397825195">
      <w:bodyDiv w:val="1"/>
      <w:marLeft w:val="0"/>
      <w:marRight w:val="0"/>
      <w:marTop w:val="0"/>
      <w:marBottom w:val="0"/>
      <w:divBdr>
        <w:top w:val="none" w:sz="0" w:space="0" w:color="auto"/>
        <w:left w:val="none" w:sz="0" w:space="0" w:color="auto"/>
        <w:bottom w:val="none" w:sz="0" w:space="0" w:color="auto"/>
        <w:right w:val="none" w:sz="0" w:space="0" w:color="auto"/>
      </w:divBdr>
    </w:div>
    <w:div w:id="1398043077">
      <w:bodyDiv w:val="1"/>
      <w:marLeft w:val="0"/>
      <w:marRight w:val="0"/>
      <w:marTop w:val="0"/>
      <w:marBottom w:val="0"/>
      <w:divBdr>
        <w:top w:val="none" w:sz="0" w:space="0" w:color="auto"/>
        <w:left w:val="none" w:sz="0" w:space="0" w:color="auto"/>
        <w:bottom w:val="none" w:sz="0" w:space="0" w:color="auto"/>
        <w:right w:val="none" w:sz="0" w:space="0" w:color="auto"/>
      </w:divBdr>
    </w:div>
    <w:div w:id="1398092105">
      <w:bodyDiv w:val="1"/>
      <w:marLeft w:val="0"/>
      <w:marRight w:val="0"/>
      <w:marTop w:val="0"/>
      <w:marBottom w:val="0"/>
      <w:divBdr>
        <w:top w:val="none" w:sz="0" w:space="0" w:color="auto"/>
        <w:left w:val="none" w:sz="0" w:space="0" w:color="auto"/>
        <w:bottom w:val="none" w:sz="0" w:space="0" w:color="auto"/>
        <w:right w:val="none" w:sz="0" w:space="0" w:color="auto"/>
      </w:divBdr>
    </w:div>
    <w:div w:id="1402827179">
      <w:bodyDiv w:val="1"/>
      <w:marLeft w:val="0"/>
      <w:marRight w:val="0"/>
      <w:marTop w:val="0"/>
      <w:marBottom w:val="0"/>
      <w:divBdr>
        <w:top w:val="none" w:sz="0" w:space="0" w:color="auto"/>
        <w:left w:val="none" w:sz="0" w:space="0" w:color="auto"/>
        <w:bottom w:val="none" w:sz="0" w:space="0" w:color="auto"/>
        <w:right w:val="none" w:sz="0" w:space="0" w:color="auto"/>
      </w:divBdr>
    </w:div>
    <w:div w:id="1405296306">
      <w:bodyDiv w:val="1"/>
      <w:marLeft w:val="0"/>
      <w:marRight w:val="0"/>
      <w:marTop w:val="0"/>
      <w:marBottom w:val="0"/>
      <w:divBdr>
        <w:top w:val="none" w:sz="0" w:space="0" w:color="auto"/>
        <w:left w:val="none" w:sz="0" w:space="0" w:color="auto"/>
        <w:bottom w:val="none" w:sz="0" w:space="0" w:color="auto"/>
        <w:right w:val="none" w:sz="0" w:space="0" w:color="auto"/>
      </w:divBdr>
    </w:div>
    <w:div w:id="1407846575">
      <w:bodyDiv w:val="1"/>
      <w:marLeft w:val="0"/>
      <w:marRight w:val="0"/>
      <w:marTop w:val="0"/>
      <w:marBottom w:val="0"/>
      <w:divBdr>
        <w:top w:val="none" w:sz="0" w:space="0" w:color="auto"/>
        <w:left w:val="none" w:sz="0" w:space="0" w:color="auto"/>
        <w:bottom w:val="none" w:sz="0" w:space="0" w:color="auto"/>
        <w:right w:val="none" w:sz="0" w:space="0" w:color="auto"/>
      </w:divBdr>
    </w:div>
    <w:div w:id="1410496066">
      <w:bodyDiv w:val="1"/>
      <w:marLeft w:val="0"/>
      <w:marRight w:val="0"/>
      <w:marTop w:val="0"/>
      <w:marBottom w:val="0"/>
      <w:divBdr>
        <w:top w:val="none" w:sz="0" w:space="0" w:color="auto"/>
        <w:left w:val="none" w:sz="0" w:space="0" w:color="auto"/>
        <w:bottom w:val="none" w:sz="0" w:space="0" w:color="auto"/>
        <w:right w:val="none" w:sz="0" w:space="0" w:color="auto"/>
      </w:divBdr>
    </w:div>
    <w:div w:id="1413624824">
      <w:bodyDiv w:val="1"/>
      <w:marLeft w:val="0"/>
      <w:marRight w:val="0"/>
      <w:marTop w:val="0"/>
      <w:marBottom w:val="0"/>
      <w:divBdr>
        <w:top w:val="none" w:sz="0" w:space="0" w:color="auto"/>
        <w:left w:val="none" w:sz="0" w:space="0" w:color="auto"/>
        <w:bottom w:val="none" w:sz="0" w:space="0" w:color="auto"/>
        <w:right w:val="none" w:sz="0" w:space="0" w:color="auto"/>
      </w:divBdr>
    </w:div>
    <w:div w:id="1417365497">
      <w:bodyDiv w:val="1"/>
      <w:marLeft w:val="0"/>
      <w:marRight w:val="0"/>
      <w:marTop w:val="0"/>
      <w:marBottom w:val="0"/>
      <w:divBdr>
        <w:top w:val="none" w:sz="0" w:space="0" w:color="auto"/>
        <w:left w:val="none" w:sz="0" w:space="0" w:color="auto"/>
        <w:bottom w:val="none" w:sz="0" w:space="0" w:color="auto"/>
        <w:right w:val="none" w:sz="0" w:space="0" w:color="auto"/>
      </w:divBdr>
    </w:div>
    <w:div w:id="1420442699">
      <w:bodyDiv w:val="1"/>
      <w:marLeft w:val="0"/>
      <w:marRight w:val="0"/>
      <w:marTop w:val="0"/>
      <w:marBottom w:val="0"/>
      <w:divBdr>
        <w:top w:val="none" w:sz="0" w:space="0" w:color="auto"/>
        <w:left w:val="none" w:sz="0" w:space="0" w:color="auto"/>
        <w:bottom w:val="none" w:sz="0" w:space="0" w:color="auto"/>
        <w:right w:val="none" w:sz="0" w:space="0" w:color="auto"/>
      </w:divBdr>
    </w:div>
    <w:div w:id="1421947288">
      <w:bodyDiv w:val="1"/>
      <w:marLeft w:val="0"/>
      <w:marRight w:val="0"/>
      <w:marTop w:val="0"/>
      <w:marBottom w:val="0"/>
      <w:divBdr>
        <w:top w:val="none" w:sz="0" w:space="0" w:color="auto"/>
        <w:left w:val="none" w:sz="0" w:space="0" w:color="auto"/>
        <w:bottom w:val="none" w:sz="0" w:space="0" w:color="auto"/>
        <w:right w:val="none" w:sz="0" w:space="0" w:color="auto"/>
      </w:divBdr>
    </w:div>
    <w:div w:id="1422483509">
      <w:bodyDiv w:val="1"/>
      <w:marLeft w:val="0"/>
      <w:marRight w:val="0"/>
      <w:marTop w:val="0"/>
      <w:marBottom w:val="0"/>
      <w:divBdr>
        <w:top w:val="none" w:sz="0" w:space="0" w:color="auto"/>
        <w:left w:val="none" w:sz="0" w:space="0" w:color="auto"/>
        <w:bottom w:val="none" w:sz="0" w:space="0" w:color="auto"/>
        <w:right w:val="none" w:sz="0" w:space="0" w:color="auto"/>
      </w:divBdr>
    </w:div>
    <w:div w:id="1426537989">
      <w:bodyDiv w:val="1"/>
      <w:marLeft w:val="0"/>
      <w:marRight w:val="0"/>
      <w:marTop w:val="0"/>
      <w:marBottom w:val="0"/>
      <w:divBdr>
        <w:top w:val="none" w:sz="0" w:space="0" w:color="auto"/>
        <w:left w:val="none" w:sz="0" w:space="0" w:color="auto"/>
        <w:bottom w:val="none" w:sz="0" w:space="0" w:color="auto"/>
        <w:right w:val="none" w:sz="0" w:space="0" w:color="auto"/>
      </w:divBdr>
    </w:div>
    <w:div w:id="1428160607">
      <w:bodyDiv w:val="1"/>
      <w:marLeft w:val="0"/>
      <w:marRight w:val="0"/>
      <w:marTop w:val="0"/>
      <w:marBottom w:val="0"/>
      <w:divBdr>
        <w:top w:val="none" w:sz="0" w:space="0" w:color="auto"/>
        <w:left w:val="none" w:sz="0" w:space="0" w:color="auto"/>
        <w:bottom w:val="none" w:sz="0" w:space="0" w:color="auto"/>
        <w:right w:val="none" w:sz="0" w:space="0" w:color="auto"/>
      </w:divBdr>
    </w:div>
    <w:div w:id="1432892647">
      <w:bodyDiv w:val="1"/>
      <w:marLeft w:val="0"/>
      <w:marRight w:val="0"/>
      <w:marTop w:val="0"/>
      <w:marBottom w:val="0"/>
      <w:divBdr>
        <w:top w:val="none" w:sz="0" w:space="0" w:color="auto"/>
        <w:left w:val="none" w:sz="0" w:space="0" w:color="auto"/>
        <w:bottom w:val="none" w:sz="0" w:space="0" w:color="auto"/>
        <w:right w:val="none" w:sz="0" w:space="0" w:color="auto"/>
      </w:divBdr>
    </w:div>
    <w:div w:id="1437557150">
      <w:bodyDiv w:val="1"/>
      <w:marLeft w:val="0"/>
      <w:marRight w:val="0"/>
      <w:marTop w:val="0"/>
      <w:marBottom w:val="0"/>
      <w:divBdr>
        <w:top w:val="none" w:sz="0" w:space="0" w:color="auto"/>
        <w:left w:val="none" w:sz="0" w:space="0" w:color="auto"/>
        <w:bottom w:val="none" w:sz="0" w:space="0" w:color="auto"/>
        <w:right w:val="none" w:sz="0" w:space="0" w:color="auto"/>
      </w:divBdr>
    </w:div>
    <w:div w:id="1440494548">
      <w:bodyDiv w:val="1"/>
      <w:marLeft w:val="0"/>
      <w:marRight w:val="0"/>
      <w:marTop w:val="0"/>
      <w:marBottom w:val="0"/>
      <w:divBdr>
        <w:top w:val="none" w:sz="0" w:space="0" w:color="auto"/>
        <w:left w:val="none" w:sz="0" w:space="0" w:color="auto"/>
        <w:bottom w:val="none" w:sz="0" w:space="0" w:color="auto"/>
        <w:right w:val="none" w:sz="0" w:space="0" w:color="auto"/>
      </w:divBdr>
    </w:div>
    <w:div w:id="1444226614">
      <w:bodyDiv w:val="1"/>
      <w:marLeft w:val="0"/>
      <w:marRight w:val="0"/>
      <w:marTop w:val="0"/>
      <w:marBottom w:val="0"/>
      <w:divBdr>
        <w:top w:val="none" w:sz="0" w:space="0" w:color="auto"/>
        <w:left w:val="none" w:sz="0" w:space="0" w:color="auto"/>
        <w:bottom w:val="none" w:sz="0" w:space="0" w:color="auto"/>
        <w:right w:val="none" w:sz="0" w:space="0" w:color="auto"/>
      </w:divBdr>
    </w:div>
    <w:div w:id="1447702493">
      <w:bodyDiv w:val="1"/>
      <w:marLeft w:val="0"/>
      <w:marRight w:val="0"/>
      <w:marTop w:val="0"/>
      <w:marBottom w:val="0"/>
      <w:divBdr>
        <w:top w:val="none" w:sz="0" w:space="0" w:color="auto"/>
        <w:left w:val="none" w:sz="0" w:space="0" w:color="auto"/>
        <w:bottom w:val="none" w:sz="0" w:space="0" w:color="auto"/>
        <w:right w:val="none" w:sz="0" w:space="0" w:color="auto"/>
      </w:divBdr>
    </w:div>
    <w:div w:id="1448039595">
      <w:bodyDiv w:val="1"/>
      <w:marLeft w:val="0"/>
      <w:marRight w:val="0"/>
      <w:marTop w:val="0"/>
      <w:marBottom w:val="0"/>
      <w:divBdr>
        <w:top w:val="none" w:sz="0" w:space="0" w:color="auto"/>
        <w:left w:val="none" w:sz="0" w:space="0" w:color="auto"/>
        <w:bottom w:val="none" w:sz="0" w:space="0" w:color="auto"/>
        <w:right w:val="none" w:sz="0" w:space="0" w:color="auto"/>
      </w:divBdr>
    </w:div>
    <w:div w:id="1451240752">
      <w:bodyDiv w:val="1"/>
      <w:marLeft w:val="0"/>
      <w:marRight w:val="0"/>
      <w:marTop w:val="0"/>
      <w:marBottom w:val="0"/>
      <w:divBdr>
        <w:top w:val="none" w:sz="0" w:space="0" w:color="auto"/>
        <w:left w:val="none" w:sz="0" w:space="0" w:color="auto"/>
        <w:bottom w:val="none" w:sz="0" w:space="0" w:color="auto"/>
        <w:right w:val="none" w:sz="0" w:space="0" w:color="auto"/>
      </w:divBdr>
    </w:div>
    <w:div w:id="1454904785">
      <w:bodyDiv w:val="1"/>
      <w:marLeft w:val="0"/>
      <w:marRight w:val="0"/>
      <w:marTop w:val="0"/>
      <w:marBottom w:val="0"/>
      <w:divBdr>
        <w:top w:val="none" w:sz="0" w:space="0" w:color="auto"/>
        <w:left w:val="none" w:sz="0" w:space="0" w:color="auto"/>
        <w:bottom w:val="none" w:sz="0" w:space="0" w:color="auto"/>
        <w:right w:val="none" w:sz="0" w:space="0" w:color="auto"/>
      </w:divBdr>
    </w:div>
    <w:div w:id="1457917729">
      <w:bodyDiv w:val="1"/>
      <w:marLeft w:val="0"/>
      <w:marRight w:val="0"/>
      <w:marTop w:val="0"/>
      <w:marBottom w:val="0"/>
      <w:divBdr>
        <w:top w:val="none" w:sz="0" w:space="0" w:color="auto"/>
        <w:left w:val="none" w:sz="0" w:space="0" w:color="auto"/>
        <w:bottom w:val="none" w:sz="0" w:space="0" w:color="auto"/>
        <w:right w:val="none" w:sz="0" w:space="0" w:color="auto"/>
      </w:divBdr>
    </w:div>
    <w:div w:id="1458451091">
      <w:bodyDiv w:val="1"/>
      <w:marLeft w:val="0"/>
      <w:marRight w:val="0"/>
      <w:marTop w:val="0"/>
      <w:marBottom w:val="0"/>
      <w:divBdr>
        <w:top w:val="none" w:sz="0" w:space="0" w:color="auto"/>
        <w:left w:val="none" w:sz="0" w:space="0" w:color="auto"/>
        <w:bottom w:val="none" w:sz="0" w:space="0" w:color="auto"/>
        <w:right w:val="none" w:sz="0" w:space="0" w:color="auto"/>
      </w:divBdr>
    </w:div>
    <w:div w:id="1458791788">
      <w:bodyDiv w:val="1"/>
      <w:marLeft w:val="0"/>
      <w:marRight w:val="0"/>
      <w:marTop w:val="0"/>
      <w:marBottom w:val="0"/>
      <w:divBdr>
        <w:top w:val="none" w:sz="0" w:space="0" w:color="auto"/>
        <w:left w:val="none" w:sz="0" w:space="0" w:color="auto"/>
        <w:bottom w:val="none" w:sz="0" w:space="0" w:color="auto"/>
        <w:right w:val="none" w:sz="0" w:space="0" w:color="auto"/>
      </w:divBdr>
    </w:div>
    <w:div w:id="1459252308">
      <w:bodyDiv w:val="1"/>
      <w:marLeft w:val="0"/>
      <w:marRight w:val="0"/>
      <w:marTop w:val="0"/>
      <w:marBottom w:val="0"/>
      <w:divBdr>
        <w:top w:val="none" w:sz="0" w:space="0" w:color="auto"/>
        <w:left w:val="none" w:sz="0" w:space="0" w:color="auto"/>
        <w:bottom w:val="none" w:sz="0" w:space="0" w:color="auto"/>
        <w:right w:val="none" w:sz="0" w:space="0" w:color="auto"/>
      </w:divBdr>
      <w:divsChild>
        <w:div w:id="149177137">
          <w:marLeft w:val="0"/>
          <w:marRight w:val="0"/>
          <w:marTop w:val="0"/>
          <w:marBottom w:val="0"/>
          <w:divBdr>
            <w:top w:val="none" w:sz="0" w:space="0" w:color="auto"/>
            <w:left w:val="none" w:sz="0" w:space="0" w:color="auto"/>
            <w:bottom w:val="none" w:sz="0" w:space="0" w:color="auto"/>
            <w:right w:val="none" w:sz="0" w:space="0" w:color="auto"/>
          </w:divBdr>
        </w:div>
        <w:div w:id="1293629601">
          <w:marLeft w:val="0"/>
          <w:marRight w:val="0"/>
          <w:marTop w:val="0"/>
          <w:marBottom w:val="0"/>
          <w:divBdr>
            <w:top w:val="none" w:sz="0" w:space="0" w:color="auto"/>
            <w:left w:val="none" w:sz="0" w:space="0" w:color="auto"/>
            <w:bottom w:val="none" w:sz="0" w:space="0" w:color="auto"/>
            <w:right w:val="none" w:sz="0" w:space="0" w:color="auto"/>
          </w:divBdr>
        </w:div>
      </w:divsChild>
    </w:div>
    <w:div w:id="1470246013">
      <w:bodyDiv w:val="1"/>
      <w:marLeft w:val="0"/>
      <w:marRight w:val="0"/>
      <w:marTop w:val="0"/>
      <w:marBottom w:val="0"/>
      <w:divBdr>
        <w:top w:val="none" w:sz="0" w:space="0" w:color="auto"/>
        <w:left w:val="none" w:sz="0" w:space="0" w:color="auto"/>
        <w:bottom w:val="none" w:sz="0" w:space="0" w:color="auto"/>
        <w:right w:val="none" w:sz="0" w:space="0" w:color="auto"/>
      </w:divBdr>
    </w:div>
    <w:div w:id="1476289642">
      <w:bodyDiv w:val="1"/>
      <w:marLeft w:val="0"/>
      <w:marRight w:val="0"/>
      <w:marTop w:val="0"/>
      <w:marBottom w:val="0"/>
      <w:divBdr>
        <w:top w:val="none" w:sz="0" w:space="0" w:color="auto"/>
        <w:left w:val="none" w:sz="0" w:space="0" w:color="auto"/>
        <w:bottom w:val="none" w:sz="0" w:space="0" w:color="auto"/>
        <w:right w:val="none" w:sz="0" w:space="0" w:color="auto"/>
      </w:divBdr>
    </w:div>
    <w:div w:id="1476675299">
      <w:bodyDiv w:val="1"/>
      <w:marLeft w:val="0"/>
      <w:marRight w:val="0"/>
      <w:marTop w:val="0"/>
      <w:marBottom w:val="0"/>
      <w:divBdr>
        <w:top w:val="none" w:sz="0" w:space="0" w:color="auto"/>
        <w:left w:val="none" w:sz="0" w:space="0" w:color="auto"/>
        <w:bottom w:val="none" w:sz="0" w:space="0" w:color="auto"/>
        <w:right w:val="none" w:sz="0" w:space="0" w:color="auto"/>
      </w:divBdr>
    </w:div>
    <w:div w:id="1477868965">
      <w:bodyDiv w:val="1"/>
      <w:marLeft w:val="0"/>
      <w:marRight w:val="0"/>
      <w:marTop w:val="0"/>
      <w:marBottom w:val="0"/>
      <w:divBdr>
        <w:top w:val="none" w:sz="0" w:space="0" w:color="auto"/>
        <w:left w:val="none" w:sz="0" w:space="0" w:color="auto"/>
        <w:bottom w:val="none" w:sz="0" w:space="0" w:color="auto"/>
        <w:right w:val="none" w:sz="0" w:space="0" w:color="auto"/>
      </w:divBdr>
    </w:div>
    <w:div w:id="1482501495">
      <w:bodyDiv w:val="1"/>
      <w:marLeft w:val="0"/>
      <w:marRight w:val="0"/>
      <w:marTop w:val="0"/>
      <w:marBottom w:val="0"/>
      <w:divBdr>
        <w:top w:val="none" w:sz="0" w:space="0" w:color="auto"/>
        <w:left w:val="none" w:sz="0" w:space="0" w:color="auto"/>
        <w:bottom w:val="none" w:sz="0" w:space="0" w:color="auto"/>
        <w:right w:val="none" w:sz="0" w:space="0" w:color="auto"/>
      </w:divBdr>
    </w:div>
    <w:div w:id="1483353331">
      <w:bodyDiv w:val="1"/>
      <w:marLeft w:val="0"/>
      <w:marRight w:val="0"/>
      <w:marTop w:val="0"/>
      <w:marBottom w:val="0"/>
      <w:divBdr>
        <w:top w:val="none" w:sz="0" w:space="0" w:color="auto"/>
        <w:left w:val="none" w:sz="0" w:space="0" w:color="auto"/>
        <w:bottom w:val="none" w:sz="0" w:space="0" w:color="auto"/>
        <w:right w:val="none" w:sz="0" w:space="0" w:color="auto"/>
      </w:divBdr>
    </w:div>
    <w:div w:id="1483695001">
      <w:bodyDiv w:val="1"/>
      <w:marLeft w:val="0"/>
      <w:marRight w:val="0"/>
      <w:marTop w:val="0"/>
      <w:marBottom w:val="0"/>
      <w:divBdr>
        <w:top w:val="none" w:sz="0" w:space="0" w:color="auto"/>
        <w:left w:val="none" w:sz="0" w:space="0" w:color="auto"/>
        <w:bottom w:val="none" w:sz="0" w:space="0" w:color="auto"/>
        <w:right w:val="none" w:sz="0" w:space="0" w:color="auto"/>
      </w:divBdr>
    </w:div>
    <w:div w:id="1484931561">
      <w:bodyDiv w:val="1"/>
      <w:marLeft w:val="0"/>
      <w:marRight w:val="0"/>
      <w:marTop w:val="0"/>
      <w:marBottom w:val="0"/>
      <w:divBdr>
        <w:top w:val="none" w:sz="0" w:space="0" w:color="auto"/>
        <w:left w:val="none" w:sz="0" w:space="0" w:color="auto"/>
        <w:bottom w:val="none" w:sz="0" w:space="0" w:color="auto"/>
        <w:right w:val="none" w:sz="0" w:space="0" w:color="auto"/>
      </w:divBdr>
    </w:div>
    <w:div w:id="1485580795">
      <w:bodyDiv w:val="1"/>
      <w:marLeft w:val="0"/>
      <w:marRight w:val="0"/>
      <w:marTop w:val="0"/>
      <w:marBottom w:val="0"/>
      <w:divBdr>
        <w:top w:val="none" w:sz="0" w:space="0" w:color="auto"/>
        <w:left w:val="none" w:sz="0" w:space="0" w:color="auto"/>
        <w:bottom w:val="none" w:sz="0" w:space="0" w:color="auto"/>
        <w:right w:val="none" w:sz="0" w:space="0" w:color="auto"/>
      </w:divBdr>
    </w:div>
    <w:div w:id="1485583706">
      <w:bodyDiv w:val="1"/>
      <w:marLeft w:val="0"/>
      <w:marRight w:val="0"/>
      <w:marTop w:val="0"/>
      <w:marBottom w:val="0"/>
      <w:divBdr>
        <w:top w:val="none" w:sz="0" w:space="0" w:color="auto"/>
        <w:left w:val="none" w:sz="0" w:space="0" w:color="auto"/>
        <w:bottom w:val="none" w:sz="0" w:space="0" w:color="auto"/>
        <w:right w:val="none" w:sz="0" w:space="0" w:color="auto"/>
      </w:divBdr>
    </w:div>
    <w:div w:id="1492024398">
      <w:bodyDiv w:val="1"/>
      <w:marLeft w:val="0"/>
      <w:marRight w:val="0"/>
      <w:marTop w:val="0"/>
      <w:marBottom w:val="0"/>
      <w:divBdr>
        <w:top w:val="none" w:sz="0" w:space="0" w:color="auto"/>
        <w:left w:val="none" w:sz="0" w:space="0" w:color="auto"/>
        <w:bottom w:val="none" w:sz="0" w:space="0" w:color="auto"/>
        <w:right w:val="none" w:sz="0" w:space="0" w:color="auto"/>
      </w:divBdr>
    </w:div>
    <w:div w:id="1492715634">
      <w:bodyDiv w:val="1"/>
      <w:marLeft w:val="0"/>
      <w:marRight w:val="0"/>
      <w:marTop w:val="0"/>
      <w:marBottom w:val="0"/>
      <w:divBdr>
        <w:top w:val="none" w:sz="0" w:space="0" w:color="auto"/>
        <w:left w:val="none" w:sz="0" w:space="0" w:color="auto"/>
        <w:bottom w:val="none" w:sz="0" w:space="0" w:color="auto"/>
        <w:right w:val="none" w:sz="0" w:space="0" w:color="auto"/>
      </w:divBdr>
    </w:div>
    <w:div w:id="1497266503">
      <w:bodyDiv w:val="1"/>
      <w:marLeft w:val="0"/>
      <w:marRight w:val="0"/>
      <w:marTop w:val="0"/>
      <w:marBottom w:val="0"/>
      <w:divBdr>
        <w:top w:val="none" w:sz="0" w:space="0" w:color="auto"/>
        <w:left w:val="none" w:sz="0" w:space="0" w:color="auto"/>
        <w:bottom w:val="none" w:sz="0" w:space="0" w:color="auto"/>
        <w:right w:val="none" w:sz="0" w:space="0" w:color="auto"/>
      </w:divBdr>
    </w:div>
    <w:div w:id="1499005146">
      <w:bodyDiv w:val="1"/>
      <w:marLeft w:val="0"/>
      <w:marRight w:val="0"/>
      <w:marTop w:val="0"/>
      <w:marBottom w:val="0"/>
      <w:divBdr>
        <w:top w:val="none" w:sz="0" w:space="0" w:color="auto"/>
        <w:left w:val="none" w:sz="0" w:space="0" w:color="auto"/>
        <w:bottom w:val="none" w:sz="0" w:space="0" w:color="auto"/>
        <w:right w:val="none" w:sz="0" w:space="0" w:color="auto"/>
      </w:divBdr>
    </w:div>
    <w:div w:id="1506742691">
      <w:bodyDiv w:val="1"/>
      <w:marLeft w:val="0"/>
      <w:marRight w:val="0"/>
      <w:marTop w:val="0"/>
      <w:marBottom w:val="0"/>
      <w:divBdr>
        <w:top w:val="none" w:sz="0" w:space="0" w:color="auto"/>
        <w:left w:val="none" w:sz="0" w:space="0" w:color="auto"/>
        <w:bottom w:val="none" w:sz="0" w:space="0" w:color="auto"/>
        <w:right w:val="none" w:sz="0" w:space="0" w:color="auto"/>
      </w:divBdr>
    </w:div>
    <w:div w:id="1507748035">
      <w:bodyDiv w:val="1"/>
      <w:marLeft w:val="0"/>
      <w:marRight w:val="0"/>
      <w:marTop w:val="0"/>
      <w:marBottom w:val="0"/>
      <w:divBdr>
        <w:top w:val="none" w:sz="0" w:space="0" w:color="auto"/>
        <w:left w:val="none" w:sz="0" w:space="0" w:color="auto"/>
        <w:bottom w:val="none" w:sz="0" w:space="0" w:color="auto"/>
        <w:right w:val="none" w:sz="0" w:space="0" w:color="auto"/>
      </w:divBdr>
    </w:div>
    <w:div w:id="1509173882">
      <w:bodyDiv w:val="1"/>
      <w:marLeft w:val="0"/>
      <w:marRight w:val="0"/>
      <w:marTop w:val="0"/>
      <w:marBottom w:val="0"/>
      <w:divBdr>
        <w:top w:val="none" w:sz="0" w:space="0" w:color="auto"/>
        <w:left w:val="none" w:sz="0" w:space="0" w:color="auto"/>
        <w:bottom w:val="none" w:sz="0" w:space="0" w:color="auto"/>
        <w:right w:val="none" w:sz="0" w:space="0" w:color="auto"/>
      </w:divBdr>
    </w:div>
    <w:div w:id="1511481308">
      <w:bodyDiv w:val="1"/>
      <w:marLeft w:val="0"/>
      <w:marRight w:val="0"/>
      <w:marTop w:val="0"/>
      <w:marBottom w:val="0"/>
      <w:divBdr>
        <w:top w:val="none" w:sz="0" w:space="0" w:color="auto"/>
        <w:left w:val="none" w:sz="0" w:space="0" w:color="auto"/>
        <w:bottom w:val="none" w:sz="0" w:space="0" w:color="auto"/>
        <w:right w:val="none" w:sz="0" w:space="0" w:color="auto"/>
      </w:divBdr>
    </w:div>
    <w:div w:id="1515415295">
      <w:bodyDiv w:val="1"/>
      <w:marLeft w:val="0"/>
      <w:marRight w:val="0"/>
      <w:marTop w:val="0"/>
      <w:marBottom w:val="0"/>
      <w:divBdr>
        <w:top w:val="none" w:sz="0" w:space="0" w:color="auto"/>
        <w:left w:val="none" w:sz="0" w:space="0" w:color="auto"/>
        <w:bottom w:val="none" w:sz="0" w:space="0" w:color="auto"/>
        <w:right w:val="none" w:sz="0" w:space="0" w:color="auto"/>
      </w:divBdr>
    </w:div>
    <w:div w:id="1517814998">
      <w:bodyDiv w:val="1"/>
      <w:marLeft w:val="0"/>
      <w:marRight w:val="0"/>
      <w:marTop w:val="0"/>
      <w:marBottom w:val="0"/>
      <w:divBdr>
        <w:top w:val="none" w:sz="0" w:space="0" w:color="auto"/>
        <w:left w:val="none" w:sz="0" w:space="0" w:color="auto"/>
        <w:bottom w:val="none" w:sz="0" w:space="0" w:color="auto"/>
        <w:right w:val="none" w:sz="0" w:space="0" w:color="auto"/>
      </w:divBdr>
    </w:div>
    <w:div w:id="1520196092">
      <w:bodyDiv w:val="1"/>
      <w:marLeft w:val="0"/>
      <w:marRight w:val="0"/>
      <w:marTop w:val="0"/>
      <w:marBottom w:val="0"/>
      <w:divBdr>
        <w:top w:val="none" w:sz="0" w:space="0" w:color="auto"/>
        <w:left w:val="none" w:sz="0" w:space="0" w:color="auto"/>
        <w:bottom w:val="none" w:sz="0" w:space="0" w:color="auto"/>
        <w:right w:val="none" w:sz="0" w:space="0" w:color="auto"/>
      </w:divBdr>
    </w:div>
    <w:div w:id="1520386336">
      <w:bodyDiv w:val="1"/>
      <w:marLeft w:val="0"/>
      <w:marRight w:val="0"/>
      <w:marTop w:val="0"/>
      <w:marBottom w:val="0"/>
      <w:divBdr>
        <w:top w:val="none" w:sz="0" w:space="0" w:color="auto"/>
        <w:left w:val="none" w:sz="0" w:space="0" w:color="auto"/>
        <w:bottom w:val="none" w:sz="0" w:space="0" w:color="auto"/>
        <w:right w:val="none" w:sz="0" w:space="0" w:color="auto"/>
      </w:divBdr>
    </w:div>
    <w:div w:id="1524244729">
      <w:bodyDiv w:val="1"/>
      <w:marLeft w:val="0"/>
      <w:marRight w:val="0"/>
      <w:marTop w:val="0"/>
      <w:marBottom w:val="0"/>
      <w:divBdr>
        <w:top w:val="none" w:sz="0" w:space="0" w:color="auto"/>
        <w:left w:val="none" w:sz="0" w:space="0" w:color="auto"/>
        <w:bottom w:val="none" w:sz="0" w:space="0" w:color="auto"/>
        <w:right w:val="none" w:sz="0" w:space="0" w:color="auto"/>
      </w:divBdr>
    </w:div>
    <w:div w:id="1526167009">
      <w:bodyDiv w:val="1"/>
      <w:marLeft w:val="0"/>
      <w:marRight w:val="0"/>
      <w:marTop w:val="0"/>
      <w:marBottom w:val="0"/>
      <w:divBdr>
        <w:top w:val="none" w:sz="0" w:space="0" w:color="auto"/>
        <w:left w:val="none" w:sz="0" w:space="0" w:color="auto"/>
        <w:bottom w:val="none" w:sz="0" w:space="0" w:color="auto"/>
        <w:right w:val="none" w:sz="0" w:space="0" w:color="auto"/>
      </w:divBdr>
    </w:div>
    <w:div w:id="1527670547">
      <w:bodyDiv w:val="1"/>
      <w:marLeft w:val="0"/>
      <w:marRight w:val="0"/>
      <w:marTop w:val="0"/>
      <w:marBottom w:val="0"/>
      <w:divBdr>
        <w:top w:val="none" w:sz="0" w:space="0" w:color="auto"/>
        <w:left w:val="none" w:sz="0" w:space="0" w:color="auto"/>
        <w:bottom w:val="none" w:sz="0" w:space="0" w:color="auto"/>
        <w:right w:val="none" w:sz="0" w:space="0" w:color="auto"/>
      </w:divBdr>
    </w:div>
    <w:div w:id="1528716256">
      <w:bodyDiv w:val="1"/>
      <w:marLeft w:val="0"/>
      <w:marRight w:val="0"/>
      <w:marTop w:val="0"/>
      <w:marBottom w:val="0"/>
      <w:divBdr>
        <w:top w:val="none" w:sz="0" w:space="0" w:color="auto"/>
        <w:left w:val="none" w:sz="0" w:space="0" w:color="auto"/>
        <w:bottom w:val="none" w:sz="0" w:space="0" w:color="auto"/>
        <w:right w:val="none" w:sz="0" w:space="0" w:color="auto"/>
      </w:divBdr>
    </w:div>
    <w:div w:id="1530338175">
      <w:bodyDiv w:val="1"/>
      <w:marLeft w:val="0"/>
      <w:marRight w:val="0"/>
      <w:marTop w:val="0"/>
      <w:marBottom w:val="0"/>
      <w:divBdr>
        <w:top w:val="none" w:sz="0" w:space="0" w:color="auto"/>
        <w:left w:val="none" w:sz="0" w:space="0" w:color="auto"/>
        <w:bottom w:val="none" w:sz="0" w:space="0" w:color="auto"/>
        <w:right w:val="none" w:sz="0" w:space="0" w:color="auto"/>
      </w:divBdr>
    </w:div>
    <w:div w:id="1535729484">
      <w:bodyDiv w:val="1"/>
      <w:marLeft w:val="0"/>
      <w:marRight w:val="0"/>
      <w:marTop w:val="0"/>
      <w:marBottom w:val="0"/>
      <w:divBdr>
        <w:top w:val="none" w:sz="0" w:space="0" w:color="auto"/>
        <w:left w:val="none" w:sz="0" w:space="0" w:color="auto"/>
        <w:bottom w:val="none" w:sz="0" w:space="0" w:color="auto"/>
        <w:right w:val="none" w:sz="0" w:space="0" w:color="auto"/>
      </w:divBdr>
    </w:div>
    <w:div w:id="1536968043">
      <w:bodyDiv w:val="1"/>
      <w:marLeft w:val="0"/>
      <w:marRight w:val="0"/>
      <w:marTop w:val="0"/>
      <w:marBottom w:val="0"/>
      <w:divBdr>
        <w:top w:val="none" w:sz="0" w:space="0" w:color="auto"/>
        <w:left w:val="none" w:sz="0" w:space="0" w:color="auto"/>
        <w:bottom w:val="none" w:sz="0" w:space="0" w:color="auto"/>
        <w:right w:val="none" w:sz="0" w:space="0" w:color="auto"/>
      </w:divBdr>
    </w:div>
    <w:div w:id="1540320069">
      <w:bodyDiv w:val="1"/>
      <w:marLeft w:val="0"/>
      <w:marRight w:val="0"/>
      <w:marTop w:val="0"/>
      <w:marBottom w:val="0"/>
      <w:divBdr>
        <w:top w:val="none" w:sz="0" w:space="0" w:color="auto"/>
        <w:left w:val="none" w:sz="0" w:space="0" w:color="auto"/>
        <w:bottom w:val="none" w:sz="0" w:space="0" w:color="auto"/>
        <w:right w:val="none" w:sz="0" w:space="0" w:color="auto"/>
      </w:divBdr>
    </w:div>
    <w:div w:id="1545873803">
      <w:bodyDiv w:val="1"/>
      <w:marLeft w:val="0"/>
      <w:marRight w:val="0"/>
      <w:marTop w:val="0"/>
      <w:marBottom w:val="0"/>
      <w:divBdr>
        <w:top w:val="none" w:sz="0" w:space="0" w:color="auto"/>
        <w:left w:val="none" w:sz="0" w:space="0" w:color="auto"/>
        <w:bottom w:val="none" w:sz="0" w:space="0" w:color="auto"/>
        <w:right w:val="none" w:sz="0" w:space="0" w:color="auto"/>
      </w:divBdr>
    </w:div>
    <w:div w:id="1546746855">
      <w:bodyDiv w:val="1"/>
      <w:marLeft w:val="0"/>
      <w:marRight w:val="0"/>
      <w:marTop w:val="0"/>
      <w:marBottom w:val="0"/>
      <w:divBdr>
        <w:top w:val="none" w:sz="0" w:space="0" w:color="auto"/>
        <w:left w:val="none" w:sz="0" w:space="0" w:color="auto"/>
        <w:bottom w:val="none" w:sz="0" w:space="0" w:color="auto"/>
        <w:right w:val="none" w:sz="0" w:space="0" w:color="auto"/>
      </w:divBdr>
    </w:div>
    <w:div w:id="1548641685">
      <w:bodyDiv w:val="1"/>
      <w:marLeft w:val="0"/>
      <w:marRight w:val="0"/>
      <w:marTop w:val="0"/>
      <w:marBottom w:val="0"/>
      <w:divBdr>
        <w:top w:val="none" w:sz="0" w:space="0" w:color="auto"/>
        <w:left w:val="none" w:sz="0" w:space="0" w:color="auto"/>
        <w:bottom w:val="none" w:sz="0" w:space="0" w:color="auto"/>
        <w:right w:val="none" w:sz="0" w:space="0" w:color="auto"/>
      </w:divBdr>
    </w:div>
    <w:div w:id="1555120933">
      <w:bodyDiv w:val="1"/>
      <w:marLeft w:val="0"/>
      <w:marRight w:val="0"/>
      <w:marTop w:val="0"/>
      <w:marBottom w:val="0"/>
      <w:divBdr>
        <w:top w:val="none" w:sz="0" w:space="0" w:color="auto"/>
        <w:left w:val="none" w:sz="0" w:space="0" w:color="auto"/>
        <w:bottom w:val="none" w:sz="0" w:space="0" w:color="auto"/>
        <w:right w:val="none" w:sz="0" w:space="0" w:color="auto"/>
      </w:divBdr>
    </w:div>
    <w:div w:id="1556623580">
      <w:bodyDiv w:val="1"/>
      <w:marLeft w:val="0"/>
      <w:marRight w:val="0"/>
      <w:marTop w:val="0"/>
      <w:marBottom w:val="0"/>
      <w:divBdr>
        <w:top w:val="none" w:sz="0" w:space="0" w:color="auto"/>
        <w:left w:val="none" w:sz="0" w:space="0" w:color="auto"/>
        <w:bottom w:val="none" w:sz="0" w:space="0" w:color="auto"/>
        <w:right w:val="none" w:sz="0" w:space="0" w:color="auto"/>
      </w:divBdr>
    </w:div>
    <w:div w:id="1557205017">
      <w:bodyDiv w:val="1"/>
      <w:marLeft w:val="0"/>
      <w:marRight w:val="0"/>
      <w:marTop w:val="0"/>
      <w:marBottom w:val="0"/>
      <w:divBdr>
        <w:top w:val="none" w:sz="0" w:space="0" w:color="auto"/>
        <w:left w:val="none" w:sz="0" w:space="0" w:color="auto"/>
        <w:bottom w:val="none" w:sz="0" w:space="0" w:color="auto"/>
        <w:right w:val="none" w:sz="0" w:space="0" w:color="auto"/>
      </w:divBdr>
      <w:divsChild>
        <w:div w:id="554896030">
          <w:marLeft w:val="0"/>
          <w:marRight w:val="0"/>
          <w:marTop w:val="0"/>
          <w:marBottom w:val="0"/>
          <w:divBdr>
            <w:top w:val="none" w:sz="0" w:space="0" w:color="auto"/>
            <w:left w:val="none" w:sz="0" w:space="0" w:color="auto"/>
            <w:bottom w:val="none" w:sz="0" w:space="0" w:color="auto"/>
            <w:right w:val="none" w:sz="0" w:space="0" w:color="auto"/>
          </w:divBdr>
        </w:div>
      </w:divsChild>
    </w:div>
    <w:div w:id="1559243363">
      <w:bodyDiv w:val="1"/>
      <w:marLeft w:val="0"/>
      <w:marRight w:val="0"/>
      <w:marTop w:val="0"/>
      <w:marBottom w:val="0"/>
      <w:divBdr>
        <w:top w:val="none" w:sz="0" w:space="0" w:color="auto"/>
        <w:left w:val="none" w:sz="0" w:space="0" w:color="auto"/>
        <w:bottom w:val="none" w:sz="0" w:space="0" w:color="auto"/>
        <w:right w:val="none" w:sz="0" w:space="0" w:color="auto"/>
      </w:divBdr>
    </w:div>
    <w:div w:id="1566254460">
      <w:bodyDiv w:val="1"/>
      <w:marLeft w:val="0"/>
      <w:marRight w:val="0"/>
      <w:marTop w:val="0"/>
      <w:marBottom w:val="0"/>
      <w:divBdr>
        <w:top w:val="none" w:sz="0" w:space="0" w:color="auto"/>
        <w:left w:val="none" w:sz="0" w:space="0" w:color="auto"/>
        <w:bottom w:val="none" w:sz="0" w:space="0" w:color="auto"/>
        <w:right w:val="none" w:sz="0" w:space="0" w:color="auto"/>
      </w:divBdr>
    </w:div>
    <w:div w:id="1567380793">
      <w:bodyDiv w:val="1"/>
      <w:marLeft w:val="0"/>
      <w:marRight w:val="0"/>
      <w:marTop w:val="0"/>
      <w:marBottom w:val="0"/>
      <w:divBdr>
        <w:top w:val="none" w:sz="0" w:space="0" w:color="auto"/>
        <w:left w:val="none" w:sz="0" w:space="0" w:color="auto"/>
        <w:bottom w:val="none" w:sz="0" w:space="0" w:color="auto"/>
        <w:right w:val="none" w:sz="0" w:space="0" w:color="auto"/>
      </w:divBdr>
    </w:div>
    <w:div w:id="1569153367">
      <w:bodyDiv w:val="1"/>
      <w:marLeft w:val="0"/>
      <w:marRight w:val="0"/>
      <w:marTop w:val="0"/>
      <w:marBottom w:val="0"/>
      <w:divBdr>
        <w:top w:val="none" w:sz="0" w:space="0" w:color="auto"/>
        <w:left w:val="none" w:sz="0" w:space="0" w:color="auto"/>
        <w:bottom w:val="none" w:sz="0" w:space="0" w:color="auto"/>
        <w:right w:val="none" w:sz="0" w:space="0" w:color="auto"/>
      </w:divBdr>
    </w:div>
    <w:div w:id="1570118052">
      <w:bodyDiv w:val="1"/>
      <w:marLeft w:val="0"/>
      <w:marRight w:val="0"/>
      <w:marTop w:val="0"/>
      <w:marBottom w:val="0"/>
      <w:divBdr>
        <w:top w:val="none" w:sz="0" w:space="0" w:color="auto"/>
        <w:left w:val="none" w:sz="0" w:space="0" w:color="auto"/>
        <w:bottom w:val="none" w:sz="0" w:space="0" w:color="auto"/>
        <w:right w:val="none" w:sz="0" w:space="0" w:color="auto"/>
      </w:divBdr>
    </w:div>
    <w:div w:id="1572422840">
      <w:bodyDiv w:val="1"/>
      <w:marLeft w:val="0"/>
      <w:marRight w:val="0"/>
      <w:marTop w:val="0"/>
      <w:marBottom w:val="0"/>
      <w:divBdr>
        <w:top w:val="none" w:sz="0" w:space="0" w:color="auto"/>
        <w:left w:val="none" w:sz="0" w:space="0" w:color="auto"/>
        <w:bottom w:val="none" w:sz="0" w:space="0" w:color="auto"/>
        <w:right w:val="none" w:sz="0" w:space="0" w:color="auto"/>
      </w:divBdr>
      <w:divsChild>
        <w:div w:id="1863200940">
          <w:marLeft w:val="0"/>
          <w:marRight w:val="0"/>
          <w:marTop w:val="0"/>
          <w:marBottom w:val="0"/>
          <w:divBdr>
            <w:top w:val="single" w:sz="8" w:space="6" w:color="auto"/>
            <w:left w:val="single" w:sz="8" w:space="6" w:color="auto"/>
            <w:bottom w:val="single" w:sz="8" w:space="6" w:color="auto"/>
            <w:right w:val="single" w:sz="8" w:space="6" w:color="auto"/>
          </w:divBdr>
        </w:div>
        <w:div w:id="1146776404">
          <w:marLeft w:val="0"/>
          <w:marRight w:val="0"/>
          <w:marTop w:val="0"/>
          <w:marBottom w:val="0"/>
          <w:divBdr>
            <w:top w:val="single" w:sz="8" w:space="6" w:color="auto"/>
            <w:left w:val="single" w:sz="8" w:space="6" w:color="auto"/>
            <w:bottom w:val="single" w:sz="8" w:space="6" w:color="auto"/>
            <w:right w:val="single" w:sz="8" w:space="6" w:color="auto"/>
          </w:divBdr>
        </w:div>
        <w:div w:id="552158604">
          <w:marLeft w:val="0"/>
          <w:marRight w:val="0"/>
          <w:marTop w:val="0"/>
          <w:marBottom w:val="0"/>
          <w:divBdr>
            <w:top w:val="single" w:sz="8" w:space="6" w:color="auto"/>
            <w:left w:val="single" w:sz="8" w:space="6" w:color="auto"/>
            <w:bottom w:val="single" w:sz="8" w:space="6" w:color="auto"/>
            <w:right w:val="single" w:sz="8" w:space="6" w:color="auto"/>
          </w:divBdr>
        </w:div>
        <w:div w:id="888145949">
          <w:marLeft w:val="0"/>
          <w:marRight w:val="0"/>
          <w:marTop w:val="0"/>
          <w:marBottom w:val="0"/>
          <w:divBdr>
            <w:top w:val="single" w:sz="8" w:space="6" w:color="auto"/>
            <w:left w:val="single" w:sz="8" w:space="6" w:color="auto"/>
            <w:bottom w:val="single" w:sz="8" w:space="6" w:color="auto"/>
            <w:right w:val="single" w:sz="8" w:space="6" w:color="auto"/>
          </w:divBdr>
        </w:div>
        <w:div w:id="1301303845">
          <w:marLeft w:val="0"/>
          <w:marRight w:val="0"/>
          <w:marTop w:val="0"/>
          <w:marBottom w:val="0"/>
          <w:divBdr>
            <w:top w:val="single" w:sz="8" w:space="6" w:color="auto"/>
            <w:left w:val="single" w:sz="8" w:space="6" w:color="auto"/>
            <w:bottom w:val="single" w:sz="8" w:space="6" w:color="auto"/>
            <w:right w:val="single" w:sz="8" w:space="6" w:color="auto"/>
          </w:divBdr>
        </w:div>
        <w:div w:id="1682127191">
          <w:marLeft w:val="0"/>
          <w:marRight w:val="0"/>
          <w:marTop w:val="0"/>
          <w:marBottom w:val="0"/>
          <w:divBdr>
            <w:top w:val="single" w:sz="8" w:space="6" w:color="auto"/>
            <w:left w:val="single" w:sz="8" w:space="6" w:color="auto"/>
            <w:bottom w:val="single" w:sz="8" w:space="6" w:color="auto"/>
            <w:right w:val="single" w:sz="8" w:space="6" w:color="auto"/>
          </w:divBdr>
        </w:div>
        <w:div w:id="1634140369">
          <w:marLeft w:val="0"/>
          <w:marRight w:val="0"/>
          <w:marTop w:val="0"/>
          <w:marBottom w:val="0"/>
          <w:divBdr>
            <w:top w:val="single" w:sz="8" w:space="6" w:color="auto"/>
            <w:left w:val="single" w:sz="8" w:space="6" w:color="auto"/>
            <w:bottom w:val="single" w:sz="8" w:space="6" w:color="auto"/>
            <w:right w:val="single" w:sz="8" w:space="6" w:color="auto"/>
          </w:divBdr>
        </w:div>
        <w:div w:id="1512335052">
          <w:marLeft w:val="0"/>
          <w:marRight w:val="0"/>
          <w:marTop w:val="0"/>
          <w:marBottom w:val="0"/>
          <w:divBdr>
            <w:top w:val="single" w:sz="8" w:space="6" w:color="auto"/>
            <w:left w:val="single" w:sz="8" w:space="6" w:color="auto"/>
            <w:bottom w:val="single" w:sz="8" w:space="6" w:color="auto"/>
            <w:right w:val="single" w:sz="8" w:space="6" w:color="auto"/>
          </w:divBdr>
        </w:div>
        <w:div w:id="907350070">
          <w:marLeft w:val="0"/>
          <w:marRight w:val="0"/>
          <w:marTop w:val="0"/>
          <w:marBottom w:val="0"/>
          <w:divBdr>
            <w:top w:val="single" w:sz="8" w:space="6" w:color="auto"/>
            <w:left w:val="single" w:sz="8" w:space="6" w:color="auto"/>
            <w:bottom w:val="single" w:sz="8" w:space="6" w:color="auto"/>
            <w:right w:val="single" w:sz="8" w:space="6" w:color="auto"/>
          </w:divBdr>
        </w:div>
        <w:div w:id="1985161564">
          <w:marLeft w:val="0"/>
          <w:marRight w:val="0"/>
          <w:marTop w:val="0"/>
          <w:marBottom w:val="0"/>
          <w:divBdr>
            <w:top w:val="single" w:sz="8" w:space="6" w:color="auto"/>
            <w:left w:val="single" w:sz="8" w:space="6" w:color="auto"/>
            <w:bottom w:val="single" w:sz="8" w:space="6" w:color="auto"/>
            <w:right w:val="single" w:sz="8" w:space="6" w:color="auto"/>
          </w:divBdr>
        </w:div>
      </w:divsChild>
    </w:div>
    <w:div w:id="1575240040">
      <w:bodyDiv w:val="1"/>
      <w:marLeft w:val="0"/>
      <w:marRight w:val="0"/>
      <w:marTop w:val="0"/>
      <w:marBottom w:val="0"/>
      <w:divBdr>
        <w:top w:val="none" w:sz="0" w:space="0" w:color="auto"/>
        <w:left w:val="none" w:sz="0" w:space="0" w:color="auto"/>
        <w:bottom w:val="none" w:sz="0" w:space="0" w:color="auto"/>
        <w:right w:val="none" w:sz="0" w:space="0" w:color="auto"/>
      </w:divBdr>
    </w:div>
    <w:div w:id="1576820679">
      <w:bodyDiv w:val="1"/>
      <w:marLeft w:val="0"/>
      <w:marRight w:val="0"/>
      <w:marTop w:val="0"/>
      <w:marBottom w:val="0"/>
      <w:divBdr>
        <w:top w:val="none" w:sz="0" w:space="0" w:color="auto"/>
        <w:left w:val="none" w:sz="0" w:space="0" w:color="auto"/>
        <w:bottom w:val="none" w:sz="0" w:space="0" w:color="auto"/>
        <w:right w:val="none" w:sz="0" w:space="0" w:color="auto"/>
      </w:divBdr>
    </w:div>
    <w:div w:id="1583685253">
      <w:bodyDiv w:val="1"/>
      <w:marLeft w:val="0"/>
      <w:marRight w:val="0"/>
      <w:marTop w:val="0"/>
      <w:marBottom w:val="0"/>
      <w:divBdr>
        <w:top w:val="none" w:sz="0" w:space="0" w:color="auto"/>
        <w:left w:val="none" w:sz="0" w:space="0" w:color="auto"/>
        <w:bottom w:val="none" w:sz="0" w:space="0" w:color="auto"/>
        <w:right w:val="none" w:sz="0" w:space="0" w:color="auto"/>
      </w:divBdr>
    </w:div>
    <w:div w:id="1583829750">
      <w:bodyDiv w:val="1"/>
      <w:marLeft w:val="0"/>
      <w:marRight w:val="0"/>
      <w:marTop w:val="0"/>
      <w:marBottom w:val="0"/>
      <w:divBdr>
        <w:top w:val="none" w:sz="0" w:space="0" w:color="auto"/>
        <w:left w:val="none" w:sz="0" w:space="0" w:color="auto"/>
        <w:bottom w:val="none" w:sz="0" w:space="0" w:color="auto"/>
        <w:right w:val="none" w:sz="0" w:space="0" w:color="auto"/>
      </w:divBdr>
    </w:div>
    <w:div w:id="1586914121">
      <w:bodyDiv w:val="1"/>
      <w:marLeft w:val="0"/>
      <w:marRight w:val="0"/>
      <w:marTop w:val="0"/>
      <w:marBottom w:val="0"/>
      <w:divBdr>
        <w:top w:val="none" w:sz="0" w:space="0" w:color="auto"/>
        <w:left w:val="none" w:sz="0" w:space="0" w:color="auto"/>
        <w:bottom w:val="none" w:sz="0" w:space="0" w:color="auto"/>
        <w:right w:val="none" w:sz="0" w:space="0" w:color="auto"/>
      </w:divBdr>
    </w:div>
    <w:div w:id="1588533805">
      <w:bodyDiv w:val="1"/>
      <w:marLeft w:val="0"/>
      <w:marRight w:val="0"/>
      <w:marTop w:val="0"/>
      <w:marBottom w:val="0"/>
      <w:divBdr>
        <w:top w:val="none" w:sz="0" w:space="0" w:color="auto"/>
        <w:left w:val="none" w:sz="0" w:space="0" w:color="auto"/>
        <w:bottom w:val="none" w:sz="0" w:space="0" w:color="auto"/>
        <w:right w:val="none" w:sz="0" w:space="0" w:color="auto"/>
      </w:divBdr>
      <w:divsChild>
        <w:div w:id="98990449">
          <w:marLeft w:val="0"/>
          <w:marRight w:val="0"/>
          <w:marTop w:val="0"/>
          <w:marBottom w:val="0"/>
          <w:divBdr>
            <w:top w:val="none" w:sz="0" w:space="0" w:color="auto"/>
            <w:left w:val="none" w:sz="0" w:space="0" w:color="auto"/>
            <w:bottom w:val="none" w:sz="0" w:space="0" w:color="auto"/>
            <w:right w:val="none" w:sz="0" w:space="0" w:color="auto"/>
          </w:divBdr>
          <w:divsChild>
            <w:div w:id="214783242">
              <w:marLeft w:val="0"/>
              <w:marRight w:val="0"/>
              <w:marTop w:val="0"/>
              <w:marBottom w:val="0"/>
              <w:divBdr>
                <w:top w:val="none" w:sz="0" w:space="0" w:color="auto"/>
                <w:left w:val="none" w:sz="0" w:space="0" w:color="auto"/>
                <w:bottom w:val="none" w:sz="0" w:space="0" w:color="auto"/>
                <w:right w:val="none" w:sz="0" w:space="0" w:color="auto"/>
              </w:divBdr>
              <w:divsChild>
                <w:div w:id="129147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613154">
      <w:bodyDiv w:val="1"/>
      <w:marLeft w:val="0"/>
      <w:marRight w:val="0"/>
      <w:marTop w:val="0"/>
      <w:marBottom w:val="0"/>
      <w:divBdr>
        <w:top w:val="none" w:sz="0" w:space="0" w:color="auto"/>
        <w:left w:val="none" w:sz="0" w:space="0" w:color="auto"/>
        <w:bottom w:val="none" w:sz="0" w:space="0" w:color="auto"/>
        <w:right w:val="none" w:sz="0" w:space="0" w:color="auto"/>
      </w:divBdr>
    </w:div>
    <w:div w:id="1591306797">
      <w:bodyDiv w:val="1"/>
      <w:marLeft w:val="0"/>
      <w:marRight w:val="0"/>
      <w:marTop w:val="0"/>
      <w:marBottom w:val="0"/>
      <w:divBdr>
        <w:top w:val="none" w:sz="0" w:space="0" w:color="auto"/>
        <w:left w:val="none" w:sz="0" w:space="0" w:color="auto"/>
        <w:bottom w:val="none" w:sz="0" w:space="0" w:color="auto"/>
        <w:right w:val="none" w:sz="0" w:space="0" w:color="auto"/>
      </w:divBdr>
    </w:div>
    <w:div w:id="1594313056">
      <w:bodyDiv w:val="1"/>
      <w:marLeft w:val="0"/>
      <w:marRight w:val="0"/>
      <w:marTop w:val="0"/>
      <w:marBottom w:val="0"/>
      <w:divBdr>
        <w:top w:val="none" w:sz="0" w:space="0" w:color="auto"/>
        <w:left w:val="none" w:sz="0" w:space="0" w:color="auto"/>
        <w:bottom w:val="none" w:sz="0" w:space="0" w:color="auto"/>
        <w:right w:val="none" w:sz="0" w:space="0" w:color="auto"/>
      </w:divBdr>
    </w:div>
    <w:div w:id="1596522606">
      <w:bodyDiv w:val="1"/>
      <w:marLeft w:val="0"/>
      <w:marRight w:val="0"/>
      <w:marTop w:val="0"/>
      <w:marBottom w:val="0"/>
      <w:divBdr>
        <w:top w:val="none" w:sz="0" w:space="0" w:color="auto"/>
        <w:left w:val="none" w:sz="0" w:space="0" w:color="auto"/>
        <w:bottom w:val="none" w:sz="0" w:space="0" w:color="auto"/>
        <w:right w:val="none" w:sz="0" w:space="0" w:color="auto"/>
      </w:divBdr>
    </w:div>
    <w:div w:id="1602495256">
      <w:bodyDiv w:val="1"/>
      <w:marLeft w:val="0"/>
      <w:marRight w:val="0"/>
      <w:marTop w:val="0"/>
      <w:marBottom w:val="0"/>
      <w:divBdr>
        <w:top w:val="none" w:sz="0" w:space="0" w:color="auto"/>
        <w:left w:val="none" w:sz="0" w:space="0" w:color="auto"/>
        <w:bottom w:val="none" w:sz="0" w:space="0" w:color="auto"/>
        <w:right w:val="none" w:sz="0" w:space="0" w:color="auto"/>
      </w:divBdr>
      <w:divsChild>
        <w:div w:id="174654159">
          <w:marLeft w:val="0"/>
          <w:marRight w:val="0"/>
          <w:marTop w:val="0"/>
          <w:marBottom w:val="0"/>
          <w:divBdr>
            <w:top w:val="single" w:sz="8" w:space="6" w:color="auto"/>
            <w:left w:val="single" w:sz="8" w:space="6" w:color="auto"/>
            <w:bottom w:val="single" w:sz="8" w:space="6" w:color="auto"/>
            <w:right w:val="single" w:sz="8" w:space="6" w:color="auto"/>
          </w:divBdr>
        </w:div>
        <w:div w:id="1010375162">
          <w:marLeft w:val="0"/>
          <w:marRight w:val="0"/>
          <w:marTop w:val="0"/>
          <w:marBottom w:val="0"/>
          <w:divBdr>
            <w:top w:val="single" w:sz="8" w:space="6" w:color="auto"/>
            <w:left w:val="single" w:sz="8" w:space="6" w:color="auto"/>
            <w:bottom w:val="single" w:sz="8" w:space="6" w:color="auto"/>
            <w:right w:val="single" w:sz="8" w:space="6" w:color="auto"/>
          </w:divBdr>
        </w:div>
        <w:div w:id="1285425152">
          <w:marLeft w:val="0"/>
          <w:marRight w:val="0"/>
          <w:marTop w:val="0"/>
          <w:marBottom w:val="0"/>
          <w:divBdr>
            <w:top w:val="single" w:sz="8" w:space="6" w:color="auto"/>
            <w:left w:val="single" w:sz="8" w:space="6" w:color="auto"/>
            <w:bottom w:val="single" w:sz="8" w:space="6" w:color="auto"/>
            <w:right w:val="single" w:sz="8" w:space="6" w:color="auto"/>
          </w:divBdr>
        </w:div>
        <w:div w:id="1707674650">
          <w:marLeft w:val="0"/>
          <w:marRight w:val="0"/>
          <w:marTop w:val="0"/>
          <w:marBottom w:val="0"/>
          <w:divBdr>
            <w:top w:val="single" w:sz="8" w:space="6" w:color="auto"/>
            <w:left w:val="single" w:sz="8" w:space="6" w:color="auto"/>
            <w:bottom w:val="single" w:sz="8" w:space="6" w:color="auto"/>
            <w:right w:val="single" w:sz="8" w:space="6" w:color="auto"/>
          </w:divBdr>
        </w:div>
      </w:divsChild>
    </w:div>
    <w:div w:id="1606769367">
      <w:bodyDiv w:val="1"/>
      <w:marLeft w:val="0"/>
      <w:marRight w:val="0"/>
      <w:marTop w:val="0"/>
      <w:marBottom w:val="0"/>
      <w:divBdr>
        <w:top w:val="none" w:sz="0" w:space="0" w:color="auto"/>
        <w:left w:val="none" w:sz="0" w:space="0" w:color="auto"/>
        <w:bottom w:val="none" w:sz="0" w:space="0" w:color="auto"/>
        <w:right w:val="none" w:sz="0" w:space="0" w:color="auto"/>
      </w:divBdr>
    </w:div>
    <w:div w:id="1608464908">
      <w:bodyDiv w:val="1"/>
      <w:marLeft w:val="0"/>
      <w:marRight w:val="0"/>
      <w:marTop w:val="0"/>
      <w:marBottom w:val="0"/>
      <w:divBdr>
        <w:top w:val="none" w:sz="0" w:space="0" w:color="auto"/>
        <w:left w:val="none" w:sz="0" w:space="0" w:color="auto"/>
        <w:bottom w:val="none" w:sz="0" w:space="0" w:color="auto"/>
        <w:right w:val="none" w:sz="0" w:space="0" w:color="auto"/>
      </w:divBdr>
    </w:div>
    <w:div w:id="1608853982">
      <w:bodyDiv w:val="1"/>
      <w:marLeft w:val="0"/>
      <w:marRight w:val="0"/>
      <w:marTop w:val="0"/>
      <w:marBottom w:val="0"/>
      <w:divBdr>
        <w:top w:val="none" w:sz="0" w:space="0" w:color="auto"/>
        <w:left w:val="none" w:sz="0" w:space="0" w:color="auto"/>
        <w:bottom w:val="none" w:sz="0" w:space="0" w:color="auto"/>
        <w:right w:val="none" w:sz="0" w:space="0" w:color="auto"/>
      </w:divBdr>
    </w:div>
    <w:div w:id="1609503087">
      <w:bodyDiv w:val="1"/>
      <w:marLeft w:val="0"/>
      <w:marRight w:val="0"/>
      <w:marTop w:val="0"/>
      <w:marBottom w:val="0"/>
      <w:divBdr>
        <w:top w:val="none" w:sz="0" w:space="0" w:color="auto"/>
        <w:left w:val="none" w:sz="0" w:space="0" w:color="auto"/>
        <w:bottom w:val="none" w:sz="0" w:space="0" w:color="auto"/>
        <w:right w:val="none" w:sz="0" w:space="0" w:color="auto"/>
      </w:divBdr>
    </w:div>
    <w:div w:id="1610237902">
      <w:bodyDiv w:val="1"/>
      <w:marLeft w:val="0"/>
      <w:marRight w:val="0"/>
      <w:marTop w:val="0"/>
      <w:marBottom w:val="0"/>
      <w:divBdr>
        <w:top w:val="none" w:sz="0" w:space="0" w:color="auto"/>
        <w:left w:val="none" w:sz="0" w:space="0" w:color="auto"/>
        <w:bottom w:val="none" w:sz="0" w:space="0" w:color="auto"/>
        <w:right w:val="none" w:sz="0" w:space="0" w:color="auto"/>
      </w:divBdr>
    </w:div>
    <w:div w:id="1617102401">
      <w:bodyDiv w:val="1"/>
      <w:marLeft w:val="0"/>
      <w:marRight w:val="0"/>
      <w:marTop w:val="0"/>
      <w:marBottom w:val="0"/>
      <w:divBdr>
        <w:top w:val="none" w:sz="0" w:space="0" w:color="auto"/>
        <w:left w:val="none" w:sz="0" w:space="0" w:color="auto"/>
        <w:bottom w:val="none" w:sz="0" w:space="0" w:color="auto"/>
        <w:right w:val="none" w:sz="0" w:space="0" w:color="auto"/>
      </w:divBdr>
    </w:div>
    <w:div w:id="1623000865">
      <w:bodyDiv w:val="1"/>
      <w:marLeft w:val="0"/>
      <w:marRight w:val="0"/>
      <w:marTop w:val="0"/>
      <w:marBottom w:val="0"/>
      <w:divBdr>
        <w:top w:val="none" w:sz="0" w:space="0" w:color="auto"/>
        <w:left w:val="none" w:sz="0" w:space="0" w:color="auto"/>
        <w:bottom w:val="none" w:sz="0" w:space="0" w:color="auto"/>
        <w:right w:val="none" w:sz="0" w:space="0" w:color="auto"/>
      </w:divBdr>
      <w:divsChild>
        <w:div w:id="229198235">
          <w:marLeft w:val="0"/>
          <w:marRight w:val="0"/>
          <w:marTop w:val="180"/>
          <w:marBottom w:val="180"/>
          <w:divBdr>
            <w:top w:val="none" w:sz="0" w:space="0" w:color="auto"/>
            <w:left w:val="none" w:sz="0" w:space="0" w:color="auto"/>
            <w:bottom w:val="none" w:sz="0" w:space="0" w:color="auto"/>
            <w:right w:val="none" w:sz="0" w:space="0" w:color="auto"/>
          </w:divBdr>
          <w:divsChild>
            <w:div w:id="2020110875">
              <w:marLeft w:val="0"/>
              <w:marRight w:val="0"/>
              <w:marTop w:val="0"/>
              <w:marBottom w:val="0"/>
              <w:divBdr>
                <w:top w:val="none" w:sz="0" w:space="0" w:color="auto"/>
                <w:left w:val="none" w:sz="0" w:space="0" w:color="auto"/>
                <w:bottom w:val="none" w:sz="0" w:space="0" w:color="auto"/>
                <w:right w:val="none" w:sz="0" w:space="0" w:color="auto"/>
              </w:divBdr>
              <w:divsChild>
                <w:div w:id="716928765">
                  <w:marLeft w:val="0"/>
                  <w:marRight w:val="0"/>
                  <w:marTop w:val="0"/>
                  <w:marBottom w:val="0"/>
                  <w:divBdr>
                    <w:top w:val="none" w:sz="0" w:space="0" w:color="auto"/>
                    <w:left w:val="none" w:sz="0" w:space="0" w:color="auto"/>
                    <w:bottom w:val="none" w:sz="0" w:space="0" w:color="auto"/>
                    <w:right w:val="none" w:sz="0" w:space="0" w:color="auto"/>
                  </w:divBdr>
                  <w:divsChild>
                    <w:div w:id="1102605367">
                      <w:marLeft w:val="0"/>
                      <w:marRight w:val="0"/>
                      <w:marTop w:val="0"/>
                      <w:marBottom w:val="0"/>
                      <w:divBdr>
                        <w:top w:val="none" w:sz="0" w:space="0" w:color="auto"/>
                        <w:left w:val="none" w:sz="0" w:space="0" w:color="auto"/>
                        <w:bottom w:val="none" w:sz="0" w:space="0" w:color="auto"/>
                        <w:right w:val="none" w:sz="0" w:space="0" w:color="auto"/>
                      </w:divBdr>
                      <w:divsChild>
                        <w:div w:id="168239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4538193">
      <w:bodyDiv w:val="1"/>
      <w:marLeft w:val="0"/>
      <w:marRight w:val="0"/>
      <w:marTop w:val="0"/>
      <w:marBottom w:val="0"/>
      <w:divBdr>
        <w:top w:val="none" w:sz="0" w:space="0" w:color="auto"/>
        <w:left w:val="none" w:sz="0" w:space="0" w:color="auto"/>
        <w:bottom w:val="none" w:sz="0" w:space="0" w:color="auto"/>
        <w:right w:val="none" w:sz="0" w:space="0" w:color="auto"/>
      </w:divBdr>
    </w:div>
    <w:div w:id="1624994313">
      <w:bodyDiv w:val="1"/>
      <w:marLeft w:val="0"/>
      <w:marRight w:val="0"/>
      <w:marTop w:val="0"/>
      <w:marBottom w:val="0"/>
      <w:divBdr>
        <w:top w:val="none" w:sz="0" w:space="0" w:color="auto"/>
        <w:left w:val="none" w:sz="0" w:space="0" w:color="auto"/>
        <w:bottom w:val="none" w:sz="0" w:space="0" w:color="auto"/>
        <w:right w:val="none" w:sz="0" w:space="0" w:color="auto"/>
      </w:divBdr>
    </w:div>
    <w:div w:id="1628778896">
      <w:bodyDiv w:val="1"/>
      <w:marLeft w:val="0"/>
      <w:marRight w:val="0"/>
      <w:marTop w:val="0"/>
      <w:marBottom w:val="0"/>
      <w:divBdr>
        <w:top w:val="none" w:sz="0" w:space="0" w:color="auto"/>
        <w:left w:val="none" w:sz="0" w:space="0" w:color="auto"/>
        <w:bottom w:val="none" w:sz="0" w:space="0" w:color="auto"/>
        <w:right w:val="none" w:sz="0" w:space="0" w:color="auto"/>
      </w:divBdr>
      <w:divsChild>
        <w:div w:id="840237709">
          <w:marLeft w:val="0"/>
          <w:marRight w:val="0"/>
          <w:marTop w:val="0"/>
          <w:marBottom w:val="0"/>
          <w:divBdr>
            <w:top w:val="none" w:sz="0" w:space="0" w:color="auto"/>
            <w:left w:val="none" w:sz="0" w:space="0" w:color="auto"/>
            <w:bottom w:val="none" w:sz="0" w:space="0" w:color="auto"/>
            <w:right w:val="none" w:sz="0" w:space="0" w:color="auto"/>
          </w:divBdr>
          <w:divsChild>
            <w:div w:id="1051800">
              <w:marLeft w:val="0"/>
              <w:marRight w:val="0"/>
              <w:marTop w:val="0"/>
              <w:marBottom w:val="0"/>
              <w:divBdr>
                <w:top w:val="none" w:sz="0" w:space="0" w:color="auto"/>
                <w:left w:val="none" w:sz="0" w:space="0" w:color="auto"/>
                <w:bottom w:val="none" w:sz="0" w:space="0" w:color="auto"/>
                <w:right w:val="none" w:sz="0" w:space="0" w:color="auto"/>
              </w:divBdr>
              <w:divsChild>
                <w:div w:id="244191066">
                  <w:marLeft w:val="0"/>
                  <w:marRight w:val="0"/>
                  <w:marTop w:val="0"/>
                  <w:marBottom w:val="0"/>
                  <w:divBdr>
                    <w:top w:val="none" w:sz="0" w:space="0" w:color="auto"/>
                    <w:left w:val="none" w:sz="0" w:space="0" w:color="auto"/>
                    <w:bottom w:val="none" w:sz="0" w:space="0" w:color="auto"/>
                    <w:right w:val="none" w:sz="0" w:space="0" w:color="auto"/>
                  </w:divBdr>
                  <w:divsChild>
                    <w:div w:id="1459177050">
                      <w:marLeft w:val="0"/>
                      <w:marRight w:val="0"/>
                      <w:marTop w:val="0"/>
                      <w:marBottom w:val="0"/>
                      <w:divBdr>
                        <w:top w:val="none" w:sz="0" w:space="0" w:color="auto"/>
                        <w:left w:val="none" w:sz="0" w:space="0" w:color="auto"/>
                        <w:bottom w:val="none" w:sz="0" w:space="0" w:color="auto"/>
                        <w:right w:val="none" w:sz="0" w:space="0" w:color="auto"/>
                      </w:divBdr>
                      <w:divsChild>
                        <w:div w:id="110915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9583728">
      <w:bodyDiv w:val="1"/>
      <w:marLeft w:val="0"/>
      <w:marRight w:val="0"/>
      <w:marTop w:val="0"/>
      <w:marBottom w:val="0"/>
      <w:divBdr>
        <w:top w:val="none" w:sz="0" w:space="0" w:color="auto"/>
        <w:left w:val="none" w:sz="0" w:space="0" w:color="auto"/>
        <w:bottom w:val="none" w:sz="0" w:space="0" w:color="auto"/>
        <w:right w:val="none" w:sz="0" w:space="0" w:color="auto"/>
      </w:divBdr>
    </w:div>
    <w:div w:id="1632780328">
      <w:bodyDiv w:val="1"/>
      <w:marLeft w:val="0"/>
      <w:marRight w:val="0"/>
      <w:marTop w:val="0"/>
      <w:marBottom w:val="0"/>
      <w:divBdr>
        <w:top w:val="none" w:sz="0" w:space="0" w:color="auto"/>
        <w:left w:val="none" w:sz="0" w:space="0" w:color="auto"/>
        <w:bottom w:val="none" w:sz="0" w:space="0" w:color="auto"/>
        <w:right w:val="none" w:sz="0" w:space="0" w:color="auto"/>
      </w:divBdr>
    </w:div>
    <w:div w:id="1634948089">
      <w:bodyDiv w:val="1"/>
      <w:marLeft w:val="0"/>
      <w:marRight w:val="0"/>
      <w:marTop w:val="0"/>
      <w:marBottom w:val="0"/>
      <w:divBdr>
        <w:top w:val="none" w:sz="0" w:space="0" w:color="auto"/>
        <w:left w:val="none" w:sz="0" w:space="0" w:color="auto"/>
        <w:bottom w:val="none" w:sz="0" w:space="0" w:color="auto"/>
        <w:right w:val="none" w:sz="0" w:space="0" w:color="auto"/>
      </w:divBdr>
    </w:div>
    <w:div w:id="1636181903">
      <w:bodyDiv w:val="1"/>
      <w:marLeft w:val="0"/>
      <w:marRight w:val="0"/>
      <w:marTop w:val="0"/>
      <w:marBottom w:val="0"/>
      <w:divBdr>
        <w:top w:val="none" w:sz="0" w:space="0" w:color="auto"/>
        <w:left w:val="none" w:sz="0" w:space="0" w:color="auto"/>
        <w:bottom w:val="none" w:sz="0" w:space="0" w:color="auto"/>
        <w:right w:val="none" w:sz="0" w:space="0" w:color="auto"/>
      </w:divBdr>
    </w:div>
    <w:div w:id="1638409478">
      <w:bodyDiv w:val="1"/>
      <w:marLeft w:val="0"/>
      <w:marRight w:val="0"/>
      <w:marTop w:val="0"/>
      <w:marBottom w:val="0"/>
      <w:divBdr>
        <w:top w:val="none" w:sz="0" w:space="0" w:color="auto"/>
        <w:left w:val="none" w:sz="0" w:space="0" w:color="auto"/>
        <w:bottom w:val="none" w:sz="0" w:space="0" w:color="auto"/>
        <w:right w:val="none" w:sz="0" w:space="0" w:color="auto"/>
      </w:divBdr>
    </w:div>
    <w:div w:id="1638484599">
      <w:bodyDiv w:val="1"/>
      <w:marLeft w:val="0"/>
      <w:marRight w:val="0"/>
      <w:marTop w:val="0"/>
      <w:marBottom w:val="0"/>
      <w:divBdr>
        <w:top w:val="none" w:sz="0" w:space="0" w:color="auto"/>
        <w:left w:val="none" w:sz="0" w:space="0" w:color="auto"/>
        <w:bottom w:val="none" w:sz="0" w:space="0" w:color="auto"/>
        <w:right w:val="none" w:sz="0" w:space="0" w:color="auto"/>
      </w:divBdr>
      <w:divsChild>
        <w:div w:id="349529481">
          <w:marLeft w:val="0"/>
          <w:marRight w:val="0"/>
          <w:marTop w:val="0"/>
          <w:marBottom w:val="0"/>
          <w:divBdr>
            <w:top w:val="none" w:sz="0" w:space="0" w:color="auto"/>
            <w:left w:val="none" w:sz="0" w:space="0" w:color="auto"/>
            <w:bottom w:val="none" w:sz="0" w:space="0" w:color="auto"/>
            <w:right w:val="none" w:sz="0" w:space="0" w:color="auto"/>
          </w:divBdr>
        </w:div>
      </w:divsChild>
    </w:div>
    <w:div w:id="1638947097">
      <w:bodyDiv w:val="1"/>
      <w:marLeft w:val="0"/>
      <w:marRight w:val="0"/>
      <w:marTop w:val="0"/>
      <w:marBottom w:val="0"/>
      <w:divBdr>
        <w:top w:val="none" w:sz="0" w:space="0" w:color="auto"/>
        <w:left w:val="none" w:sz="0" w:space="0" w:color="auto"/>
        <w:bottom w:val="none" w:sz="0" w:space="0" w:color="auto"/>
        <w:right w:val="none" w:sz="0" w:space="0" w:color="auto"/>
      </w:divBdr>
      <w:divsChild>
        <w:div w:id="742332952">
          <w:marLeft w:val="0"/>
          <w:marRight w:val="0"/>
          <w:marTop w:val="0"/>
          <w:marBottom w:val="0"/>
          <w:divBdr>
            <w:top w:val="none" w:sz="0" w:space="0" w:color="auto"/>
            <w:left w:val="none" w:sz="0" w:space="0" w:color="auto"/>
            <w:bottom w:val="none" w:sz="0" w:space="0" w:color="auto"/>
            <w:right w:val="none" w:sz="0" w:space="0" w:color="auto"/>
          </w:divBdr>
        </w:div>
        <w:div w:id="469788840">
          <w:marLeft w:val="0"/>
          <w:marRight w:val="0"/>
          <w:marTop w:val="0"/>
          <w:marBottom w:val="0"/>
          <w:divBdr>
            <w:top w:val="none" w:sz="0" w:space="0" w:color="auto"/>
            <w:left w:val="none" w:sz="0" w:space="0" w:color="auto"/>
            <w:bottom w:val="none" w:sz="0" w:space="0" w:color="auto"/>
            <w:right w:val="none" w:sz="0" w:space="0" w:color="auto"/>
          </w:divBdr>
        </w:div>
        <w:div w:id="1176338120">
          <w:marLeft w:val="0"/>
          <w:marRight w:val="0"/>
          <w:marTop w:val="0"/>
          <w:marBottom w:val="0"/>
          <w:divBdr>
            <w:top w:val="none" w:sz="0" w:space="0" w:color="auto"/>
            <w:left w:val="none" w:sz="0" w:space="0" w:color="auto"/>
            <w:bottom w:val="none" w:sz="0" w:space="0" w:color="auto"/>
            <w:right w:val="none" w:sz="0" w:space="0" w:color="auto"/>
          </w:divBdr>
          <w:divsChild>
            <w:div w:id="731659577">
              <w:marLeft w:val="0"/>
              <w:marRight w:val="0"/>
              <w:marTop w:val="0"/>
              <w:marBottom w:val="0"/>
              <w:divBdr>
                <w:top w:val="none" w:sz="0" w:space="0" w:color="auto"/>
                <w:left w:val="none" w:sz="0" w:space="0" w:color="auto"/>
                <w:bottom w:val="none" w:sz="0" w:space="0" w:color="auto"/>
                <w:right w:val="none" w:sz="0" w:space="0" w:color="auto"/>
              </w:divBdr>
              <w:divsChild>
                <w:div w:id="250628833">
                  <w:marLeft w:val="0"/>
                  <w:marRight w:val="0"/>
                  <w:marTop w:val="0"/>
                  <w:marBottom w:val="0"/>
                  <w:divBdr>
                    <w:top w:val="none" w:sz="0" w:space="0" w:color="auto"/>
                    <w:left w:val="none" w:sz="0" w:space="0" w:color="auto"/>
                    <w:bottom w:val="none" w:sz="0" w:space="0" w:color="auto"/>
                    <w:right w:val="none" w:sz="0" w:space="0" w:color="auto"/>
                  </w:divBdr>
                  <w:divsChild>
                    <w:div w:id="766999634">
                      <w:marLeft w:val="0"/>
                      <w:marRight w:val="0"/>
                      <w:marTop w:val="0"/>
                      <w:marBottom w:val="0"/>
                      <w:divBdr>
                        <w:top w:val="none" w:sz="0" w:space="0" w:color="auto"/>
                        <w:left w:val="none" w:sz="0" w:space="0" w:color="auto"/>
                        <w:bottom w:val="none" w:sz="0" w:space="0" w:color="auto"/>
                        <w:right w:val="none" w:sz="0" w:space="0" w:color="auto"/>
                      </w:divBdr>
                      <w:divsChild>
                        <w:div w:id="180796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6189040">
          <w:marLeft w:val="0"/>
          <w:marRight w:val="0"/>
          <w:marTop w:val="0"/>
          <w:marBottom w:val="0"/>
          <w:divBdr>
            <w:top w:val="none" w:sz="0" w:space="0" w:color="auto"/>
            <w:left w:val="none" w:sz="0" w:space="0" w:color="auto"/>
            <w:bottom w:val="none" w:sz="0" w:space="0" w:color="auto"/>
            <w:right w:val="none" w:sz="0" w:space="0" w:color="auto"/>
          </w:divBdr>
          <w:divsChild>
            <w:div w:id="189029824">
              <w:marLeft w:val="0"/>
              <w:marRight w:val="0"/>
              <w:marTop w:val="0"/>
              <w:marBottom w:val="0"/>
              <w:divBdr>
                <w:top w:val="none" w:sz="0" w:space="0" w:color="auto"/>
                <w:left w:val="none" w:sz="0" w:space="0" w:color="auto"/>
                <w:bottom w:val="none" w:sz="0" w:space="0" w:color="auto"/>
                <w:right w:val="none" w:sz="0" w:space="0" w:color="auto"/>
              </w:divBdr>
              <w:divsChild>
                <w:div w:id="1620723163">
                  <w:marLeft w:val="0"/>
                  <w:marRight w:val="0"/>
                  <w:marTop w:val="0"/>
                  <w:marBottom w:val="0"/>
                  <w:divBdr>
                    <w:top w:val="none" w:sz="0" w:space="0" w:color="auto"/>
                    <w:left w:val="none" w:sz="0" w:space="0" w:color="auto"/>
                    <w:bottom w:val="none" w:sz="0" w:space="0" w:color="auto"/>
                    <w:right w:val="none" w:sz="0" w:space="0" w:color="auto"/>
                  </w:divBdr>
                  <w:divsChild>
                    <w:div w:id="234514969">
                      <w:marLeft w:val="0"/>
                      <w:marRight w:val="0"/>
                      <w:marTop w:val="0"/>
                      <w:marBottom w:val="0"/>
                      <w:divBdr>
                        <w:top w:val="none" w:sz="0" w:space="0" w:color="auto"/>
                        <w:left w:val="none" w:sz="0" w:space="0" w:color="auto"/>
                        <w:bottom w:val="none" w:sz="0" w:space="0" w:color="auto"/>
                        <w:right w:val="none" w:sz="0" w:space="0" w:color="auto"/>
                      </w:divBdr>
                      <w:divsChild>
                        <w:div w:id="203969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2928294">
      <w:bodyDiv w:val="1"/>
      <w:marLeft w:val="0"/>
      <w:marRight w:val="0"/>
      <w:marTop w:val="0"/>
      <w:marBottom w:val="0"/>
      <w:divBdr>
        <w:top w:val="none" w:sz="0" w:space="0" w:color="auto"/>
        <w:left w:val="none" w:sz="0" w:space="0" w:color="auto"/>
        <w:bottom w:val="none" w:sz="0" w:space="0" w:color="auto"/>
        <w:right w:val="none" w:sz="0" w:space="0" w:color="auto"/>
      </w:divBdr>
      <w:divsChild>
        <w:div w:id="466899527">
          <w:marLeft w:val="0"/>
          <w:marRight w:val="0"/>
          <w:marTop w:val="0"/>
          <w:marBottom w:val="0"/>
          <w:divBdr>
            <w:top w:val="none" w:sz="0" w:space="0" w:color="auto"/>
            <w:left w:val="none" w:sz="0" w:space="0" w:color="auto"/>
            <w:bottom w:val="none" w:sz="0" w:space="0" w:color="auto"/>
            <w:right w:val="none" w:sz="0" w:space="0" w:color="auto"/>
          </w:divBdr>
          <w:divsChild>
            <w:div w:id="201787783">
              <w:marLeft w:val="0"/>
              <w:marRight w:val="0"/>
              <w:marTop w:val="0"/>
              <w:marBottom w:val="0"/>
              <w:divBdr>
                <w:top w:val="none" w:sz="0" w:space="0" w:color="auto"/>
                <w:left w:val="none" w:sz="0" w:space="0" w:color="auto"/>
                <w:bottom w:val="none" w:sz="0" w:space="0" w:color="auto"/>
                <w:right w:val="none" w:sz="0" w:space="0" w:color="auto"/>
              </w:divBdr>
              <w:divsChild>
                <w:div w:id="193779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69229">
          <w:marLeft w:val="0"/>
          <w:marRight w:val="0"/>
          <w:marTop w:val="0"/>
          <w:marBottom w:val="0"/>
          <w:divBdr>
            <w:top w:val="none" w:sz="0" w:space="0" w:color="auto"/>
            <w:left w:val="none" w:sz="0" w:space="0" w:color="auto"/>
            <w:bottom w:val="none" w:sz="0" w:space="0" w:color="auto"/>
            <w:right w:val="none" w:sz="0" w:space="0" w:color="auto"/>
          </w:divBdr>
          <w:divsChild>
            <w:div w:id="851996648">
              <w:marLeft w:val="0"/>
              <w:marRight w:val="0"/>
              <w:marTop w:val="0"/>
              <w:marBottom w:val="0"/>
              <w:divBdr>
                <w:top w:val="none" w:sz="0" w:space="0" w:color="auto"/>
                <w:left w:val="none" w:sz="0" w:space="0" w:color="auto"/>
                <w:bottom w:val="none" w:sz="0" w:space="0" w:color="auto"/>
                <w:right w:val="none" w:sz="0" w:space="0" w:color="auto"/>
              </w:divBdr>
              <w:divsChild>
                <w:div w:id="919369157">
                  <w:marLeft w:val="0"/>
                  <w:marRight w:val="0"/>
                  <w:marTop w:val="0"/>
                  <w:marBottom w:val="0"/>
                  <w:divBdr>
                    <w:top w:val="none" w:sz="0" w:space="0" w:color="auto"/>
                    <w:left w:val="none" w:sz="0" w:space="0" w:color="auto"/>
                    <w:bottom w:val="none" w:sz="0" w:space="0" w:color="auto"/>
                    <w:right w:val="none" w:sz="0" w:space="0" w:color="auto"/>
                  </w:divBdr>
                  <w:divsChild>
                    <w:div w:id="1536503172">
                      <w:marLeft w:val="0"/>
                      <w:marRight w:val="0"/>
                      <w:marTop w:val="0"/>
                      <w:marBottom w:val="0"/>
                      <w:divBdr>
                        <w:top w:val="none" w:sz="0" w:space="0" w:color="auto"/>
                        <w:left w:val="none" w:sz="0" w:space="0" w:color="auto"/>
                        <w:bottom w:val="none" w:sz="0" w:space="0" w:color="auto"/>
                        <w:right w:val="none" w:sz="0" w:space="0" w:color="auto"/>
                      </w:divBdr>
                      <w:divsChild>
                        <w:div w:id="94103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855458">
          <w:marLeft w:val="0"/>
          <w:marRight w:val="0"/>
          <w:marTop w:val="0"/>
          <w:marBottom w:val="0"/>
          <w:divBdr>
            <w:top w:val="none" w:sz="0" w:space="0" w:color="auto"/>
            <w:left w:val="none" w:sz="0" w:space="0" w:color="auto"/>
            <w:bottom w:val="none" w:sz="0" w:space="0" w:color="auto"/>
            <w:right w:val="none" w:sz="0" w:space="0" w:color="auto"/>
          </w:divBdr>
          <w:divsChild>
            <w:div w:id="276379357">
              <w:marLeft w:val="0"/>
              <w:marRight w:val="0"/>
              <w:marTop w:val="0"/>
              <w:marBottom w:val="0"/>
              <w:divBdr>
                <w:top w:val="none" w:sz="0" w:space="0" w:color="auto"/>
                <w:left w:val="none" w:sz="0" w:space="0" w:color="auto"/>
                <w:bottom w:val="none" w:sz="0" w:space="0" w:color="auto"/>
                <w:right w:val="none" w:sz="0" w:space="0" w:color="auto"/>
              </w:divBdr>
              <w:divsChild>
                <w:div w:id="184346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142589">
          <w:marLeft w:val="0"/>
          <w:marRight w:val="0"/>
          <w:marTop w:val="0"/>
          <w:marBottom w:val="0"/>
          <w:divBdr>
            <w:top w:val="none" w:sz="0" w:space="0" w:color="auto"/>
            <w:left w:val="none" w:sz="0" w:space="0" w:color="auto"/>
            <w:bottom w:val="none" w:sz="0" w:space="0" w:color="auto"/>
            <w:right w:val="none" w:sz="0" w:space="0" w:color="auto"/>
          </w:divBdr>
          <w:divsChild>
            <w:div w:id="1600873915">
              <w:marLeft w:val="0"/>
              <w:marRight w:val="0"/>
              <w:marTop w:val="0"/>
              <w:marBottom w:val="0"/>
              <w:divBdr>
                <w:top w:val="none" w:sz="0" w:space="0" w:color="auto"/>
                <w:left w:val="none" w:sz="0" w:space="0" w:color="auto"/>
                <w:bottom w:val="none" w:sz="0" w:space="0" w:color="auto"/>
                <w:right w:val="none" w:sz="0" w:space="0" w:color="auto"/>
              </w:divBdr>
              <w:divsChild>
                <w:div w:id="1852911959">
                  <w:marLeft w:val="0"/>
                  <w:marRight w:val="0"/>
                  <w:marTop w:val="0"/>
                  <w:marBottom w:val="0"/>
                  <w:divBdr>
                    <w:top w:val="none" w:sz="0" w:space="0" w:color="auto"/>
                    <w:left w:val="none" w:sz="0" w:space="0" w:color="auto"/>
                    <w:bottom w:val="none" w:sz="0" w:space="0" w:color="auto"/>
                    <w:right w:val="none" w:sz="0" w:space="0" w:color="auto"/>
                  </w:divBdr>
                  <w:divsChild>
                    <w:div w:id="1921132940">
                      <w:marLeft w:val="0"/>
                      <w:marRight w:val="0"/>
                      <w:marTop w:val="0"/>
                      <w:marBottom w:val="0"/>
                      <w:divBdr>
                        <w:top w:val="none" w:sz="0" w:space="0" w:color="auto"/>
                        <w:left w:val="none" w:sz="0" w:space="0" w:color="auto"/>
                        <w:bottom w:val="none" w:sz="0" w:space="0" w:color="auto"/>
                        <w:right w:val="none" w:sz="0" w:space="0" w:color="auto"/>
                      </w:divBdr>
                      <w:divsChild>
                        <w:div w:id="52031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956854">
          <w:marLeft w:val="0"/>
          <w:marRight w:val="0"/>
          <w:marTop w:val="0"/>
          <w:marBottom w:val="0"/>
          <w:divBdr>
            <w:top w:val="none" w:sz="0" w:space="0" w:color="auto"/>
            <w:left w:val="none" w:sz="0" w:space="0" w:color="auto"/>
            <w:bottom w:val="none" w:sz="0" w:space="0" w:color="auto"/>
            <w:right w:val="none" w:sz="0" w:space="0" w:color="auto"/>
          </w:divBdr>
          <w:divsChild>
            <w:div w:id="244072455">
              <w:marLeft w:val="0"/>
              <w:marRight w:val="0"/>
              <w:marTop w:val="0"/>
              <w:marBottom w:val="0"/>
              <w:divBdr>
                <w:top w:val="none" w:sz="0" w:space="0" w:color="auto"/>
                <w:left w:val="none" w:sz="0" w:space="0" w:color="auto"/>
                <w:bottom w:val="none" w:sz="0" w:space="0" w:color="auto"/>
                <w:right w:val="none" w:sz="0" w:space="0" w:color="auto"/>
              </w:divBdr>
              <w:divsChild>
                <w:div w:id="1616015562">
                  <w:marLeft w:val="0"/>
                  <w:marRight w:val="0"/>
                  <w:marTop w:val="0"/>
                  <w:marBottom w:val="0"/>
                  <w:divBdr>
                    <w:top w:val="none" w:sz="0" w:space="0" w:color="auto"/>
                    <w:left w:val="none" w:sz="0" w:space="0" w:color="auto"/>
                    <w:bottom w:val="none" w:sz="0" w:space="0" w:color="auto"/>
                    <w:right w:val="none" w:sz="0" w:space="0" w:color="auto"/>
                  </w:divBdr>
                  <w:divsChild>
                    <w:div w:id="318004269">
                      <w:marLeft w:val="0"/>
                      <w:marRight w:val="0"/>
                      <w:marTop w:val="0"/>
                      <w:marBottom w:val="0"/>
                      <w:divBdr>
                        <w:top w:val="none" w:sz="0" w:space="0" w:color="auto"/>
                        <w:left w:val="none" w:sz="0" w:space="0" w:color="auto"/>
                        <w:bottom w:val="none" w:sz="0" w:space="0" w:color="auto"/>
                        <w:right w:val="none" w:sz="0" w:space="0" w:color="auto"/>
                      </w:divBdr>
                      <w:divsChild>
                        <w:div w:id="177848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8626794">
          <w:marLeft w:val="0"/>
          <w:marRight w:val="0"/>
          <w:marTop w:val="0"/>
          <w:marBottom w:val="0"/>
          <w:divBdr>
            <w:top w:val="none" w:sz="0" w:space="0" w:color="auto"/>
            <w:left w:val="none" w:sz="0" w:space="0" w:color="auto"/>
            <w:bottom w:val="none" w:sz="0" w:space="0" w:color="auto"/>
            <w:right w:val="none" w:sz="0" w:space="0" w:color="auto"/>
          </w:divBdr>
          <w:divsChild>
            <w:div w:id="631787655">
              <w:marLeft w:val="0"/>
              <w:marRight w:val="0"/>
              <w:marTop w:val="0"/>
              <w:marBottom w:val="0"/>
              <w:divBdr>
                <w:top w:val="none" w:sz="0" w:space="0" w:color="auto"/>
                <w:left w:val="none" w:sz="0" w:space="0" w:color="auto"/>
                <w:bottom w:val="none" w:sz="0" w:space="0" w:color="auto"/>
                <w:right w:val="none" w:sz="0" w:space="0" w:color="auto"/>
              </w:divBdr>
              <w:divsChild>
                <w:div w:id="2146388154">
                  <w:marLeft w:val="0"/>
                  <w:marRight w:val="0"/>
                  <w:marTop w:val="0"/>
                  <w:marBottom w:val="0"/>
                  <w:divBdr>
                    <w:top w:val="none" w:sz="0" w:space="0" w:color="auto"/>
                    <w:left w:val="none" w:sz="0" w:space="0" w:color="auto"/>
                    <w:bottom w:val="none" w:sz="0" w:space="0" w:color="auto"/>
                    <w:right w:val="none" w:sz="0" w:space="0" w:color="auto"/>
                  </w:divBdr>
                  <w:divsChild>
                    <w:div w:id="47996951">
                      <w:marLeft w:val="0"/>
                      <w:marRight w:val="0"/>
                      <w:marTop w:val="0"/>
                      <w:marBottom w:val="0"/>
                      <w:divBdr>
                        <w:top w:val="none" w:sz="0" w:space="0" w:color="auto"/>
                        <w:left w:val="none" w:sz="0" w:space="0" w:color="auto"/>
                        <w:bottom w:val="none" w:sz="0" w:space="0" w:color="auto"/>
                        <w:right w:val="none" w:sz="0" w:space="0" w:color="auto"/>
                      </w:divBdr>
                      <w:divsChild>
                        <w:div w:id="13121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547274">
          <w:marLeft w:val="0"/>
          <w:marRight w:val="0"/>
          <w:marTop w:val="0"/>
          <w:marBottom w:val="0"/>
          <w:divBdr>
            <w:top w:val="none" w:sz="0" w:space="0" w:color="auto"/>
            <w:left w:val="none" w:sz="0" w:space="0" w:color="auto"/>
            <w:bottom w:val="none" w:sz="0" w:space="0" w:color="auto"/>
            <w:right w:val="none" w:sz="0" w:space="0" w:color="auto"/>
          </w:divBdr>
          <w:divsChild>
            <w:div w:id="1364864126">
              <w:marLeft w:val="0"/>
              <w:marRight w:val="0"/>
              <w:marTop w:val="0"/>
              <w:marBottom w:val="0"/>
              <w:divBdr>
                <w:top w:val="none" w:sz="0" w:space="0" w:color="auto"/>
                <w:left w:val="none" w:sz="0" w:space="0" w:color="auto"/>
                <w:bottom w:val="none" w:sz="0" w:space="0" w:color="auto"/>
                <w:right w:val="none" w:sz="0" w:space="0" w:color="auto"/>
              </w:divBdr>
              <w:divsChild>
                <w:div w:id="1004627991">
                  <w:marLeft w:val="0"/>
                  <w:marRight w:val="0"/>
                  <w:marTop w:val="0"/>
                  <w:marBottom w:val="0"/>
                  <w:divBdr>
                    <w:top w:val="none" w:sz="0" w:space="0" w:color="auto"/>
                    <w:left w:val="none" w:sz="0" w:space="0" w:color="auto"/>
                    <w:bottom w:val="none" w:sz="0" w:space="0" w:color="auto"/>
                    <w:right w:val="none" w:sz="0" w:space="0" w:color="auto"/>
                  </w:divBdr>
                  <w:divsChild>
                    <w:div w:id="798382378">
                      <w:marLeft w:val="0"/>
                      <w:marRight w:val="0"/>
                      <w:marTop w:val="0"/>
                      <w:marBottom w:val="0"/>
                      <w:divBdr>
                        <w:top w:val="none" w:sz="0" w:space="0" w:color="auto"/>
                        <w:left w:val="none" w:sz="0" w:space="0" w:color="auto"/>
                        <w:bottom w:val="none" w:sz="0" w:space="0" w:color="auto"/>
                        <w:right w:val="none" w:sz="0" w:space="0" w:color="auto"/>
                      </w:divBdr>
                      <w:divsChild>
                        <w:div w:id="58098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7973443">
          <w:marLeft w:val="0"/>
          <w:marRight w:val="0"/>
          <w:marTop w:val="0"/>
          <w:marBottom w:val="0"/>
          <w:divBdr>
            <w:top w:val="none" w:sz="0" w:space="0" w:color="auto"/>
            <w:left w:val="none" w:sz="0" w:space="0" w:color="auto"/>
            <w:bottom w:val="none" w:sz="0" w:space="0" w:color="auto"/>
            <w:right w:val="none" w:sz="0" w:space="0" w:color="auto"/>
          </w:divBdr>
          <w:divsChild>
            <w:div w:id="185754665">
              <w:marLeft w:val="0"/>
              <w:marRight w:val="0"/>
              <w:marTop w:val="0"/>
              <w:marBottom w:val="0"/>
              <w:divBdr>
                <w:top w:val="none" w:sz="0" w:space="0" w:color="auto"/>
                <w:left w:val="none" w:sz="0" w:space="0" w:color="auto"/>
                <w:bottom w:val="none" w:sz="0" w:space="0" w:color="auto"/>
                <w:right w:val="none" w:sz="0" w:space="0" w:color="auto"/>
              </w:divBdr>
              <w:divsChild>
                <w:div w:id="547183262">
                  <w:marLeft w:val="0"/>
                  <w:marRight w:val="0"/>
                  <w:marTop w:val="0"/>
                  <w:marBottom w:val="0"/>
                  <w:divBdr>
                    <w:top w:val="none" w:sz="0" w:space="0" w:color="auto"/>
                    <w:left w:val="none" w:sz="0" w:space="0" w:color="auto"/>
                    <w:bottom w:val="none" w:sz="0" w:space="0" w:color="auto"/>
                    <w:right w:val="none" w:sz="0" w:space="0" w:color="auto"/>
                  </w:divBdr>
                  <w:divsChild>
                    <w:div w:id="646740254">
                      <w:marLeft w:val="0"/>
                      <w:marRight w:val="0"/>
                      <w:marTop w:val="0"/>
                      <w:marBottom w:val="0"/>
                      <w:divBdr>
                        <w:top w:val="none" w:sz="0" w:space="0" w:color="auto"/>
                        <w:left w:val="none" w:sz="0" w:space="0" w:color="auto"/>
                        <w:bottom w:val="none" w:sz="0" w:space="0" w:color="auto"/>
                        <w:right w:val="none" w:sz="0" w:space="0" w:color="auto"/>
                      </w:divBdr>
                      <w:divsChild>
                        <w:div w:id="129964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253926">
          <w:marLeft w:val="0"/>
          <w:marRight w:val="0"/>
          <w:marTop w:val="0"/>
          <w:marBottom w:val="0"/>
          <w:divBdr>
            <w:top w:val="none" w:sz="0" w:space="0" w:color="auto"/>
            <w:left w:val="none" w:sz="0" w:space="0" w:color="auto"/>
            <w:bottom w:val="none" w:sz="0" w:space="0" w:color="auto"/>
            <w:right w:val="none" w:sz="0" w:space="0" w:color="auto"/>
          </w:divBdr>
          <w:divsChild>
            <w:div w:id="1901090611">
              <w:marLeft w:val="0"/>
              <w:marRight w:val="0"/>
              <w:marTop w:val="0"/>
              <w:marBottom w:val="0"/>
              <w:divBdr>
                <w:top w:val="none" w:sz="0" w:space="0" w:color="auto"/>
                <w:left w:val="none" w:sz="0" w:space="0" w:color="auto"/>
                <w:bottom w:val="none" w:sz="0" w:space="0" w:color="auto"/>
                <w:right w:val="none" w:sz="0" w:space="0" w:color="auto"/>
              </w:divBdr>
              <w:divsChild>
                <w:div w:id="1348674869">
                  <w:marLeft w:val="0"/>
                  <w:marRight w:val="0"/>
                  <w:marTop w:val="0"/>
                  <w:marBottom w:val="0"/>
                  <w:divBdr>
                    <w:top w:val="none" w:sz="0" w:space="0" w:color="auto"/>
                    <w:left w:val="none" w:sz="0" w:space="0" w:color="auto"/>
                    <w:bottom w:val="none" w:sz="0" w:space="0" w:color="auto"/>
                    <w:right w:val="none" w:sz="0" w:space="0" w:color="auto"/>
                  </w:divBdr>
                  <w:divsChild>
                    <w:div w:id="884566826">
                      <w:marLeft w:val="0"/>
                      <w:marRight w:val="0"/>
                      <w:marTop w:val="0"/>
                      <w:marBottom w:val="0"/>
                      <w:divBdr>
                        <w:top w:val="none" w:sz="0" w:space="0" w:color="auto"/>
                        <w:left w:val="none" w:sz="0" w:space="0" w:color="auto"/>
                        <w:bottom w:val="none" w:sz="0" w:space="0" w:color="auto"/>
                        <w:right w:val="none" w:sz="0" w:space="0" w:color="auto"/>
                      </w:divBdr>
                      <w:divsChild>
                        <w:div w:id="48139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5733804">
          <w:marLeft w:val="0"/>
          <w:marRight w:val="0"/>
          <w:marTop w:val="0"/>
          <w:marBottom w:val="0"/>
          <w:divBdr>
            <w:top w:val="none" w:sz="0" w:space="0" w:color="auto"/>
            <w:left w:val="none" w:sz="0" w:space="0" w:color="auto"/>
            <w:bottom w:val="none" w:sz="0" w:space="0" w:color="auto"/>
            <w:right w:val="none" w:sz="0" w:space="0" w:color="auto"/>
          </w:divBdr>
          <w:divsChild>
            <w:div w:id="986477877">
              <w:marLeft w:val="0"/>
              <w:marRight w:val="0"/>
              <w:marTop w:val="0"/>
              <w:marBottom w:val="0"/>
              <w:divBdr>
                <w:top w:val="none" w:sz="0" w:space="0" w:color="auto"/>
                <w:left w:val="none" w:sz="0" w:space="0" w:color="auto"/>
                <w:bottom w:val="none" w:sz="0" w:space="0" w:color="auto"/>
                <w:right w:val="none" w:sz="0" w:space="0" w:color="auto"/>
              </w:divBdr>
              <w:divsChild>
                <w:div w:id="89235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195679">
      <w:bodyDiv w:val="1"/>
      <w:marLeft w:val="0"/>
      <w:marRight w:val="0"/>
      <w:marTop w:val="0"/>
      <w:marBottom w:val="0"/>
      <w:divBdr>
        <w:top w:val="none" w:sz="0" w:space="0" w:color="auto"/>
        <w:left w:val="none" w:sz="0" w:space="0" w:color="auto"/>
        <w:bottom w:val="none" w:sz="0" w:space="0" w:color="auto"/>
        <w:right w:val="none" w:sz="0" w:space="0" w:color="auto"/>
      </w:divBdr>
    </w:div>
    <w:div w:id="1647005539">
      <w:bodyDiv w:val="1"/>
      <w:marLeft w:val="0"/>
      <w:marRight w:val="0"/>
      <w:marTop w:val="0"/>
      <w:marBottom w:val="0"/>
      <w:divBdr>
        <w:top w:val="none" w:sz="0" w:space="0" w:color="auto"/>
        <w:left w:val="none" w:sz="0" w:space="0" w:color="auto"/>
        <w:bottom w:val="none" w:sz="0" w:space="0" w:color="auto"/>
        <w:right w:val="none" w:sz="0" w:space="0" w:color="auto"/>
      </w:divBdr>
    </w:div>
    <w:div w:id="1647395268">
      <w:bodyDiv w:val="1"/>
      <w:marLeft w:val="0"/>
      <w:marRight w:val="0"/>
      <w:marTop w:val="0"/>
      <w:marBottom w:val="0"/>
      <w:divBdr>
        <w:top w:val="none" w:sz="0" w:space="0" w:color="auto"/>
        <w:left w:val="none" w:sz="0" w:space="0" w:color="auto"/>
        <w:bottom w:val="none" w:sz="0" w:space="0" w:color="auto"/>
        <w:right w:val="none" w:sz="0" w:space="0" w:color="auto"/>
      </w:divBdr>
    </w:div>
    <w:div w:id="1649046066">
      <w:bodyDiv w:val="1"/>
      <w:marLeft w:val="0"/>
      <w:marRight w:val="0"/>
      <w:marTop w:val="0"/>
      <w:marBottom w:val="0"/>
      <w:divBdr>
        <w:top w:val="none" w:sz="0" w:space="0" w:color="auto"/>
        <w:left w:val="none" w:sz="0" w:space="0" w:color="auto"/>
        <w:bottom w:val="none" w:sz="0" w:space="0" w:color="auto"/>
        <w:right w:val="none" w:sz="0" w:space="0" w:color="auto"/>
      </w:divBdr>
    </w:div>
    <w:div w:id="1649240532">
      <w:bodyDiv w:val="1"/>
      <w:marLeft w:val="0"/>
      <w:marRight w:val="0"/>
      <w:marTop w:val="0"/>
      <w:marBottom w:val="0"/>
      <w:divBdr>
        <w:top w:val="none" w:sz="0" w:space="0" w:color="auto"/>
        <w:left w:val="none" w:sz="0" w:space="0" w:color="auto"/>
        <w:bottom w:val="none" w:sz="0" w:space="0" w:color="auto"/>
        <w:right w:val="none" w:sz="0" w:space="0" w:color="auto"/>
      </w:divBdr>
    </w:div>
    <w:div w:id="1653677244">
      <w:bodyDiv w:val="1"/>
      <w:marLeft w:val="0"/>
      <w:marRight w:val="0"/>
      <w:marTop w:val="0"/>
      <w:marBottom w:val="0"/>
      <w:divBdr>
        <w:top w:val="none" w:sz="0" w:space="0" w:color="auto"/>
        <w:left w:val="none" w:sz="0" w:space="0" w:color="auto"/>
        <w:bottom w:val="none" w:sz="0" w:space="0" w:color="auto"/>
        <w:right w:val="none" w:sz="0" w:space="0" w:color="auto"/>
      </w:divBdr>
      <w:divsChild>
        <w:div w:id="723404427">
          <w:marLeft w:val="0"/>
          <w:marRight w:val="0"/>
          <w:marTop w:val="0"/>
          <w:marBottom w:val="0"/>
          <w:divBdr>
            <w:top w:val="none" w:sz="0" w:space="0" w:color="auto"/>
            <w:left w:val="none" w:sz="0" w:space="0" w:color="auto"/>
            <w:bottom w:val="none" w:sz="0" w:space="0" w:color="auto"/>
            <w:right w:val="none" w:sz="0" w:space="0" w:color="auto"/>
          </w:divBdr>
        </w:div>
      </w:divsChild>
    </w:div>
    <w:div w:id="1653867719">
      <w:bodyDiv w:val="1"/>
      <w:marLeft w:val="0"/>
      <w:marRight w:val="0"/>
      <w:marTop w:val="0"/>
      <w:marBottom w:val="0"/>
      <w:divBdr>
        <w:top w:val="none" w:sz="0" w:space="0" w:color="auto"/>
        <w:left w:val="none" w:sz="0" w:space="0" w:color="auto"/>
        <w:bottom w:val="none" w:sz="0" w:space="0" w:color="auto"/>
        <w:right w:val="none" w:sz="0" w:space="0" w:color="auto"/>
      </w:divBdr>
    </w:div>
    <w:div w:id="1655184298">
      <w:bodyDiv w:val="1"/>
      <w:marLeft w:val="0"/>
      <w:marRight w:val="0"/>
      <w:marTop w:val="0"/>
      <w:marBottom w:val="0"/>
      <w:divBdr>
        <w:top w:val="none" w:sz="0" w:space="0" w:color="auto"/>
        <w:left w:val="none" w:sz="0" w:space="0" w:color="auto"/>
        <w:bottom w:val="none" w:sz="0" w:space="0" w:color="auto"/>
        <w:right w:val="none" w:sz="0" w:space="0" w:color="auto"/>
      </w:divBdr>
    </w:div>
    <w:div w:id="1655376841">
      <w:bodyDiv w:val="1"/>
      <w:marLeft w:val="0"/>
      <w:marRight w:val="0"/>
      <w:marTop w:val="0"/>
      <w:marBottom w:val="0"/>
      <w:divBdr>
        <w:top w:val="none" w:sz="0" w:space="0" w:color="auto"/>
        <w:left w:val="none" w:sz="0" w:space="0" w:color="auto"/>
        <w:bottom w:val="none" w:sz="0" w:space="0" w:color="auto"/>
        <w:right w:val="none" w:sz="0" w:space="0" w:color="auto"/>
      </w:divBdr>
    </w:div>
    <w:div w:id="1657563044">
      <w:bodyDiv w:val="1"/>
      <w:marLeft w:val="0"/>
      <w:marRight w:val="0"/>
      <w:marTop w:val="0"/>
      <w:marBottom w:val="0"/>
      <w:divBdr>
        <w:top w:val="none" w:sz="0" w:space="0" w:color="auto"/>
        <w:left w:val="none" w:sz="0" w:space="0" w:color="auto"/>
        <w:bottom w:val="none" w:sz="0" w:space="0" w:color="auto"/>
        <w:right w:val="none" w:sz="0" w:space="0" w:color="auto"/>
      </w:divBdr>
    </w:div>
    <w:div w:id="1657608568">
      <w:bodyDiv w:val="1"/>
      <w:marLeft w:val="0"/>
      <w:marRight w:val="0"/>
      <w:marTop w:val="0"/>
      <w:marBottom w:val="0"/>
      <w:divBdr>
        <w:top w:val="none" w:sz="0" w:space="0" w:color="auto"/>
        <w:left w:val="none" w:sz="0" w:space="0" w:color="auto"/>
        <w:bottom w:val="none" w:sz="0" w:space="0" w:color="auto"/>
        <w:right w:val="none" w:sz="0" w:space="0" w:color="auto"/>
      </w:divBdr>
    </w:div>
    <w:div w:id="1661157633">
      <w:bodyDiv w:val="1"/>
      <w:marLeft w:val="0"/>
      <w:marRight w:val="0"/>
      <w:marTop w:val="0"/>
      <w:marBottom w:val="0"/>
      <w:divBdr>
        <w:top w:val="none" w:sz="0" w:space="0" w:color="auto"/>
        <w:left w:val="none" w:sz="0" w:space="0" w:color="auto"/>
        <w:bottom w:val="none" w:sz="0" w:space="0" w:color="auto"/>
        <w:right w:val="none" w:sz="0" w:space="0" w:color="auto"/>
      </w:divBdr>
    </w:div>
    <w:div w:id="1662931592">
      <w:bodyDiv w:val="1"/>
      <w:marLeft w:val="0"/>
      <w:marRight w:val="0"/>
      <w:marTop w:val="0"/>
      <w:marBottom w:val="0"/>
      <w:divBdr>
        <w:top w:val="none" w:sz="0" w:space="0" w:color="auto"/>
        <w:left w:val="none" w:sz="0" w:space="0" w:color="auto"/>
        <w:bottom w:val="none" w:sz="0" w:space="0" w:color="auto"/>
        <w:right w:val="none" w:sz="0" w:space="0" w:color="auto"/>
      </w:divBdr>
    </w:div>
    <w:div w:id="1665620460">
      <w:bodyDiv w:val="1"/>
      <w:marLeft w:val="0"/>
      <w:marRight w:val="0"/>
      <w:marTop w:val="0"/>
      <w:marBottom w:val="0"/>
      <w:divBdr>
        <w:top w:val="none" w:sz="0" w:space="0" w:color="auto"/>
        <w:left w:val="none" w:sz="0" w:space="0" w:color="auto"/>
        <w:bottom w:val="none" w:sz="0" w:space="0" w:color="auto"/>
        <w:right w:val="none" w:sz="0" w:space="0" w:color="auto"/>
      </w:divBdr>
    </w:div>
    <w:div w:id="1665938868">
      <w:bodyDiv w:val="1"/>
      <w:marLeft w:val="0"/>
      <w:marRight w:val="0"/>
      <w:marTop w:val="0"/>
      <w:marBottom w:val="0"/>
      <w:divBdr>
        <w:top w:val="none" w:sz="0" w:space="0" w:color="auto"/>
        <w:left w:val="none" w:sz="0" w:space="0" w:color="auto"/>
        <w:bottom w:val="none" w:sz="0" w:space="0" w:color="auto"/>
        <w:right w:val="none" w:sz="0" w:space="0" w:color="auto"/>
      </w:divBdr>
    </w:div>
    <w:div w:id="1667053092">
      <w:bodyDiv w:val="1"/>
      <w:marLeft w:val="0"/>
      <w:marRight w:val="0"/>
      <w:marTop w:val="0"/>
      <w:marBottom w:val="0"/>
      <w:divBdr>
        <w:top w:val="none" w:sz="0" w:space="0" w:color="auto"/>
        <w:left w:val="none" w:sz="0" w:space="0" w:color="auto"/>
        <w:bottom w:val="none" w:sz="0" w:space="0" w:color="auto"/>
        <w:right w:val="none" w:sz="0" w:space="0" w:color="auto"/>
      </w:divBdr>
    </w:div>
    <w:div w:id="1667441578">
      <w:bodyDiv w:val="1"/>
      <w:marLeft w:val="0"/>
      <w:marRight w:val="0"/>
      <w:marTop w:val="0"/>
      <w:marBottom w:val="0"/>
      <w:divBdr>
        <w:top w:val="none" w:sz="0" w:space="0" w:color="auto"/>
        <w:left w:val="none" w:sz="0" w:space="0" w:color="auto"/>
        <w:bottom w:val="none" w:sz="0" w:space="0" w:color="auto"/>
        <w:right w:val="none" w:sz="0" w:space="0" w:color="auto"/>
      </w:divBdr>
    </w:div>
    <w:div w:id="1672640723">
      <w:bodyDiv w:val="1"/>
      <w:marLeft w:val="0"/>
      <w:marRight w:val="0"/>
      <w:marTop w:val="0"/>
      <w:marBottom w:val="0"/>
      <w:divBdr>
        <w:top w:val="none" w:sz="0" w:space="0" w:color="auto"/>
        <w:left w:val="none" w:sz="0" w:space="0" w:color="auto"/>
        <w:bottom w:val="none" w:sz="0" w:space="0" w:color="auto"/>
        <w:right w:val="none" w:sz="0" w:space="0" w:color="auto"/>
      </w:divBdr>
    </w:div>
    <w:div w:id="1673291517">
      <w:bodyDiv w:val="1"/>
      <w:marLeft w:val="0"/>
      <w:marRight w:val="0"/>
      <w:marTop w:val="0"/>
      <w:marBottom w:val="0"/>
      <w:divBdr>
        <w:top w:val="none" w:sz="0" w:space="0" w:color="auto"/>
        <w:left w:val="none" w:sz="0" w:space="0" w:color="auto"/>
        <w:bottom w:val="none" w:sz="0" w:space="0" w:color="auto"/>
        <w:right w:val="none" w:sz="0" w:space="0" w:color="auto"/>
      </w:divBdr>
      <w:divsChild>
        <w:div w:id="1580747621">
          <w:marLeft w:val="0"/>
          <w:marRight w:val="0"/>
          <w:marTop w:val="0"/>
          <w:marBottom w:val="0"/>
          <w:divBdr>
            <w:top w:val="none" w:sz="0" w:space="0" w:color="auto"/>
            <w:left w:val="none" w:sz="0" w:space="0" w:color="auto"/>
            <w:bottom w:val="none" w:sz="0" w:space="0" w:color="auto"/>
            <w:right w:val="none" w:sz="0" w:space="0" w:color="auto"/>
          </w:divBdr>
        </w:div>
        <w:div w:id="2110542561">
          <w:marLeft w:val="0"/>
          <w:marRight w:val="0"/>
          <w:marTop w:val="0"/>
          <w:marBottom w:val="0"/>
          <w:divBdr>
            <w:top w:val="none" w:sz="0" w:space="0" w:color="auto"/>
            <w:left w:val="none" w:sz="0" w:space="0" w:color="auto"/>
            <w:bottom w:val="none" w:sz="0" w:space="0" w:color="auto"/>
            <w:right w:val="none" w:sz="0" w:space="0" w:color="auto"/>
          </w:divBdr>
        </w:div>
        <w:div w:id="1032144641">
          <w:marLeft w:val="0"/>
          <w:marRight w:val="0"/>
          <w:marTop w:val="0"/>
          <w:marBottom w:val="0"/>
          <w:divBdr>
            <w:top w:val="none" w:sz="0" w:space="0" w:color="auto"/>
            <w:left w:val="none" w:sz="0" w:space="0" w:color="auto"/>
            <w:bottom w:val="none" w:sz="0" w:space="0" w:color="auto"/>
            <w:right w:val="none" w:sz="0" w:space="0" w:color="auto"/>
          </w:divBdr>
          <w:divsChild>
            <w:div w:id="1041589807">
              <w:marLeft w:val="0"/>
              <w:marRight w:val="0"/>
              <w:marTop w:val="0"/>
              <w:marBottom w:val="0"/>
              <w:divBdr>
                <w:top w:val="none" w:sz="0" w:space="0" w:color="auto"/>
                <w:left w:val="none" w:sz="0" w:space="0" w:color="auto"/>
                <w:bottom w:val="none" w:sz="0" w:space="0" w:color="auto"/>
                <w:right w:val="none" w:sz="0" w:space="0" w:color="auto"/>
              </w:divBdr>
              <w:divsChild>
                <w:div w:id="1028332087">
                  <w:marLeft w:val="0"/>
                  <w:marRight w:val="0"/>
                  <w:marTop w:val="0"/>
                  <w:marBottom w:val="0"/>
                  <w:divBdr>
                    <w:top w:val="none" w:sz="0" w:space="0" w:color="auto"/>
                    <w:left w:val="none" w:sz="0" w:space="0" w:color="auto"/>
                    <w:bottom w:val="none" w:sz="0" w:space="0" w:color="auto"/>
                    <w:right w:val="none" w:sz="0" w:space="0" w:color="auto"/>
                  </w:divBdr>
                  <w:divsChild>
                    <w:div w:id="1541740417">
                      <w:marLeft w:val="0"/>
                      <w:marRight w:val="0"/>
                      <w:marTop w:val="0"/>
                      <w:marBottom w:val="0"/>
                      <w:divBdr>
                        <w:top w:val="none" w:sz="0" w:space="0" w:color="auto"/>
                        <w:left w:val="none" w:sz="0" w:space="0" w:color="auto"/>
                        <w:bottom w:val="none" w:sz="0" w:space="0" w:color="auto"/>
                        <w:right w:val="none" w:sz="0" w:space="0" w:color="auto"/>
                      </w:divBdr>
                      <w:divsChild>
                        <w:div w:id="170709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36433">
          <w:marLeft w:val="0"/>
          <w:marRight w:val="0"/>
          <w:marTop w:val="0"/>
          <w:marBottom w:val="0"/>
          <w:divBdr>
            <w:top w:val="none" w:sz="0" w:space="0" w:color="auto"/>
            <w:left w:val="none" w:sz="0" w:space="0" w:color="auto"/>
            <w:bottom w:val="none" w:sz="0" w:space="0" w:color="auto"/>
            <w:right w:val="none" w:sz="0" w:space="0" w:color="auto"/>
          </w:divBdr>
          <w:divsChild>
            <w:div w:id="1621454732">
              <w:marLeft w:val="0"/>
              <w:marRight w:val="0"/>
              <w:marTop w:val="0"/>
              <w:marBottom w:val="0"/>
              <w:divBdr>
                <w:top w:val="none" w:sz="0" w:space="0" w:color="auto"/>
                <w:left w:val="none" w:sz="0" w:space="0" w:color="auto"/>
                <w:bottom w:val="none" w:sz="0" w:space="0" w:color="auto"/>
                <w:right w:val="none" w:sz="0" w:space="0" w:color="auto"/>
              </w:divBdr>
              <w:divsChild>
                <w:div w:id="836919385">
                  <w:marLeft w:val="0"/>
                  <w:marRight w:val="0"/>
                  <w:marTop w:val="0"/>
                  <w:marBottom w:val="0"/>
                  <w:divBdr>
                    <w:top w:val="none" w:sz="0" w:space="0" w:color="auto"/>
                    <w:left w:val="none" w:sz="0" w:space="0" w:color="auto"/>
                    <w:bottom w:val="none" w:sz="0" w:space="0" w:color="auto"/>
                    <w:right w:val="none" w:sz="0" w:space="0" w:color="auto"/>
                  </w:divBdr>
                  <w:divsChild>
                    <w:div w:id="1427847193">
                      <w:marLeft w:val="0"/>
                      <w:marRight w:val="0"/>
                      <w:marTop w:val="0"/>
                      <w:marBottom w:val="0"/>
                      <w:divBdr>
                        <w:top w:val="none" w:sz="0" w:space="0" w:color="auto"/>
                        <w:left w:val="none" w:sz="0" w:space="0" w:color="auto"/>
                        <w:bottom w:val="none" w:sz="0" w:space="0" w:color="auto"/>
                        <w:right w:val="none" w:sz="0" w:space="0" w:color="auto"/>
                      </w:divBdr>
                      <w:divsChild>
                        <w:div w:id="160198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073902">
          <w:marLeft w:val="0"/>
          <w:marRight w:val="0"/>
          <w:marTop w:val="0"/>
          <w:marBottom w:val="0"/>
          <w:divBdr>
            <w:top w:val="none" w:sz="0" w:space="0" w:color="auto"/>
            <w:left w:val="none" w:sz="0" w:space="0" w:color="auto"/>
            <w:bottom w:val="none" w:sz="0" w:space="0" w:color="auto"/>
            <w:right w:val="none" w:sz="0" w:space="0" w:color="auto"/>
          </w:divBdr>
          <w:divsChild>
            <w:div w:id="1020935658">
              <w:marLeft w:val="0"/>
              <w:marRight w:val="0"/>
              <w:marTop w:val="0"/>
              <w:marBottom w:val="0"/>
              <w:divBdr>
                <w:top w:val="none" w:sz="0" w:space="0" w:color="auto"/>
                <w:left w:val="none" w:sz="0" w:space="0" w:color="auto"/>
                <w:bottom w:val="none" w:sz="0" w:space="0" w:color="auto"/>
                <w:right w:val="none" w:sz="0" w:space="0" w:color="auto"/>
              </w:divBdr>
              <w:divsChild>
                <w:div w:id="1086614093">
                  <w:marLeft w:val="0"/>
                  <w:marRight w:val="0"/>
                  <w:marTop w:val="0"/>
                  <w:marBottom w:val="0"/>
                  <w:divBdr>
                    <w:top w:val="none" w:sz="0" w:space="0" w:color="auto"/>
                    <w:left w:val="none" w:sz="0" w:space="0" w:color="auto"/>
                    <w:bottom w:val="none" w:sz="0" w:space="0" w:color="auto"/>
                    <w:right w:val="none" w:sz="0" w:space="0" w:color="auto"/>
                  </w:divBdr>
                  <w:divsChild>
                    <w:div w:id="331956644">
                      <w:marLeft w:val="0"/>
                      <w:marRight w:val="0"/>
                      <w:marTop w:val="0"/>
                      <w:marBottom w:val="0"/>
                      <w:divBdr>
                        <w:top w:val="none" w:sz="0" w:space="0" w:color="auto"/>
                        <w:left w:val="none" w:sz="0" w:space="0" w:color="auto"/>
                        <w:bottom w:val="none" w:sz="0" w:space="0" w:color="auto"/>
                        <w:right w:val="none" w:sz="0" w:space="0" w:color="auto"/>
                      </w:divBdr>
                      <w:divsChild>
                        <w:div w:id="134428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3800737">
      <w:bodyDiv w:val="1"/>
      <w:marLeft w:val="0"/>
      <w:marRight w:val="0"/>
      <w:marTop w:val="0"/>
      <w:marBottom w:val="0"/>
      <w:divBdr>
        <w:top w:val="none" w:sz="0" w:space="0" w:color="auto"/>
        <w:left w:val="none" w:sz="0" w:space="0" w:color="auto"/>
        <w:bottom w:val="none" w:sz="0" w:space="0" w:color="auto"/>
        <w:right w:val="none" w:sz="0" w:space="0" w:color="auto"/>
      </w:divBdr>
    </w:div>
    <w:div w:id="1674338856">
      <w:bodyDiv w:val="1"/>
      <w:marLeft w:val="0"/>
      <w:marRight w:val="0"/>
      <w:marTop w:val="0"/>
      <w:marBottom w:val="0"/>
      <w:divBdr>
        <w:top w:val="none" w:sz="0" w:space="0" w:color="auto"/>
        <w:left w:val="none" w:sz="0" w:space="0" w:color="auto"/>
        <w:bottom w:val="none" w:sz="0" w:space="0" w:color="auto"/>
        <w:right w:val="none" w:sz="0" w:space="0" w:color="auto"/>
      </w:divBdr>
    </w:div>
    <w:div w:id="1676152277">
      <w:bodyDiv w:val="1"/>
      <w:marLeft w:val="0"/>
      <w:marRight w:val="0"/>
      <w:marTop w:val="0"/>
      <w:marBottom w:val="0"/>
      <w:divBdr>
        <w:top w:val="none" w:sz="0" w:space="0" w:color="auto"/>
        <w:left w:val="none" w:sz="0" w:space="0" w:color="auto"/>
        <w:bottom w:val="none" w:sz="0" w:space="0" w:color="auto"/>
        <w:right w:val="none" w:sz="0" w:space="0" w:color="auto"/>
      </w:divBdr>
    </w:div>
    <w:div w:id="1680814339">
      <w:bodyDiv w:val="1"/>
      <w:marLeft w:val="0"/>
      <w:marRight w:val="0"/>
      <w:marTop w:val="0"/>
      <w:marBottom w:val="0"/>
      <w:divBdr>
        <w:top w:val="none" w:sz="0" w:space="0" w:color="auto"/>
        <w:left w:val="none" w:sz="0" w:space="0" w:color="auto"/>
        <w:bottom w:val="none" w:sz="0" w:space="0" w:color="auto"/>
        <w:right w:val="none" w:sz="0" w:space="0" w:color="auto"/>
      </w:divBdr>
    </w:div>
    <w:div w:id="1685399144">
      <w:bodyDiv w:val="1"/>
      <w:marLeft w:val="0"/>
      <w:marRight w:val="0"/>
      <w:marTop w:val="0"/>
      <w:marBottom w:val="0"/>
      <w:divBdr>
        <w:top w:val="none" w:sz="0" w:space="0" w:color="auto"/>
        <w:left w:val="none" w:sz="0" w:space="0" w:color="auto"/>
        <w:bottom w:val="none" w:sz="0" w:space="0" w:color="auto"/>
        <w:right w:val="none" w:sz="0" w:space="0" w:color="auto"/>
      </w:divBdr>
    </w:div>
    <w:div w:id="1689984011">
      <w:bodyDiv w:val="1"/>
      <w:marLeft w:val="0"/>
      <w:marRight w:val="0"/>
      <w:marTop w:val="0"/>
      <w:marBottom w:val="0"/>
      <w:divBdr>
        <w:top w:val="none" w:sz="0" w:space="0" w:color="auto"/>
        <w:left w:val="none" w:sz="0" w:space="0" w:color="auto"/>
        <w:bottom w:val="none" w:sz="0" w:space="0" w:color="auto"/>
        <w:right w:val="none" w:sz="0" w:space="0" w:color="auto"/>
      </w:divBdr>
    </w:div>
    <w:div w:id="1692684996">
      <w:bodyDiv w:val="1"/>
      <w:marLeft w:val="0"/>
      <w:marRight w:val="0"/>
      <w:marTop w:val="0"/>
      <w:marBottom w:val="0"/>
      <w:divBdr>
        <w:top w:val="none" w:sz="0" w:space="0" w:color="auto"/>
        <w:left w:val="none" w:sz="0" w:space="0" w:color="auto"/>
        <w:bottom w:val="none" w:sz="0" w:space="0" w:color="auto"/>
        <w:right w:val="none" w:sz="0" w:space="0" w:color="auto"/>
      </w:divBdr>
    </w:div>
    <w:div w:id="1696999689">
      <w:bodyDiv w:val="1"/>
      <w:marLeft w:val="0"/>
      <w:marRight w:val="0"/>
      <w:marTop w:val="0"/>
      <w:marBottom w:val="0"/>
      <w:divBdr>
        <w:top w:val="none" w:sz="0" w:space="0" w:color="auto"/>
        <w:left w:val="none" w:sz="0" w:space="0" w:color="auto"/>
        <w:bottom w:val="none" w:sz="0" w:space="0" w:color="auto"/>
        <w:right w:val="none" w:sz="0" w:space="0" w:color="auto"/>
      </w:divBdr>
      <w:divsChild>
        <w:div w:id="1528831345">
          <w:marLeft w:val="0"/>
          <w:marRight w:val="0"/>
          <w:marTop w:val="0"/>
          <w:marBottom w:val="0"/>
          <w:divBdr>
            <w:top w:val="none" w:sz="0" w:space="0" w:color="auto"/>
            <w:left w:val="none" w:sz="0" w:space="0" w:color="auto"/>
            <w:bottom w:val="none" w:sz="0" w:space="0" w:color="auto"/>
            <w:right w:val="none" w:sz="0" w:space="0" w:color="auto"/>
          </w:divBdr>
          <w:divsChild>
            <w:div w:id="1932539960">
              <w:marLeft w:val="0"/>
              <w:marRight w:val="0"/>
              <w:marTop w:val="0"/>
              <w:marBottom w:val="0"/>
              <w:divBdr>
                <w:top w:val="none" w:sz="0" w:space="0" w:color="auto"/>
                <w:left w:val="none" w:sz="0" w:space="0" w:color="auto"/>
                <w:bottom w:val="none" w:sz="0" w:space="0" w:color="auto"/>
                <w:right w:val="none" w:sz="0" w:space="0" w:color="auto"/>
              </w:divBdr>
              <w:divsChild>
                <w:div w:id="1856187558">
                  <w:marLeft w:val="0"/>
                  <w:marRight w:val="0"/>
                  <w:marTop w:val="0"/>
                  <w:marBottom w:val="0"/>
                  <w:divBdr>
                    <w:top w:val="none" w:sz="0" w:space="0" w:color="auto"/>
                    <w:left w:val="none" w:sz="0" w:space="0" w:color="auto"/>
                    <w:bottom w:val="none" w:sz="0" w:space="0" w:color="auto"/>
                    <w:right w:val="none" w:sz="0" w:space="0" w:color="auto"/>
                  </w:divBdr>
                  <w:divsChild>
                    <w:div w:id="1508862212">
                      <w:marLeft w:val="0"/>
                      <w:marRight w:val="0"/>
                      <w:marTop w:val="0"/>
                      <w:marBottom w:val="0"/>
                      <w:divBdr>
                        <w:top w:val="none" w:sz="0" w:space="0" w:color="auto"/>
                        <w:left w:val="none" w:sz="0" w:space="0" w:color="auto"/>
                        <w:bottom w:val="none" w:sz="0" w:space="0" w:color="auto"/>
                        <w:right w:val="none" w:sz="0" w:space="0" w:color="auto"/>
                      </w:divBdr>
                      <w:divsChild>
                        <w:div w:id="300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68637">
          <w:marLeft w:val="0"/>
          <w:marRight w:val="0"/>
          <w:marTop w:val="0"/>
          <w:marBottom w:val="0"/>
          <w:divBdr>
            <w:top w:val="none" w:sz="0" w:space="0" w:color="auto"/>
            <w:left w:val="none" w:sz="0" w:space="0" w:color="auto"/>
            <w:bottom w:val="none" w:sz="0" w:space="0" w:color="auto"/>
            <w:right w:val="none" w:sz="0" w:space="0" w:color="auto"/>
          </w:divBdr>
          <w:divsChild>
            <w:div w:id="1540628319">
              <w:marLeft w:val="0"/>
              <w:marRight w:val="0"/>
              <w:marTop w:val="0"/>
              <w:marBottom w:val="0"/>
              <w:divBdr>
                <w:top w:val="none" w:sz="0" w:space="0" w:color="auto"/>
                <w:left w:val="none" w:sz="0" w:space="0" w:color="auto"/>
                <w:bottom w:val="none" w:sz="0" w:space="0" w:color="auto"/>
                <w:right w:val="none" w:sz="0" w:space="0" w:color="auto"/>
              </w:divBdr>
              <w:divsChild>
                <w:div w:id="1408380707">
                  <w:marLeft w:val="0"/>
                  <w:marRight w:val="0"/>
                  <w:marTop w:val="0"/>
                  <w:marBottom w:val="0"/>
                  <w:divBdr>
                    <w:top w:val="none" w:sz="0" w:space="0" w:color="auto"/>
                    <w:left w:val="none" w:sz="0" w:space="0" w:color="auto"/>
                    <w:bottom w:val="none" w:sz="0" w:space="0" w:color="auto"/>
                    <w:right w:val="none" w:sz="0" w:space="0" w:color="auto"/>
                  </w:divBdr>
                  <w:divsChild>
                    <w:div w:id="849173789">
                      <w:marLeft w:val="0"/>
                      <w:marRight w:val="0"/>
                      <w:marTop w:val="0"/>
                      <w:marBottom w:val="0"/>
                      <w:divBdr>
                        <w:top w:val="none" w:sz="0" w:space="0" w:color="auto"/>
                        <w:left w:val="none" w:sz="0" w:space="0" w:color="auto"/>
                        <w:bottom w:val="none" w:sz="0" w:space="0" w:color="auto"/>
                        <w:right w:val="none" w:sz="0" w:space="0" w:color="auto"/>
                      </w:divBdr>
                      <w:divsChild>
                        <w:div w:id="214500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5564023">
          <w:marLeft w:val="0"/>
          <w:marRight w:val="0"/>
          <w:marTop w:val="0"/>
          <w:marBottom w:val="0"/>
          <w:divBdr>
            <w:top w:val="none" w:sz="0" w:space="0" w:color="auto"/>
            <w:left w:val="none" w:sz="0" w:space="0" w:color="auto"/>
            <w:bottom w:val="none" w:sz="0" w:space="0" w:color="auto"/>
            <w:right w:val="none" w:sz="0" w:space="0" w:color="auto"/>
          </w:divBdr>
          <w:divsChild>
            <w:div w:id="1293095205">
              <w:marLeft w:val="0"/>
              <w:marRight w:val="0"/>
              <w:marTop w:val="0"/>
              <w:marBottom w:val="0"/>
              <w:divBdr>
                <w:top w:val="none" w:sz="0" w:space="0" w:color="auto"/>
                <w:left w:val="none" w:sz="0" w:space="0" w:color="auto"/>
                <w:bottom w:val="none" w:sz="0" w:space="0" w:color="auto"/>
                <w:right w:val="none" w:sz="0" w:space="0" w:color="auto"/>
              </w:divBdr>
              <w:divsChild>
                <w:div w:id="390083293">
                  <w:marLeft w:val="0"/>
                  <w:marRight w:val="0"/>
                  <w:marTop w:val="0"/>
                  <w:marBottom w:val="0"/>
                  <w:divBdr>
                    <w:top w:val="none" w:sz="0" w:space="0" w:color="auto"/>
                    <w:left w:val="none" w:sz="0" w:space="0" w:color="auto"/>
                    <w:bottom w:val="none" w:sz="0" w:space="0" w:color="auto"/>
                    <w:right w:val="none" w:sz="0" w:space="0" w:color="auto"/>
                  </w:divBdr>
                  <w:divsChild>
                    <w:div w:id="742876818">
                      <w:marLeft w:val="0"/>
                      <w:marRight w:val="0"/>
                      <w:marTop w:val="0"/>
                      <w:marBottom w:val="0"/>
                      <w:divBdr>
                        <w:top w:val="none" w:sz="0" w:space="0" w:color="auto"/>
                        <w:left w:val="none" w:sz="0" w:space="0" w:color="auto"/>
                        <w:bottom w:val="none" w:sz="0" w:space="0" w:color="auto"/>
                        <w:right w:val="none" w:sz="0" w:space="0" w:color="auto"/>
                      </w:divBdr>
                      <w:divsChild>
                        <w:div w:id="213073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297715">
          <w:marLeft w:val="0"/>
          <w:marRight w:val="0"/>
          <w:marTop w:val="0"/>
          <w:marBottom w:val="0"/>
          <w:divBdr>
            <w:top w:val="none" w:sz="0" w:space="0" w:color="auto"/>
            <w:left w:val="none" w:sz="0" w:space="0" w:color="auto"/>
            <w:bottom w:val="none" w:sz="0" w:space="0" w:color="auto"/>
            <w:right w:val="none" w:sz="0" w:space="0" w:color="auto"/>
          </w:divBdr>
          <w:divsChild>
            <w:div w:id="327363401">
              <w:marLeft w:val="0"/>
              <w:marRight w:val="0"/>
              <w:marTop w:val="0"/>
              <w:marBottom w:val="0"/>
              <w:divBdr>
                <w:top w:val="none" w:sz="0" w:space="0" w:color="auto"/>
                <w:left w:val="none" w:sz="0" w:space="0" w:color="auto"/>
                <w:bottom w:val="none" w:sz="0" w:space="0" w:color="auto"/>
                <w:right w:val="none" w:sz="0" w:space="0" w:color="auto"/>
              </w:divBdr>
              <w:divsChild>
                <w:div w:id="111676067">
                  <w:marLeft w:val="0"/>
                  <w:marRight w:val="0"/>
                  <w:marTop w:val="0"/>
                  <w:marBottom w:val="0"/>
                  <w:divBdr>
                    <w:top w:val="none" w:sz="0" w:space="0" w:color="auto"/>
                    <w:left w:val="none" w:sz="0" w:space="0" w:color="auto"/>
                    <w:bottom w:val="none" w:sz="0" w:space="0" w:color="auto"/>
                    <w:right w:val="none" w:sz="0" w:space="0" w:color="auto"/>
                  </w:divBdr>
                  <w:divsChild>
                    <w:div w:id="943730194">
                      <w:marLeft w:val="0"/>
                      <w:marRight w:val="0"/>
                      <w:marTop w:val="0"/>
                      <w:marBottom w:val="0"/>
                      <w:divBdr>
                        <w:top w:val="none" w:sz="0" w:space="0" w:color="auto"/>
                        <w:left w:val="none" w:sz="0" w:space="0" w:color="auto"/>
                        <w:bottom w:val="none" w:sz="0" w:space="0" w:color="auto"/>
                        <w:right w:val="none" w:sz="0" w:space="0" w:color="auto"/>
                      </w:divBdr>
                      <w:divsChild>
                        <w:div w:id="156776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2399">
          <w:marLeft w:val="0"/>
          <w:marRight w:val="0"/>
          <w:marTop w:val="0"/>
          <w:marBottom w:val="0"/>
          <w:divBdr>
            <w:top w:val="none" w:sz="0" w:space="0" w:color="auto"/>
            <w:left w:val="none" w:sz="0" w:space="0" w:color="auto"/>
            <w:bottom w:val="none" w:sz="0" w:space="0" w:color="auto"/>
            <w:right w:val="none" w:sz="0" w:space="0" w:color="auto"/>
          </w:divBdr>
          <w:divsChild>
            <w:div w:id="593051832">
              <w:marLeft w:val="0"/>
              <w:marRight w:val="0"/>
              <w:marTop w:val="0"/>
              <w:marBottom w:val="0"/>
              <w:divBdr>
                <w:top w:val="none" w:sz="0" w:space="0" w:color="auto"/>
                <w:left w:val="none" w:sz="0" w:space="0" w:color="auto"/>
                <w:bottom w:val="none" w:sz="0" w:space="0" w:color="auto"/>
                <w:right w:val="none" w:sz="0" w:space="0" w:color="auto"/>
              </w:divBdr>
              <w:divsChild>
                <w:div w:id="1728912784">
                  <w:marLeft w:val="0"/>
                  <w:marRight w:val="0"/>
                  <w:marTop w:val="0"/>
                  <w:marBottom w:val="0"/>
                  <w:divBdr>
                    <w:top w:val="none" w:sz="0" w:space="0" w:color="auto"/>
                    <w:left w:val="none" w:sz="0" w:space="0" w:color="auto"/>
                    <w:bottom w:val="none" w:sz="0" w:space="0" w:color="auto"/>
                    <w:right w:val="none" w:sz="0" w:space="0" w:color="auto"/>
                  </w:divBdr>
                  <w:divsChild>
                    <w:div w:id="17199895">
                      <w:marLeft w:val="0"/>
                      <w:marRight w:val="0"/>
                      <w:marTop w:val="0"/>
                      <w:marBottom w:val="0"/>
                      <w:divBdr>
                        <w:top w:val="none" w:sz="0" w:space="0" w:color="auto"/>
                        <w:left w:val="none" w:sz="0" w:space="0" w:color="auto"/>
                        <w:bottom w:val="none" w:sz="0" w:space="0" w:color="auto"/>
                        <w:right w:val="none" w:sz="0" w:space="0" w:color="auto"/>
                      </w:divBdr>
                      <w:divsChild>
                        <w:div w:id="84431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1506584">
          <w:marLeft w:val="0"/>
          <w:marRight w:val="0"/>
          <w:marTop w:val="0"/>
          <w:marBottom w:val="0"/>
          <w:divBdr>
            <w:top w:val="none" w:sz="0" w:space="0" w:color="auto"/>
            <w:left w:val="none" w:sz="0" w:space="0" w:color="auto"/>
            <w:bottom w:val="none" w:sz="0" w:space="0" w:color="auto"/>
            <w:right w:val="none" w:sz="0" w:space="0" w:color="auto"/>
          </w:divBdr>
          <w:divsChild>
            <w:div w:id="27222731">
              <w:marLeft w:val="0"/>
              <w:marRight w:val="0"/>
              <w:marTop w:val="0"/>
              <w:marBottom w:val="0"/>
              <w:divBdr>
                <w:top w:val="none" w:sz="0" w:space="0" w:color="auto"/>
                <w:left w:val="none" w:sz="0" w:space="0" w:color="auto"/>
                <w:bottom w:val="none" w:sz="0" w:space="0" w:color="auto"/>
                <w:right w:val="none" w:sz="0" w:space="0" w:color="auto"/>
              </w:divBdr>
              <w:divsChild>
                <w:div w:id="870845511">
                  <w:marLeft w:val="0"/>
                  <w:marRight w:val="0"/>
                  <w:marTop w:val="0"/>
                  <w:marBottom w:val="0"/>
                  <w:divBdr>
                    <w:top w:val="none" w:sz="0" w:space="0" w:color="auto"/>
                    <w:left w:val="none" w:sz="0" w:space="0" w:color="auto"/>
                    <w:bottom w:val="none" w:sz="0" w:space="0" w:color="auto"/>
                    <w:right w:val="none" w:sz="0" w:space="0" w:color="auto"/>
                  </w:divBdr>
                  <w:divsChild>
                    <w:div w:id="396558511">
                      <w:marLeft w:val="0"/>
                      <w:marRight w:val="0"/>
                      <w:marTop w:val="0"/>
                      <w:marBottom w:val="0"/>
                      <w:divBdr>
                        <w:top w:val="none" w:sz="0" w:space="0" w:color="auto"/>
                        <w:left w:val="none" w:sz="0" w:space="0" w:color="auto"/>
                        <w:bottom w:val="none" w:sz="0" w:space="0" w:color="auto"/>
                        <w:right w:val="none" w:sz="0" w:space="0" w:color="auto"/>
                      </w:divBdr>
                      <w:divsChild>
                        <w:div w:id="196916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0813012">
      <w:bodyDiv w:val="1"/>
      <w:marLeft w:val="0"/>
      <w:marRight w:val="0"/>
      <w:marTop w:val="0"/>
      <w:marBottom w:val="0"/>
      <w:divBdr>
        <w:top w:val="none" w:sz="0" w:space="0" w:color="auto"/>
        <w:left w:val="none" w:sz="0" w:space="0" w:color="auto"/>
        <w:bottom w:val="none" w:sz="0" w:space="0" w:color="auto"/>
        <w:right w:val="none" w:sz="0" w:space="0" w:color="auto"/>
      </w:divBdr>
    </w:div>
    <w:div w:id="1701128745">
      <w:bodyDiv w:val="1"/>
      <w:marLeft w:val="0"/>
      <w:marRight w:val="0"/>
      <w:marTop w:val="0"/>
      <w:marBottom w:val="0"/>
      <w:divBdr>
        <w:top w:val="none" w:sz="0" w:space="0" w:color="auto"/>
        <w:left w:val="none" w:sz="0" w:space="0" w:color="auto"/>
        <w:bottom w:val="none" w:sz="0" w:space="0" w:color="auto"/>
        <w:right w:val="none" w:sz="0" w:space="0" w:color="auto"/>
      </w:divBdr>
    </w:div>
    <w:div w:id="1702172817">
      <w:bodyDiv w:val="1"/>
      <w:marLeft w:val="0"/>
      <w:marRight w:val="0"/>
      <w:marTop w:val="0"/>
      <w:marBottom w:val="0"/>
      <w:divBdr>
        <w:top w:val="none" w:sz="0" w:space="0" w:color="auto"/>
        <w:left w:val="none" w:sz="0" w:space="0" w:color="auto"/>
        <w:bottom w:val="none" w:sz="0" w:space="0" w:color="auto"/>
        <w:right w:val="none" w:sz="0" w:space="0" w:color="auto"/>
      </w:divBdr>
    </w:div>
    <w:div w:id="1706522177">
      <w:bodyDiv w:val="1"/>
      <w:marLeft w:val="0"/>
      <w:marRight w:val="0"/>
      <w:marTop w:val="0"/>
      <w:marBottom w:val="0"/>
      <w:divBdr>
        <w:top w:val="none" w:sz="0" w:space="0" w:color="auto"/>
        <w:left w:val="none" w:sz="0" w:space="0" w:color="auto"/>
        <w:bottom w:val="none" w:sz="0" w:space="0" w:color="auto"/>
        <w:right w:val="none" w:sz="0" w:space="0" w:color="auto"/>
      </w:divBdr>
    </w:div>
    <w:div w:id="1707169884">
      <w:bodyDiv w:val="1"/>
      <w:marLeft w:val="0"/>
      <w:marRight w:val="0"/>
      <w:marTop w:val="0"/>
      <w:marBottom w:val="0"/>
      <w:divBdr>
        <w:top w:val="none" w:sz="0" w:space="0" w:color="auto"/>
        <w:left w:val="none" w:sz="0" w:space="0" w:color="auto"/>
        <w:bottom w:val="none" w:sz="0" w:space="0" w:color="auto"/>
        <w:right w:val="none" w:sz="0" w:space="0" w:color="auto"/>
      </w:divBdr>
      <w:divsChild>
        <w:div w:id="555580264">
          <w:marLeft w:val="0"/>
          <w:marRight w:val="0"/>
          <w:marTop w:val="0"/>
          <w:marBottom w:val="0"/>
          <w:divBdr>
            <w:top w:val="none" w:sz="0" w:space="0" w:color="auto"/>
            <w:left w:val="none" w:sz="0" w:space="0" w:color="auto"/>
            <w:bottom w:val="none" w:sz="0" w:space="0" w:color="auto"/>
            <w:right w:val="none" w:sz="0" w:space="0" w:color="auto"/>
          </w:divBdr>
        </w:div>
      </w:divsChild>
    </w:div>
    <w:div w:id="1711880062">
      <w:bodyDiv w:val="1"/>
      <w:marLeft w:val="0"/>
      <w:marRight w:val="0"/>
      <w:marTop w:val="0"/>
      <w:marBottom w:val="0"/>
      <w:divBdr>
        <w:top w:val="none" w:sz="0" w:space="0" w:color="auto"/>
        <w:left w:val="none" w:sz="0" w:space="0" w:color="auto"/>
        <w:bottom w:val="none" w:sz="0" w:space="0" w:color="auto"/>
        <w:right w:val="none" w:sz="0" w:space="0" w:color="auto"/>
      </w:divBdr>
    </w:div>
    <w:div w:id="1715425189">
      <w:bodyDiv w:val="1"/>
      <w:marLeft w:val="0"/>
      <w:marRight w:val="0"/>
      <w:marTop w:val="0"/>
      <w:marBottom w:val="0"/>
      <w:divBdr>
        <w:top w:val="none" w:sz="0" w:space="0" w:color="auto"/>
        <w:left w:val="none" w:sz="0" w:space="0" w:color="auto"/>
        <w:bottom w:val="none" w:sz="0" w:space="0" w:color="auto"/>
        <w:right w:val="none" w:sz="0" w:space="0" w:color="auto"/>
      </w:divBdr>
    </w:div>
    <w:div w:id="1717125729">
      <w:bodyDiv w:val="1"/>
      <w:marLeft w:val="0"/>
      <w:marRight w:val="0"/>
      <w:marTop w:val="0"/>
      <w:marBottom w:val="0"/>
      <w:divBdr>
        <w:top w:val="none" w:sz="0" w:space="0" w:color="auto"/>
        <w:left w:val="none" w:sz="0" w:space="0" w:color="auto"/>
        <w:bottom w:val="none" w:sz="0" w:space="0" w:color="auto"/>
        <w:right w:val="none" w:sz="0" w:space="0" w:color="auto"/>
      </w:divBdr>
    </w:div>
    <w:div w:id="1719820327">
      <w:bodyDiv w:val="1"/>
      <w:marLeft w:val="0"/>
      <w:marRight w:val="0"/>
      <w:marTop w:val="0"/>
      <w:marBottom w:val="0"/>
      <w:divBdr>
        <w:top w:val="none" w:sz="0" w:space="0" w:color="auto"/>
        <w:left w:val="none" w:sz="0" w:space="0" w:color="auto"/>
        <w:bottom w:val="none" w:sz="0" w:space="0" w:color="auto"/>
        <w:right w:val="none" w:sz="0" w:space="0" w:color="auto"/>
      </w:divBdr>
      <w:divsChild>
        <w:div w:id="1323122768">
          <w:marLeft w:val="0"/>
          <w:marRight w:val="0"/>
          <w:marTop w:val="0"/>
          <w:marBottom w:val="0"/>
          <w:divBdr>
            <w:top w:val="none" w:sz="0" w:space="0" w:color="auto"/>
            <w:left w:val="none" w:sz="0" w:space="0" w:color="auto"/>
            <w:bottom w:val="none" w:sz="0" w:space="0" w:color="auto"/>
            <w:right w:val="none" w:sz="0" w:space="0" w:color="auto"/>
          </w:divBdr>
        </w:div>
      </w:divsChild>
    </w:div>
    <w:div w:id="1722554877">
      <w:bodyDiv w:val="1"/>
      <w:marLeft w:val="0"/>
      <w:marRight w:val="0"/>
      <w:marTop w:val="0"/>
      <w:marBottom w:val="0"/>
      <w:divBdr>
        <w:top w:val="none" w:sz="0" w:space="0" w:color="auto"/>
        <w:left w:val="none" w:sz="0" w:space="0" w:color="auto"/>
        <w:bottom w:val="none" w:sz="0" w:space="0" w:color="auto"/>
        <w:right w:val="none" w:sz="0" w:space="0" w:color="auto"/>
      </w:divBdr>
    </w:div>
    <w:div w:id="1723096947">
      <w:bodyDiv w:val="1"/>
      <w:marLeft w:val="0"/>
      <w:marRight w:val="0"/>
      <w:marTop w:val="0"/>
      <w:marBottom w:val="0"/>
      <w:divBdr>
        <w:top w:val="none" w:sz="0" w:space="0" w:color="auto"/>
        <w:left w:val="none" w:sz="0" w:space="0" w:color="auto"/>
        <w:bottom w:val="none" w:sz="0" w:space="0" w:color="auto"/>
        <w:right w:val="none" w:sz="0" w:space="0" w:color="auto"/>
      </w:divBdr>
    </w:div>
    <w:div w:id="1724669409">
      <w:bodyDiv w:val="1"/>
      <w:marLeft w:val="0"/>
      <w:marRight w:val="0"/>
      <w:marTop w:val="0"/>
      <w:marBottom w:val="0"/>
      <w:divBdr>
        <w:top w:val="none" w:sz="0" w:space="0" w:color="auto"/>
        <w:left w:val="none" w:sz="0" w:space="0" w:color="auto"/>
        <w:bottom w:val="none" w:sz="0" w:space="0" w:color="auto"/>
        <w:right w:val="none" w:sz="0" w:space="0" w:color="auto"/>
      </w:divBdr>
    </w:div>
    <w:div w:id="1724675321">
      <w:bodyDiv w:val="1"/>
      <w:marLeft w:val="0"/>
      <w:marRight w:val="0"/>
      <w:marTop w:val="0"/>
      <w:marBottom w:val="0"/>
      <w:divBdr>
        <w:top w:val="none" w:sz="0" w:space="0" w:color="auto"/>
        <w:left w:val="none" w:sz="0" w:space="0" w:color="auto"/>
        <w:bottom w:val="none" w:sz="0" w:space="0" w:color="auto"/>
        <w:right w:val="none" w:sz="0" w:space="0" w:color="auto"/>
      </w:divBdr>
    </w:div>
    <w:div w:id="1726293579">
      <w:bodyDiv w:val="1"/>
      <w:marLeft w:val="0"/>
      <w:marRight w:val="0"/>
      <w:marTop w:val="0"/>
      <w:marBottom w:val="0"/>
      <w:divBdr>
        <w:top w:val="none" w:sz="0" w:space="0" w:color="auto"/>
        <w:left w:val="none" w:sz="0" w:space="0" w:color="auto"/>
        <w:bottom w:val="none" w:sz="0" w:space="0" w:color="auto"/>
        <w:right w:val="none" w:sz="0" w:space="0" w:color="auto"/>
      </w:divBdr>
    </w:div>
    <w:div w:id="1726761361">
      <w:bodyDiv w:val="1"/>
      <w:marLeft w:val="0"/>
      <w:marRight w:val="0"/>
      <w:marTop w:val="0"/>
      <w:marBottom w:val="0"/>
      <w:divBdr>
        <w:top w:val="none" w:sz="0" w:space="0" w:color="auto"/>
        <w:left w:val="none" w:sz="0" w:space="0" w:color="auto"/>
        <w:bottom w:val="none" w:sz="0" w:space="0" w:color="auto"/>
        <w:right w:val="none" w:sz="0" w:space="0" w:color="auto"/>
      </w:divBdr>
    </w:div>
    <w:div w:id="1728256221">
      <w:bodyDiv w:val="1"/>
      <w:marLeft w:val="0"/>
      <w:marRight w:val="0"/>
      <w:marTop w:val="0"/>
      <w:marBottom w:val="0"/>
      <w:divBdr>
        <w:top w:val="none" w:sz="0" w:space="0" w:color="auto"/>
        <w:left w:val="none" w:sz="0" w:space="0" w:color="auto"/>
        <w:bottom w:val="none" w:sz="0" w:space="0" w:color="auto"/>
        <w:right w:val="none" w:sz="0" w:space="0" w:color="auto"/>
      </w:divBdr>
      <w:divsChild>
        <w:div w:id="411049533">
          <w:marLeft w:val="0"/>
          <w:marRight w:val="0"/>
          <w:marTop w:val="0"/>
          <w:marBottom w:val="0"/>
          <w:divBdr>
            <w:top w:val="none" w:sz="0" w:space="0" w:color="auto"/>
            <w:left w:val="none" w:sz="0" w:space="0" w:color="auto"/>
            <w:bottom w:val="none" w:sz="0" w:space="0" w:color="auto"/>
            <w:right w:val="none" w:sz="0" w:space="0" w:color="auto"/>
          </w:divBdr>
        </w:div>
        <w:div w:id="315232283">
          <w:marLeft w:val="0"/>
          <w:marRight w:val="0"/>
          <w:marTop w:val="0"/>
          <w:marBottom w:val="0"/>
          <w:divBdr>
            <w:top w:val="none" w:sz="0" w:space="0" w:color="auto"/>
            <w:left w:val="none" w:sz="0" w:space="0" w:color="auto"/>
            <w:bottom w:val="none" w:sz="0" w:space="0" w:color="auto"/>
            <w:right w:val="none" w:sz="0" w:space="0" w:color="auto"/>
          </w:divBdr>
        </w:div>
      </w:divsChild>
    </w:div>
    <w:div w:id="1731078904">
      <w:bodyDiv w:val="1"/>
      <w:marLeft w:val="0"/>
      <w:marRight w:val="0"/>
      <w:marTop w:val="0"/>
      <w:marBottom w:val="0"/>
      <w:divBdr>
        <w:top w:val="none" w:sz="0" w:space="0" w:color="auto"/>
        <w:left w:val="none" w:sz="0" w:space="0" w:color="auto"/>
        <w:bottom w:val="none" w:sz="0" w:space="0" w:color="auto"/>
        <w:right w:val="none" w:sz="0" w:space="0" w:color="auto"/>
      </w:divBdr>
      <w:divsChild>
        <w:div w:id="769617546">
          <w:marLeft w:val="0"/>
          <w:marRight w:val="0"/>
          <w:marTop w:val="0"/>
          <w:marBottom w:val="0"/>
          <w:divBdr>
            <w:top w:val="none" w:sz="0" w:space="0" w:color="auto"/>
            <w:left w:val="none" w:sz="0" w:space="0" w:color="auto"/>
            <w:bottom w:val="none" w:sz="0" w:space="0" w:color="auto"/>
            <w:right w:val="none" w:sz="0" w:space="0" w:color="auto"/>
          </w:divBdr>
          <w:divsChild>
            <w:div w:id="1663005428">
              <w:marLeft w:val="0"/>
              <w:marRight w:val="0"/>
              <w:marTop w:val="0"/>
              <w:marBottom w:val="0"/>
              <w:divBdr>
                <w:top w:val="none" w:sz="0" w:space="0" w:color="auto"/>
                <w:left w:val="none" w:sz="0" w:space="0" w:color="auto"/>
                <w:bottom w:val="none" w:sz="0" w:space="0" w:color="auto"/>
                <w:right w:val="none" w:sz="0" w:space="0" w:color="auto"/>
              </w:divBdr>
              <w:divsChild>
                <w:div w:id="344482962">
                  <w:marLeft w:val="0"/>
                  <w:marRight w:val="0"/>
                  <w:marTop w:val="0"/>
                  <w:marBottom w:val="0"/>
                  <w:divBdr>
                    <w:top w:val="none" w:sz="0" w:space="0" w:color="auto"/>
                    <w:left w:val="none" w:sz="0" w:space="0" w:color="auto"/>
                    <w:bottom w:val="none" w:sz="0" w:space="0" w:color="auto"/>
                    <w:right w:val="none" w:sz="0" w:space="0" w:color="auto"/>
                  </w:divBdr>
                  <w:divsChild>
                    <w:div w:id="78798992">
                      <w:marLeft w:val="0"/>
                      <w:marRight w:val="0"/>
                      <w:marTop w:val="0"/>
                      <w:marBottom w:val="0"/>
                      <w:divBdr>
                        <w:top w:val="none" w:sz="0" w:space="0" w:color="auto"/>
                        <w:left w:val="none" w:sz="0" w:space="0" w:color="auto"/>
                        <w:bottom w:val="none" w:sz="0" w:space="0" w:color="auto"/>
                        <w:right w:val="none" w:sz="0" w:space="0" w:color="auto"/>
                      </w:divBdr>
                      <w:divsChild>
                        <w:div w:id="175035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501139">
          <w:marLeft w:val="0"/>
          <w:marRight w:val="0"/>
          <w:marTop w:val="0"/>
          <w:marBottom w:val="0"/>
          <w:divBdr>
            <w:top w:val="none" w:sz="0" w:space="0" w:color="auto"/>
            <w:left w:val="none" w:sz="0" w:space="0" w:color="auto"/>
            <w:bottom w:val="none" w:sz="0" w:space="0" w:color="auto"/>
            <w:right w:val="none" w:sz="0" w:space="0" w:color="auto"/>
          </w:divBdr>
          <w:divsChild>
            <w:div w:id="1825581714">
              <w:marLeft w:val="0"/>
              <w:marRight w:val="0"/>
              <w:marTop w:val="0"/>
              <w:marBottom w:val="0"/>
              <w:divBdr>
                <w:top w:val="none" w:sz="0" w:space="0" w:color="auto"/>
                <w:left w:val="none" w:sz="0" w:space="0" w:color="auto"/>
                <w:bottom w:val="none" w:sz="0" w:space="0" w:color="auto"/>
                <w:right w:val="none" w:sz="0" w:space="0" w:color="auto"/>
              </w:divBdr>
              <w:divsChild>
                <w:div w:id="539974392">
                  <w:marLeft w:val="0"/>
                  <w:marRight w:val="0"/>
                  <w:marTop w:val="0"/>
                  <w:marBottom w:val="0"/>
                  <w:divBdr>
                    <w:top w:val="none" w:sz="0" w:space="0" w:color="auto"/>
                    <w:left w:val="none" w:sz="0" w:space="0" w:color="auto"/>
                    <w:bottom w:val="none" w:sz="0" w:space="0" w:color="auto"/>
                    <w:right w:val="none" w:sz="0" w:space="0" w:color="auto"/>
                  </w:divBdr>
                  <w:divsChild>
                    <w:div w:id="1654413082">
                      <w:marLeft w:val="0"/>
                      <w:marRight w:val="0"/>
                      <w:marTop w:val="0"/>
                      <w:marBottom w:val="0"/>
                      <w:divBdr>
                        <w:top w:val="none" w:sz="0" w:space="0" w:color="auto"/>
                        <w:left w:val="none" w:sz="0" w:space="0" w:color="auto"/>
                        <w:bottom w:val="none" w:sz="0" w:space="0" w:color="auto"/>
                        <w:right w:val="none" w:sz="0" w:space="0" w:color="auto"/>
                      </w:divBdr>
                      <w:divsChild>
                        <w:div w:id="192691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1417052">
      <w:bodyDiv w:val="1"/>
      <w:marLeft w:val="0"/>
      <w:marRight w:val="0"/>
      <w:marTop w:val="0"/>
      <w:marBottom w:val="0"/>
      <w:divBdr>
        <w:top w:val="none" w:sz="0" w:space="0" w:color="auto"/>
        <w:left w:val="none" w:sz="0" w:space="0" w:color="auto"/>
        <w:bottom w:val="none" w:sz="0" w:space="0" w:color="auto"/>
        <w:right w:val="none" w:sz="0" w:space="0" w:color="auto"/>
      </w:divBdr>
    </w:div>
    <w:div w:id="1746757590">
      <w:bodyDiv w:val="1"/>
      <w:marLeft w:val="0"/>
      <w:marRight w:val="0"/>
      <w:marTop w:val="0"/>
      <w:marBottom w:val="0"/>
      <w:divBdr>
        <w:top w:val="none" w:sz="0" w:space="0" w:color="auto"/>
        <w:left w:val="none" w:sz="0" w:space="0" w:color="auto"/>
        <w:bottom w:val="none" w:sz="0" w:space="0" w:color="auto"/>
        <w:right w:val="none" w:sz="0" w:space="0" w:color="auto"/>
      </w:divBdr>
    </w:div>
    <w:div w:id="1749229221">
      <w:bodyDiv w:val="1"/>
      <w:marLeft w:val="0"/>
      <w:marRight w:val="0"/>
      <w:marTop w:val="0"/>
      <w:marBottom w:val="0"/>
      <w:divBdr>
        <w:top w:val="none" w:sz="0" w:space="0" w:color="auto"/>
        <w:left w:val="none" w:sz="0" w:space="0" w:color="auto"/>
        <w:bottom w:val="none" w:sz="0" w:space="0" w:color="auto"/>
        <w:right w:val="none" w:sz="0" w:space="0" w:color="auto"/>
      </w:divBdr>
    </w:div>
    <w:div w:id="1750421225">
      <w:bodyDiv w:val="1"/>
      <w:marLeft w:val="0"/>
      <w:marRight w:val="0"/>
      <w:marTop w:val="0"/>
      <w:marBottom w:val="0"/>
      <w:divBdr>
        <w:top w:val="none" w:sz="0" w:space="0" w:color="auto"/>
        <w:left w:val="none" w:sz="0" w:space="0" w:color="auto"/>
        <w:bottom w:val="none" w:sz="0" w:space="0" w:color="auto"/>
        <w:right w:val="none" w:sz="0" w:space="0" w:color="auto"/>
      </w:divBdr>
    </w:div>
    <w:div w:id="1753040014">
      <w:bodyDiv w:val="1"/>
      <w:marLeft w:val="0"/>
      <w:marRight w:val="0"/>
      <w:marTop w:val="0"/>
      <w:marBottom w:val="0"/>
      <w:divBdr>
        <w:top w:val="none" w:sz="0" w:space="0" w:color="auto"/>
        <w:left w:val="none" w:sz="0" w:space="0" w:color="auto"/>
        <w:bottom w:val="none" w:sz="0" w:space="0" w:color="auto"/>
        <w:right w:val="none" w:sz="0" w:space="0" w:color="auto"/>
      </w:divBdr>
    </w:div>
    <w:div w:id="1759400308">
      <w:bodyDiv w:val="1"/>
      <w:marLeft w:val="0"/>
      <w:marRight w:val="0"/>
      <w:marTop w:val="0"/>
      <w:marBottom w:val="0"/>
      <w:divBdr>
        <w:top w:val="none" w:sz="0" w:space="0" w:color="auto"/>
        <w:left w:val="none" w:sz="0" w:space="0" w:color="auto"/>
        <w:bottom w:val="none" w:sz="0" w:space="0" w:color="auto"/>
        <w:right w:val="none" w:sz="0" w:space="0" w:color="auto"/>
      </w:divBdr>
    </w:div>
    <w:div w:id="1760978096">
      <w:bodyDiv w:val="1"/>
      <w:marLeft w:val="0"/>
      <w:marRight w:val="0"/>
      <w:marTop w:val="0"/>
      <w:marBottom w:val="0"/>
      <w:divBdr>
        <w:top w:val="none" w:sz="0" w:space="0" w:color="auto"/>
        <w:left w:val="none" w:sz="0" w:space="0" w:color="auto"/>
        <w:bottom w:val="none" w:sz="0" w:space="0" w:color="auto"/>
        <w:right w:val="none" w:sz="0" w:space="0" w:color="auto"/>
      </w:divBdr>
    </w:div>
    <w:div w:id="1761636462">
      <w:bodyDiv w:val="1"/>
      <w:marLeft w:val="0"/>
      <w:marRight w:val="0"/>
      <w:marTop w:val="0"/>
      <w:marBottom w:val="0"/>
      <w:divBdr>
        <w:top w:val="none" w:sz="0" w:space="0" w:color="auto"/>
        <w:left w:val="none" w:sz="0" w:space="0" w:color="auto"/>
        <w:bottom w:val="none" w:sz="0" w:space="0" w:color="auto"/>
        <w:right w:val="none" w:sz="0" w:space="0" w:color="auto"/>
      </w:divBdr>
    </w:div>
    <w:div w:id="1762872341">
      <w:bodyDiv w:val="1"/>
      <w:marLeft w:val="0"/>
      <w:marRight w:val="0"/>
      <w:marTop w:val="0"/>
      <w:marBottom w:val="0"/>
      <w:divBdr>
        <w:top w:val="none" w:sz="0" w:space="0" w:color="auto"/>
        <w:left w:val="none" w:sz="0" w:space="0" w:color="auto"/>
        <w:bottom w:val="none" w:sz="0" w:space="0" w:color="auto"/>
        <w:right w:val="none" w:sz="0" w:space="0" w:color="auto"/>
      </w:divBdr>
    </w:div>
    <w:div w:id="1763717594">
      <w:bodyDiv w:val="1"/>
      <w:marLeft w:val="0"/>
      <w:marRight w:val="0"/>
      <w:marTop w:val="0"/>
      <w:marBottom w:val="0"/>
      <w:divBdr>
        <w:top w:val="none" w:sz="0" w:space="0" w:color="auto"/>
        <w:left w:val="none" w:sz="0" w:space="0" w:color="auto"/>
        <w:bottom w:val="none" w:sz="0" w:space="0" w:color="auto"/>
        <w:right w:val="none" w:sz="0" w:space="0" w:color="auto"/>
      </w:divBdr>
    </w:div>
    <w:div w:id="1766415052">
      <w:bodyDiv w:val="1"/>
      <w:marLeft w:val="0"/>
      <w:marRight w:val="0"/>
      <w:marTop w:val="0"/>
      <w:marBottom w:val="0"/>
      <w:divBdr>
        <w:top w:val="none" w:sz="0" w:space="0" w:color="auto"/>
        <w:left w:val="none" w:sz="0" w:space="0" w:color="auto"/>
        <w:bottom w:val="none" w:sz="0" w:space="0" w:color="auto"/>
        <w:right w:val="none" w:sz="0" w:space="0" w:color="auto"/>
      </w:divBdr>
    </w:div>
    <w:div w:id="1771008574">
      <w:bodyDiv w:val="1"/>
      <w:marLeft w:val="0"/>
      <w:marRight w:val="0"/>
      <w:marTop w:val="0"/>
      <w:marBottom w:val="0"/>
      <w:divBdr>
        <w:top w:val="none" w:sz="0" w:space="0" w:color="auto"/>
        <w:left w:val="none" w:sz="0" w:space="0" w:color="auto"/>
        <w:bottom w:val="none" w:sz="0" w:space="0" w:color="auto"/>
        <w:right w:val="none" w:sz="0" w:space="0" w:color="auto"/>
      </w:divBdr>
    </w:div>
    <w:div w:id="1771199205">
      <w:bodyDiv w:val="1"/>
      <w:marLeft w:val="0"/>
      <w:marRight w:val="0"/>
      <w:marTop w:val="0"/>
      <w:marBottom w:val="0"/>
      <w:divBdr>
        <w:top w:val="none" w:sz="0" w:space="0" w:color="auto"/>
        <w:left w:val="none" w:sz="0" w:space="0" w:color="auto"/>
        <w:bottom w:val="none" w:sz="0" w:space="0" w:color="auto"/>
        <w:right w:val="none" w:sz="0" w:space="0" w:color="auto"/>
      </w:divBdr>
    </w:div>
    <w:div w:id="1773667756">
      <w:bodyDiv w:val="1"/>
      <w:marLeft w:val="0"/>
      <w:marRight w:val="0"/>
      <w:marTop w:val="0"/>
      <w:marBottom w:val="0"/>
      <w:divBdr>
        <w:top w:val="none" w:sz="0" w:space="0" w:color="auto"/>
        <w:left w:val="none" w:sz="0" w:space="0" w:color="auto"/>
        <w:bottom w:val="none" w:sz="0" w:space="0" w:color="auto"/>
        <w:right w:val="none" w:sz="0" w:space="0" w:color="auto"/>
      </w:divBdr>
    </w:div>
    <w:div w:id="1776631053">
      <w:bodyDiv w:val="1"/>
      <w:marLeft w:val="0"/>
      <w:marRight w:val="0"/>
      <w:marTop w:val="0"/>
      <w:marBottom w:val="0"/>
      <w:divBdr>
        <w:top w:val="none" w:sz="0" w:space="0" w:color="auto"/>
        <w:left w:val="none" w:sz="0" w:space="0" w:color="auto"/>
        <w:bottom w:val="none" w:sz="0" w:space="0" w:color="auto"/>
        <w:right w:val="none" w:sz="0" w:space="0" w:color="auto"/>
      </w:divBdr>
    </w:div>
    <w:div w:id="1780028522">
      <w:bodyDiv w:val="1"/>
      <w:marLeft w:val="0"/>
      <w:marRight w:val="0"/>
      <w:marTop w:val="0"/>
      <w:marBottom w:val="0"/>
      <w:divBdr>
        <w:top w:val="none" w:sz="0" w:space="0" w:color="auto"/>
        <w:left w:val="none" w:sz="0" w:space="0" w:color="auto"/>
        <w:bottom w:val="none" w:sz="0" w:space="0" w:color="auto"/>
        <w:right w:val="none" w:sz="0" w:space="0" w:color="auto"/>
      </w:divBdr>
      <w:divsChild>
        <w:div w:id="49503238">
          <w:marLeft w:val="0"/>
          <w:marRight w:val="0"/>
          <w:marTop w:val="0"/>
          <w:marBottom w:val="0"/>
          <w:divBdr>
            <w:top w:val="none" w:sz="0" w:space="0" w:color="auto"/>
            <w:left w:val="none" w:sz="0" w:space="0" w:color="auto"/>
            <w:bottom w:val="none" w:sz="0" w:space="0" w:color="auto"/>
            <w:right w:val="none" w:sz="0" w:space="0" w:color="auto"/>
          </w:divBdr>
        </w:div>
      </w:divsChild>
    </w:div>
    <w:div w:id="1782145940">
      <w:bodyDiv w:val="1"/>
      <w:marLeft w:val="0"/>
      <w:marRight w:val="0"/>
      <w:marTop w:val="0"/>
      <w:marBottom w:val="0"/>
      <w:divBdr>
        <w:top w:val="none" w:sz="0" w:space="0" w:color="auto"/>
        <w:left w:val="none" w:sz="0" w:space="0" w:color="auto"/>
        <w:bottom w:val="none" w:sz="0" w:space="0" w:color="auto"/>
        <w:right w:val="none" w:sz="0" w:space="0" w:color="auto"/>
      </w:divBdr>
    </w:div>
    <w:div w:id="1787576369">
      <w:bodyDiv w:val="1"/>
      <w:marLeft w:val="0"/>
      <w:marRight w:val="0"/>
      <w:marTop w:val="0"/>
      <w:marBottom w:val="0"/>
      <w:divBdr>
        <w:top w:val="none" w:sz="0" w:space="0" w:color="auto"/>
        <w:left w:val="none" w:sz="0" w:space="0" w:color="auto"/>
        <w:bottom w:val="none" w:sz="0" w:space="0" w:color="auto"/>
        <w:right w:val="none" w:sz="0" w:space="0" w:color="auto"/>
      </w:divBdr>
    </w:div>
    <w:div w:id="1788354339">
      <w:bodyDiv w:val="1"/>
      <w:marLeft w:val="0"/>
      <w:marRight w:val="0"/>
      <w:marTop w:val="0"/>
      <w:marBottom w:val="0"/>
      <w:divBdr>
        <w:top w:val="none" w:sz="0" w:space="0" w:color="auto"/>
        <w:left w:val="none" w:sz="0" w:space="0" w:color="auto"/>
        <w:bottom w:val="none" w:sz="0" w:space="0" w:color="auto"/>
        <w:right w:val="none" w:sz="0" w:space="0" w:color="auto"/>
      </w:divBdr>
      <w:divsChild>
        <w:div w:id="1725988222">
          <w:marLeft w:val="0"/>
          <w:marRight w:val="0"/>
          <w:marTop w:val="0"/>
          <w:marBottom w:val="0"/>
          <w:divBdr>
            <w:top w:val="none" w:sz="0" w:space="0" w:color="auto"/>
            <w:left w:val="none" w:sz="0" w:space="0" w:color="auto"/>
            <w:bottom w:val="none" w:sz="0" w:space="0" w:color="auto"/>
            <w:right w:val="none" w:sz="0" w:space="0" w:color="auto"/>
          </w:divBdr>
        </w:div>
      </w:divsChild>
    </w:div>
    <w:div w:id="1791508405">
      <w:bodyDiv w:val="1"/>
      <w:marLeft w:val="0"/>
      <w:marRight w:val="0"/>
      <w:marTop w:val="0"/>
      <w:marBottom w:val="0"/>
      <w:divBdr>
        <w:top w:val="none" w:sz="0" w:space="0" w:color="auto"/>
        <w:left w:val="none" w:sz="0" w:space="0" w:color="auto"/>
        <w:bottom w:val="none" w:sz="0" w:space="0" w:color="auto"/>
        <w:right w:val="none" w:sz="0" w:space="0" w:color="auto"/>
      </w:divBdr>
    </w:div>
    <w:div w:id="1793817219">
      <w:bodyDiv w:val="1"/>
      <w:marLeft w:val="0"/>
      <w:marRight w:val="0"/>
      <w:marTop w:val="0"/>
      <w:marBottom w:val="0"/>
      <w:divBdr>
        <w:top w:val="none" w:sz="0" w:space="0" w:color="auto"/>
        <w:left w:val="none" w:sz="0" w:space="0" w:color="auto"/>
        <w:bottom w:val="none" w:sz="0" w:space="0" w:color="auto"/>
        <w:right w:val="none" w:sz="0" w:space="0" w:color="auto"/>
      </w:divBdr>
    </w:div>
    <w:div w:id="1795245764">
      <w:bodyDiv w:val="1"/>
      <w:marLeft w:val="0"/>
      <w:marRight w:val="0"/>
      <w:marTop w:val="0"/>
      <w:marBottom w:val="0"/>
      <w:divBdr>
        <w:top w:val="none" w:sz="0" w:space="0" w:color="auto"/>
        <w:left w:val="none" w:sz="0" w:space="0" w:color="auto"/>
        <w:bottom w:val="none" w:sz="0" w:space="0" w:color="auto"/>
        <w:right w:val="none" w:sz="0" w:space="0" w:color="auto"/>
      </w:divBdr>
    </w:div>
    <w:div w:id="1796217045">
      <w:bodyDiv w:val="1"/>
      <w:marLeft w:val="0"/>
      <w:marRight w:val="0"/>
      <w:marTop w:val="0"/>
      <w:marBottom w:val="0"/>
      <w:divBdr>
        <w:top w:val="none" w:sz="0" w:space="0" w:color="auto"/>
        <w:left w:val="none" w:sz="0" w:space="0" w:color="auto"/>
        <w:bottom w:val="none" w:sz="0" w:space="0" w:color="auto"/>
        <w:right w:val="none" w:sz="0" w:space="0" w:color="auto"/>
      </w:divBdr>
    </w:div>
    <w:div w:id="1797597551">
      <w:bodyDiv w:val="1"/>
      <w:marLeft w:val="0"/>
      <w:marRight w:val="0"/>
      <w:marTop w:val="0"/>
      <w:marBottom w:val="0"/>
      <w:divBdr>
        <w:top w:val="none" w:sz="0" w:space="0" w:color="auto"/>
        <w:left w:val="none" w:sz="0" w:space="0" w:color="auto"/>
        <w:bottom w:val="none" w:sz="0" w:space="0" w:color="auto"/>
        <w:right w:val="none" w:sz="0" w:space="0" w:color="auto"/>
      </w:divBdr>
    </w:div>
    <w:div w:id="1799376529">
      <w:bodyDiv w:val="1"/>
      <w:marLeft w:val="0"/>
      <w:marRight w:val="0"/>
      <w:marTop w:val="0"/>
      <w:marBottom w:val="0"/>
      <w:divBdr>
        <w:top w:val="none" w:sz="0" w:space="0" w:color="auto"/>
        <w:left w:val="none" w:sz="0" w:space="0" w:color="auto"/>
        <w:bottom w:val="none" w:sz="0" w:space="0" w:color="auto"/>
        <w:right w:val="none" w:sz="0" w:space="0" w:color="auto"/>
      </w:divBdr>
    </w:div>
    <w:div w:id="1804272271">
      <w:bodyDiv w:val="1"/>
      <w:marLeft w:val="0"/>
      <w:marRight w:val="0"/>
      <w:marTop w:val="0"/>
      <w:marBottom w:val="0"/>
      <w:divBdr>
        <w:top w:val="none" w:sz="0" w:space="0" w:color="auto"/>
        <w:left w:val="none" w:sz="0" w:space="0" w:color="auto"/>
        <w:bottom w:val="none" w:sz="0" w:space="0" w:color="auto"/>
        <w:right w:val="none" w:sz="0" w:space="0" w:color="auto"/>
      </w:divBdr>
    </w:div>
    <w:div w:id="1818182926">
      <w:bodyDiv w:val="1"/>
      <w:marLeft w:val="0"/>
      <w:marRight w:val="0"/>
      <w:marTop w:val="0"/>
      <w:marBottom w:val="0"/>
      <w:divBdr>
        <w:top w:val="none" w:sz="0" w:space="0" w:color="auto"/>
        <w:left w:val="none" w:sz="0" w:space="0" w:color="auto"/>
        <w:bottom w:val="none" w:sz="0" w:space="0" w:color="auto"/>
        <w:right w:val="none" w:sz="0" w:space="0" w:color="auto"/>
      </w:divBdr>
    </w:div>
    <w:div w:id="1822310027">
      <w:bodyDiv w:val="1"/>
      <w:marLeft w:val="0"/>
      <w:marRight w:val="0"/>
      <w:marTop w:val="0"/>
      <w:marBottom w:val="0"/>
      <w:divBdr>
        <w:top w:val="none" w:sz="0" w:space="0" w:color="auto"/>
        <w:left w:val="none" w:sz="0" w:space="0" w:color="auto"/>
        <w:bottom w:val="none" w:sz="0" w:space="0" w:color="auto"/>
        <w:right w:val="none" w:sz="0" w:space="0" w:color="auto"/>
      </w:divBdr>
    </w:div>
    <w:div w:id="1830174436">
      <w:bodyDiv w:val="1"/>
      <w:marLeft w:val="0"/>
      <w:marRight w:val="0"/>
      <w:marTop w:val="0"/>
      <w:marBottom w:val="0"/>
      <w:divBdr>
        <w:top w:val="none" w:sz="0" w:space="0" w:color="auto"/>
        <w:left w:val="none" w:sz="0" w:space="0" w:color="auto"/>
        <w:bottom w:val="none" w:sz="0" w:space="0" w:color="auto"/>
        <w:right w:val="none" w:sz="0" w:space="0" w:color="auto"/>
      </w:divBdr>
    </w:div>
    <w:div w:id="1830945977">
      <w:bodyDiv w:val="1"/>
      <w:marLeft w:val="0"/>
      <w:marRight w:val="0"/>
      <w:marTop w:val="0"/>
      <w:marBottom w:val="0"/>
      <w:divBdr>
        <w:top w:val="none" w:sz="0" w:space="0" w:color="auto"/>
        <w:left w:val="none" w:sz="0" w:space="0" w:color="auto"/>
        <w:bottom w:val="none" w:sz="0" w:space="0" w:color="auto"/>
        <w:right w:val="none" w:sz="0" w:space="0" w:color="auto"/>
      </w:divBdr>
    </w:div>
    <w:div w:id="1836677627">
      <w:bodyDiv w:val="1"/>
      <w:marLeft w:val="0"/>
      <w:marRight w:val="0"/>
      <w:marTop w:val="0"/>
      <w:marBottom w:val="0"/>
      <w:divBdr>
        <w:top w:val="none" w:sz="0" w:space="0" w:color="auto"/>
        <w:left w:val="none" w:sz="0" w:space="0" w:color="auto"/>
        <w:bottom w:val="none" w:sz="0" w:space="0" w:color="auto"/>
        <w:right w:val="none" w:sz="0" w:space="0" w:color="auto"/>
      </w:divBdr>
    </w:div>
    <w:div w:id="1837527269">
      <w:bodyDiv w:val="1"/>
      <w:marLeft w:val="0"/>
      <w:marRight w:val="0"/>
      <w:marTop w:val="0"/>
      <w:marBottom w:val="0"/>
      <w:divBdr>
        <w:top w:val="none" w:sz="0" w:space="0" w:color="auto"/>
        <w:left w:val="none" w:sz="0" w:space="0" w:color="auto"/>
        <w:bottom w:val="none" w:sz="0" w:space="0" w:color="auto"/>
        <w:right w:val="none" w:sz="0" w:space="0" w:color="auto"/>
      </w:divBdr>
    </w:div>
    <w:div w:id="1841695979">
      <w:bodyDiv w:val="1"/>
      <w:marLeft w:val="0"/>
      <w:marRight w:val="0"/>
      <w:marTop w:val="0"/>
      <w:marBottom w:val="0"/>
      <w:divBdr>
        <w:top w:val="none" w:sz="0" w:space="0" w:color="auto"/>
        <w:left w:val="none" w:sz="0" w:space="0" w:color="auto"/>
        <w:bottom w:val="none" w:sz="0" w:space="0" w:color="auto"/>
        <w:right w:val="none" w:sz="0" w:space="0" w:color="auto"/>
      </w:divBdr>
    </w:div>
    <w:div w:id="1842042824">
      <w:bodyDiv w:val="1"/>
      <w:marLeft w:val="0"/>
      <w:marRight w:val="0"/>
      <w:marTop w:val="0"/>
      <w:marBottom w:val="0"/>
      <w:divBdr>
        <w:top w:val="none" w:sz="0" w:space="0" w:color="auto"/>
        <w:left w:val="none" w:sz="0" w:space="0" w:color="auto"/>
        <w:bottom w:val="none" w:sz="0" w:space="0" w:color="auto"/>
        <w:right w:val="none" w:sz="0" w:space="0" w:color="auto"/>
      </w:divBdr>
    </w:div>
    <w:div w:id="1842044125">
      <w:bodyDiv w:val="1"/>
      <w:marLeft w:val="0"/>
      <w:marRight w:val="0"/>
      <w:marTop w:val="0"/>
      <w:marBottom w:val="0"/>
      <w:divBdr>
        <w:top w:val="none" w:sz="0" w:space="0" w:color="auto"/>
        <w:left w:val="none" w:sz="0" w:space="0" w:color="auto"/>
        <w:bottom w:val="none" w:sz="0" w:space="0" w:color="auto"/>
        <w:right w:val="none" w:sz="0" w:space="0" w:color="auto"/>
      </w:divBdr>
    </w:div>
    <w:div w:id="1847596373">
      <w:bodyDiv w:val="1"/>
      <w:marLeft w:val="0"/>
      <w:marRight w:val="0"/>
      <w:marTop w:val="0"/>
      <w:marBottom w:val="0"/>
      <w:divBdr>
        <w:top w:val="none" w:sz="0" w:space="0" w:color="auto"/>
        <w:left w:val="none" w:sz="0" w:space="0" w:color="auto"/>
        <w:bottom w:val="none" w:sz="0" w:space="0" w:color="auto"/>
        <w:right w:val="none" w:sz="0" w:space="0" w:color="auto"/>
      </w:divBdr>
    </w:div>
    <w:div w:id="1848135971">
      <w:bodyDiv w:val="1"/>
      <w:marLeft w:val="0"/>
      <w:marRight w:val="0"/>
      <w:marTop w:val="0"/>
      <w:marBottom w:val="0"/>
      <w:divBdr>
        <w:top w:val="none" w:sz="0" w:space="0" w:color="auto"/>
        <w:left w:val="none" w:sz="0" w:space="0" w:color="auto"/>
        <w:bottom w:val="none" w:sz="0" w:space="0" w:color="auto"/>
        <w:right w:val="none" w:sz="0" w:space="0" w:color="auto"/>
      </w:divBdr>
    </w:div>
    <w:div w:id="1855067097">
      <w:bodyDiv w:val="1"/>
      <w:marLeft w:val="0"/>
      <w:marRight w:val="0"/>
      <w:marTop w:val="0"/>
      <w:marBottom w:val="0"/>
      <w:divBdr>
        <w:top w:val="none" w:sz="0" w:space="0" w:color="auto"/>
        <w:left w:val="none" w:sz="0" w:space="0" w:color="auto"/>
        <w:bottom w:val="none" w:sz="0" w:space="0" w:color="auto"/>
        <w:right w:val="none" w:sz="0" w:space="0" w:color="auto"/>
      </w:divBdr>
    </w:div>
    <w:div w:id="1856991167">
      <w:bodyDiv w:val="1"/>
      <w:marLeft w:val="0"/>
      <w:marRight w:val="0"/>
      <w:marTop w:val="0"/>
      <w:marBottom w:val="0"/>
      <w:divBdr>
        <w:top w:val="none" w:sz="0" w:space="0" w:color="auto"/>
        <w:left w:val="none" w:sz="0" w:space="0" w:color="auto"/>
        <w:bottom w:val="none" w:sz="0" w:space="0" w:color="auto"/>
        <w:right w:val="none" w:sz="0" w:space="0" w:color="auto"/>
      </w:divBdr>
    </w:div>
    <w:div w:id="1857228064">
      <w:bodyDiv w:val="1"/>
      <w:marLeft w:val="0"/>
      <w:marRight w:val="0"/>
      <w:marTop w:val="0"/>
      <w:marBottom w:val="0"/>
      <w:divBdr>
        <w:top w:val="none" w:sz="0" w:space="0" w:color="auto"/>
        <w:left w:val="none" w:sz="0" w:space="0" w:color="auto"/>
        <w:bottom w:val="none" w:sz="0" w:space="0" w:color="auto"/>
        <w:right w:val="none" w:sz="0" w:space="0" w:color="auto"/>
      </w:divBdr>
      <w:divsChild>
        <w:div w:id="46609232">
          <w:marLeft w:val="0"/>
          <w:marRight w:val="0"/>
          <w:marTop w:val="0"/>
          <w:marBottom w:val="0"/>
          <w:divBdr>
            <w:top w:val="none" w:sz="0" w:space="0" w:color="auto"/>
            <w:left w:val="none" w:sz="0" w:space="0" w:color="auto"/>
            <w:bottom w:val="none" w:sz="0" w:space="0" w:color="auto"/>
            <w:right w:val="none" w:sz="0" w:space="0" w:color="auto"/>
          </w:divBdr>
        </w:div>
        <w:div w:id="499006893">
          <w:marLeft w:val="0"/>
          <w:marRight w:val="0"/>
          <w:marTop w:val="0"/>
          <w:marBottom w:val="0"/>
          <w:divBdr>
            <w:top w:val="none" w:sz="0" w:space="0" w:color="auto"/>
            <w:left w:val="none" w:sz="0" w:space="0" w:color="auto"/>
            <w:bottom w:val="none" w:sz="0" w:space="0" w:color="auto"/>
            <w:right w:val="none" w:sz="0" w:space="0" w:color="auto"/>
          </w:divBdr>
        </w:div>
        <w:div w:id="1423602156">
          <w:marLeft w:val="0"/>
          <w:marRight w:val="0"/>
          <w:marTop w:val="0"/>
          <w:marBottom w:val="0"/>
          <w:divBdr>
            <w:top w:val="none" w:sz="0" w:space="0" w:color="auto"/>
            <w:left w:val="none" w:sz="0" w:space="0" w:color="auto"/>
            <w:bottom w:val="none" w:sz="0" w:space="0" w:color="auto"/>
            <w:right w:val="none" w:sz="0" w:space="0" w:color="auto"/>
          </w:divBdr>
          <w:divsChild>
            <w:div w:id="2094205424">
              <w:marLeft w:val="0"/>
              <w:marRight w:val="0"/>
              <w:marTop w:val="0"/>
              <w:marBottom w:val="0"/>
              <w:divBdr>
                <w:top w:val="none" w:sz="0" w:space="0" w:color="auto"/>
                <w:left w:val="none" w:sz="0" w:space="0" w:color="auto"/>
                <w:bottom w:val="none" w:sz="0" w:space="0" w:color="auto"/>
                <w:right w:val="none" w:sz="0" w:space="0" w:color="auto"/>
              </w:divBdr>
              <w:divsChild>
                <w:div w:id="382868075">
                  <w:marLeft w:val="0"/>
                  <w:marRight w:val="0"/>
                  <w:marTop w:val="0"/>
                  <w:marBottom w:val="0"/>
                  <w:divBdr>
                    <w:top w:val="none" w:sz="0" w:space="0" w:color="auto"/>
                    <w:left w:val="none" w:sz="0" w:space="0" w:color="auto"/>
                    <w:bottom w:val="none" w:sz="0" w:space="0" w:color="auto"/>
                    <w:right w:val="none" w:sz="0" w:space="0" w:color="auto"/>
                  </w:divBdr>
                  <w:divsChild>
                    <w:div w:id="803624730">
                      <w:marLeft w:val="0"/>
                      <w:marRight w:val="0"/>
                      <w:marTop w:val="0"/>
                      <w:marBottom w:val="0"/>
                      <w:divBdr>
                        <w:top w:val="none" w:sz="0" w:space="0" w:color="auto"/>
                        <w:left w:val="none" w:sz="0" w:space="0" w:color="auto"/>
                        <w:bottom w:val="none" w:sz="0" w:space="0" w:color="auto"/>
                        <w:right w:val="none" w:sz="0" w:space="0" w:color="auto"/>
                      </w:divBdr>
                      <w:divsChild>
                        <w:div w:id="6983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271772">
          <w:marLeft w:val="0"/>
          <w:marRight w:val="0"/>
          <w:marTop w:val="0"/>
          <w:marBottom w:val="0"/>
          <w:divBdr>
            <w:top w:val="none" w:sz="0" w:space="0" w:color="auto"/>
            <w:left w:val="none" w:sz="0" w:space="0" w:color="auto"/>
            <w:bottom w:val="none" w:sz="0" w:space="0" w:color="auto"/>
            <w:right w:val="none" w:sz="0" w:space="0" w:color="auto"/>
          </w:divBdr>
          <w:divsChild>
            <w:div w:id="611591153">
              <w:marLeft w:val="0"/>
              <w:marRight w:val="0"/>
              <w:marTop w:val="0"/>
              <w:marBottom w:val="0"/>
              <w:divBdr>
                <w:top w:val="none" w:sz="0" w:space="0" w:color="auto"/>
                <w:left w:val="none" w:sz="0" w:space="0" w:color="auto"/>
                <w:bottom w:val="none" w:sz="0" w:space="0" w:color="auto"/>
                <w:right w:val="none" w:sz="0" w:space="0" w:color="auto"/>
              </w:divBdr>
              <w:divsChild>
                <w:div w:id="1172722745">
                  <w:marLeft w:val="0"/>
                  <w:marRight w:val="0"/>
                  <w:marTop w:val="0"/>
                  <w:marBottom w:val="0"/>
                  <w:divBdr>
                    <w:top w:val="none" w:sz="0" w:space="0" w:color="auto"/>
                    <w:left w:val="none" w:sz="0" w:space="0" w:color="auto"/>
                    <w:bottom w:val="none" w:sz="0" w:space="0" w:color="auto"/>
                    <w:right w:val="none" w:sz="0" w:space="0" w:color="auto"/>
                  </w:divBdr>
                  <w:divsChild>
                    <w:div w:id="1863932372">
                      <w:marLeft w:val="0"/>
                      <w:marRight w:val="0"/>
                      <w:marTop w:val="0"/>
                      <w:marBottom w:val="0"/>
                      <w:divBdr>
                        <w:top w:val="none" w:sz="0" w:space="0" w:color="auto"/>
                        <w:left w:val="none" w:sz="0" w:space="0" w:color="auto"/>
                        <w:bottom w:val="none" w:sz="0" w:space="0" w:color="auto"/>
                        <w:right w:val="none" w:sz="0" w:space="0" w:color="auto"/>
                      </w:divBdr>
                      <w:divsChild>
                        <w:div w:id="6260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0854587">
      <w:bodyDiv w:val="1"/>
      <w:marLeft w:val="0"/>
      <w:marRight w:val="0"/>
      <w:marTop w:val="0"/>
      <w:marBottom w:val="0"/>
      <w:divBdr>
        <w:top w:val="none" w:sz="0" w:space="0" w:color="auto"/>
        <w:left w:val="none" w:sz="0" w:space="0" w:color="auto"/>
        <w:bottom w:val="none" w:sz="0" w:space="0" w:color="auto"/>
        <w:right w:val="none" w:sz="0" w:space="0" w:color="auto"/>
      </w:divBdr>
    </w:div>
    <w:div w:id="1862624503">
      <w:bodyDiv w:val="1"/>
      <w:marLeft w:val="0"/>
      <w:marRight w:val="0"/>
      <w:marTop w:val="0"/>
      <w:marBottom w:val="0"/>
      <w:divBdr>
        <w:top w:val="none" w:sz="0" w:space="0" w:color="auto"/>
        <w:left w:val="none" w:sz="0" w:space="0" w:color="auto"/>
        <w:bottom w:val="none" w:sz="0" w:space="0" w:color="auto"/>
        <w:right w:val="none" w:sz="0" w:space="0" w:color="auto"/>
      </w:divBdr>
    </w:div>
    <w:div w:id="1878736995">
      <w:bodyDiv w:val="1"/>
      <w:marLeft w:val="0"/>
      <w:marRight w:val="0"/>
      <w:marTop w:val="0"/>
      <w:marBottom w:val="0"/>
      <w:divBdr>
        <w:top w:val="none" w:sz="0" w:space="0" w:color="auto"/>
        <w:left w:val="none" w:sz="0" w:space="0" w:color="auto"/>
        <w:bottom w:val="none" w:sz="0" w:space="0" w:color="auto"/>
        <w:right w:val="none" w:sz="0" w:space="0" w:color="auto"/>
      </w:divBdr>
    </w:div>
    <w:div w:id="1878929301">
      <w:bodyDiv w:val="1"/>
      <w:marLeft w:val="0"/>
      <w:marRight w:val="0"/>
      <w:marTop w:val="0"/>
      <w:marBottom w:val="0"/>
      <w:divBdr>
        <w:top w:val="none" w:sz="0" w:space="0" w:color="auto"/>
        <w:left w:val="none" w:sz="0" w:space="0" w:color="auto"/>
        <w:bottom w:val="none" w:sz="0" w:space="0" w:color="auto"/>
        <w:right w:val="none" w:sz="0" w:space="0" w:color="auto"/>
      </w:divBdr>
    </w:div>
    <w:div w:id="1880043944">
      <w:bodyDiv w:val="1"/>
      <w:marLeft w:val="0"/>
      <w:marRight w:val="0"/>
      <w:marTop w:val="0"/>
      <w:marBottom w:val="0"/>
      <w:divBdr>
        <w:top w:val="none" w:sz="0" w:space="0" w:color="auto"/>
        <w:left w:val="none" w:sz="0" w:space="0" w:color="auto"/>
        <w:bottom w:val="none" w:sz="0" w:space="0" w:color="auto"/>
        <w:right w:val="none" w:sz="0" w:space="0" w:color="auto"/>
      </w:divBdr>
    </w:div>
    <w:div w:id="1882325410">
      <w:bodyDiv w:val="1"/>
      <w:marLeft w:val="0"/>
      <w:marRight w:val="0"/>
      <w:marTop w:val="0"/>
      <w:marBottom w:val="0"/>
      <w:divBdr>
        <w:top w:val="none" w:sz="0" w:space="0" w:color="auto"/>
        <w:left w:val="none" w:sz="0" w:space="0" w:color="auto"/>
        <w:bottom w:val="none" w:sz="0" w:space="0" w:color="auto"/>
        <w:right w:val="none" w:sz="0" w:space="0" w:color="auto"/>
      </w:divBdr>
      <w:divsChild>
        <w:div w:id="116988969">
          <w:marLeft w:val="0"/>
          <w:marRight w:val="0"/>
          <w:marTop w:val="0"/>
          <w:marBottom w:val="0"/>
          <w:divBdr>
            <w:top w:val="none" w:sz="0" w:space="0" w:color="auto"/>
            <w:left w:val="none" w:sz="0" w:space="0" w:color="auto"/>
            <w:bottom w:val="none" w:sz="0" w:space="0" w:color="auto"/>
            <w:right w:val="none" w:sz="0" w:space="0" w:color="auto"/>
          </w:divBdr>
        </w:div>
      </w:divsChild>
    </w:div>
    <w:div w:id="1883127998">
      <w:bodyDiv w:val="1"/>
      <w:marLeft w:val="0"/>
      <w:marRight w:val="0"/>
      <w:marTop w:val="0"/>
      <w:marBottom w:val="0"/>
      <w:divBdr>
        <w:top w:val="none" w:sz="0" w:space="0" w:color="auto"/>
        <w:left w:val="none" w:sz="0" w:space="0" w:color="auto"/>
        <w:bottom w:val="none" w:sz="0" w:space="0" w:color="auto"/>
        <w:right w:val="none" w:sz="0" w:space="0" w:color="auto"/>
      </w:divBdr>
    </w:div>
    <w:div w:id="1884248912">
      <w:bodyDiv w:val="1"/>
      <w:marLeft w:val="0"/>
      <w:marRight w:val="0"/>
      <w:marTop w:val="0"/>
      <w:marBottom w:val="0"/>
      <w:divBdr>
        <w:top w:val="none" w:sz="0" w:space="0" w:color="auto"/>
        <w:left w:val="none" w:sz="0" w:space="0" w:color="auto"/>
        <w:bottom w:val="none" w:sz="0" w:space="0" w:color="auto"/>
        <w:right w:val="none" w:sz="0" w:space="0" w:color="auto"/>
      </w:divBdr>
    </w:div>
    <w:div w:id="1887063076">
      <w:bodyDiv w:val="1"/>
      <w:marLeft w:val="0"/>
      <w:marRight w:val="0"/>
      <w:marTop w:val="0"/>
      <w:marBottom w:val="0"/>
      <w:divBdr>
        <w:top w:val="none" w:sz="0" w:space="0" w:color="auto"/>
        <w:left w:val="none" w:sz="0" w:space="0" w:color="auto"/>
        <w:bottom w:val="none" w:sz="0" w:space="0" w:color="auto"/>
        <w:right w:val="none" w:sz="0" w:space="0" w:color="auto"/>
      </w:divBdr>
    </w:div>
    <w:div w:id="1887329825">
      <w:bodyDiv w:val="1"/>
      <w:marLeft w:val="0"/>
      <w:marRight w:val="0"/>
      <w:marTop w:val="0"/>
      <w:marBottom w:val="0"/>
      <w:divBdr>
        <w:top w:val="none" w:sz="0" w:space="0" w:color="auto"/>
        <w:left w:val="none" w:sz="0" w:space="0" w:color="auto"/>
        <w:bottom w:val="none" w:sz="0" w:space="0" w:color="auto"/>
        <w:right w:val="none" w:sz="0" w:space="0" w:color="auto"/>
      </w:divBdr>
    </w:div>
    <w:div w:id="1888301095">
      <w:bodyDiv w:val="1"/>
      <w:marLeft w:val="0"/>
      <w:marRight w:val="0"/>
      <w:marTop w:val="0"/>
      <w:marBottom w:val="0"/>
      <w:divBdr>
        <w:top w:val="none" w:sz="0" w:space="0" w:color="auto"/>
        <w:left w:val="none" w:sz="0" w:space="0" w:color="auto"/>
        <w:bottom w:val="none" w:sz="0" w:space="0" w:color="auto"/>
        <w:right w:val="none" w:sz="0" w:space="0" w:color="auto"/>
      </w:divBdr>
    </w:div>
    <w:div w:id="1896042799">
      <w:bodyDiv w:val="1"/>
      <w:marLeft w:val="0"/>
      <w:marRight w:val="0"/>
      <w:marTop w:val="0"/>
      <w:marBottom w:val="0"/>
      <w:divBdr>
        <w:top w:val="none" w:sz="0" w:space="0" w:color="auto"/>
        <w:left w:val="none" w:sz="0" w:space="0" w:color="auto"/>
        <w:bottom w:val="none" w:sz="0" w:space="0" w:color="auto"/>
        <w:right w:val="none" w:sz="0" w:space="0" w:color="auto"/>
      </w:divBdr>
    </w:div>
    <w:div w:id="1897668786">
      <w:bodyDiv w:val="1"/>
      <w:marLeft w:val="0"/>
      <w:marRight w:val="0"/>
      <w:marTop w:val="0"/>
      <w:marBottom w:val="0"/>
      <w:divBdr>
        <w:top w:val="none" w:sz="0" w:space="0" w:color="auto"/>
        <w:left w:val="none" w:sz="0" w:space="0" w:color="auto"/>
        <w:bottom w:val="none" w:sz="0" w:space="0" w:color="auto"/>
        <w:right w:val="none" w:sz="0" w:space="0" w:color="auto"/>
      </w:divBdr>
    </w:div>
    <w:div w:id="1899782406">
      <w:bodyDiv w:val="1"/>
      <w:marLeft w:val="0"/>
      <w:marRight w:val="0"/>
      <w:marTop w:val="0"/>
      <w:marBottom w:val="0"/>
      <w:divBdr>
        <w:top w:val="none" w:sz="0" w:space="0" w:color="auto"/>
        <w:left w:val="none" w:sz="0" w:space="0" w:color="auto"/>
        <w:bottom w:val="none" w:sz="0" w:space="0" w:color="auto"/>
        <w:right w:val="none" w:sz="0" w:space="0" w:color="auto"/>
      </w:divBdr>
    </w:div>
    <w:div w:id="1900172267">
      <w:bodyDiv w:val="1"/>
      <w:marLeft w:val="0"/>
      <w:marRight w:val="0"/>
      <w:marTop w:val="0"/>
      <w:marBottom w:val="0"/>
      <w:divBdr>
        <w:top w:val="none" w:sz="0" w:space="0" w:color="auto"/>
        <w:left w:val="none" w:sz="0" w:space="0" w:color="auto"/>
        <w:bottom w:val="none" w:sz="0" w:space="0" w:color="auto"/>
        <w:right w:val="none" w:sz="0" w:space="0" w:color="auto"/>
      </w:divBdr>
    </w:div>
    <w:div w:id="1903908969">
      <w:bodyDiv w:val="1"/>
      <w:marLeft w:val="0"/>
      <w:marRight w:val="0"/>
      <w:marTop w:val="0"/>
      <w:marBottom w:val="0"/>
      <w:divBdr>
        <w:top w:val="none" w:sz="0" w:space="0" w:color="auto"/>
        <w:left w:val="none" w:sz="0" w:space="0" w:color="auto"/>
        <w:bottom w:val="none" w:sz="0" w:space="0" w:color="auto"/>
        <w:right w:val="none" w:sz="0" w:space="0" w:color="auto"/>
      </w:divBdr>
      <w:divsChild>
        <w:div w:id="1514226437">
          <w:marLeft w:val="0"/>
          <w:marRight w:val="0"/>
          <w:marTop w:val="0"/>
          <w:marBottom w:val="0"/>
          <w:divBdr>
            <w:top w:val="none" w:sz="0" w:space="0" w:color="auto"/>
            <w:left w:val="none" w:sz="0" w:space="0" w:color="auto"/>
            <w:bottom w:val="none" w:sz="0" w:space="0" w:color="auto"/>
            <w:right w:val="none" w:sz="0" w:space="0" w:color="auto"/>
          </w:divBdr>
          <w:divsChild>
            <w:div w:id="1356494538">
              <w:marLeft w:val="0"/>
              <w:marRight w:val="0"/>
              <w:marTop w:val="0"/>
              <w:marBottom w:val="0"/>
              <w:divBdr>
                <w:top w:val="none" w:sz="0" w:space="0" w:color="auto"/>
                <w:left w:val="none" w:sz="0" w:space="0" w:color="auto"/>
                <w:bottom w:val="none" w:sz="0" w:space="0" w:color="auto"/>
                <w:right w:val="none" w:sz="0" w:space="0" w:color="auto"/>
              </w:divBdr>
              <w:divsChild>
                <w:div w:id="410277706">
                  <w:marLeft w:val="0"/>
                  <w:marRight w:val="0"/>
                  <w:marTop w:val="0"/>
                  <w:marBottom w:val="0"/>
                  <w:divBdr>
                    <w:top w:val="none" w:sz="0" w:space="0" w:color="auto"/>
                    <w:left w:val="none" w:sz="0" w:space="0" w:color="auto"/>
                    <w:bottom w:val="none" w:sz="0" w:space="0" w:color="auto"/>
                    <w:right w:val="none" w:sz="0" w:space="0" w:color="auto"/>
                  </w:divBdr>
                  <w:divsChild>
                    <w:div w:id="2000107928">
                      <w:marLeft w:val="0"/>
                      <w:marRight w:val="0"/>
                      <w:marTop w:val="0"/>
                      <w:marBottom w:val="0"/>
                      <w:divBdr>
                        <w:top w:val="none" w:sz="0" w:space="0" w:color="auto"/>
                        <w:left w:val="none" w:sz="0" w:space="0" w:color="auto"/>
                        <w:bottom w:val="none" w:sz="0" w:space="0" w:color="auto"/>
                        <w:right w:val="none" w:sz="0" w:space="0" w:color="auto"/>
                      </w:divBdr>
                      <w:divsChild>
                        <w:div w:id="67110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183060">
          <w:marLeft w:val="0"/>
          <w:marRight w:val="0"/>
          <w:marTop w:val="0"/>
          <w:marBottom w:val="0"/>
          <w:divBdr>
            <w:top w:val="none" w:sz="0" w:space="0" w:color="auto"/>
            <w:left w:val="none" w:sz="0" w:space="0" w:color="auto"/>
            <w:bottom w:val="none" w:sz="0" w:space="0" w:color="auto"/>
            <w:right w:val="none" w:sz="0" w:space="0" w:color="auto"/>
          </w:divBdr>
          <w:divsChild>
            <w:div w:id="2122456437">
              <w:marLeft w:val="0"/>
              <w:marRight w:val="0"/>
              <w:marTop w:val="0"/>
              <w:marBottom w:val="0"/>
              <w:divBdr>
                <w:top w:val="none" w:sz="0" w:space="0" w:color="auto"/>
                <w:left w:val="none" w:sz="0" w:space="0" w:color="auto"/>
                <w:bottom w:val="none" w:sz="0" w:space="0" w:color="auto"/>
                <w:right w:val="none" w:sz="0" w:space="0" w:color="auto"/>
              </w:divBdr>
              <w:divsChild>
                <w:div w:id="63078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27388">
          <w:marLeft w:val="0"/>
          <w:marRight w:val="0"/>
          <w:marTop w:val="0"/>
          <w:marBottom w:val="0"/>
          <w:divBdr>
            <w:top w:val="none" w:sz="0" w:space="0" w:color="auto"/>
            <w:left w:val="none" w:sz="0" w:space="0" w:color="auto"/>
            <w:bottom w:val="none" w:sz="0" w:space="0" w:color="auto"/>
            <w:right w:val="none" w:sz="0" w:space="0" w:color="auto"/>
          </w:divBdr>
          <w:divsChild>
            <w:div w:id="1116025109">
              <w:marLeft w:val="0"/>
              <w:marRight w:val="0"/>
              <w:marTop w:val="0"/>
              <w:marBottom w:val="0"/>
              <w:divBdr>
                <w:top w:val="none" w:sz="0" w:space="0" w:color="auto"/>
                <w:left w:val="none" w:sz="0" w:space="0" w:color="auto"/>
                <w:bottom w:val="none" w:sz="0" w:space="0" w:color="auto"/>
                <w:right w:val="none" w:sz="0" w:space="0" w:color="auto"/>
              </w:divBdr>
              <w:divsChild>
                <w:div w:id="73775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369070">
      <w:bodyDiv w:val="1"/>
      <w:marLeft w:val="0"/>
      <w:marRight w:val="0"/>
      <w:marTop w:val="0"/>
      <w:marBottom w:val="0"/>
      <w:divBdr>
        <w:top w:val="none" w:sz="0" w:space="0" w:color="auto"/>
        <w:left w:val="none" w:sz="0" w:space="0" w:color="auto"/>
        <w:bottom w:val="none" w:sz="0" w:space="0" w:color="auto"/>
        <w:right w:val="none" w:sz="0" w:space="0" w:color="auto"/>
      </w:divBdr>
    </w:div>
    <w:div w:id="1914272959">
      <w:bodyDiv w:val="1"/>
      <w:marLeft w:val="0"/>
      <w:marRight w:val="0"/>
      <w:marTop w:val="0"/>
      <w:marBottom w:val="0"/>
      <w:divBdr>
        <w:top w:val="none" w:sz="0" w:space="0" w:color="auto"/>
        <w:left w:val="none" w:sz="0" w:space="0" w:color="auto"/>
        <w:bottom w:val="none" w:sz="0" w:space="0" w:color="auto"/>
        <w:right w:val="none" w:sz="0" w:space="0" w:color="auto"/>
      </w:divBdr>
    </w:div>
    <w:div w:id="1915122052">
      <w:bodyDiv w:val="1"/>
      <w:marLeft w:val="0"/>
      <w:marRight w:val="0"/>
      <w:marTop w:val="0"/>
      <w:marBottom w:val="0"/>
      <w:divBdr>
        <w:top w:val="none" w:sz="0" w:space="0" w:color="auto"/>
        <w:left w:val="none" w:sz="0" w:space="0" w:color="auto"/>
        <w:bottom w:val="none" w:sz="0" w:space="0" w:color="auto"/>
        <w:right w:val="none" w:sz="0" w:space="0" w:color="auto"/>
      </w:divBdr>
    </w:div>
    <w:div w:id="1918200006">
      <w:bodyDiv w:val="1"/>
      <w:marLeft w:val="0"/>
      <w:marRight w:val="0"/>
      <w:marTop w:val="0"/>
      <w:marBottom w:val="0"/>
      <w:divBdr>
        <w:top w:val="none" w:sz="0" w:space="0" w:color="auto"/>
        <w:left w:val="none" w:sz="0" w:space="0" w:color="auto"/>
        <w:bottom w:val="none" w:sz="0" w:space="0" w:color="auto"/>
        <w:right w:val="none" w:sz="0" w:space="0" w:color="auto"/>
      </w:divBdr>
    </w:div>
    <w:div w:id="1918249937">
      <w:bodyDiv w:val="1"/>
      <w:marLeft w:val="0"/>
      <w:marRight w:val="0"/>
      <w:marTop w:val="0"/>
      <w:marBottom w:val="0"/>
      <w:divBdr>
        <w:top w:val="none" w:sz="0" w:space="0" w:color="auto"/>
        <w:left w:val="none" w:sz="0" w:space="0" w:color="auto"/>
        <w:bottom w:val="none" w:sz="0" w:space="0" w:color="auto"/>
        <w:right w:val="none" w:sz="0" w:space="0" w:color="auto"/>
      </w:divBdr>
    </w:div>
    <w:div w:id="1918974819">
      <w:bodyDiv w:val="1"/>
      <w:marLeft w:val="0"/>
      <w:marRight w:val="0"/>
      <w:marTop w:val="0"/>
      <w:marBottom w:val="0"/>
      <w:divBdr>
        <w:top w:val="none" w:sz="0" w:space="0" w:color="auto"/>
        <w:left w:val="none" w:sz="0" w:space="0" w:color="auto"/>
        <w:bottom w:val="none" w:sz="0" w:space="0" w:color="auto"/>
        <w:right w:val="none" w:sz="0" w:space="0" w:color="auto"/>
      </w:divBdr>
    </w:div>
    <w:div w:id="1919824446">
      <w:bodyDiv w:val="1"/>
      <w:marLeft w:val="0"/>
      <w:marRight w:val="0"/>
      <w:marTop w:val="0"/>
      <w:marBottom w:val="0"/>
      <w:divBdr>
        <w:top w:val="none" w:sz="0" w:space="0" w:color="auto"/>
        <w:left w:val="none" w:sz="0" w:space="0" w:color="auto"/>
        <w:bottom w:val="none" w:sz="0" w:space="0" w:color="auto"/>
        <w:right w:val="none" w:sz="0" w:space="0" w:color="auto"/>
      </w:divBdr>
    </w:div>
    <w:div w:id="1922182065">
      <w:bodyDiv w:val="1"/>
      <w:marLeft w:val="0"/>
      <w:marRight w:val="0"/>
      <w:marTop w:val="0"/>
      <w:marBottom w:val="0"/>
      <w:divBdr>
        <w:top w:val="none" w:sz="0" w:space="0" w:color="auto"/>
        <w:left w:val="none" w:sz="0" w:space="0" w:color="auto"/>
        <w:bottom w:val="none" w:sz="0" w:space="0" w:color="auto"/>
        <w:right w:val="none" w:sz="0" w:space="0" w:color="auto"/>
      </w:divBdr>
    </w:div>
    <w:div w:id="1924341191">
      <w:bodyDiv w:val="1"/>
      <w:marLeft w:val="0"/>
      <w:marRight w:val="0"/>
      <w:marTop w:val="0"/>
      <w:marBottom w:val="0"/>
      <w:divBdr>
        <w:top w:val="none" w:sz="0" w:space="0" w:color="auto"/>
        <w:left w:val="none" w:sz="0" w:space="0" w:color="auto"/>
        <w:bottom w:val="none" w:sz="0" w:space="0" w:color="auto"/>
        <w:right w:val="none" w:sz="0" w:space="0" w:color="auto"/>
      </w:divBdr>
      <w:divsChild>
        <w:div w:id="1179154256">
          <w:marLeft w:val="0"/>
          <w:marRight w:val="0"/>
          <w:marTop w:val="0"/>
          <w:marBottom w:val="0"/>
          <w:divBdr>
            <w:top w:val="none" w:sz="0" w:space="0" w:color="auto"/>
            <w:left w:val="none" w:sz="0" w:space="0" w:color="auto"/>
            <w:bottom w:val="none" w:sz="0" w:space="0" w:color="auto"/>
            <w:right w:val="none" w:sz="0" w:space="0" w:color="auto"/>
          </w:divBdr>
        </w:div>
      </w:divsChild>
    </w:div>
    <w:div w:id="1925651972">
      <w:bodyDiv w:val="1"/>
      <w:marLeft w:val="0"/>
      <w:marRight w:val="0"/>
      <w:marTop w:val="0"/>
      <w:marBottom w:val="0"/>
      <w:divBdr>
        <w:top w:val="none" w:sz="0" w:space="0" w:color="auto"/>
        <w:left w:val="none" w:sz="0" w:space="0" w:color="auto"/>
        <w:bottom w:val="none" w:sz="0" w:space="0" w:color="auto"/>
        <w:right w:val="none" w:sz="0" w:space="0" w:color="auto"/>
      </w:divBdr>
    </w:div>
    <w:div w:id="1929342971">
      <w:bodyDiv w:val="1"/>
      <w:marLeft w:val="0"/>
      <w:marRight w:val="0"/>
      <w:marTop w:val="0"/>
      <w:marBottom w:val="0"/>
      <w:divBdr>
        <w:top w:val="none" w:sz="0" w:space="0" w:color="auto"/>
        <w:left w:val="none" w:sz="0" w:space="0" w:color="auto"/>
        <w:bottom w:val="none" w:sz="0" w:space="0" w:color="auto"/>
        <w:right w:val="none" w:sz="0" w:space="0" w:color="auto"/>
      </w:divBdr>
    </w:div>
    <w:div w:id="1929919036">
      <w:bodyDiv w:val="1"/>
      <w:marLeft w:val="0"/>
      <w:marRight w:val="0"/>
      <w:marTop w:val="0"/>
      <w:marBottom w:val="0"/>
      <w:divBdr>
        <w:top w:val="none" w:sz="0" w:space="0" w:color="auto"/>
        <w:left w:val="none" w:sz="0" w:space="0" w:color="auto"/>
        <w:bottom w:val="none" w:sz="0" w:space="0" w:color="auto"/>
        <w:right w:val="none" w:sz="0" w:space="0" w:color="auto"/>
      </w:divBdr>
    </w:div>
    <w:div w:id="1940064242">
      <w:bodyDiv w:val="1"/>
      <w:marLeft w:val="0"/>
      <w:marRight w:val="0"/>
      <w:marTop w:val="0"/>
      <w:marBottom w:val="0"/>
      <w:divBdr>
        <w:top w:val="none" w:sz="0" w:space="0" w:color="auto"/>
        <w:left w:val="none" w:sz="0" w:space="0" w:color="auto"/>
        <w:bottom w:val="none" w:sz="0" w:space="0" w:color="auto"/>
        <w:right w:val="none" w:sz="0" w:space="0" w:color="auto"/>
      </w:divBdr>
    </w:div>
    <w:div w:id="1941838633">
      <w:bodyDiv w:val="1"/>
      <w:marLeft w:val="0"/>
      <w:marRight w:val="0"/>
      <w:marTop w:val="0"/>
      <w:marBottom w:val="0"/>
      <w:divBdr>
        <w:top w:val="none" w:sz="0" w:space="0" w:color="auto"/>
        <w:left w:val="none" w:sz="0" w:space="0" w:color="auto"/>
        <w:bottom w:val="none" w:sz="0" w:space="0" w:color="auto"/>
        <w:right w:val="none" w:sz="0" w:space="0" w:color="auto"/>
      </w:divBdr>
    </w:div>
    <w:div w:id="1942760916">
      <w:bodyDiv w:val="1"/>
      <w:marLeft w:val="0"/>
      <w:marRight w:val="0"/>
      <w:marTop w:val="0"/>
      <w:marBottom w:val="0"/>
      <w:divBdr>
        <w:top w:val="none" w:sz="0" w:space="0" w:color="auto"/>
        <w:left w:val="none" w:sz="0" w:space="0" w:color="auto"/>
        <w:bottom w:val="none" w:sz="0" w:space="0" w:color="auto"/>
        <w:right w:val="none" w:sz="0" w:space="0" w:color="auto"/>
      </w:divBdr>
    </w:div>
    <w:div w:id="1944339491">
      <w:bodyDiv w:val="1"/>
      <w:marLeft w:val="0"/>
      <w:marRight w:val="0"/>
      <w:marTop w:val="0"/>
      <w:marBottom w:val="0"/>
      <w:divBdr>
        <w:top w:val="none" w:sz="0" w:space="0" w:color="auto"/>
        <w:left w:val="none" w:sz="0" w:space="0" w:color="auto"/>
        <w:bottom w:val="none" w:sz="0" w:space="0" w:color="auto"/>
        <w:right w:val="none" w:sz="0" w:space="0" w:color="auto"/>
      </w:divBdr>
    </w:div>
    <w:div w:id="1945261304">
      <w:bodyDiv w:val="1"/>
      <w:marLeft w:val="0"/>
      <w:marRight w:val="0"/>
      <w:marTop w:val="0"/>
      <w:marBottom w:val="0"/>
      <w:divBdr>
        <w:top w:val="none" w:sz="0" w:space="0" w:color="auto"/>
        <w:left w:val="none" w:sz="0" w:space="0" w:color="auto"/>
        <w:bottom w:val="none" w:sz="0" w:space="0" w:color="auto"/>
        <w:right w:val="none" w:sz="0" w:space="0" w:color="auto"/>
      </w:divBdr>
    </w:div>
    <w:div w:id="1953898798">
      <w:bodyDiv w:val="1"/>
      <w:marLeft w:val="0"/>
      <w:marRight w:val="0"/>
      <w:marTop w:val="0"/>
      <w:marBottom w:val="0"/>
      <w:divBdr>
        <w:top w:val="none" w:sz="0" w:space="0" w:color="auto"/>
        <w:left w:val="none" w:sz="0" w:space="0" w:color="auto"/>
        <w:bottom w:val="none" w:sz="0" w:space="0" w:color="auto"/>
        <w:right w:val="none" w:sz="0" w:space="0" w:color="auto"/>
      </w:divBdr>
    </w:div>
    <w:div w:id="1957128763">
      <w:bodyDiv w:val="1"/>
      <w:marLeft w:val="0"/>
      <w:marRight w:val="0"/>
      <w:marTop w:val="0"/>
      <w:marBottom w:val="0"/>
      <w:divBdr>
        <w:top w:val="none" w:sz="0" w:space="0" w:color="auto"/>
        <w:left w:val="none" w:sz="0" w:space="0" w:color="auto"/>
        <w:bottom w:val="none" w:sz="0" w:space="0" w:color="auto"/>
        <w:right w:val="none" w:sz="0" w:space="0" w:color="auto"/>
      </w:divBdr>
    </w:div>
    <w:div w:id="1958102503">
      <w:bodyDiv w:val="1"/>
      <w:marLeft w:val="0"/>
      <w:marRight w:val="0"/>
      <w:marTop w:val="0"/>
      <w:marBottom w:val="0"/>
      <w:divBdr>
        <w:top w:val="none" w:sz="0" w:space="0" w:color="auto"/>
        <w:left w:val="none" w:sz="0" w:space="0" w:color="auto"/>
        <w:bottom w:val="none" w:sz="0" w:space="0" w:color="auto"/>
        <w:right w:val="none" w:sz="0" w:space="0" w:color="auto"/>
      </w:divBdr>
    </w:div>
    <w:div w:id="1965454898">
      <w:bodyDiv w:val="1"/>
      <w:marLeft w:val="0"/>
      <w:marRight w:val="0"/>
      <w:marTop w:val="0"/>
      <w:marBottom w:val="0"/>
      <w:divBdr>
        <w:top w:val="none" w:sz="0" w:space="0" w:color="auto"/>
        <w:left w:val="none" w:sz="0" w:space="0" w:color="auto"/>
        <w:bottom w:val="none" w:sz="0" w:space="0" w:color="auto"/>
        <w:right w:val="none" w:sz="0" w:space="0" w:color="auto"/>
      </w:divBdr>
    </w:div>
    <w:div w:id="1966109260">
      <w:bodyDiv w:val="1"/>
      <w:marLeft w:val="0"/>
      <w:marRight w:val="0"/>
      <w:marTop w:val="0"/>
      <w:marBottom w:val="0"/>
      <w:divBdr>
        <w:top w:val="none" w:sz="0" w:space="0" w:color="auto"/>
        <w:left w:val="none" w:sz="0" w:space="0" w:color="auto"/>
        <w:bottom w:val="none" w:sz="0" w:space="0" w:color="auto"/>
        <w:right w:val="none" w:sz="0" w:space="0" w:color="auto"/>
      </w:divBdr>
    </w:div>
    <w:div w:id="1968706942">
      <w:bodyDiv w:val="1"/>
      <w:marLeft w:val="0"/>
      <w:marRight w:val="0"/>
      <w:marTop w:val="0"/>
      <w:marBottom w:val="0"/>
      <w:divBdr>
        <w:top w:val="none" w:sz="0" w:space="0" w:color="auto"/>
        <w:left w:val="none" w:sz="0" w:space="0" w:color="auto"/>
        <w:bottom w:val="none" w:sz="0" w:space="0" w:color="auto"/>
        <w:right w:val="none" w:sz="0" w:space="0" w:color="auto"/>
      </w:divBdr>
    </w:div>
    <w:div w:id="1973706115">
      <w:bodyDiv w:val="1"/>
      <w:marLeft w:val="0"/>
      <w:marRight w:val="0"/>
      <w:marTop w:val="0"/>
      <w:marBottom w:val="0"/>
      <w:divBdr>
        <w:top w:val="none" w:sz="0" w:space="0" w:color="auto"/>
        <w:left w:val="none" w:sz="0" w:space="0" w:color="auto"/>
        <w:bottom w:val="none" w:sz="0" w:space="0" w:color="auto"/>
        <w:right w:val="none" w:sz="0" w:space="0" w:color="auto"/>
      </w:divBdr>
    </w:div>
    <w:div w:id="1976445691">
      <w:bodyDiv w:val="1"/>
      <w:marLeft w:val="0"/>
      <w:marRight w:val="0"/>
      <w:marTop w:val="0"/>
      <w:marBottom w:val="0"/>
      <w:divBdr>
        <w:top w:val="none" w:sz="0" w:space="0" w:color="auto"/>
        <w:left w:val="none" w:sz="0" w:space="0" w:color="auto"/>
        <w:bottom w:val="none" w:sz="0" w:space="0" w:color="auto"/>
        <w:right w:val="none" w:sz="0" w:space="0" w:color="auto"/>
      </w:divBdr>
    </w:div>
    <w:div w:id="1979070346">
      <w:bodyDiv w:val="1"/>
      <w:marLeft w:val="0"/>
      <w:marRight w:val="0"/>
      <w:marTop w:val="0"/>
      <w:marBottom w:val="0"/>
      <w:divBdr>
        <w:top w:val="none" w:sz="0" w:space="0" w:color="auto"/>
        <w:left w:val="none" w:sz="0" w:space="0" w:color="auto"/>
        <w:bottom w:val="none" w:sz="0" w:space="0" w:color="auto"/>
        <w:right w:val="none" w:sz="0" w:space="0" w:color="auto"/>
      </w:divBdr>
    </w:div>
    <w:div w:id="1986158526">
      <w:bodyDiv w:val="1"/>
      <w:marLeft w:val="0"/>
      <w:marRight w:val="0"/>
      <w:marTop w:val="0"/>
      <w:marBottom w:val="0"/>
      <w:divBdr>
        <w:top w:val="none" w:sz="0" w:space="0" w:color="auto"/>
        <w:left w:val="none" w:sz="0" w:space="0" w:color="auto"/>
        <w:bottom w:val="none" w:sz="0" w:space="0" w:color="auto"/>
        <w:right w:val="none" w:sz="0" w:space="0" w:color="auto"/>
      </w:divBdr>
    </w:div>
    <w:div w:id="1987201427">
      <w:bodyDiv w:val="1"/>
      <w:marLeft w:val="0"/>
      <w:marRight w:val="0"/>
      <w:marTop w:val="0"/>
      <w:marBottom w:val="0"/>
      <w:divBdr>
        <w:top w:val="none" w:sz="0" w:space="0" w:color="auto"/>
        <w:left w:val="none" w:sz="0" w:space="0" w:color="auto"/>
        <w:bottom w:val="none" w:sz="0" w:space="0" w:color="auto"/>
        <w:right w:val="none" w:sz="0" w:space="0" w:color="auto"/>
      </w:divBdr>
    </w:div>
    <w:div w:id="1988582738">
      <w:bodyDiv w:val="1"/>
      <w:marLeft w:val="0"/>
      <w:marRight w:val="0"/>
      <w:marTop w:val="0"/>
      <w:marBottom w:val="0"/>
      <w:divBdr>
        <w:top w:val="none" w:sz="0" w:space="0" w:color="auto"/>
        <w:left w:val="none" w:sz="0" w:space="0" w:color="auto"/>
        <w:bottom w:val="none" w:sz="0" w:space="0" w:color="auto"/>
        <w:right w:val="none" w:sz="0" w:space="0" w:color="auto"/>
      </w:divBdr>
    </w:div>
    <w:div w:id="1992250698">
      <w:bodyDiv w:val="1"/>
      <w:marLeft w:val="0"/>
      <w:marRight w:val="0"/>
      <w:marTop w:val="0"/>
      <w:marBottom w:val="0"/>
      <w:divBdr>
        <w:top w:val="none" w:sz="0" w:space="0" w:color="auto"/>
        <w:left w:val="none" w:sz="0" w:space="0" w:color="auto"/>
        <w:bottom w:val="none" w:sz="0" w:space="0" w:color="auto"/>
        <w:right w:val="none" w:sz="0" w:space="0" w:color="auto"/>
      </w:divBdr>
    </w:div>
    <w:div w:id="1994603829">
      <w:bodyDiv w:val="1"/>
      <w:marLeft w:val="0"/>
      <w:marRight w:val="0"/>
      <w:marTop w:val="0"/>
      <w:marBottom w:val="0"/>
      <w:divBdr>
        <w:top w:val="none" w:sz="0" w:space="0" w:color="auto"/>
        <w:left w:val="none" w:sz="0" w:space="0" w:color="auto"/>
        <w:bottom w:val="none" w:sz="0" w:space="0" w:color="auto"/>
        <w:right w:val="none" w:sz="0" w:space="0" w:color="auto"/>
      </w:divBdr>
    </w:div>
    <w:div w:id="2003700206">
      <w:bodyDiv w:val="1"/>
      <w:marLeft w:val="0"/>
      <w:marRight w:val="0"/>
      <w:marTop w:val="0"/>
      <w:marBottom w:val="0"/>
      <w:divBdr>
        <w:top w:val="none" w:sz="0" w:space="0" w:color="auto"/>
        <w:left w:val="none" w:sz="0" w:space="0" w:color="auto"/>
        <w:bottom w:val="none" w:sz="0" w:space="0" w:color="auto"/>
        <w:right w:val="none" w:sz="0" w:space="0" w:color="auto"/>
      </w:divBdr>
    </w:div>
    <w:div w:id="2004160149">
      <w:bodyDiv w:val="1"/>
      <w:marLeft w:val="0"/>
      <w:marRight w:val="0"/>
      <w:marTop w:val="0"/>
      <w:marBottom w:val="0"/>
      <w:divBdr>
        <w:top w:val="none" w:sz="0" w:space="0" w:color="auto"/>
        <w:left w:val="none" w:sz="0" w:space="0" w:color="auto"/>
        <w:bottom w:val="none" w:sz="0" w:space="0" w:color="auto"/>
        <w:right w:val="none" w:sz="0" w:space="0" w:color="auto"/>
      </w:divBdr>
      <w:divsChild>
        <w:div w:id="673260373">
          <w:marLeft w:val="0"/>
          <w:marRight w:val="0"/>
          <w:marTop w:val="0"/>
          <w:marBottom w:val="0"/>
          <w:divBdr>
            <w:top w:val="none" w:sz="0" w:space="0" w:color="auto"/>
            <w:left w:val="none" w:sz="0" w:space="0" w:color="auto"/>
            <w:bottom w:val="none" w:sz="0" w:space="0" w:color="auto"/>
            <w:right w:val="none" w:sz="0" w:space="0" w:color="auto"/>
          </w:divBdr>
        </w:div>
      </w:divsChild>
    </w:div>
    <w:div w:id="2017420976">
      <w:bodyDiv w:val="1"/>
      <w:marLeft w:val="0"/>
      <w:marRight w:val="0"/>
      <w:marTop w:val="0"/>
      <w:marBottom w:val="0"/>
      <w:divBdr>
        <w:top w:val="none" w:sz="0" w:space="0" w:color="auto"/>
        <w:left w:val="none" w:sz="0" w:space="0" w:color="auto"/>
        <w:bottom w:val="none" w:sz="0" w:space="0" w:color="auto"/>
        <w:right w:val="none" w:sz="0" w:space="0" w:color="auto"/>
      </w:divBdr>
    </w:div>
    <w:div w:id="2017804150">
      <w:bodyDiv w:val="1"/>
      <w:marLeft w:val="0"/>
      <w:marRight w:val="0"/>
      <w:marTop w:val="0"/>
      <w:marBottom w:val="0"/>
      <w:divBdr>
        <w:top w:val="none" w:sz="0" w:space="0" w:color="auto"/>
        <w:left w:val="none" w:sz="0" w:space="0" w:color="auto"/>
        <w:bottom w:val="none" w:sz="0" w:space="0" w:color="auto"/>
        <w:right w:val="none" w:sz="0" w:space="0" w:color="auto"/>
      </w:divBdr>
    </w:div>
    <w:div w:id="2020035781">
      <w:bodyDiv w:val="1"/>
      <w:marLeft w:val="0"/>
      <w:marRight w:val="0"/>
      <w:marTop w:val="0"/>
      <w:marBottom w:val="0"/>
      <w:divBdr>
        <w:top w:val="none" w:sz="0" w:space="0" w:color="auto"/>
        <w:left w:val="none" w:sz="0" w:space="0" w:color="auto"/>
        <w:bottom w:val="none" w:sz="0" w:space="0" w:color="auto"/>
        <w:right w:val="none" w:sz="0" w:space="0" w:color="auto"/>
      </w:divBdr>
    </w:div>
    <w:div w:id="2021000915">
      <w:bodyDiv w:val="1"/>
      <w:marLeft w:val="0"/>
      <w:marRight w:val="0"/>
      <w:marTop w:val="0"/>
      <w:marBottom w:val="0"/>
      <w:divBdr>
        <w:top w:val="none" w:sz="0" w:space="0" w:color="auto"/>
        <w:left w:val="none" w:sz="0" w:space="0" w:color="auto"/>
        <w:bottom w:val="none" w:sz="0" w:space="0" w:color="auto"/>
        <w:right w:val="none" w:sz="0" w:space="0" w:color="auto"/>
      </w:divBdr>
    </w:div>
    <w:div w:id="2026781814">
      <w:bodyDiv w:val="1"/>
      <w:marLeft w:val="0"/>
      <w:marRight w:val="0"/>
      <w:marTop w:val="0"/>
      <w:marBottom w:val="0"/>
      <w:divBdr>
        <w:top w:val="none" w:sz="0" w:space="0" w:color="auto"/>
        <w:left w:val="none" w:sz="0" w:space="0" w:color="auto"/>
        <w:bottom w:val="none" w:sz="0" w:space="0" w:color="auto"/>
        <w:right w:val="none" w:sz="0" w:space="0" w:color="auto"/>
      </w:divBdr>
    </w:div>
    <w:div w:id="2030983480">
      <w:bodyDiv w:val="1"/>
      <w:marLeft w:val="0"/>
      <w:marRight w:val="0"/>
      <w:marTop w:val="0"/>
      <w:marBottom w:val="0"/>
      <w:divBdr>
        <w:top w:val="none" w:sz="0" w:space="0" w:color="auto"/>
        <w:left w:val="none" w:sz="0" w:space="0" w:color="auto"/>
        <w:bottom w:val="none" w:sz="0" w:space="0" w:color="auto"/>
        <w:right w:val="none" w:sz="0" w:space="0" w:color="auto"/>
      </w:divBdr>
      <w:divsChild>
        <w:div w:id="339935308">
          <w:marLeft w:val="0"/>
          <w:marRight w:val="300"/>
          <w:marTop w:val="0"/>
          <w:marBottom w:val="0"/>
          <w:divBdr>
            <w:top w:val="none" w:sz="0" w:space="0" w:color="auto"/>
            <w:left w:val="none" w:sz="0" w:space="0" w:color="auto"/>
            <w:bottom w:val="none" w:sz="0" w:space="0" w:color="auto"/>
            <w:right w:val="none" w:sz="0" w:space="0" w:color="auto"/>
          </w:divBdr>
        </w:div>
      </w:divsChild>
    </w:div>
    <w:div w:id="2039045375">
      <w:bodyDiv w:val="1"/>
      <w:marLeft w:val="0"/>
      <w:marRight w:val="0"/>
      <w:marTop w:val="0"/>
      <w:marBottom w:val="0"/>
      <w:divBdr>
        <w:top w:val="none" w:sz="0" w:space="0" w:color="auto"/>
        <w:left w:val="none" w:sz="0" w:space="0" w:color="auto"/>
        <w:bottom w:val="none" w:sz="0" w:space="0" w:color="auto"/>
        <w:right w:val="none" w:sz="0" w:space="0" w:color="auto"/>
      </w:divBdr>
    </w:div>
    <w:div w:id="2040741357">
      <w:bodyDiv w:val="1"/>
      <w:marLeft w:val="0"/>
      <w:marRight w:val="0"/>
      <w:marTop w:val="0"/>
      <w:marBottom w:val="0"/>
      <w:divBdr>
        <w:top w:val="none" w:sz="0" w:space="0" w:color="auto"/>
        <w:left w:val="none" w:sz="0" w:space="0" w:color="auto"/>
        <w:bottom w:val="none" w:sz="0" w:space="0" w:color="auto"/>
        <w:right w:val="none" w:sz="0" w:space="0" w:color="auto"/>
      </w:divBdr>
      <w:divsChild>
        <w:div w:id="1562330787">
          <w:marLeft w:val="0"/>
          <w:marRight w:val="0"/>
          <w:marTop w:val="0"/>
          <w:marBottom w:val="0"/>
          <w:divBdr>
            <w:top w:val="none" w:sz="0" w:space="0" w:color="auto"/>
            <w:left w:val="none" w:sz="0" w:space="0" w:color="auto"/>
            <w:bottom w:val="none" w:sz="0" w:space="0" w:color="auto"/>
            <w:right w:val="none" w:sz="0" w:space="0" w:color="auto"/>
          </w:divBdr>
        </w:div>
      </w:divsChild>
    </w:div>
    <w:div w:id="2044287347">
      <w:bodyDiv w:val="1"/>
      <w:marLeft w:val="0"/>
      <w:marRight w:val="0"/>
      <w:marTop w:val="0"/>
      <w:marBottom w:val="0"/>
      <w:divBdr>
        <w:top w:val="none" w:sz="0" w:space="0" w:color="auto"/>
        <w:left w:val="none" w:sz="0" w:space="0" w:color="auto"/>
        <w:bottom w:val="none" w:sz="0" w:space="0" w:color="auto"/>
        <w:right w:val="none" w:sz="0" w:space="0" w:color="auto"/>
      </w:divBdr>
    </w:div>
    <w:div w:id="2045250292">
      <w:bodyDiv w:val="1"/>
      <w:marLeft w:val="0"/>
      <w:marRight w:val="0"/>
      <w:marTop w:val="0"/>
      <w:marBottom w:val="0"/>
      <w:divBdr>
        <w:top w:val="none" w:sz="0" w:space="0" w:color="auto"/>
        <w:left w:val="none" w:sz="0" w:space="0" w:color="auto"/>
        <w:bottom w:val="none" w:sz="0" w:space="0" w:color="auto"/>
        <w:right w:val="none" w:sz="0" w:space="0" w:color="auto"/>
      </w:divBdr>
    </w:div>
    <w:div w:id="2049647249">
      <w:bodyDiv w:val="1"/>
      <w:marLeft w:val="0"/>
      <w:marRight w:val="0"/>
      <w:marTop w:val="0"/>
      <w:marBottom w:val="0"/>
      <w:divBdr>
        <w:top w:val="none" w:sz="0" w:space="0" w:color="auto"/>
        <w:left w:val="none" w:sz="0" w:space="0" w:color="auto"/>
        <w:bottom w:val="none" w:sz="0" w:space="0" w:color="auto"/>
        <w:right w:val="none" w:sz="0" w:space="0" w:color="auto"/>
      </w:divBdr>
    </w:div>
    <w:div w:id="2052266936">
      <w:bodyDiv w:val="1"/>
      <w:marLeft w:val="0"/>
      <w:marRight w:val="0"/>
      <w:marTop w:val="0"/>
      <w:marBottom w:val="0"/>
      <w:divBdr>
        <w:top w:val="none" w:sz="0" w:space="0" w:color="auto"/>
        <w:left w:val="none" w:sz="0" w:space="0" w:color="auto"/>
        <w:bottom w:val="none" w:sz="0" w:space="0" w:color="auto"/>
        <w:right w:val="none" w:sz="0" w:space="0" w:color="auto"/>
      </w:divBdr>
    </w:div>
    <w:div w:id="2052459282">
      <w:bodyDiv w:val="1"/>
      <w:marLeft w:val="0"/>
      <w:marRight w:val="0"/>
      <w:marTop w:val="0"/>
      <w:marBottom w:val="0"/>
      <w:divBdr>
        <w:top w:val="none" w:sz="0" w:space="0" w:color="auto"/>
        <w:left w:val="none" w:sz="0" w:space="0" w:color="auto"/>
        <w:bottom w:val="none" w:sz="0" w:space="0" w:color="auto"/>
        <w:right w:val="none" w:sz="0" w:space="0" w:color="auto"/>
      </w:divBdr>
    </w:div>
    <w:div w:id="2053460298">
      <w:bodyDiv w:val="1"/>
      <w:marLeft w:val="0"/>
      <w:marRight w:val="0"/>
      <w:marTop w:val="0"/>
      <w:marBottom w:val="0"/>
      <w:divBdr>
        <w:top w:val="none" w:sz="0" w:space="0" w:color="auto"/>
        <w:left w:val="none" w:sz="0" w:space="0" w:color="auto"/>
        <w:bottom w:val="none" w:sz="0" w:space="0" w:color="auto"/>
        <w:right w:val="none" w:sz="0" w:space="0" w:color="auto"/>
      </w:divBdr>
    </w:div>
    <w:div w:id="2054380765">
      <w:bodyDiv w:val="1"/>
      <w:marLeft w:val="0"/>
      <w:marRight w:val="0"/>
      <w:marTop w:val="0"/>
      <w:marBottom w:val="0"/>
      <w:divBdr>
        <w:top w:val="none" w:sz="0" w:space="0" w:color="auto"/>
        <w:left w:val="none" w:sz="0" w:space="0" w:color="auto"/>
        <w:bottom w:val="none" w:sz="0" w:space="0" w:color="auto"/>
        <w:right w:val="none" w:sz="0" w:space="0" w:color="auto"/>
      </w:divBdr>
    </w:div>
    <w:div w:id="2061443026">
      <w:bodyDiv w:val="1"/>
      <w:marLeft w:val="0"/>
      <w:marRight w:val="0"/>
      <w:marTop w:val="0"/>
      <w:marBottom w:val="0"/>
      <w:divBdr>
        <w:top w:val="none" w:sz="0" w:space="0" w:color="auto"/>
        <w:left w:val="none" w:sz="0" w:space="0" w:color="auto"/>
        <w:bottom w:val="none" w:sz="0" w:space="0" w:color="auto"/>
        <w:right w:val="none" w:sz="0" w:space="0" w:color="auto"/>
      </w:divBdr>
    </w:div>
    <w:div w:id="2063363129">
      <w:bodyDiv w:val="1"/>
      <w:marLeft w:val="0"/>
      <w:marRight w:val="0"/>
      <w:marTop w:val="0"/>
      <w:marBottom w:val="0"/>
      <w:divBdr>
        <w:top w:val="none" w:sz="0" w:space="0" w:color="auto"/>
        <w:left w:val="none" w:sz="0" w:space="0" w:color="auto"/>
        <w:bottom w:val="none" w:sz="0" w:space="0" w:color="auto"/>
        <w:right w:val="none" w:sz="0" w:space="0" w:color="auto"/>
      </w:divBdr>
    </w:div>
    <w:div w:id="2064982008">
      <w:bodyDiv w:val="1"/>
      <w:marLeft w:val="0"/>
      <w:marRight w:val="0"/>
      <w:marTop w:val="0"/>
      <w:marBottom w:val="0"/>
      <w:divBdr>
        <w:top w:val="none" w:sz="0" w:space="0" w:color="auto"/>
        <w:left w:val="none" w:sz="0" w:space="0" w:color="auto"/>
        <w:bottom w:val="none" w:sz="0" w:space="0" w:color="auto"/>
        <w:right w:val="none" w:sz="0" w:space="0" w:color="auto"/>
      </w:divBdr>
    </w:div>
    <w:div w:id="2066178056">
      <w:bodyDiv w:val="1"/>
      <w:marLeft w:val="0"/>
      <w:marRight w:val="0"/>
      <w:marTop w:val="0"/>
      <w:marBottom w:val="0"/>
      <w:divBdr>
        <w:top w:val="none" w:sz="0" w:space="0" w:color="auto"/>
        <w:left w:val="none" w:sz="0" w:space="0" w:color="auto"/>
        <w:bottom w:val="none" w:sz="0" w:space="0" w:color="auto"/>
        <w:right w:val="none" w:sz="0" w:space="0" w:color="auto"/>
      </w:divBdr>
    </w:div>
    <w:div w:id="2070419487">
      <w:bodyDiv w:val="1"/>
      <w:marLeft w:val="0"/>
      <w:marRight w:val="0"/>
      <w:marTop w:val="0"/>
      <w:marBottom w:val="0"/>
      <w:divBdr>
        <w:top w:val="none" w:sz="0" w:space="0" w:color="auto"/>
        <w:left w:val="none" w:sz="0" w:space="0" w:color="auto"/>
        <w:bottom w:val="none" w:sz="0" w:space="0" w:color="auto"/>
        <w:right w:val="none" w:sz="0" w:space="0" w:color="auto"/>
      </w:divBdr>
    </w:div>
    <w:div w:id="2071227297">
      <w:bodyDiv w:val="1"/>
      <w:marLeft w:val="0"/>
      <w:marRight w:val="0"/>
      <w:marTop w:val="0"/>
      <w:marBottom w:val="0"/>
      <w:divBdr>
        <w:top w:val="none" w:sz="0" w:space="0" w:color="auto"/>
        <w:left w:val="none" w:sz="0" w:space="0" w:color="auto"/>
        <w:bottom w:val="none" w:sz="0" w:space="0" w:color="auto"/>
        <w:right w:val="none" w:sz="0" w:space="0" w:color="auto"/>
      </w:divBdr>
    </w:div>
    <w:div w:id="2072802417">
      <w:bodyDiv w:val="1"/>
      <w:marLeft w:val="0"/>
      <w:marRight w:val="0"/>
      <w:marTop w:val="0"/>
      <w:marBottom w:val="0"/>
      <w:divBdr>
        <w:top w:val="none" w:sz="0" w:space="0" w:color="auto"/>
        <w:left w:val="none" w:sz="0" w:space="0" w:color="auto"/>
        <w:bottom w:val="none" w:sz="0" w:space="0" w:color="auto"/>
        <w:right w:val="none" w:sz="0" w:space="0" w:color="auto"/>
      </w:divBdr>
    </w:div>
    <w:div w:id="2077124208">
      <w:bodyDiv w:val="1"/>
      <w:marLeft w:val="0"/>
      <w:marRight w:val="0"/>
      <w:marTop w:val="0"/>
      <w:marBottom w:val="0"/>
      <w:divBdr>
        <w:top w:val="none" w:sz="0" w:space="0" w:color="auto"/>
        <w:left w:val="none" w:sz="0" w:space="0" w:color="auto"/>
        <w:bottom w:val="none" w:sz="0" w:space="0" w:color="auto"/>
        <w:right w:val="none" w:sz="0" w:space="0" w:color="auto"/>
      </w:divBdr>
    </w:div>
    <w:div w:id="2086293802">
      <w:bodyDiv w:val="1"/>
      <w:marLeft w:val="0"/>
      <w:marRight w:val="0"/>
      <w:marTop w:val="0"/>
      <w:marBottom w:val="0"/>
      <w:divBdr>
        <w:top w:val="none" w:sz="0" w:space="0" w:color="auto"/>
        <w:left w:val="none" w:sz="0" w:space="0" w:color="auto"/>
        <w:bottom w:val="none" w:sz="0" w:space="0" w:color="auto"/>
        <w:right w:val="none" w:sz="0" w:space="0" w:color="auto"/>
      </w:divBdr>
    </w:div>
    <w:div w:id="2087259154">
      <w:bodyDiv w:val="1"/>
      <w:marLeft w:val="0"/>
      <w:marRight w:val="0"/>
      <w:marTop w:val="0"/>
      <w:marBottom w:val="0"/>
      <w:divBdr>
        <w:top w:val="none" w:sz="0" w:space="0" w:color="auto"/>
        <w:left w:val="none" w:sz="0" w:space="0" w:color="auto"/>
        <w:bottom w:val="none" w:sz="0" w:space="0" w:color="auto"/>
        <w:right w:val="none" w:sz="0" w:space="0" w:color="auto"/>
      </w:divBdr>
      <w:divsChild>
        <w:div w:id="120656063">
          <w:marLeft w:val="0"/>
          <w:marRight w:val="0"/>
          <w:marTop w:val="0"/>
          <w:marBottom w:val="0"/>
          <w:divBdr>
            <w:top w:val="single" w:sz="8" w:space="6" w:color="auto"/>
            <w:left w:val="single" w:sz="8" w:space="6" w:color="auto"/>
            <w:bottom w:val="single" w:sz="8" w:space="6" w:color="auto"/>
            <w:right w:val="single" w:sz="8" w:space="6" w:color="auto"/>
          </w:divBdr>
        </w:div>
        <w:div w:id="2044019257">
          <w:marLeft w:val="0"/>
          <w:marRight w:val="0"/>
          <w:marTop w:val="0"/>
          <w:marBottom w:val="0"/>
          <w:divBdr>
            <w:top w:val="single" w:sz="8" w:space="6" w:color="auto"/>
            <w:left w:val="single" w:sz="8" w:space="6" w:color="auto"/>
            <w:bottom w:val="single" w:sz="8" w:space="6" w:color="auto"/>
            <w:right w:val="single" w:sz="8" w:space="6" w:color="auto"/>
          </w:divBdr>
        </w:div>
        <w:div w:id="458108061">
          <w:marLeft w:val="0"/>
          <w:marRight w:val="0"/>
          <w:marTop w:val="0"/>
          <w:marBottom w:val="0"/>
          <w:divBdr>
            <w:top w:val="single" w:sz="8" w:space="6" w:color="auto"/>
            <w:left w:val="single" w:sz="8" w:space="6" w:color="auto"/>
            <w:bottom w:val="single" w:sz="8" w:space="6" w:color="auto"/>
            <w:right w:val="single" w:sz="8" w:space="6" w:color="auto"/>
          </w:divBdr>
        </w:div>
        <w:div w:id="136342206">
          <w:marLeft w:val="0"/>
          <w:marRight w:val="0"/>
          <w:marTop w:val="0"/>
          <w:marBottom w:val="0"/>
          <w:divBdr>
            <w:top w:val="single" w:sz="8" w:space="6" w:color="auto"/>
            <w:left w:val="single" w:sz="8" w:space="6" w:color="auto"/>
            <w:bottom w:val="single" w:sz="8" w:space="6" w:color="auto"/>
            <w:right w:val="single" w:sz="8" w:space="6" w:color="auto"/>
          </w:divBdr>
        </w:div>
        <w:div w:id="1577207613">
          <w:marLeft w:val="0"/>
          <w:marRight w:val="0"/>
          <w:marTop w:val="0"/>
          <w:marBottom w:val="0"/>
          <w:divBdr>
            <w:top w:val="none" w:sz="0" w:space="0" w:color="auto"/>
            <w:left w:val="none" w:sz="0" w:space="0" w:color="auto"/>
            <w:bottom w:val="none" w:sz="0" w:space="0" w:color="auto"/>
            <w:right w:val="none" w:sz="0" w:space="0" w:color="auto"/>
          </w:divBdr>
          <w:divsChild>
            <w:div w:id="1636132730">
              <w:marLeft w:val="0"/>
              <w:marRight w:val="0"/>
              <w:marTop w:val="0"/>
              <w:marBottom w:val="0"/>
              <w:divBdr>
                <w:top w:val="none" w:sz="0" w:space="0" w:color="auto"/>
                <w:left w:val="none" w:sz="0" w:space="0" w:color="auto"/>
                <w:bottom w:val="none" w:sz="0" w:space="0" w:color="auto"/>
                <w:right w:val="none" w:sz="0" w:space="0" w:color="auto"/>
              </w:divBdr>
              <w:divsChild>
                <w:div w:id="1837914624">
                  <w:marLeft w:val="0"/>
                  <w:marRight w:val="0"/>
                  <w:marTop w:val="0"/>
                  <w:marBottom w:val="0"/>
                  <w:divBdr>
                    <w:top w:val="none" w:sz="0" w:space="0" w:color="auto"/>
                    <w:left w:val="none" w:sz="0" w:space="0" w:color="auto"/>
                    <w:bottom w:val="none" w:sz="0" w:space="0" w:color="auto"/>
                    <w:right w:val="none" w:sz="0" w:space="0" w:color="auto"/>
                  </w:divBdr>
                  <w:divsChild>
                    <w:div w:id="1295719622">
                      <w:marLeft w:val="0"/>
                      <w:marRight w:val="0"/>
                      <w:marTop w:val="0"/>
                      <w:marBottom w:val="0"/>
                      <w:divBdr>
                        <w:top w:val="none" w:sz="0" w:space="0" w:color="auto"/>
                        <w:left w:val="none" w:sz="0" w:space="0" w:color="auto"/>
                        <w:bottom w:val="none" w:sz="0" w:space="0" w:color="auto"/>
                        <w:right w:val="none" w:sz="0" w:space="0" w:color="auto"/>
                      </w:divBdr>
                      <w:divsChild>
                        <w:div w:id="78592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5701676">
          <w:marLeft w:val="0"/>
          <w:marRight w:val="0"/>
          <w:marTop w:val="0"/>
          <w:marBottom w:val="0"/>
          <w:divBdr>
            <w:top w:val="none" w:sz="0" w:space="0" w:color="auto"/>
            <w:left w:val="none" w:sz="0" w:space="0" w:color="auto"/>
            <w:bottom w:val="none" w:sz="0" w:space="0" w:color="auto"/>
            <w:right w:val="none" w:sz="0" w:space="0" w:color="auto"/>
          </w:divBdr>
          <w:divsChild>
            <w:div w:id="1223642336">
              <w:marLeft w:val="0"/>
              <w:marRight w:val="0"/>
              <w:marTop w:val="0"/>
              <w:marBottom w:val="0"/>
              <w:divBdr>
                <w:top w:val="none" w:sz="0" w:space="0" w:color="auto"/>
                <w:left w:val="none" w:sz="0" w:space="0" w:color="auto"/>
                <w:bottom w:val="none" w:sz="0" w:space="0" w:color="auto"/>
                <w:right w:val="none" w:sz="0" w:space="0" w:color="auto"/>
              </w:divBdr>
              <w:divsChild>
                <w:div w:id="466317168">
                  <w:marLeft w:val="0"/>
                  <w:marRight w:val="0"/>
                  <w:marTop w:val="0"/>
                  <w:marBottom w:val="0"/>
                  <w:divBdr>
                    <w:top w:val="none" w:sz="0" w:space="0" w:color="auto"/>
                    <w:left w:val="none" w:sz="0" w:space="0" w:color="auto"/>
                    <w:bottom w:val="none" w:sz="0" w:space="0" w:color="auto"/>
                    <w:right w:val="none" w:sz="0" w:space="0" w:color="auto"/>
                  </w:divBdr>
                  <w:divsChild>
                    <w:div w:id="456263504">
                      <w:marLeft w:val="0"/>
                      <w:marRight w:val="0"/>
                      <w:marTop w:val="0"/>
                      <w:marBottom w:val="0"/>
                      <w:divBdr>
                        <w:top w:val="none" w:sz="0" w:space="0" w:color="auto"/>
                        <w:left w:val="none" w:sz="0" w:space="0" w:color="auto"/>
                        <w:bottom w:val="none" w:sz="0" w:space="0" w:color="auto"/>
                        <w:right w:val="none" w:sz="0" w:space="0" w:color="auto"/>
                      </w:divBdr>
                      <w:divsChild>
                        <w:div w:id="24747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4048993">
          <w:marLeft w:val="0"/>
          <w:marRight w:val="0"/>
          <w:marTop w:val="0"/>
          <w:marBottom w:val="0"/>
          <w:divBdr>
            <w:top w:val="none" w:sz="0" w:space="0" w:color="auto"/>
            <w:left w:val="none" w:sz="0" w:space="0" w:color="auto"/>
            <w:bottom w:val="none" w:sz="0" w:space="0" w:color="auto"/>
            <w:right w:val="none" w:sz="0" w:space="0" w:color="auto"/>
          </w:divBdr>
          <w:divsChild>
            <w:div w:id="136148827">
              <w:marLeft w:val="0"/>
              <w:marRight w:val="0"/>
              <w:marTop w:val="0"/>
              <w:marBottom w:val="0"/>
              <w:divBdr>
                <w:top w:val="none" w:sz="0" w:space="0" w:color="auto"/>
                <w:left w:val="none" w:sz="0" w:space="0" w:color="auto"/>
                <w:bottom w:val="none" w:sz="0" w:space="0" w:color="auto"/>
                <w:right w:val="none" w:sz="0" w:space="0" w:color="auto"/>
              </w:divBdr>
              <w:divsChild>
                <w:div w:id="1902522848">
                  <w:marLeft w:val="0"/>
                  <w:marRight w:val="0"/>
                  <w:marTop w:val="0"/>
                  <w:marBottom w:val="0"/>
                  <w:divBdr>
                    <w:top w:val="none" w:sz="0" w:space="0" w:color="auto"/>
                    <w:left w:val="none" w:sz="0" w:space="0" w:color="auto"/>
                    <w:bottom w:val="none" w:sz="0" w:space="0" w:color="auto"/>
                    <w:right w:val="none" w:sz="0" w:space="0" w:color="auto"/>
                  </w:divBdr>
                  <w:divsChild>
                    <w:div w:id="1567716476">
                      <w:marLeft w:val="0"/>
                      <w:marRight w:val="0"/>
                      <w:marTop w:val="0"/>
                      <w:marBottom w:val="0"/>
                      <w:divBdr>
                        <w:top w:val="none" w:sz="0" w:space="0" w:color="auto"/>
                        <w:left w:val="none" w:sz="0" w:space="0" w:color="auto"/>
                        <w:bottom w:val="none" w:sz="0" w:space="0" w:color="auto"/>
                        <w:right w:val="none" w:sz="0" w:space="0" w:color="auto"/>
                      </w:divBdr>
                      <w:divsChild>
                        <w:div w:id="7309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7257129">
          <w:marLeft w:val="0"/>
          <w:marRight w:val="0"/>
          <w:marTop w:val="0"/>
          <w:marBottom w:val="0"/>
          <w:divBdr>
            <w:top w:val="none" w:sz="0" w:space="0" w:color="auto"/>
            <w:left w:val="none" w:sz="0" w:space="0" w:color="auto"/>
            <w:bottom w:val="none" w:sz="0" w:space="0" w:color="auto"/>
            <w:right w:val="none" w:sz="0" w:space="0" w:color="auto"/>
          </w:divBdr>
          <w:divsChild>
            <w:div w:id="625548936">
              <w:marLeft w:val="0"/>
              <w:marRight w:val="0"/>
              <w:marTop w:val="0"/>
              <w:marBottom w:val="0"/>
              <w:divBdr>
                <w:top w:val="none" w:sz="0" w:space="0" w:color="auto"/>
                <w:left w:val="none" w:sz="0" w:space="0" w:color="auto"/>
                <w:bottom w:val="none" w:sz="0" w:space="0" w:color="auto"/>
                <w:right w:val="none" w:sz="0" w:space="0" w:color="auto"/>
              </w:divBdr>
              <w:divsChild>
                <w:div w:id="153958418">
                  <w:marLeft w:val="0"/>
                  <w:marRight w:val="0"/>
                  <w:marTop w:val="0"/>
                  <w:marBottom w:val="0"/>
                  <w:divBdr>
                    <w:top w:val="none" w:sz="0" w:space="0" w:color="auto"/>
                    <w:left w:val="none" w:sz="0" w:space="0" w:color="auto"/>
                    <w:bottom w:val="none" w:sz="0" w:space="0" w:color="auto"/>
                    <w:right w:val="none" w:sz="0" w:space="0" w:color="auto"/>
                  </w:divBdr>
                  <w:divsChild>
                    <w:div w:id="584343332">
                      <w:marLeft w:val="0"/>
                      <w:marRight w:val="0"/>
                      <w:marTop w:val="0"/>
                      <w:marBottom w:val="0"/>
                      <w:divBdr>
                        <w:top w:val="none" w:sz="0" w:space="0" w:color="auto"/>
                        <w:left w:val="none" w:sz="0" w:space="0" w:color="auto"/>
                        <w:bottom w:val="none" w:sz="0" w:space="0" w:color="auto"/>
                        <w:right w:val="none" w:sz="0" w:space="0" w:color="auto"/>
                      </w:divBdr>
                      <w:divsChild>
                        <w:div w:id="97013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9044529">
          <w:marLeft w:val="0"/>
          <w:marRight w:val="0"/>
          <w:marTop w:val="0"/>
          <w:marBottom w:val="0"/>
          <w:divBdr>
            <w:top w:val="none" w:sz="0" w:space="0" w:color="auto"/>
            <w:left w:val="none" w:sz="0" w:space="0" w:color="auto"/>
            <w:bottom w:val="none" w:sz="0" w:space="0" w:color="auto"/>
            <w:right w:val="none" w:sz="0" w:space="0" w:color="auto"/>
          </w:divBdr>
          <w:divsChild>
            <w:div w:id="1468543718">
              <w:marLeft w:val="0"/>
              <w:marRight w:val="0"/>
              <w:marTop w:val="0"/>
              <w:marBottom w:val="0"/>
              <w:divBdr>
                <w:top w:val="none" w:sz="0" w:space="0" w:color="auto"/>
                <w:left w:val="none" w:sz="0" w:space="0" w:color="auto"/>
                <w:bottom w:val="none" w:sz="0" w:space="0" w:color="auto"/>
                <w:right w:val="none" w:sz="0" w:space="0" w:color="auto"/>
              </w:divBdr>
              <w:divsChild>
                <w:div w:id="1466461441">
                  <w:marLeft w:val="0"/>
                  <w:marRight w:val="0"/>
                  <w:marTop w:val="0"/>
                  <w:marBottom w:val="0"/>
                  <w:divBdr>
                    <w:top w:val="none" w:sz="0" w:space="0" w:color="auto"/>
                    <w:left w:val="none" w:sz="0" w:space="0" w:color="auto"/>
                    <w:bottom w:val="none" w:sz="0" w:space="0" w:color="auto"/>
                    <w:right w:val="none" w:sz="0" w:space="0" w:color="auto"/>
                  </w:divBdr>
                  <w:divsChild>
                    <w:div w:id="2028099839">
                      <w:marLeft w:val="0"/>
                      <w:marRight w:val="0"/>
                      <w:marTop w:val="0"/>
                      <w:marBottom w:val="0"/>
                      <w:divBdr>
                        <w:top w:val="none" w:sz="0" w:space="0" w:color="auto"/>
                        <w:left w:val="none" w:sz="0" w:space="0" w:color="auto"/>
                        <w:bottom w:val="none" w:sz="0" w:space="0" w:color="auto"/>
                        <w:right w:val="none" w:sz="0" w:space="0" w:color="auto"/>
                      </w:divBdr>
                      <w:divsChild>
                        <w:div w:id="3435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851930">
          <w:marLeft w:val="0"/>
          <w:marRight w:val="0"/>
          <w:marTop w:val="0"/>
          <w:marBottom w:val="0"/>
          <w:divBdr>
            <w:top w:val="none" w:sz="0" w:space="0" w:color="auto"/>
            <w:left w:val="none" w:sz="0" w:space="0" w:color="auto"/>
            <w:bottom w:val="none" w:sz="0" w:space="0" w:color="auto"/>
            <w:right w:val="none" w:sz="0" w:space="0" w:color="auto"/>
          </w:divBdr>
          <w:divsChild>
            <w:div w:id="1776366209">
              <w:marLeft w:val="0"/>
              <w:marRight w:val="0"/>
              <w:marTop w:val="0"/>
              <w:marBottom w:val="0"/>
              <w:divBdr>
                <w:top w:val="none" w:sz="0" w:space="0" w:color="auto"/>
                <w:left w:val="none" w:sz="0" w:space="0" w:color="auto"/>
                <w:bottom w:val="none" w:sz="0" w:space="0" w:color="auto"/>
                <w:right w:val="none" w:sz="0" w:space="0" w:color="auto"/>
              </w:divBdr>
              <w:divsChild>
                <w:div w:id="2114669012">
                  <w:marLeft w:val="0"/>
                  <w:marRight w:val="0"/>
                  <w:marTop w:val="0"/>
                  <w:marBottom w:val="0"/>
                  <w:divBdr>
                    <w:top w:val="none" w:sz="0" w:space="0" w:color="auto"/>
                    <w:left w:val="none" w:sz="0" w:space="0" w:color="auto"/>
                    <w:bottom w:val="none" w:sz="0" w:space="0" w:color="auto"/>
                    <w:right w:val="none" w:sz="0" w:space="0" w:color="auto"/>
                  </w:divBdr>
                  <w:divsChild>
                    <w:div w:id="1178544354">
                      <w:marLeft w:val="0"/>
                      <w:marRight w:val="0"/>
                      <w:marTop w:val="0"/>
                      <w:marBottom w:val="0"/>
                      <w:divBdr>
                        <w:top w:val="none" w:sz="0" w:space="0" w:color="auto"/>
                        <w:left w:val="none" w:sz="0" w:space="0" w:color="auto"/>
                        <w:bottom w:val="none" w:sz="0" w:space="0" w:color="auto"/>
                        <w:right w:val="none" w:sz="0" w:space="0" w:color="auto"/>
                      </w:divBdr>
                      <w:divsChild>
                        <w:div w:id="19038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527918">
          <w:marLeft w:val="0"/>
          <w:marRight w:val="0"/>
          <w:marTop w:val="0"/>
          <w:marBottom w:val="0"/>
          <w:divBdr>
            <w:top w:val="none" w:sz="0" w:space="0" w:color="auto"/>
            <w:left w:val="none" w:sz="0" w:space="0" w:color="auto"/>
            <w:bottom w:val="none" w:sz="0" w:space="0" w:color="auto"/>
            <w:right w:val="none" w:sz="0" w:space="0" w:color="auto"/>
          </w:divBdr>
          <w:divsChild>
            <w:div w:id="797063928">
              <w:marLeft w:val="0"/>
              <w:marRight w:val="0"/>
              <w:marTop w:val="0"/>
              <w:marBottom w:val="0"/>
              <w:divBdr>
                <w:top w:val="none" w:sz="0" w:space="0" w:color="auto"/>
                <w:left w:val="none" w:sz="0" w:space="0" w:color="auto"/>
                <w:bottom w:val="none" w:sz="0" w:space="0" w:color="auto"/>
                <w:right w:val="none" w:sz="0" w:space="0" w:color="auto"/>
              </w:divBdr>
              <w:divsChild>
                <w:div w:id="265309791">
                  <w:marLeft w:val="0"/>
                  <w:marRight w:val="0"/>
                  <w:marTop w:val="0"/>
                  <w:marBottom w:val="0"/>
                  <w:divBdr>
                    <w:top w:val="none" w:sz="0" w:space="0" w:color="auto"/>
                    <w:left w:val="none" w:sz="0" w:space="0" w:color="auto"/>
                    <w:bottom w:val="none" w:sz="0" w:space="0" w:color="auto"/>
                    <w:right w:val="none" w:sz="0" w:space="0" w:color="auto"/>
                  </w:divBdr>
                  <w:divsChild>
                    <w:div w:id="1288321479">
                      <w:marLeft w:val="0"/>
                      <w:marRight w:val="0"/>
                      <w:marTop w:val="0"/>
                      <w:marBottom w:val="0"/>
                      <w:divBdr>
                        <w:top w:val="none" w:sz="0" w:space="0" w:color="auto"/>
                        <w:left w:val="none" w:sz="0" w:space="0" w:color="auto"/>
                        <w:bottom w:val="none" w:sz="0" w:space="0" w:color="auto"/>
                        <w:right w:val="none" w:sz="0" w:space="0" w:color="auto"/>
                      </w:divBdr>
                      <w:divsChild>
                        <w:div w:id="69542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2539155">
          <w:marLeft w:val="0"/>
          <w:marRight w:val="0"/>
          <w:marTop w:val="0"/>
          <w:marBottom w:val="0"/>
          <w:divBdr>
            <w:top w:val="none" w:sz="0" w:space="0" w:color="auto"/>
            <w:left w:val="none" w:sz="0" w:space="0" w:color="auto"/>
            <w:bottom w:val="none" w:sz="0" w:space="0" w:color="auto"/>
            <w:right w:val="none" w:sz="0" w:space="0" w:color="auto"/>
          </w:divBdr>
          <w:divsChild>
            <w:div w:id="758914994">
              <w:marLeft w:val="0"/>
              <w:marRight w:val="0"/>
              <w:marTop w:val="0"/>
              <w:marBottom w:val="0"/>
              <w:divBdr>
                <w:top w:val="none" w:sz="0" w:space="0" w:color="auto"/>
                <w:left w:val="none" w:sz="0" w:space="0" w:color="auto"/>
                <w:bottom w:val="none" w:sz="0" w:space="0" w:color="auto"/>
                <w:right w:val="none" w:sz="0" w:space="0" w:color="auto"/>
              </w:divBdr>
              <w:divsChild>
                <w:div w:id="1996912583">
                  <w:marLeft w:val="0"/>
                  <w:marRight w:val="0"/>
                  <w:marTop w:val="0"/>
                  <w:marBottom w:val="0"/>
                  <w:divBdr>
                    <w:top w:val="none" w:sz="0" w:space="0" w:color="auto"/>
                    <w:left w:val="none" w:sz="0" w:space="0" w:color="auto"/>
                    <w:bottom w:val="none" w:sz="0" w:space="0" w:color="auto"/>
                    <w:right w:val="none" w:sz="0" w:space="0" w:color="auto"/>
                  </w:divBdr>
                  <w:divsChild>
                    <w:div w:id="1702247485">
                      <w:marLeft w:val="0"/>
                      <w:marRight w:val="0"/>
                      <w:marTop w:val="0"/>
                      <w:marBottom w:val="0"/>
                      <w:divBdr>
                        <w:top w:val="none" w:sz="0" w:space="0" w:color="auto"/>
                        <w:left w:val="none" w:sz="0" w:space="0" w:color="auto"/>
                        <w:bottom w:val="none" w:sz="0" w:space="0" w:color="auto"/>
                        <w:right w:val="none" w:sz="0" w:space="0" w:color="auto"/>
                      </w:divBdr>
                      <w:divsChild>
                        <w:div w:id="188101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4016223">
          <w:marLeft w:val="0"/>
          <w:marRight w:val="0"/>
          <w:marTop w:val="0"/>
          <w:marBottom w:val="0"/>
          <w:divBdr>
            <w:top w:val="none" w:sz="0" w:space="0" w:color="auto"/>
            <w:left w:val="none" w:sz="0" w:space="0" w:color="auto"/>
            <w:bottom w:val="none" w:sz="0" w:space="0" w:color="auto"/>
            <w:right w:val="none" w:sz="0" w:space="0" w:color="auto"/>
          </w:divBdr>
          <w:divsChild>
            <w:div w:id="367875063">
              <w:marLeft w:val="0"/>
              <w:marRight w:val="0"/>
              <w:marTop w:val="0"/>
              <w:marBottom w:val="0"/>
              <w:divBdr>
                <w:top w:val="none" w:sz="0" w:space="0" w:color="auto"/>
                <w:left w:val="none" w:sz="0" w:space="0" w:color="auto"/>
                <w:bottom w:val="none" w:sz="0" w:space="0" w:color="auto"/>
                <w:right w:val="none" w:sz="0" w:space="0" w:color="auto"/>
              </w:divBdr>
              <w:divsChild>
                <w:div w:id="151069332">
                  <w:marLeft w:val="0"/>
                  <w:marRight w:val="0"/>
                  <w:marTop w:val="0"/>
                  <w:marBottom w:val="0"/>
                  <w:divBdr>
                    <w:top w:val="none" w:sz="0" w:space="0" w:color="auto"/>
                    <w:left w:val="none" w:sz="0" w:space="0" w:color="auto"/>
                    <w:bottom w:val="none" w:sz="0" w:space="0" w:color="auto"/>
                    <w:right w:val="none" w:sz="0" w:space="0" w:color="auto"/>
                  </w:divBdr>
                  <w:divsChild>
                    <w:div w:id="1364134966">
                      <w:marLeft w:val="0"/>
                      <w:marRight w:val="0"/>
                      <w:marTop w:val="0"/>
                      <w:marBottom w:val="0"/>
                      <w:divBdr>
                        <w:top w:val="none" w:sz="0" w:space="0" w:color="auto"/>
                        <w:left w:val="none" w:sz="0" w:space="0" w:color="auto"/>
                        <w:bottom w:val="none" w:sz="0" w:space="0" w:color="auto"/>
                        <w:right w:val="none" w:sz="0" w:space="0" w:color="auto"/>
                      </w:divBdr>
                      <w:divsChild>
                        <w:div w:id="98574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2939230">
          <w:marLeft w:val="0"/>
          <w:marRight w:val="0"/>
          <w:marTop w:val="0"/>
          <w:marBottom w:val="0"/>
          <w:divBdr>
            <w:top w:val="none" w:sz="0" w:space="0" w:color="auto"/>
            <w:left w:val="none" w:sz="0" w:space="0" w:color="auto"/>
            <w:bottom w:val="none" w:sz="0" w:space="0" w:color="auto"/>
            <w:right w:val="none" w:sz="0" w:space="0" w:color="auto"/>
          </w:divBdr>
          <w:divsChild>
            <w:div w:id="1652438149">
              <w:marLeft w:val="0"/>
              <w:marRight w:val="0"/>
              <w:marTop w:val="0"/>
              <w:marBottom w:val="0"/>
              <w:divBdr>
                <w:top w:val="none" w:sz="0" w:space="0" w:color="auto"/>
                <w:left w:val="none" w:sz="0" w:space="0" w:color="auto"/>
                <w:bottom w:val="none" w:sz="0" w:space="0" w:color="auto"/>
                <w:right w:val="none" w:sz="0" w:space="0" w:color="auto"/>
              </w:divBdr>
              <w:divsChild>
                <w:div w:id="1885751987">
                  <w:marLeft w:val="0"/>
                  <w:marRight w:val="0"/>
                  <w:marTop w:val="0"/>
                  <w:marBottom w:val="0"/>
                  <w:divBdr>
                    <w:top w:val="none" w:sz="0" w:space="0" w:color="auto"/>
                    <w:left w:val="none" w:sz="0" w:space="0" w:color="auto"/>
                    <w:bottom w:val="none" w:sz="0" w:space="0" w:color="auto"/>
                    <w:right w:val="none" w:sz="0" w:space="0" w:color="auto"/>
                  </w:divBdr>
                  <w:divsChild>
                    <w:div w:id="919631803">
                      <w:marLeft w:val="0"/>
                      <w:marRight w:val="0"/>
                      <w:marTop w:val="0"/>
                      <w:marBottom w:val="0"/>
                      <w:divBdr>
                        <w:top w:val="none" w:sz="0" w:space="0" w:color="auto"/>
                        <w:left w:val="none" w:sz="0" w:space="0" w:color="auto"/>
                        <w:bottom w:val="none" w:sz="0" w:space="0" w:color="auto"/>
                        <w:right w:val="none" w:sz="0" w:space="0" w:color="auto"/>
                      </w:divBdr>
                      <w:divsChild>
                        <w:div w:id="12544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901265">
          <w:marLeft w:val="0"/>
          <w:marRight w:val="0"/>
          <w:marTop w:val="0"/>
          <w:marBottom w:val="0"/>
          <w:divBdr>
            <w:top w:val="none" w:sz="0" w:space="0" w:color="auto"/>
            <w:left w:val="none" w:sz="0" w:space="0" w:color="auto"/>
            <w:bottom w:val="none" w:sz="0" w:space="0" w:color="auto"/>
            <w:right w:val="none" w:sz="0" w:space="0" w:color="auto"/>
          </w:divBdr>
          <w:divsChild>
            <w:div w:id="1057122855">
              <w:marLeft w:val="0"/>
              <w:marRight w:val="0"/>
              <w:marTop w:val="0"/>
              <w:marBottom w:val="0"/>
              <w:divBdr>
                <w:top w:val="none" w:sz="0" w:space="0" w:color="auto"/>
                <w:left w:val="none" w:sz="0" w:space="0" w:color="auto"/>
                <w:bottom w:val="none" w:sz="0" w:space="0" w:color="auto"/>
                <w:right w:val="none" w:sz="0" w:space="0" w:color="auto"/>
              </w:divBdr>
              <w:divsChild>
                <w:div w:id="1795977656">
                  <w:marLeft w:val="0"/>
                  <w:marRight w:val="0"/>
                  <w:marTop w:val="0"/>
                  <w:marBottom w:val="0"/>
                  <w:divBdr>
                    <w:top w:val="none" w:sz="0" w:space="0" w:color="auto"/>
                    <w:left w:val="none" w:sz="0" w:space="0" w:color="auto"/>
                    <w:bottom w:val="none" w:sz="0" w:space="0" w:color="auto"/>
                    <w:right w:val="none" w:sz="0" w:space="0" w:color="auto"/>
                  </w:divBdr>
                  <w:divsChild>
                    <w:div w:id="604532393">
                      <w:marLeft w:val="0"/>
                      <w:marRight w:val="0"/>
                      <w:marTop w:val="0"/>
                      <w:marBottom w:val="0"/>
                      <w:divBdr>
                        <w:top w:val="none" w:sz="0" w:space="0" w:color="auto"/>
                        <w:left w:val="none" w:sz="0" w:space="0" w:color="auto"/>
                        <w:bottom w:val="none" w:sz="0" w:space="0" w:color="auto"/>
                        <w:right w:val="none" w:sz="0" w:space="0" w:color="auto"/>
                      </w:divBdr>
                      <w:divsChild>
                        <w:div w:id="40445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738962">
          <w:marLeft w:val="0"/>
          <w:marRight w:val="0"/>
          <w:marTop w:val="0"/>
          <w:marBottom w:val="0"/>
          <w:divBdr>
            <w:top w:val="none" w:sz="0" w:space="0" w:color="auto"/>
            <w:left w:val="none" w:sz="0" w:space="0" w:color="auto"/>
            <w:bottom w:val="none" w:sz="0" w:space="0" w:color="auto"/>
            <w:right w:val="none" w:sz="0" w:space="0" w:color="auto"/>
          </w:divBdr>
          <w:divsChild>
            <w:div w:id="1628924840">
              <w:marLeft w:val="0"/>
              <w:marRight w:val="0"/>
              <w:marTop w:val="0"/>
              <w:marBottom w:val="0"/>
              <w:divBdr>
                <w:top w:val="none" w:sz="0" w:space="0" w:color="auto"/>
                <w:left w:val="none" w:sz="0" w:space="0" w:color="auto"/>
                <w:bottom w:val="none" w:sz="0" w:space="0" w:color="auto"/>
                <w:right w:val="none" w:sz="0" w:space="0" w:color="auto"/>
              </w:divBdr>
              <w:divsChild>
                <w:div w:id="1652557166">
                  <w:marLeft w:val="0"/>
                  <w:marRight w:val="0"/>
                  <w:marTop w:val="0"/>
                  <w:marBottom w:val="0"/>
                  <w:divBdr>
                    <w:top w:val="none" w:sz="0" w:space="0" w:color="auto"/>
                    <w:left w:val="none" w:sz="0" w:space="0" w:color="auto"/>
                    <w:bottom w:val="none" w:sz="0" w:space="0" w:color="auto"/>
                    <w:right w:val="none" w:sz="0" w:space="0" w:color="auto"/>
                  </w:divBdr>
                  <w:divsChild>
                    <w:div w:id="1726221796">
                      <w:marLeft w:val="0"/>
                      <w:marRight w:val="0"/>
                      <w:marTop w:val="0"/>
                      <w:marBottom w:val="0"/>
                      <w:divBdr>
                        <w:top w:val="none" w:sz="0" w:space="0" w:color="auto"/>
                        <w:left w:val="none" w:sz="0" w:space="0" w:color="auto"/>
                        <w:bottom w:val="none" w:sz="0" w:space="0" w:color="auto"/>
                        <w:right w:val="none" w:sz="0" w:space="0" w:color="auto"/>
                      </w:divBdr>
                      <w:divsChild>
                        <w:div w:id="44099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0608294">
          <w:marLeft w:val="0"/>
          <w:marRight w:val="0"/>
          <w:marTop w:val="0"/>
          <w:marBottom w:val="0"/>
          <w:divBdr>
            <w:top w:val="none" w:sz="0" w:space="0" w:color="auto"/>
            <w:left w:val="none" w:sz="0" w:space="0" w:color="auto"/>
            <w:bottom w:val="none" w:sz="0" w:space="0" w:color="auto"/>
            <w:right w:val="none" w:sz="0" w:space="0" w:color="auto"/>
          </w:divBdr>
          <w:divsChild>
            <w:div w:id="989596113">
              <w:marLeft w:val="0"/>
              <w:marRight w:val="0"/>
              <w:marTop w:val="0"/>
              <w:marBottom w:val="0"/>
              <w:divBdr>
                <w:top w:val="none" w:sz="0" w:space="0" w:color="auto"/>
                <w:left w:val="none" w:sz="0" w:space="0" w:color="auto"/>
                <w:bottom w:val="none" w:sz="0" w:space="0" w:color="auto"/>
                <w:right w:val="none" w:sz="0" w:space="0" w:color="auto"/>
              </w:divBdr>
              <w:divsChild>
                <w:div w:id="894966907">
                  <w:marLeft w:val="0"/>
                  <w:marRight w:val="0"/>
                  <w:marTop w:val="0"/>
                  <w:marBottom w:val="0"/>
                  <w:divBdr>
                    <w:top w:val="none" w:sz="0" w:space="0" w:color="auto"/>
                    <w:left w:val="none" w:sz="0" w:space="0" w:color="auto"/>
                    <w:bottom w:val="none" w:sz="0" w:space="0" w:color="auto"/>
                    <w:right w:val="none" w:sz="0" w:space="0" w:color="auto"/>
                  </w:divBdr>
                  <w:divsChild>
                    <w:div w:id="1799955860">
                      <w:marLeft w:val="0"/>
                      <w:marRight w:val="0"/>
                      <w:marTop w:val="0"/>
                      <w:marBottom w:val="0"/>
                      <w:divBdr>
                        <w:top w:val="none" w:sz="0" w:space="0" w:color="auto"/>
                        <w:left w:val="none" w:sz="0" w:space="0" w:color="auto"/>
                        <w:bottom w:val="none" w:sz="0" w:space="0" w:color="auto"/>
                        <w:right w:val="none" w:sz="0" w:space="0" w:color="auto"/>
                      </w:divBdr>
                      <w:divsChild>
                        <w:div w:id="68232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1744160">
          <w:marLeft w:val="0"/>
          <w:marRight w:val="0"/>
          <w:marTop w:val="0"/>
          <w:marBottom w:val="0"/>
          <w:divBdr>
            <w:top w:val="none" w:sz="0" w:space="0" w:color="auto"/>
            <w:left w:val="none" w:sz="0" w:space="0" w:color="auto"/>
            <w:bottom w:val="none" w:sz="0" w:space="0" w:color="auto"/>
            <w:right w:val="none" w:sz="0" w:space="0" w:color="auto"/>
          </w:divBdr>
          <w:divsChild>
            <w:div w:id="1479154782">
              <w:marLeft w:val="0"/>
              <w:marRight w:val="0"/>
              <w:marTop w:val="0"/>
              <w:marBottom w:val="0"/>
              <w:divBdr>
                <w:top w:val="none" w:sz="0" w:space="0" w:color="auto"/>
                <w:left w:val="none" w:sz="0" w:space="0" w:color="auto"/>
                <w:bottom w:val="none" w:sz="0" w:space="0" w:color="auto"/>
                <w:right w:val="none" w:sz="0" w:space="0" w:color="auto"/>
              </w:divBdr>
              <w:divsChild>
                <w:div w:id="1690066356">
                  <w:marLeft w:val="0"/>
                  <w:marRight w:val="0"/>
                  <w:marTop w:val="0"/>
                  <w:marBottom w:val="0"/>
                  <w:divBdr>
                    <w:top w:val="none" w:sz="0" w:space="0" w:color="auto"/>
                    <w:left w:val="none" w:sz="0" w:space="0" w:color="auto"/>
                    <w:bottom w:val="none" w:sz="0" w:space="0" w:color="auto"/>
                    <w:right w:val="none" w:sz="0" w:space="0" w:color="auto"/>
                  </w:divBdr>
                  <w:divsChild>
                    <w:div w:id="1223172418">
                      <w:marLeft w:val="0"/>
                      <w:marRight w:val="0"/>
                      <w:marTop w:val="0"/>
                      <w:marBottom w:val="0"/>
                      <w:divBdr>
                        <w:top w:val="none" w:sz="0" w:space="0" w:color="auto"/>
                        <w:left w:val="none" w:sz="0" w:space="0" w:color="auto"/>
                        <w:bottom w:val="none" w:sz="0" w:space="0" w:color="auto"/>
                        <w:right w:val="none" w:sz="0" w:space="0" w:color="auto"/>
                      </w:divBdr>
                      <w:divsChild>
                        <w:div w:id="126290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944080">
          <w:marLeft w:val="0"/>
          <w:marRight w:val="0"/>
          <w:marTop w:val="0"/>
          <w:marBottom w:val="0"/>
          <w:divBdr>
            <w:top w:val="none" w:sz="0" w:space="0" w:color="auto"/>
            <w:left w:val="none" w:sz="0" w:space="0" w:color="auto"/>
            <w:bottom w:val="none" w:sz="0" w:space="0" w:color="auto"/>
            <w:right w:val="none" w:sz="0" w:space="0" w:color="auto"/>
          </w:divBdr>
          <w:divsChild>
            <w:div w:id="1220171237">
              <w:marLeft w:val="0"/>
              <w:marRight w:val="0"/>
              <w:marTop w:val="0"/>
              <w:marBottom w:val="0"/>
              <w:divBdr>
                <w:top w:val="none" w:sz="0" w:space="0" w:color="auto"/>
                <w:left w:val="none" w:sz="0" w:space="0" w:color="auto"/>
                <w:bottom w:val="none" w:sz="0" w:space="0" w:color="auto"/>
                <w:right w:val="none" w:sz="0" w:space="0" w:color="auto"/>
              </w:divBdr>
              <w:divsChild>
                <w:div w:id="147475890">
                  <w:marLeft w:val="0"/>
                  <w:marRight w:val="0"/>
                  <w:marTop w:val="0"/>
                  <w:marBottom w:val="0"/>
                  <w:divBdr>
                    <w:top w:val="none" w:sz="0" w:space="0" w:color="auto"/>
                    <w:left w:val="none" w:sz="0" w:space="0" w:color="auto"/>
                    <w:bottom w:val="none" w:sz="0" w:space="0" w:color="auto"/>
                    <w:right w:val="none" w:sz="0" w:space="0" w:color="auto"/>
                  </w:divBdr>
                  <w:divsChild>
                    <w:div w:id="958729791">
                      <w:marLeft w:val="0"/>
                      <w:marRight w:val="0"/>
                      <w:marTop w:val="0"/>
                      <w:marBottom w:val="0"/>
                      <w:divBdr>
                        <w:top w:val="none" w:sz="0" w:space="0" w:color="auto"/>
                        <w:left w:val="none" w:sz="0" w:space="0" w:color="auto"/>
                        <w:bottom w:val="none" w:sz="0" w:space="0" w:color="auto"/>
                        <w:right w:val="none" w:sz="0" w:space="0" w:color="auto"/>
                      </w:divBdr>
                      <w:divsChild>
                        <w:div w:id="88717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864204">
          <w:marLeft w:val="0"/>
          <w:marRight w:val="0"/>
          <w:marTop w:val="0"/>
          <w:marBottom w:val="0"/>
          <w:divBdr>
            <w:top w:val="none" w:sz="0" w:space="0" w:color="auto"/>
            <w:left w:val="none" w:sz="0" w:space="0" w:color="auto"/>
            <w:bottom w:val="none" w:sz="0" w:space="0" w:color="auto"/>
            <w:right w:val="none" w:sz="0" w:space="0" w:color="auto"/>
          </w:divBdr>
          <w:divsChild>
            <w:div w:id="1960378493">
              <w:marLeft w:val="0"/>
              <w:marRight w:val="0"/>
              <w:marTop w:val="0"/>
              <w:marBottom w:val="0"/>
              <w:divBdr>
                <w:top w:val="none" w:sz="0" w:space="0" w:color="auto"/>
                <w:left w:val="none" w:sz="0" w:space="0" w:color="auto"/>
                <w:bottom w:val="none" w:sz="0" w:space="0" w:color="auto"/>
                <w:right w:val="none" w:sz="0" w:space="0" w:color="auto"/>
              </w:divBdr>
              <w:divsChild>
                <w:div w:id="1068959891">
                  <w:marLeft w:val="0"/>
                  <w:marRight w:val="0"/>
                  <w:marTop w:val="0"/>
                  <w:marBottom w:val="0"/>
                  <w:divBdr>
                    <w:top w:val="none" w:sz="0" w:space="0" w:color="auto"/>
                    <w:left w:val="none" w:sz="0" w:space="0" w:color="auto"/>
                    <w:bottom w:val="none" w:sz="0" w:space="0" w:color="auto"/>
                    <w:right w:val="none" w:sz="0" w:space="0" w:color="auto"/>
                  </w:divBdr>
                  <w:divsChild>
                    <w:div w:id="2086023757">
                      <w:marLeft w:val="0"/>
                      <w:marRight w:val="0"/>
                      <w:marTop w:val="0"/>
                      <w:marBottom w:val="0"/>
                      <w:divBdr>
                        <w:top w:val="none" w:sz="0" w:space="0" w:color="auto"/>
                        <w:left w:val="none" w:sz="0" w:space="0" w:color="auto"/>
                        <w:bottom w:val="none" w:sz="0" w:space="0" w:color="auto"/>
                        <w:right w:val="none" w:sz="0" w:space="0" w:color="auto"/>
                      </w:divBdr>
                      <w:divsChild>
                        <w:div w:id="167807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8307828">
      <w:bodyDiv w:val="1"/>
      <w:marLeft w:val="0"/>
      <w:marRight w:val="0"/>
      <w:marTop w:val="0"/>
      <w:marBottom w:val="0"/>
      <w:divBdr>
        <w:top w:val="none" w:sz="0" w:space="0" w:color="auto"/>
        <w:left w:val="none" w:sz="0" w:space="0" w:color="auto"/>
        <w:bottom w:val="none" w:sz="0" w:space="0" w:color="auto"/>
        <w:right w:val="none" w:sz="0" w:space="0" w:color="auto"/>
      </w:divBdr>
      <w:divsChild>
        <w:div w:id="2097552991">
          <w:marLeft w:val="0"/>
          <w:marRight w:val="0"/>
          <w:marTop w:val="0"/>
          <w:marBottom w:val="0"/>
          <w:divBdr>
            <w:top w:val="single" w:sz="8" w:space="6" w:color="auto"/>
            <w:left w:val="single" w:sz="8" w:space="6" w:color="auto"/>
            <w:bottom w:val="single" w:sz="8" w:space="6" w:color="auto"/>
            <w:right w:val="single" w:sz="8" w:space="6" w:color="auto"/>
          </w:divBdr>
        </w:div>
        <w:div w:id="898134716">
          <w:marLeft w:val="0"/>
          <w:marRight w:val="0"/>
          <w:marTop w:val="0"/>
          <w:marBottom w:val="0"/>
          <w:divBdr>
            <w:top w:val="single" w:sz="8" w:space="6" w:color="auto"/>
            <w:left w:val="single" w:sz="8" w:space="6" w:color="auto"/>
            <w:bottom w:val="single" w:sz="8" w:space="6" w:color="auto"/>
            <w:right w:val="single" w:sz="8" w:space="6" w:color="auto"/>
          </w:divBdr>
        </w:div>
      </w:divsChild>
    </w:div>
    <w:div w:id="2090032635">
      <w:bodyDiv w:val="1"/>
      <w:marLeft w:val="0"/>
      <w:marRight w:val="0"/>
      <w:marTop w:val="0"/>
      <w:marBottom w:val="0"/>
      <w:divBdr>
        <w:top w:val="none" w:sz="0" w:space="0" w:color="auto"/>
        <w:left w:val="none" w:sz="0" w:space="0" w:color="auto"/>
        <w:bottom w:val="none" w:sz="0" w:space="0" w:color="auto"/>
        <w:right w:val="none" w:sz="0" w:space="0" w:color="auto"/>
      </w:divBdr>
    </w:div>
    <w:div w:id="2095204913">
      <w:bodyDiv w:val="1"/>
      <w:marLeft w:val="0"/>
      <w:marRight w:val="0"/>
      <w:marTop w:val="0"/>
      <w:marBottom w:val="0"/>
      <w:divBdr>
        <w:top w:val="none" w:sz="0" w:space="0" w:color="auto"/>
        <w:left w:val="none" w:sz="0" w:space="0" w:color="auto"/>
        <w:bottom w:val="none" w:sz="0" w:space="0" w:color="auto"/>
        <w:right w:val="none" w:sz="0" w:space="0" w:color="auto"/>
      </w:divBdr>
    </w:div>
    <w:div w:id="2102022050">
      <w:bodyDiv w:val="1"/>
      <w:marLeft w:val="0"/>
      <w:marRight w:val="0"/>
      <w:marTop w:val="0"/>
      <w:marBottom w:val="0"/>
      <w:divBdr>
        <w:top w:val="none" w:sz="0" w:space="0" w:color="auto"/>
        <w:left w:val="none" w:sz="0" w:space="0" w:color="auto"/>
        <w:bottom w:val="none" w:sz="0" w:space="0" w:color="auto"/>
        <w:right w:val="none" w:sz="0" w:space="0" w:color="auto"/>
      </w:divBdr>
    </w:div>
    <w:div w:id="2104912243">
      <w:bodyDiv w:val="1"/>
      <w:marLeft w:val="0"/>
      <w:marRight w:val="0"/>
      <w:marTop w:val="0"/>
      <w:marBottom w:val="0"/>
      <w:divBdr>
        <w:top w:val="none" w:sz="0" w:space="0" w:color="auto"/>
        <w:left w:val="none" w:sz="0" w:space="0" w:color="auto"/>
        <w:bottom w:val="none" w:sz="0" w:space="0" w:color="auto"/>
        <w:right w:val="none" w:sz="0" w:space="0" w:color="auto"/>
      </w:divBdr>
    </w:div>
    <w:div w:id="2106607515">
      <w:bodyDiv w:val="1"/>
      <w:marLeft w:val="0"/>
      <w:marRight w:val="0"/>
      <w:marTop w:val="0"/>
      <w:marBottom w:val="0"/>
      <w:divBdr>
        <w:top w:val="none" w:sz="0" w:space="0" w:color="auto"/>
        <w:left w:val="none" w:sz="0" w:space="0" w:color="auto"/>
        <w:bottom w:val="none" w:sz="0" w:space="0" w:color="auto"/>
        <w:right w:val="none" w:sz="0" w:space="0" w:color="auto"/>
      </w:divBdr>
    </w:div>
    <w:div w:id="2108965765">
      <w:bodyDiv w:val="1"/>
      <w:marLeft w:val="0"/>
      <w:marRight w:val="0"/>
      <w:marTop w:val="0"/>
      <w:marBottom w:val="0"/>
      <w:divBdr>
        <w:top w:val="none" w:sz="0" w:space="0" w:color="auto"/>
        <w:left w:val="none" w:sz="0" w:space="0" w:color="auto"/>
        <w:bottom w:val="none" w:sz="0" w:space="0" w:color="auto"/>
        <w:right w:val="none" w:sz="0" w:space="0" w:color="auto"/>
      </w:divBdr>
    </w:div>
    <w:div w:id="2114594391">
      <w:bodyDiv w:val="1"/>
      <w:marLeft w:val="0"/>
      <w:marRight w:val="0"/>
      <w:marTop w:val="0"/>
      <w:marBottom w:val="0"/>
      <w:divBdr>
        <w:top w:val="none" w:sz="0" w:space="0" w:color="auto"/>
        <w:left w:val="none" w:sz="0" w:space="0" w:color="auto"/>
        <w:bottom w:val="none" w:sz="0" w:space="0" w:color="auto"/>
        <w:right w:val="none" w:sz="0" w:space="0" w:color="auto"/>
      </w:divBdr>
    </w:div>
    <w:div w:id="2114667726">
      <w:bodyDiv w:val="1"/>
      <w:marLeft w:val="0"/>
      <w:marRight w:val="0"/>
      <w:marTop w:val="0"/>
      <w:marBottom w:val="0"/>
      <w:divBdr>
        <w:top w:val="none" w:sz="0" w:space="0" w:color="auto"/>
        <w:left w:val="none" w:sz="0" w:space="0" w:color="auto"/>
        <w:bottom w:val="none" w:sz="0" w:space="0" w:color="auto"/>
        <w:right w:val="none" w:sz="0" w:space="0" w:color="auto"/>
      </w:divBdr>
      <w:divsChild>
        <w:div w:id="667244899">
          <w:marLeft w:val="0"/>
          <w:marRight w:val="0"/>
          <w:marTop w:val="0"/>
          <w:marBottom w:val="0"/>
          <w:divBdr>
            <w:top w:val="none" w:sz="0" w:space="0" w:color="auto"/>
            <w:left w:val="none" w:sz="0" w:space="0" w:color="auto"/>
            <w:bottom w:val="none" w:sz="0" w:space="0" w:color="auto"/>
            <w:right w:val="none" w:sz="0" w:space="0" w:color="auto"/>
          </w:divBdr>
        </w:div>
        <w:div w:id="1143042931">
          <w:marLeft w:val="0"/>
          <w:marRight w:val="0"/>
          <w:marTop w:val="0"/>
          <w:marBottom w:val="0"/>
          <w:divBdr>
            <w:top w:val="none" w:sz="0" w:space="0" w:color="auto"/>
            <w:left w:val="none" w:sz="0" w:space="0" w:color="auto"/>
            <w:bottom w:val="none" w:sz="0" w:space="0" w:color="auto"/>
            <w:right w:val="none" w:sz="0" w:space="0" w:color="auto"/>
          </w:divBdr>
        </w:div>
        <w:div w:id="742139864">
          <w:marLeft w:val="0"/>
          <w:marRight w:val="0"/>
          <w:marTop w:val="0"/>
          <w:marBottom w:val="0"/>
          <w:divBdr>
            <w:top w:val="none" w:sz="0" w:space="0" w:color="auto"/>
            <w:left w:val="none" w:sz="0" w:space="0" w:color="auto"/>
            <w:bottom w:val="none" w:sz="0" w:space="0" w:color="auto"/>
            <w:right w:val="none" w:sz="0" w:space="0" w:color="auto"/>
          </w:divBdr>
        </w:div>
        <w:div w:id="235012612">
          <w:marLeft w:val="0"/>
          <w:marRight w:val="0"/>
          <w:marTop w:val="0"/>
          <w:marBottom w:val="0"/>
          <w:divBdr>
            <w:top w:val="none" w:sz="0" w:space="0" w:color="auto"/>
            <w:left w:val="none" w:sz="0" w:space="0" w:color="auto"/>
            <w:bottom w:val="none" w:sz="0" w:space="0" w:color="auto"/>
            <w:right w:val="none" w:sz="0" w:space="0" w:color="auto"/>
          </w:divBdr>
        </w:div>
      </w:divsChild>
    </w:div>
    <w:div w:id="2120641551">
      <w:bodyDiv w:val="1"/>
      <w:marLeft w:val="0"/>
      <w:marRight w:val="0"/>
      <w:marTop w:val="0"/>
      <w:marBottom w:val="0"/>
      <w:divBdr>
        <w:top w:val="none" w:sz="0" w:space="0" w:color="auto"/>
        <w:left w:val="none" w:sz="0" w:space="0" w:color="auto"/>
        <w:bottom w:val="none" w:sz="0" w:space="0" w:color="auto"/>
        <w:right w:val="none" w:sz="0" w:space="0" w:color="auto"/>
      </w:divBdr>
    </w:div>
    <w:div w:id="2126609194">
      <w:bodyDiv w:val="1"/>
      <w:marLeft w:val="0"/>
      <w:marRight w:val="0"/>
      <w:marTop w:val="0"/>
      <w:marBottom w:val="0"/>
      <w:divBdr>
        <w:top w:val="none" w:sz="0" w:space="0" w:color="auto"/>
        <w:left w:val="none" w:sz="0" w:space="0" w:color="auto"/>
        <w:bottom w:val="none" w:sz="0" w:space="0" w:color="auto"/>
        <w:right w:val="none" w:sz="0" w:space="0" w:color="auto"/>
      </w:divBdr>
    </w:div>
    <w:div w:id="2128691571">
      <w:bodyDiv w:val="1"/>
      <w:marLeft w:val="0"/>
      <w:marRight w:val="0"/>
      <w:marTop w:val="0"/>
      <w:marBottom w:val="0"/>
      <w:divBdr>
        <w:top w:val="none" w:sz="0" w:space="0" w:color="auto"/>
        <w:left w:val="none" w:sz="0" w:space="0" w:color="auto"/>
        <w:bottom w:val="none" w:sz="0" w:space="0" w:color="auto"/>
        <w:right w:val="none" w:sz="0" w:space="0" w:color="auto"/>
      </w:divBdr>
    </w:div>
    <w:div w:id="2132360795">
      <w:bodyDiv w:val="1"/>
      <w:marLeft w:val="0"/>
      <w:marRight w:val="0"/>
      <w:marTop w:val="0"/>
      <w:marBottom w:val="0"/>
      <w:divBdr>
        <w:top w:val="none" w:sz="0" w:space="0" w:color="auto"/>
        <w:left w:val="none" w:sz="0" w:space="0" w:color="auto"/>
        <w:bottom w:val="none" w:sz="0" w:space="0" w:color="auto"/>
        <w:right w:val="none" w:sz="0" w:space="0" w:color="auto"/>
      </w:divBdr>
    </w:div>
    <w:div w:id="2133477335">
      <w:bodyDiv w:val="1"/>
      <w:marLeft w:val="0"/>
      <w:marRight w:val="0"/>
      <w:marTop w:val="0"/>
      <w:marBottom w:val="0"/>
      <w:divBdr>
        <w:top w:val="none" w:sz="0" w:space="0" w:color="auto"/>
        <w:left w:val="none" w:sz="0" w:space="0" w:color="auto"/>
        <w:bottom w:val="none" w:sz="0" w:space="0" w:color="auto"/>
        <w:right w:val="none" w:sz="0" w:space="0" w:color="auto"/>
      </w:divBdr>
    </w:div>
    <w:div w:id="2134328464">
      <w:bodyDiv w:val="1"/>
      <w:marLeft w:val="0"/>
      <w:marRight w:val="0"/>
      <w:marTop w:val="0"/>
      <w:marBottom w:val="0"/>
      <w:divBdr>
        <w:top w:val="none" w:sz="0" w:space="0" w:color="auto"/>
        <w:left w:val="none" w:sz="0" w:space="0" w:color="auto"/>
        <w:bottom w:val="none" w:sz="0" w:space="0" w:color="auto"/>
        <w:right w:val="none" w:sz="0" w:space="0" w:color="auto"/>
      </w:divBdr>
      <w:divsChild>
        <w:div w:id="405810923">
          <w:marLeft w:val="0"/>
          <w:marRight w:val="0"/>
          <w:marTop w:val="0"/>
          <w:marBottom w:val="240"/>
          <w:divBdr>
            <w:top w:val="none" w:sz="0" w:space="0" w:color="auto"/>
            <w:left w:val="none" w:sz="0" w:space="0" w:color="auto"/>
            <w:bottom w:val="none" w:sz="0" w:space="0" w:color="auto"/>
            <w:right w:val="none" w:sz="0" w:space="0" w:color="auto"/>
          </w:divBdr>
          <w:divsChild>
            <w:div w:id="88234228">
              <w:marLeft w:val="0"/>
              <w:marRight w:val="0"/>
              <w:marTop w:val="0"/>
              <w:marBottom w:val="0"/>
              <w:divBdr>
                <w:top w:val="none" w:sz="0" w:space="0" w:color="auto"/>
                <w:left w:val="none" w:sz="0" w:space="0" w:color="auto"/>
                <w:bottom w:val="none" w:sz="0" w:space="0" w:color="auto"/>
                <w:right w:val="none" w:sz="0" w:space="0" w:color="auto"/>
              </w:divBdr>
              <w:divsChild>
                <w:div w:id="1111510259">
                  <w:marLeft w:val="0"/>
                  <w:marRight w:val="0"/>
                  <w:marTop w:val="0"/>
                  <w:marBottom w:val="0"/>
                  <w:divBdr>
                    <w:top w:val="single" w:sz="8" w:space="6" w:color="auto"/>
                    <w:left w:val="single" w:sz="8" w:space="6" w:color="auto"/>
                    <w:bottom w:val="single" w:sz="8" w:space="6" w:color="auto"/>
                    <w:right w:val="single" w:sz="8" w:space="6" w:color="auto"/>
                  </w:divBdr>
                </w:div>
                <w:div w:id="1333992051">
                  <w:marLeft w:val="0"/>
                  <w:marRight w:val="0"/>
                  <w:marTop w:val="0"/>
                  <w:marBottom w:val="0"/>
                  <w:divBdr>
                    <w:top w:val="single" w:sz="8" w:space="6" w:color="auto"/>
                    <w:left w:val="single" w:sz="8" w:space="6" w:color="auto"/>
                    <w:bottom w:val="single" w:sz="8" w:space="6" w:color="auto"/>
                    <w:right w:val="single" w:sz="8" w:space="6" w:color="auto"/>
                  </w:divBdr>
                </w:div>
              </w:divsChild>
            </w:div>
          </w:divsChild>
        </w:div>
      </w:divsChild>
    </w:div>
    <w:div w:id="2140564810">
      <w:bodyDiv w:val="1"/>
      <w:marLeft w:val="0"/>
      <w:marRight w:val="0"/>
      <w:marTop w:val="0"/>
      <w:marBottom w:val="0"/>
      <w:divBdr>
        <w:top w:val="none" w:sz="0" w:space="0" w:color="auto"/>
        <w:left w:val="none" w:sz="0" w:space="0" w:color="auto"/>
        <w:bottom w:val="none" w:sz="0" w:space="0" w:color="auto"/>
        <w:right w:val="none" w:sz="0" w:space="0" w:color="auto"/>
      </w:divBdr>
    </w:div>
    <w:div w:id="2143039195">
      <w:bodyDiv w:val="1"/>
      <w:marLeft w:val="0"/>
      <w:marRight w:val="0"/>
      <w:marTop w:val="0"/>
      <w:marBottom w:val="0"/>
      <w:divBdr>
        <w:top w:val="none" w:sz="0" w:space="0" w:color="auto"/>
        <w:left w:val="none" w:sz="0" w:space="0" w:color="auto"/>
        <w:bottom w:val="none" w:sz="0" w:space="0" w:color="auto"/>
        <w:right w:val="none" w:sz="0" w:space="0" w:color="auto"/>
      </w:divBdr>
    </w:div>
    <w:div w:id="2146309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0.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image" Target="media/image170.png"/><Relationship Id="rId205" Type="http://schemas.openxmlformats.org/officeDocument/2006/relationships/image" Target="media/image181.png"/><Relationship Id="rId226" Type="http://schemas.openxmlformats.org/officeDocument/2006/relationships/hyperlink" Target="https://wonder.atlassian.net/browse/MD-14159" TargetMode="External"/><Relationship Id="rId247" Type="http://schemas.openxmlformats.org/officeDocument/2006/relationships/header" Target="header1.xml"/><Relationship Id="rId107" Type="http://schemas.openxmlformats.org/officeDocument/2006/relationships/image" Target="media/image91.png"/><Relationship Id="rId11" Type="http://schemas.openxmlformats.org/officeDocument/2006/relationships/hyperlink" Target="https://wonder.atlassian.net/wiki/x/foHt_g" TargetMode="External"/><Relationship Id="rId32" Type="http://schemas.openxmlformats.org/officeDocument/2006/relationships/hyperlink" Target="https://wonder.atlassian.net/l/cp/d1H518um" TargetMode="External"/><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0.png"/><Relationship Id="rId149" Type="http://schemas.openxmlformats.org/officeDocument/2006/relationships/image" Target="media/image129.png"/><Relationship Id="rId5" Type="http://schemas.openxmlformats.org/officeDocument/2006/relationships/numbering" Target="numbering.xml"/><Relationship Id="rId95" Type="http://schemas.openxmlformats.org/officeDocument/2006/relationships/image" Target="media/image79.png"/><Relationship Id="rId160" Type="http://schemas.openxmlformats.org/officeDocument/2006/relationships/image" Target="media/image139.png"/><Relationship Id="rId181" Type="http://schemas.openxmlformats.org/officeDocument/2006/relationships/image" Target="media/image160.png"/><Relationship Id="rId216" Type="http://schemas.openxmlformats.org/officeDocument/2006/relationships/image" Target="media/image192.png"/><Relationship Id="rId237" Type="http://schemas.openxmlformats.org/officeDocument/2006/relationships/hyperlink" Target="https://wonder.atlassian.net/wiki/x/NoGX9Q" TargetMode="External"/><Relationship Id="rId22" Type="http://schemas.openxmlformats.org/officeDocument/2006/relationships/image" Target="media/image11.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1.png"/><Relationship Id="rId85" Type="http://schemas.openxmlformats.org/officeDocument/2006/relationships/image" Target="media/image69.png"/><Relationship Id="rId150" Type="http://schemas.openxmlformats.org/officeDocument/2006/relationships/image" Target="media/image130.png"/><Relationship Id="rId171" Type="http://schemas.openxmlformats.org/officeDocument/2006/relationships/image" Target="media/image150.png"/><Relationship Id="rId192" Type="http://schemas.openxmlformats.org/officeDocument/2006/relationships/image" Target="media/image171.png"/><Relationship Id="rId206" Type="http://schemas.openxmlformats.org/officeDocument/2006/relationships/image" Target="media/image182.png"/><Relationship Id="rId227" Type="http://schemas.openxmlformats.org/officeDocument/2006/relationships/hyperlink" Target="https://wonder.atlassian.net/browse/MD-14298" TargetMode="External"/><Relationship Id="rId248" Type="http://schemas.openxmlformats.org/officeDocument/2006/relationships/header" Target="header2.xml"/><Relationship Id="rId12" Type="http://schemas.openxmlformats.org/officeDocument/2006/relationships/image" Target="media/image1.png"/><Relationship Id="rId33" Type="http://schemas.openxmlformats.org/officeDocument/2006/relationships/hyperlink" Target="https://www.figma.com/file/D9QUMUVZMB2Fm1hD5kbpy7/branch/urZo6QtKMa6IOF5DtFiVop/CBL-1%3A-Items?type=design&amp;node-id=2893-31244&amp;mode=design&amp;t=wiXbJFCdtMmjhCfB-0" TargetMode="External"/><Relationship Id="rId108" Type="http://schemas.openxmlformats.org/officeDocument/2006/relationships/image" Target="media/image92.png"/><Relationship Id="rId129" Type="http://schemas.openxmlformats.org/officeDocument/2006/relationships/image" Target="media/image111.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2.png"/><Relationship Id="rId161" Type="http://schemas.openxmlformats.org/officeDocument/2006/relationships/image" Target="media/image140.png"/><Relationship Id="rId182" Type="http://schemas.openxmlformats.org/officeDocument/2006/relationships/image" Target="media/image161.png"/><Relationship Id="rId217" Type="http://schemas.openxmlformats.org/officeDocument/2006/relationships/image" Target="media/image193.png"/><Relationship Id="rId6" Type="http://schemas.openxmlformats.org/officeDocument/2006/relationships/styles" Target="styles.xml"/><Relationship Id="rId238" Type="http://schemas.openxmlformats.org/officeDocument/2006/relationships/hyperlink" Target="https://wonder.atlassian.net/wiki/x/Q4GX9Q" TargetMode="External"/><Relationship Id="rId23" Type="http://schemas.openxmlformats.org/officeDocument/2006/relationships/image" Target="media/image12.png"/><Relationship Id="rId119" Type="http://schemas.openxmlformats.org/officeDocument/2006/relationships/image" Target="media/image103.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2.png"/><Relationship Id="rId151" Type="http://schemas.openxmlformats.org/officeDocument/2006/relationships/image" Target="media/image131.png"/><Relationship Id="rId172" Type="http://schemas.openxmlformats.org/officeDocument/2006/relationships/image" Target="media/image151.png"/><Relationship Id="rId193" Type="http://schemas.openxmlformats.org/officeDocument/2006/relationships/image" Target="media/image172.png"/><Relationship Id="rId207" Type="http://schemas.openxmlformats.org/officeDocument/2006/relationships/image" Target="media/image183.png"/><Relationship Id="rId228" Type="http://schemas.openxmlformats.org/officeDocument/2006/relationships/hyperlink" Target="https://wonder.atlassian.net/wiki/x/uQB40Q" TargetMode="External"/><Relationship Id="rId249" Type="http://schemas.openxmlformats.org/officeDocument/2006/relationships/footer" Target="footer1.xml"/><Relationship Id="rId13" Type="http://schemas.openxmlformats.org/officeDocument/2006/relationships/image" Target="media/image2.png"/><Relationship Id="rId109" Type="http://schemas.openxmlformats.org/officeDocument/2006/relationships/image" Target="media/image93.png"/><Relationship Id="rId34" Type="http://schemas.openxmlformats.org/officeDocument/2006/relationships/hyperlink" Target="https://www.figma.com/file/D9QUMUVZMB2Fm1hD5kbpy7/branch/urZo6QtKMa6IOF5DtFiVop/CBL-1%3A-Items?type=design&amp;node-id=2893-31244&amp;mode=design&amp;t=wiXbJFCdtMmjhCfB-0" TargetMode="External"/><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3.png"/><Relationship Id="rId7" Type="http://schemas.openxmlformats.org/officeDocument/2006/relationships/settings" Target="settings.xml"/><Relationship Id="rId162" Type="http://schemas.openxmlformats.org/officeDocument/2006/relationships/image" Target="media/image141.png"/><Relationship Id="rId183" Type="http://schemas.openxmlformats.org/officeDocument/2006/relationships/image" Target="media/image162.png"/><Relationship Id="rId218" Type="http://schemas.openxmlformats.org/officeDocument/2006/relationships/image" Target="media/image194.png"/><Relationship Id="rId239" Type="http://schemas.openxmlformats.org/officeDocument/2006/relationships/hyperlink" Target="https://wonder.atlassian.net/browse/MD-12568" TargetMode="External"/><Relationship Id="rId250" Type="http://schemas.openxmlformats.org/officeDocument/2006/relationships/footer" Target="footer2.xml"/><Relationship Id="rId24" Type="http://schemas.openxmlformats.org/officeDocument/2006/relationships/image" Target="media/image13.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3.png"/><Relationship Id="rId152" Type="http://schemas.openxmlformats.org/officeDocument/2006/relationships/image" Target="media/image132.png"/><Relationship Id="rId173" Type="http://schemas.openxmlformats.org/officeDocument/2006/relationships/image" Target="media/image152.png"/><Relationship Id="rId194" Type="http://schemas.openxmlformats.org/officeDocument/2006/relationships/image" Target="media/image173.png"/><Relationship Id="rId208" Type="http://schemas.openxmlformats.org/officeDocument/2006/relationships/image" Target="media/image184.png"/><Relationship Id="rId229" Type="http://schemas.openxmlformats.org/officeDocument/2006/relationships/hyperlink" Target="https://wonder.atlassian.net/wiki/x/EIA53" TargetMode="External"/><Relationship Id="rId240" Type="http://schemas.openxmlformats.org/officeDocument/2006/relationships/hyperlink" Target="https://wonder.atlassian.net/browse/MD-12527" TargetMode="External"/><Relationship Id="rId14" Type="http://schemas.openxmlformats.org/officeDocument/2006/relationships/image" Target="media/image3.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8" Type="http://schemas.openxmlformats.org/officeDocument/2006/relationships/webSettings" Target="webSettings.xml"/><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4.png"/><Relationship Id="rId163" Type="http://schemas.openxmlformats.org/officeDocument/2006/relationships/image" Target="media/image142.png"/><Relationship Id="rId184" Type="http://schemas.openxmlformats.org/officeDocument/2006/relationships/image" Target="media/image163.png"/><Relationship Id="rId219" Type="http://schemas.openxmlformats.org/officeDocument/2006/relationships/image" Target="media/image195.png"/><Relationship Id="rId230" Type="http://schemas.openxmlformats.org/officeDocument/2006/relationships/hyperlink" Target="https://www.figma.com/design/D9QUMUVZMB2Fm1hD5kbpy7/CBL-1%3A-Items?node-id=14227-311423&amp;node-type=canvas&amp;m=dev" TargetMode="External"/><Relationship Id="rId251" Type="http://schemas.openxmlformats.org/officeDocument/2006/relationships/header" Target="header3.xml"/><Relationship Id="rId25" Type="http://schemas.openxmlformats.org/officeDocument/2006/relationships/image" Target="media/image14.png"/><Relationship Id="rId46" Type="http://schemas.openxmlformats.org/officeDocument/2006/relationships/image" Target="media/image30.png"/><Relationship Id="rId67" Type="http://schemas.openxmlformats.org/officeDocument/2006/relationships/image" Target="media/image51.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4.png"/><Relationship Id="rId153" Type="http://schemas.openxmlformats.org/officeDocument/2006/relationships/image" Target="media/image133.png"/><Relationship Id="rId174" Type="http://schemas.openxmlformats.org/officeDocument/2006/relationships/image" Target="media/image153.png"/><Relationship Id="rId195" Type="http://schemas.openxmlformats.org/officeDocument/2006/relationships/image" Target="media/image174.png"/><Relationship Id="rId209" Type="http://schemas.openxmlformats.org/officeDocument/2006/relationships/image" Target="media/image185.png"/><Relationship Id="rId220" Type="http://schemas.openxmlformats.org/officeDocument/2006/relationships/hyperlink" Target="https://wonder.atlassian.net/l/cp/YVUR0Agc" TargetMode="External"/><Relationship Id="rId241" Type="http://schemas.openxmlformats.org/officeDocument/2006/relationships/hyperlink" Target="https://wonder.atlassian.net/browse/MD-12586" TargetMode="External"/><Relationship Id="rId15" Type="http://schemas.openxmlformats.org/officeDocument/2006/relationships/image" Target="media/image4.png"/><Relationship Id="rId36" Type="http://schemas.openxmlformats.org/officeDocument/2006/relationships/image" Target="media/image20.png"/><Relationship Id="rId57" Type="http://schemas.openxmlformats.org/officeDocument/2006/relationships/image" Target="media/image41.png"/><Relationship Id="rId78" Type="http://schemas.openxmlformats.org/officeDocument/2006/relationships/image" Target="media/image62.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5.png"/><Relationship Id="rId164" Type="http://schemas.openxmlformats.org/officeDocument/2006/relationships/image" Target="media/image143.png"/><Relationship Id="rId185" Type="http://schemas.openxmlformats.org/officeDocument/2006/relationships/image" Target="media/image164.png"/><Relationship Id="rId9" Type="http://schemas.openxmlformats.org/officeDocument/2006/relationships/footnotes" Target="footnotes.xml"/><Relationship Id="rId210" Type="http://schemas.openxmlformats.org/officeDocument/2006/relationships/image" Target="media/image186.png"/><Relationship Id="rId26" Type="http://schemas.openxmlformats.org/officeDocument/2006/relationships/image" Target="media/image15.png"/><Relationship Id="rId231" Type="http://schemas.openxmlformats.org/officeDocument/2006/relationships/hyperlink" Target="https://wonder.atlassian.net/wiki/x/SoB8_g" TargetMode="External"/><Relationship Id="rId252" Type="http://schemas.openxmlformats.org/officeDocument/2006/relationships/footer" Target="footer3.xml"/><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5.png"/><Relationship Id="rId154" Type="http://schemas.openxmlformats.org/officeDocument/2006/relationships/hyperlink" Target="https://wonder.atlassian.net/browse/MD-9879" TargetMode="External"/><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7.png"/><Relationship Id="rId16" Type="http://schemas.openxmlformats.org/officeDocument/2006/relationships/image" Target="media/image5.png"/><Relationship Id="rId221" Type="http://schemas.openxmlformats.org/officeDocument/2006/relationships/hyperlink" Target="https://wonder.atlassian.net/l/cp/YVUR0Agc" TargetMode="External"/><Relationship Id="rId242" Type="http://schemas.openxmlformats.org/officeDocument/2006/relationships/hyperlink" Target="https://wonder.atlassian.net/l/cp/vocrcvQY" TargetMode="Externa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6.png"/><Relationship Id="rId90" Type="http://schemas.openxmlformats.org/officeDocument/2006/relationships/image" Target="media/image74.png"/><Relationship Id="rId165" Type="http://schemas.openxmlformats.org/officeDocument/2006/relationships/image" Target="media/image144.png"/><Relationship Id="rId186" Type="http://schemas.openxmlformats.org/officeDocument/2006/relationships/image" Target="media/image165.png"/><Relationship Id="rId211" Type="http://schemas.openxmlformats.org/officeDocument/2006/relationships/image" Target="media/image187.png"/><Relationship Id="rId232" Type="http://schemas.openxmlformats.org/officeDocument/2006/relationships/hyperlink" Target="https://wonder.atlassian.net/wiki/x/WwB-_g" TargetMode="External"/><Relationship Id="rId253" Type="http://schemas.openxmlformats.org/officeDocument/2006/relationships/fontTable" Target="fontTable.xml"/><Relationship Id="rId27" Type="http://schemas.openxmlformats.org/officeDocument/2006/relationships/image" Target="media/image16.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6.png"/><Relationship Id="rId80" Type="http://schemas.openxmlformats.org/officeDocument/2006/relationships/image" Target="media/image64.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hyperlink" Target="https://wonder.atlassian.net/wiki/spaces/CT/pages/2784887098/External+SKU+Mapping+API+Definition" TargetMode="External"/><Relationship Id="rId201" Type="http://schemas.openxmlformats.org/officeDocument/2006/relationships/image" Target="media/image178.png"/><Relationship Id="rId222" Type="http://schemas.openxmlformats.org/officeDocument/2006/relationships/hyperlink" Target="https://wonder.atlassian.net/l/cp/YVUR0Agc" TargetMode="External"/><Relationship Id="rId243" Type="http://schemas.openxmlformats.org/officeDocument/2006/relationships/image" Target="media/image197.png"/><Relationship Id="rId17" Type="http://schemas.openxmlformats.org/officeDocument/2006/relationships/image" Target="media/image6.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hyperlink" Target="https://wonder.atlassian.net/l/cp/yCeYLhEd" TargetMode="External"/><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hyperlink" Target="https://wonder.atlassian.net/l/cp/kmsVXdjF" TargetMode="External"/><Relationship Id="rId166" Type="http://schemas.openxmlformats.org/officeDocument/2006/relationships/image" Target="media/image145.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88.png"/><Relationship Id="rId233" Type="http://schemas.openxmlformats.org/officeDocument/2006/relationships/hyperlink" Target="https://wonder.atlassian.net/l/cp/ruSZacso" TargetMode="External"/><Relationship Id="rId254" Type="http://schemas.microsoft.com/office/2011/relationships/people" Target="people.xml"/><Relationship Id="rId28" Type="http://schemas.openxmlformats.org/officeDocument/2006/relationships/image" Target="media/image17.png"/><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7.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hyperlink" Target="https://wonder.atlassian.net/browse/MD-9299" TargetMode="External"/><Relationship Id="rId202" Type="http://schemas.openxmlformats.org/officeDocument/2006/relationships/image" Target="media/image179.png"/><Relationship Id="rId223" Type="http://schemas.openxmlformats.org/officeDocument/2006/relationships/hyperlink" Target="https://foodtruckinc-my.sharepoint.com/:x:/g/personal/bonnieyang_xm_wonder_com/EfvOMXWJNFFGi3W9scCQqIUB_7MBQmrbIVAMuDoXXscmQQ?e=Ii226r" TargetMode="External"/><Relationship Id="rId244" Type="http://schemas.openxmlformats.org/officeDocument/2006/relationships/hyperlink" Target="https://wonder.atlassian.net/wiki/x/2YJ98w" TargetMode="External"/><Relationship Id="rId18" Type="http://schemas.openxmlformats.org/officeDocument/2006/relationships/image" Target="media/image7.png"/><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hyperlink" Target="https://wonder.atlassian.net/wiki/x/KgR-8w" TargetMode="External"/><Relationship Id="rId146" Type="http://schemas.openxmlformats.org/officeDocument/2006/relationships/hyperlink" Target="https://wonder.atlassian.net/l/cp/wGXSYTeL" TargetMode="External"/><Relationship Id="rId167" Type="http://schemas.openxmlformats.org/officeDocument/2006/relationships/image" Target="media/image146.png"/><Relationship Id="rId188" Type="http://schemas.openxmlformats.org/officeDocument/2006/relationships/image" Target="media/image167.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89.png"/><Relationship Id="rId234" Type="http://schemas.openxmlformats.org/officeDocument/2006/relationships/hyperlink" Target="https://wonder.atlassian.net/wiki/x/eYBW_/" TargetMode="External"/><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theme" Target="theme/theme1.xml"/><Relationship Id="rId40" Type="http://schemas.openxmlformats.org/officeDocument/2006/relationships/image" Target="media/image24.png"/><Relationship Id="rId115" Type="http://schemas.openxmlformats.org/officeDocument/2006/relationships/image" Target="media/image99.png"/><Relationship Id="rId136" Type="http://schemas.openxmlformats.org/officeDocument/2006/relationships/image" Target="media/image118.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76.png"/><Relationship Id="rId203" Type="http://schemas.openxmlformats.org/officeDocument/2006/relationships/hyperlink" Target="https://wonder.atlassian.net/wiki/x/5gCt8w" TargetMode="External"/><Relationship Id="rId19" Type="http://schemas.openxmlformats.org/officeDocument/2006/relationships/image" Target="media/image8.png"/><Relationship Id="rId224" Type="http://schemas.openxmlformats.org/officeDocument/2006/relationships/hyperlink" Target="https://wonder.atlassian.net/wiki/x/VIHz_/" TargetMode="External"/><Relationship Id="rId245" Type="http://schemas.openxmlformats.org/officeDocument/2006/relationships/hyperlink" Target="https://wonder.atlassian.net/wiki/x/j4N_8w" TargetMode="External"/><Relationship Id="rId30" Type="http://schemas.openxmlformats.org/officeDocument/2006/relationships/hyperlink" Target="https://wonder.atlassian.net/browse/MD-8423" TargetMode="External"/><Relationship Id="rId105" Type="http://schemas.openxmlformats.org/officeDocument/2006/relationships/image" Target="media/image89.png"/><Relationship Id="rId126" Type="http://schemas.openxmlformats.org/officeDocument/2006/relationships/image" Target="media/image108.png"/><Relationship Id="rId147" Type="http://schemas.openxmlformats.org/officeDocument/2006/relationships/image" Target="media/image127.png"/><Relationship Id="rId168" Type="http://schemas.openxmlformats.org/officeDocument/2006/relationships/image" Target="media/image147.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68.png"/><Relationship Id="rId3" Type="http://schemas.openxmlformats.org/officeDocument/2006/relationships/customXml" Target="../customXml/item3.xml"/><Relationship Id="rId214" Type="http://schemas.openxmlformats.org/officeDocument/2006/relationships/image" Target="media/image190.png"/><Relationship Id="rId235" Type="http://schemas.openxmlformats.org/officeDocument/2006/relationships/hyperlink" Target="https://wonder.atlassian.net/wiki/x/-QBA_Q" TargetMode="External"/><Relationship Id="rId116" Type="http://schemas.openxmlformats.org/officeDocument/2006/relationships/image" Target="media/image100.png"/><Relationship Id="rId137" Type="http://schemas.openxmlformats.org/officeDocument/2006/relationships/image" Target="media/image119.png"/><Relationship Id="rId158" Type="http://schemas.openxmlformats.org/officeDocument/2006/relationships/image" Target="media/image137.png"/><Relationship Id="rId20" Type="http://schemas.openxmlformats.org/officeDocument/2006/relationships/image" Target="media/image9.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0.png"/><Relationship Id="rId225" Type="http://schemas.openxmlformats.org/officeDocument/2006/relationships/image" Target="media/image196.png"/><Relationship Id="rId246" Type="http://schemas.openxmlformats.org/officeDocument/2006/relationships/hyperlink" Target="https://wonder.atlassian.net/wiki/x/xoN_8w" TargetMode="External"/><Relationship Id="rId106" Type="http://schemas.openxmlformats.org/officeDocument/2006/relationships/image" Target="media/image90.png"/><Relationship Id="rId127" Type="http://schemas.openxmlformats.org/officeDocument/2006/relationships/image" Target="media/image109.png"/><Relationship Id="rId10" Type="http://schemas.openxmlformats.org/officeDocument/2006/relationships/endnotes" Target="endnotes.xml"/><Relationship Id="rId31" Type="http://schemas.openxmlformats.org/officeDocument/2006/relationships/hyperlink" Target="https://wonder.atlassian.net/l/cp/uWZHVtPF" TargetMode="External"/><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png"/><Relationship Id="rId148" Type="http://schemas.openxmlformats.org/officeDocument/2006/relationships/image" Target="media/image128.png"/><Relationship Id="rId169" Type="http://schemas.openxmlformats.org/officeDocument/2006/relationships/image" Target="media/image148.png"/><Relationship Id="rId4" Type="http://schemas.openxmlformats.org/officeDocument/2006/relationships/customXml" Target="../customXml/item4.xml"/><Relationship Id="rId180" Type="http://schemas.openxmlformats.org/officeDocument/2006/relationships/image" Target="media/image159.png"/><Relationship Id="rId215" Type="http://schemas.openxmlformats.org/officeDocument/2006/relationships/image" Target="media/image191.png"/><Relationship Id="rId236" Type="http://schemas.openxmlformats.org/officeDocument/2006/relationships/hyperlink" Target="https://www.figma.com/file/D9QUMUVZMB2Fm1hD5kbpy7/branch/X1lo8VEI0iKoKCzMnya0Op/CBL-1%3A-Items?type=design&amp;node-id=4117-313066&amp;mode=design&amp;t=oWlrWdSCBX310vxa-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52F934AF1CA8443BA51AA395FD38F22" ma:contentTypeVersion="19" ma:contentTypeDescription="Create a new document." ma:contentTypeScope="" ma:versionID="cd264d520fa9d0209915d67e76b3a2bf">
  <xsd:schema xmlns:xsd="http://www.w3.org/2001/XMLSchema" xmlns:xs="http://www.w3.org/2001/XMLSchema" xmlns:p="http://schemas.microsoft.com/office/2006/metadata/properties" xmlns:ns1="http://schemas.microsoft.com/sharepoint/v3" xmlns:ns2="a80f4920-eac0-4daa-af3e-6cd313549b4e" xmlns:ns3="8e004f63-a49c-4f5c-9372-82c2a1df2a07" targetNamespace="http://schemas.microsoft.com/office/2006/metadata/properties" ma:root="true" ma:fieldsID="770b90a85bc5af278f6c71ddfc576672" ns1:_="" ns2:_="" ns3:_="">
    <xsd:import namespace="http://schemas.microsoft.com/sharepoint/v3"/>
    <xsd:import namespace="a80f4920-eac0-4daa-af3e-6cd313549b4e"/>
    <xsd:import namespace="8e004f63-a49c-4f5c-9372-82c2a1df2a07"/>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1:_ip_UnifiedCompliancePolicyProperties" minOccurs="0"/>
                <xsd:element ref="ns1:_ip_UnifiedCompliancePolicyUIAction"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4" nillable="true" ma:displayName="Unified Compliance Policy Properties" ma:hidden="true" ma:internalName="_ip_UnifiedCompliancePolicyProperties">
      <xsd:simpleType>
        <xsd:restriction base="dms:Note"/>
      </xsd:simpleType>
    </xsd:element>
    <xsd:element name="_ip_UnifiedCompliancePolicyUIAction" ma:index="15"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80f4920-eac0-4daa-af3e-6cd313549b4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DateTaken" ma:index="20" nillable="true" ma:displayName="MediaServiceDateTaken" ma:hidden="true" ma:internalName="MediaServiceDateTaken" ma:readOnly="true">
      <xsd:simpleType>
        <xsd:restriction base="dms:Text"/>
      </xsd:simpleType>
    </xsd:element>
    <xsd:element name="MediaLengthInSeconds" ma:index="21" nillable="true" ma:displayName="Length (seconds)" ma:internalName="MediaLengthInSeconds" ma:readOnly="true">
      <xsd:simpleType>
        <xsd:restriction base="dms:Unknow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ddb86e41-3ed4-488f-afec-6f14614b7af5"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5" nillable="true" ma:displayName="MediaServiceObjectDetectorVersions" ma:hidden="true" ma:indexed="true" ma:internalName="MediaServiceObjectDetectorVersions" ma:readOnly="true">
      <xsd:simpleType>
        <xsd:restriction base="dms:Text"/>
      </xsd:simpleType>
    </xsd:element>
    <xsd:element name="MediaServiceSearchProperties" ma:index="26"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e004f63-a49c-4f5c-9372-82c2a1df2a0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24" nillable="true" ma:displayName="Taxonomy Catch All Column" ma:hidden="true" ma:list="{e0583672-8b15-4a64-9509-4217ebc7593c}" ma:internalName="TaxCatchAll" ma:showField="CatchAllData" ma:web="8e004f63-a49c-4f5c-9372-82c2a1df2a0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TaxCatchAll xmlns="8e004f63-a49c-4f5c-9372-82c2a1df2a07" xsi:nil="true"/>
    <lcf76f155ced4ddcb4097134ff3c332f xmlns="a80f4920-eac0-4daa-af3e-6cd313549b4e">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FF166B84-493B-4B22-B5B5-FFD6978E298B}"/>
</file>

<file path=customXml/itemProps2.xml><?xml version="1.0" encoding="utf-8"?>
<ds:datastoreItem xmlns:ds="http://schemas.openxmlformats.org/officeDocument/2006/customXml" ds:itemID="{63C53634-C33D-436B-91F5-6E6CE3326FC0}">
  <ds:schemaRefs>
    <ds:schemaRef ds:uri="http://schemas.microsoft.com/sharepoint/v3/contenttype/forms"/>
  </ds:schemaRefs>
</ds:datastoreItem>
</file>

<file path=customXml/itemProps3.xml><?xml version="1.0" encoding="utf-8"?>
<ds:datastoreItem xmlns:ds="http://schemas.openxmlformats.org/officeDocument/2006/customXml" ds:itemID="{DA7C0827-40B0-4173-B930-237AAA5C193B}">
  <ds:schemaRefs>
    <ds:schemaRef ds:uri="http://schemas.openxmlformats.org/officeDocument/2006/bibliography"/>
  </ds:schemaRefs>
</ds:datastoreItem>
</file>

<file path=customXml/itemProps4.xml><?xml version="1.0" encoding="utf-8"?>
<ds:datastoreItem xmlns:ds="http://schemas.openxmlformats.org/officeDocument/2006/customXml" ds:itemID="{679DC85A-795C-47E1-90CD-BAA8F3F0EBF2}">
  <ds:schemaRefs>
    <ds:schemaRef ds:uri="http://schemas.microsoft.com/sharepoint/v3"/>
    <ds:schemaRef ds:uri="http://schemas.microsoft.com/office/2006/documentManagement/types"/>
    <ds:schemaRef ds:uri="http://purl.org/dc/elements/1.1/"/>
    <ds:schemaRef ds:uri="http://schemas.microsoft.com/office/infopath/2007/PartnerControls"/>
    <ds:schemaRef ds:uri="a80f4920-eac0-4daa-af3e-6cd313549b4e"/>
    <ds:schemaRef ds:uri="http://schemas.openxmlformats.org/package/2006/metadata/core-properties"/>
    <ds:schemaRef ds:uri="http://www.w3.org/XML/1998/namespace"/>
    <ds:schemaRef ds:uri="http://purl.org/dc/dcmitype/"/>
    <ds:schemaRef ds:uri="8e004f63-a49c-4f5c-9372-82c2a1df2a07"/>
    <ds:schemaRef ds:uri="http://schemas.microsoft.com/office/2006/metadata/properties"/>
    <ds:schemaRef ds:uri="http://purl.org/dc/terms/"/>
  </ds:schemaRefs>
</ds:datastoreItem>
</file>

<file path=docProps/app.xml><?xml version="1.0" encoding="utf-8"?>
<Properties xmlns="http://schemas.openxmlformats.org/officeDocument/2006/extended-properties" xmlns:vt="http://schemas.openxmlformats.org/officeDocument/2006/docPropsVTypes">
  <Template>Normal</Template>
  <TotalTime>165152</TotalTime>
  <Pages>231</Pages>
  <Words>38088</Words>
  <Characters>217108</Characters>
  <Application>Microsoft Office Word</Application>
  <DocSecurity>0</DocSecurity>
  <Lines>1809</Lines>
  <Paragraphs>509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254687</CharactersWithSpaces>
  <SharedDoc>false</SharedDoc>
  <HLinks>
    <vt:vector size="150" baseType="variant">
      <vt:variant>
        <vt:i4>2031618</vt:i4>
      </vt:variant>
      <vt:variant>
        <vt:i4>113</vt:i4>
      </vt:variant>
      <vt:variant>
        <vt:i4>0</vt:i4>
      </vt:variant>
      <vt:variant>
        <vt:i4>5</vt:i4>
      </vt:variant>
      <vt:variant>
        <vt:lpwstr>https://www.figma.com/file/275aFO8DI6cLmDN4VmCsqx/Cookbook?node-id=1000-9408&amp;t=ByON1K1GPRQfh5tp-0</vt:lpwstr>
      </vt:variant>
      <vt:variant>
        <vt:lpwstr/>
      </vt:variant>
      <vt:variant>
        <vt:i4>2949237</vt:i4>
      </vt:variant>
      <vt:variant>
        <vt:i4>110</vt:i4>
      </vt:variant>
      <vt:variant>
        <vt:i4>0</vt:i4>
      </vt:variant>
      <vt:variant>
        <vt:i4>5</vt:i4>
      </vt:variant>
      <vt:variant>
        <vt:lpwstr>https://wonder.atlassian.net/l/cp/YVUR0Agc</vt:lpwstr>
      </vt:variant>
      <vt:variant>
        <vt:lpwstr/>
      </vt:variant>
      <vt:variant>
        <vt:i4>2359421</vt:i4>
      </vt:variant>
      <vt:variant>
        <vt:i4>107</vt:i4>
      </vt:variant>
      <vt:variant>
        <vt:i4>0</vt:i4>
      </vt:variant>
      <vt:variant>
        <vt:i4>5</vt:i4>
      </vt:variant>
      <vt:variant>
        <vt:lpwstr>https://foodtruckinc-my.sharepoint.com/:x:/g/personal/bonnieyang_xm_wonder_com/EfvOMXWJNFFGi3W9scCQqIUB_7MBQmrbIVAMuDoXXscmQQ?e=Ii226r</vt:lpwstr>
      </vt:variant>
      <vt:variant>
        <vt:lpwstr/>
      </vt:variant>
      <vt:variant>
        <vt:i4>2031618</vt:i4>
      </vt:variant>
      <vt:variant>
        <vt:i4>104</vt:i4>
      </vt:variant>
      <vt:variant>
        <vt:i4>0</vt:i4>
      </vt:variant>
      <vt:variant>
        <vt:i4>5</vt:i4>
      </vt:variant>
      <vt:variant>
        <vt:lpwstr>https://www.figma.com/file/275aFO8DI6cLmDN4VmCsqx/Cookbook?node-id=1000-9408&amp;t=ByON1K1GPRQfh5tp-0</vt:lpwstr>
      </vt:variant>
      <vt:variant>
        <vt:lpwstr/>
      </vt:variant>
      <vt:variant>
        <vt:i4>2949237</vt:i4>
      </vt:variant>
      <vt:variant>
        <vt:i4>101</vt:i4>
      </vt:variant>
      <vt:variant>
        <vt:i4>0</vt:i4>
      </vt:variant>
      <vt:variant>
        <vt:i4>5</vt:i4>
      </vt:variant>
      <vt:variant>
        <vt:lpwstr>https://wonder.atlassian.net/l/cp/YVUR0Agc</vt:lpwstr>
      </vt:variant>
      <vt:variant>
        <vt:lpwstr/>
      </vt:variant>
      <vt:variant>
        <vt:i4>2031618</vt:i4>
      </vt:variant>
      <vt:variant>
        <vt:i4>98</vt:i4>
      </vt:variant>
      <vt:variant>
        <vt:i4>0</vt:i4>
      </vt:variant>
      <vt:variant>
        <vt:i4>5</vt:i4>
      </vt:variant>
      <vt:variant>
        <vt:lpwstr>https://www.figma.com/file/275aFO8DI6cLmDN4VmCsqx/Cookbook?node-id=1000-9408&amp;t=ByON1K1GPRQfh5tp-0</vt:lpwstr>
      </vt:variant>
      <vt:variant>
        <vt:lpwstr/>
      </vt:variant>
      <vt:variant>
        <vt:i4>2949237</vt:i4>
      </vt:variant>
      <vt:variant>
        <vt:i4>95</vt:i4>
      </vt:variant>
      <vt:variant>
        <vt:i4>0</vt:i4>
      </vt:variant>
      <vt:variant>
        <vt:i4>5</vt:i4>
      </vt:variant>
      <vt:variant>
        <vt:lpwstr>https://wonder.atlassian.net/l/cp/YVUR0Agc</vt:lpwstr>
      </vt:variant>
      <vt:variant>
        <vt:lpwstr/>
      </vt:variant>
      <vt:variant>
        <vt:i4>2031618</vt:i4>
      </vt:variant>
      <vt:variant>
        <vt:i4>92</vt:i4>
      </vt:variant>
      <vt:variant>
        <vt:i4>0</vt:i4>
      </vt:variant>
      <vt:variant>
        <vt:i4>5</vt:i4>
      </vt:variant>
      <vt:variant>
        <vt:lpwstr>https://www.figma.com/file/275aFO8DI6cLmDN4VmCsqx/Cookbook?node-id=1000-9408&amp;t=ByON1K1GPRQfh5tp-0</vt:lpwstr>
      </vt:variant>
      <vt:variant>
        <vt:lpwstr/>
      </vt:variant>
      <vt:variant>
        <vt:i4>2949237</vt:i4>
      </vt:variant>
      <vt:variant>
        <vt:i4>89</vt:i4>
      </vt:variant>
      <vt:variant>
        <vt:i4>0</vt:i4>
      </vt:variant>
      <vt:variant>
        <vt:i4>5</vt:i4>
      </vt:variant>
      <vt:variant>
        <vt:lpwstr>https://wonder.atlassian.net/l/cp/YVUR0Agc</vt:lpwstr>
      </vt:variant>
      <vt:variant>
        <vt:lpwstr/>
      </vt:variant>
      <vt:variant>
        <vt:i4>2031618</vt:i4>
      </vt:variant>
      <vt:variant>
        <vt:i4>86</vt:i4>
      </vt:variant>
      <vt:variant>
        <vt:i4>0</vt:i4>
      </vt:variant>
      <vt:variant>
        <vt:i4>5</vt:i4>
      </vt:variant>
      <vt:variant>
        <vt:lpwstr>https://www.figma.com/file/275aFO8DI6cLmDN4VmCsqx/Cookbook?node-id=1000-9408&amp;t=ByON1K1GPRQfh5tp-0</vt:lpwstr>
      </vt:variant>
      <vt:variant>
        <vt:lpwstr/>
      </vt:variant>
      <vt:variant>
        <vt:i4>2949237</vt:i4>
      </vt:variant>
      <vt:variant>
        <vt:i4>83</vt:i4>
      </vt:variant>
      <vt:variant>
        <vt:i4>0</vt:i4>
      </vt:variant>
      <vt:variant>
        <vt:i4>5</vt:i4>
      </vt:variant>
      <vt:variant>
        <vt:lpwstr>https://wonder.atlassian.net/l/cp/YVUR0Agc</vt:lpwstr>
      </vt:variant>
      <vt:variant>
        <vt:lpwstr/>
      </vt:variant>
      <vt:variant>
        <vt:i4>1900618</vt:i4>
      </vt:variant>
      <vt:variant>
        <vt:i4>80</vt:i4>
      </vt:variant>
      <vt:variant>
        <vt:i4>0</vt:i4>
      </vt:variant>
      <vt:variant>
        <vt:i4>5</vt:i4>
      </vt:variant>
      <vt:variant>
        <vt:lpwstr>https://recipe.foodtruck-qa.com/sync-job-log</vt:lpwstr>
      </vt:variant>
      <vt:variant>
        <vt:lpwstr/>
      </vt:variant>
      <vt:variant>
        <vt:i4>4063331</vt:i4>
      </vt:variant>
      <vt:variant>
        <vt:i4>77</vt:i4>
      </vt:variant>
      <vt:variant>
        <vt:i4>0</vt:i4>
      </vt:variant>
      <vt:variant>
        <vt:i4>5</vt:i4>
      </vt:variant>
      <vt:variant>
        <vt:lpwstr>https://wonder.atlassian.net/browse/MD-9299</vt:lpwstr>
      </vt:variant>
      <vt:variant>
        <vt:lpwstr/>
      </vt:variant>
      <vt:variant>
        <vt:i4>4521989</vt:i4>
      </vt:variant>
      <vt:variant>
        <vt:i4>74</vt:i4>
      </vt:variant>
      <vt:variant>
        <vt:i4>0</vt:i4>
      </vt:variant>
      <vt:variant>
        <vt:i4>5</vt:i4>
      </vt:variant>
      <vt:variant>
        <vt:lpwstr>https://www.figma.com/file/yfoApEyQqgvWMWe9ZLA9uI/CB-Design-(eng-ready)---Sp-15-20?type=design&amp;node-id=1980-2426&amp;mode=design&amp;t=YQ7Wjo8fbmd8pkJ0-0</vt:lpwstr>
      </vt:variant>
      <vt:variant>
        <vt:lpwstr/>
      </vt:variant>
      <vt:variant>
        <vt:i4>524383</vt:i4>
      </vt:variant>
      <vt:variant>
        <vt:i4>71</vt:i4>
      </vt:variant>
      <vt:variant>
        <vt:i4>0</vt:i4>
      </vt:variant>
      <vt:variant>
        <vt:i4>5</vt:i4>
      </vt:variant>
      <vt:variant>
        <vt:lpwstr>https://wonder.atlassian.net/wiki/spaces/CT/pages/2784887098/External+SKU+Mapping+API+Definition</vt:lpwstr>
      </vt:variant>
      <vt:variant>
        <vt:lpwstr/>
      </vt:variant>
      <vt:variant>
        <vt:i4>3145833</vt:i4>
      </vt:variant>
      <vt:variant>
        <vt:i4>68</vt:i4>
      </vt:variant>
      <vt:variant>
        <vt:i4>0</vt:i4>
      </vt:variant>
      <vt:variant>
        <vt:i4>5</vt:i4>
      </vt:variant>
      <vt:variant>
        <vt:lpwstr>https://wonder.atlassian.net/browse/MD-9879</vt:lpwstr>
      </vt:variant>
      <vt:variant>
        <vt:lpwstr/>
      </vt:variant>
      <vt:variant>
        <vt:i4>3276836</vt:i4>
      </vt:variant>
      <vt:variant>
        <vt:i4>65</vt:i4>
      </vt:variant>
      <vt:variant>
        <vt:i4>0</vt:i4>
      </vt:variant>
      <vt:variant>
        <vt:i4>5</vt:i4>
      </vt:variant>
      <vt:variant>
        <vt:lpwstr>https://wonder.atlassian.net/l/cp/kmsVXdjF</vt:lpwstr>
      </vt:variant>
      <vt:variant>
        <vt:lpwstr/>
      </vt:variant>
      <vt:variant>
        <vt:i4>2293887</vt:i4>
      </vt:variant>
      <vt:variant>
        <vt:i4>59</vt:i4>
      </vt:variant>
      <vt:variant>
        <vt:i4>0</vt:i4>
      </vt:variant>
      <vt:variant>
        <vt:i4>5</vt:i4>
      </vt:variant>
      <vt:variant>
        <vt:lpwstr>https://recipe.foodtruck-qa.com/recipes/recipe-details/80002188</vt:lpwstr>
      </vt:variant>
      <vt:variant>
        <vt:lpwstr/>
      </vt:variant>
      <vt:variant>
        <vt:i4>2490407</vt:i4>
      </vt:variant>
      <vt:variant>
        <vt:i4>26</vt:i4>
      </vt:variant>
      <vt:variant>
        <vt:i4>0</vt:i4>
      </vt:variant>
      <vt:variant>
        <vt:i4>5</vt:i4>
      </vt:variant>
      <vt:variant>
        <vt:lpwstr>https://wonder.atlassian.net/l/cp/uWZHVtPF</vt:lpwstr>
      </vt:variant>
      <vt:variant>
        <vt:lpwstr/>
      </vt:variant>
      <vt:variant>
        <vt:i4>3407973</vt:i4>
      </vt:variant>
      <vt:variant>
        <vt:i4>23</vt:i4>
      </vt:variant>
      <vt:variant>
        <vt:i4>0</vt:i4>
      </vt:variant>
      <vt:variant>
        <vt:i4>5</vt:i4>
      </vt:variant>
      <vt:variant>
        <vt:lpwstr>https://wonder.atlassian.net/browse/MD-8423</vt:lpwstr>
      </vt:variant>
      <vt:variant>
        <vt:lpwstr/>
      </vt:variant>
      <vt:variant>
        <vt:i4>6291578</vt:i4>
      </vt:variant>
      <vt:variant>
        <vt:i4>12</vt:i4>
      </vt:variant>
      <vt:variant>
        <vt:i4>0</vt:i4>
      </vt:variant>
      <vt:variant>
        <vt:i4>5</vt:i4>
      </vt:variant>
      <vt:variant>
        <vt:lpwstr>https://www.figma.com/file/275aFO8DI6cLmDN4VmCsqx/Cookbook?type=design&amp;node-id=3599-109538&amp;t=cavvYlvzjPC5osRQ-0</vt:lpwstr>
      </vt:variant>
      <vt:variant>
        <vt:lpwstr/>
      </vt:variant>
      <vt:variant>
        <vt:i4>1310742</vt:i4>
      </vt:variant>
      <vt:variant>
        <vt:i4>9</vt:i4>
      </vt:variant>
      <vt:variant>
        <vt:i4>0</vt:i4>
      </vt:variant>
      <vt:variant>
        <vt:i4>5</vt:i4>
      </vt:variant>
      <vt:variant>
        <vt:lpwstr>https://www.figma.com/file/HwPuxDychSqKM7q08lKKYx/INGREDIENT-%7C-INGREDIENT-DETAILS?node-id=0%3A1</vt:lpwstr>
      </vt:variant>
      <vt:variant>
        <vt:lpwstr/>
      </vt:variant>
      <vt:variant>
        <vt:i4>2424945</vt:i4>
      </vt:variant>
      <vt:variant>
        <vt:i4>6</vt:i4>
      </vt:variant>
      <vt:variant>
        <vt:i4>0</vt:i4>
      </vt:variant>
      <vt:variant>
        <vt:i4>5</vt:i4>
      </vt:variant>
      <vt:variant>
        <vt:lpwstr>https://foodtruckinc.sharepoint.com/:x:/s/tech/EbJecggXsidMtA0qR57QpXsBlJVc1ynmWu1FEZTIfMrphA?e=jVq9MT</vt:lpwstr>
      </vt:variant>
      <vt:variant>
        <vt:lpwstr/>
      </vt:variant>
      <vt:variant>
        <vt:i4>2424945</vt:i4>
      </vt:variant>
      <vt:variant>
        <vt:i4>3</vt:i4>
      </vt:variant>
      <vt:variant>
        <vt:i4>0</vt:i4>
      </vt:variant>
      <vt:variant>
        <vt:i4>5</vt:i4>
      </vt:variant>
      <vt:variant>
        <vt:lpwstr>https://foodtruckinc.sharepoint.com/:x:/s/tech/EbJecggXsidMtA0qR57QpXsBlJVc1ynmWu1FEZTIfMrphA?e=jVq9MT</vt:lpwstr>
      </vt:variant>
      <vt:variant>
        <vt:lpwstr/>
      </vt:variant>
      <vt:variant>
        <vt:i4>2424945</vt:i4>
      </vt:variant>
      <vt:variant>
        <vt:i4>0</vt:i4>
      </vt:variant>
      <vt:variant>
        <vt:i4>0</vt:i4>
      </vt:variant>
      <vt:variant>
        <vt:i4>5</vt:i4>
      </vt:variant>
      <vt:variant>
        <vt:lpwstr>https://foodtruckinc.sharepoint.com/:x:/s/tech/EbJecggXsidMtA0qR57QpXsBlJVc1ynmWu1FEZTIfMrphA?e=jVq9MT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Bonnie Yang</dc:creator>
  <cp:keywords/>
  <dc:description/>
  <cp:lastModifiedBy>Bonnie Yang</cp:lastModifiedBy>
  <cp:revision>7480</cp:revision>
  <dcterms:created xsi:type="dcterms:W3CDTF">2022-08-22T17:02:00Z</dcterms:created>
  <dcterms:modified xsi:type="dcterms:W3CDTF">2025-11-03T09:50:00Z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0x010100452F934AF1CA8443BA51AA395FD38F22</vt:lpwstr>
  </property>
  <property fmtid="{D5CDD505-2E9C-101B-9397-08002B2CF9AE}" pid="3" name="GrammarlyDocumentId">
    <vt:lpwstr>90d86e6ea382a960b7b6f40ce3a333650281ad493e5853b2793ceac4b12410e7</vt:lpwstr>
  </property>
  <property fmtid="{D5CDD505-2E9C-101B-9397-08002B2CF9AE}" pid="4" name="MediaServiceImageTags">
    <vt:lpwstr/>
  </property>
</Properties>
</file>